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p>
    <w:p w14:paraId="3EB0B22F" w14:textId="77777777" w:rsidR="00160CD3" w:rsidRDefault="00160CD3" w:rsidP="0025039E">
      <w:pPr>
        <w:spacing w:line="360" w:lineRule="auto"/>
        <w:rPr>
          <w:b/>
          <w:bCs/>
        </w:rPr>
      </w:pPr>
    </w:p>
    <w:p w14:paraId="7A1F278D" w14:textId="436EF66A" w:rsidR="004B4F66" w:rsidRDefault="00160CD3" w:rsidP="0025039E">
      <w:pPr>
        <w:spacing w:line="360" w:lineRule="auto"/>
        <w:rPr>
          <w:b/>
          <w:bCs/>
        </w:rPr>
      </w:pPr>
      <w:r>
        <w:rPr>
          <w:b/>
          <w:bCs/>
        </w:rPr>
        <w:t>T</w:t>
      </w:r>
      <w:r w:rsidRPr="0070582B">
        <w:rPr>
          <w:b/>
          <w:bCs/>
        </w:rPr>
        <w:t>itle</w:t>
      </w:r>
      <w:r>
        <w:t>:</w:t>
      </w:r>
      <w:ins w:id="0" w:author="Perkowski, Evan A" w:date="2023-01-02T23:08:00Z">
        <w:r w:rsidR="00780F85">
          <w:t xml:space="preserve"> </w:t>
        </w:r>
      </w:ins>
      <w:ins w:id="1" w:author="Perkowski, Evan A" w:date="2023-01-02T23:11:00Z">
        <w:r w:rsidR="00780F85">
          <w:t>The relative cost of resource use for photosynthesis drives</w:t>
        </w:r>
      </w:ins>
      <w:ins w:id="2" w:author="Perkowski, Evan A" w:date="2023-01-18T16:42:00Z">
        <w:r w:rsidR="00CF3820">
          <w:t xml:space="preserve"> </w:t>
        </w:r>
      </w:ins>
      <w:ins w:id="3" w:author="Perkowski, Evan A" w:date="2023-01-02T23:11:00Z">
        <w:r w:rsidR="00780F85">
          <w:t>v</w:t>
        </w:r>
      </w:ins>
      <w:r w:rsidR="004B4F66" w:rsidRPr="004B4F66">
        <w:t xml:space="preserve">ariance in leaf nitrogen content </w:t>
      </w:r>
      <w:ins w:id="4" w:author="Perkowski, Evan A" w:date="2023-01-02T23:11:00Z">
        <w:r w:rsidR="00780F85">
          <w:t xml:space="preserve">across </w:t>
        </w:r>
        <w:commentRangeStart w:id="5"/>
        <w:r w:rsidR="00780F85">
          <w:t xml:space="preserve">climate and soil resource availability </w:t>
        </w:r>
      </w:ins>
      <w:commentRangeEnd w:id="5"/>
      <w:ins w:id="6" w:author="Perkowski, Evan A" w:date="2023-01-18T16:42:00Z">
        <w:r w:rsidR="00CF3820">
          <w:rPr>
            <w:rStyle w:val="CommentReference"/>
            <w:rFonts w:eastAsiaTheme="minorHAnsi" w:cs="Times New Roman (Body CS)"/>
          </w:rPr>
          <w:commentReference w:id="5"/>
        </w:r>
      </w:ins>
      <w:ins w:id="7" w:author="Perkowski, Evan A" w:date="2023-01-02T23:11:00Z">
        <w:r w:rsidR="00780F85">
          <w:t>gradients</w:t>
        </w:r>
      </w:ins>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ins w:id="8" w:author="Perkowski, Evan A" w:date="2023-01-02T23:10:00Z">
        <w:r w:rsidR="00780F85" w:rsidRPr="00780F85">
          <w:t xml:space="preserve">Costs of resource use </w:t>
        </w:r>
      </w:ins>
      <w:r w:rsidR="003C7D13" w:rsidRPr="00780F85">
        <w:t>modif</w:t>
      </w:r>
      <w:ins w:id="9" w:author="Perkowski, Evan A" w:date="2023-01-02T23:10:00Z">
        <w:r w:rsidR="00780F85" w:rsidRPr="00780F85">
          <w:t>y</w:t>
        </w:r>
      </w:ins>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661DDF10" w14:textId="77777777" w:rsidR="00160CD3" w:rsidRPr="002F526D" w:rsidRDefault="00160CD3" w:rsidP="0025039E">
      <w:pPr>
        <w:spacing w:line="360" w:lineRule="auto"/>
        <w:rPr>
          <w:b/>
        </w:rPr>
      </w:pPr>
      <w:r>
        <w:rPr>
          <w:b/>
        </w:rPr>
        <w:t>Manuscript compilation details</w:t>
      </w:r>
    </w:p>
    <w:p w14:paraId="23036485" w14:textId="625CD295" w:rsidR="00160CD3" w:rsidRDefault="00160CD3" w:rsidP="0025039E">
      <w:pPr>
        <w:spacing w:line="360" w:lineRule="auto"/>
        <w:rPr>
          <w:bCs/>
        </w:rPr>
      </w:pPr>
      <w:r w:rsidRPr="00895468">
        <w:rPr>
          <w:b/>
        </w:rPr>
        <w:t>Abstract:</w:t>
      </w:r>
      <w:r>
        <w:rPr>
          <w:bCs/>
        </w:rPr>
        <w:t xml:space="preserve"> </w:t>
      </w:r>
      <w:r w:rsidR="002D437C">
        <w:rPr>
          <w:bCs/>
        </w:rPr>
        <w:t>3</w:t>
      </w:r>
      <w:r w:rsidR="00F150BB">
        <w:rPr>
          <w:bCs/>
        </w:rPr>
        <w:t>17</w:t>
      </w:r>
      <w:r w:rsidR="002D437C">
        <w:rPr>
          <w:bCs/>
        </w:rPr>
        <w:t xml:space="preserve"> </w:t>
      </w:r>
      <w:r>
        <w:rPr>
          <w:bCs/>
        </w:rPr>
        <w:t>words</w:t>
      </w:r>
    </w:p>
    <w:p w14:paraId="543417E2" w14:textId="715F14EC" w:rsidR="00160CD3" w:rsidRDefault="00160CD3" w:rsidP="0025039E">
      <w:pPr>
        <w:spacing w:line="360" w:lineRule="auto"/>
        <w:rPr>
          <w:bCs/>
        </w:rPr>
      </w:pPr>
      <w:r w:rsidRPr="00006BDD">
        <w:rPr>
          <w:b/>
        </w:rPr>
        <w:t>Main text word count</w:t>
      </w:r>
      <w:r>
        <w:rPr>
          <w:bCs/>
        </w:rPr>
        <w:t xml:space="preserve">: </w:t>
      </w:r>
      <w:r w:rsidR="00CF3820">
        <w:rPr>
          <w:bCs/>
        </w:rPr>
        <w:t>7</w:t>
      </w:r>
      <w:r w:rsidR="00CF3820">
        <w:rPr>
          <w:bCs/>
        </w:rPr>
        <w:t>298</w:t>
      </w:r>
      <w:r w:rsidR="00CF3820">
        <w:rPr>
          <w:bCs/>
        </w:rPr>
        <w:t xml:space="preserve"> </w:t>
      </w:r>
      <w:r>
        <w:rPr>
          <w:bCs/>
        </w:rPr>
        <w:t xml:space="preserve">words </w:t>
      </w:r>
    </w:p>
    <w:p w14:paraId="6D852392" w14:textId="5DD99B56" w:rsidR="00160CD3" w:rsidRDefault="00160CD3" w:rsidP="0025039E">
      <w:pPr>
        <w:spacing w:line="360" w:lineRule="auto"/>
        <w:ind w:firstLine="720"/>
        <w:rPr>
          <w:bCs/>
        </w:rPr>
      </w:pPr>
      <w:r>
        <w:rPr>
          <w:bCs/>
        </w:rPr>
        <w:t xml:space="preserve">Introduction: </w:t>
      </w:r>
      <w:r w:rsidR="004F64A3">
        <w:rPr>
          <w:bCs/>
        </w:rPr>
        <w:t>16</w:t>
      </w:r>
      <w:r w:rsidR="004F64A3">
        <w:rPr>
          <w:bCs/>
        </w:rPr>
        <w:t>09</w:t>
      </w:r>
      <w:r w:rsidR="004F64A3">
        <w:rPr>
          <w:bCs/>
        </w:rPr>
        <w:t xml:space="preserve"> </w:t>
      </w:r>
      <w:r>
        <w:rPr>
          <w:bCs/>
        </w:rPr>
        <w:t>words</w:t>
      </w:r>
    </w:p>
    <w:p w14:paraId="27B29C84" w14:textId="0D64B19F" w:rsidR="00160CD3" w:rsidRDefault="00160CD3" w:rsidP="0025039E">
      <w:pPr>
        <w:spacing w:line="360" w:lineRule="auto"/>
        <w:ind w:firstLine="720"/>
        <w:rPr>
          <w:bCs/>
        </w:rPr>
      </w:pPr>
      <w:r>
        <w:rPr>
          <w:bCs/>
        </w:rPr>
        <w:t xml:space="preserve">Methods: </w:t>
      </w:r>
      <w:r w:rsidR="006A7B9F">
        <w:rPr>
          <w:bCs/>
        </w:rPr>
        <w:t>2</w:t>
      </w:r>
      <w:r w:rsidR="00452F42">
        <w:rPr>
          <w:bCs/>
        </w:rPr>
        <w:t>295</w:t>
      </w:r>
      <w:r w:rsidR="006A7B9F">
        <w:rPr>
          <w:bCs/>
        </w:rPr>
        <w:t xml:space="preserve"> </w:t>
      </w:r>
      <w:r>
        <w:rPr>
          <w:bCs/>
        </w:rPr>
        <w:t>words</w:t>
      </w:r>
    </w:p>
    <w:p w14:paraId="0A2B2CD4" w14:textId="10715E90" w:rsidR="00160CD3" w:rsidRDefault="00160CD3" w:rsidP="0025039E">
      <w:pPr>
        <w:spacing w:line="360" w:lineRule="auto"/>
        <w:ind w:firstLine="720"/>
        <w:rPr>
          <w:bCs/>
        </w:rPr>
      </w:pPr>
      <w:r>
        <w:rPr>
          <w:bCs/>
        </w:rPr>
        <w:t xml:space="preserve">Results: </w:t>
      </w:r>
      <w:r w:rsidR="00515044">
        <w:rPr>
          <w:bCs/>
        </w:rPr>
        <w:t>1</w:t>
      </w:r>
      <w:r w:rsidR="00515044">
        <w:rPr>
          <w:bCs/>
        </w:rPr>
        <w:t>1</w:t>
      </w:r>
      <w:r w:rsidR="00515044">
        <w:rPr>
          <w:bCs/>
        </w:rPr>
        <w:t>17</w:t>
      </w:r>
      <w:r w:rsidR="00515044">
        <w:rPr>
          <w:bCs/>
        </w:rPr>
        <w:t xml:space="preserve"> </w:t>
      </w:r>
      <w:r>
        <w:rPr>
          <w:bCs/>
        </w:rPr>
        <w:t>words (not including text in figures or tables)</w:t>
      </w:r>
    </w:p>
    <w:p w14:paraId="35636F53" w14:textId="7EE9AF13" w:rsidR="00160CD3" w:rsidRDefault="00160CD3" w:rsidP="0025039E">
      <w:pPr>
        <w:spacing w:line="360" w:lineRule="auto"/>
        <w:ind w:firstLine="720"/>
        <w:rPr>
          <w:bCs/>
        </w:rPr>
      </w:pPr>
      <w:r>
        <w:rPr>
          <w:bCs/>
        </w:rPr>
        <w:t xml:space="preserve">Discussion: </w:t>
      </w:r>
      <w:r w:rsidR="00CF3820">
        <w:rPr>
          <w:bCs/>
        </w:rPr>
        <w:t>2</w:t>
      </w:r>
      <w:r w:rsidR="00CF3820">
        <w:rPr>
          <w:bCs/>
        </w:rPr>
        <w:t>277</w:t>
      </w:r>
      <w:r w:rsidR="00CF3820">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26B4D93A" w14:textId="50E6840F" w:rsidR="00A91F4B" w:rsidRDefault="008F4F22" w:rsidP="0025039E">
      <w:pPr>
        <w:spacing w:line="360" w:lineRule="auto"/>
      </w:pPr>
      <w:r>
        <w:t xml:space="preserve">Climate and soil resource availability </w:t>
      </w:r>
      <w:r w:rsidR="000D0151">
        <w:t xml:space="preserve">are important drivers of plant nitrogen uptake and leaf nitrogen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ins w:id="10" w:author="Perkowski, Evan A" w:date="2023-01-11T16:39:00Z">
        <w:r w:rsidR="002D437C">
          <w:t xml:space="preserve">, positing </w:t>
        </w:r>
      </w:ins>
      <w:r w:rsidR="00A70EE7">
        <w:t xml:space="preserve">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ins w:id="11" w:author="Perkowski, Evan A" w:date="2023-01-11T16:37:00Z">
        <w:r w:rsidR="002D437C">
          <w:t xml:space="preserve">by </w:t>
        </w:r>
      </w:ins>
      <w:r w:rsidR="00A70EE7">
        <w:t xml:space="preserve">a negative relationship with </w:t>
      </w:r>
      <w:ins w:id="12" w:author="Perkowski, Evan A" w:date="2023-01-11T16:29:00Z">
        <w:r w:rsidR="00A217C4">
          <w:t xml:space="preserve">leaf </w:t>
        </w:r>
        <w:proofErr w:type="gramStart"/>
        <w:r w:rsidR="00A217C4">
          <w:rPr>
            <w:i/>
            <w:iCs/>
          </w:rPr>
          <w:t>C</w:t>
        </w:r>
      </w:ins>
      <w:ins w:id="13" w:author="Perkowski, Evan A" w:date="2023-01-11T16:30:00Z">
        <w:r w:rsidR="00A217C4">
          <w:rPr>
            <w:vertAlign w:val="subscript"/>
          </w:rPr>
          <w:t>i</w:t>
        </w:r>
        <w:r w:rsidR="00A217C4">
          <w:t>:</w:t>
        </w:r>
        <w:r w:rsidR="00A217C4">
          <w:rPr>
            <w:i/>
            <w:iCs/>
          </w:rPr>
          <w:t>C</w:t>
        </w:r>
        <w:r w:rsidR="00A217C4">
          <w:rPr>
            <w:vertAlign w:val="subscript"/>
          </w:rPr>
          <w:t>a</w:t>
        </w:r>
      </w:ins>
      <w:proofErr w:type="gramEnd"/>
      <w:ins w:id="14" w:author="Perkowski, Evan A" w:date="2023-01-16T10:14:00Z">
        <w:r w:rsidR="00B418E9">
          <w:t xml:space="preserve"> (</w:t>
        </w:r>
        <w:r w:rsidR="00B418E9" w:rsidRPr="00B418E9">
          <w:rPr>
            <w:i/>
            <w:iCs/>
            <w:lang w:val="el-GR"/>
          </w:rPr>
          <w:t>χ</w:t>
        </w:r>
        <w:r w:rsidR="00B418E9">
          <w:t>)</w:t>
        </w:r>
      </w:ins>
      <w:ins w:id="15" w:author="Perkowski, Evan A" w:date="2023-01-11T16:39:00Z">
        <w:r w:rsidR="002D437C">
          <w:t>. The theory predicts that</w:t>
        </w:r>
      </w:ins>
      <w:ins w:id="16" w:author="Perkowski, Evan A" w:date="2023-01-11T16:38:00Z">
        <w:r w:rsidR="002D437C">
          <w:t xml:space="preserve"> </w:t>
        </w:r>
      </w:ins>
      <w:ins w:id="17" w:author="Perkowski, Evan A" w:date="2023-01-11T16:37:00Z">
        <w:r w:rsidR="00A217C4">
          <w:t xml:space="preserve">variance in </w:t>
        </w:r>
        <w:r w:rsidR="00A217C4">
          <w:rPr>
            <w:i/>
            <w:iCs/>
          </w:rPr>
          <w:t>N</w:t>
        </w:r>
        <w:r w:rsidR="00A217C4">
          <w:rPr>
            <w:vertAlign w:val="subscript"/>
          </w:rPr>
          <w:t>area</w:t>
        </w:r>
        <w:r w:rsidR="00A217C4">
          <w:t xml:space="preserve"> across resource availability gradients is driven by a shift in </w:t>
        </w:r>
      </w:ins>
      <w:ins w:id="18" w:author="Perkowski, Evan A" w:date="2023-01-16T10:38:00Z">
        <w:r w:rsidR="00CB17D3" w:rsidRPr="00B418E9">
          <w:rPr>
            <w:i/>
            <w:iCs/>
            <w:lang w:val="el-GR"/>
          </w:rPr>
          <w:t>χ</w:t>
        </w:r>
        <w:r w:rsidR="00CB17D3">
          <w:t xml:space="preserve"> </w:t>
        </w:r>
      </w:ins>
      <w:ins w:id="19" w:author="Perkowski, Evan A" w:date="2023-01-11T16:36:00Z">
        <w:r w:rsidR="00A217C4">
          <w:t xml:space="preserve">due to </w:t>
        </w:r>
      </w:ins>
      <w:ins w:id="20" w:author="Perkowski, Evan A" w:date="2023-01-11T16:37:00Z">
        <w:r w:rsidR="00A217C4">
          <w:t>changes in</w:t>
        </w:r>
      </w:ins>
      <w:ins w:id="21" w:author="Perkowski, Evan A" w:date="2023-01-11T16:29:00Z">
        <w:r w:rsidR="00A217C4">
          <w:t xml:space="preserve"> </w:t>
        </w:r>
      </w:ins>
      <w:r w:rsidR="00A70EE7" w:rsidRPr="00A217C4">
        <w:t>the</w:t>
      </w:r>
      <w:r w:rsidR="00A70EE7">
        <w:t xml:space="preserve"> unit cost of acquiring and using </w:t>
      </w:r>
      <w:ins w:id="22" w:author="Perkowski, Evan A" w:date="2023-01-11T16:32:00Z">
        <w:r w:rsidR="00A217C4">
          <w:t xml:space="preserve">nutrients </w:t>
        </w:r>
      </w:ins>
      <w:r w:rsidR="00A70EE7">
        <w:t>relative to water</w:t>
      </w:r>
      <w:r w:rsidR="004B4F66">
        <w:t xml:space="preserve"> (</w:t>
      </w:r>
      <w:r w:rsidR="004B4F66" w:rsidRPr="00A70EE7">
        <w:rPr>
          <w:i/>
          <w:iCs/>
          <w:lang w:val="el-GR"/>
        </w:rPr>
        <w:t>β</w:t>
      </w:r>
      <w:r w:rsidR="004B4F66">
        <w:t>)</w:t>
      </w:r>
      <w:ins w:id="23" w:author="Perkowski, Evan A" w:date="2023-01-11T16:39:00Z">
        <w:r w:rsidR="002D437C">
          <w:t>, while climate induce</w:t>
        </w:r>
      </w:ins>
      <w:ins w:id="24" w:author="Perkowski, Evan A" w:date="2023-01-12T09:25:00Z">
        <w:r w:rsidR="00263427">
          <w:t>d</w:t>
        </w:r>
      </w:ins>
      <w:ins w:id="25" w:author="Perkowski, Evan A" w:date="2023-01-11T16:39:00Z">
        <w:r w:rsidR="002D437C">
          <w:t xml:space="preserve"> variance in </w:t>
        </w:r>
        <w:r w:rsidR="002D437C">
          <w:rPr>
            <w:i/>
            <w:iCs/>
          </w:rPr>
          <w:t>N</w:t>
        </w:r>
        <w:r w:rsidR="002D437C">
          <w:rPr>
            <w:vertAlign w:val="subscript"/>
          </w:rPr>
          <w:t>area</w:t>
        </w:r>
        <w:r w:rsidR="002D437C">
          <w:t xml:space="preserve"> directly through changes in </w:t>
        </w:r>
      </w:ins>
      <w:ins w:id="26" w:author="Perkowski, Evan A" w:date="2023-01-16T10:38:00Z">
        <w:r w:rsidR="00CB17D3" w:rsidRPr="00B418E9">
          <w:rPr>
            <w:i/>
            <w:iCs/>
            <w:lang w:val="el-GR"/>
          </w:rPr>
          <w:t>χ</w:t>
        </w:r>
      </w:ins>
      <w:r w:rsidR="004B4F66">
        <w:t>.</w:t>
      </w:r>
      <w:r w:rsidR="00457AA0">
        <w:t xml:space="preserve"> While </w:t>
      </w:r>
      <w:r>
        <w:t>promising</w:t>
      </w:r>
      <w:r w:rsidR="00457AA0">
        <w:t xml:space="preserve">, </w:t>
      </w:r>
      <w:r w:rsidR="00E703BA">
        <w:t>no study to date has explicitly measured the</w:t>
      </w:r>
      <w:ins w:id="27" w:author="Perkowski, Evan A" w:date="2023-01-11T16:31:00Z">
        <w:r w:rsidR="00A217C4">
          <w:t xml:space="preserve"> indirect</w:t>
        </w:r>
      </w:ins>
      <w:r w:rsidR="00E703BA">
        <w:t xml:space="preserve"> effect of </w:t>
      </w:r>
      <w:r w:rsidR="001B56C3" w:rsidRPr="00A70EE7">
        <w:rPr>
          <w:i/>
          <w:iCs/>
          <w:lang w:val="el-GR"/>
        </w:rPr>
        <w:t>β</w:t>
      </w:r>
      <w:r w:rsidR="001B56C3">
        <w:t xml:space="preserve"> on </w:t>
      </w:r>
      <w:r>
        <w:rPr>
          <w:i/>
          <w:iCs/>
        </w:rPr>
        <w:t>N</w:t>
      </w:r>
      <w:r>
        <w:rPr>
          <w:vertAlign w:val="subscript"/>
        </w:rPr>
        <w:t>area</w:t>
      </w:r>
      <w:r>
        <w:t xml:space="preserve"> across </w:t>
      </w:r>
      <w:r w:rsidR="001E2935">
        <w:t>environmental</w:t>
      </w:r>
      <w:r>
        <w:t xml:space="preserve"> gradients</w:t>
      </w:r>
      <w:r w:rsidR="001E2935">
        <w:t xml:space="preserve">, nor has any study investigated </w:t>
      </w:r>
      <w:ins w:id="28" w:author="Perkowski, Evan A" w:date="2023-01-11T16:31:00Z">
        <w:r w:rsidR="00A217C4">
          <w:t xml:space="preserve">indirect </w:t>
        </w:r>
      </w:ins>
      <w:r w:rsidR="001E2935">
        <w:t xml:space="preserve">effects of </w:t>
      </w:r>
      <w:r w:rsidR="001E2935" w:rsidRPr="00A70EE7">
        <w:rPr>
          <w:i/>
          <w:iCs/>
          <w:lang w:val="el-GR"/>
        </w:rPr>
        <w:t>β</w:t>
      </w:r>
      <w:r w:rsidR="001E2935">
        <w:t xml:space="preserve"> on components of </w:t>
      </w:r>
      <w:r w:rsidR="001E2935">
        <w:rPr>
          <w:i/>
          <w:iCs/>
        </w:rPr>
        <w:t>N</w:t>
      </w:r>
      <w:r w:rsidR="001E2935">
        <w:rPr>
          <w:vertAlign w:val="subscript"/>
        </w:rPr>
        <w:t>area</w:t>
      </w:r>
      <w:r w:rsidR="001E2935">
        <w:t xml:space="preserve"> (</w:t>
      </w:r>
      <w:r w:rsidR="006738DC">
        <w:t xml:space="preserve">i.e., </w:t>
      </w:r>
      <w:r w:rsidR="001E2935">
        <w:t xml:space="preserve">leaf mass per area, </w:t>
      </w:r>
      <w:r w:rsidR="001E2935">
        <w:rPr>
          <w:i/>
          <w:iCs/>
        </w:rPr>
        <w:t>M</w:t>
      </w:r>
      <w:r w:rsidR="001E2935">
        <w:rPr>
          <w:vertAlign w:val="subscript"/>
        </w:rPr>
        <w:t>area</w:t>
      </w:r>
      <w:r w:rsidR="001E2935">
        <w:t xml:space="preserve">; leaf nitrogen per unit leaf biomass, </w:t>
      </w:r>
      <w:r w:rsidR="001E2935">
        <w:rPr>
          <w:i/>
          <w:iCs/>
        </w:rPr>
        <w:t>N</w:t>
      </w:r>
      <w:r w:rsidR="001E2935">
        <w:rPr>
          <w:vertAlign w:val="subscript"/>
        </w:rPr>
        <w:t>mass</w:t>
      </w:r>
      <w:r w:rsidR="001E2935">
        <w:t>)</w:t>
      </w:r>
      <w:r w:rsidR="001B56C3">
        <w:t>.</w:t>
      </w:r>
      <w:r w:rsidR="00A70EE7">
        <w:t xml:space="preserve"> </w:t>
      </w:r>
      <w:ins w:id="29" w:author="Perkowski, Evan A" w:date="2023-01-12T09:26:00Z">
        <w:r w:rsidR="00263427">
          <w:t>To test the theory, w</w:t>
        </w:r>
      </w:ins>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ins w:id="30" w:author="Perkowski, Evan A" w:date="2023-01-11T16:31:00Z">
        <w:r w:rsidR="00A217C4">
          <w:t xml:space="preserve"> </w:t>
        </w:r>
      </w:ins>
      <w:ins w:id="31" w:author="Perkowski, Evan A" w:date="2023-01-16T10:38:00Z">
        <w:r w:rsidR="00CB17D3" w:rsidRPr="00B418E9">
          <w:rPr>
            <w:i/>
            <w:iCs/>
            <w:lang w:val="el-GR"/>
          </w:rPr>
          <w:t>χ</w:t>
        </w:r>
      </w:ins>
      <w:ins w:id="32" w:author="Perkowski, Evan A" w:date="2023-01-11T16:32:00Z">
        <w:r w:rsidR="00A217C4">
          <w:t>,</w:t>
        </w:r>
      </w:ins>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theor</w:t>
      </w:r>
      <w:r w:rsidR="000E580D">
        <w:t>y</w:t>
      </w:r>
      <w:r w:rsidR="00A70EE7">
        <w:t xml:space="preserve">, we found a </w:t>
      </w:r>
      <w:r w:rsidR="00A91F4B">
        <w:t xml:space="preserve">strong </w:t>
      </w:r>
      <w:r w:rsidR="00A70EE7">
        <w:t xml:space="preserve">negative relationship between </w:t>
      </w:r>
      <w:ins w:id="33" w:author="Perkowski, Evan A" w:date="2023-01-16T10:38:00Z">
        <w:r w:rsidR="00CB17D3" w:rsidRPr="00B418E9">
          <w:rPr>
            <w:i/>
            <w:iCs/>
            <w:lang w:val="el-GR"/>
          </w:rPr>
          <w:t>χ</w:t>
        </w:r>
        <w:r w:rsidR="00CB17D3">
          <w:t xml:space="preserve"> </w:t>
        </w:r>
      </w:ins>
      <w:r w:rsidR="00A70EE7">
        <w:t xml:space="preserve">and </w:t>
      </w:r>
      <w:r>
        <w:rPr>
          <w:i/>
          <w:iCs/>
        </w:rPr>
        <w:t>N</w:t>
      </w:r>
      <w:r>
        <w:rPr>
          <w:vertAlign w:val="subscript"/>
        </w:rPr>
        <w:t>area</w:t>
      </w:r>
      <w:r w:rsidR="006A1E4A">
        <w:t>,</w:t>
      </w:r>
      <w:r w:rsidR="00610A42">
        <w:t xml:space="preserve"> a pattern that was</w:t>
      </w:r>
      <w:r w:rsidR="006A1E4A">
        <w:t xml:space="preserve"> driven by </w:t>
      </w:r>
      <w:r w:rsidR="001E2935">
        <w:t xml:space="preserve">a strong negative effect of increasing </w:t>
      </w:r>
      <w:ins w:id="34" w:author="Perkowski, Evan A" w:date="2023-01-16T10:38:00Z">
        <w:r w:rsidR="00CB17D3" w:rsidRPr="00B418E9">
          <w:rPr>
            <w:i/>
            <w:iCs/>
            <w:lang w:val="el-GR"/>
          </w:rPr>
          <w:t>χ</w:t>
        </w:r>
      </w:ins>
      <w:ins w:id="35" w:author="Perkowski, Evan A" w:date="2023-01-16T10:39:00Z">
        <w:r w:rsidR="00CB17D3" w:rsidRPr="004B3F25">
          <w:t xml:space="preserve"> </w:t>
        </w:r>
      </w:ins>
      <w:r w:rsidR="001E2935">
        <w:t xml:space="preserve">on </w:t>
      </w:r>
      <w:r w:rsidR="001E2935">
        <w:rPr>
          <w:i/>
          <w:iCs/>
        </w:rPr>
        <w:t>M</w:t>
      </w:r>
      <w:r w:rsidR="001E2935">
        <w:rPr>
          <w:vertAlign w:val="subscript"/>
        </w:rPr>
        <w:t>area</w:t>
      </w:r>
      <w:r w:rsidR="00E45661">
        <w:t xml:space="preserve"> paired with </w:t>
      </w:r>
      <w:r w:rsidR="005124E1">
        <w:t>a weaker negative</w:t>
      </w:r>
      <w:r w:rsidR="00E45661">
        <w:t xml:space="preserve"> effect of </w:t>
      </w:r>
      <w:r w:rsidR="00E45661" w:rsidRPr="00A70EE7">
        <w:rPr>
          <w:i/>
          <w:iCs/>
          <w:lang w:val="el-GR"/>
        </w:rPr>
        <w:t>β</w:t>
      </w:r>
      <w:r w:rsidR="00E45661">
        <w:t xml:space="preserve"> on </w:t>
      </w:r>
      <w:r w:rsidR="00E45661">
        <w:rPr>
          <w:i/>
          <w:iCs/>
        </w:rPr>
        <w:t>N</w:t>
      </w:r>
      <w:r w:rsidR="00E45661">
        <w:rPr>
          <w:vertAlign w:val="subscript"/>
        </w:rPr>
        <w:t>mass</w:t>
      </w:r>
      <w:r w:rsidR="001E2935">
        <w:t xml:space="preserve">. </w:t>
      </w:r>
      <w:ins w:id="36" w:author="Perkowski, Evan A" w:date="2023-01-11T16:40:00Z">
        <w:r w:rsidR="002D437C">
          <w:t>S</w:t>
        </w:r>
      </w:ins>
      <w:r w:rsidR="006A1E4A">
        <w:t xml:space="preserve">oil nitrogen availability, soil moisture, and </w:t>
      </w:r>
      <w:r w:rsidR="00F150BB" w:rsidRPr="00F150BB">
        <w:rPr>
          <w:i/>
          <w:iCs/>
        </w:rPr>
        <w:t>VPD</w:t>
      </w:r>
      <w:r w:rsidR="00263427">
        <w:t xml:space="preserve"> </w:t>
      </w:r>
      <w:r w:rsidR="006A1E4A">
        <w:t xml:space="preserve">each had an indirect positive effect on </w:t>
      </w:r>
      <w:r w:rsidR="006A1E4A">
        <w:rPr>
          <w:i/>
          <w:iCs/>
        </w:rPr>
        <w:t>N</w:t>
      </w:r>
      <w:r w:rsidR="006A1E4A">
        <w:rPr>
          <w:vertAlign w:val="subscript"/>
        </w:rPr>
        <w:t>area</w:t>
      </w:r>
      <w:r w:rsidR="006A1E4A">
        <w:t xml:space="preserve">. </w:t>
      </w:r>
      <w:ins w:id="37" w:author="Perkowski, Evan A" w:date="2023-01-11T16:34:00Z">
        <w:r w:rsidR="00A217C4">
          <w:t>E</w:t>
        </w:r>
      </w:ins>
      <w:r w:rsidR="006A1E4A">
        <w:t xml:space="preserve">ffects of </w:t>
      </w:r>
      <w:ins w:id="38" w:author="Perkowski, Evan A" w:date="2023-01-12T09:29:00Z">
        <w:r w:rsidR="00263427">
          <w:t xml:space="preserve">soil nitrogen availability and soil moisture </w:t>
        </w:r>
      </w:ins>
      <w:r w:rsidR="006A1E4A">
        <w:t xml:space="preserve">on </w:t>
      </w:r>
      <w:r w:rsidR="006A1E4A">
        <w:rPr>
          <w:i/>
          <w:iCs/>
        </w:rPr>
        <w:t>N</w:t>
      </w:r>
      <w:r w:rsidR="006A1E4A">
        <w:rPr>
          <w:vertAlign w:val="subscript"/>
        </w:rPr>
        <w:t>area</w:t>
      </w:r>
      <w:r w:rsidR="006A1E4A">
        <w:t xml:space="preserve"> were mediated by the</w:t>
      </w:r>
      <w:ins w:id="39" w:author="Perkowski, Evan A" w:date="2023-01-11T16:33:00Z">
        <w:r w:rsidR="00A217C4">
          <w:t xml:space="preserve"> positive</w:t>
        </w:r>
      </w:ins>
      <w:r w:rsidR="006A1E4A">
        <w:t xml:space="preserve"> effect of increasing </w:t>
      </w:r>
      <w:r w:rsidR="006A1E4A" w:rsidRPr="00A70EE7">
        <w:rPr>
          <w:i/>
          <w:iCs/>
          <w:lang w:val="el-GR"/>
        </w:rPr>
        <w:t>β</w:t>
      </w:r>
      <w:r w:rsidR="006A1E4A">
        <w:t xml:space="preserve"> on</w:t>
      </w:r>
      <w:ins w:id="40" w:author="Perkowski, Evan A" w:date="2023-01-11T16:33:00Z">
        <w:r w:rsidR="00A217C4">
          <w:t xml:space="preserve"> </w:t>
        </w:r>
      </w:ins>
      <w:ins w:id="41" w:author="Perkowski, Evan A" w:date="2023-01-16T10:38:00Z">
        <w:r w:rsidR="00CB17D3" w:rsidRPr="00B418E9">
          <w:rPr>
            <w:i/>
            <w:iCs/>
            <w:lang w:val="el-GR"/>
          </w:rPr>
          <w:t>χ</w:t>
        </w:r>
        <w:r w:rsidR="00CB17D3">
          <w:t xml:space="preserve"> </w:t>
        </w:r>
      </w:ins>
      <w:ins w:id="42" w:author="Perkowski, Evan A" w:date="2023-01-11T16:33:00Z">
        <w:r w:rsidR="00A217C4">
          <w:t xml:space="preserve">and negative effect </w:t>
        </w:r>
      </w:ins>
      <w:ins w:id="43" w:author="Perkowski, Evan A" w:date="2023-01-11T16:34:00Z">
        <w:r w:rsidR="00A217C4">
          <w:t xml:space="preserve">of increasing </w:t>
        </w:r>
      </w:ins>
      <w:ins w:id="44" w:author="Perkowski, Evan A" w:date="2023-01-16T10:38:00Z">
        <w:r w:rsidR="00CB17D3" w:rsidRPr="00B418E9">
          <w:rPr>
            <w:i/>
            <w:iCs/>
            <w:lang w:val="el-GR"/>
          </w:rPr>
          <w:t>χ</w:t>
        </w:r>
        <w:r w:rsidR="00CB17D3">
          <w:t xml:space="preserve"> </w:t>
        </w:r>
      </w:ins>
      <w:ins w:id="45" w:author="Perkowski, Evan A" w:date="2023-01-11T16:34:00Z">
        <w:r w:rsidR="00A217C4">
          <w:t>on</w:t>
        </w:r>
      </w:ins>
      <w:r w:rsidR="006A1E4A">
        <w:t xml:space="preserve"> </w:t>
      </w:r>
      <w:r w:rsidR="006A1E4A">
        <w:rPr>
          <w:i/>
          <w:iCs/>
        </w:rPr>
        <w:t>N</w:t>
      </w:r>
      <w:r w:rsidR="006A1E4A">
        <w:rPr>
          <w:vertAlign w:val="subscript"/>
        </w:rPr>
        <w:t>area</w:t>
      </w:r>
      <w:ins w:id="46" w:author="Perkowski, Evan A" w:date="2023-01-11T16:34:00Z">
        <w:r w:rsidR="00A217C4">
          <w:t xml:space="preserve">, while effects of </w:t>
        </w:r>
      </w:ins>
      <w:ins w:id="47" w:author="Perkowski, Evan A" w:date="2023-01-18T16:04:00Z">
        <w:r w:rsidR="00F150BB" w:rsidRPr="00F150BB">
          <w:rPr>
            <w:i/>
            <w:iCs/>
          </w:rPr>
          <w:t>VPD</w:t>
        </w:r>
      </w:ins>
      <w:ins w:id="48" w:author="Perkowski, Evan A" w:date="2023-01-11T16:34:00Z">
        <w:r w:rsidR="00A217C4">
          <w:t xml:space="preserve"> on </w:t>
        </w:r>
        <w:r w:rsidR="00A217C4">
          <w:rPr>
            <w:i/>
            <w:iCs/>
          </w:rPr>
          <w:t>N</w:t>
        </w:r>
        <w:r w:rsidR="00A217C4">
          <w:rPr>
            <w:vertAlign w:val="subscript"/>
          </w:rPr>
          <w:t>area</w:t>
        </w:r>
        <w:r w:rsidR="00A217C4">
          <w:t xml:space="preserve"> were </w:t>
        </w:r>
      </w:ins>
      <w:ins w:id="49" w:author="Perkowski, Evan A" w:date="2023-01-12T09:29:00Z">
        <w:r w:rsidR="00263427">
          <w:t>med</w:t>
        </w:r>
      </w:ins>
      <w:ins w:id="50" w:author="Perkowski, Evan A" w:date="2023-01-12T09:30:00Z">
        <w:r w:rsidR="00263427">
          <w:t xml:space="preserve">iated by </w:t>
        </w:r>
      </w:ins>
      <w:ins w:id="51" w:author="Perkowski, Evan A" w:date="2023-01-11T16:34:00Z">
        <w:r w:rsidR="00A217C4">
          <w:t xml:space="preserve">the negative effect of increasing leaf </w:t>
        </w:r>
      </w:ins>
      <w:ins w:id="52" w:author="Perkowski, Evan A" w:date="2023-01-16T10:38:00Z">
        <w:r w:rsidR="00CB17D3" w:rsidRPr="00B418E9">
          <w:rPr>
            <w:i/>
            <w:iCs/>
            <w:lang w:val="el-GR"/>
          </w:rPr>
          <w:t>χ</w:t>
        </w:r>
        <w:r w:rsidR="00CB17D3">
          <w:t xml:space="preserve"> </w:t>
        </w:r>
      </w:ins>
      <w:ins w:id="53" w:author="Perkowski, Evan A" w:date="2023-01-11T16:34:00Z">
        <w:r w:rsidR="00A217C4">
          <w:t xml:space="preserve">on </w:t>
        </w:r>
        <w:r w:rsidR="00A217C4">
          <w:rPr>
            <w:i/>
            <w:iCs/>
          </w:rPr>
          <w:t>N</w:t>
        </w:r>
        <w:r w:rsidR="00A217C4">
          <w:rPr>
            <w:vertAlign w:val="subscript"/>
          </w:rPr>
          <w:t>area</w:t>
        </w:r>
      </w:ins>
      <w:r w:rsidR="006A1E4A">
        <w:t>. These results provide the first empirical evidence</w:t>
      </w:r>
      <w:r w:rsidR="00A91F4B">
        <w:t xml:space="preserve"> showing that </w:t>
      </w:r>
      <w:ins w:id="54" w:author="Perkowski, Evan A" w:date="2023-01-16T10:38:00Z">
        <w:r w:rsidR="00CB17D3" w:rsidRPr="00B418E9">
          <w:rPr>
            <w:i/>
            <w:iCs/>
            <w:lang w:val="el-GR"/>
          </w:rPr>
          <w:t>χ</w:t>
        </w:r>
        <w:r w:rsidR="00CB17D3" w:rsidRPr="00CB17D3">
          <w:t xml:space="preserve"> </w:t>
        </w:r>
      </w:ins>
      <w:r w:rsidR="00A91F4B">
        <w:t xml:space="preserve">is a </w:t>
      </w:r>
      <w:r w:rsidR="006738DC">
        <w:t xml:space="preserve">primary </w:t>
      </w:r>
      <w:r w:rsidR="00A91F4B">
        <w:t>driver of</w:t>
      </w:r>
      <w:ins w:id="55" w:author="Perkowski, Evan A" w:date="2023-01-11T16:46:00Z">
        <w:r w:rsidR="002D437C">
          <w:t xml:space="preserve"> variance</w:t>
        </w:r>
      </w:ins>
      <w:r w:rsidR="00A91F4B">
        <w:t xml:space="preserve"> </w:t>
      </w:r>
      <w:r w:rsidR="00A91F4B">
        <w:rPr>
          <w:i/>
          <w:iCs/>
        </w:rPr>
        <w:t>N</w:t>
      </w:r>
      <w:r w:rsidR="00A91F4B">
        <w:rPr>
          <w:vertAlign w:val="subscript"/>
        </w:rPr>
        <w:t>area</w:t>
      </w:r>
      <w:r w:rsidR="00A91F4B">
        <w:t xml:space="preserve"> and is capable of unifying expected responses of </w:t>
      </w:r>
      <w:r w:rsidR="00A91F4B">
        <w:rPr>
          <w:i/>
          <w:iCs/>
        </w:rPr>
        <w:t>N</w:t>
      </w:r>
      <w:r w:rsidR="00A91F4B">
        <w:rPr>
          <w:vertAlign w:val="subscript"/>
        </w:rPr>
        <w:t>area</w:t>
      </w:r>
      <w:r w:rsidR="00A91F4B">
        <w:t xml:space="preserve"> to shifts in soil resource availability and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51E9EE3C"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A20513">
        <w:instrText>ADDIN CSL_CITATION {"citationItems":[{"id":"ITEM-1","itemData":{"DOI":"10.1017/CBO9781107415324","ISBN":"9781107057999","author":[{"dropping-particle":"","family":"IPCC","given":"","non-dropping-particle":"","parse-names":false,"suffix":""}],"editor":[{"dropping-particle":"","family":"Intergovernmental Panel on Climate Change","given":"","non-dropping-particle":"","parse-names":false,"suffix":""}],"id":"ITEM-1","issued":{"date-parts":[["2014","3","24"]]},"publisher":"Cambridge University Press","title":"Climate Change 2013 – The Physical Science Basis","type":"book"},"uris":["http://www.mendeley.com/documents/?uuid=e29664ea-7c72-41ce-9b14-f487ba00dbc9"]},{"id":"ITEM-2","itemData":{"DOI":"10.1126/science.1091390","ISSN":"0036-8075","abstract":"To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et al. 2003, LeBauer and Treseder 2008, IPCC 2014, Fay et al. 2015)","plainTextFormattedCitation":"(Hungate et al. 2003, LeBauer and Treseder 2008, IPCC 2014, Fay et al. 2015)","previouslyFormattedCitation":"(Hungate et al. 2003, LeBauer and Treseder 2008, IPCC 2014, Fay et al. 2015)"},"properties":{"noteIndex":0},"schema":"https://github.com/citation-style-language/schema/raw/master/csl-citation.json"}</w:instrText>
      </w:r>
      <w:r w:rsidR="00674254">
        <w:fldChar w:fldCharType="separate"/>
      </w:r>
      <w:r w:rsidR="00CD421F" w:rsidRPr="00CD421F">
        <w:rPr>
          <w:noProof/>
        </w:rPr>
        <w:t>(Hungate et al. 2003, LeBauer and Treseder 2008, IPCC 2014, Fay et al.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B176A8">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25039E">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1E471755"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25039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xml:space="preserve">, </w:t>
      </w:r>
      <w:r w:rsidR="009E2D9C">
        <w:lastRenderedPageBreak/>
        <w:t>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time and space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11577CB2" w:rsidR="00AE5C62" w:rsidRDefault="00E259D9" w:rsidP="00BC0640">
      <w:pPr>
        <w:spacing w:line="36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25039E">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 Harrison et al. 2021)","plainTextFormattedCitation":"(Wright et al. 2003, Prentice et al. 2014, Paillassa et al. 2020, Harrison et al. 2021)","previouslyFormattedCitation":"(Wright et al. 2003, Prentice et al. 2014, Paillassa et al. 2020, Harrison et al. 2021)"},"properties":{"noteIndex":0},"schema":"https://github.com/citation-style-language/schema/raw/master/csl-citation.json"}</w:instrText>
      </w:r>
      <w:r>
        <w:fldChar w:fldCharType="separate"/>
      </w:r>
      <w:r w:rsidR="0025039E" w:rsidRPr="0025039E">
        <w:rPr>
          <w:noProof/>
        </w:rPr>
        <w:t>(Wright et al. 2003, Prentice et al. 2014, Paillassa et al. 2020, Harrison et al.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ins w:id="56" w:author="Perkowski, Evan A" w:date="2023-01-18T16:13:00Z">
        <w:r w:rsidR="00515044">
          <w:t>n</w:t>
        </w:r>
        <w:r w:rsidR="00515044">
          <w:t>itrogen</w:t>
        </w:r>
        <w:r w:rsidR="00515044">
          <w:t xml:space="preserve"> </w:t>
        </w:r>
      </w:ins>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the theory proposes that</w:t>
      </w:r>
      <w:r w:rsidR="00310537">
        <w:t xml:space="preserve"> </w:t>
      </w:r>
      <w:ins w:id="57" w:author="Perkowski, Evan A" w:date="2023-01-18T16:13:00Z">
        <w:r w:rsidR="00515044">
          <w:t>n</w:t>
        </w:r>
        <w:r w:rsidR="00515044">
          <w:t>itrogen</w:t>
        </w:r>
        <w:r w:rsidR="00515044">
          <w:t xml:space="preserve"> </w:t>
        </w:r>
      </w:ins>
      <w:r w:rsidR="00C5029B">
        <w:t>and water use can be substituted for each other to maintain the lowest summed cost</w:t>
      </w:r>
      <w:r w:rsidR="00610A42">
        <w:t xml:space="preserve"> to satisfy leaf resource demand</w:t>
      </w:r>
      <w:r w:rsidR="00C5029B">
        <w:t xml:space="preserve">, such that optimal </w:t>
      </w:r>
      <w:r w:rsidR="00884BB2">
        <w:t xml:space="preserve">photosynthetic </w:t>
      </w:r>
      <w:r w:rsidR="00C5029B">
        <w:t>rate</w:t>
      </w:r>
      <w:r w:rsidR="00995E58">
        <w:t>s are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ins w:id="58" w:author="Perkowski, Evan A" w:date="2023-01-03T15:17:00Z">
        <w:r w:rsidR="00826AF7">
          <w:t xml:space="preserve"> </w:t>
        </w:r>
      </w:ins>
      <w:ins w:id="59" w:author="Perkowski, Evan A" w:date="2023-01-12T09:41:00Z">
        <w:r w:rsidR="00BC0640">
          <w:t xml:space="preserve">The </w:t>
        </w:r>
      </w:ins>
      <w:r w:rsidR="00B53AEA">
        <w:t xml:space="preserve">theory predicts that, all else equal, an increase in soil nitrogen availability should decrease the cost of acquiring and using </w:t>
      </w:r>
      <w:ins w:id="60" w:author="Perkowski, Evan A" w:date="2023-01-18T16:14:00Z">
        <w:r w:rsidR="00515044">
          <w:t>n</w:t>
        </w:r>
        <w:r w:rsidR="00515044">
          <w:t>itrogen</w:t>
        </w:r>
        <w:r w:rsidR="00515044">
          <w:t xml:space="preserve"> </w:t>
        </w:r>
      </w:ins>
      <w:r w:rsidR="00B53AEA">
        <w:t>relative to water</w:t>
      </w:r>
      <w:r w:rsidR="00B53AEA" w:rsidRPr="002B26AB">
        <w:rPr>
          <w:i/>
          <w:iCs/>
        </w:rPr>
        <w:t xml:space="preserve">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ins w:id="61" w:author="Perkowski, Evan A" w:date="2023-01-16T10:40:00Z">
        <w:r w:rsidR="004B3F25">
          <w:t xml:space="preserve"> and </w:t>
        </w:r>
      </w:ins>
      <w:ins w:id="62" w:author="Perkowski, Evan A" w:date="2023-01-17T13:39:00Z">
        <w:r w:rsidR="00BB4372">
          <w:t xml:space="preserve">lower </w:t>
        </w:r>
      </w:ins>
      <w:ins w:id="63" w:author="Perkowski, Evan A" w:date="2023-01-16T10:40:00Z">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4B3F25" w:rsidRPr="004B3F25">
          <w:rPr>
            <w:i/>
            <w:iCs/>
            <w:lang w:val="el-GR"/>
          </w:rPr>
          <w:t>χ</w:t>
        </w:r>
        <w:r w:rsidR="004B3F25">
          <w:t>)</w:t>
        </w:r>
      </w:ins>
      <w:r w:rsidR="00310537">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ins w:id="64" w:author="Perkowski, Evan A" w:date="2023-01-12T09:41:00Z">
        <w:r w:rsidR="00BC0640">
          <w:rPr>
            <w:noProof/>
          </w:rPr>
          <w:t>; Perkowski et al.</w:t>
        </w:r>
      </w:ins>
      <w:ins w:id="65" w:author="Perkowski, Evan A" w:date="2023-01-12T09:42:00Z">
        <w:r w:rsidR="00BC0640">
          <w:rPr>
            <w:noProof/>
          </w:rPr>
          <w:t xml:space="preserve"> </w:t>
        </w:r>
      </w:ins>
      <w:ins w:id="66" w:author="Perkowski, Evan A" w:date="2023-01-18T16:14:00Z">
        <w:r w:rsidR="00515044">
          <w:rPr>
            <w:i/>
            <w:iCs/>
            <w:noProof/>
          </w:rPr>
          <w:t>in review</w:t>
        </w:r>
      </w:ins>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ins w:id="67" w:author="Perkowski, Evan A" w:date="2023-01-16T10:45:00Z">
        <w:r w:rsidR="004B3F25">
          <w:t xml:space="preserve">costs of </w:t>
        </w:r>
      </w:ins>
      <w:r w:rsidR="00884BB2">
        <w:t>water</w:t>
      </w:r>
      <w:ins w:id="68" w:author="Perkowski, Evan A" w:date="2023-01-16T10:45:00Z">
        <w:r w:rsidR="004B3F25">
          <w:t xml:space="preserve"> acquisition and use</w:t>
        </w:r>
      </w:ins>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ins w:id="69" w:author="Perkowski, Evan A" w:date="2023-01-16T10:45:00Z">
        <w:r w:rsidR="004B3F25">
          <w:t xml:space="preserve"> and</w:t>
        </w:r>
      </w:ins>
      <w:ins w:id="70" w:author="Perkowski, Evan A" w:date="2023-01-16T10:46:00Z">
        <w:r w:rsidR="004B3F25">
          <w:t xml:space="preserve"> </w:t>
        </w:r>
      </w:ins>
      <w:ins w:id="71" w:author="Perkowski, Evan A" w:date="2023-01-16T10:45:00Z">
        <w:r w:rsidR="004B3F25" w:rsidRPr="004B3F25">
          <w:rPr>
            <w:i/>
            <w:iCs/>
            <w:lang w:val="el-GR"/>
          </w:rPr>
          <w:t>χ</w:t>
        </w:r>
      </w:ins>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ins w:id="72" w:author="Perkowski, Evan A" w:date="2023-01-11T16:55:00Z">
        <w:r w:rsidR="0025039E">
          <w:t>, suggesting that</w:t>
        </w:r>
      </w:ins>
      <w:r w:rsidR="00047003">
        <w:t xml:space="preserve"> the optimal response to increased vapor pressure deficit</w:t>
      </w:r>
      <w:ins w:id="73" w:author="Perkowski, Evan A" w:date="2023-01-16T11:09:00Z">
        <w:r w:rsidR="001E3E42">
          <w:t xml:space="preserve"> (</w:t>
        </w:r>
        <w:r w:rsidR="001E3E42">
          <w:rPr>
            <w:i/>
            <w:iCs/>
          </w:rPr>
          <w:t>VPD</w:t>
        </w:r>
        <w:r w:rsidR="001E3E42">
          <w:t>)</w:t>
        </w:r>
      </w:ins>
      <w:r w:rsidR="00047003">
        <w:t xml:space="preserve"> should be a reduction in stomatal conductance and </w:t>
      </w:r>
      <w:ins w:id="74" w:author="Perkowski, Evan A" w:date="2023-01-16T10:46:00Z">
        <w:r w:rsidR="004B3F25" w:rsidRPr="004B3F25">
          <w:rPr>
            <w:i/>
            <w:iCs/>
            <w:lang w:val="el-GR"/>
          </w:rPr>
          <w:t>χ</w:t>
        </w:r>
        <w:r w:rsidR="004B3F25" w:rsidDel="004B3F25">
          <w:t xml:space="preserve"> </w:t>
        </w:r>
      </w:ins>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high assimilation at lower conductance</w:t>
      </w:r>
      <w:r w:rsidR="00AE5C62">
        <w:t xml:space="preserve"> </w:t>
      </w:r>
      <w:r w:rsidR="004B446C">
        <w:fldChar w:fldCharType="begin" w:fldLock="1"/>
      </w:r>
      <w:r w:rsidR="00B176A8">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Phytologist","id":"ITEM-2","issue":"6","issued":{"date-parts":[["2020"]]},"page":"1550-1566","title":"Plant responses to rising vapor pressure deficit","type":"article-journal","volume":"226"},"uris":["http://www.mendeley.com/documents/?uuid=7cb2c7a9-b7ae-4982-937d-1fdbeeecf4ef"]},{"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gradients","type":"article-journal","volume":"29"},"uris":["http://www.mendeley.com/documents/?uuid=21ffc03c-3e82-40b0-846f-1638da6585e7"]}],"mendeley":{"formattedCitation":"(Grossiord et al. 2020, Dong et al. 2020, Westerband et al. 2023)","plainTextFormattedCitation":"(Grossiord et al. 2020, Dong et al. 2020, Westerband et al. 2023)","previouslyFormattedCitation":"(Grossiord et al. 2020, Dong et al. 2020, Westerband et al. 2023)"},"properties":{"noteIndex":0},"schema":"https://github.com/citation-style-language/schema/raw/master/csl-citation.json"}</w:instrText>
      </w:r>
      <w:r w:rsidR="004B446C">
        <w:fldChar w:fldCharType="separate"/>
      </w:r>
      <w:r w:rsidR="00B176A8" w:rsidRPr="00B176A8">
        <w:rPr>
          <w:noProof/>
        </w:rPr>
        <w:t>(Grossiord et al. 2020, Dong et al. 2020, Westerband et al. 2023)</w:t>
      </w:r>
      <w:r w:rsidR="004B446C">
        <w:fldChar w:fldCharType="end"/>
      </w:r>
      <w:r w:rsidR="00BC0640">
        <w:t>.</w:t>
      </w:r>
    </w:p>
    <w:p w14:paraId="64800909" w14:textId="6B126DE4" w:rsidR="004B446C" w:rsidRPr="002775C3" w:rsidRDefault="00155249" w:rsidP="00670A34">
      <w:pPr>
        <w:spacing w:line="360" w:lineRule="auto"/>
        <w:ind w:firstLine="720"/>
      </w:pPr>
      <w:r>
        <w:t>L</w:t>
      </w:r>
      <w:r w:rsidR="00ED632D">
        <w:t>eaf nitrogen allocation</w:t>
      </w:r>
      <w:r w:rsidR="009C5D08">
        <w:t xml:space="preserve"> </w:t>
      </w:r>
      <w:r w:rsidR="004B446C">
        <w:t>responses to changing climates or soil resource availability may also depend on their mode of nutrient acquisition or photosynthetic pathway. For example, species that form associations with symbiotic nitrogen-fixing bacteria</w:t>
      </w:r>
      <w:r w:rsidR="00EA541A">
        <w:t xml:space="preserve"> (referred as “N-fixing species” from this point forward)</w:t>
      </w:r>
      <w:r w:rsidR="004B446C">
        <w:t xml:space="preserve"> should, in theory, have</w:t>
      </w:r>
      <w:r w:rsidR="00A42CA7">
        <w:t xml:space="preserve"> </w:t>
      </w:r>
      <w:r w:rsidR="004B446C">
        <w:t>access to</w:t>
      </w:r>
      <w:r w:rsidR="00B84EDF">
        <w:t xml:space="preserve"> a</w:t>
      </w:r>
      <w:r w:rsidR="004B446C">
        <w:t xml:space="preserve"> less finite nitrogen supply, which may result in lower </w:t>
      </w:r>
      <w:r w:rsidR="004B446C">
        <w:rPr>
          <w:i/>
          <w:iCs/>
          <w:lang w:val="el-GR"/>
        </w:rPr>
        <w:t>β</w:t>
      </w:r>
      <w:r w:rsidR="004B446C">
        <w:t xml:space="preserve"> values than species not capable of forming such associations</w:t>
      </w:r>
      <w:r w:rsidR="00EA541A">
        <w:t xml:space="preserve"> (referred as “non-fixing species” from this point forward)</w:t>
      </w:r>
      <w:r w:rsidR="004B446C">
        <w:t xml:space="preserve">. </w:t>
      </w:r>
      <w:r w:rsidR="00AA379F">
        <w:t xml:space="preserve">This result was previously shown in a greenhouse experiment, where a leguminous species generally had lower costs of nitrogen </w:t>
      </w:r>
      <w:r w:rsidR="00AA379F">
        <w:lastRenderedPageBreak/>
        <w:t>acquisition</w:t>
      </w:r>
      <w:ins w:id="75" w:author="Perkowski, Evan A" w:date="2023-01-12T09:47:00Z">
        <w:r w:rsidR="00CD421F">
          <w:t xml:space="preserve"> compared to a non-leguminous species, although these </w:t>
        </w:r>
      </w:ins>
      <w:ins w:id="76" w:author="Perkowski, Evan A" w:date="2023-01-12T09:48:00Z">
        <w:r w:rsidR="00CD421F">
          <w:t>differences</w:t>
        </w:r>
      </w:ins>
      <w:ins w:id="77" w:author="Perkowski, Evan A" w:date="2023-01-12T09:47:00Z">
        <w:r w:rsidR="00CD421F">
          <w:t xml:space="preserve"> were generally stronger </w:t>
        </w:r>
      </w:ins>
      <w:ins w:id="78" w:author="Perkowski, Evan A" w:date="2023-01-17T13:40:00Z">
        <w:r w:rsidR="00BB4372">
          <w:t>under increased</w:t>
        </w:r>
      </w:ins>
      <w:ins w:id="79" w:author="Perkowski, Evan A" w:date="2023-01-12T09:47:00Z">
        <w:r w:rsidR="00CD421F">
          <w:t xml:space="preserve"> nitrogen limitation</w:t>
        </w:r>
      </w:ins>
      <w:ins w:id="80" w:author="Perkowski, Evan A" w:date="2023-01-12T09:48:00Z">
        <w:r w:rsidR="00CD421F">
          <w:t xml:space="preserve"> </w:t>
        </w:r>
      </w:ins>
      <w:r w:rsidR="00AA379F">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A379F">
        <w:fldChar w:fldCharType="separate"/>
      </w:r>
      <w:r w:rsidR="0025039E" w:rsidRPr="0025039E">
        <w:rPr>
          <w:noProof/>
        </w:rPr>
        <w:t>(Perkowski et al.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values </w:t>
      </w:r>
      <w:r w:rsidR="004B446C">
        <w:t>could</w:t>
      </w:r>
      <w:r w:rsidR="00AA379F">
        <w:t xml:space="preserve"> be a possible explanation for</w:t>
      </w:r>
      <w:r w:rsidR="004B446C">
        <w:t xml:space="preserve"> why </w:t>
      </w:r>
      <w:r w:rsidR="00EA541A">
        <w:t>N-fixing species</w:t>
      </w:r>
      <w:r w:rsidR="004B446C">
        <w:t xml:space="preserve"> commonly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ins w:id="81" w:author="Perkowski, Evan A" w:date="2023-01-17T15:48:00Z">
        <w:r w:rsidR="00E30E4D">
          <w:t xml:space="preserve"> Similarly,</w:t>
        </w:r>
      </w:ins>
      <w:ins w:id="82" w:author="Perkowski, Evan A" w:date="2023-01-17T15:55:00Z">
        <w:r w:rsidR="002B206F">
          <w:t xml:space="preserve"> leaf nitrogen allocation patterns across environmental</w:t>
        </w:r>
      </w:ins>
      <w:ins w:id="83" w:author="Perkowski, Evan A" w:date="2023-01-17T15:56:00Z">
        <w:r w:rsidR="002B206F">
          <w:t xml:space="preserve"> gradients may be dependent on photosynthetic pathway. General lower </w:t>
        </w:r>
        <w:r w:rsidR="002B206F" w:rsidRPr="004B3F25">
          <w:rPr>
            <w:i/>
            <w:iCs/>
            <w:lang w:val="el-GR"/>
          </w:rPr>
          <w:t>χ</w:t>
        </w:r>
        <w:r w:rsidR="002B206F">
          <w:t xml:space="preserve"> values</w:t>
        </w:r>
      </w:ins>
      <w:ins w:id="84" w:author="Perkowski, Evan A" w:date="2023-01-17T15:57:00Z">
        <w:r w:rsidR="002B206F">
          <w:t xml:space="preserve"> in</w:t>
        </w:r>
        <w:r w:rsidR="002B206F" w:rsidRPr="002B206F">
          <w:t xml:space="preserve"> </w:t>
        </w:r>
        <w:r w:rsidR="002B206F">
          <w:t>C</w:t>
        </w:r>
        <w:r w:rsidR="002B206F">
          <w:rPr>
            <w:vertAlign w:val="subscript"/>
          </w:rPr>
          <w:t>4</w:t>
        </w:r>
        <w:r w:rsidR="002B206F">
          <w:t xml:space="preserve"> species</w:t>
        </w:r>
      </w:ins>
      <w:ins w:id="85" w:author="Perkowski, Evan A" w:date="2023-01-17T15:56:00Z">
        <w:r w:rsidR="002B206F">
          <w:t xml:space="preserve"> </w:t>
        </w:r>
      </w:ins>
      <w:ins w:id="86" w:author="Perkowski, Evan A" w:date="2023-01-17T15:57:00Z">
        <w:r w:rsidR="002B206F">
          <w:t>suggests that C</w:t>
        </w:r>
        <w:r w:rsidR="002B206F">
          <w:rPr>
            <w:vertAlign w:val="subscript"/>
          </w:rPr>
          <w:t>4</w:t>
        </w:r>
        <w:r w:rsidR="002B206F">
          <w:t xml:space="preserve"> species </w:t>
        </w:r>
      </w:ins>
      <w:ins w:id="87" w:author="Perkowski, Evan A" w:date="2023-01-18T16:15:00Z">
        <w:r w:rsidR="00515044">
          <w:t>should</w:t>
        </w:r>
      </w:ins>
      <w:ins w:id="88" w:author="Perkowski, Evan A" w:date="2023-01-17T15:59:00Z">
        <w:r w:rsidR="0072289E">
          <w:t xml:space="preserve"> </w:t>
        </w:r>
      </w:ins>
      <w:ins w:id="89" w:author="Perkowski, Evan A" w:date="2023-01-17T15:57:00Z">
        <w:r w:rsidR="002B206F">
          <w:t xml:space="preserve">have lower </w:t>
        </w:r>
        <w:r w:rsidR="002B206F">
          <w:rPr>
            <w:i/>
            <w:iCs/>
            <w:lang w:val="el-GR"/>
          </w:rPr>
          <w:t>β</w:t>
        </w:r>
        <w:r w:rsidR="002B206F">
          <w:t xml:space="preserve"> values </w:t>
        </w:r>
      </w:ins>
      <w:ins w:id="90" w:author="Perkowski, Evan A" w:date="2023-01-17T15:56:00Z">
        <w:r w:rsidR="002B206F">
          <w:t>than C</w:t>
        </w:r>
        <w:r w:rsidR="002B206F">
          <w:rPr>
            <w:vertAlign w:val="subscript"/>
          </w:rPr>
          <w:t>3</w:t>
        </w:r>
        <w:r w:rsidR="002B206F">
          <w:t xml:space="preserve"> species,</w:t>
        </w:r>
      </w:ins>
      <w:ins w:id="91" w:author="Perkowski, Evan A" w:date="2023-01-17T15:57:00Z">
        <w:r w:rsidR="002B206F">
          <w:t xml:space="preserve"> a pattern that could be the result of </w:t>
        </w:r>
      </w:ins>
      <w:ins w:id="92" w:author="Perkowski, Evan A" w:date="2023-01-17T15:39:00Z">
        <w:r w:rsidR="00E30E4D">
          <w:t>increased costs associated with water acquisition and use</w:t>
        </w:r>
      </w:ins>
      <w:ins w:id="93" w:author="Perkowski, Evan A" w:date="2023-01-17T15:58:00Z">
        <w:r w:rsidR="002B206F">
          <w:t xml:space="preserve"> or</w:t>
        </w:r>
      </w:ins>
      <w:ins w:id="94" w:author="Perkowski, Evan A" w:date="2023-01-17T15:50:00Z">
        <w:r w:rsidR="002B206F">
          <w:t xml:space="preserve"> reduced costs associated </w:t>
        </w:r>
      </w:ins>
      <w:ins w:id="95" w:author="Perkowski, Evan A" w:date="2023-01-17T15:51:00Z">
        <w:r w:rsidR="002B206F">
          <w:t>w</w:t>
        </w:r>
      </w:ins>
      <w:ins w:id="96" w:author="Perkowski, Evan A" w:date="2023-01-17T15:50:00Z">
        <w:r w:rsidR="002B206F">
          <w:t>ith nutrient acquisition and use</w:t>
        </w:r>
      </w:ins>
      <w:ins w:id="97" w:author="Perkowski, Evan A" w:date="2023-01-17T15:58:00Z">
        <w:r w:rsidR="002B206F">
          <w:t xml:space="preserve"> relative to C</w:t>
        </w:r>
        <w:r w:rsidR="002B206F">
          <w:rPr>
            <w:vertAlign w:val="subscript"/>
          </w:rPr>
          <w:t>3</w:t>
        </w:r>
        <w:r w:rsidR="002B206F">
          <w:t xml:space="preserve"> species</w:t>
        </w:r>
      </w:ins>
      <w:ins w:id="98" w:author="Perkowski, Evan A" w:date="2023-01-17T15:50:00Z">
        <w:r w:rsidR="002B206F">
          <w:t>.</w:t>
        </w:r>
      </w:ins>
      <w:ins w:id="99" w:author="Perkowski, Evan A" w:date="2023-01-17T15:52:00Z">
        <w:r w:rsidR="002B206F">
          <w:t xml:space="preserve"> </w:t>
        </w:r>
      </w:ins>
      <w:ins w:id="100" w:author="Perkowski, Evan A" w:date="2023-01-17T15:54:00Z">
        <w:r w:rsidR="002B206F">
          <w:t>No study to date has directly</w:t>
        </w:r>
      </w:ins>
      <w:ins w:id="101" w:author="Perkowski, Evan A" w:date="2023-01-18T10:23:00Z">
        <w:r w:rsidR="00670A34">
          <w:t xml:space="preserve"> quantified</w:t>
        </w:r>
      </w:ins>
      <w:ins w:id="102" w:author="Perkowski, Evan A" w:date="2023-01-17T15:54:00Z">
        <w:r w:rsidR="002B206F">
          <w:t xml:space="preserve"> </w:t>
        </w:r>
      </w:ins>
      <w:ins w:id="103" w:author="Perkowski, Evan A" w:date="2023-01-16T10:59:00Z">
        <w:r w:rsidR="00B176A8">
          <w:rPr>
            <w:i/>
            <w:iCs/>
            <w:lang w:val="el-GR"/>
          </w:rPr>
          <w:t>β</w:t>
        </w:r>
        <w:r w:rsidR="00B176A8">
          <w:t xml:space="preserve"> in C</w:t>
        </w:r>
        <w:r w:rsidR="00B176A8">
          <w:rPr>
            <w:vertAlign w:val="subscript"/>
          </w:rPr>
          <w:t>4</w:t>
        </w:r>
        <w:r w:rsidR="00B176A8">
          <w:t xml:space="preserve"> species</w:t>
        </w:r>
      </w:ins>
      <w:ins w:id="104" w:author="Perkowski, Evan A" w:date="2023-01-16T11:04:00Z">
        <w:r w:rsidR="001E3E42">
          <w:t xml:space="preserve"> a</w:t>
        </w:r>
      </w:ins>
      <w:ins w:id="105" w:author="Perkowski, Evan A" w:date="2023-01-16T11:05:00Z">
        <w:r w:rsidR="001E3E42">
          <w:t>side from the dataset used to initially parame</w:t>
        </w:r>
      </w:ins>
      <w:ins w:id="106" w:author="Perkowski, Evan A" w:date="2023-01-17T15:42:00Z">
        <w:r w:rsidR="00E30E4D">
          <w:t>terize an optimality model for C</w:t>
        </w:r>
        <w:r w:rsidR="00E30E4D">
          <w:rPr>
            <w:vertAlign w:val="subscript"/>
          </w:rPr>
          <w:t>4</w:t>
        </w:r>
        <w:r w:rsidR="00E30E4D">
          <w:t xml:space="preserve"> spec</w:t>
        </w:r>
      </w:ins>
      <w:ins w:id="107" w:author="Perkowski, Evan A" w:date="2023-01-17T15:43:00Z">
        <w:r w:rsidR="00E30E4D">
          <w:t xml:space="preserve">ies </w:t>
        </w:r>
        <w:r w:rsidR="00E30E4D">
          <w:fldChar w:fldCharType="begin" w:fldLock="1"/>
        </w:r>
      </w:ins>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ins w:id="108" w:author="Perkowski, Evan A" w:date="2023-01-17T15:43:00Z">
        <w:r w:rsidR="00E30E4D">
          <w:fldChar w:fldCharType="end"/>
        </w:r>
      </w:ins>
      <w:ins w:id="109" w:author="Perkowski, Evan A" w:date="2023-01-16T10:59:00Z">
        <w:r w:rsidR="00B176A8">
          <w:t>.</w:t>
        </w:r>
      </w:ins>
    </w:p>
    <w:p w14:paraId="0172AC4E" w14:textId="3B81138A" w:rsidR="00B176A8" w:rsidRPr="00B176A8" w:rsidRDefault="00A05D01" w:rsidP="007335E5">
      <w:pPr>
        <w:spacing w:line="36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Perkowski et al. 2021, Lu et al. 2022)","plainTextFormattedCitation":"(Bae et al. 2015, Perkowski et al. 2021, Lu et al. 2022)","previouslyFormattedCitation":"(Bae et al. 2015, Perkowski et al. 2021, Lu et al. 2022)"},"properties":{"noteIndex":0},"schema":"https://github.com/citation-style-language/schema/raw/master/csl-citation.json"}</w:instrText>
      </w:r>
      <w:r w:rsidR="00D12CE9">
        <w:fldChar w:fldCharType="separate"/>
      </w:r>
      <w:r w:rsidR="0025039E" w:rsidRPr="0025039E">
        <w:rPr>
          <w:noProof/>
        </w:rPr>
        <w:t>(Bae et al. 2015, Perkowski et al. 2021, Lu et al.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A2C5C">
        <w:fldChar w:fldCharType="begin" w:fldLock="1"/>
      </w:r>
      <w:r w:rsidR="00B176A8">
        <w:instrText>ADDIN CSL_CITATION {"citationItems":[{"id":"ITEM-1","itemData":{"DOI":"10.1111/gcb.16501","ISBN":"1410706516","ISSN":"1354-1013","PMID":"25669675","author":[{"dropping-particle":"","family":"Westerband","given":"Andrea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Biology","id":"ITEM-1","issue":"3","issued":{"date-parts":[["2023","2","16"]]},"page":"856-873","title":"Coordination of photosynthetic traits across soil and climate gradients","type":"article-journal","volume":"29"},"uris":["http://www.mendeley.com/documents/?uuid=21ffc03c-3e82-40b0-846f-1638da6585e7"]},{"id":"ITEM-2","itemData":{"DOI":"10.1111/nph.18254","ISSN":"0028-646X","abstract":"The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5A2C5C">
        <w:fldChar w:fldCharType="separate"/>
      </w:r>
      <w:r w:rsidR="00B176A8" w:rsidRPr="00B176A8">
        <w:rPr>
          <w:noProof/>
        </w:rPr>
        <w:t>(Paillassa et al. 2020, Querejeta et al. 2022, Westerband et al. 2023)</w:t>
      </w:r>
      <w:r w:rsidR="005A2C5C">
        <w:fldChar w:fldCharType="end"/>
      </w:r>
      <w:r>
        <w:t xml:space="preserve"> and</w:t>
      </w:r>
      <w:r w:rsidR="005B451C">
        <w:t xml:space="preserve"> </w:t>
      </w:r>
      <w:r w:rsidR="00DD2B66">
        <w:t>in</w:t>
      </w:r>
      <w:r w:rsidR="005B451C">
        <w:t xml:space="preserve"> </w:t>
      </w:r>
      <w:r>
        <w:t>manipulation experiments</w:t>
      </w:r>
      <w:r w:rsidR="00E46B6E">
        <w:t xml:space="preserve"> </w:t>
      </w:r>
      <w:r w:rsidR="00E46B6E">
        <w:fldChar w:fldCharType="begin" w:fldLock="1"/>
      </w:r>
      <w:r w:rsidR="00E46B6E">
        <w:instrText>ADDIN CSL_CITATION {"citationItems":[{"id":"ITEM-1","itemData":{"DOI":"10.1111/ele.13724","ISSN":"1461-023X","PMID":"33759325","abstract":"Despite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Letters","editor":[{"dropping-particle":"","family":"Rejmanek","given":"Marcel","non-dropping-particle":"","parse-names":false,"suffix":""}],"id":"ITEM-1","issue":"6","issued":{"date-parts":[["2021","6","23"]]},"page":"1145-1156","title":"Invasion‐induced root–fungal disruptions alter plant water and nitrogen economies","type":"article-journal","volume":"24"},"uris":["http://www.mendeley.com/documents/?uuid=40e8c158-e0e6-42ac-bc96-6a2d1831408e"]}],"mendeley":{"formattedCitation":"(Bialic‐Murphy et al. 2021)","manualFormatting":"(Perkowski et al. in prep, Bialic‐Murphy et al. 2021)","plainTextFormattedCitation":"(Bialic‐Murphy et al. 2021)","previouslyFormattedCitation":"(Bialic‐Murphy et al. 2021)"},"properties":{"noteIndex":0},"schema":"https://github.com/citation-style-language/schema/raw/master/csl-citation.json"}</w:instrText>
      </w:r>
      <w:r w:rsidR="00E46B6E">
        <w:fldChar w:fldCharType="separate"/>
      </w:r>
      <w:r w:rsidR="00E46B6E" w:rsidRPr="00E46B6E">
        <w:rPr>
          <w:noProof/>
        </w:rPr>
        <w:t>(</w:t>
      </w:r>
      <w:ins w:id="110" w:author="Perkowski, Evan A" w:date="2023-01-12T10:14:00Z">
        <w:r w:rsidR="00E46B6E">
          <w:rPr>
            <w:noProof/>
          </w:rPr>
          <w:t xml:space="preserve">Perkowski et al. in prep, </w:t>
        </w:r>
      </w:ins>
      <w:r w:rsidR="00E46B6E" w:rsidRPr="00E46B6E">
        <w:rPr>
          <w:noProof/>
        </w:rPr>
        <w:t>Bialic‐Murphy et al. 2021)</w:t>
      </w:r>
      <w:ins w:id="111" w:author="Perkowski, Evan A" w:date="2023-01-12T10:14:00Z">
        <w:r w:rsidR="00E46B6E">
          <w:fldChar w:fldCharType="end"/>
        </w:r>
      </w:ins>
      <w:r w:rsidR="005B451C">
        <w:t xml:space="preserve">. </w:t>
      </w:r>
      <w:r w:rsidR="000615D8">
        <w:t xml:space="preserve">Additionally, increasing </w:t>
      </w:r>
      <w:ins w:id="112" w:author="Perkowski, Evan A" w:date="2023-01-16T15:33:00Z">
        <w:r w:rsidR="00C1617D">
          <w:rPr>
            <w:i/>
            <w:iCs/>
            <w:color w:val="000000" w:themeColor="text1"/>
          </w:rPr>
          <w:t>VPD</w:t>
        </w:r>
        <w:r w:rsidR="00C1617D" w:rsidDel="00C1617D">
          <w:t xml:space="preserve"> </w:t>
        </w:r>
      </w:ins>
      <w:r w:rsidR="000615D8">
        <w:t>ha</w:t>
      </w:r>
      <w:ins w:id="113" w:author="Perkowski, Evan A" w:date="2023-01-12T10:28:00Z">
        <w:r w:rsidR="00541926">
          <w:t>s</w:t>
        </w:r>
      </w:ins>
      <w:r w:rsidR="000615D8">
        <w:t xml:space="preserve"> been shown to have </w:t>
      </w:r>
      <w:ins w:id="114" w:author="Perkowski, Evan A" w:date="2023-01-12T10:28:00Z">
        <w:r w:rsidR="00541926">
          <w:t xml:space="preserve">a </w:t>
        </w:r>
      </w:ins>
      <w:r w:rsidR="000615D8">
        <w:t xml:space="preserve">positive effect on </w:t>
      </w:r>
      <w:r w:rsidR="000615D8">
        <w:rPr>
          <w:i/>
          <w:iCs/>
        </w:rPr>
        <w:t>N</w:t>
      </w:r>
      <w:r w:rsidR="000615D8">
        <w:rPr>
          <w:vertAlign w:val="subscript"/>
        </w:rPr>
        <w:t>area</w:t>
      </w:r>
      <w:r w:rsidR="000615D8">
        <w:t xml:space="preserve"> </w:t>
      </w:r>
      <w:r w:rsidR="000615D8">
        <w:fldChar w:fldCharType="begin" w:fldLock="1"/>
      </w:r>
      <w:r w:rsidR="00CD421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inputs","type":"article-journal","volume":"3"},"uris":["http://www.mendeley.com/documents/?uuid=29e0b7b4-20c1-463b-af0e-323fc7be437b"]}],"mendeley":{"formattedCitation":"(Dong et al. 2017, 2020, Firn et al. 2019)","plainTextFormattedCitation":"(Dong et al. 2017, 2020, Firn et al. 2019)","previouslyFormattedCitation":"(Dong et al. 2017, 2020, Firn et al. 2019)"},"properties":{"noteIndex":0},"schema":"https://github.com/citation-style-language/schema/raw/master/csl-citation.json"}</w:instrText>
      </w:r>
      <w:r w:rsidR="000615D8">
        <w:fldChar w:fldCharType="separate"/>
      </w:r>
      <w:r w:rsidR="0025039E" w:rsidRPr="0025039E">
        <w:rPr>
          <w:noProof/>
        </w:rPr>
        <w:t>(Dong et al. 2017, 2020, Firn et al. 2019)</w:t>
      </w:r>
      <w:r w:rsidR="000615D8">
        <w:fldChar w:fldCharType="end"/>
      </w:r>
      <w:r w:rsidR="000615D8">
        <w:t xml:space="preserve">. </w:t>
      </w:r>
      <w:ins w:id="115" w:author="Perkowski, Evan A" w:date="2023-01-18T10:36:00Z">
        <w:r w:rsidR="00745A50">
          <w:t>However, studies have been restricted</w:t>
        </w:r>
      </w:ins>
      <w:ins w:id="116" w:author="Perkowski, Evan A" w:date="2023-01-18T10:37:00Z">
        <w:r w:rsidR="00745A50">
          <w:t xml:space="preserve"> to</w:t>
        </w:r>
      </w:ins>
      <w:ins w:id="117" w:author="Perkowski, Evan A" w:date="2023-01-18T16:16:00Z">
        <w:r w:rsidR="00515044">
          <w:t xml:space="preserve"> exploring these patterns with</w:t>
        </w:r>
      </w:ins>
      <w:ins w:id="118" w:author="Perkowski, Evan A" w:date="2023-01-18T10:36:00Z">
        <w:r w:rsidR="00745A50">
          <w:t xml:space="preserve"> C</w:t>
        </w:r>
        <w:r w:rsidR="00745A50">
          <w:rPr>
            <w:vertAlign w:val="subscript"/>
          </w:rPr>
          <w:t>3</w:t>
        </w:r>
        <w:r w:rsidR="00745A50">
          <w:t xml:space="preserve"> species and,</w:t>
        </w:r>
      </w:ins>
      <w:ins w:id="119" w:author="Perkowski, Evan A" w:date="2023-01-18T10:37:00Z">
        <w:r w:rsidR="00745A50">
          <w:t xml:space="preserve"> </w:t>
        </w:r>
      </w:ins>
      <w:ins w:id="120" w:author="Perkowski, Evan A" w:date="2023-01-12T10:11:00Z">
        <w:r w:rsidR="00E46B6E">
          <w:t xml:space="preserve">while previous studies have shown that variance in </w:t>
        </w:r>
        <w:r w:rsidR="00E46B6E">
          <w:rPr>
            <w:i/>
            <w:iCs/>
          </w:rPr>
          <w:t>N</w:t>
        </w:r>
        <w:r w:rsidR="00E46B6E">
          <w:rPr>
            <w:vertAlign w:val="subscript"/>
          </w:rPr>
          <w:t>area</w:t>
        </w:r>
        <w:r w:rsidR="00E46B6E">
          <w:t xml:space="preserve"> across environmental gradients is driven by </w:t>
        </w:r>
      </w:ins>
      <w:ins w:id="121" w:author="Perkowski, Evan A" w:date="2023-01-12T10:13:00Z">
        <w:r w:rsidR="00E46B6E">
          <w:t xml:space="preserve">strong </w:t>
        </w:r>
      </w:ins>
      <w:ins w:id="122" w:author="Perkowski, Evan A" w:date="2023-01-12T10:11:00Z">
        <w:r w:rsidR="00E46B6E">
          <w:t>negative relationship</w:t>
        </w:r>
      </w:ins>
      <w:ins w:id="123" w:author="Perkowski, Evan A" w:date="2023-01-12T10:13:00Z">
        <w:r w:rsidR="00E46B6E">
          <w:t>s</w:t>
        </w:r>
      </w:ins>
      <w:ins w:id="124" w:author="Perkowski, Evan A" w:date="2023-01-12T10:11:00Z">
        <w:r w:rsidR="00E46B6E">
          <w:t xml:space="preserve"> with </w:t>
        </w:r>
      </w:ins>
      <w:ins w:id="125" w:author="Perkowski, Evan A" w:date="2023-01-16T10:50:00Z">
        <w:r w:rsidR="00B176A8" w:rsidRPr="004B3F25">
          <w:rPr>
            <w:i/>
            <w:iCs/>
            <w:lang w:val="el-GR"/>
          </w:rPr>
          <w:t>χ</w:t>
        </w:r>
        <w:r w:rsidR="00B176A8">
          <w:t xml:space="preserve"> </w:t>
        </w:r>
      </w:ins>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ins w:id="126" w:author="Perkowski, Evan A" w:date="2023-01-16T10:53:00Z">
        <w:r w:rsidR="00B176A8">
          <w:rPr>
            <w:i/>
            <w:iCs/>
            <w:noProof/>
          </w:rPr>
          <w:t>in review</w:t>
        </w:r>
      </w:ins>
      <w:r w:rsidR="00B176A8" w:rsidRPr="00B176A8">
        <w:rPr>
          <w:noProof/>
        </w:rPr>
        <w:t>, Dong et al. 2017, Paillassa et al. 2020, Westerband et al. 2023)</w:t>
      </w:r>
      <w:ins w:id="127" w:author="Perkowski, Evan A" w:date="2023-01-12T10:16:00Z">
        <w:r w:rsidR="00E46B6E">
          <w:fldChar w:fldCharType="end"/>
        </w:r>
      </w:ins>
      <w:ins w:id="128" w:author="Perkowski, Evan A" w:date="2023-01-12T10:13:00Z">
        <w:r w:rsidR="00E46B6E">
          <w:t xml:space="preserve">, </w:t>
        </w:r>
      </w:ins>
      <w:r w:rsidR="00CC790F">
        <w:t xml:space="preserve">no study to date has </w:t>
      </w:r>
      <w:r w:rsidR="009C5D08">
        <w:t xml:space="preserve">explicitly </w:t>
      </w:r>
      <w:r w:rsidR="00CC790F">
        <w:t xml:space="preserve">investigated </w:t>
      </w:r>
      <w:r w:rsidR="00385D99">
        <w:t>effects of soil resource availability</w:t>
      </w:r>
      <w:ins w:id="129" w:author="Perkowski, Evan A" w:date="2023-01-12T10:52:00Z">
        <w:r w:rsidR="007335E5">
          <w:t xml:space="preserve"> or plant functional group</w:t>
        </w:r>
      </w:ins>
      <w:r w:rsidR="00385D99">
        <w:t xml:space="preserve">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ins w:id="130" w:author="Perkowski, Evan A" w:date="2023-01-12T10:17:00Z">
        <w:r w:rsidR="00E46B6E">
          <w:t xml:space="preserve"> </w:t>
        </w:r>
      </w:ins>
      <w:ins w:id="131" w:author="Perkowski, Evan A" w:date="2023-01-16T10:50:00Z">
        <w:r w:rsidR="00B176A8" w:rsidRPr="004B3F25">
          <w:rPr>
            <w:i/>
            <w:iCs/>
            <w:lang w:val="el-GR"/>
          </w:rPr>
          <w:t>χ</w:t>
        </w:r>
      </w:ins>
      <w:r w:rsidR="00CC790F">
        <w:t>.</w:t>
      </w:r>
      <w:ins w:id="132" w:author="Perkowski, Evan A" w:date="2023-01-16T10:50:00Z">
        <w:r w:rsidR="00B176A8">
          <w:t xml:space="preserve"> </w:t>
        </w:r>
      </w:ins>
      <w:ins w:id="133" w:author="Perkowski, Evan A" w:date="2023-01-12T10:49:00Z">
        <w:r w:rsidR="007335E5">
          <w:t>Additionally, as</w:t>
        </w:r>
      </w:ins>
      <w:ins w:id="134" w:author="Perkowski, Evan A" w:date="2023-01-12T10:50:00Z">
        <w:r w:rsidR="007335E5">
          <w:t xml:space="preserve"> </w:t>
        </w:r>
      </w:ins>
      <w:r w:rsidR="00CC790F">
        <w:rPr>
          <w:i/>
          <w:iCs/>
        </w:rPr>
        <w:t>N</w:t>
      </w:r>
      <w:r w:rsidR="00CC790F">
        <w:rPr>
          <w:vertAlign w:val="subscript"/>
        </w:rPr>
        <w:t>area</w:t>
      </w:r>
      <w:r w:rsidR="00CC790F">
        <w:t xml:space="preserve"> </w:t>
      </w:r>
      <w:ins w:id="135" w:author="Perkowski, Evan A" w:date="2023-01-12T10:50:00Z">
        <w:r w:rsidR="007335E5">
          <w:t>can be</w:t>
        </w:r>
      </w:ins>
      <w:r w:rsidR="00CC790F">
        <w:t xml:space="preserve"> broken down into </w:t>
      </w:r>
      <w:ins w:id="136" w:author="Perkowski, Evan A" w:date="2023-01-12T10:31:00Z">
        <w:r w:rsidR="00CA7170">
          <w:t>structural</w:t>
        </w:r>
      </w:ins>
      <w:ins w:id="137" w:author="Perkowski, Evan A" w:date="2023-01-12T10:57:00Z">
        <w:r w:rsidR="007335E5">
          <w:t xml:space="preserve"> (leaf mass per area; </w:t>
        </w:r>
        <w:r w:rsidR="007335E5">
          <w:rPr>
            <w:i/>
            <w:iCs/>
          </w:rPr>
          <w:t>M</w:t>
        </w:r>
      </w:ins>
      <w:ins w:id="138" w:author="Perkowski, Evan A" w:date="2023-01-12T10:58:00Z">
        <w:r w:rsidR="007335E5">
          <w:rPr>
            <w:vertAlign w:val="subscript"/>
          </w:rPr>
          <w:t>area</w:t>
        </w:r>
        <w:r w:rsidR="007335E5">
          <w:t>; g m</w:t>
        </w:r>
        <w:r w:rsidR="007335E5">
          <w:rPr>
            <w:vertAlign w:val="superscript"/>
          </w:rPr>
          <w:t>-2</w:t>
        </w:r>
        <w:r w:rsidR="007335E5">
          <w:t>)</w:t>
        </w:r>
      </w:ins>
      <w:ins w:id="139" w:author="Perkowski, Evan A" w:date="2023-01-12T10:31:00Z">
        <w:r w:rsidR="00CA7170">
          <w:t xml:space="preserve"> and metabolic </w:t>
        </w:r>
      </w:ins>
      <w:ins w:id="140" w:author="Perkowski, Evan A" w:date="2023-01-12T10:58:00Z">
        <w:r w:rsidR="007335E5">
          <w:t xml:space="preserve">(mass-based leaf nitrogen content; </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 xml:space="preserve">) components </w:t>
        </w:r>
      </w:ins>
      <w:ins w:id="141" w:author="Perkowski, Evan A" w:date="2023-01-12T10:43:00Z">
        <w:r w:rsidR="000A44CF">
          <w:fldChar w:fldCharType="begin" w:fldLock="1"/>
        </w:r>
      </w:ins>
      <w:r w:rsidR="00B21ED9">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et al. 2017)","plainTextFormattedCitation":"(Dong et al. 2017)","previouslyFormattedCitation":"(Dong et al. 2017)"},"properties":{"noteIndex":0},"schema":"https://github.com/citation-style-language/schema/raw/master/csl-citation.json"}</w:instrText>
      </w:r>
      <w:r w:rsidR="000A44CF">
        <w:fldChar w:fldCharType="separate"/>
      </w:r>
      <w:r w:rsidR="000A44CF" w:rsidRPr="000A44CF">
        <w:rPr>
          <w:noProof/>
        </w:rPr>
        <w:t>(Dong et al. 2017)</w:t>
      </w:r>
      <w:ins w:id="142" w:author="Perkowski, Evan A" w:date="2023-01-12T10:43:00Z">
        <w:r w:rsidR="000A44CF">
          <w:fldChar w:fldCharType="end"/>
        </w:r>
      </w:ins>
      <w:r w:rsidR="00CC790F">
        <w:t>,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w:t>
      </w:r>
      <w:ins w:id="143" w:author="Perkowski, Evan A" w:date="2023-01-12T10:52:00Z">
        <w:r w:rsidR="007335E5" w:rsidRPr="007335E5">
          <w:t xml:space="preserve"> </w:t>
        </w:r>
      </w:ins>
      <w:ins w:id="144" w:author="Perkowski, Evan A" w:date="2023-01-16T10:50:00Z">
        <w:r w:rsidR="00B176A8" w:rsidRPr="004B3F25">
          <w:rPr>
            <w:i/>
            <w:iCs/>
            <w:lang w:val="el-GR"/>
          </w:rPr>
          <w:t>χ</w:t>
        </w:r>
      </w:ins>
      <w:r w:rsidR="004150F4">
        <w:t xml:space="preserve">, which would be useful for detecting whether changes in </w:t>
      </w:r>
      <w:r w:rsidR="004150F4">
        <w:rPr>
          <w:i/>
          <w:iCs/>
        </w:rPr>
        <w:t>N</w:t>
      </w:r>
      <w:r w:rsidR="004150F4">
        <w:rPr>
          <w:vertAlign w:val="subscript"/>
        </w:rPr>
        <w:t>area</w:t>
      </w:r>
      <w:r w:rsidR="004150F4">
        <w:t xml:space="preserve"> due to </w:t>
      </w:r>
      <w:ins w:id="145" w:author="Perkowski, Evan A" w:date="2023-01-16T10:50:00Z">
        <w:r w:rsidR="00B176A8" w:rsidRPr="004B3F25">
          <w:rPr>
            <w:i/>
            <w:iCs/>
            <w:lang w:val="el-GR"/>
          </w:rPr>
          <w:t>χ</w:t>
        </w:r>
        <w:r w:rsidR="00B176A8">
          <w:t xml:space="preserve"> </w:t>
        </w:r>
      </w:ins>
      <w:r w:rsidR="004150F4">
        <w:t>are driven by</w:t>
      </w:r>
      <w:r w:rsidR="0043441A">
        <w:t xml:space="preserve"> </w:t>
      </w:r>
      <w:r w:rsidR="00A42CA7">
        <w:t>changes in</w:t>
      </w:r>
      <w:r w:rsidR="0043441A">
        <w:t xml:space="preserve"> leaf morphology</w:t>
      </w:r>
      <w:r w:rsidR="00A42CA7">
        <w:t xml:space="preserve"> </w:t>
      </w:r>
      <w:r w:rsidR="0043441A">
        <w:t>or</w:t>
      </w:r>
      <w:r w:rsidR="006B48A0">
        <w:t xml:space="preserve"> stoichiometry.</w:t>
      </w:r>
    </w:p>
    <w:p w14:paraId="65F6FE19" w14:textId="28634EAC" w:rsidR="005A0E7B" w:rsidRDefault="00A833A5" w:rsidP="0025039E">
      <w:pPr>
        <w:spacing w:line="360" w:lineRule="auto"/>
        <w:ind w:firstLine="720"/>
        <w:rPr>
          <w:ins w:id="146" w:author="Perkowski, Evan A" w:date="2023-01-02T23:21:00Z"/>
        </w:rPr>
      </w:pPr>
      <w:r>
        <w:t>Here</w:t>
      </w:r>
      <w:r w:rsidR="00136249">
        <w:t>,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C</w:t>
      </w:r>
      <w:r>
        <w:t>-</w:t>
      </w:r>
      <w:r w:rsidR="00ED632D">
        <w:t xml:space="preserve">derived estimates of </w:t>
      </w:r>
      <w:ins w:id="147" w:author="Perkowski, Evan A" w:date="2023-01-16T11:00:00Z">
        <w:r w:rsidR="001E3E42">
          <w:rPr>
            <w:i/>
            <w:iCs/>
            <w:lang w:val="el-GR"/>
          </w:rPr>
          <w:t>χ</w:t>
        </w:r>
      </w:ins>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w:t>
      </w:r>
      <w:r>
        <w:t>-</w:t>
      </w:r>
      <w:r w:rsidR="00ED632D">
        <w:t>derived estimates of</w:t>
      </w:r>
      <w:r w:rsidR="00995E58">
        <w:t xml:space="preserve"> </w:t>
      </w:r>
      <w:r w:rsidR="002B26AB">
        <w:rPr>
          <w:i/>
          <w:iCs/>
          <w:lang w:val="el-GR"/>
        </w:rPr>
        <w:t>β</w:t>
      </w:r>
      <w:r w:rsidR="002B26AB">
        <w:t xml:space="preserve"> </w:t>
      </w:r>
      <w:r w:rsidR="00995E58">
        <w:t xml:space="preserve">in </w:t>
      </w:r>
      <w:r w:rsidR="00C3111F">
        <w:t>520</w:t>
      </w:r>
      <w:r w:rsidR="00136249">
        <w:t xml:space="preserve"> individuals spanning </w:t>
      </w:r>
      <w:r w:rsidR="00C3111F">
        <w:t>57</w:t>
      </w:r>
      <w:r w:rsidR="00136249">
        <w:t xml:space="preserve"> species scattered across 24 grassland sites in Texas, USA</w:t>
      </w:r>
      <w:r w:rsidR="005C2D3A">
        <w:t xml:space="preserve"> (Table S1)</w:t>
      </w:r>
      <w:r w:rsidR="00136249">
        <w:t xml:space="preserve">. </w:t>
      </w:r>
      <w:r w:rsidR="005A0E7B">
        <w:t xml:space="preserve">Texas contains a diverse climatic gradient, indicated by </w:t>
      </w:r>
      <w:r w:rsidR="00C3111F">
        <w:t xml:space="preserve">2006-2020 </w:t>
      </w:r>
      <w:r w:rsidR="005A0E7B">
        <w:lastRenderedPageBreak/>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9E2D9C">
        <w:t>substrate</w:t>
      </w:r>
      <w:r w:rsidR="00A16927">
        <w:t xml:space="preserve">. </w:t>
      </w:r>
      <w:r w:rsidR="005A0E7B">
        <w:t xml:space="preserve">We </w:t>
      </w:r>
      <w:r w:rsidR="005610A3">
        <w:t xml:space="preserve">leveraged </w:t>
      </w:r>
      <w:r w:rsidR="00610A42">
        <w:t>the expected climatic and soil resource</w:t>
      </w:r>
      <w:ins w:id="148" w:author="Perkowski, Evan A" w:date="2023-01-12T11:00:00Z">
        <w:r w:rsidR="00285FF4">
          <w:t xml:space="preserve"> variability</w:t>
        </w:r>
      </w:ins>
      <w:r w:rsidR="00610A42">
        <w:t xml:space="preserve"> across sites </w:t>
      </w:r>
      <w:r w:rsidR="005610A3">
        <w:t>to test the following hypotheses</w:t>
      </w:r>
      <w:ins w:id="149" w:author="Perkowski, Evan A" w:date="2023-01-02T23:22:00Z">
        <w:r w:rsidR="001D1E96">
          <w:t>:</w:t>
        </w:r>
      </w:ins>
    </w:p>
    <w:p w14:paraId="4D9352B1" w14:textId="431816F0" w:rsidR="00BA6872" w:rsidRDefault="001D1E96" w:rsidP="00BA6872">
      <w:pPr>
        <w:pStyle w:val="ListParagraph"/>
        <w:numPr>
          <w:ilvl w:val="0"/>
          <w:numId w:val="4"/>
        </w:numPr>
        <w:spacing w:line="360" w:lineRule="auto"/>
        <w:ind w:left="720"/>
        <w:rPr>
          <w:ins w:id="150" w:author="Perkowski, Evan A" w:date="2023-01-12T13:11:00Z"/>
        </w:rPr>
      </w:pPr>
      <w:ins w:id="151" w:author="Perkowski, Evan A" w:date="2023-01-02T23:21:00Z">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w:t>
        </w:r>
      </w:ins>
      <w:ins w:id="152" w:author="Perkowski, Evan A" w:date="2023-01-02T23:22:00Z">
        <w:r>
          <w:t xml:space="preserve"> We expected </w:t>
        </w:r>
      </w:ins>
      <w:ins w:id="153" w:author="Perkowski, Evan A" w:date="2023-01-02T23:23:00Z">
        <w:r>
          <w:t>that N-fixing species would</w:t>
        </w:r>
      </w:ins>
      <w:ins w:id="154" w:author="Perkowski, Evan A" w:date="2023-01-18T15:18:00Z">
        <w:r w:rsidR="00535E38">
          <w:t xml:space="preserve"> </w:t>
        </w:r>
      </w:ins>
      <w:ins w:id="155" w:author="Perkowski, Evan A" w:date="2023-01-02T23:24:00Z">
        <w:r>
          <w:t xml:space="preserve">have lower </w:t>
        </w:r>
        <w:r w:rsidRPr="00BA6872">
          <w:rPr>
            <w:i/>
            <w:iCs/>
            <w:lang w:val="el-GR"/>
          </w:rPr>
          <w:t>β</w:t>
        </w:r>
        <w:r>
          <w:t xml:space="preserve"> values </w:t>
        </w:r>
      </w:ins>
      <w:ins w:id="156" w:author="Perkowski, Evan A" w:date="2023-01-02T23:25:00Z">
        <w:r>
          <w:t xml:space="preserve">due to </w:t>
        </w:r>
      </w:ins>
      <w:ins w:id="157" w:author="Perkowski, Evan A" w:date="2023-01-11T17:00:00Z">
        <w:r w:rsidR="00A763ED">
          <w:t>t</w:t>
        </w:r>
      </w:ins>
      <w:ins w:id="158" w:author="Perkowski, Evan A" w:date="2023-01-11T17:01:00Z">
        <w:r w:rsidR="00A763ED">
          <w:t>heir ability to minimize costs of nitrogen acquisition under low nitrogen availability</w:t>
        </w:r>
      </w:ins>
      <w:ins w:id="159" w:author="Perkowski, Evan A" w:date="2023-01-02T23:25:00Z">
        <w:r>
          <w:t xml:space="preserve"> and that </w:t>
        </w:r>
        <w:r w:rsidRPr="00285FF4">
          <w:t>C</w:t>
        </w:r>
        <w:r w:rsidRPr="00BA6872">
          <w:rPr>
            <w:vertAlign w:val="subscript"/>
          </w:rPr>
          <w:t>4</w:t>
        </w:r>
        <w:r w:rsidRPr="00285FF4">
          <w:t xml:space="preserve"> species would</w:t>
        </w:r>
      </w:ins>
      <w:ins w:id="160" w:author="Perkowski, Evan A" w:date="2023-01-17T16:00:00Z">
        <w:r w:rsidR="0072289E">
          <w:t xml:space="preserve"> </w:t>
        </w:r>
      </w:ins>
      <w:ins w:id="161" w:author="Perkowski, Evan A" w:date="2023-01-02T23:25:00Z">
        <w:r w:rsidRPr="00285FF4">
          <w:t xml:space="preserve">have </w:t>
        </w:r>
      </w:ins>
      <w:ins w:id="162" w:author="Perkowski, Evan A" w:date="2023-01-17T16:00:00Z">
        <w:r w:rsidR="0072289E">
          <w:t>lower</w:t>
        </w:r>
      </w:ins>
      <w:ins w:id="163" w:author="Perkowski, Evan A" w:date="2023-01-12T11:07:00Z">
        <w:r w:rsidR="00285FF4">
          <w:t xml:space="preserve"> </w:t>
        </w:r>
      </w:ins>
      <w:ins w:id="164" w:author="Perkowski, Evan A" w:date="2023-01-02T23:25:00Z">
        <w:r w:rsidRPr="00BA6872">
          <w:rPr>
            <w:i/>
            <w:iCs/>
            <w:lang w:val="el-GR"/>
          </w:rPr>
          <w:t>β</w:t>
        </w:r>
        <w:r w:rsidRPr="00285FF4">
          <w:t xml:space="preserve"> values due to</w:t>
        </w:r>
      </w:ins>
      <w:ins w:id="165" w:author="Perkowski, Evan A" w:date="2023-01-17T16:01:00Z">
        <w:r w:rsidR="0072289E">
          <w:t xml:space="preserve"> increased costs of water acquisition and use or reduced costs of nitrogen acquisition and use</w:t>
        </w:r>
      </w:ins>
      <w:ins w:id="166" w:author="Perkowski, Evan A" w:date="2023-01-16T15:59:00Z">
        <w:r w:rsidR="00291404">
          <w:t>.</w:t>
        </w:r>
      </w:ins>
    </w:p>
    <w:p w14:paraId="69B4C4B0" w14:textId="2C9F2D93" w:rsidR="00AA48B8" w:rsidRDefault="001E3E42" w:rsidP="00285FF4">
      <w:pPr>
        <w:pStyle w:val="ListParagraph"/>
        <w:numPr>
          <w:ilvl w:val="0"/>
          <w:numId w:val="4"/>
        </w:numPr>
        <w:spacing w:line="360" w:lineRule="auto"/>
        <w:ind w:left="720"/>
        <w:rPr>
          <w:ins w:id="167" w:author="Perkowski, Evan A" w:date="2023-01-11T17:10:00Z"/>
        </w:rPr>
      </w:pPr>
      <w:ins w:id="168" w:author="Perkowski, Evan A" w:date="2023-01-16T11:06:00Z">
        <w:r>
          <w:rPr>
            <w:i/>
            <w:iCs/>
            <w:lang w:val="el-GR"/>
          </w:rPr>
          <w:t>χ</w:t>
        </w:r>
        <w:r w:rsidRPr="001E3E42">
          <w:t xml:space="preserve"> </w:t>
        </w:r>
      </w:ins>
      <w:ins w:id="169" w:author="Perkowski, Evan A" w:date="2023-01-11T17:45:00Z">
        <w:r w:rsidR="004D73B8" w:rsidRPr="004D73B8">
          <w:t xml:space="preserve">will be positively related to </w:t>
        </w:r>
        <w:r w:rsidR="004D73B8" w:rsidRPr="00285FF4">
          <w:rPr>
            <w:i/>
            <w:iCs/>
            <w:lang w:val="el-GR"/>
          </w:rPr>
          <w:t>β</w:t>
        </w:r>
        <w:r w:rsidR="004D73B8" w:rsidRPr="004D73B8">
          <w:t xml:space="preserve">, a pattern that will </w:t>
        </w:r>
      </w:ins>
      <w:ins w:id="170" w:author="Perkowski, Evan A" w:date="2023-01-12T11:03:00Z">
        <w:r w:rsidR="00285FF4">
          <w:t>result in</w:t>
        </w:r>
      </w:ins>
      <w:ins w:id="171" w:author="Perkowski, Evan A" w:date="2023-01-11T17:45:00Z">
        <w:r w:rsidR="004D73B8" w:rsidRPr="004D73B8">
          <w:t xml:space="preserve"> a negative indirect effect of increasing soil nitrogen availability, positive indirect effect of increasing soil moisture on </w:t>
        </w:r>
      </w:ins>
      <w:ins w:id="172" w:author="Perkowski, Evan A" w:date="2023-01-16T11:07:00Z">
        <w:r>
          <w:rPr>
            <w:i/>
            <w:iCs/>
            <w:lang w:val="el-GR"/>
          </w:rPr>
          <w:t>χ</w:t>
        </w:r>
      </w:ins>
      <w:ins w:id="173" w:author="Perkowski, Evan A" w:date="2023-01-11T17:45:00Z">
        <w:r w:rsidR="004D73B8">
          <w:t xml:space="preserve">, </w:t>
        </w:r>
      </w:ins>
      <w:ins w:id="174" w:author="Perkowski, Evan A" w:date="2023-01-17T16:01:00Z">
        <w:r w:rsidR="0072289E">
          <w:t xml:space="preserve">and </w:t>
        </w:r>
      </w:ins>
      <w:ins w:id="175" w:author="Perkowski, Evan A" w:date="2023-01-11T17:45:00Z">
        <w:r w:rsidR="004D73B8">
          <w:t xml:space="preserve">lower </w:t>
        </w:r>
      </w:ins>
      <w:ins w:id="176" w:author="Perkowski, Evan A" w:date="2023-01-16T11:06:00Z">
        <w:r>
          <w:rPr>
            <w:i/>
            <w:iCs/>
            <w:lang w:val="el-GR"/>
          </w:rPr>
          <w:t>χ</w:t>
        </w:r>
        <w:r w:rsidRPr="001E3E42">
          <w:t xml:space="preserve"> </w:t>
        </w:r>
      </w:ins>
      <w:ins w:id="177" w:author="Perkowski, Evan A" w:date="2023-01-11T17:45:00Z">
        <w:r w:rsidR="004D73B8">
          <w:t>in</w:t>
        </w:r>
      </w:ins>
      <w:ins w:id="178" w:author="Perkowski, Evan A" w:date="2023-01-17T16:01:00Z">
        <w:r w:rsidR="0072289E">
          <w:t xml:space="preserve"> both</w:t>
        </w:r>
      </w:ins>
      <w:ins w:id="179" w:author="Perkowski, Evan A" w:date="2023-01-11T17:45:00Z">
        <w:r w:rsidR="004D73B8">
          <w:t xml:space="preserve"> N-fixing </w:t>
        </w:r>
      </w:ins>
      <w:ins w:id="180" w:author="Perkowski, Evan A" w:date="2023-01-12T11:04:00Z">
        <w:r w:rsidR="00285FF4">
          <w:t>species an</w:t>
        </w:r>
      </w:ins>
      <w:ins w:id="181" w:author="Perkowski, Evan A" w:date="2023-01-17T16:01:00Z">
        <w:r w:rsidR="0072289E">
          <w:t>d</w:t>
        </w:r>
      </w:ins>
      <w:ins w:id="182" w:author="Perkowski, Evan A" w:date="2023-01-12T11:04:00Z">
        <w:r w:rsidR="00285FF4">
          <w:t xml:space="preserve"> </w:t>
        </w:r>
      </w:ins>
      <w:ins w:id="183" w:author="Perkowski, Evan A" w:date="2023-01-11T17:45:00Z">
        <w:r w:rsidR="004D73B8">
          <w:t>C</w:t>
        </w:r>
        <w:r w:rsidR="004D73B8" w:rsidRPr="00285FF4">
          <w:rPr>
            <w:vertAlign w:val="subscript"/>
          </w:rPr>
          <w:t>4</w:t>
        </w:r>
        <w:r w:rsidR="004D73B8">
          <w:t xml:space="preserve"> species. We also expected that </w:t>
        </w:r>
      </w:ins>
      <w:ins w:id="184" w:author="Perkowski, Evan A" w:date="2023-01-16T11:07:00Z">
        <w:r>
          <w:rPr>
            <w:i/>
            <w:iCs/>
            <w:lang w:val="el-GR"/>
          </w:rPr>
          <w:t>χ</w:t>
        </w:r>
      </w:ins>
      <w:ins w:id="185" w:author="Perkowski, Evan A" w:date="2023-01-11T17:11:00Z">
        <w:r w:rsidR="00AA48B8">
          <w:t xml:space="preserve"> w</w:t>
        </w:r>
      </w:ins>
      <w:ins w:id="186" w:author="Perkowski, Evan A" w:date="2023-01-11T17:45:00Z">
        <w:r w:rsidR="004D73B8">
          <w:t>ould</w:t>
        </w:r>
      </w:ins>
      <w:ins w:id="187" w:author="Perkowski, Evan A" w:date="2023-01-11T17:11:00Z">
        <w:r w:rsidR="00AA48B8">
          <w:t xml:space="preserve"> be </w:t>
        </w:r>
      </w:ins>
      <w:ins w:id="188" w:author="Perkowski, Evan A" w:date="2023-01-11T17:12:00Z">
        <w:r w:rsidR="00AA48B8">
          <w:t>negatively</w:t>
        </w:r>
      </w:ins>
      <w:ins w:id="189" w:author="Perkowski, Evan A" w:date="2023-01-11T17:11:00Z">
        <w:r w:rsidR="00AA48B8">
          <w:t xml:space="preserve"> related to</w:t>
        </w:r>
      </w:ins>
      <w:ins w:id="190" w:author="Perkowski, Evan A" w:date="2023-01-11T17:12:00Z">
        <w:r w:rsidR="00AA48B8">
          <w:t xml:space="preserve"> </w:t>
        </w:r>
      </w:ins>
      <w:ins w:id="191" w:author="Perkowski, Evan A" w:date="2023-01-16T11:10:00Z">
        <w:r>
          <w:rPr>
            <w:i/>
            <w:iCs/>
          </w:rPr>
          <w:t>VPD</w:t>
        </w:r>
      </w:ins>
      <w:ins w:id="192" w:author="Perkowski, Evan A" w:date="2023-01-11T17:12:00Z">
        <w:r w:rsidR="00AA48B8">
          <w:t>, as increasing atmospheric dryness should cause plants to close stomata to minimize water loss.</w:t>
        </w:r>
      </w:ins>
    </w:p>
    <w:p w14:paraId="4AF2571C" w14:textId="1EE7A3DB" w:rsidR="001E3E42" w:rsidRDefault="00463A7F" w:rsidP="001E3E42">
      <w:pPr>
        <w:pStyle w:val="ListParagraph"/>
        <w:numPr>
          <w:ilvl w:val="0"/>
          <w:numId w:val="4"/>
        </w:numPr>
        <w:spacing w:line="360" w:lineRule="auto"/>
        <w:ind w:left="720"/>
        <w:rPr>
          <w:ins w:id="193" w:author="Perkowski, Evan A" w:date="2023-01-16T11:10:00Z"/>
        </w:rPr>
      </w:pPr>
      <w:ins w:id="194" w:author="Perkowski, Evan A" w:date="2023-01-02T23:29:00Z">
        <w:r>
          <w:t xml:space="preserve">Leaf </w:t>
        </w:r>
        <w:r w:rsidRPr="00A763ED">
          <w:rPr>
            <w:i/>
            <w:iCs/>
          </w:rPr>
          <w:t>N</w:t>
        </w:r>
        <w:r w:rsidRPr="00A763ED">
          <w:rPr>
            <w:vertAlign w:val="subscript"/>
          </w:rPr>
          <w:t>area</w:t>
        </w:r>
        <w:r>
          <w:t xml:space="preserve"> </w:t>
        </w:r>
      </w:ins>
      <w:ins w:id="195" w:author="Perkowski, Evan A" w:date="2023-01-02T23:30:00Z">
        <w:r>
          <w:t xml:space="preserve">will be </w:t>
        </w:r>
      </w:ins>
      <w:ins w:id="196" w:author="Perkowski, Evan A" w:date="2023-01-02T23:32:00Z">
        <w:r>
          <w:t xml:space="preserve">negatively related to </w:t>
        </w:r>
      </w:ins>
      <w:ins w:id="197" w:author="Perkowski, Evan A" w:date="2023-01-16T11:08:00Z">
        <w:r w:rsidR="001E3E42">
          <w:rPr>
            <w:i/>
            <w:iCs/>
            <w:lang w:val="el-GR"/>
          </w:rPr>
          <w:t>χ</w:t>
        </w:r>
      </w:ins>
      <w:ins w:id="198" w:author="Perkowski, Evan A" w:date="2023-01-11T17:14:00Z">
        <w:r w:rsidR="00AA48B8">
          <w:t xml:space="preserve">. This </w:t>
        </w:r>
      </w:ins>
      <w:ins w:id="199" w:author="Perkowski, Evan A" w:date="2023-01-02T23:32:00Z">
        <w:r>
          <w:t xml:space="preserve">response </w:t>
        </w:r>
      </w:ins>
      <w:ins w:id="200" w:author="Perkowski, Evan A" w:date="2023-01-11T17:13:00Z">
        <w:r w:rsidR="00AA48B8">
          <w:t>will result in an indirect positive effect of increasing soil nitrogen availability</w:t>
        </w:r>
      </w:ins>
      <w:ins w:id="201" w:author="Perkowski, Evan A" w:date="2023-01-11T17:46:00Z">
        <w:r w:rsidR="004D73B8">
          <w:t>,</w:t>
        </w:r>
      </w:ins>
      <w:ins w:id="202" w:author="Perkowski, Evan A" w:date="2023-01-11T17:13:00Z">
        <w:r w:rsidR="00AA48B8">
          <w:t xml:space="preserve"> </w:t>
        </w:r>
      </w:ins>
      <w:ins w:id="203" w:author="Perkowski, Evan A" w:date="2023-01-11T17:46:00Z">
        <w:r w:rsidR="004D73B8">
          <w:t xml:space="preserve">a </w:t>
        </w:r>
      </w:ins>
      <w:ins w:id="204" w:author="Perkowski, Evan A" w:date="2023-01-11T17:13:00Z">
        <w:r w:rsidR="00AA48B8">
          <w:t xml:space="preserve">negative effect of increasing soil moisture on </w:t>
        </w:r>
        <w:r w:rsidR="00AA48B8">
          <w:rPr>
            <w:i/>
            <w:iCs/>
          </w:rPr>
          <w:t>N</w:t>
        </w:r>
        <w:r w:rsidR="00AA48B8">
          <w:rPr>
            <w:vertAlign w:val="subscript"/>
          </w:rPr>
          <w:t>area</w:t>
        </w:r>
        <w:r w:rsidR="00AA48B8">
          <w:t xml:space="preserve">, </w:t>
        </w:r>
      </w:ins>
      <w:ins w:id="205" w:author="Perkowski, Evan A" w:date="2023-01-17T16:02:00Z">
        <w:r w:rsidR="0072289E">
          <w:t xml:space="preserve">and </w:t>
        </w:r>
      </w:ins>
      <w:ins w:id="206" w:author="Perkowski, Evan A" w:date="2023-01-11T17:46:00Z">
        <w:r w:rsidR="004D73B8">
          <w:t xml:space="preserve">generally larger </w:t>
        </w:r>
        <w:r w:rsidR="004D73B8">
          <w:rPr>
            <w:i/>
            <w:iCs/>
          </w:rPr>
          <w:t>N</w:t>
        </w:r>
        <w:r w:rsidR="004D73B8">
          <w:rPr>
            <w:vertAlign w:val="subscript"/>
          </w:rPr>
          <w:t>area</w:t>
        </w:r>
        <w:r w:rsidR="004D73B8">
          <w:t xml:space="preserve"> values in</w:t>
        </w:r>
      </w:ins>
      <w:ins w:id="207" w:author="Perkowski, Evan A" w:date="2023-01-17T16:02:00Z">
        <w:r w:rsidR="0072289E">
          <w:t xml:space="preserve"> both</w:t>
        </w:r>
      </w:ins>
      <w:ins w:id="208" w:author="Perkowski, Evan A" w:date="2023-01-11T17:46:00Z">
        <w:r w:rsidR="004D73B8">
          <w:t xml:space="preserve"> N-fixing</w:t>
        </w:r>
      </w:ins>
      <w:ins w:id="209" w:author="Perkowski, Evan A" w:date="2023-01-12T11:02:00Z">
        <w:r w:rsidR="00285FF4">
          <w:t xml:space="preserve"> specie</w:t>
        </w:r>
      </w:ins>
      <w:ins w:id="210" w:author="Perkowski, Evan A" w:date="2023-01-12T11:03:00Z">
        <w:r w:rsidR="00285FF4">
          <w:t>s</w:t>
        </w:r>
      </w:ins>
      <w:ins w:id="211" w:author="Perkowski, Evan A" w:date="2023-01-18T10:40:00Z">
        <w:r w:rsidR="00745A50">
          <w:t>. We expected these patterns to be mediated through a positive relationship between</w:t>
        </w:r>
        <w:r w:rsidR="00745A50" w:rsidRPr="00745A50">
          <w:rPr>
            <w:i/>
            <w:iCs/>
          </w:rPr>
          <w:t xml:space="preserve"> </w:t>
        </w:r>
        <w:r w:rsidR="00745A50" w:rsidRPr="004D73B8">
          <w:rPr>
            <w:i/>
            <w:iCs/>
            <w:lang w:val="el-GR"/>
          </w:rPr>
          <w:t>β</w:t>
        </w:r>
        <w:r w:rsidR="00745A50">
          <w:t xml:space="preserve"> and </w:t>
        </w:r>
        <w:r w:rsidR="00745A50">
          <w:rPr>
            <w:i/>
            <w:iCs/>
            <w:lang w:val="el-GR"/>
          </w:rPr>
          <w:t>χ</w:t>
        </w:r>
      </w:ins>
      <w:ins w:id="212" w:author="Perkowski, Evan A" w:date="2023-01-18T10:38:00Z">
        <w:r w:rsidR="00745A50">
          <w:t xml:space="preserve">. While theory predicts that negative relationships between </w:t>
        </w:r>
        <w:r w:rsidR="00745A50">
          <w:rPr>
            <w:i/>
            <w:iCs/>
          </w:rPr>
          <w:t>N</w:t>
        </w:r>
        <w:r w:rsidR="00745A50">
          <w:rPr>
            <w:vertAlign w:val="subscript"/>
          </w:rPr>
          <w:t>area</w:t>
        </w:r>
        <w:r w:rsidR="00745A50">
          <w:t xml:space="preserve"> and </w:t>
        </w:r>
        <w:r w:rsidR="00745A50">
          <w:rPr>
            <w:i/>
            <w:iCs/>
            <w:lang w:val="el-GR"/>
          </w:rPr>
          <w:t>χ</w:t>
        </w:r>
        <w:r w:rsidR="00745A50">
          <w:t xml:space="preserve"> should yiel</w:t>
        </w:r>
      </w:ins>
      <w:ins w:id="213" w:author="Perkowski, Evan A" w:date="2023-01-18T10:39:00Z">
        <w:r w:rsidR="00745A50">
          <w:t xml:space="preserve">d generally larger </w:t>
        </w:r>
        <w:r w:rsidR="00745A50">
          <w:rPr>
            <w:i/>
            <w:iCs/>
          </w:rPr>
          <w:t>N</w:t>
        </w:r>
        <w:r w:rsidR="00745A50">
          <w:rPr>
            <w:vertAlign w:val="subscript"/>
          </w:rPr>
          <w:t>area</w:t>
        </w:r>
        <w:r w:rsidR="00745A50">
          <w:t xml:space="preserve"> in</w:t>
        </w:r>
      </w:ins>
      <w:ins w:id="214" w:author="Perkowski, Evan A" w:date="2023-01-17T16:02:00Z">
        <w:r w:rsidR="0072289E">
          <w:t xml:space="preserve"> </w:t>
        </w:r>
      </w:ins>
      <w:ins w:id="215" w:author="Perkowski, Evan A" w:date="2023-01-11T17:46:00Z">
        <w:r w:rsidR="004D73B8">
          <w:t>C</w:t>
        </w:r>
        <w:r w:rsidR="004D73B8">
          <w:rPr>
            <w:vertAlign w:val="subscript"/>
          </w:rPr>
          <w:t>4</w:t>
        </w:r>
        <w:r w:rsidR="004D73B8">
          <w:t xml:space="preserve"> species</w:t>
        </w:r>
      </w:ins>
      <w:ins w:id="216" w:author="Perkowski, Evan A" w:date="2023-01-18T10:39:00Z">
        <w:r w:rsidR="00745A50">
          <w:t>, we expected that C</w:t>
        </w:r>
        <w:r w:rsidR="00745A50">
          <w:rPr>
            <w:vertAlign w:val="subscript"/>
          </w:rPr>
          <w:t>4</w:t>
        </w:r>
        <w:r w:rsidR="00745A50">
          <w:t xml:space="preserve"> species would have lower </w:t>
        </w:r>
        <w:r w:rsidR="00745A50">
          <w:rPr>
            <w:i/>
            <w:iCs/>
          </w:rPr>
          <w:t>N</w:t>
        </w:r>
        <w:r w:rsidR="00745A50">
          <w:rPr>
            <w:vertAlign w:val="subscript"/>
          </w:rPr>
          <w:t>area</w:t>
        </w:r>
        <w:r w:rsidR="00745A50">
          <w:t xml:space="preserve"> due to generally greater nitrogen use efficiency</w:t>
        </w:r>
      </w:ins>
      <w:ins w:id="217" w:author="Perkowski, Evan A" w:date="2023-01-18T10:40:00Z">
        <w:r w:rsidR="00745A50">
          <w:t xml:space="preserve"> in C</w:t>
        </w:r>
        <w:r w:rsidR="00745A50">
          <w:rPr>
            <w:vertAlign w:val="subscript"/>
          </w:rPr>
          <w:t>4</w:t>
        </w:r>
        <w:r w:rsidR="00745A50">
          <w:t xml:space="preserve"> species than C</w:t>
        </w:r>
        <w:r w:rsidR="00745A50">
          <w:rPr>
            <w:vertAlign w:val="subscript"/>
          </w:rPr>
          <w:t>3</w:t>
        </w:r>
        <w:r w:rsidR="00745A50">
          <w:t xml:space="preserve"> species</w:t>
        </w:r>
      </w:ins>
      <w:ins w:id="218" w:author="Perkowski, Evan A" w:date="2023-01-11T17:46:00Z">
        <w:r w:rsidR="004D73B8">
          <w:t xml:space="preserve">. </w:t>
        </w:r>
      </w:ins>
      <w:ins w:id="219" w:author="Perkowski, Evan A" w:date="2023-01-11T17:47:00Z">
        <w:r w:rsidR="004D73B8">
          <w:t xml:space="preserve">Additionally, </w:t>
        </w:r>
      </w:ins>
      <w:ins w:id="220" w:author="Perkowski, Evan A" w:date="2023-01-16T11:10:00Z">
        <w:r w:rsidR="001E3E42">
          <w:rPr>
            <w:i/>
            <w:iCs/>
          </w:rPr>
          <w:t>VPD</w:t>
        </w:r>
        <w:r w:rsidR="001E3E42">
          <w:t xml:space="preserve"> </w:t>
        </w:r>
      </w:ins>
      <w:ins w:id="221" w:author="Perkowski, Evan A" w:date="2023-01-11T17:14:00Z">
        <w:r w:rsidR="00AA48B8">
          <w:t>w</w:t>
        </w:r>
      </w:ins>
      <w:ins w:id="222" w:author="Perkowski, Evan A" w:date="2023-01-11T17:47:00Z">
        <w:r w:rsidR="004D73B8">
          <w:t>as expected to</w:t>
        </w:r>
      </w:ins>
      <w:ins w:id="223" w:author="Perkowski, Evan A" w:date="2023-01-11T17:14:00Z">
        <w:r w:rsidR="00AA48B8">
          <w:t xml:space="preserve"> </w:t>
        </w:r>
      </w:ins>
      <w:ins w:id="224" w:author="Perkowski, Evan A" w:date="2023-01-11T17:15:00Z">
        <w:r w:rsidR="00AA48B8">
          <w:t xml:space="preserve">increase </w:t>
        </w:r>
        <w:r w:rsidR="00AA48B8" w:rsidRPr="004D73B8">
          <w:rPr>
            <w:i/>
            <w:iCs/>
          </w:rPr>
          <w:t>N</w:t>
        </w:r>
        <w:r w:rsidR="00AA48B8" w:rsidRPr="004D73B8">
          <w:rPr>
            <w:vertAlign w:val="subscript"/>
          </w:rPr>
          <w:t>area</w:t>
        </w:r>
      </w:ins>
      <w:ins w:id="225" w:author="Perkowski, Evan A" w:date="2023-01-11T17:47:00Z">
        <w:r w:rsidR="004D73B8">
          <w:t xml:space="preserve">, a pattern that would be </w:t>
        </w:r>
      </w:ins>
      <w:ins w:id="226" w:author="Perkowski, Evan A" w:date="2023-01-16T11:09:00Z">
        <w:r w:rsidR="001E3E42">
          <w:t xml:space="preserve">directly </w:t>
        </w:r>
      </w:ins>
      <w:ins w:id="227" w:author="Perkowski, Evan A" w:date="2023-01-11T17:15:00Z">
        <w:r w:rsidR="00AA48B8">
          <w:t>mediated through</w:t>
        </w:r>
      </w:ins>
      <w:ins w:id="228" w:author="Perkowski, Evan A" w:date="2023-01-16T11:09:00Z">
        <w:r w:rsidR="001E3E42">
          <w:t xml:space="preserve"> the reduction in</w:t>
        </w:r>
      </w:ins>
      <w:ins w:id="229" w:author="Perkowski, Evan A" w:date="2023-01-11T17:15:00Z">
        <w:r w:rsidR="00AA48B8">
          <w:t xml:space="preserve"> </w:t>
        </w:r>
      </w:ins>
      <w:ins w:id="230" w:author="Perkowski, Evan A" w:date="2023-01-16T11:08:00Z">
        <w:r w:rsidR="001E3E42">
          <w:rPr>
            <w:i/>
            <w:iCs/>
            <w:lang w:val="el-GR"/>
          </w:rPr>
          <w:t>χ</w:t>
        </w:r>
      </w:ins>
      <w:ins w:id="231" w:author="Perkowski, Evan A" w:date="2023-01-16T11:09:00Z">
        <w:r w:rsidR="001E3E42">
          <w:t xml:space="preserve"> with increasing </w:t>
        </w:r>
      </w:ins>
      <w:ins w:id="232" w:author="Perkowski, Evan A" w:date="2023-01-16T15:33:00Z">
        <w:r w:rsidR="00C1617D">
          <w:rPr>
            <w:i/>
            <w:iCs/>
            <w:color w:val="000000" w:themeColor="text1"/>
          </w:rPr>
          <w:t>VPD</w:t>
        </w:r>
      </w:ins>
      <w:ins w:id="233" w:author="Perkowski, Evan A" w:date="2023-01-16T11:08:00Z">
        <w:r w:rsidR="001E3E42">
          <w:t>.</w:t>
        </w:r>
      </w:ins>
    </w:p>
    <w:p w14:paraId="687D2195" w14:textId="77777777" w:rsidR="001E3E42" w:rsidRDefault="001E3E42" w:rsidP="0025039E">
      <w:pPr>
        <w:spacing w:line="360" w:lineRule="auto"/>
        <w:rPr>
          <w:ins w:id="234" w:author="Perkowski, Evan A" w:date="2023-01-16T11:10:00Z"/>
          <w:b/>
          <w:bCs/>
        </w:rPr>
      </w:pPr>
    </w:p>
    <w:p w14:paraId="074E51E2" w14:textId="4A278098" w:rsidR="00C61F15" w:rsidRPr="00BF6C3C" w:rsidRDefault="0089277C" w:rsidP="0025039E">
      <w:pPr>
        <w:spacing w:line="360" w:lineRule="auto"/>
      </w:pPr>
      <w:r>
        <w:rPr>
          <w:b/>
          <w:bCs/>
        </w:rPr>
        <w:t>Methods</w:t>
      </w:r>
    </w:p>
    <w:p w14:paraId="1EAD792E" w14:textId="7F9452AF" w:rsidR="00136249" w:rsidRDefault="003301CB" w:rsidP="0025039E">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39358400" w:rsidR="009B12AC" w:rsidRDefault="00A34141" w:rsidP="0025039E">
      <w:pPr>
        <w:spacing w:line="360" w:lineRule="auto"/>
        <w:ind w:firstLine="720"/>
      </w:pPr>
      <w:r>
        <w:t>We collected leaf and soil samples from 2</w:t>
      </w:r>
      <w:r w:rsidR="000B2E6E">
        <w:t xml:space="preserve">4 </w:t>
      </w:r>
      <w:r w:rsidR="00913F4A">
        <w:t xml:space="preserve">open grassland </w:t>
      </w:r>
      <w:r w:rsidR="002165FD">
        <w:t>sites</w:t>
      </w:r>
      <w:r w:rsidR="00741A00">
        <w:t xml:space="preserve"> </w:t>
      </w:r>
      <w:r>
        <w:t xml:space="preserve">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w:t>
      </w:r>
      <w:r w:rsidR="002165FD">
        <w:lastRenderedPageBreak/>
        <w:t xml:space="preserve">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chose </w:t>
      </w:r>
      <w:r w:rsidR="00C0526A">
        <w:t>sites</w:t>
      </w:r>
      <w:r>
        <w:t xml:space="preserve"> that</w:t>
      </w:r>
      <w:r w:rsidR="00D34B9F">
        <w:t xml:space="preserve"> maximized</w:t>
      </w:r>
      <w:r w:rsidR="000F73AB">
        <w:t xml:space="preserve"> variability in </w:t>
      </w:r>
      <w:r w:rsidR="007331E6">
        <w:t xml:space="preserve">precipitation </w:t>
      </w:r>
      <w:r w:rsidR="009B6916">
        <w:t xml:space="preserve">and </w:t>
      </w:r>
      <w:r w:rsidR="000F73AB">
        <w:t>edaphic</w:t>
      </w:r>
      <w:r w:rsidR="007331E6">
        <w:t xml:space="preserve"> </w:t>
      </w:r>
      <w:r w:rsidR="009B6916">
        <w:t>variability between sites</w:t>
      </w:r>
      <w:r w:rsidR="00463A7F">
        <w:t xml:space="preserve"> </w:t>
      </w:r>
      <w:r>
        <w:t>(</w:t>
      </w:r>
      <w:r w:rsidR="006074BA">
        <w:t>Table 1</w:t>
      </w:r>
      <w:r>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rsidR="00913F4A">
        <w:t>W</w:t>
      </w:r>
      <w:r w:rsidR="009B12AC">
        <w:t>e collected leaf material 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ins w:id="235" w:author="Perkowski, Evan A" w:date="2023-01-18T16:19:00Z">
        <w:r w:rsidR="004F64A3">
          <w:t xml:space="preserve"> or</w:t>
        </w:r>
      </w:ins>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0E4B0FEC" w:rsidR="009B12AC" w:rsidRDefault="009B12AC" w:rsidP="0025039E">
      <w:pPr>
        <w:autoSpaceDE w:val="0"/>
        <w:autoSpaceDN w:val="0"/>
        <w:adjustRightInd w:val="0"/>
        <w:spacing w:line="36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71CFFF62" w:rsidR="009B12AC" w:rsidRDefault="009B12AC" w:rsidP="0025039E">
      <w:pPr>
        <w:autoSpaceDE w:val="0"/>
        <w:autoSpaceDN w:val="0"/>
        <w:adjustRightInd w:val="0"/>
        <w:spacing w:line="360" w:lineRule="auto"/>
        <w:ind w:firstLine="720"/>
        <w:rPr>
          <w:color w:val="000000"/>
        </w:rPr>
      </w:pPr>
      <w:r>
        <w:rPr>
          <w:color w:val="000000"/>
        </w:rPr>
        <w:t xml:space="preserve">Subsamples of dried and homogenized leaf tissue were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w:t>
      </w:r>
      <w:ins w:id="236" w:author="Perkowski, Evan A" w:date="2023-01-02T23:36:00Z">
        <w:r w:rsidR="00463A7F">
          <w:rPr>
            <w:color w:val="000000"/>
          </w:rPr>
          <w:t xml:space="preserve">ienna Pee </w:t>
        </w:r>
      </w:ins>
      <w:r w:rsidR="00343D30">
        <w:rPr>
          <w:color w:val="000000"/>
        </w:rPr>
        <w:t>D</w:t>
      </w:r>
      <w:ins w:id="237" w:author="Perkowski, Evan A" w:date="2023-01-02T23:36:00Z">
        <w:r w:rsidR="00463A7F">
          <w:rPr>
            <w:color w:val="000000"/>
          </w:rPr>
          <w:t>e</w:t>
        </w:r>
      </w:ins>
      <w:ins w:id="238" w:author="Perkowski, Evan A" w:date="2023-01-02T23:37:00Z">
        <w:r w:rsidR="00463A7F">
          <w:rPr>
            <w:color w:val="000000"/>
          </w:rPr>
          <w:t xml:space="preserve">e </w:t>
        </w:r>
      </w:ins>
      <w:r w:rsidR="00343D30">
        <w:rPr>
          <w:color w:val="000000"/>
        </w:rPr>
        <w:t>B</w:t>
      </w:r>
      <w:ins w:id="239" w:author="Perkowski, Evan A" w:date="2023-01-02T23:37:00Z">
        <w:r w:rsidR="00463A7F">
          <w:rPr>
            <w:color w:val="000000"/>
          </w:rPr>
          <w:t>elemnite international reference standard</w:t>
        </w:r>
      </w:ins>
      <w:r w:rsidR="00343D30">
        <w:rPr>
          <w:color w:val="000000"/>
        </w:rPr>
        <w:t>)</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Pr="00535E38">
        <w:rPr>
          <w:i/>
          <w:iCs/>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sidR="0025039E">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sidRPr="00535E38">
        <w:rPr>
          <w:i/>
          <w:iCs/>
          <w:color w:val="000000"/>
          <w:lang w:val="el-GR"/>
        </w:rPr>
        <w:t>χ</w:t>
      </w:r>
      <w:r>
        <w:rPr>
          <w:color w:val="000000"/>
        </w:rPr>
        <w:t xml:space="preserve"> as:</w:t>
      </w:r>
    </w:p>
    <w:p w14:paraId="7C200B4D" w14:textId="537726F8" w:rsidR="009B12AC" w:rsidRPr="00A54DE5" w:rsidRDefault="009B12AC" w:rsidP="0025039E">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00AD85CC" w:rsidR="009B12AC" w:rsidRDefault="005E6A0B" w:rsidP="0025039E">
      <w:pPr>
        <w:autoSpaceDE w:val="0"/>
        <w:autoSpaceDN w:val="0"/>
        <w:adjustRightInd w:val="0"/>
        <w:spacing w:line="360" w:lineRule="auto"/>
        <w:rPr>
          <w:color w:val="000000"/>
        </w:rPr>
      </w:pPr>
      <w:r>
        <w:rPr>
          <w:color w:val="000000"/>
        </w:rPr>
        <w:lastRenderedPageBreak/>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34040D"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0B51A050" w:rsidR="007C1193" w:rsidRDefault="009B12AC" w:rsidP="0025039E">
      <w:pPr>
        <w:autoSpaceDE w:val="0"/>
        <w:autoSpaceDN w:val="0"/>
        <w:adjustRightInd w:val="0"/>
        <w:spacing w:line="360" w:lineRule="auto"/>
        <w:rPr>
          <w:ins w:id="240" w:author="Perkowski, Evan A" w:date="2023-01-04T11:57:00Z"/>
          <w:color w:val="000000"/>
        </w:rPr>
      </w:pPr>
      <w:commentRangeStart w:id="241"/>
      <w:commentRangeStart w:id="242"/>
      <w:commentRangeStart w:id="243"/>
      <w:r>
        <w:rPr>
          <w:color w:val="000000"/>
          <w:lang w:val="el-GR"/>
        </w:rPr>
        <w:t>δ</w:t>
      </w:r>
      <w:r w:rsidRPr="00F72660">
        <w:rPr>
          <w:color w:val="000000"/>
          <w:vertAlign w:val="superscript"/>
        </w:rPr>
        <w:t>13</w:t>
      </w:r>
      <w:r>
        <w:rPr>
          <w:color w:val="000000"/>
        </w:rPr>
        <w:t>C</w:t>
      </w:r>
      <w:r>
        <w:rPr>
          <w:color w:val="000000"/>
          <w:vertAlign w:val="subscript"/>
        </w:rPr>
        <w:t>air</w:t>
      </w:r>
      <w:commentRangeEnd w:id="241"/>
      <w:r>
        <w:rPr>
          <w:rStyle w:val="CommentReference"/>
          <w:rFonts w:eastAsiaTheme="minorHAnsi" w:cs="Times New Roman (Body CS)"/>
        </w:rPr>
        <w:commentReference w:id="241"/>
      </w:r>
      <w:commentRangeEnd w:id="242"/>
      <w:r w:rsidR="00913F4A">
        <w:rPr>
          <w:rStyle w:val="CommentReference"/>
          <w:rFonts w:eastAsiaTheme="minorHAnsi" w:cs="Times New Roman (Body CS)"/>
        </w:rPr>
        <w:commentReference w:id="242"/>
      </w:r>
      <w:commentRangeEnd w:id="243"/>
      <w:r w:rsidR="00937D97">
        <w:rPr>
          <w:rStyle w:val="CommentReference"/>
          <w:rFonts w:eastAsiaTheme="minorHAnsi" w:cs="Times New Roman (Body CS)"/>
        </w:rPr>
        <w:commentReference w:id="243"/>
      </w:r>
      <w:r w:rsidR="007C1193">
        <w:rPr>
          <w:color w:val="000000"/>
        </w:rPr>
        <w:t>,</w:t>
      </w:r>
      <w:r>
        <w:rPr>
          <w:color w:val="000000"/>
        </w:rPr>
        <w:t xml:space="preserve"> </w:t>
      </w:r>
      <w:ins w:id="244" w:author="Perkowski, Evan A" w:date="2023-01-04T11:55:00Z">
        <w:r w:rsidR="007C1193">
          <w:rPr>
            <w:color w:val="000000"/>
          </w:rPr>
          <w:t xml:space="preserve">traditionally </w:t>
        </w:r>
      </w:ins>
      <w:r>
        <w:rPr>
          <w:color w:val="000000"/>
        </w:rPr>
        <w:t>assumed to be -8</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P","non-dropping-particle":"","parse-names":false,"suffix":""}],"container-title":"Nature","id":"ITEM-1","issue":"5692","issued":{"date-parts":[["1979","1","1"]]},"page":"121-123","title":"Recent trends in the &lt;sup&gt;13&lt;/sup&gt;C/&lt;sup&gt;12&lt;/sup&gt;C ratio of atmospheric carbon dioxide","type":"article-journal","volume":"277"},"uris":["http://www.mendeley.com/documents/?uuid=5b753373-5952-40b2-8d1c-5f652cc2a382"]},{"id":"ITEM-2","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Biology","id":"ITEM-2","issue":"1","issued":{"date-parts":[["1989","6"]]},"page":"503-537","title":"Carbon Isotope Discrimination and Photosynthesis","type":"article-journal","volume":"40"},"uris":["http://www.mendeley.com/documents/?uuid=481f9f8f-b219-4f4b-8bb9-6e25cbdb428a"]}],"mendeley":{"formattedCitation":"(Keeling et al. 1979, Farquhar et al. 1989)","plainTextFormattedCitation":"(Keeling et al. 1979, Farquhar et al. 1989)","previouslyFormattedCitation":"(Keeling et al. 1979, Farquhar et al. 1989)"},"properties":{"noteIndex":0},"schema":"https://github.com/citation-style-language/schema/raw/master/csl-citation.json"}</w:instrText>
      </w:r>
      <w:r>
        <w:rPr>
          <w:color w:val="000000"/>
        </w:rPr>
        <w:fldChar w:fldCharType="separate"/>
      </w:r>
      <w:r w:rsidR="0025039E" w:rsidRPr="0025039E">
        <w:rPr>
          <w:noProof/>
          <w:color w:val="000000"/>
        </w:rPr>
        <w:t>(Keeling et al. 1979, Farquhar et al. 1989)</w:t>
      </w:r>
      <w:r>
        <w:rPr>
          <w:color w:val="000000"/>
        </w:rPr>
        <w:fldChar w:fldCharType="end"/>
      </w:r>
      <w:r>
        <w:rPr>
          <w:color w:val="000000"/>
        </w:rPr>
        <w:t>,</w:t>
      </w:r>
      <w:ins w:id="245" w:author="Perkowski, Evan A" w:date="2023-01-04T11:55:00Z">
        <w:r w:rsidR="007C1193">
          <w:rPr>
            <w:color w:val="000000"/>
          </w:rPr>
          <w:t xml:space="preserve"> </w:t>
        </w:r>
      </w:ins>
      <w:ins w:id="246" w:author="Perkowski, Evan A" w:date="2023-01-04T11:56:00Z">
        <w:r w:rsidR="007C1193">
          <w:rPr>
            <w:color w:val="000000"/>
          </w:rPr>
          <w:t>was calculated as a function of calendar year</w:t>
        </w:r>
      </w:ins>
      <w:ins w:id="247" w:author="Perkowski, Evan A" w:date="2023-01-04T11:57:00Z">
        <w:r w:rsidR="007C1193">
          <w:rPr>
            <w:color w:val="000000"/>
          </w:rPr>
          <w:t xml:space="preserve"> </w:t>
        </w:r>
        <w:r w:rsidR="007C1193">
          <w:rPr>
            <w:i/>
            <w:iCs/>
            <w:color w:val="000000"/>
          </w:rPr>
          <w:t>t</w:t>
        </w:r>
      </w:ins>
      <w:ins w:id="248" w:author="Perkowski, Evan A" w:date="2023-01-04T11:56:00Z">
        <w:r w:rsidR="007C1193">
          <w:rPr>
            <w:color w:val="000000"/>
          </w:rPr>
          <w:t xml:space="preserve"> using an empirical equation derived in </w:t>
        </w:r>
      </w:ins>
      <w:r w:rsidR="007C1193">
        <w:rPr>
          <w:color w:val="000000"/>
        </w:rPr>
        <w:fldChar w:fldCharType="begin" w:fldLock="1"/>
      </w:r>
      <w:r w:rsidR="0025039E">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concentration","type":"article-journal","volume":"63"},"uris":["http://www.mendeley.com/documents/?uuid=7cf2dc07-3a37-457b-8b97-4f6b15df690f"]}],"mendeley":{"formattedCitation":"(Feng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r w:rsidR="007C1193">
        <w:rPr>
          <w:noProof/>
          <w:color w:val="000000"/>
        </w:rPr>
        <w:t xml:space="preserve"> (</w:t>
      </w:r>
      <w:r w:rsidR="007C1193" w:rsidRPr="007C1193">
        <w:rPr>
          <w:noProof/>
          <w:color w:val="000000"/>
        </w:rPr>
        <w:t>1999)</w:t>
      </w:r>
      <w:ins w:id="249" w:author="Perkowski, Evan A" w:date="2023-01-04T11:56:00Z">
        <w:r w:rsidR="007C1193">
          <w:rPr>
            <w:color w:val="000000"/>
          </w:rPr>
          <w:fldChar w:fldCharType="end"/>
        </w:r>
      </w:ins>
      <w:ins w:id="250" w:author="Perkowski, Evan A" w:date="2023-01-04T11:57:00Z">
        <w:r w:rsidR="007C1193">
          <w:rPr>
            <w:color w:val="000000"/>
          </w:rPr>
          <w:t>:</w:t>
        </w:r>
      </w:ins>
    </w:p>
    <w:p w14:paraId="4D16143A" w14:textId="77238959" w:rsidR="007C1193" w:rsidRPr="00937D97" w:rsidRDefault="0034040D" w:rsidP="0025039E">
      <w:pPr>
        <w:autoSpaceDE w:val="0"/>
        <w:autoSpaceDN w:val="0"/>
        <w:adjustRightInd w:val="0"/>
        <w:spacing w:line="360" w:lineRule="auto"/>
        <w:rPr>
          <w:ins w:id="251" w:author="Perkowski, Evan A" w:date="2023-01-04T12:03:00Z"/>
          <w:color w:val="000000"/>
        </w:rPr>
      </w:pPr>
      <m:oMath>
        <m:sSup>
          <m:sSupPr>
            <m:ctrlPr>
              <w:ins w:id="252" w:author="Perkowski, Evan A" w:date="2023-01-04T11:57:00Z">
                <w:rPr>
                  <w:rFonts w:ascii="Cambria Math" w:hAnsi="Cambria Math"/>
                  <w:i/>
                  <w:color w:val="000000"/>
                </w:rPr>
              </w:ins>
            </m:ctrlPr>
          </m:sSupPr>
          <m:e>
            <m:r>
              <w:ins w:id="253" w:author="Perkowski, Evan A" w:date="2023-01-04T11:57:00Z">
                <w:rPr>
                  <w:rFonts w:ascii="Cambria Math" w:hAnsi="Cambria Math"/>
                  <w:color w:val="000000"/>
                </w:rPr>
                <m:t>δ</m:t>
              </w:ins>
            </m:r>
          </m:e>
          <m:sup>
            <m:r>
              <w:ins w:id="254" w:author="Perkowski, Evan A" w:date="2023-01-04T11:58:00Z">
                <w:rPr>
                  <w:rFonts w:ascii="Cambria Math" w:hAnsi="Cambria Math"/>
                  <w:color w:val="000000"/>
                </w:rPr>
                <m:t>13</m:t>
              </w:ins>
            </m:r>
          </m:sup>
        </m:sSup>
        <m:sSub>
          <m:sSubPr>
            <m:ctrlPr>
              <w:ins w:id="255" w:author="Perkowski, Evan A" w:date="2023-01-04T11:58:00Z">
                <w:rPr>
                  <w:rFonts w:ascii="Cambria Math" w:hAnsi="Cambria Math"/>
                  <w:i/>
                  <w:color w:val="000000"/>
                </w:rPr>
              </w:ins>
            </m:ctrlPr>
          </m:sSubPr>
          <m:e>
            <m:r>
              <w:ins w:id="256" w:author="Perkowski, Evan A" w:date="2023-01-04T11:58:00Z">
                <w:rPr>
                  <w:rFonts w:ascii="Cambria Math" w:hAnsi="Cambria Math"/>
                  <w:color w:val="000000"/>
                </w:rPr>
                <m:t>C</m:t>
              </w:ins>
            </m:r>
          </m:e>
          <m:sub>
            <m:r>
              <w:ins w:id="257" w:author="Perkowski, Evan A" w:date="2023-01-04T11:58:00Z">
                <w:rPr>
                  <w:rFonts w:ascii="Cambria Math" w:hAnsi="Cambria Math"/>
                  <w:color w:val="000000"/>
                </w:rPr>
                <m:t>air</m:t>
              </w:ins>
            </m:r>
          </m:sub>
        </m:sSub>
        <m:r>
          <w:ins w:id="258" w:author="Perkowski, Evan A" w:date="2023-01-04T11:58:00Z">
            <w:rPr>
              <w:rFonts w:ascii="Cambria Math" w:hAnsi="Cambria Math"/>
              <w:color w:val="000000"/>
            </w:rPr>
            <m:t>=-6.429-0.006</m:t>
          </w:ins>
        </m:r>
        <m:sSup>
          <m:sSupPr>
            <m:ctrlPr>
              <w:ins w:id="259" w:author="Perkowski, Evan A" w:date="2023-01-04T11:58:00Z">
                <w:rPr>
                  <w:rFonts w:ascii="Cambria Math" w:hAnsi="Cambria Math"/>
                  <w:i/>
                  <w:color w:val="000000"/>
                </w:rPr>
              </w:ins>
            </m:ctrlPr>
          </m:sSupPr>
          <m:e>
            <m:r>
              <w:ins w:id="260" w:author="Perkowski, Evan A" w:date="2023-01-04T11:58:00Z">
                <w:rPr>
                  <w:rFonts w:ascii="Cambria Math" w:hAnsi="Cambria Math"/>
                  <w:color w:val="000000"/>
                </w:rPr>
                <m:t>e</m:t>
              </w:ins>
            </m:r>
          </m:e>
          <m:sup>
            <m:r>
              <w:ins w:id="261" w:author="Perkowski, Evan A" w:date="2023-01-04T11:58:00Z">
                <w:rPr>
                  <w:rFonts w:ascii="Cambria Math" w:hAnsi="Cambria Math"/>
                  <w:color w:val="000000"/>
                </w:rPr>
                <m:t>[0.0217</m:t>
              </w:ins>
            </m:r>
            <m:d>
              <m:dPr>
                <m:ctrlPr>
                  <w:ins w:id="262" w:author="Perkowski, Evan A" w:date="2023-01-04T11:58:00Z">
                    <w:rPr>
                      <w:rFonts w:ascii="Cambria Math" w:hAnsi="Cambria Math"/>
                      <w:i/>
                      <w:color w:val="000000"/>
                    </w:rPr>
                  </w:ins>
                </m:ctrlPr>
              </m:dPr>
              <m:e>
                <m:r>
                  <w:ins w:id="263" w:author="Perkowski, Evan A" w:date="2023-01-04T11:58:00Z">
                    <w:rPr>
                      <w:rFonts w:ascii="Cambria Math" w:hAnsi="Cambria Math"/>
                      <w:color w:val="000000"/>
                    </w:rPr>
                    <m:t>t-1740</m:t>
                  </w:ins>
                </m:r>
              </m:e>
            </m:d>
            <m:r>
              <w:ins w:id="264" w:author="Perkowski, Evan A" w:date="2023-01-04T11:58:00Z">
                <w:rPr>
                  <w:rFonts w:ascii="Cambria Math" w:hAnsi="Cambria Math"/>
                  <w:color w:val="000000"/>
                </w:rPr>
                <m:t>]</m:t>
              </w:ins>
            </m:r>
          </m:sup>
        </m:sSup>
      </m:oMath>
      <w:ins w:id="265" w:author="Perkowski, Evan A" w:date="2023-01-12T14:39:00Z">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t>(3)</w:t>
        </w:r>
      </w:ins>
    </w:p>
    <w:p w14:paraId="6EB2AE03" w14:textId="259F3292" w:rsidR="009B12AC" w:rsidRPr="00937D97" w:rsidRDefault="00535E38" w:rsidP="0025039E">
      <w:pPr>
        <w:autoSpaceDE w:val="0"/>
        <w:autoSpaceDN w:val="0"/>
        <w:adjustRightInd w:val="0"/>
        <w:spacing w:line="360" w:lineRule="auto"/>
        <w:rPr>
          <w:iCs/>
          <w:color w:val="000000"/>
        </w:rPr>
      </w:pPr>
      <w:ins w:id="266" w:author="Perkowski, Evan A" w:date="2023-01-18T15:25:00Z">
        <w:r>
          <w:rPr>
            <w:color w:val="000000"/>
          </w:rPr>
          <w:t xml:space="preserve">From this calculation, we set </w:t>
        </w:r>
      </w:ins>
      <w:ins w:id="267" w:author="Perkowski, Evan A" w:date="2023-01-04T12:04:00Z">
        <w:r w:rsidR="00937D97">
          <w:rPr>
            <w:color w:val="000000"/>
            <w:lang w:val="el-GR"/>
          </w:rPr>
          <w:t>δ</w:t>
        </w:r>
        <w:r w:rsidR="00937D97" w:rsidRPr="00F72660">
          <w:rPr>
            <w:color w:val="000000"/>
            <w:vertAlign w:val="superscript"/>
          </w:rPr>
          <w:t>13</w:t>
        </w:r>
        <w:r w:rsidR="00937D97">
          <w:rPr>
            <w:color w:val="000000"/>
          </w:rPr>
          <w:t>C</w:t>
        </w:r>
        <w:r w:rsidR="00937D97">
          <w:rPr>
            <w:color w:val="000000"/>
            <w:vertAlign w:val="subscript"/>
          </w:rPr>
          <w:t>air</w:t>
        </w:r>
        <w:r w:rsidR="00937D97">
          <w:rPr>
            <w:color w:val="000000"/>
          </w:rPr>
          <w:t xml:space="preserve"> values </w:t>
        </w:r>
      </w:ins>
      <w:ins w:id="268" w:author="Perkowski, Evan A" w:date="2023-01-18T15:25:00Z">
        <w:r>
          <w:rPr>
            <w:color w:val="000000"/>
          </w:rPr>
          <w:t xml:space="preserve">to </w:t>
        </w:r>
        <w:r>
          <w:rPr>
            <w:color w:val="000000"/>
          </w:rPr>
          <w:t>-9.04 and -9.09</w:t>
        </w:r>
        <w:r>
          <w:rPr>
            <w:color w:val="000000"/>
          </w:rPr>
          <w:t xml:space="preserve"> </w:t>
        </w:r>
      </w:ins>
      <w:ins w:id="269" w:author="Perkowski, Evan A" w:date="2023-01-04T12:04:00Z">
        <w:r w:rsidR="00937D97">
          <w:rPr>
            <w:color w:val="000000"/>
          </w:rPr>
          <w:t>for 2020 and 2021, respectively</w:t>
        </w:r>
      </w:ins>
      <w:ins w:id="270" w:author="Perkowski, Evan A" w:date="2023-01-04T12:05:00Z">
        <w:r w:rsidR="00937D97">
          <w:rPr>
            <w:color w:val="000000"/>
          </w:rPr>
          <w:t xml:space="preserve">. </w:t>
        </w:r>
      </w:ins>
      <w:ins w:id="271" w:author="Perkowski, Evan A" w:date="2023-01-17T16:04:00Z">
        <w:r w:rsidR="0072289E">
          <w:rPr>
            <w:color w:val="000000"/>
          </w:rPr>
          <w:t xml:space="preserve">In Eqn. 1, </w:t>
        </w:r>
      </w:ins>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009B12AC">
        <w:rPr>
          <w:color w:val="000000"/>
        </w:rPr>
        <w:fldChar w:fldCharType="separate"/>
      </w:r>
      <w:r w:rsidR="0025039E" w:rsidRPr="0025039E">
        <w:rPr>
          <w:noProof/>
          <w:color w:val="000000"/>
        </w:rPr>
        <w:t>(Farquhar et al.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and was derived from:</w:t>
      </w:r>
    </w:p>
    <w:p w14:paraId="57CA98BB" w14:textId="1B51430A"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ins w:id="272" w:author="Perkowski, Evan A" w:date="2023-01-12T14:39:00Z">
        <w:r w:rsidR="00A631F4">
          <w:rPr>
            <w:rFonts w:eastAsiaTheme="minorEastAsia"/>
            <w:iCs/>
            <w:color w:val="000000"/>
          </w:rPr>
          <w:t>4</w:t>
        </w:r>
      </w:ins>
      <w:r>
        <w:rPr>
          <w:rFonts w:eastAsiaTheme="minorEastAsia"/>
          <w:iCs/>
          <w:color w:val="000000"/>
        </w:rPr>
        <w:t>)</w:t>
      </w:r>
    </w:p>
    <w:p w14:paraId="125230A7" w14:textId="61EDDD1C" w:rsidR="009B12AC" w:rsidRDefault="009B12AC" w:rsidP="0025039E">
      <w:pPr>
        <w:autoSpaceDE w:val="0"/>
        <w:autoSpaceDN w:val="0"/>
        <w:adjustRightInd w:val="0"/>
        <w:spacing w:line="36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sidRPr="00BF60D7">
        <w:rPr>
          <w:i/>
          <w:iCs/>
          <w:color w:val="000000"/>
          <w:lang w:val="el-GR"/>
        </w:rPr>
        <w:t>χ</w:t>
      </w:r>
      <w:r>
        <w:rPr>
          <w:color w:val="000000"/>
        </w:rPr>
        <w:t xml:space="preserve"> values less than 0.2 and greater than 1.0 were</w:t>
      </w:r>
      <w:r w:rsidR="005E6A0B">
        <w:rPr>
          <w:color w:val="000000"/>
        </w:rPr>
        <w:t xml:space="preserve"> assumed to be incorrect an</w:t>
      </w:r>
      <w:r w:rsidR="000F73AB">
        <w:rPr>
          <w:color w:val="000000"/>
        </w:rPr>
        <w:t>d</w:t>
      </w:r>
      <w:r>
        <w:rPr>
          <w:color w:val="000000"/>
        </w:rPr>
        <w:t xml:space="preserve"> removed.</w:t>
      </w:r>
    </w:p>
    <w:p w14:paraId="1FA0E7D2" w14:textId="31A05F0A" w:rsidR="007F134F" w:rsidRDefault="009B12AC" w:rsidP="0025039E">
      <w:pPr>
        <w:autoSpaceDE w:val="0"/>
        <w:autoSpaceDN w:val="0"/>
        <w:adjustRightInd w:val="0"/>
        <w:spacing w:line="36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sidRPr="00BF60D7">
        <w:rPr>
          <w:i/>
          <w:iCs/>
          <w:color w:val="000000"/>
          <w:lang w:val="el-GR"/>
        </w:rPr>
        <w:t>χ</w:t>
      </w:r>
      <w:r>
        <w:rPr>
          <w:color w:val="000000"/>
        </w:rPr>
        <w:t xml:space="preserve"> and site climat</w:t>
      </w:r>
      <w:ins w:id="273" w:author="Perkowski, Evan A" w:date="2023-01-02T23:38:00Z">
        <w:r w:rsidR="00463A7F">
          <w:rPr>
            <w:color w:val="000000"/>
          </w:rPr>
          <w:t>e</w:t>
        </w:r>
      </w:ins>
      <w:r>
        <w:rPr>
          <w:color w:val="000000"/>
        </w:rPr>
        <w:t xml:space="preserve"> data with equations described in Prentice et al. (2014) and simplified in </w:t>
      </w:r>
      <w:r w:rsidR="007F134F">
        <w:rPr>
          <w:color w:val="000000"/>
        </w:rPr>
        <w:fldChar w:fldCharType="begin" w:fldLock="1"/>
      </w:r>
      <w:r w:rsidR="0025039E">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6BF933EE"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m:t>
        </m:r>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ins w:id="274" w:author="Perkowski, Evan A" w:date="2023-01-12T14:39:00Z">
        <w:r w:rsidR="00A631F4">
          <w:rPr>
            <w:rFonts w:eastAsiaTheme="minorEastAsia"/>
            <w:iCs/>
            <w:color w:val="000000"/>
          </w:rPr>
          <w:t>5</w:t>
        </w:r>
      </w:ins>
      <w:r>
        <w:rPr>
          <w:rFonts w:eastAsiaTheme="minorEastAsia"/>
          <w:iCs/>
          <w:color w:val="000000"/>
        </w:rPr>
        <w:t>)</w:t>
      </w:r>
    </w:p>
    <w:p w14:paraId="7B8465DB" w14:textId="037F9A7A"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25039E">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w:t>
      </w:r>
      <w:r w:rsidR="00BF60D7">
        <w:rPr>
          <w:i/>
          <w:iCs/>
          <w:color w:val="000000"/>
        </w:rPr>
        <w:t>VP</w:t>
      </w:r>
      <w:r w:rsidR="009B12AC" w:rsidRPr="00BF60D7">
        <w:rPr>
          <w:i/>
          <w:iCs/>
          <w:color w:val="000000"/>
        </w:rPr>
        <w:t>D</w:t>
      </w:r>
      <w:r w:rsidR="009B12AC">
        <w:rPr>
          <w:color w:val="000000"/>
        </w:rPr>
        <w:t xml:space="preserve"> represents vapor pressure deficit (Pa), set to the mean</w:t>
      </w:r>
      <w:r w:rsidR="00BF60D7">
        <w:rPr>
          <w:color w:val="000000"/>
        </w:rPr>
        <w:t xml:space="preserve"> </w:t>
      </w:r>
      <w:r w:rsidR="009B12AC">
        <w:rPr>
          <w:color w:val="000000"/>
        </w:rPr>
        <w:t xml:space="preserve">of the seven days leading up to each site visit,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68B477A6"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ins w:id="275" w:author="Perkowski, Evan A" w:date="2023-01-12T14:39:00Z">
        <w:r w:rsidR="00A631F4">
          <w:rPr>
            <w:rFonts w:eastAsiaTheme="minorEastAsia"/>
            <w:color w:val="000000"/>
          </w:rPr>
          <w:t>6</w:t>
        </w:r>
      </w:ins>
      <w:r>
        <w:rPr>
          <w:rFonts w:eastAsiaTheme="minorEastAsia"/>
          <w:color w:val="000000"/>
        </w:rPr>
        <w:t>)</w:t>
      </w:r>
    </w:p>
    <w:p w14:paraId="3D65370F" w14:textId="491966E1" w:rsidR="00CF1D5B" w:rsidRPr="00BF60D7" w:rsidRDefault="009B12AC" w:rsidP="0025039E">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sidR="0025039E">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sidR="0025039E">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25039E">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2020)","manualFormatting":"Stöcker et al. (2020)","plainTextFormattedCitation":"(Stocker et al. 2020)","previouslyFormattedCitation":"(Stocker et al.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r w:rsidR="00CF1D5B">
        <w:br w:type="page"/>
      </w:r>
    </w:p>
    <w:p w14:paraId="5DC25A91" w14:textId="10921AAE" w:rsidR="0070451C" w:rsidRDefault="00CF1D5B" w:rsidP="0025039E">
      <w:pPr>
        <w:spacing w:line="36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25039E">
      <w:pPr>
        <w:spacing w:line="360" w:lineRule="auto"/>
      </w:pPr>
      <w:r>
        <w:rPr>
          <w:b/>
          <w:bCs/>
        </w:rPr>
        <w:lastRenderedPageBreak/>
        <w:t>Figure 1</w:t>
      </w:r>
    </w:p>
    <w:p w14:paraId="0A339CA6" w14:textId="6CA438C0" w:rsidR="00E6025B" w:rsidRPr="0082190A" w:rsidRDefault="0082190A" w:rsidP="0025039E">
      <w:pPr>
        <w:spacing w:line="360" w:lineRule="auto"/>
        <w:rPr>
          <w:b/>
          <w:bCs/>
        </w:rPr>
      </w:pPr>
      <w:r>
        <w:rPr>
          <w:b/>
          <w:bCs/>
          <w:noProof/>
        </w:rPr>
        <w:drawing>
          <wp:inline distT="0" distB="0" distL="0" distR="0" wp14:anchorId="1B3D3A9F" wp14:editId="12FBF7B2">
            <wp:extent cx="9012835" cy="3605134"/>
            <wp:effectExtent l="0" t="0" r="4445" b="1905"/>
            <wp:docPr id="2"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10;&#10;Description automatically generated"/>
                    <pic:cNvPicPr/>
                  </pic:nvPicPr>
                  <pic:blipFill>
                    <a:blip r:embed="rId14"/>
                    <a:stretch>
                      <a:fillRect/>
                    </a:stretch>
                  </pic:blipFill>
                  <pic:spPr>
                    <a:xfrm>
                      <a:off x="0" y="0"/>
                      <a:ext cx="9049260" cy="3619704"/>
                    </a:xfrm>
                    <a:prstGeom prst="rect">
                      <a:avLst/>
                    </a:prstGeom>
                  </pic:spPr>
                </pic:pic>
              </a:graphicData>
            </a:graphic>
          </wp:inline>
        </w:drawing>
      </w:r>
      <w:r w:rsidR="00793742">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w:t>
      </w:r>
      <w:r w:rsidR="00FB104B">
        <w:t>a</w:t>
      </w:r>
      <w:r w:rsidR="00D16201">
        <w:t>)</w:t>
      </w:r>
      <w:r w:rsidR="008D3E0E">
        <w:t xml:space="preserve"> and</w:t>
      </w:r>
      <w:r w:rsidR="00D16201">
        <w:t xml:space="preserve"> mean annual temperature (</w:t>
      </w:r>
      <w:r w:rsidR="00FB104B">
        <w:t>b</w:t>
      </w:r>
      <w:r w:rsidR="00D16201">
        <w:t>)</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 xml:space="preserve">In both panels, </w:t>
      </w:r>
      <w:ins w:id="276" w:author="Perkowski, Evan A" w:date="2023-01-16T11:12:00Z">
        <w:r w:rsidR="00CE37B5">
          <w:t>addition signs</w:t>
        </w:r>
      </w:ins>
      <w:r w:rsidR="00D16201">
        <w:t xml:space="preserve"> refer to sites visited in 2020, </w:t>
      </w:r>
      <w:ins w:id="277" w:author="Perkowski, Evan A" w:date="2023-01-16T11:12:00Z">
        <w:r w:rsidR="00CE37B5">
          <w:t xml:space="preserve">multiplication signs </w:t>
        </w:r>
      </w:ins>
      <w:r w:rsidR="00D16201">
        <w:t xml:space="preserve">to sites visited in 2021, and </w:t>
      </w:r>
      <w:ins w:id="278" w:author="Perkowski, Evan A" w:date="2023-01-16T11:12:00Z">
        <w:r w:rsidR="00CE37B5">
          <w:t>asterisks</w:t>
        </w:r>
      </w:ins>
      <w:r w:rsidR="00D16201">
        <w:t xml:space="preserve"> 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25039E">
      <w:pPr>
        <w:spacing w:line="360" w:lineRule="auto"/>
      </w:pPr>
      <w:r>
        <w:rPr>
          <w:i/>
          <w:iCs/>
        </w:rPr>
        <w:lastRenderedPageBreak/>
        <w:t>Site climate data</w:t>
      </w:r>
    </w:p>
    <w:p w14:paraId="4DE5990B" w14:textId="40538161" w:rsidR="00996E52" w:rsidRDefault="00996E52" w:rsidP="00BF60D7">
      <w:pPr>
        <w:spacing w:line="360" w:lineRule="auto"/>
        <w:ind w:firstLine="720"/>
      </w:pPr>
      <w:r>
        <w:t xml:space="preserve">We used the Parameter-elevation Regressions on Independent Slopes Model (PRISM; </w:t>
      </w:r>
      <w:r>
        <w:fldChar w:fldCharType="begin" w:fldLock="1"/>
      </w:r>
      <w:r w:rsidR="0025039E">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to access gridded daily temperature and precipitation data for the coterminous United States at a 4-km grid resolution between January 1, </w:t>
      </w:r>
      <w:r w:rsidR="0072289E">
        <w:t xml:space="preserve">2006 </w:t>
      </w:r>
      <w:r>
        <w:t>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w:t>
      </w:r>
      <w:r w:rsidR="00CE37B5">
        <w:t>VPD</w:t>
      </w:r>
      <w:r>
        <w:t xml:space="preserve">, and total precipitation data were extracted from the grid cell that contained the latitude and longitude of each property using the ‘extract’ function in the ‘terra’ R package </w:t>
      </w:r>
      <w:r>
        <w:fldChar w:fldCharType="begin" w:fldLock="1"/>
      </w:r>
      <w:r w:rsidR="0025039E">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0025039E" w:rsidRPr="0025039E">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w:t>
      </w:r>
      <w:r w:rsidR="000732AF">
        <w:t>site</w:t>
      </w:r>
      <w:r>
        <w:t xml:space="preserve">. </w:t>
      </w:r>
      <w:r w:rsidR="00BF60D7">
        <w:t>C</w:t>
      </w:r>
      <w:r>
        <w:t>limate data were used to estimate mean annual precipitation</w:t>
      </w:r>
      <w:r w:rsidR="00B86A34">
        <w:t xml:space="preserve"> and</w:t>
      </w:r>
      <w:r>
        <w:t xml:space="preserve"> mean annual temperature for each site between</w:t>
      </w:r>
      <w:r w:rsidR="002A0EA7">
        <w:t xml:space="preserve"> </w:t>
      </w:r>
      <w:r w:rsidR="005610A3">
        <w:t>2006</w:t>
      </w:r>
      <w:r>
        <w:t xml:space="preserve"> and 2020 (Table 1)</w:t>
      </w:r>
      <w:r w:rsidR="00BF60D7">
        <w:t xml:space="preserve">. Total precipitation and main daily </w:t>
      </w:r>
      <w:r w:rsidR="00BF60D7">
        <w:rPr>
          <w:i/>
          <w:iCs/>
        </w:rPr>
        <w:t>VPD</w:t>
      </w:r>
      <w:r w:rsidR="00BF60D7">
        <w:t xml:space="preserve"> were then calculated for the </w:t>
      </w:r>
      <w:r>
        <w:t xml:space="preserve">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25039E">
      <w:pPr>
        <w:spacing w:line="360" w:lineRule="auto"/>
        <w:ind w:firstLine="720"/>
      </w:pPr>
    </w:p>
    <w:p w14:paraId="66A23D24" w14:textId="77777777" w:rsidR="00996E52" w:rsidRPr="00F96B7E" w:rsidRDefault="00996E52" w:rsidP="0025039E">
      <w:pPr>
        <w:autoSpaceDE w:val="0"/>
        <w:autoSpaceDN w:val="0"/>
        <w:adjustRightInd w:val="0"/>
        <w:spacing w:line="360" w:lineRule="auto"/>
      </w:pPr>
      <w:r>
        <w:rPr>
          <w:i/>
          <w:iCs/>
        </w:rPr>
        <w:t>Site edaphic characteristics</w:t>
      </w:r>
    </w:p>
    <w:p w14:paraId="41A860CD" w14:textId="188C31D2" w:rsidR="006F3A0F" w:rsidRPr="009664B2" w:rsidRDefault="00BF60D7" w:rsidP="0025039E">
      <w:pPr>
        <w:autoSpaceDE w:val="0"/>
        <w:autoSpaceDN w:val="0"/>
        <w:adjustRightInd w:val="0"/>
        <w:spacing w:line="360" w:lineRule="auto"/>
        <w:ind w:firstLine="720"/>
      </w:pPr>
      <w:r>
        <w:t>C</w:t>
      </w:r>
      <w:r w:rsidR="00F64630">
        <w:t xml:space="preserve">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values</w:t>
      </w:r>
      <w:r w:rsidR="00B86A34">
        <w:t xml:space="preserve"> 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25039E">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rsidR="00996E52">
        <w:fldChar w:fldCharType="separate"/>
      </w:r>
      <w:r w:rsidR="0025039E" w:rsidRPr="0025039E">
        <w:rPr>
          <w:noProof/>
        </w:rPr>
        <w:t>(Keeney and Nelson 1983, Kachurina et al.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SoilGrids2.0</w:t>
      </w:r>
      <w:r w:rsidR="00C01752">
        <w:t xml:space="preserve"> data product</w:t>
      </w:r>
      <w:r w:rsidR="006F3A0F">
        <w:t xml:space="preserve"> </w:t>
      </w:r>
      <w:r w:rsidR="00C01752">
        <w:fldChar w:fldCharType="begin" w:fldLock="1"/>
      </w:r>
      <w:r w:rsidR="0025039E">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rsidR="00C01752">
        <w:fldChar w:fldCharType="separate"/>
      </w:r>
      <w:r w:rsidR="0025039E" w:rsidRPr="0025039E">
        <w:rPr>
          <w:noProof/>
        </w:rPr>
        <w:t>(Poggio et al.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25039E">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rsidR="006F3A0F">
        <w:fldChar w:fldCharType="separate"/>
      </w:r>
      <w:r w:rsidR="0025039E" w:rsidRPr="0025039E">
        <w:rPr>
          <w:noProof/>
        </w:rPr>
        <w:t>(Beaudette et al. 2022)</w:t>
      </w:r>
      <w:r w:rsidR="006F3A0F">
        <w:fldChar w:fldCharType="end"/>
      </w:r>
      <w:r w:rsidR="00C01752">
        <w:t>.</w:t>
      </w:r>
      <w:r w:rsidR="00B86A34">
        <w:t xml:space="preserve"> We used SoilGrids</w:t>
      </w:r>
      <w:r w:rsidR="00CE37B5">
        <w:t>2.0</w:t>
      </w:r>
      <w:r w:rsidR="00B86A34">
        <w:t xml:space="preserve"> 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5E117731" w:rsidR="00996E52" w:rsidRDefault="00996E52" w:rsidP="0025039E">
      <w:pPr>
        <w:spacing w:line="36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rsidR="0025039E">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0025039E" w:rsidRPr="0025039E">
        <w:rPr>
          <w:noProof/>
        </w:rPr>
        <w:t>(Cramer and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25039E">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rsidR="00F64630">
        <w:fldChar w:fldCharType="separate"/>
      </w:r>
      <w:r w:rsidR="0025039E" w:rsidRPr="0025039E">
        <w:rPr>
          <w:noProof/>
        </w:rPr>
        <w:t>(Priestley and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44CB1657" w:rsidR="00996E52" w:rsidRDefault="0034040D" w:rsidP="0025039E">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ins w:id="279" w:author="Perkowski, Evan A" w:date="2023-01-12T14:39:00Z">
        <w:r w:rsidR="00A631F4">
          <w:t>7</w:t>
        </w:r>
      </w:ins>
      <w:r w:rsidR="00996E52">
        <w:t>)</w:t>
      </w:r>
    </w:p>
    <w:p w14:paraId="3B0BA52B" w14:textId="74664936" w:rsidR="00B40834" w:rsidRPr="00E42439" w:rsidRDefault="0065020B" w:rsidP="0025039E">
      <w:pPr>
        <w:spacing w:line="360" w:lineRule="auto"/>
      </w:pPr>
      <w:r>
        <w:lastRenderedPageBreak/>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0025039E" w:rsidRPr="0025039E">
        <w:rPr>
          <w:noProof/>
        </w:rPr>
        <w:t>(Davis et al.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25039E">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rsidR="00BE2D96">
        <w:fldChar w:fldCharType="separate"/>
      </w:r>
      <w:r w:rsidR="0025039E" w:rsidRPr="0025039E">
        <w:rPr>
          <w:noProof/>
        </w:rPr>
        <w:t>(Thieurmel and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25039E">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&amp; Rawls (2006)","plainTextFormattedCitation":"(Saxton and Rawls 2006)","previouslyFormattedCitation":"(Saxton and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w:t>
      </w:r>
      <w:proofErr w:type="spellStart"/>
      <w:r w:rsidR="00FC3ED2">
        <w:t>as</w:t>
      </w:r>
      <w:proofErr w:type="spellEnd"/>
      <w:r w:rsidR="00FC3ED2">
        <w:t xml:space="preserve"> </w:t>
      </w:r>
      <w:r w:rsidR="00136EA4">
        <w:t>done</w:t>
      </w:r>
      <w:r w:rsidR="00FC3ED2">
        <w:t xml:space="preserve"> in </w:t>
      </w:r>
      <w:r w:rsidR="00BE2D9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25039E">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Biology","id":"ITEM-1","issued":{"date-parts":[["2022"]]},"number-of-pages":"0-2","title":"Environmental controls on the light use efficiency of terrestrial gross primary production","type":"book"},"uris":["http://www.mendeley.com/documents/?uuid=b8c31389-04b9-40a8-984b-559233d42e34"]}],"mendeley":{"formattedCitation":"(Bloomfield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14A0D613" w:rsidR="003C775F" w:rsidRPr="002418D0" w:rsidRDefault="0065020B" w:rsidP="0025039E">
      <w:pPr>
        <w:spacing w:line="36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BF60D7">
        <w:t>All mean daily s</w:t>
      </w:r>
      <w:r w:rsidR="002418D0">
        <w:t>oil moisture</w:t>
      </w:r>
      <w:r w:rsidR="00BF60D7">
        <w:t xml:space="preserve"> estimates</w:t>
      </w:r>
      <w:r w:rsidR="002418D0">
        <w:t xml:space="preserve"> </w:t>
      </w:r>
      <w:r w:rsidR="00BF60D7">
        <w:t>are</w:t>
      </w:r>
      <w:r w:rsidR="002418D0">
        <w:t xml:space="preserve"> expressed as a fraction of </w:t>
      </w:r>
      <w:r w:rsidR="00B40834">
        <w:t>water holding capacity</w:t>
      </w:r>
      <w:r w:rsidR="002418D0">
        <w:t xml:space="preserve"> to normalize across sites with different bucket depths, as done in </w:t>
      </w:r>
      <w:r w:rsidR="00754CDB">
        <w:fldChar w:fldCharType="begin" w:fldLock="1"/>
      </w:r>
      <w:r w:rsidR="0025039E">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25039E">
      <w:pPr>
        <w:spacing w:line="360" w:lineRule="auto"/>
      </w:pPr>
    </w:p>
    <w:p w14:paraId="7B692B1B" w14:textId="681110D6"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054EA51" w:rsidR="00BF405C" w:rsidRPr="00BF405C" w:rsidRDefault="00BF405C" w:rsidP="0025039E">
      <w:pPr>
        <w:spacing w:line="36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BF60D7">
        <w:t xml:space="preserve"> </w:t>
      </w:r>
      <w:r>
        <w:t>=</w:t>
      </w:r>
      <w:r w:rsidR="00BF60D7">
        <w:t xml:space="preserve"> </w:t>
      </w:r>
      <w:r w:rsidR="00EA6746">
        <w:t>53</w:t>
      </w:r>
      <w:r>
        <w:t>), C</w:t>
      </w:r>
      <w:r>
        <w:rPr>
          <w:vertAlign w:val="subscript"/>
        </w:rPr>
        <w:t>3</w:t>
      </w:r>
      <w:r>
        <w:t xml:space="preserve"> non</w:t>
      </w:r>
      <w:r w:rsidR="00A233BA">
        <w:t>-legumes</w:t>
      </w:r>
      <w:r w:rsidR="00341AA7">
        <w:t xml:space="preserve"> </w:t>
      </w:r>
      <w:r>
        <w:t>(</w:t>
      </w:r>
      <w:r w:rsidRPr="005F36CF">
        <w:t>n</w:t>
      </w:r>
      <w:r w:rsidR="00BF60D7">
        <w:t xml:space="preserve"> </w:t>
      </w:r>
      <w:r w:rsidRPr="005F36CF">
        <w:t>=</w:t>
      </w:r>
      <w:r w:rsidR="00BF60D7">
        <w:t xml:space="preserve"> </w:t>
      </w:r>
      <w:r w:rsidR="00EA6746">
        <w:t>35</w:t>
      </w:r>
      <w:r w:rsidR="00A52757">
        <w:t>0</w:t>
      </w:r>
      <w:r>
        <w:t>), and C</w:t>
      </w:r>
      <w:r>
        <w:rPr>
          <w:vertAlign w:val="subscript"/>
        </w:rPr>
        <w:t>4</w:t>
      </w:r>
      <w:r>
        <w:t xml:space="preserve"> non</w:t>
      </w:r>
      <w:r w:rsidR="00A233BA">
        <w:t xml:space="preserve">-legumes </w:t>
      </w:r>
      <w:r w:rsidRPr="005F36CF">
        <w:t>(n</w:t>
      </w:r>
      <w:r w:rsidR="00BF60D7">
        <w:t xml:space="preserve"> </w:t>
      </w:r>
      <w:r w:rsidR="00EA6746">
        <w:t>=</w:t>
      </w:r>
      <w:r w:rsidR="00BF60D7">
        <w:t xml:space="preserve"> </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313A1158" w:rsidR="000438F0" w:rsidRPr="00707030" w:rsidRDefault="003C57E0" w:rsidP="0025039E">
      <w:pPr>
        <w:autoSpaceDE w:val="0"/>
        <w:autoSpaceDN w:val="0"/>
        <w:adjustRightInd w:val="0"/>
        <w:spacing w:line="360" w:lineRule="auto"/>
        <w:ind w:firstLine="720"/>
      </w:pPr>
      <w:r w:rsidRPr="00863849">
        <w:t xml:space="preserve">All analyses and </w:t>
      </w:r>
      <w:r w:rsidR="000732AF" w:rsidRPr="00863849">
        <w:t>plot</w:t>
      </w:r>
      <w:r w:rsidR="000732AF">
        <w:t>ting</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was constructed</w:t>
      </w:r>
      <w:r w:rsidR="00C853D8">
        <w:t xml:space="preserve"> to investigate environmental </w:t>
      </w:r>
      <w:r w:rsidR="00C853D8">
        <w:lastRenderedPageBreak/>
        <w:t xml:space="preserve">drivers 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7A7C4A9D" w:rsidR="00F676C9" w:rsidRDefault="00C853D8" w:rsidP="0025039E">
      <w:pPr>
        <w:autoSpaceDE w:val="0"/>
        <w:autoSpaceDN w:val="0"/>
        <w:adjustRightInd w:val="0"/>
        <w:spacing w:line="360" w:lineRule="auto"/>
        <w:ind w:firstLine="720"/>
      </w:pPr>
      <w:r>
        <w:t xml:space="preserve">To explore environmental drivers of </w:t>
      </w:r>
      <w:r w:rsidRPr="00C27873">
        <w:rPr>
          <w:i/>
          <w:iCs/>
          <w:lang w:val="el-GR"/>
        </w:rPr>
        <w:t>β</w:t>
      </w:r>
      <w:r>
        <w:t>, we</w:t>
      </w:r>
      <w:r w:rsidR="00D04858">
        <w:t xml:space="preserve"> built a </w:t>
      </w:r>
      <w:r w:rsidR="00965142">
        <w:t>linear mixed</w:t>
      </w:r>
      <w:r w:rsidR="00BF60D7">
        <w:t>-</w:t>
      </w:r>
      <w:r w:rsidR="00965142">
        <w:t xml:space="preserve">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05958E99" w:rsidR="003438D7" w:rsidRPr="003438D7" w:rsidRDefault="00C853D8" w:rsidP="0025039E">
      <w:pPr>
        <w:autoSpaceDE w:val="0"/>
        <w:autoSpaceDN w:val="0"/>
        <w:adjustRightInd w:val="0"/>
        <w:spacing w:line="360" w:lineRule="auto"/>
        <w:ind w:firstLine="720"/>
      </w:pPr>
      <w:r>
        <w:t>To explore environmental drivers of</w:t>
      </w:r>
      <w:r w:rsidR="006F7E47">
        <w:t xml:space="preserve"> </w:t>
      </w:r>
      <w:r w:rsidRPr="009C50E2">
        <w:rPr>
          <w:i/>
          <w:iCs/>
          <w:lang w:val="el-GR"/>
        </w:rPr>
        <w:t>χ</w:t>
      </w:r>
      <w:r>
        <w:t xml:space="preserve">, </w:t>
      </w:r>
      <w:r w:rsidR="00F676C9">
        <w:t xml:space="preserve">we constructed </w:t>
      </w:r>
      <w:r w:rsidR="00136EA4">
        <w:t>a</w:t>
      </w:r>
      <w:r w:rsidR="00F676C9">
        <w:t xml:space="preserve"> </w:t>
      </w:r>
      <w:r w:rsidR="006F6784">
        <w:t xml:space="preserve">second </w:t>
      </w:r>
      <w:r w:rsidR="00F676C9">
        <w:t xml:space="preserve">linear </w:t>
      </w:r>
      <w:r w:rsidR="00BF60D7">
        <w:t xml:space="preserve">mixed-effect </w:t>
      </w:r>
      <w:r w:rsidR="00F676C9">
        <w:t>model</w:t>
      </w:r>
      <w:r w:rsidR="00136EA4">
        <w:t xml:space="preserve"> that </w:t>
      </w:r>
      <w:r w:rsidR="00F676C9">
        <w:t xml:space="preserve">included </w:t>
      </w:r>
      <w:r w:rsidR="00CE37B5" w:rsidRPr="00CE37B5">
        <w:rPr>
          <w:i/>
          <w:iCs/>
        </w:rPr>
        <w:t>VPD</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ins w:id="280" w:author="Perkowski, Evan A" w:date="2023-01-16T11:16:00Z">
        <w:r w:rsidR="00CE37B5" w:rsidRPr="00CE37B5">
          <w:rPr>
            <w:i/>
            <w:iCs/>
          </w:rPr>
          <w:t>VPD</w:t>
        </w:r>
      </w:ins>
      <w:r w:rsidR="003438D7">
        <w:t xml:space="preserve">,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w:t>
      </w:r>
      <w:r w:rsidR="00CE37B5" w:rsidRPr="00CE37B5">
        <w:rPr>
          <w:i/>
          <w:iCs/>
        </w:rPr>
        <w:t>VPD</w:t>
      </w:r>
      <w:r w:rsidR="00CE37B5" w:rsidDel="00CE37B5">
        <w:t xml:space="preserve"> </w:t>
      </w:r>
      <w:r w:rsidR="00605B64">
        <w:t xml:space="preserve">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05F7A908" w:rsidR="005E4B91" w:rsidRDefault="00C853D8" w:rsidP="0025039E">
      <w:pPr>
        <w:autoSpaceDE w:val="0"/>
        <w:autoSpaceDN w:val="0"/>
        <w:adjustRightInd w:val="0"/>
        <w:spacing w:line="36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 xml:space="preserve">linear </w:t>
      </w:r>
      <w:r w:rsidR="001012E4">
        <w:t xml:space="preserve">mixed-effect </w:t>
      </w:r>
      <w:r w:rsidR="000438F0">
        <w:t>model</w:t>
      </w:r>
      <w:r w:rsidR="003438D7">
        <w:t xml:space="preserve"> that </w:t>
      </w:r>
      <w:r w:rsidR="00FA4A16">
        <w:t xml:space="preserve">each </w:t>
      </w:r>
      <w:r w:rsidR="000438F0">
        <w:t xml:space="preserve">included </w:t>
      </w:r>
      <w:r w:rsidR="005E4B91" w:rsidRPr="00B639AF">
        <w:rPr>
          <w:i/>
          <w:iCs/>
          <w:lang w:val="el-GR"/>
        </w:rPr>
        <w:t>χ</w:t>
      </w:r>
      <w:r w:rsidR="005E4B91">
        <w:t>, soil nitrogen availability, soil moisture, and plant functional group</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7CC1885C" w:rsidR="005E629D" w:rsidRDefault="005E629D" w:rsidP="0025039E">
      <w:pPr>
        <w:autoSpaceDE w:val="0"/>
        <w:autoSpaceDN w:val="0"/>
        <w:adjustRightInd w:val="0"/>
        <w:spacing w:line="360" w:lineRule="auto"/>
        <w:ind w:firstLine="720"/>
      </w:pPr>
      <w:r>
        <w:lastRenderedPageBreak/>
        <w:t>In all linear mixed-effect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w:t>
      </w:r>
      <w:r w:rsidR="00FB104B">
        <w:t xml:space="preserve"> </w:t>
      </w:r>
      <w:r w:rsidRPr="00863849">
        <w:t>=</w:t>
      </w:r>
      <w:r w:rsidR="00FB104B">
        <w:t xml:space="preserve"> </w:t>
      </w:r>
      <w:r w:rsidRPr="00863849">
        <w:t>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r w:rsidRPr="005E629D">
        <w:t xml:space="preserve"> </w:t>
      </w:r>
      <w:r>
        <w:t>Trendlines and error ribbons</w:t>
      </w:r>
      <w:r w:rsidR="00FB104B">
        <w:t xml:space="preserve"> representing 95% confidence intervals were drawn for all </w:t>
      </w:r>
      <w:r>
        <w:t>plots using a series of ‘emmeans’ outputs across the range in plotted x-axis values.</w:t>
      </w:r>
    </w:p>
    <w:p w14:paraId="79C6C66C" w14:textId="1B58DE68"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ins w:id="281" w:author="Perkowski, Evan A" w:date="2023-01-18T12:58:00Z">
        <w:r w:rsidR="002A23E5">
          <w:t>ix</w:t>
        </w:r>
      </w:ins>
      <w:r w:rsidR="0071254E">
        <w:t xml:space="preserve"> separate linear </w:t>
      </w:r>
      <w:r w:rsidR="001012E4">
        <w:t xml:space="preserve">mixed-effect </w:t>
      </w:r>
      <w:r w:rsidR="0071254E">
        <w:t>models were loaded into the piecewise structural equation model</w:t>
      </w:r>
      <w:r w:rsidR="00136EA4">
        <w:t xml:space="preserve">. </w:t>
      </w:r>
      <w:ins w:id="282" w:author="Perkowski, Evan A" w:date="2023-01-12T15:20:00Z">
        <w:r w:rsidR="008D3E2B">
          <w:t xml:space="preserve">Models were constructed per </w:t>
        </w:r>
        <w:r w:rsidR="008D3E2B" w:rsidRPr="00FB6DC9">
          <w:rPr>
            <w:i/>
            <w:iCs/>
          </w:rPr>
          <w:t>a</w:t>
        </w:r>
        <w:r w:rsidR="008D3E2B" w:rsidRPr="00266AAF">
          <w:rPr>
            <w:i/>
            <w:iCs/>
          </w:rPr>
          <w:t xml:space="preserve"> priori</w:t>
        </w:r>
        <w:r w:rsidR="008D3E2B">
          <w:t xml:space="preserve"> hypotheses</w:t>
        </w:r>
      </w:ins>
      <w:ins w:id="283" w:author="Perkowski, Evan A" w:date="2023-01-16T11:51:00Z">
        <w:r w:rsidR="00266AAF">
          <w:t xml:space="preserve"> following patterns expected from photosynthetic least-cost theory</w:t>
        </w:r>
      </w:ins>
      <w:ins w:id="284" w:author="Perkowski, Evan A" w:date="2023-01-12T15:20:00Z">
        <w:r w:rsidR="008D3E2B">
          <w:t>.</w:t>
        </w:r>
      </w:ins>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71254E" w:rsidRPr="00B639AF">
        <w:rPr>
          <w:i/>
          <w:iCs/>
          <w:lang w:val="el-GR"/>
        </w:rPr>
        <w:t>χ</w:t>
      </w:r>
      <w:r w:rsidR="0071254E">
        <w:t>,</w:t>
      </w:r>
      <w:r w:rsidR="004210A0">
        <w:t xml:space="preserve"> </w:t>
      </w:r>
      <w:ins w:id="285" w:author="Perkowski, Evan A" w:date="2023-01-12T15:13:00Z">
        <w:r w:rsidR="0004230F">
          <w:rPr>
            <w:i/>
            <w:iCs/>
          </w:rPr>
          <w:t>N</w:t>
        </w:r>
        <w:r w:rsidR="0004230F">
          <w:rPr>
            <w:vertAlign w:val="subscript"/>
          </w:rPr>
          <w:t>mass</w:t>
        </w:r>
        <w:r w:rsidR="0004230F">
          <w:t>,</w:t>
        </w:r>
      </w:ins>
      <w:ins w:id="286" w:author="Perkowski, Evan A" w:date="2023-01-16T11:50:00Z">
        <w:r w:rsidR="00266AAF">
          <w:t xml:space="preserve"> and</w:t>
        </w:r>
      </w:ins>
      <w:ins w:id="287" w:author="Perkowski, Evan A" w:date="2023-01-12T15:13:00Z">
        <w:r w:rsidR="0004230F">
          <w:t xml:space="preserve"> </w:t>
        </w:r>
        <w:r w:rsidR="0004230F">
          <w:rPr>
            <w:i/>
            <w:iCs/>
          </w:rPr>
          <w:t>M</w:t>
        </w:r>
        <w:r w:rsidR="0004230F">
          <w:rPr>
            <w:vertAlign w:val="subscript"/>
          </w:rPr>
          <w:t>area</w:t>
        </w:r>
      </w:ins>
      <w:ins w:id="288" w:author="Perkowski, Evan A" w:date="2023-01-12T15:15:00Z">
        <w:r w:rsidR="0004230F">
          <w:t xml:space="preserve">. The second model regressed </w:t>
        </w:r>
        <w:r w:rsidR="0004230F">
          <w:rPr>
            <w:i/>
            <w:iCs/>
          </w:rPr>
          <w:t>M</w:t>
        </w:r>
        <w:r w:rsidR="0004230F">
          <w:rPr>
            <w:vertAlign w:val="subscript"/>
          </w:rPr>
          <w:t>area</w:t>
        </w:r>
        <w:r w:rsidR="0004230F">
          <w:t xml:space="preserve"> against </w:t>
        </w:r>
        <w:r w:rsidR="0004230F" w:rsidRPr="00B639AF">
          <w:rPr>
            <w:i/>
            <w:iCs/>
            <w:lang w:val="el-GR"/>
          </w:rPr>
          <w:t>χ</w:t>
        </w:r>
      </w:ins>
      <w:ins w:id="289" w:author="Perkowski, Evan A" w:date="2023-01-12T15:16:00Z">
        <w:r w:rsidR="0004230F">
          <w:t xml:space="preserve">. The third model regressed </w:t>
        </w:r>
        <w:r w:rsidR="0004230F">
          <w:rPr>
            <w:i/>
            <w:iCs/>
          </w:rPr>
          <w:t>N</w:t>
        </w:r>
        <w:r w:rsidR="0004230F">
          <w:rPr>
            <w:vertAlign w:val="subscript"/>
          </w:rPr>
          <w:t>mass</w:t>
        </w:r>
        <w:r w:rsidR="0004230F">
          <w:t xml:space="preserve"> against </w:t>
        </w:r>
        <w:r w:rsidR="0004230F" w:rsidRPr="00B639AF">
          <w:rPr>
            <w:i/>
            <w:iCs/>
            <w:lang w:val="el-GR"/>
          </w:rPr>
          <w:t>χ</w:t>
        </w:r>
      </w:ins>
      <w:ins w:id="290" w:author="Perkowski, Evan A" w:date="2023-01-16T11:52:00Z">
        <w:r w:rsidR="00266AAF">
          <w:t xml:space="preserve"> and </w:t>
        </w:r>
      </w:ins>
      <w:ins w:id="291" w:author="Perkowski, Evan A" w:date="2023-01-12T15:16:00Z">
        <w:r w:rsidR="0004230F">
          <w:rPr>
            <w:i/>
            <w:iCs/>
          </w:rPr>
          <w:t>M</w:t>
        </w:r>
        <w:r w:rsidR="0004230F">
          <w:rPr>
            <w:vertAlign w:val="subscript"/>
          </w:rPr>
          <w:t>area</w:t>
        </w:r>
      </w:ins>
      <w:ins w:id="292" w:author="Perkowski, Evan A" w:date="2023-01-12T15:18:00Z">
        <w:r w:rsidR="0004230F">
          <w:t xml:space="preserve">. </w:t>
        </w:r>
      </w:ins>
      <w:r w:rsidR="004210A0">
        <w:t xml:space="preserve">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B23C7F" w:rsidRPr="00B23C7F">
        <w:rPr>
          <w:i/>
          <w:iCs/>
        </w:rPr>
        <w:t xml:space="preserve"> </w:t>
      </w:r>
      <w:ins w:id="293" w:author="Perkowski, Evan A" w:date="2023-01-03T16:56:00Z">
        <w:r w:rsidR="00B23C7F">
          <w:rPr>
            <w:i/>
            <w:iCs/>
            <w:lang w:val="el-GR"/>
          </w:rPr>
          <w:t>β</w:t>
        </w:r>
      </w:ins>
      <w:ins w:id="294" w:author="Perkowski, Evan A" w:date="2023-01-16T16:10:00Z">
        <w:r w:rsidR="00BE3945">
          <w:t xml:space="preserve"> and </w:t>
        </w:r>
      </w:ins>
      <w:ins w:id="295" w:author="Perkowski, Evan A" w:date="2023-01-16T11:18:00Z">
        <w:r w:rsidR="00CE37B5" w:rsidRPr="00CE37B5">
          <w:rPr>
            <w:i/>
            <w:iCs/>
          </w:rPr>
          <w:t>VPD</w:t>
        </w:r>
      </w:ins>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ins w:id="296" w:author="Perkowski, Evan A" w:date="2023-01-03T17:11:00Z">
        <w:r w:rsidR="005F1C6D">
          <w:t xml:space="preserve">, ability to associate with symbiotic nitrogen-fixing </w:t>
        </w:r>
      </w:ins>
      <w:ins w:id="297" w:author="Perkowski, Evan A" w:date="2023-01-16T11:52:00Z">
        <w:r w:rsidR="00266AAF">
          <w:t>bacteria</w:t>
        </w:r>
      </w:ins>
      <w:ins w:id="298" w:author="Perkowski, Evan A" w:date="2023-01-03T17:11:00Z">
        <w:r w:rsidR="005F1C6D">
          <w:t>, and photosynthetic pathway</w:t>
        </w:r>
      </w:ins>
      <w:r w:rsidR="004210A0">
        <w:t xml:space="preserve">. The </w:t>
      </w:r>
      <w:r w:rsidR="0071254E">
        <w:t>sixth</w:t>
      </w:r>
      <w:r w:rsidR="004210A0">
        <w:t xml:space="preserve"> model regressed</w:t>
      </w:r>
      <w:r w:rsidR="007C20B9">
        <w:t xml:space="preserve"> soil nitrogen availability against</w:t>
      </w:r>
      <w:r w:rsidR="004210A0">
        <w:t xml:space="preserve"> soil moisture.</w:t>
      </w:r>
      <w:ins w:id="299" w:author="Perkowski, Evan A" w:date="2023-01-02T23:42:00Z">
        <w:r w:rsidR="006F6784">
          <w:t xml:space="preserve"> All models included the relevant timescale selected in the individual linear </w:t>
        </w:r>
      </w:ins>
      <w:ins w:id="300" w:author="Perkowski, Evan A" w:date="2023-01-18T15:38:00Z">
        <w:r w:rsidR="001012E4">
          <w:t>mixed-effect</w:t>
        </w:r>
        <w:r w:rsidR="001012E4">
          <w:t xml:space="preserve"> </w:t>
        </w:r>
      </w:ins>
      <w:ins w:id="301" w:author="Perkowski, Evan A" w:date="2023-01-02T23:42:00Z">
        <w:r w:rsidR="006F6784">
          <w:t>models explained above</w:t>
        </w:r>
      </w:ins>
      <w:ins w:id="302" w:author="Perkowski, Evan A" w:date="2023-01-02T23:43:00Z">
        <w:r w:rsidR="006F6784">
          <w:t xml:space="preserve"> (</w:t>
        </w:r>
      </w:ins>
      <w:ins w:id="303" w:author="Perkowski, Evan A" w:date="2023-01-04T17:50:00Z">
        <w:r w:rsidR="001F39CF">
          <w:t>2</w:t>
        </w:r>
      </w:ins>
      <w:ins w:id="304" w:author="Perkowski, Evan A" w:date="2023-01-02T23:43:00Z">
        <w:r w:rsidR="006F6784">
          <w:t>-day soil moisture, 4-day vapor pressure deficit). Models also</w:t>
        </w:r>
      </w:ins>
      <w:ins w:id="305" w:author="Perkowski, Evan A" w:date="2023-01-02T23:42:00Z">
        <w:r w:rsidR="006F6784">
          <w:t xml:space="preserve"> </w:t>
        </w:r>
      </w:ins>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25039E">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commentRangeStart w:id="306"/>
      <w:r>
        <w:rPr>
          <w:b/>
          <w:bCs/>
          <w:color w:val="000000" w:themeColor="text1"/>
        </w:rPr>
        <w:lastRenderedPageBreak/>
        <w:t>R</w:t>
      </w:r>
      <w:commentRangeEnd w:id="306"/>
      <w:r w:rsidR="00A703BA">
        <w:rPr>
          <w:rStyle w:val="CommentReference"/>
          <w:rFonts w:eastAsiaTheme="minorHAnsi" w:cs="Times New Roman (Body CS)"/>
        </w:rPr>
        <w:commentReference w:id="306"/>
      </w:r>
      <w:r>
        <w:rPr>
          <w:b/>
          <w:bCs/>
          <w:color w:val="000000" w:themeColor="text1"/>
        </w:rPr>
        <w:t>esults</w:t>
      </w:r>
    </w:p>
    <w:p w14:paraId="23E75D60" w14:textId="76E45A45" w:rsidR="00EB0F41" w:rsidRPr="00452F42" w:rsidRDefault="00761CFE" w:rsidP="0025039E">
      <w:pPr>
        <w:autoSpaceDE w:val="0"/>
        <w:autoSpaceDN w:val="0"/>
        <w:adjustRightInd w:val="0"/>
        <w:spacing w:line="360" w:lineRule="auto"/>
        <w:rPr>
          <w:color w:val="000000" w:themeColor="text1"/>
        </w:rPr>
      </w:pPr>
      <w:r>
        <w:rPr>
          <w:i/>
          <w:iCs/>
          <w:color w:val="000000" w:themeColor="text1"/>
          <w:lang w:val="el-GR"/>
        </w:rPr>
        <w:t>β</w:t>
      </w:r>
    </w:p>
    <w:p w14:paraId="5DEA9ED6" w14:textId="2802B6C0" w:rsidR="006D26A6" w:rsidRDefault="00EA6746" w:rsidP="0004230F">
      <w:pPr>
        <w:spacing w:line="360" w:lineRule="auto"/>
        <w:rPr>
          <w:color w:val="000000" w:themeColor="text1"/>
        </w:rPr>
      </w:pPr>
      <w:r>
        <w:rPr>
          <w:color w:val="000000" w:themeColor="text1"/>
        </w:rPr>
        <w:t>Model selection indicated that</w:t>
      </w:r>
      <w:r w:rsidR="003D362D">
        <w:rPr>
          <w:color w:val="000000" w:themeColor="text1"/>
        </w:rPr>
        <w:t xml:space="preserve"> </w:t>
      </w:r>
      <w:ins w:id="307" w:author="Perkowski, Evan A" w:date="2023-01-04T12:17:00Z">
        <w:r w:rsidR="00A703BA">
          <w:rPr>
            <w:color w:val="000000" w:themeColor="text1"/>
          </w:rPr>
          <w:t>2</w:t>
        </w:r>
      </w:ins>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ins w:id="308" w:author="Perkowski, Evan A" w:date="2023-01-02T23:44:00Z">
        <w:r w:rsidR="006F6784">
          <w:rPr>
            <w:color w:val="000000" w:themeColor="text1"/>
          </w:rPr>
          <w:t>AICc</w:t>
        </w:r>
      </w:ins>
      <w:proofErr w:type="spellEnd"/>
      <w:ins w:id="309" w:author="Perkowski, Evan A" w:date="2023-01-12T15:06:00Z">
        <w:r w:rsidR="004E3BFA">
          <w:rPr>
            <w:color w:val="000000" w:themeColor="text1"/>
          </w:rPr>
          <w:t>=1227.83</w:t>
        </w:r>
      </w:ins>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ins w:id="310" w:author="Perkowski, Evan A" w:date="2023-01-02T23:45:00Z">
        <w:r w:rsidR="006F6784">
          <w:rPr>
            <w:color w:val="000000" w:themeColor="text1"/>
          </w:rPr>
          <w:t>S1</w:t>
        </w:r>
      </w:ins>
      <w:r>
        <w:rPr>
          <w:color w:val="000000" w:themeColor="text1"/>
        </w:rPr>
        <w:t xml:space="preserve">). </w:t>
      </w:r>
      <w:r w:rsidR="007E123F">
        <w:rPr>
          <w:color w:val="000000" w:themeColor="text1"/>
        </w:rPr>
        <w:t xml:space="preserve">Increasing soil nitrogen availability generally decreased </w:t>
      </w:r>
      <w:r w:rsidR="003D362D">
        <w:rPr>
          <w:i/>
          <w:iCs/>
          <w:color w:val="000000" w:themeColor="text1"/>
          <w:lang w:val="el-GR"/>
        </w:rPr>
        <w:t>β</w:t>
      </w:r>
      <w:ins w:id="311" w:author="Perkowski, Evan A" w:date="2023-01-02T23:50:00Z">
        <w:r w:rsidR="00A174A5">
          <w:rPr>
            <w:color w:val="000000" w:themeColor="text1"/>
          </w:rPr>
          <w:t xml:space="preserve"> (</w:t>
        </w:r>
        <w:r w:rsidR="00A174A5" w:rsidRPr="00A631F4">
          <w:rPr>
            <w:i/>
            <w:iCs/>
            <w:color w:val="000000" w:themeColor="text1"/>
          </w:rPr>
          <w:t>p</w:t>
        </w:r>
        <w:r w:rsidR="00A174A5">
          <w:rPr>
            <w:color w:val="000000" w:themeColor="text1"/>
          </w:rPr>
          <w:t xml:space="preserve">&lt;0.001; Table 2), a pattern driven by a negative effect of increasing soil nitrogen availability on </w:t>
        </w:r>
      </w:ins>
      <w:ins w:id="312" w:author="Perkowski, Evan A" w:date="2023-01-02T23:51:00Z">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ins>
      <w:ins w:id="313" w:author="Perkowski, Evan A" w:date="2023-01-04T13:07:00Z">
        <w:r w:rsidR="007B6EDA">
          <w:rPr>
            <w:color w:val="000000" w:themeColor="text1"/>
          </w:rPr>
          <w:t>&lt;0.</w:t>
        </w:r>
      </w:ins>
      <w:ins w:id="314" w:author="Perkowski, Evan A" w:date="2023-01-04T13:08:00Z">
        <w:r w:rsidR="007B6EDA">
          <w:rPr>
            <w:color w:val="000000" w:themeColor="text1"/>
          </w:rPr>
          <w:t>001</w:t>
        </w:r>
      </w:ins>
      <w:ins w:id="315" w:author="Perkowski, Evan A" w:date="2023-01-02T23:51:00Z">
        <w:r w:rsidR="00A174A5">
          <w:rPr>
            <w:color w:val="000000" w:themeColor="text1"/>
          </w:rPr>
          <w:t xml:space="preserve">) and </w:t>
        </w:r>
      </w:ins>
      <w:ins w:id="316" w:author="Perkowski, Evan A" w:date="2023-01-02T23:49:00Z">
        <w:r w:rsidR="006F6784">
          <w:rPr>
            <w:color w:val="000000" w:themeColor="text1"/>
          </w:rPr>
          <w:t>C</w:t>
        </w:r>
        <w:r w:rsidR="006F6784">
          <w:rPr>
            <w:color w:val="000000" w:themeColor="text1"/>
            <w:vertAlign w:val="subscript"/>
          </w:rPr>
          <w:t>3</w:t>
        </w:r>
        <w:r w:rsidR="006F6784">
          <w:rPr>
            <w:color w:val="000000" w:themeColor="text1"/>
          </w:rPr>
          <w:t xml:space="preserve"> legume</w:t>
        </w:r>
        <w:r w:rsidR="00A174A5">
          <w:rPr>
            <w:color w:val="000000" w:themeColor="text1"/>
          </w:rPr>
          <w:t xml:space="preserve">s (Tukey: </w:t>
        </w:r>
        <w:r w:rsidR="00A174A5" w:rsidRPr="00A631F4">
          <w:rPr>
            <w:i/>
            <w:iCs/>
            <w:color w:val="000000" w:themeColor="text1"/>
          </w:rPr>
          <w:t>p</w:t>
        </w:r>
        <w:r w:rsidR="00A174A5">
          <w:rPr>
            <w:color w:val="000000" w:themeColor="text1"/>
          </w:rPr>
          <w:t>=0.0</w:t>
        </w:r>
      </w:ins>
      <w:ins w:id="317" w:author="Perkowski, Evan A" w:date="2023-01-04T13:08:00Z">
        <w:r w:rsidR="007B6EDA">
          <w:rPr>
            <w:color w:val="000000" w:themeColor="text1"/>
          </w:rPr>
          <w:t>04</w:t>
        </w:r>
      </w:ins>
      <w:ins w:id="318" w:author="Perkowski, Evan A" w:date="2023-01-04T13:09:00Z">
        <w:r w:rsidR="00FD1286">
          <w:rPr>
            <w:color w:val="000000" w:themeColor="text1"/>
          </w:rPr>
          <w:t xml:space="preserve">; Fig. </w:t>
        </w:r>
      </w:ins>
      <w:ins w:id="319" w:author="Perkowski, Evan A" w:date="2023-01-04T13:25:00Z">
        <w:r w:rsidR="0084086E">
          <w:rPr>
            <w:color w:val="000000" w:themeColor="text1"/>
          </w:rPr>
          <w:t>2</w:t>
        </w:r>
      </w:ins>
      <w:ins w:id="320" w:author="Perkowski, Evan A" w:date="2023-01-12T14:43:00Z">
        <w:r w:rsidR="00A631F4">
          <w:rPr>
            <w:color w:val="000000" w:themeColor="text1"/>
          </w:rPr>
          <w:t>a</w:t>
        </w:r>
      </w:ins>
      <w:ins w:id="321" w:author="Perkowski, Evan A" w:date="2023-01-02T23:49:00Z">
        <w:r w:rsidR="00A174A5">
          <w:rPr>
            <w:color w:val="000000" w:themeColor="text1"/>
          </w:rPr>
          <w:t>)</w:t>
        </w:r>
      </w:ins>
      <w:ins w:id="322" w:author="Perkowski, Evan A" w:date="2023-01-04T13:08:00Z">
        <w:r w:rsidR="007B6EDA">
          <w:rPr>
            <w:color w:val="000000" w:themeColor="text1"/>
          </w:rPr>
          <w:t>. C</w:t>
        </w:r>
        <w:r w:rsidR="007B6EDA">
          <w:rPr>
            <w:color w:val="000000" w:themeColor="text1"/>
            <w:vertAlign w:val="subscript"/>
          </w:rPr>
          <w:t>4</w:t>
        </w:r>
        <w:r w:rsidR="007B6EDA">
          <w:rPr>
            <w:color w:val="000000" w:themeColor="text1"/>
          </w:rPr>
          <w:t xml:space="preserve"> nonlegumes demonstrated a negative trend in the effect of increasing soil nitrogen availability on </w:t>
        </w:r>
        <w:r w:rsidR="007B6EDA">
          <w:rPr>
            <w:i/>
            <w:iCs/>
            <w:color w:val="000000" w:themeColor="text1"/>
            <w:lang w:val="el-GR"/>
          </w:rPr>
          <w:t>β</w:t>
        </w:r>
        <w:r w:rsidR="007B6EDA">
          <w:rPr>
            <w:color w:val="000000" w:themeColor="text1"/>
          </w:rPr>
          <w:t xml:space="preserve">, but this pattern was not </w:t>
        </w:r>
        <w:r w:rsidR="00FD1286">
          <w:rPr>
            <w:color w:val="000000" w:themeColor="text1"/>
          </w:rPr>
          <w:t xml:space="preserve">significantly </w:t>
        </w:r>
      </w:ins>
      <w:ins w:id="323" w:author="Perkowski, Evan A" w:date="2023-01-04T13:09:00Z">
        <w:r w:rsidR="00FD1286">
          <w:rPr>
            <w:color w:val="000000" w:themeColor="text1"/>
          </w:rPr>
          <w:t xml:space="preserve">different from zero (Tukey: </w:t>
        </w:r>
        <w:r w:rsidR="00FD1286" w:rsidRPr="00A631F4">
          <w:rPr>
            <w:i/>
            <w:iCs/>
            <w:color w:val="000000" w:themeColor="text1"/>
          </w:rPr>
          <w:t>p</w:t>
        </w:r>
        <w:r w:rsidR="00FD1286">
          <w:rPr>
            <w:color w:val="000000" w:themeColor="text1"/>
          </w:rPr>
          <w:t xml:space="preserve">=0.307; Fig. </w:t>
        </w:r>
      </w:ins>
      <w:ins w:id="324" w:author="Perkowski, Evan A" w:date="2023-01-04T13:25:00Z">
        <w:r w:rsidR="0084086E">
          <w:rPr>
            <w:color w:val="000000" w:themeColor="text1"/>
          </w:rPr>
          <w:t>2</w:t>
        </w:r>
      </w:ins>
      <w:ins w:id="325" w:author="Perkowski, Evan A" w:date="2023-01-12T14:43:00Z">
        <w:r w:rsidR="00A631F4">
          <w:rPr>
            <w:color w:val="000000" w:themeColor="text1"/>
          </w:rPr>
          <w:t>a</w:t>
        </w:r>
      </w:ins>
      <w:ins w:id="326" w:author="Perkowski, Evan A" w:date="2023-01-04T13:09:00Z">
        <w:r w:rsidR="00FD1286">
          <w:rPr>
            <w:color w:val="000000" w:themeColor="text1"/>
          </w:rPr>
          <w:t xml:space="preserve">). </w:t>
        </w:r>
      </w:ins>
      <w:ins w:id="327" w:author="Perkowski, Evan A" w:date="2023-01-04T13:10:00Z">
        <w:r w:rsidR="00FD1286">
          <w:rPr>
            <w:color w:val="000000" w:themeColor="text1"/>
          </w:rPr>
          <w:t xml:space="preserve">There was no effect of soil moisture on </w:t>
        </w:r>
        <w:r w:rsidR="00FD1286">
          <w:rPr>
            <w:i/>
            <w:iCs/>
            <w:color w:val="000000" w:themeColor="text1"/>
            <w:lang w:val="el-GR"/>
          </w:rPr>
          <w:t>β</w:t>
        </w:r>
        <w:r w:rsidR="00FD1286">
          <w:rPr>
            <w:color w:val="000000" w:themeColor="text1"/>
          </w:rPr>
          <w:t xml:space="preserve"> (</w:t>
        </w:r>
        <w:r w:rsidR="00FD1286" w:rsidRPr="00A631F4">
          <w:rPr>
            <w:i/>
            <w:iCs/>
            <w:color w:val="000000" w:themeColor="text1"/>
          </w:rPr>
          <w:t>p</w:t>
        </w:r>
        <w:r w:rsidR="00FD1286">
          <w:rPr>
            <w:color w:val="000000" w:themeColor="text1"/>
          </w:rPr>
          <w:t>=0.264; Table 1</w:t>
        </w:r>
      </w:ins>
      <w:ins w:id="328" w:author="Perkowski, Evan A" w:date="2023-01-04T13:25:00Z">
        <w:r w:rsidR="0084086E">
          <w:rPr>
            <w:color w:val="000000" w:themeColor="text1"/>
          </w:rPr>
          <w:t>; Fig. 2</w:t>
        </w:r>
      </w:ins>
      <w:ins w:id="329" w:author="Perkowski, Evan A" w:date="2023-01-12T14:43:00Z">
        <w:r w:rsidR="00A631F4">
          <w:rPr>
            <w:color w:val="000000" w:themeColor="text1"/>
          </w:rPr>
          <w:t>b</w:t>
        </w:r>
      </w:ins>
      <w:ins w:id="330" w:author="Perkowski, Evan A" w:date="2023-01-04T13:10:00Z">
        <w:r w:rsidR="00FD1286">
          <w:rPr>
            <w:color w:val="000000" w:themeColor="text1"/>
          </w:rPr>
          <w:t xml:space="preserve">). </w:t>
        </w:r>
      </w:ins>
      <w:r w:rsidR="007E123F">
        <w:rPr>
          <w:color w:val="000000" w:themeColor="text1"/>
        </w:rPr>
        <w:t xml:space="preserve">A functional group effect </w:t>
      </w:r>
      <w:r w:rsidR="0071657E">
        <w:rPr>
          <w:color w:val="000000" w:themeColor="text1"/>
        </w:rPr>
        <w:t>(</w:t>
      </w:r>
      <w:ins w:id="331" w:author="Perkowski, Evan A" w:date="2023-01-12T14:44:00Z">
        <w:r w:rsidR="00A631F4">
          <w:rPr>
            <w:i/>
            <w:iCs/>
            <w:color w:val="000000" w:themeColor="text1"/>
          </w:rPr>
          <w:t>p</w:t>
        </w:r>
      </w:ins>
      <w:ins w:id="332" w:author="Perkowski, Evan A" w:date="2023-01-02T23:52:00Z">
        <w:r w:rsidR="00A174A5">
          <w:rPr>
            <w:color w:val="000000" w:themeColor="text1"/>
          </w:rPr>
          <w:t>&lt;0.001</w:t>
        </w:r>
      </w:ins>
      <w:r w:rsidR="00D308D2">
        <w:rPr>
          <w:color w:val="000000" w:themeColor="text1"/>
        </w:rPr>
        <w:t xml:space="preserve">;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w:t>
      </w:r>
      <w:r w:rsidR="00F150BB">
        <w:rPr>
          <w:color w:val="000000" w:themeColor="text1"/>
        </w:rPr>
        <w:t xml:space="preserve">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t>
      </w:r>
      <w:r w:rsidR="007E123F">
        <w:rPr>
          <w:color w:val="000000" w:themeColor="text1"/>
        </w:rPr>
        <w:t>(</w:t>
      </w:r>
      <w:r w:rsidR="007E123F" w:rsidRPr="00E7144F">
        <w:rPr>
          <w:color w:val="000000" w:themeColor="text1"/>
        </w:rPr>
        <w:t xml:space="preserve">Tukey: </w:t>
      </w:r>
      <w:r w:rsidR="007E123F" w:rsidRPr="00A631F4">
        <w:rPr>
          <w:i/>
          <w:iCs/>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ins w:id="333" w:author="Perkowski, Evan A" w:date="2023-01-02T23:52:00Z">
        <w:r w:rsidR="00A174A5">
          <w:rPr>
            <w:color w:val="000000" w:themeColor="text1"/>
          </w:rPr>
          <w:t>, while</w:t>
        </w:r>
      </w:ins>
      <w:ins w:id="334" w:author="Perkowski, Evan A" w:date="2023-01-16T11:56:00Z">
        <w:r w:rsidR="00266AAF">
          <w:rPr>
            <w:color w:val="000000" w:themeColor="text1"/>
          </w:rPr>
          <w:t xml:space="preserve"> </w:t>
        </w:r>
      </w:ins>
      <w:ins w:id="335" w:author="Perkowski, Evan A" w:date="2023-01-02T23:52:00Z">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legumes did not diff</w:t>
        </w:r>
      </w:ins>
      <w:ins w:id="336" w:author="Perkowski, Evan A" w:date="2023-01-02T23:53:00Z">
        <w:r w:rsidR="00A174A5">
          <w:rPr>
            <w:color w:val="000000" w:themeColor="text1"/>
          </w:rPr>
          <w:t>er from</w:t>
        </w:r>
        <w:r w:rsidR="00A174A5" w:rsidRPr="00A174A5">
          <w:rPr>
            <w:i/>
            <w:iCs/>
            <w:color w:val="000000" w:themeColor="text1"/>
          </w:rPr>
          <w:t xml:space="preserve"> </w:t>
        </w:r>
        <w:r w:rsidR="00A174A5">
          <w:rPr>
            <w:color w:val="000000" w:themeColor="text1"/>
          </w:rPr>
          <w:t>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r w:rsidR="00A174A5">
          <w:rPr>
            <w:color w:val="000000" w:themeColor="text1"/>
          </w:rPr>
          <w:t>=0.6</w:t>
        </w:r>
      </w:ins>
      <w:ins w:id="337" w:author="Perkowski, Evan A" w:date="2023-01-04T13:11:00Z">
        <w:r w:rsidR="00FD1286">
          <w:rPr>
            <w:color w:val="000000" w:themeColor="text1"/>
          </w:rPr>
          <w:t>91</w:t>
        </w:r>
      </w:ins>
      <w:ins w:id="338" w:author="Perkowski, Evan A" w:date="2023-01-02T23:53:00Z">
        <w:r w:rsidR="00A174A5">
          <w:rPr>
            <w:color w:val="000000" w:themeColor="text1"/>
          </w:rPr>
          <w:t>)</w:t>
        </w:r>
      </w:ins>
      <w:r w:rsidR="007E123F">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1FD1F3AA"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FD1286"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FD1286" w:rsidRPr="003F18D0" w:rsidRDefault="00FD1286" w:rsidP="00FD1286">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711D465A" w:rsidR="00FD1286" w:rsidRPr="00FD1286" w:rsidRDefault="00FD1286" w:rsidP="00FD1286">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08FFE9F5" w:rsidR="00FD1286" w:rsidRPr="00FD1286" w:rsidRDefault="00FD1286" w:rsidP="00FD1286">
            <w:pPr>
              <w:spacing w:line="276" w:lineRule="auto"/>
              <w:jc w:val="right"/>
              <w:rPr>
                <w:color w:val="000000"/>
              </w:rPr>
            </w:pPr>
            <w:r w:rsidRPr="00FD1286">
              <w:rPr>
                <w:color w:val="000000"/>
              </w:rPr>
              <w:t>3.20E+00</w:t>
            </w:r>
          </w:p>
        </w:tc>
        <w:tc>
          <w:tcPr>
            <w:tcW w:w="1122" w:type="dxa"/>
            <w:tcBorders>
              <w:top w:val="single" w:sz="4" w:space="0" w:color="auto"/>
              <w:left w:val="nil"/>
              <w:bottom w:val="nil"/>
              <w:right w:val="nil"/>
            </w:tcBorders>
            <w:shd w:val="clear" w:color="auto" w:fill="auto"/>
            <w:noWrap/>
            <w:vAlign w:val="bottom"/>
            <w:hideMark/>
          </w:tcPr>
          <w:p w14:paraId="66FEA868" w14:textId="29BBC81B" w:rsidR="00FD1286" w:rsidRPr="00FD1286" w:rsidRDefault="00FD1286" w:rsidP="00FD1286">
            <w:pPr>
              <w:spacing w:line="276" w:lineRule="auto"/>
              <w:jc w:val="right"/>
              <w:rPr>
                <w:color w:val="000000"/>
              </w:rPr>
            </w:pPr>
            <w:r w:rsidRPr="00FD1286">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0F50E2A5" w:rsidR="00FD1286" w:rsidRPr="00FD1286" w:rsidRDefault="00FD1286" w:rsidP="00FD1286">
            <w:pPr>
              <w:spacing w:line="276" w:lineRule="auto"/>
              <w:jc w:val="right"/>
              <w:rPr>
                <w:color w:val="000000"/>
              </w:rPr>
            </w:pPr>
            <w:r w:rsidRPr="00FD1286">
              <w:rPr>
                <w:color w:val="000000"/>
              </w:rPr>
              <w:t>-</w:t>
            </w:r>
          </w:p>
        </w:tc>
      </w:tr>
      <w:tr w:rsidR="00FD1286"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3221ADEA" w:rsidR="00FD1286" w:rsidRPr="003F18D0" w:rsidRDefault="00FD1286" w:rsidP="00FD1286">
            <w:pPr>
              <w:spacing w:line="276" w:lineRule="auto"/>
              <w:rPr>
                <w:color w:val="000000"/>
              </w:rPr>
            </w:pPr>
            <w:r w:rsidRPr="00C93F1B">
              <w:rPr>
                <w:color w:val="000000"/>
              </w:rPr>
              <w:t>Soil moisture</w:t>
            </w:r>
            <w:r>
              <w:rPr>
                <w:color w:val="000000"/>
              </w:rPr>
              <w:t xml:space="preserve"> (</w:t>
            </w:r>
            <w:r w:rsidRPr="006028A3">
              <w:rPr>
                <w:i/>
                <w:iCs/>
                <w:color w:val="000000"/>
              </w:rPr>
              <w:t>SM</w:t>
            </w:r>
            <w:r w:rsidR="00DA56AF">
              <w:rPr>
                <w:color w:val="000000"/>
                <w:vertAlign w:val="subscript"/>
              </w:rPr>
              <w:t>2</w:t>
            </w:r>
            <w:r>
              <w:rPr>
                <w:color w:val="000000"/>
              </w:rPr>
              <w:t>)</w:t>
            </w:r>
          </w:p>
        </w:tc>
        <w:tc>
          <w:tcPr>
            <w:tcW w:w="536" w:type="dxa"/>
            <w:tcBorders>
              <w:top w:val="nil"/>
              <w:left w:val="nil"/>
              <w:bottom w:val="nil"/>
              <w:right w:val="nil"/>
            </w:tcBorders>
            <w:shd w:val="clear" w:color="auto" w:fill="auto"/>
            <w:noWrap/>
            <w:vAlign w:val="bottom"/>
            <w:hideMark/>
          </w:tcPr>
          <w:p w14:paraId="686C166A" w14:textId="64F65ABC"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5E372BCE" w:rsidR="00FD1286" w:rsidRPr="00FD1286" w:rsidRDefault="00FD1286" w:rsidP="00FD1286">
            <w:pPr>
              <w:spacing w:line="276" w:lineRule="auto"/>
              <w:jc w:val="right"/>
              <w:rPr>
                <w:color w:val="000000"/>
              </w:rPr>
            </w:pPr>
            <w:r w:rsidRPr="00FD1286">
              <w:rPr>
                <w:color w:val="000000"/>
              </w:rPr>
              <w:t>2.19E-01</w:t>
            </w:r>
          </w:p>
        </w:tc>
        <w:tc>
          <w:tcPr>
            <w:tcW w:w="1122" w:type="dxa"/>
            <w:tcBorders>
              <w:top w:val="nil"/>
              <w:left w:val="nil"/>
              <w:bottom w:val="nil"/>
              <w:right w:val="nil"/>
            </w:tcBorders>
            <w:shd w:val="clear" w:color="auto" w:fill="auto"/>
            <w:noWrap/>
            <w:vAlign w:val="bottom"/>
            <w:hideMark/>
          </w:tcPr>
          <w:p w14:paraId="6E9B96D3" w14:textId="41D56918" w:rsidR="00FD1286" w:rsidRPr="00FD1286" w:rsidRDefault="00FD1286" w:rsidP="00FD1286">
            <w:pPr>
              <w:spacing w:line="276" w:lineRule="auto"/>
              <w:jc w:val="right"/>
              <w:rPr>
                <w:color w:val="000000"/>
              </w:rPr>
            </w:pPr>
            <w:r w:rsidRPr="00FD1286">
              <w:rPr>
                <w:color w:val="000000"/>
              </w:rPr>
              <w:t>1.244</w:t>
            </w:r>
          </w:p>
        </w:tc>
        <w:tc>
          <w:tcPr>
            <w:tcW w:w="1083" w:type="dxa"/>
            <w:tcBorders>
              <w:top w:val="nil"/>
              <w:left w:val="nil"/>
              <w:bottom w:val="nil"/>
              <w:right w:val="nil"/>
            </w:tcBorders>
            <w:shd w:val="clear" w:color="auto" w:fill="auto"/>
            <w:noWrap/>
            <w:vAlign w:val="bottom"/>
            <w:hideMark/>
          </w:tcPr>
          <w:p w14:paraId="61F61403" w14:textId="7918E3BA" w:rsidR="00FD1286" w:rsidRPr="00FD1286" w:rsidRDefault="00FD1286" w:rsidP="00FD1286">
            <w:pPr>
              <w:spacing w:line="276" w:lineRule="auto"/>
              <w:jc w:val="right"/>
              <w:rPr>
                <w:b/>
                <w:bCs/>
                <w:color w:val="000000"/>
              </w:rPr>
            </w:pPr>
            <w:r w:rsidRPr="00FD1286">
              <w:rPr>
                <w:color w:val="000000"/>
              </w:rPr>
              <w:t>0.265</w:t>
            </w:r>
          </w:p>
        </w:tc>
      </w:tr>
      <w:tr w:rsidR="00FD1286"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FD1286" w:rsidRPr="003F18D0" w:rsidRDefault="00FD1286" w:rsidP="00FD1286">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5B195D6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77515E9C" w:rsidR="00FD1286" w:rsidRPr="00FD1286" w:rsidRDefault="00FD1286" w:rsidP="00FD1286">
            <w:pPr>
              <w:spacing w:line="276" w:lineRule="auto"/>
              <w:jc w:val="right"/>
              <w:rPr>
                <w:color w:val="000000"/>
              </w:rPr>
            </w:pPr>
            <w:r w:rsidRPr="00FD1286">
              <w:rPr>
                <w:color w:val="000000"/>
              </w:rPr>
              <w:t>-1.70E-02</w:t>
            </w:r>
          </w:p>
        </w:tc>
        <w:tc>
          <w:tcPr>
            <w:tcW w:w="1122" w:type="dxa"/>
            <w:tcBorders>
              <w:top w:val="nil"/>
              <w:left w:val="nil"/>
              <w:bottom w:val="nil"/>
              <w:right w:val="nil"/>
            </w:tcBorders>
            <w:shd w:val="clear" w:color="auto" w:fill="auto"/>
            <w:noWrap/>
            <w:vAlign w:val="bottom"/>
            <w:hideMark/>
          </w:tcPr>
          <w:p w14:paraId="2AC0601B" w14:textId="400DDB36" w:rsidR="00FD1286" w:rsidRPr="00FD1286" w:rsidRDefault="00FD1286" w:rsidP="00FD1286">
            <w:pPr>
              <w:spacing w:line="276" w:lineRule="auto"/>
              <w:jc w:val="right"/>
              <w:rPr>
                <w:color w:val="000000"/>
              </w:rPr>
            </w:pPr>
            <w:r w:rsidRPr="00FD1286">
              <w:rPr>
                <w:color w:val="000000"/>
              </w:rPr>
              <w:t>26.823</w:t>
            </w:r>
          </w:p>
        </w:tc>
        <w:tc>
          <w:tcPr>
            <w:tcW w:w="1083" w:type="dxa"/>
            <w:tcBorders>
              <w:top w:val="nil"/>
              <w:left w:val="nil"/>
              <w:bottom w:val="nil"/>
              <w:right w:val="nil"/>
            </w:tcBorders>
            <w:shd w:val="clear" w:color="auto" w:fill="auto"/>
            <w:noWrap/>
            <w:vAlign w:val="bottom"/>
            <w:hideMark/>
          </w:tcPr>
          <w:p w14:paraId="3133C413" w14:textId="7577D80C"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FD1286" w:rsidRPr="003F18D0" w:rsidRDefault="00FD1286" w:rsidP="00FD1286">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7E3BA6FD"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0B2E282E"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7BE05AA5" w14:textId="0D98B6D4" w:rsidR="00FD1286" w:rsidRPr="00FD1286" w:rsidRDefault="00FD1286" w:rsidP="00FD1286">
            <w:pPr>
              <w:spacing w:line="276" w:lineRule="auto"/>
              <w:jc w:val="right"/>
              <w:rPr>
                <w:color w:val="000000"/>
              </w:rPr>
            </w:pPr>
            <w:r w:rsidRPr="00FD1286">
              <w:rPr>
                <w:color w:val="000000"/>
              </w:rPr>
              <w:t>199.617</w:t>
            </w:r>
          </w:p>
        </w:tc>
        <w:tc>
          <w:tcPr>
            <w:tcW w:w="1083" w:type="dxa"/>
            <w:tcBorders>
              <w:top w:val="nil"/>
              <w:left w:val="nil"/>
              <w:bottom w:val="nil"/>
              <w:right w:val="nil"/>
            </w:tcBorders>
            <w:shd w:val="clear" w:color="auto" w:fill="auto"/>
            <w:noWrap/>
            <w:vAlign w:val="bottom"/>
            <w:hideMark/>
          </w:tcPr>
          <w:p w14:paraId="69027236" w14:textId="481D1FCD"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12644B24"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w:t>
            </w:r>
          </w:p>
        </w:tc>
        <w:tc>
          <w:tcPr>
            <w:tcW w:w="536" w:type="dxa"/>
            <w:tcBorders>
              <w:top w:val="nil"/>
              <w:left w:val="nil"/>
              <w:bottom w:val="nil"/>
              <w:right w:val="nil"/>
            </w:tcBorders>
            <w:shd w:val="clear" w:color="auto" w:fill="auto"/>
            <w:noWrap/>
            <w:vAlign w:val="bottom"/>
            <w:hideMark/>
          </w:tcPr>
          <w:p w14:paraId="315AA0C0" w14:textId="30D7D58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231ACD0A" w:rsidR="00FD1286" w:rsidRPr="00FD1286" w:rsidRDefault="00FD1286" w:rsidP="00FD1286">
            <w:pPr>
              <w:spacing w:line="276" w:lineRule="auto"/>
              <w:jc w:val="right"/>
              <w:rPr>
                <w:color w:val="000000"/>
              </w:rPr>
            </w:pPr>
            <w:r w:rsidRPr="00FD1286">
              <w:rPr>
                <w:color w:val="000000"/>
              </w:rPr>
              <w:t>1.77E-03</w:t>
            </w:r>
          </w:p>
        </w:tc>
        <w:tc>
          <w:tcPr>
            <w:tcW w:w="1122" w:type="dxa"/>
            <w:tcBorders>
              <w:top w:val="nil"/>
              <w:left w:val="nil"/>
              <w:bottom w:val="nil"/>
              <w:right w:val="nil"/>
            </w:tcBorders>
            <w:shd w:val="clear" w:color="auto" w:fill="auto"/>
            <w:noWrap/>
            <w:vAlign w:val="bottom"/>
            <w:hideMark/>
          </w:tcPr>
          <w:p w14:paraId="2A866AAF" w14:textId="5B936D47" w:rsidR="00FD1286" w:rsidRPr="00FD1286" w:rsidRDefault="00FD1286" w:rsidP="00FD1286">
            <w:pPr>
              <w:spacing w:line="276" w:lineRule="auto"/>
              <w:jc w:val="right"/>
              <w:rPr>
                <w:color w:val="000000"/>
              </w:rPr>
            </w:pPr>
            <w:r w:rsidRPr="00FD1286">
              <w:rPr>
                <w:color w:val="000000"/>
              </w:rPr>
              <w:t>0.438</w:t>
            </w:r>
          </w:p>
        </w:tc>
        <w:tc>
          <w:tcPr>
            <w:tcW w:w="1083" w:type="dxa"/>
            <w:tcBorders>
              <w:top w:val="nil"/>
              <w:left w:val="nil"/>
              <w:bottom w:val="nil"/>
              <w:right w:val="nil"/>
            </w:tcBorders>
            <w:shd w:val="clear" w:color="auto" w:fill="auto"/>
            <w:noWrap/>
            <w:vAlign w:val="bottom"/>
            <w:hideMark/>
          </w:tcPr>
          <w:p w14:paraId="01B77473" w14:textId="0060F76F" w:rsidR="00FD1286" w:rsidRPr="00FD1286" w:rsidRDefault="00FD1286" w:rsidP="00FD1286">
            <w:pPr>
              <w:spacing w:line="276" w:lineRule="auto"/>
              <w:jc w:val="right"/>
              <w:rPr>
                <w:color w:val="000000"/>
              </w:rPr>
            </w:pPr>
            <w:r w:rsidRPr="00FD1286">
              <w:rPr>
                <w:color w:val="000000"/>
              </w:rPr>
              <w:t>0.508</w:t>
            </w:r>
          </w:p>
        </w:tc>
      </w:tr>
      <w:tr w:rsidR="00FD1286"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530D83F0"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PFT</w:t>
            </w:r>
          </w:p>
        </w:tc>
        <w:tc>
          <w:tcPr>
            <w:tcW w:w="536" w:type="dxa"/>
            <w:tcBorders>
              <w:top w:val="nil"/>
              <w:left w:val="nil"/>
              <w:bottom w:val="nil"/>
              <w:right w:val="nil"/>
            </w:tcBorders>
            <w:shd w:val="clear" w:color="auto" w:fill="auto"/>
            <w:noWrap/>
            <w:vAlign w:val="bottom"/>
            <w:hideMark/>
          </w:tcPr>
          <w:p w14:paraId="3EB23475" w14:textId="79700B58"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1ACBF3CF"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0CC51DBE" w14:textId="6220732A" w:rsidR="00FD1286" w:rsidRPr="00FD1286" w:rsidRDefault="00FD1286" w:rsidP="00FD1286">
            <w:pPr>
              <w:spacing w:line="276" w:lineRule="auto"/>
              <w:jc w:val="right"/>
              <w:rPr>
                <w:color w:val="000000"/>
              </w:rPr>
            </w:pPr>
            <w:r w:rsidRPr="00FD1286">
              <w:rPr>
                <w:color w:val="000000"/>
              </w:rPr>
              <w:t>2.038</w:t>
            </w:r>
          </w:p>
        </w:tc>
        <w:tc>
          <w:tcPr>
            <w:tcW w:w="1083" w:type="dxa"/>
            <w:tcBorders>
              <w:top w:val="nil"/>
              <w:left w:val="nil"/>
              <w:bottom w:val="nil"/>
              <w:right w:val="nil"/>
            </w:tcBorders>
            <w:shd w:val="clear" w:color="auto" w:fill="auto"/>
            <w:noWrap/>
            <w:vAlign w:val="bottom"/>
            <w:hideMark/>
          </w:tcPr>
          <w:p w14:paraId="0112A9E4" w14:textId="1643287D" w:rsidR="00FD1286" w:rsidRPr="00FD1286" w:rsidRDefault="00FD1286" w:rsidP="00FD1286">
            <w:pPr>
              <w:spacing w:line="276" w:lineRule="auto"/>
              <w:jc w:val="right"/>
              <w:rPr>
                <w:b/>
                <w:bCs/>
                <w:i/>
                <w:iCs/>
                <w:color w:val="000000"/>
              </w:rPr>
            </w:pPr>
            <w:r w:rsidRPr="00FD1286">
              <w:rPr>
                <w:color w:val="000000"/>
              </w:rPr>
              <w:t>0.361</w:t>
            </w:r>
          </w:p>
        </w:tc>
      </w:tr>
      <w:tr w:rsidR="00FD1286"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FD1286" w:rsidRPr="003F18D0" w:rsidRDefault="00FD1286" w:rsidP="00FD1286">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09BCB6C9"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141B8411"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right w:val="nil"/>
            </w:tcBorders>
            <w:shd w:val="clear" w:color="auto" w:fill="auto"/>
            <w:noWrap/>
            <w:vAlign w:val="bottom"/>
            <w:hideMark/>
          </w:tcPr>
          <w:p w14:paraId="0822C348" w14:textId="47EA8CEB" w:rsidR="00FD1286" w:rsidRPr="00FD1286" w:rsidRDefault="00FD1286" w:rsidP="00FD1286">
            <w:pPr>
              <w:spacing w:line="276" w:lineRule="auto"/>
              <w:jc w:val="right"/>
              <w:rPr>
                <w:color w:val="000000"/>
              </w:rPr>
            </w:pPr>
            <w:r w:rsidRPr="00FD1286">
              <w:rPr>
                <w:color w:val="000000"/>
              </w:rPr>
              <w:t>7.668</w:t>
            </w:r>
          </w:p>
        </w:tc>
        <w:tc>
          <w:tcPr>
            <w:tcW w:w="1083" w:type="dxa"/>
            <w:tcBorders>
              <w:top w:val="nil"/>
              <w:left w:val="nil"/>
              <w:right w:val="nil"/>
            </w:tcBorders>
            <w:shd w:val="clear" w:color="auto" w:fill="auto"/>
            <w:noWrap/>
            <w:vAlign w:val="bottom"/>
            <w:hideMark/>
          </w:tcPr>
          <w:p w14:paraId="38AA58D4" w14:textId="3421B071" w:rsidR="00FD1286" w:rsidRPr="00FD1286" w:rsidRDefault="00FD1286" w:rsidP="00FD1286">
            <w:pPr>
              <w:spacing w:line="276" w:lineRule="auto"/>
              <w:jc w:val="right"/>
              <w:rPr>
                <w:b/>
                <w:bCs/>
                <w:i/>
                <w:iCs/>
                <w:color w:val="000000"/>
              </w:rPr>
            </w:pPr>
            <w:r w:rsidRPr="00FD1286">
              <w:rPr>
                <w:b/>
                <w:bCs/>
                <w:color w:val="000000"/>
              </w:rPr>
              <w:t>0.022</w:t>
            </w:r>
          </w:p>
        </w:tc>
      </w:tr>
      <w:tr w:rsidR="00FD1286"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41612606"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15D6FE32" w14:textId="7F0549A2"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8FB492A"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C8CEE1D" w:rsidR="00FD1286" w:rsidRPr="00FD1286" w:rsidRDefault="00FD1286" w:rsidP="00FD1286">
            <w:pPr>
              <w:spacing w:line="276" w:lineRule="auto"/>
              <w:jc w:val="right"/>
              <w:rPr>
                <w:color w:val="000000"/>
              </w:rPr>
            </w:pPr>
            <w:r w:rsidRPr="00FD1286">
              <w:rPr>
                <w:color w:val="000000"/>
              </w:rPr>
              <w:t>0.127</w:t>
            </w:r>
          </w:p>
        </w:tc>
        <w:tc>
          <w:tcPr>
            <w:tcW w:w="1083" w:type="dxa"/>
            <w:tcBorders>
              <w:top w:val="nil"/>
              <w:left w:val="nil"/>
              <w:bottom w:val="single" w:sz="4" w:space="0" w:color="auto"/>
              <w:right w:val="nil"/>
            </w:tcBorders>
            <w:shd w:val="clear" w:color="auto" w:fill="auto"/>
            <w:noWrap/>
            <w:vAlign w:val="bottom"/>
            <w:hideMark/>
          </w:tcPr>
          <w:p w14:paraId="1CABBD5E" w14:textId="47D828E4" w:rsidR="00FD1286" w:rsidRPr="00FD1286" w:rsidRDefault="00FD1286" w:rsidP="00FD1286">
            <w:pPr>
              <w:spacing w:line="276" w:lineRule="auto"/>
              <w:jc w:val="right"/>
              <w:rPr>
                <w:color w:val="000000"/>
              </w:rPr>
            </w:pPr>
            <w:r w:rsidRPr="00FD1286">
              <w:rPr>
                <w:color w:val="000000"/>
              </w:rPr>
              <w:t>0.939</w:t>
            </w:r>
          </w:p>
        </w:tc>
      </w:tr>
    </w:tbl>
    <w:p w14:paraId="63ECCCD7" w14:textId="77777777" w:rsidR="003F18D0" w:rsidRPr="003F18D0" w:rsidRDefault="003F18D0" w:rsidP="0025039E">
      <w:pPr>
        <w:spacing w:line="360" w:lineRule="auto"/>
        <w:rPr>
          <w:color w:val="000000" w:themeColor="text1"/>
        </w:rPr>
      </w:pPr>
    </w:p>
    <w:p w14:paraId="524417AB" w14:textId="3C045ABD"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FB104B">
        <w:t xml:space="preserve"> </w:t>
      </w:r>
      <w:r>
        <w:t>=</w:t>
      </w:r>
      <w:r w:rsidR="00FB104B">
        <w:t xml:space="preserve"> </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FB104B" w:rsidRPr="00FB104B">
        <w:rPr>
          <w:color w:val="000000"/>
        </w:rPr>
        <w:t xml:space="preserve"> </w:t>
      </w:r>
      <w:r w:rsidR="00DB31EB">
        <w:rPr>
          <w:color w:val="000000"/>
        </w:rPr>
        <w:t>=</w:t>
      </w:r>
      <w:r w:rsidR="00FB104B">
        <w:rPr>
          <w:color w:val="000000"/>
        </w:rPr>
        <w:t xml:space="preserve"> </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C925C9F" w:rsidR="002D386D" w:rsidRDefault="003E3C1F" w:rsidP="0025039E">
      <w:pPr>
        <w:spacing w:line="360" w:lineRule="auto"/>
        <w:rPr>
          <w:b/>
          <w:bCs/>
          <w:color w:val="000000" w:themeColor="text1"/>
        </w:rPr>
      </w:pPr>
      <w:r>
        <w:rPr>
          <w:b/>
          <w:bCs/>
          <w:noProof/>
          <w:color w:val="000000" w:themeColor="text1"/>
        </w:rPr>
        <w:drawing>
          <wp:inline distT="0" distB="0" distL="0" distR="0" wp14:anchorId="35F80D77" wp14:editId="770F9FAD">
            <wp:extent cx="5943600" cy="2228850"/>
            <wp:effectExtent l="0" t="0" r="0" b="635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6"/>
                    <a:stretch>
                      <a:fillRect/>
                    </a:stretch>
                  </pic:blipFill>
                  <pic:spPr>
                    <a:xfrm>
                      <a:off x="0" y="0"/>
                      <a:ext cx="5943600" cy="2228850"/>
                    </a:xfrm>
                    <a:prstGeom prst="rect">
                      <a:avLst/>
                    </a:prstGeom>
                  </pic:spPr>
                </pic:pic>
              </a:graphicData>
            </a:graphic>
          </wp:inline>
        </w:drawing>
      </w:r>
    </w:p>
    <w:p w14:paraId="13EC89D7" w14:textId="6C0D95EF" w:rsidR="007E3368"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In</w:t>
      </w:r>
      <w:r w:rsidR="00EB5FCB">
        <w:rPr>
          <w:color w:val="000000" w:themeColor="text1"/>
        </w:rPr>
        <w:t xml:space="preserve"> (b)</w:t>
      </w:r>
      <w:r w:rsidR="002F17FB">
        <w:rPr>
          <w:color w:val="000000" w:themeColor="text1"/>
        </w:rPr>
        <w:t xml:space="preserve">,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w:t>
      </w:r>
      <w:r w:rsidR="003E3C1F" w:rsidRPr="003E3C1F">
        <w:rPr>
          <w:color w:val="000000" w:themeColor="text1"/>
        </w:rPr>
        <w:t xml:space="preserve"> </w:t>
      </w:r>
      <w:r w:rsidR="003E3C1F">
        <w:rPr>
          <w:color w:val="000000" w:themeColor="text1"/>
        </w:rPr>
        <w:t>blue shading</w:t>
      </w:r>
      <w:r w:rsidR="003E3C1F" w:rsidRPr="007E3368">
        <w:rPr>
          <w:color w:val="000000" w:themeColor="text1"/>
        </w:rPr>
        <w:t xml:space="preserve"> </w:t>
      </w:r>
      <w:r w:rsidR="003E3C1F">
        <w:rPr>
          <w:color w:val="000000" w:themeColor="text1"/>
        </w:rPr>
        <w:t>and trendlines indicate C</w:t>
      </w:r>
      <w:r w:rsidR="003E3C1F" w:rsidRPr="00341F1C">
        <w:rPr>
          <w:color w:val="000000" w:themeColor="text1"/>
          <w:vertAlign w:val="subscript"/>
        </w:rPr>
        <w:t>3</w:t>
      </w:r>
      <w:r w:rsidR="003E3C1F">
        <w:rPr>
          <w:color w:val="000000" w:themeColor="text1"/>
        </w:rPr>
        <w:t xml:space="preserve"> non-legumes, and</w:t>
      </w:r>
      <w:r w:rsidR="00341F1C">
        <w:rPr>
          <w:color w:val="000000" w:themeColor="text1"/>
        </w:rPr>
        <w:t xml:space="preserve">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940A6">
        <w:rPr>
          <w:color w:val="000000" w:themeColor="text1"/>
        </w:rPr>
        <w:t xml:space="preserve">Variably colored </w:t>
      </w:r>
      <w:r w:rsidR="007E3368">
        <w:rPr>
          <w:color w:val="000000" w:themeColor="text1"/>
        </w:rPr>
        <w:t xml:space="preserve">trendlines are only included if there is an interaction between the x-axis and </w:t>
      </w:r>
      <w:r w:rsidR="00154B4C">
        <w:rPr>
          <w:color w:val="000000" w:themeColor="text1"/>
        </w:rPr>
        <w:t>plant functional group</w:t>
      </w:r>
      <w:r w:rsidR="00A174A5">
        <w:rPr>
          <w:color w:val="000000" w:themeColor="text1"/>
        </w:rPr>
        <w:t>, where solid trendlines indicate slopes that are different from zero (</w:t>
      </w:r>
      <w:r w:rsidR="00A174A5" w:rsidRPr="00EB5FCB">
        <w:rPr>
          <w:i/>
          <w:iCs/>
          <w:color w:val="000000" w:themeColor="text1"/>
        </w:rPr>
        <w:t>p</w:t>
      </w:r>
      <w:r w:rsidR="00EB5FCB">
        <w:rPr>
          <w:color w:val="000000" w:themeColor="text1"/>
        </w:rPr>
        <w:t xml:space="preserve"> </w:t>
      </w:r>
      <w:r w:rsidR="00A174A5">
        <w:rPr>
          <w:color w:val="000000" w:themeColor="text1"/>
        </w:rPr>
        <w:t>&lt;</w:t>
      </w:r>
      <w:r w:rsidR="00EB5FCB">
        <w:rPr>
          <w:color w:val="000000" w:themeColor="text1"/>
        </w:rPr>
        <w:t xml:space="preserve"> </w:t>
      </w:r>
      <w:r w:rsidR="00A174A5">
        <w:rPr>
          <w:color w:val="000000" w:themeColor="text1"/>
        </w:rPr>
        <w:t>0.05) and dashed trendlines indicate slopes that are not different from zero (</w:t>
      </w:r>
      <w:r w:rsidR="00A174A5" w:rsidRPr="00EB5FCB">
        <w:rPr>
          <w:i/>
          <w:iCs/>
          <w:color w:val="000000" w:themeColor="text1"/>
        </w:rPr>
        <w:t>p</w:t>
      </w:r>
      <w:r w:rsidR="00EB5FCB">
        <w:rPr>
          <w:color w:val="000000" w:themeColor="text1"/>
        </w:rPr>
        <w:t xml:space="preserve"> </w:t>
      </w:r>
      <w:r w:rsidR="00A174A5">
        <w:rPr>
          <w:color w:val="000000" w:themeColor="text1"/>
        </w:rPr>
        <w:t>&lt;</w:t>
      </w:r>
      <w:r w:rsidR="00EB5FCB">
        <w:rPr>
          <w:color w:val="000000" w:themeColor="text1"/>
        </w:rPr>
        <w:t xml:space="preserve"> </w:t>
      </w:r>
      <w:r w:rsidR="00A174A5">
        <w:rPr>
          <w:color w:val="000000" w:themeColor="text1"/>
        </w:rPr>
        <w:t>0.05)</w:t>
      </w:r>
      <w:r w:rsidR="007940A6">
        <w:rPr>
          <w:color w:val="000000" w:themeColor="text1"/>
        </w:rPr>
        <w:t>.</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4CAA7244" w:rsidR="004936F2" w:rsidRDefault="004936F2" w:rsidP="0025039E">
      <w:pPr>
        <w:spacing w:line="360" w:lineRule="auto"/>
        <w:rPr>
          <w:color w:val="000000" w:themeColor="text1"/>
        </w:rPr>
      </w:pPr>
      <w:r w:rsidRPr="0093792E">
        <w:rPr>
          <w:i/>
          <w:iCs/>
          <w:color w:val="000000" w:themeColor="text1"/>
          <w:lang w:val="el-GR"/>
        </w:rPr>
        <w:lastRenderedPageBreak/>
        <w:t>χ</w:t>
      </w:r>
    </w:p>
    <w:p w14:paraId="67BFDC55" w14:textId="0E62DADB" w:rsidR="009C0C20" w:rsidRDefault="00EA6746" w:rsidP="0025039E">
      <w:pPr>
        <w:spacing w:line="36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w:t>
      </w:r>
      <w:ins w:id="339" w:author="Perkowski, Evan A" w:date="2023-01-16T11:59:00Z">
        <w:r w:rsidR="00266AAF">
          <w:rPr>
            <w:color w:val="000000" w:themeColor="text1"/>
          </w:rPr>
          <w:t>VPD</w:t>
        </w:r>
      </w:ins>
      <w:ins w:id="340" w:author="Perkowski, Evan A" w:date="2023-01-16T12:15:00Z">
        <w:r w:rsidR="00EB5FCB">
          <w:rPr>
            <w:color w:val="000000" w:themeColor="text1"/>
          </w:rPr>
          <w:t xml:space="preserve"> </w:t>
        </w:r>
      </w:ins>
      <w:r>
        <w:rPr>
          <w:color w:val="000000" w:themeColor="text1"/>
        </w:rPr>
        <w:t xml:space="preserve">conferred the best model fit for </w:t>
      </w:r>
      <w:r w:rsidRPr="0093792E">
        <w:rPr>
          <w:i/>
          <w:iCs/>
          <w:color w:val="000000" w:themeColor="text1"/>
          <w:lang w:val="el-GR"/>
        </w:rPr>
        <w:t>χ</w:t>
      </w:r>
      <w:r>
        <w:rPr>
          <w:color w:val="000000" w:themeColor="text1"/>
        </w:rPr>
        <w:t xml:space="preserve"> (</w:t>
      </w:r>
      <w:proofErr w:type="spellStart"/>
      <w:ins w:id="341" w:author="Perkowski, Evan A" w:date="2023-01-03T15:52:00Z">
        <w:r w:rsidR="00067F56">
          <w:rPr>
            <w:color w:val="000000" w:themeColor="text1"/>
          </w:rPr>
          <w:t>AICc</w:t>
        </w:r>
        <w:proofErr w:type="spellEnd"/>
        <w:r w:rsidR="00067F56">
          <w:rPr>
            <w:color w:val="000000" w:themeColor="text1"/>
          </w:rPr>
          <w:t>=</w:t>
        </w:r>
      </w:ins>
      <w:ins w:id="342" w:author="Perkowski, Evan A" w:date="2023-01-12T14:46:00Z">
        <w:r w:rsidR="00A631F4">
          <w:rPr>
            <w:color w:val="000000" w:themeColor="text1"/>
          </w:rPr>
          <w:t>-</w:t>
        </w:r>
      </w:ins>
      <w:ins w:id="343" w:author="Perkowski, Evan A" w:date="2023-01-12T15:06:00Z">
        <w:r w:rsidR="004E3BFA">
          <w:rPr>
            <w:color w:val="000000" w:themeColor="text1"/>
          </w:rPr>
          <w:t>883.97</w:t>
        </w:r>
      </w:ins>
      <w:ins w:id="344" w:author="Perkowski, Evan A" w:date="2023-01-03T15:52:00Z">
        <w:r w:rsidR="00067F56">
          <w:rPr>
            <w:color w:val="000000" w:themeColor="text1"/>
          </w:rPr>
          <w:t>;</w:t>
        </w:r>
      </w:ins>
      <w:r w:rsidR="00D308D2">
        <w:rPr>
          <w:color w:val="000000" w:themeColor="text1"/>
        </w:rPr>
        <w:t xml:space="preserve"> </w:t>
      </w:r>
      <w:r>
        <w:rPr>
          <w:color w:val="000000" w:themeColor="text1"/>
        </w:rPr>
        <w:t>Table S1; Fig. S2).</w:t>
      </w:r>
    </w:p>
    <w:p w14:paraId="564645C0" w14:textId="4C1ADCFC" w:rsidR="00FE77FC" w:rsidRDefault="00FE77FC" w:rsidP="0025039E">
      <w:pPr>
        <w:spacing w:line="36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w:t>
      </w:r>
      <w:ins w:id="345" w:author="Perkowski, Evan A" w:date="2023-01-04T13:28:00Z">
        <w:r w:rsidR="0084086E">
          <w:rPr>
            <w:color w:val="000000" w:themeColor="text1"/>
          </w:rPr>
          <w:t xml:space="preserve">a series of </w:t>
        </w:r>
      </w:ins>
      <w:r>
        <w:rPr>
          <w:color w:val="000000" w:themeColor="text1"/>
        </w:rPr>
        <w:t xml:space="preserve">two-way interactions between functional group and </w:t>
      </w:r>
      <w:ins w:id="346" w:author="Perkowski, Evan A" w:date="2023-01-16T11:59:00Z">
        <w:r w:rsidR="00266AAF">
          <w:rPr>
            <w:color w:val="000000" w:themeColor="text1"/>
          </w:rPr>
          <w:t>VPD</w:t>
        </w:r>
        <w:r w:rsidR="00266AAF" w:rsidDel="00266AAF">
          <w:rPr>
            <w:color w:val="000000" w:themeColor="text1"/>
          </w:rPr>
          <w:t xml:space="preserve"> </w:t>
        </w:r>
      </w:ins>
      <w:ins w:id="347" w:author="Perkowski, Evan A" w:date="2023-01-04T13:29:00Z">
        <w:r w:rsidR="0084086E">
          <w:rPr>
            <w:color w:val="000000" w:themeColor="text1"/>
          </w:rPr>
          <w:t>(</w:t>
        </w:r>
        <w:r w:rsidR="0084086E" w:rsidRPr="00A631F4">
          <w:rPr>
            <w:i/>
            <w:iCs/>
            <w:color w:val="000000" w:themeColor="text1"/>
          </w:rPr>
          <w:t>p</w:t>
        </w:r>
        <w:r w:rsidR="0084086E">
          <w:rPr>
            <w:color w:val="000000" w:themeColor="text1"/>
          </w:rPr>
          <w:t>=0.006; Table 3)</w:t>
        </w:r>
      </w:ins>
      <w:ins w:id="348" w:author="Perkowski, Evan A" w:date="2023-01-04T13:28:00Z">
        <w:r w:rsidR="0084086E">
          <w:rPr>
            <w:color w:val="000000" w:themeColor="text1"/>
          </w:rPr>
          <w:t xml:space="preserve">, </w:t>
        </w:r>
      </w:ins>
      <w:r>
        <w:rPr>
          <w:color w:val="000000" w:themeColor="text1"/>
        </w:rPr>
        <w:t>soil moisture</w:t>
      </w:r>
      <w:ins w:id="349" w:author="Perkowski, Evan A" w:date="2023-01-04T13:29:00Z">
        <w:r w:rsidR="0084086E">
          <w:rPr>
            <w:color w:val="000000" w:themeColor="text1"/>
          </w:rPr>
          <w:t xml:space="preserve"> (</w:t>
        </w:r>
        <w:r w:rsidR="0084086E" w:rsidRPr="00A631F4">
          <w:rPr>
            <w:i/>
            <w:iCs/>
            <w:color w:val="000000" w:themeColor="text1"/>
          </w:rPr>
          <w:t>p</w:t>
        </w:r>
        <w:r w:rsidR="0084086E">
          <w:rPr>
            <w:color w:val="000000" w:themeColor="text1"/>
          </w:rPr>
          <w:t>=0.033, Table 3)</w:t>
        </w:r>
      </w:ins>
      <w:ins w:id="350" w:author="Perkowski, Evan A" w:date="2023-01-04T13:28:00Z">
        <w:r w:rsidR="0084086E">
          <w:rPr>
            <w:color w:val="000000" w:themeColor="text1"/>
          </w:rPr>
          <w:t>, and soil nitrogen availability</w:t>
        </w:r>
      </w:ins>
      <w:r>
        <w:rPr>
          <w:color w:val="000000" w:themeColor="text1"/>
        </w:rPr>
        <w:t xml:space="preserve"> (</w:t>
      </w:r>
      <w:r w:rsidR="00D308D2" w:rsidRPr="00A631F4">
        <w:rPr>
          <w:i/>
          <w:iCs/>
          <w:color w:val="000000" w:themeColor="text1"/>
        </w:rPr>
        <w:t>p</w:t>
      </w:r>
      <w:ins w:id="351" w:author="Perkowski, Evan A" w:date="2023-01-04T13:29:00Z">
        <w:r w:rsidR="0084086E">
          <w:rPr>
            <w:color w:val="000000" w:themeColor="text1"/>
          </w:rPr>
          <w:t>=0.022</w:t>
        </w:r>
      </w:ins>
      <w:r w:rsidR="00D308D2">
        <w:rPr>
          <w:color w:val="000000" w:themeColor="text1"/>
        </w:rPr>
        <w:t xml:space="preserve">; </w:t>
      </w:r>
      <w:r>
        <w:rPr>
          <w:color w:val="000000" w:themeColor="text1"/>
        </w:rPr>
        <w:t xml:space="preserve">Table </w:t>
      </w:r>
      <w:ins w:id="352" w:author="Perkowski, Evan A" w:date="2023-01-03T15:57:00Z">
        <w:r w:rsidR="00067F56">
          <w:rPr>
            <w:color w:val="000000" w:themeColor="text1"/>
          </w:rPr>
          <w:t>3</w:t>
        </w:r>
      </w:ins>
      <w:r>
        <w:rPr>
          <w:color w:val="000000" w:themeColor="text1"/>
        </w:rPr>
        <w:t xml:space="preserve">). The interaction </w:t>
      </w:r>
      <w:r w:rsidR="000A276C">
        <w:rPr>
          <w:color w:val="000000" w:themeColor="text1"/>
        </w:rPr>
        <w:t xml:space="preserve">between </w:t>
      </w:r>
      <w:r w:rsidR="00B422C3">
        <w:rPr>
          <w:color w:val="000000" w:themeColor="text1"/>
        </w:rPr>
        <w:t xml:space="preserve">4-day </w:t>
      </w:r>
      <w:ins w:id="353" w:author="Perkowski, Evan A" w:date="2023-01-16T11:59:00Z">
        <w:r w:rsidR="00266AAF">
          <w:rPr>
            <w:color w:val="000000" w:themeColor="text1"/>
          </w:rPr>
          <w:t>VPD</w:t>
        </w:r>
        <w:r w:rsidR="00266AAF" w:rsidDel="00266AAF">
          <w:rPr>
            <w:color w:val="000000" w:themeColor="text1"/>
          </w:rPr>
          <w:t xml:space="preserve"> </w:t>
        </w:r>
      </w:ins>
      <w:r w:rsidR="000A276C">
        <w:rPr>
          <w:color w:val="000000" w:themeColor="text1"/>
        </w:rPr>
        <w:t xml:space="preserve">and functional group </w:t>
      </w:r>
      <w:r w:rsidR="00B422C3">
        <w:rPr>
          <w:color w:val="000000" w:themeColor="text1"/>
        </w:rPr>
        <w:t xml:space="preserve">revealed that the general negative effect of increasing </w:t>
      </w:r>
      <w:ins w:id="354" w:author="Perkowski, Evan A" w:date="2023-01-16T11:59:00Z">
        <w:r w:rsidR="00266AAF">
          <w:rPr>
            <w:color w:val="000000" w:themeColor="text1"/>
          </w:rPr>
          <w:t>VPD</w:t>
        </w:r>
        <w:r w:rsidR="00266AAF" w:rsidDel="00266AAF">
          <w:rPr>
            <w:color w:val="000000" w:themeColor="text1"/>
          </w:rPr>
          <w:t xml:space="preserve"> </w:t>
        </w:r>
      </w:ins>
      <w:ins w:id="355" w:author="Perkowski, Evan A" w:date="2023-01-03T15:52:00Z">
        <w:r w:rsidR="00067F56">
          <w:rPr>
            <w:color w:val="000000" w:themeColor="text1"/>
          </w:rPr>
          <w:t>(</w:t>
        </w:r>
        <w:r w:rsidR="00067F56" w:rsidRPr="00A631F4">
          <w:rPr>
            <w:i/>
            <w:iCs/>
            <w:color w:val="000000" w:themeColor="text1"/>
          </w:rPr>
          <w:t>p</w:t>
        </w:r>
        <w:r w:rsidR="00067F56">
          <w:rPr>
            <w:color w:val="000000" w:themeColor="text1"/>
          </w:rPr>
          <w:t xml:space="preserve">&lt;0.001; Table </w:t>
        </w:r>
      </w:ins>
      <w:ins w:id="356" w:author="Perkowski, Evan A" w:date="2023-01-03T15:57:00Z">
        <w:r w:rsidR="00067F56">
          <w:rPr>
            <w:color w:val="000000" w:themeColor="text1"/>
          </w:rPr>
          <w:t>3</w:t>
        </w:r>
      </w:ins>
      <w:ins w:id="357" w:author="Perkowski, Evan A" w:date="2023-01-03T15:52:00Z">
        <w:r w:rsidR="00067F56">
          <w:rPr>
            <w:color w:val="000000" w:themeColor="text1"/>
          </w:rPr>
          <w:t>)</w:t>
        </w:r>
      </w:ins>
      <w:r w:rsidR="00B422C3">
        <w:rPr>
          <w:color w:val="000000" w:themeColor="text1"/>
        </w:rPr>
        <w:t xml:space="preserve"> was driven by a negative effect of increasing </w:t>
      </w:r>
      <w:ins w:id="358" w:author="Perkowski, Evan A" w:date="2023-01-16T11:59:00Z">
        <w:r w:rsidR="00266AAF">
          <w:rPr>
            <w:color w:val="000000" w:themeColor="text1"/>
          </w:rPr>
          <w:t>VPD</w:t>
        </w:r>
        <w:r w:rsidR="00266AAF" w:rsidDel="00266AAF">
          <w:rPr>
            <w:color w:val="000000" w:themeColor="text1"/>
          </w:rPr>
          <w:t xml:space="preserve"> </w:t>
        </w:r>
      </w:ins>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w:t>
      </w:r>
      <w:r w:rsidR="00B422C3" w:rsidRPr="0038469D">
        <w:rPr>
          <w:i/>
          <w:iCs/>
          <w:color w:val="000000" w:themeColor="text1"/>
        </w:rPr>
        <w:t>p</w:t>
      </w:r>
      <w:r w:rsidR="00B422C3">
        <w:rPr>
          <w:color w:val="000000" w:themeColor="text1"/>
        </w:rPr>
        <w:t xml:space="preserve">&lt;0.001) </w:t>
      </w:r>
      <w:ins w:id="359" w:author="Perkowski, Evan A" w:date="2023-01-04T13:29:00Z">
        <w:r w:rsidR="00DA0E8E">
          <w:rPr>
            <w:color w:val="000000" w:themeColor="text1"/>
          </w:rPr>
          <w:t xml:space="preserve">and marginal negative effect in </w:t>
        </w:r>
      </w:ins>
      <w:ins w:id="360" w:author="Perkowski, Evan A" w:date="2023-01-03T15:53:00Z">
        <w:r w:rsidR="00067F56">
          <w:rPr>
            <w:color w:val="000000" w:themeColor="text1"/>
          </w:rPr>
          <w:t>C</w:t>
        </w:r>
      </w:ins>
      <w:ins w:id="361" w:author="Perkowski, Evan A" w:date="2023-01-03T15:54:00Z">
        <w:r w:rsidR="00067F56">
          <w:rPr>
            <w:color w:val="000000" w:themeColor="text1"/>
            <w:vertAlign w:val="subscript"/>
          </w:rPr>
          <w:t>3</w:t>
        </w:r>
        <w:r w:rsidR="00067F56">
          <w:rPr>
            <w:color w:val="000000" w:themeColor="text1"/>
          </w:rPr>
          <w:t xml:space="preserve"> legumes (Tukey: </w:t>
        </w:r>
        <w:r w:rsidR="00067F56" w:rsidRPr="00A631F4">
          <w:rPr>
            <w:i/>
            <w:iCs/>
            <w:color w:val="000000" w:themeColor="text1"/>
          </w:rPr>
          <w:t>p</w:t>
        </w:r>
        <w:r w:rsidR="00067F56">
          <w:rPr>
            <w:color w:val="000000" w:themeColor="text1"/>
          </w:rPr>
          <w:t>=0.</w:t>
        </w:r>
      </w:ins>
      <w:ins w:id="362" w:author="Perkowski, Evan A" w:date="2023-01-04T13:30:00Z">
        <w:r w:rsidR="00DA0E8E">
          <w:rPr>
            <w:color w:val="000000" w:themeColor="text1"/>
          </w:rPr>
          <w:t>074</w:t>
        </w:r>
      </w:ins>
      <w:ins w:id="363" w:author="Perkowski, Evan A" w:date="2023-01-03T15:54:00Z">
        <w:r w:rsidR="00067F56">
          <w:rPr>
            <w:color w:val="000000" w:themeColor="text1"/>
          </w:rPr>
          <w:t xml:space="preserve">) paired with a </w:t>
        </w:r>
      </w:ins>
      <w:ins w:id="364" w:author="Perkowski, Evan A" w:date="2023-01-04T13:30:00Z">
        <w:r w:rsidR="00DA0E8E">
          <w:rPr>
            <w:color w:val="000000" w:themeColor="text1"/>
          </w:rPr>
          <w:t xml:space="preserve">positive trending, but insignificant </w:t>
        </w:r>
      </w:ins>
      <w:ins w:id="365" w:author="Perkowski, Evan A" w:date="2023-01-03T15:54:00Z">
        <w:r w:rsidR="00067F56">
          <w:rPr>
            <w:color w:val="000000" w:themeColor="text1"/>
          </w:rPr>
          <w:t xml:space="preserve">effect of </w:t>
        </w:r>
      </w:ins>
      <w:ins w:id="366" w:author="Perkowski, Evan A" w:date="2023-01-04T13:30:00Z">
        <w:r w:rsidR="00DA0E8E">
          <w:rPr>
            <w:color w:val="000000" w:themeColor="text1"/>
          </w:rPr>
          <w:t xml:space="preserve">increasing </w:t>
        </w:r>
      </w:ins>
      <w:ins w:id="367" w:author="Perkowski, Evan A" w:date="2023-01-16T11:59:00Z">
        <w:r w:rsidR="00266AAF">
          <w:rPr>
            <w:color w:val="000000" w:themeColor="text1"/>
          </w:rPr>
          <w:t xml:space="preserve">VPD </w:t>
        </w:r>
      </w:ins>
      <w:r w:rsidR="000A276C">
        <w:rPr>
          <w:color w:val="000000" w:themeColor="text1"/>
        </w:rPr>
        <w:t>in C</w:t>
      </w:r>
      <w:r w:rsidR="000A276C">
        <w:rPr>
          <w:color w:val="000000" w:themeColor="text1"/>
          <w:vertAlign w:val="subscript"/>
        </w:rPr>
        <w:t>4</w:t>
      </w:r>
      <w:r w:rsidR="000A276C">
        <w:rPr>
          <w:color w:val="000000" w:themeColor="text1"/>
        </w:rPr>
        <w:t xml:space="preserve"> nonlegumes (Tukey: </w:t>
      </w:r>
      <w:r w:rsidR="000A276C" w:rsidRPr="00DE0E3A">
        <w:rPr>
          <w:i/>
          <w:iCs/>
          <w:color w:val="000000" w:themeColor="text1"/>
        </w:rPr>
        <w:t>p</w:t>
      </w:r>
      <w:r w:rsidR="000A276C">
        <w:rPr>
          <w:color w:val="000000" w:themeColor="text1"/>
        </w:rPr>
        <w:t>=0.</w:t>
      </w:r>
      <w:ins w:id="368" w:author="Perkowski, Evan A" w:date="2023-01-03T15:54:00Z">
        <w:r w:rsidR="00067F56">
          <w:rPr>
            <w:color w:val="000000" w:themeColor="text1"/>
          </w:rPr>
          <w:t xml:space="preserve">130; </w:t>
        </w:r>
      </w:ins>
      <w:r w:rsidR="000A276C">
        <w:rPr>
          <w:color w:val="000000" w:themeColor="text1"/>
        </w:rPr>
        <w:t xml:space="preserve">Fig. </w:t>
      </w:r>
      <w:ins w:id="369" w:author="Perkowski, Evan A" w:date="2023-01-12T14:47:00Z">
        <w:r w:rsidR="00A631F4">
          <w:rPr>
            <w:color w:val="000000" w:themeColor="text1"/>
          </w:rPr>
          <w:t>3a</w:t>
        </w:r>
      </w:ins>
      <w:r w:rsidR="000A276C">
        <w:rPr>
          <w:color w:val="000000" w:themeColor="text1"/>
        </w:rPr>
        <w:t>).</w:t>
      </w:r>
      <w:r w:rsidR="00067F56">
        <w:rPr>
          <w:color w:val="000000" w:themeColor="text1"/>
        </w:rPr>
        <w:t xml:space="preserve"> </w:t>
      </w:r>
      <w:r w:rsidR="00BE3C65">
        <w:rPr>
          <w:color w:val="000000" w:themeColor="text1"/>
        </w:rPr>
        <w:t>T</w:t>
      </w:r>
      <w:r>
        <w:rPr>
          <w:color w:val="000000" w:themeColor="text1"/>
        </w:rPr>
        <w:t xml:space="preserve">he interaction between </w:t>
      </w:r>
      <w:ins w:id="370" w:author="Perkowski, Evan A" w:date="2023-01-04T13:31:00Z">
        <w:r w:rsidR="00DA0E8E">
          <w:rPr>
            <w:color w:val="000000" w:themeColor="text1"/>
          </w:rPr>
          <w:t>2</w:t>
        </w:r>
      </w:ins>
      <w:r w:rsidR="00B422C3">
        <w:rPr>
          <w:color w:val="000000" w:themeColor="text1"/>
        </w:rPr>
        <w:t xml:space="preserve">-day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w:t>
      </w:r>
      <w:ins w:id="371" w:author="Perkowski, Evan A" w:date="2023-01-04T13:31:00Z">
        <w:r w:rsidR="00DA0E8E">
          <w:rPr>
            <w:color w:val="000000" w:themeColor="text1"/>
          </w:rPr>
          <w:t xml:space="preserve">positive </w:t>
        </w:r>
      </w:ins>
      <w:r w:rsidR="00B422C3">
        <w:rPr>
          <w:color w:val="000000" w:themeColor="text1"/>
        </w:rPr>
        <w:t>effect of increasing soil moisture</w:t>
      </w:r>
      <w:ins w:id="372" w:author="Perkowski, Evan A" w:date="2023-01-04T13:31:00Z">
        <w:r w:rsidR="00DA0E8E">
          <w:rPr>
            <w:color w:val="000000" w:themeColor="text1"/>
          </w:rPr>
          <w:t xml:space="preserve"> on</w:t>
        </w:r>
        <w:r w:rsidR="00DA0E8E" w:rsidRPr="00DA0E8E">
          <w:rPr>
            <w:i/>
            <w:iCs/>
            <w:color w:val="000000" w:themeColor="text1"/>
          </w:rPr>
          <w:t xml:space="preserve"> </w:t>
        </w:r>
        <w:r w:rsidR="00DA0E8E" w:rsidRPr="0093792E">
          <w:rPr>
            <w:i/>
            <w:iCs/>
            <w:color w:val="000000" w:themeColor="text1"/>
            <w:lang w:val="el-GR"/>
          </w:rPr>
          <w:t>χ</w:t>
        </w:r>
      </w:ins>
      <w:r w:rsidR="00B422C3">
        <w:rPr>
          <w:color w:val="000000" w:themeColor="text1"/>
        </w:rPr>
        <w:t xml:space="preserve"> </w:t>
      </w:r>
      <w:r>
        <w:rPr>
          <w:color w:val="000000" w:themeColor="text1"/>
        </w:rPr>
        <w:t>in C</w:t>
      </w:r>
      <w:r>
        <w:rPr>
          <w:color w:val="000000" w:themeColor="text1"/>
          <w:vertAlign w:val="subscript"/>
        </w:rPr>
        <w:t>4</w:t>
      </w:r>
      <w:r>
        <w:rPr>
          <w:color w:val="000000" w:themeColor="text1"/>
        </w:rPr>
        <w:t xml:space="preserve"> nonlegumes (Tukey: </w:t>
      </w:r>
      <w:r w:rsidRPr="00A631F4">
        <w:rPr>
          <w:i/>
          <w:iCs/>
          <w:color w:val="000000" w:themeColor="text1"/>
        </w:rPr>
        <w:t>p</w:t>
      </w:r>
      <w:r w:rsidR="00DA0E8E">
        <w:rPr>
          <w:color w:val="000000" w:themeColor="text1"/>
        </w:rPr>
        <w:t>=</w:t>
      </w:r>
      <w:ins w:id="373" w:author="Perkowski, Evan A" w:date="2023-01-04T13:31:00Z">
        <w:r w:rsidR="00DA0E8E">
          <w:rPr>
            <w:color w:val="000000" w:themeColor="text1"/>
          </w:rPr>
          <w:t>0.009</w:t>
        </w:r>
      </w:ins>
      <w:r>
        <w:rPr>
          <w:color w:val="000000" w:themeColor="text1"/>
        </w:rPr>
        <w:t>)</w:t>
      </w:r>
      <w:r w:rsidR="00B422C3">
        <w:rPr>
          <w:color w:val="000000" w:themeColor="text1"/>
        </w:rPr>
        <w:t xml:space="preserve"> despite </w:t>
      </w:r>
      <w:ins w:id="374" w:author="Perkowski, Evan A" w:date="2023-01-04T13:32:00Z">
        <w:r w:rsidR="00DA0E8E">
          <w:rPr>
            <w:color w:val="000000" w:themeColor="text1"/>
          </w:rPr>
          <w:t xml:space="preserve">a positive trending but insignificant effect of increasing </w:t>
        </w:r>
      </w:ins>
      <w:r w:rsidR="00B422C3">
        <w:rPr>
          <w:color w:val="000000" w:themeColor="text1"/>
        </w:rPr>
        <w:t xml:space="preserve">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w:t>
      </w:r>
      <w:r w:rsidRPr="00A631F4">
        <w:rPr>
          <w:i/>
          <w:iCs/>
          <w:color w:val="000000" w:themeColor="text1"/>
        </w:rPr>
        <w:t>p</w:t>
      </w:r>
      <w:r>
        <w:rPr>
          <w:color w:val="000000" w:themeColor="text1"/>
        </w:rPr>
        <w:t>=0.</w:t>
      </w:r>
      <w:ins w:id="375" w:author="Perkowski, Evan A" w:date="2023-01-04T13:32:00Z">
        <w:r w:rsidR="00DA0E8E">
          <w:rPr>
            <w:color w:val="000000" w:themeColor="text1"/>
          </w:rPr>
          <w:t>116</w:t>
        </w:r>
      </w:ins>
      <w:r>
        <w:rPr>
          <w:color w:val="000000" w:themeColor="text1"/>
        </w:rPr>
        <w:t xml:space="preserve">) </w:t>
      </w:r>
      <w:ins w:id="376" w:author="Perkowski, Evan A" w:date="2023-01-04T13:33:00Z">
        <w:r w:rsidR="00DA0E8E">
          <w:rPr>
            <w:color w:val="000000" w:themeColor="text1"/>
          </w:rPr>
          <w:t>and a null effect of soil moisture on</w:t>
        </w:r>
        <w:r w:rsidR="00DA0E8E" w:rsidRPr="00DA0E8E">
          <w:rPr>
            <w:i/>
            <w:iCs/>
            <w:color w:val="000000" w:themeColor="text1"/>
          </w:rPr>
          <w:t xml:space="preserve"> </w:t>
        </w:r>
        <w:r w:rsidR="00DA0E8E" w:rsidRPr="0093792E">
          <w:rPr>
            <w:i/>
            <w:iCs/>
            <w:color w:val="000000" w:themeColor="text1"/>
            <w:lang w:val="el-GR"/>
          </w:rPr>
          <w:t>χ</w:t>
        </w:r>
        <w:r w:rsidR="00DA0E8E">
          <w:rPr>
            <w:color w:val="000000" w:themeColor="text1"/>
          </w:rPr>
          <w:t xml:space="preserve"> in</w:t>
        </w:r>
      </w:ins>
      <w:r>
        <w:rPr>
          <w:color w:val="000000" w:themeColor="text1"/>
        </w:rPr>
        <w:t xml:space="preserve"> C</w:t>
      </w:r>
      <w:r>
        <w:rPr>
          <w:color w:val="000000" w:themeColor="text1"/>
          <w:vertAlign w:val="subscript"/>
        </w:rPr>
        <w:t>3</w:t>
      </w:r>
      <w:r>
        <w:rPr>
          <w:color w:val="000000" w:themeColor="text1"/>
        </w:rPr>
        <w:t xml:space="preserve"> nonlegumes (Tukey: </w:t>
      </w:r>
      <w:r w:rsidRPr="00A631F4">
        <w:rPr>
          <w:i/>
          <w:iCs/>
          <w:color w:val="000000" w:themeColor="text1"/>
        </w:rPr>
        <w:t>p</w:t>
      </w:r>
      <w:r>
        <w:rPr>
          <w:color w:val="000000" w:themeColor="text1"/>
        </w:rPr>
        <w:t>=0.</w:t>
      </w:r>
      <w:ins w:id="377" w:author="Perkowski, Evan A" w:date="2023-01-04T13:32:00Z">
        <w:r w:rsidR="00DA0E8E">
          <w:rPr>
            <w:color w:val="000000" w:themeColor="text1"/>
          </w:rPr>
          <w:t>693</w:t>
        </w:r>
      </w:ins>
      <w:r>
        <w:rPr>
          <w:color w:val="000000" w:themeColor="text1"/>
        </w:rPr>
        <w:t>; Fig. 3</w:t>
      </w:r>
      <w:r w:rsidR="003E3C1F">
        <w:rPr>
          <w:color w:val="000000" w:themeColor="text1"/>
        </w:rPr>
        <w:t>c</w:t>
      </w:r>
      <w:r>
        <w:rPr>
          <w:color w:val="000000" w:themeColor="text1"/>
        </w:rPr>
        <w:t>).</w:t>
      </w:r>
      <w:ins w:id="378" w:author="Perkowski, Evan A" w:date="2023-01-04T13:33:00Z">
        <w:r w:rsidR="00DA0E8E">
          <w:rPr>
            <w:color w:val="000000" w:themeColor="text1"/>
          </w:rPr>
          <w:t xml:space="preserve"> The interaction between soil nitrogen availability and plant functional group revealed a ne</w:t>
        </w:r>
      </w:ins>
      <w:ins w:id="379" w:author="Perkowski, Evan A" w:date="2023-01-04T13:34:00Z">
        <w:r w:rsidR="00DA0E8E">
          <w:rPr>
            <w:color w:val="000000" w:themeColor="text1"/>
          </w:rPr>
          <w:t xml:space="preserve">gative effect of increasing soil nitrogen availability on </w:t>
        </w:r>
        <w:r w:rsidR="00DA0E8E" w:rsidRPr="0093792E">
          <w:rPr>
            <w:i/>
            <w:iCs/>
            <w:color w:val="000000" w:themeColor="text1"/>
            <w:lang w:val="el-GR"/>
          </w:rPr>
          <w:t>χ</w:t>
        </w:r>
        <w:r w:rsidR="00DA0E8E">
          <w:rPr>
            <w:color w:val="000000" w:themeColor="text1"/>
          </w:rPr>
          <w:t xml:space="preserve"> in C</w:t>
        </w:r>
        <w:r w:rsidR="00DA0E8E">
          <w:rPr>
            <w:color w:val="000000" w:themeColor="text1"/>
            <w:vertAlign w:val="subscript"/>
          </w:rPr>
          <w:t>3</w:t>
        </w:r>
        <w:r w:rsidR="00DA0E8E">
          <w:rPr>
            <w:color w:val="000000" w:themeColor="text1"/>
          </w:rPr>
          <w:t xml:space="preserve"> legumes (Tukey: </w:t>
        </w:r>
        <w:r w:rsidR="00DA0E8E" w:rsidRPr="00DE0E3A">
          <w:rPr>
            <w:i/>
            <w:iCs/>
            <w:color w:val="000000" w:themeColor="text1"/>
          </w:rPr>
          <w:t>p</w:t>
        </w:r>
        <w:r w:rsidR="00DA0E8E">
          <w:rPr>
            <w:color w:val="000000" w:themeColor="text1"/>
          </w:rPr>
          <w:t>=0.045), with no effect in C</w:t>
        </w:r>
        <w:r w:rsidR="00DA0E8E">
          <w:rPr>
            <w:color w:val="000000" w:themeColor="text1"/>
            <w:vertAlign w:val="subscript"/>
          </w:rPr>
          <w:t>3</w:t>
        </w:r>
        <w:r w:rsidR="00DA0E8E">
          <w:rPr>
            <w:color w:val="000000" w:themeColor="text1"/>
          </w:rPr>
          <w:t xml:space="preserve"> nonlegumes (Tukey: </w:t>
        </w:r>
        <w:r w:rsidR="00DA0E8E" w:rsidRPr="00DE0E3A">
          <w:rPr>
            <w:i/>
            <w:iCs/>
            <w:color w:val="000000" w:themeColor="text1"/>
          </w:rPr>
          <w:t>p</w:t>
        </w:r>
        <w:r w:rsidR="00DA0E8E">
          <w:rPr>
            <w:color w:val="000000" w:themeColor="text1"/>
          </w:rPr>
          <w:t>=0.706) or C</w:t>
        </w:r>
        <w:r w:rsidR="00DA0E8E">
          <w:rPr>
            <w:color w:val="000000" w:themeColor="text1"/>
            <w:vertAlign w:val="subscript"/>
          </w:rPr>
          <w:t>4</w:t>
        </w:r>
        <w:r w:rsidR="00DA0E8E">
          <w:rPr>
            <w:color w:val="000000" w:themeColor="text1"/>
          </w:rPr>
          <w:t xml:space="preserve"> nonlegumes (Tukey: </w:t>
        </w:r>
        <w:r w:rsidR="00DA0E8E" w:rsidRPr="00DE0E3A">
          <w:rPr>
            <w:i/>
            <w:iCs/>
            <w:color w:val="000000" w:themeColor="text1"/>
          </w:rPr>
          <w:t>p</w:t>
        </w:r>
        <w:r w:rsidR="00DA0E8E">
          <w:rPr>
            <w:color w:val="000000" w:themeColor="text1"/>
          </w:rPr>
          <w:t>=0.757).</w:t>
        </w:r>
      </w:ins>
      <w:ins w:id="380" w:author="Perkowski, Evan A" w:date="2023-01-04T13:35:00Z">
        <w:r w:rsidR="00DA0E8E">
          <w:rPr>
            <w:color w:val="000000" w:themeColor="text1"/>
          </w:rPr>
          <w:t xml:space="preserve"> Finally, </w:t>
        </w:r>
      </w:ins>
      <w:r>
        <w:rPr>
          <w:color w:val="000000" w:themeColor="text1"/>
        </w:rPr>
        <w:t>a</w:t>
      </w:r>
      <w:ins w:id="381" w:author="Perkowski, Evan A" w:date="2023-01-16T16:15:00Z">
        <w:r w:rsidR="006A7B9F">
          <w:rPr>
            <w:color w:val="000000" w:themeColor="text1"/>
          </w:rPr>
          <w:t>n</w:t>
        </w:r>
      </w:ins>
      <w:r>
        <w:rPr>
          <w:color w:val="000000" w:themeColor="text1"/>
        </w:rPr>
        <w:t xml:space="preserve"> </w:t>
      </w:r>
      <w:ins w:id="382" w:author="Perkowski, Evan A" w:date="2023-01-03T15:58:00Z">
        <w:r w:rsidR="00067F56">
          <w:rPr>
            <w:color w:val="000000" w:themeColor="text1"/>
          </w:rPr>
          <w:t xml:space="preserve">individual </w:t>
        </w:r>
      </w:ins>
      <w:r>
        <w:rPr>
          <w:color w:val="000000" w:themeColor="text1"/>
        </w:rPr>
        <w:t>effect of functional group (</w:t>
      </w:r>
      <w:ins w:id="383" w:author="Perkowski, Evan A" w:date="2023-01-03T15:58:00Z">
        <w:r w:rsidR="00067F56" w:rsidRPr="00DE0E3A">
          <w:rPr>
            <w:i/>
            <w:iCs/>
            <w:color w:val="000000" w:themeColor="text1"/>
          </w:rPr>
          <w:t>p</w:t>
        </w:r>
        <w:r w:rsidR="00067F56">
          <w:rPr>
            <w:color w:val="000000" w:themeColor="text1"/>
          </w:rPr>
          <w:t>&lt;0.001;</w:t>
        </w:r>
      </w:ins>
      <w:r w:rsidR="00D308D2">
        <w:rPr>
          <w:color w:val="000000" w:themeColor="text1"/>
        </w:rPr>
        <w:t xml:space="preserve"> </w:t>
      </w:r>
      <w:r>
        <w:rPr>
          <w:color w:val="000000" w:themeColor="text1"/>
        </w:rPr>
        <w:t>Table 3) revealed that C</w:t>
      </w:r>
      <w:r>
        <w:rPr>
          <w:color w:val="000000" w:themeColor="text1"/>
          <w:vertAlign w:val="subscript"/>
        </w:rPr>
        <w:t>4</w:t>
      </w:r>
      <w:r>
        <w:rPr>
          <w:color w:val="000000" w:themeColor="text1"/>
        </w:rPr>
        <w:t xml:space="preserve"> nonlegumes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w:t>
      </w:r>
      <w:r w:rsidRPr="00A631F4">
        <w:rPr>
          <w:i/>
          <w:iCs/>
          <w:color w:val="000000" w:themeColor="text1"/>
        </w:rPr>
        <w:t>p</w:t>
      </w:r>
      <w:r>
        <w:rPr>
          <w:color w:val="000000" w:themeColor="text1"/>
        </w:rPr>
        <w:t>&lt;0.001 in both cases), with no</w:t>
      </w:r>
      <w:r w:rsidR="00B1382A">
        <w:rPr>
          <w:color w:val="000000" w:themeColor="text1"/>
        </w:rPr>
        <w:t xml:space="preserve"> </w:t>
      </w:r>
      <w:r>
        <w:rPr>
          <w:color w:val="000000" w:themeColor="text1"/>
        </w:rPr>
        <w:t>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w:t>
      </w:r>
      <w:r w:rsidRPr="00A631F4">
        <w:rPr>
          <w:i/>
          <w:iCs/>
          <w:color w:val="000000" w:themeColor="text1"/>
        </w:rPr>
        <w:t>p</w:t>
      </w:r>
      <w:r>
        <w:rPr>
          <w:color w:val="000000" w:themeColor="text1"/>
        </w:rPr>
        <w:t>=0.</w:t>
      </w:r>
      <w:ins w:id="384" w:author="Perkowski, Evan A" w:date="2023-01-04T13:35:00Z">
        <w:r w:rsidR="00DA0E8E">
          <w:rPr>
            <w:color w:val="000000" w:themeColor="text1"/>
          </w:rPr>
          <w:t>831</w:t>
        </w:r>
      </w:ins>
      <w:r>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5E18268F"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DA0E8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DA0E8E" w:rsidRPr="00C93F1B" w:rsidRDefault="00DA0E8E" w:rsidP="00DA0E8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DA0E8E" w:rsidRPr="00DA0E8E" w:rsidRDefault="00DA0E8E" w:rsidP="00DA0E8E">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1AC65B90" w:rsidR="00DA0E8E" w:rsidRPr="00DA0E8E" w:rsidRDefault="00DA0E8E" w:rsidP="00DA0E8E">
            <w:pPr>
              <w:jc w:val="right"/>
              <w:rPr>
                <w:color w:val="000000"/>
              </w:rPr>
            </w:pPr>
            <w:r w:rsidRPr="00DA0E8E">
              <w:rPr>
                <w:color w:val="000000"/>
              </w:rPr>
              <w:t>9.33E-01</w:t>
            </w:r>
          </w:p>
        </w:tc>
        <w:tc>
          <w:tcPr>
            <w:tcW w:w="1116" w:type="dxa"/>
            <w:tcBorders>
              <w:top w:val="single" w:sz="4" w:space="0" w:color="auto"/>
              <w:left w:val="nil"/>
              <w:bottom w:val="nil"/>
              <w:right w:val="nil"/>
            </w:tcBorders>
            <w:shd w:val="clear" w:color="auto" w:fill="auto"/>
            <w:noWrap/>
            <w:vAlign w:val="bottom"/>
            <w:hideMark/>
          </w:tcPr>
          <w:p w14:paraId="5D561E0E" w14:textId="691834EC" w:rsidR="00DA0E8E" w:rsidRPr="00DA0E8E" w:rsidRDefault="00DA0E8E" w:rsidP="00DA0E8E">
            <w:pPr>
              <w:jc w:val="right"/>
              <w:rPr>
                <w:color w:val="000000"/>
              </w:rPr>
            </w:pPr>
            <w:r w:rsidRPr="00DA0E8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57460DBF" w:rsidR="00DA0E8E" w:rsidRPr="00DA0E8E" w:rsidRDefault="00DA0E8E" w:rsidP="00DA0E8E">
            <w:pPr>
              <w:jc w:val="right"/>
              <w:rPr>
                <w:color w:val="000000"/>
              </w:rPr>
            </w:pPr>
            <w:r w:rsidRPr="00DA0E8E">
              <w:rPr>
                <w:color w:val="000000"/>
              </w:rPr>
              <w:t>-</w:t>
            </w:r>
          </w:p>
        </w:tc>
      </w:tr>
      <w:tr w:rsidR="00DA0E8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DA0E8E" w:rsidRPr="006028A3" w:rsidRDefault="00DA0E8E" w:rsidP="00DA0E8E">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087E4EE7" w:rsidR="00DA0E8E" w:rsidRPr="00DA0E8E" w:rsidRDefault="00DA0E8E" w:rsidP="00DA0E8E">
            <w:pPr>
              <w:jc w:val="right"/>
              <w:rPr>
                <w:color w:val="000000"/>
              </w:rPr>
            </w:pPr>
            <w:r w:rsidRPr="00DA0E8E">
              <w:rPr>
                <w:color w:val="000000"/>
              </w:rPr>
              <w:t>-1.78E-01</w:t>
            </w:r>
          </w:p>
        </w:tc>
        <w:tc>
          <w:tcPr>
            <w:tcW w:w="1116" w:type="dxa"/>
            <w:tcBorders>
              <w:top w:val="nil"/>
              <w:left w:val="nil"/>
              <w:bottom w:val="nil"/>
              <w:right w:val="nil"/>
            </w:tcBorders>
            <w:shd w:val="clear" w:color="auto" w:fill="auto"/>
            <w:noWrap/>
            <w:vAlign w:val="bottom"/>
            <w:hideMark/>
          </w:tcPr>
          <w:p w14:paraId="039A2919" w14:textId="1F4171C9" w:rsidR="00DA0E8E" w:rsidRPr="00DA0E8E" w:rsidRDefault="00DA0E8E" w:rsidP="00DA0E8E">
            <w:pPr>
              <w:jc w:val="right"/>
              <w:rPr>
                <w:color w:val="000000"/>
              </w:rPr>
            </w:pPr>
            <w:r w:rsidRPr="00DA0E8E">
              <w:rPr>
                <w:color w:val="000000"/>
              </w:rPr>
              <w:t>20.792</w:t>
            </w:r>
          </w:p>
        </w:tc>
        <w:tc>
          <w:tcPr>
            <w:tcW w:w="1072" w:type="dxa"/>
            <w:tcBorders>
              <w:top w:val="nil"/>
              <w:left w:val="nil"/>
              <w:bottom w:val="nil"/>
              <w:right w:val="nil"/>
            </w:tcBorders>
            <w:shd w:val="clear" w:color="auto" w:fill="auto"/>
            <w:noWrap/>
            <w:vAlign w:val="bottom"/>
            <w:hideMark/>
          </w:tcPr>
          <w:p w14:paraId="4C27584E" w14:textId="02BF2DBD" w:rsidR="00DA0E8E" w:rsidRPr="00DA0E8E" w:rsidRDefault="00DA0E8E" w:rsidP="00DA0E8E">
            <w:pPr>
              <w:jc w:val="right"/>
              <w:rPr>
                <w:b/>
                <w:bCs/>
                <w:color w:val="000000"/>
              </w:rPr>
            </w:pPr>
            <w:r w:rsidRPr="00DA0E8E">
              <w:rPr>
                <w:b/>
                <w:bCs/>
                <w:color w:val="000000"/>
              </w:rPr>
              <w:t>&lt;0.001</w:t>
            </w:r>
          </w:p>
        </w:tc>
      </w:tr>
      <w:tr w:rsidR="00DA0E8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79957F34" w:rsidR="00DA0E8E" w:rsidRPr="006028A3" w:rsidRDefault="00DA0E8E" w:rsidP="00DA0E8E">
            <w:pPr>
              <w:rPr>
                <w:color w:val="000000"/>
              </w:rPr>
            </w:pPr>
            <w:r w:rsidRPr="00C93F1B">
              <w:rPr>
                <w:color w:val="000000"/>
              </w:rPr>
              <w:t>Soil moisture</w:t>
            </w:r>
            <w:r>
              <w:rPr>
                <w:color w:val="000000"/>
              </w:rPr>
              <w:t xml:space="preserve"> (</w:t>
            </w:r>
            <w:r w:rsidRPr="006028A3">
              <w:rPr>
                <w:i/>
                <w:iCs/>
                <w:color w:val="000000"/>
              </w:rPr>
              <w:t>SM</w:t>
            </w:r>
            <w:r w:rsidR="0038469D">
              <w:rPr>
                <w:color w:val="000000"/>
                <w:vertAlign w:val="subscript"/>
              </w:rPr>
              <w:t>2</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2AF89BC4" w:rsidR="00DA0E8E" w:rsidRPr="00DA0E8E" w:rsidRDefault="00DA0E8E" w:rsidP="00DA0E8E">
            <w:pPr>
              <w:jc w:val="right"/>
              <w:rPr>
                <w:color w:val="000000"/>
              </w:rPr>
            </w:pPr>
            <w:r w:rsidRPr="00DA0E8E">
              <w:rPr>
                <w:color w:val="000000"/>
              </w:rPr>
              <w:t>4.53E-02</w:t>
            </w:r>
          </w:p>
        </w:tc>
        <w:tc>
          <w:tcPr>
            <w:tcW w:w="1116" w:type="dxa"/>
            <w:tcBorders>
              <w:top w:val="nil"/>
              <w:left w:val="nil"/>
              <w:bottom w:val="nil"/>
              <w:right w:val="nil"/>
            </w:tcBorders>
            <w:shd w:val="clear" w:color="auto" w:fill="auto"/>
            <w:noWrap/>
            <w:vAlign w:val="bottom"/>
            <w:hideMark/>
          </w:tcPr>
          <w:p w14:paraId="2432BCD8" w14:textId="2AC97C2E" w:rsidR="00DA0E8E" w:rsidRPr="00DA0E8E" w:rsidRDefault="00DA0E8E" w:rsidP="00DA0E8E">
            <w:pPr>
              <w:jc w:val="right"/>
              <w:rPr>
                <w:color w:val="000000"/>
              </w:rPr>
            </w:pPr>
            <w:r w:rsidRPr="00DA0E8E">
              <w:rPr>
                <w:color w:val="000000"/>
              </w:rPr>
              <w:t>1.972</w:t>
            </w:r>
          </w:p>
        </w:tc>
        <w:tc>
          <w:tcPr>
            <w:tcW w:w="1072" w:type="dxa"/>
            <w:tcBorders>
              <w:top w:val="nil"/>
              <w:left w:val="nil"/>
              <w:bottom w:val="nil"/>
              <w:right w:val="nil"/>
            </w:tcBorders>
            <w:shd w:val="clear" w:color="auto" w:fill="auto"/>
            <w:noWrap/>
            <w:vAlign w:val="bottom"/>
            <w:hideMark/>
          </w:tcPr>
          <w:p w14:paraId="49836D74" w14:textId="59361B17" w:rsidR="00DA0E8E" w:rsidRPr="00DA0E8E" w:rsidRDefault="00DA0E8E" w:rsidP="00DA0E8E">
            <w:pPr>
              <w:jc w:val="right"/>
              <w:rPr>
                <w:b/>
                <w:bCs/>
                <w:color w:val="000000"/>
              </w:rPr>
            </w:pPr>
            <w:r w:rsidRPr="00DA0E8E">
              <w:rPr>
                <w:color w:val="000000"/>
              </w:rPr>
              <w:t>0.16</w:t>
            </w:r>
            <w:r>
              <w:rPr>
                <w:color w:val="000000"/>
              </w:rPr>
              <w:t>0</w:t>
            </w:r>
          </w:p>
        </w:tc>
      </w:tr>
      <w:tr w:rsidR="00DA0E8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DA0E8E" w:rsidRPr="00C93F1B" w:rsidRDefault="00DA0E8E" w:rsidP="00DA0E8E">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7B49F83B" w:rsidR="00DA0E8E" w:rsidRPr="00DA0E8E" w:rsidRDefault="00DA0E8E" w:rsidP="00DA0E8E">
            <w:pPr>
              <w:jc w:val="right"/>
              <w:rPr>
                <w:color w:val="000000"/>
              </w:rPr>
            </w:pPr>
            <w:r w:rsidRPr="00DA0E8E">
              <w:rPr>
                <w:color w:val="000000"/>
              </w:rPr>
              <w:t>-1.30E-03</w:t>
            </w:r>
          </w:p>
        </w:tc>
        <w:tc>
          <w:tcPr>
            <w:tcW w:w="1116" w:type="dxa"/>
            <w:tcBorders>
              <w:top w:val="nil"/>
              <w:left w:val="nil"/>
              <w:bottom w:val="nil"/>
              <w:right w:val="nil"/>
            </w:tcBorders>
            <w:shd w:val="clear" w:color="auto" w:fill="auto"/>
            <w:noWrap/>
            <w:vAlign w:val="bottom"/>
            <w:hideMark/>
          </w:tcPr>
          <w:p w14:paraId="2B2CD9C6" w14:textId="1D9ADB09" w:rsidR="00DA0E8E" w:rsidRPr="00DA0E8E" w:rsidRDefault="00DA0E8E" w:rsidP="00DA0E8E">
            <w:pPr>
              <w:jc w:val="right"/>
              <w:rPr>
                <w:color w:val="000000"/>
              </w:rPr>
            </w:pPr>
            <w:r w:rsidRPr="00DA0E8E">
              <w:rPr>
                <w:color w:val="000000"/>
              </w:rPr>
              <w:t>0.168</w:t>
            </w:r>
          </w:p>
        </w:tc>
        <w:tc>
          <w:tcPr>
            <w:tcW w:w="1072" w:type="dxa"/>
            <w:tcBorders>
              <w:top w:val="nil"/>
              <w:left w:val="nil"/>
              <w:bottom w:val="nil"/>
              <w:right w:val="nil"/>
            </w:tcBorders>
            <w:shd w:val="clear" w:color="auto" w:fill="auto"/>
            <w:noWrap/>
            <w:vAlign w:val="bottom"/>
            <w:hideMark/>
          </w:tcPr>
          <w:p w14:paraId="72AB3A3F" w14:textId="7EA3C549" w:rsidR="00DA0E8E" w:rsidRPr="00DA0E8E" w:rsidRDefault="00DA0E8E" w:rsidP="00DA0E8E">
            <w:pPr>
              <w:jc w:val="right"/>
              <w:rPr>
                <w:color w:val="000000"/>
              </w:rPr>
            </w:pPr>
            <w:r w:rsidRPr="00DA0E8E">
              <w:rPr>
                <w:color w:val="000000"/>
              </w:rPr>
              <w:t>0.682</w:t>
            </w:r>
          </w:p>
        </w:tc>
      </w:tr>
      <w:tr w:rsidR="00DA0E8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DA0E8E" w:rsidRPr="00C93F1B" w:rsidRDefault="00DA0E8E" w:rsidP="00DA0E8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6B4E6255"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9A62CCD" w14:textId="7DAB086E" w:rsidR="00DA0E8E" w:rsidRPr="00DA0E8E" w:rsidRDefault="00DA0E8E" w:rsidP="00DA0E8E">
            <w:pPr>
              <w:jc w:val="right"/>
              <w:rPr>
                <w:color w:val="000000"/>
              </w:rPr>
            </w:pPr>
            <w:r w:rsidRPr="00DA0E8E">
              <w:rPr>
                <w:color w:val="000000"/>
              </w:rPr>
              <w:t>172.624</w:t>
            </w:r>
          </w:p>
        </w:tc>
        <w:tc>
          <w:tcPr>
            <w:tcW w:w="1072" w:type="dxa"/>
            <w:tcBorders>
              <w:top w:val="nil"/>
              <w:left w:val="nil"/>
              <w:bottom w:val="nil"/>
              <w:right w:val="nil"/>
            </w:tcBorders>
            <w:shd w:val="clear" w:color="auto" w:fill="auto"/>
            <w:noWrap/>
            <w:vAlign w:val="bottom"/>
            <w:hideMark/>
          </w:tcPr>
          <w:p w14:paraId="07117E5B" w14:textId="3DCCCC25" w:rsidR="00DA0E8E" w:rsidRPr="00DA0E8E" w:rsidRDefault="00DA0E8E" w:rsidP="00DA0E8E">
            <w:pPr>
              <w:jc w:val="right"/>
              <w:rPr>
                <w:b/>
                <w:bCs/>
                <w:color w:val="000000"/>
              </w:rPr>
            </w:pPr>
            <w:r w:rsidRPr="00DA0E8E">
              <w:rPr>
                <w:b/>
                <w:bCs/>
                <w:color w:val="000000"/>
              </w:rPr>
              <w:t>&lt;0.001</w:t>
            </w:r>
          </w:p>
        </w:tc>
      </w:tr>
      <w:tr w:rsidR="00DA0E8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131C0487"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0861134D" w:rsidR="00DA0E8E" w:rsidRPr="00DA0E8E" w:rsidRDefault="00DA0E8E" w:rsidP="00DA0E8E">
            <w:pPr>
              <w:jc w:val="right"/>
              <w:rPr>
                <w:color w:val="000000"/>
              </w:rPr>
            </w:pPr>
            <w:r w:rsidRPr="00DA0E8E">
              <w:rPr>
                <w:color w:val="000000"/>
              </w:rPr>
              <w:t>7.40E-04</w:t>
            </w:r>
          </w:p>
        </w:tc>
        <w:tc>
          <w:tcPr>
            <w:tcW w:w="1116" w:type="dxa"/>
            <w:tcBorders>
              <w:top w:val="nil"/>
              <w:left w:val="nil"/>
              <w:bottom w:val="nil"/>
              <w:right w:val="nil"/>
            </w:tcBorders>
            <w:shd w:val="clear" w:color="auto" w:fill="auto"/>
            <w:noWrap/>
            <w:vAlign w:val="bottom"/>
            <w:hideMark/>
          </w:tcPr>
          <w:p w14:paraId="1B463235" w14:textId="778CB4B5" w:rsidR="00DA0E8E" w:rsidRPr="00DA0E8E" w:rsidRDefault="00DA0E8E" w:rsidP="00DA0E8E">
            <w:pPr>
              <w:jc w:val="right"/>
              <w:rPr>
                <w:color w:val="000000"/>
              </w:rPr>
            </w:pPr>
            <w:r w:rsidRPr="00DA0E8E">
              <w:rPr>
                <w:color w:val="000000"/>
              </w:rPr>
              <w:t>0.849</w:t>
            </w:r>
          </w:p>
        </w:tc>
        <w:tc>
          <w:tcPr>
            <w:tcW w:w="1072" w:type="dxa"/>
            <w:tcBorders>
              <w:top w:val="nil"/>
              <w:left w:val="nil"/>
              <w:bottom w:val="nil"/>
              <w:right w:val="nil"/>
            </w:tcBorders>
            <w:shd w:val="clear" w:color="auto" w:fill="auto"/>
            <w:noWrap/>
            <w:vAlign w:val="bottom"/>
            <w:hideMark/>
          </w:tcPr>
          <w:p w14:paraId="6F00DF36" w14:textId="76AC7C02" w:rsidR="00DA0E8E" w:rsidRPr="00DA0E8E" w:rsidRDefault="00DA0E8E" w:rsidP="00DA0E8E">
            <w:pPr>
              <w:jc w:val="right"/>
              <w:rPr>
                <w:color w:val="000000"/>
              </w:rPr>
            </w:pPr>
            <w:r w:rsidRPr="00DA0E8E">
              <w:rPr>
                <w:color w:val="000000"/>
              </w:rPr>
              <w:t>0.357</w:t>
            </w:r>
          </w:p>
        </w:tc>
      </w:tr>
      <w:tr w:rsidR="00DA0E8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DA0E8E" w:rsidRPr="00C93F1B" w:rsidRDefault="00DA0E8E" w:rsidP="00DA0E8E">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2B415576"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55FF6BBB" w14:textId="17E1346F" w:rsidR="00DA0E8E" w:rsidRPr="00DA0E8E" w:rsidRDefault="00DA0E8E" w:rsidP="00DA0E8E">
            <w:pPr>
              <w:jc w:val="right"/>
              <w:rPr>
                <w:color w:val="000000"/>
              </w:rPr>
            </w:pPr>
            <w:r w:rsidRPr="00DA0E8E">
              <w:rPr>
                <w:color w:val="000000"/>
              </w:rPr>
              <w:t>10.241</w:t>
            </w:r>
          </w:p>
        </w:tc>
        <w:tc>
          <w:tcPr>
            <w:tcW w:w="1072" w:type="dxa"/>
            <w:tcBorders>
              <w:top w:val="nil"/>
              <w:left w:val="nil"/>
              <w:bottom w:val="nil"/>
              <w:right w:val="nil"/>
            </w:tcBorders>
            <w:shd w:val="clear" w:color="auto" w:fill="auto"/>
            <w:noWrap/>
            <w:vAlign w:val="bottom"/>
            <w:hideMark/>
          </w:tcPr>
          <w:p w14:paraId="42D4CA50" w14:textId="1E230519" w:rsidR="00DA0E8E" w:rsidRPr="00DA0E8E" w:rsidRDefault="00DA0E8E" w:rsidP="00DA0E8E">
            <w:pPr>
              <w:jc w:val="right"/>
              <w:rPr>
                <w:b/>
                <w:bCs/>
                <w:color w:val="000000"/>
              </w:rPr>
            </w:pPr>
            <w:r w:rsidRPr="00DA0E8E">
              <w:rPr>
                <w:b/>
                <w:bCs/>
                <w:color w:val="000000"/>
              </w:rPr>
              <w:t>0.006</w:t>
            </w:r>
          </w:p>
        </w:tc>
      </w:tr>
      <w:tr w:rsidR="00DA0E8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7DD1FA63"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31BAFE18"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DA36EAF" w14:textId="7C031BC2" w:rsidR="00DA0E8E" w:rsidRPr="00DA0E8E" w:rsidRDefault="00DA0E8E" w:rsidP="00DA0E8E">
            <w:pPr>
              <w:jc w:val="right"/>
              <w:rPr>
                <w:color w:val="000000"/>
              </w:rPr>
            </w:pPr>
            <w:r w:rsidRPr="00DA0E8E">
              <w:rPr>
                <w:color w:val="000000"/>
              </w:rPr>
              <w:t>6.806</w:t>
            </w:r>
          </w:p>
        </w:tc>
        <w:tc>
          <w:tcPr>
            <w:tcW w:w="1072" w:type="dxa"/>
            <w:tcBorders>
              <w:top w:val="nil"/>
              <w:left w:val="nil"/>
              <w:bottom w:val="nil"/>
              <w:right w:val="nil"/>
            </w:tcBorders>
            <w:shd w:val="clear" w:color="auto" w:fill="auto"/>
            <w:noWrap/>
            <w:vAlign w:val="bottom"/>
            <w:hideMark/>
          </w:tcPr>
          <w:p w14:paraId="11DA06DE" w14:textId="033347BA" w:rsidR="00DA0E8E" w:rsidRPr="00DA0E8E" w:rsidRDefault="00DA0E8E" w:rsidP="00DA0E8E">
            <w:pPr>
              <w:jc w:val="right"/>
              <w:rPr>
                <w:b/>
                <w:bCs/>
                <w:color w:val="000000"/>
              </w:rPr>
            </w:pPr>
            <w:r w:rsidRPr="00DA0E8E">
              <w:rPr>
                <w:b/>
                <w:bCs/>
                <w:color w:val="000000"/>
              </w:rPr>
              <w:t>0.033</w:t>
            </w:r>
          </w:p>
        </w:tc>
      </w:tr>
      <w:tr w:rsidR="00DA0E8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DA0E8E" w:rsidRPr="00C93F1B" w:rsidRDefault="00DA0E8E" w:rsidP="00DA0E8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DA0E8E" w:rsidRPr="00DA0E8E" w:rsidRDefault="00DA0E8E" w:rsidP="00DA0E8E">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67F7AA13" w:rsidR="00DA0E8E" w:rsidRPr="00DA0E8E" w:rsidRDefault="00DA0E8E" w:rsidP="00DA0E8E">
            <w:pPr>
              <w:jc w:val="right"/>
              <w:rPr>
                <w:color w:val="000000"/>
              </w:rPr>
            </w:pPr>
            <w:r w:rsidRPr="00DA0E8E">
              <w:rPr>
                <w:color w:val="000000"/>
              </w:rPr>
              <w:t>-</w:t>
            </w:r>
          </w:p>
        </w:tc>
        <w:tc>
          <w:tcPr>
            <w:tcW w:w="1116" w:type="dxa"/>
            <w:tcBorders>
              <w:top w:val="nil"/>
              <w:left w:val="nil"/>
              <w:right w:val="nil"/>
            </w:tcBorders>
            <w:shd w:val="clear" w:color="auto" w:fill="auto"/>
            <w:noWrap/>
            <w:vAlign w:val="bottom"/>
            <w:hideMark/>
          </w:tcPr>
          <w:p w14:paraId="4805DDDE" w14:textId="169B138A" w:rsidR="00DA0E8E" w:rsidRPr="00DA0E8E" w:rsidRDefault="00DA0E8E" w:rsidP="00DA0E8E">
            <w:pPr>
              <w:jc w:val="right"/>
              <w:rPr>
                <w:color w:val="000000"/>
              </w:rPr>
            </w:pPr>
            <w:r w:rsidRPr="00DA0E8E">
              <w:rPr>
                <w:color w:val="000000"/>
              </w:rPr>
              <w:t>7.602</w:t>
            </w:r>
          </w:p>
        </w:tc>
        <w:tc>
          <w:tcPr>
            <w:tcW w:w="1072" w:type="dxa"/>
            <w:tcBorders>
              <w:top w:val="nil"/>
              <w:left w:val="nil"/>
              <w:right w:val="nil"/>
            </w:tcBorders>
            <w:shd w:val="clear" w:color="auto" w:fill="auto"/>
            <w:noWrap/>
            <w:vAlign w:val="bottom"/>
            <w:hideMark/>
          </w:tcPr>
          <w:p w14:paraId="241D756D" w14:textId="56EBBDE4" w:rsidR="00DA0E8E" w:rsidRPr="00DA0E8E" w:rsidRDefault="00DA0E8E" w:rsidP="00DA0E8E">
            <w:pPr>
              <w:jc w:val="right"/>
              <w:rPr>
                <w:b/>
                <w:bCs/>
                <w:color w:val="000000"/>
              </w:rPr>
            </w:pPr>
            <w:r w:rsidRPr="00DA0E8E">
              <w:rPr>
                <w:b/>
                <w:bCs/>
                <w:color w:val="000000"/>
              </w:rPr>
              <w:t>0.022</w:t>
            </w:r>
          </w:p>
        </w:tc>
      </w:tr>
      <w:tr w:rsidR="00DA0E8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1E69393D"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DA0E8E" w:rsidRPr="00DA0E8E" w:rsidRDefault="00DA0E8E" w:rsidP="00DA0E8E">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3E703CD8" w:rsidR="00DA0E8E" w:rsidRPr="00DA0E8E" w:rsidRDefault="00DA0E8E" w:rsidP="00DA0E8E">
            <w:pPr>
              <w:jc w:val="right"/>
              <w:rPr>
                <w:color w:val="000000"/>
              </w:rPr>
            </w:pPr>
            <w:r w:rsidRPr="00DA0E8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56D3E149" w:rsidR="00DA0E8E" w:rsidRPr="00DA0E8E" w:rsidRDefault="00DA0E8E" w:rsidP="00DA0E8E">
            <w:pPr>
              <w:jc w:val="right"/>
              <w:rPr>
                <w:color w:val="000000"/>
              </w:rPr>
            </w:pPr>
            <w:r w:rsidRPr="00DA0E8E">
              <w:rPr>
                <w:color w:val="000000"/>
              </w:rPr>
              <w:t>0.732</w:t>
            </w:r>
          </w:p>
        </w:tc>
        <w:tc>
          <w:tcPr>
            <w:tcW w:w="1072" w:type="dxa"/>
            <w:tcBorders>
              <w:top w:val="nil"/>
              <w:left w:val="nil"/>
              <w:bottom w:val="single" w:sz="4" w:space="0" w:color="auto"/>
              <w:right w:val="nil"/>
            </w:tcBorders>
            <w:shd w:val="clear" w:color="auto" w:fill="auto"/>
            <w:noWrap/>
            <w:vAlign w:val="bottom"/>
            <w:hideMark/>
          </w:tcPr>
          <w:p w14:paraId="38BDA523" w14:textId="739B216F" w:rsidR="00DA0E8E" w:rsidRPr="00DA0E8E" w:rsidRDefault="00DA0E8E" w:rsidP="00DA0E8E">
            <w:pPr>
              <w:jc w:val="right"/>
              <w:rPr>
                <w:color w:val="000000"/>
              </w:rPr>
            </w:pPr>
            <w:r w:rsidRPr="00DA0E8E">
              <w:rPr>
                <w:color w:val="000000"/>
              </w:rPr>
              <w:t>0.694</w:t>
            </w:r>
          </w:p>
        </w:tc>
      </w:tr>
    </w:tbl>
    <w:p w14:paraId="1B7FBA50" w14:textId="77777777" w:rsidR="00466818" w:rsidRPr="000E5BEF" w:rsidRDefault="00466818" w:rsidP="0025039E">
      <w:pPr>
        <w:spacing w:line="360" w:lineRule="auto"/>
        <w:rPr>
          <w:color w:val="000000" w:themeColor="text1"/>
        </w:rPr>
      </w:pPr>
    </w:p>
    <w:p w14:paraId="5D31B3F7" w14:textId="474726C3"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C21287">
        <w:t xml:space="preserve"> </w:t>
      </w:r>
      <w:r>
        <w:t>=</w:t>
      </w:r>
      <w:r w:rsidR="00C21287">
        <w:t xml:space="preserve"> </w:t>
      </w:r>
      <w:r>
        <w:t xml:space="preserve">0.05). </w:t>
      </w:r>
      <w:r>
        <w:rPr>
          <w:i/>
          <w:iCs/>
        </w:rPr>
        <w:t>P</w:t>
      </w:r>
      <w:r>
        <w:t>-values less than 0.05 are in bold</w:t>
      </w:r>
      <w:r w:rsidR="0038469D" w:rsidRPr="0038469D">
        <w:t xml:space="preserve"> </w:t>
      </w:r>
      <w:r w:rsidR="0038469D" w:rsidRPr="00EA6746">
        <w:t>and</w:t>
      </w:r>
      <w:r w:rsidR="0038469D">
        <w:t xml:space="preserve"> </w:t>
      </w:r>
      <w:r w:rsidR="0038469D" w:rsidRPr="00DE0E3A">
        <w:rPr>
          <w:i/>
          <w:iCs/>
        </w:rPr>
        <w:t>p</w:t>
      </w:r>
      <w:r w:rsidR="0038469D">
        <w:t>-values where</w:t>
      </w:r>
      <w:r w:rsidRPr="00EA6746">
        <w:t xml:space="preserve"> 0.05</w:t>
      </w:r>
      <w:r w:rsidR="00C21287">
        <w:t xml:space="preserve"> </w:t>
      </w:r>
      <w:r w:rsidRPr="00EA6746">
        <w:t>&lt;</w:t>
      </w:r>
      <w:r w:rsidR="00C21287">
        <w:t xml:space="preserve"> </w:t>
      </w:r>
      <w:r w:rsidR="00DE0776">
        <w:rPr>
          <w:i/>
          <w:iCs/>
        </w:rPr>
        <w:t>p</w:t>
      </w:r>
      <w:r w:rsidR="00C21287">
        <w:rPr>
          <w:i/>
          <w:iCs/>
        </w:rPr>
        <w:t xml:space="preserve"> </w:t>
      </w:r>
      <w:r w:rsidRPr="00EA6746">
        <w:t>&lt;</w:t>
      </w:r>
      <w:r w:rsidR="00C21287">
        <w:t xml:space="preserve"> </w:t>
      </w:r>
      <w:r w:rsidRPr="00EA6746">
        <w: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1E817DF3" w:rsidR="00BE2AD9" w:rsidRDefault="003E3C1F" w:rsidP="0025039E">
      <w:pPr>
        <w:spacing w:line="360" w:lineRule="auto"/>
        <w:rPr>
          <w:b/>
          <w:bCs/>
          <w:color w:val="000000" w:themeColor="text1"/>
        </w:rPr>
      </w:pPr>
      <w:r>
        <w:rPr>
          <w:b/>
          <w:bCs/>
          <w:noProof/>
          <w:color w:val="000000" w:themeColor="text1"/>
        </w:rPr>
        <w:drawing>
          <wp:inline distT="0" distB="0" distL="0" distR="0" wp14:anchorId="68C98DB8" wp14:editId="39DEF23D">
            <wp:extent cx="5943600" cy="546608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7"/>
                    <a:stretch>
                      <a:fillRect/>
                    </a:stretch>
                  </pic:blipFill>
                  <pic:spPr>
                    <a:xfrm>
                      <a:off x="0" y="0"/>
                      <a:ext cx="5943600" cy="5466080"/>
                    </a:xfrm>
                    <a:prstGeom prst="rect">
                      <a:avLst/>
                    </a:prstGeom>
                  </pic:spPr>
                </pic:pic>
              </a:graphicData>
            </a:graphic>
          </wp:inline>
        </w:drawing>
      </w:r>
    </w:p>
    <w:p w14:paraId="7AAA8EB2" w14:textId="77777777" w:rsidR="00FB104B"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4F2F3C">
        <w:rPr>
          <w:color w:val="000000" w:themeColor="text1"/>
        </w:rPr>
        <w:t xml:space="preserve">2-day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4F2F3C">
        <w:rPr>
          <w:color w:val="000000" w:themeColor="text1"/>
        </w:rPr>
        <w:t xml:space="preserve"> Shading and trendlines are as explained in Figure 2</w:t>
      </w:r>
      <w:r w:rsidR="00FB104B">
        <w:rPr>
          <w:color w:val="000000" w:themeColor="text1"/>
        </w:rPr>
        <w:t xml:space="preserve">, with points jittered </w:t>
      </w:r>
      <w:r w:rsidR="00154B4C">
        <w:rPr>
          <w:color w:val="000000" w:themeColor="text1"/>
        </w:rPr>
        <w:t>for visibility.</w:t>
      </w:r>
    </w:p>
    <w:p w14:paraId="4042139A" w14:textId="0200FB05" w:rsidR="00AC317B" w:rsidRPr="004F2F3C" w:rsidRDefault="000865A1" w:rsidP="0025039E">
      <w:pPr>
        <w:spacing w:line="360" w:lineRule="auto"/>
        <w:rPr>
          <w:color w:val="000000" w:themeColor="text1"/>
        </w:rPr>
      </w:pPr>
      <w:r>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AD4E414" w14:textId="0224391A" w:rsidR="003365BA" w:rsidRDefault="00DE0776" w:rsidP="0025039E">
      <w:pPr>
        <w:autoSpaceDE w:val="0"/>
        <w:autoSpaceDN w:val="0"/>
        <w:adjustRightInd w:val="0"/>
        <w:spacing w:line="360" w:lineRule="auto"/>
        <w:ind w:firstLine="720"/>
        <w:rPr>
          <w:ins w:id="385" w:author="Perkowski, Evan A" w:date="2023-01-03T16:16:00Z"/>
          <w:color w:val="000000" w:themeColor="text1"/>
        </w:rPr>
      </w:pPr>
      <w:ins w:id="386" w:author="Perkowski, Evan A" w:date="2023-01-03T16:02:00Z">
        <w:r>
          <w:rPr>
            <w:color w:val="000000" w:themeColor="text1"/>
          </w:rPr>
          <w:t>A</w:t>
        </w:r>
      </w:ins>
      <w:ins w:id="387" w:author="Perkowski, Evan A" w:date="2023-01-16T16:12:00Z">
        <w:r w:rsidR="006A7B9F">
          <w:rPr>
            <w:color w:val="000000" w:themeColor="text1"/>
          </w:rPr>
          <w:t>n</w:t>
        </w:r>
      </w:ins>
      <w:ins w:id="388" w:author="Perkowski, Evan A" w:date="2023-01-03T16:02:00Z">
        <w:r>
          <w:rPr>
            <w:color w:val="000000" w:themeColor="text1"/>
          </w:rPr>
          <w:t xml:space="preserve"> interaction between </w:t>
        </w:r>
        <w:r w:rsidRPr="006F7E47">
          <w:rPr>
            <w:i/>
            <w:iCs/>
            <w:color w:val="000000" w:themeColor="text1"/>
            <w:lang w:val="el-GR"/>
          </w:rPr>
          <w:t>χ</w:t>
        </w:r>
        <w:r>
          <w:rPr>
            <w:color w:val="000000" w:themeColor="text1"/>
          </w:rPr>
          <w:t xml:space="preserve"> and plant functional group (</w:t>
        </w:r>
        <w:r w:rsidRPr="00DE0E3A">
          <w:rPr>
            <w:i/>
            <w:iCs/>
            <w:color w:val="000000" w:themeColor="text1"/>
          </w:rPr>
          <w:t>p</w:t>
        </w:r>
        <w:r>
          <w:rPr>
            <w:color w:val="000000" w:themeColor="text1"/>
          </w:rPr>
          <w:t xml:space="preserve">&lt;0.001; Table 4) revealed that the general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ins>
      <w:ins w:id="389" w:author="Perkowski, Evan A" w:date="2023-01-04T13:52:00Z">
        <w:r w:rsidR="004F2F3C">
          <w:rPr>
            <w:color w:val="000000" w:themeColor="text1"/>
          </w:rPr>
          <w:t>&lt;</w:t>
        </w:r>
      </w:ins>
      <w:ins w:id="390" w:author="Perkowski, Evan A" w:date="2023-01-03T16:02:00Z">
        <w:r>
          <w:rPr>
            <w:color w:val="000000" w:themeColor="text1"/>
          </w:rPr>
          <w:t>0.001; Tab</w:t>
        </w:r>
      </w:ins>
      <w:ins w:id="391" w:author="Perkowski, Evan A" w:date="2023-01-03T16:03:00Z">
        <w:r>
          <w:rPr>
            <w:color w:val="000000" w:themeColor="text1"/>
          </w:rPr>
          <w:t xml:space="preserve">le 4) was driven by a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w:t>
        </w:r>
        <w:r w:rsidRPr="00DE0E3A">
          <w:rPr>
            <w:i/>
            <w:iCs/>
            <w:color w:val="000000" w:themeColor="text1"/>
          </w:rPr>
          <w:t>p</w:t>
        </w:r>
        <w:r>
          <w:rPr>
            <w:color w:val="000000" w:themeColor="text1"/>
          </w:rPr>
          <w:t xml:space="preserve">&lt;0.001) </w:t>
        </w:r>
      </w:ins>
      <w:ins w:id="392" w:author="Perkowski, Evan A" w:date="2023-01-04T13:52:00Z">
        <w:r w:rsidR="004F2F3C">
          <w:rPr>
            <w:color w:val="000000" w:themeColor="text1"/>
          </w:rPr>
          <w:t>and</w:t>
        </w:r>
      </w:ins>
      <w:ins w:id="393" w:author="Perkowski, Evan A" w:date="2023-01-03T16:04:00Z">
        <w:r>
          <w:rPr>
            <w:color w:val="000000" w:themeColor="text1"/>
          </w:rPr>
          <w:t xml:space="preserve"> C</w:t>
        </w:r>
        <w:r>
          <w:rPr>
            <w:color w:val="000000" w:themeColor="text1"/>
            <w:vertAlign w:val="subscript"/>
          </w:rPr>
          <w:t>3</w:t>
        </w:r>
        <w:r>
          <w:rPr>
            <w:color w:val="000000" w:themeColor="text1"/>
          </w:rPr>
          <w:t xml:space="preserve"> legumes (Tukey: </w:t>
        </w:r>
        <w:r w:rsidRPr="00DE0E3A">
          <w:rPr>
            <w:i/>
            <w:iCs/>
            <w:color w:val="000000" w:themeColor="text1"/>
          </w:rPr>
          <w:t>p</w:t>
        </w:r>
        <w:r>
          <w:rPr>
            <w:color w:val="000000" w:themeColor="text1"/>
          </w:rPr>
          <w:t>=0.</w:t>
        </w:r>
      </w:ins>
      <w:ins w:id="394" w:author="Perkowski, Evan A" w:date="2023-01-04T13:52:00Z">
        <w:r w:rsidR="004F2F3C">
          <w:rPr>
            <w:color w:val="000000" w:themeColor="text1"/>
          </w:rPr>
          <w:t>002</w:t>
        </w:r>
      </w:ins>
      <w:ins w:id="395" w:author="Perkowski, Evan A" w:date="2023-01-03T16:04:00Z">
        <w:r>
          <w:rPr>
            <w:color w:val="000000" w:themeColor="text1"/>
          </w:rPr>
          <w:t>)</w:t>
        </w:r>
      </w:ins>
      <w:ins w:id="396" w:author="Perkowski, Evan A" w:date="2023-01-18T16:05:00Z">
        <w:r w:rsidR="00F150BB">
          <w:rPr>
            <w:color w:val="000000" w:themeColor="text1"/>
          </w:rPr>
          <w:t xml:space="preserve">, with no effect </w:t>
        </w:r>
      </w:ins>
      <w:ins w:id="397" w:author="Perkowski, Evan A" w:date="2023-01-04T13:52:00Z">
        <w:r w:rsidR="004F2F3C">
          <w:rPr>
            <w:color w:val="000000" w:themeColor="text1"/>
          </w:rPr>
          <w:t xml:space="preserve">of </w:t>
        </w:r>
      </w:ins>
      <w:ins w:id="398" w:author="Perkowski, Evan A" w:date="2023-01-04T13:53:00Z">
        <w:r w:rsidR="004F2F3C" w:rsidRPr="006F7E47">
          <w:rPr>
            <w:i/>
            <w:iCs/>
            <w:color w:val="000000" w:themeColor="text1"/>
            <w:lang w:val="el-GR"/>
          </w:rPr>
          <w:t>χ</w:t>
        </w:r>
        <w:r w:rsidR="004F2F3C">
          <w:rPr>
            <w:color w:val="000000" w:themeColor="text1"/>
          </w:rPr>
          <w:t xml:space="preserve"> on </w:t>
        </w:r>
        <w:r w:rsidR="004F2F3C">
          <w:rPr>
            <w:i/>
            <w:iCs/>
            <w:color w:val="000000" w:themeColor="text1"/>
          </w:rPr>
          <w:t>N</w:t>
        </w:r>
        <w:r w:rsidR="004F2F3C">
          <w:rPr>
            <w:color w:val="000000" w:themeColor="text1"/>
            <w:vertAlign w:val="subscript"/>
          </w:rPr>
          <w:t>area</w:t>
        </w:r>
        <w:r w:rsidR="004F2F3C">
          <w:rPr>
            <w:color w:val="000000" w:themeColor="text1"/>
          </w:rPr>
          <w:t xml:space="preserve"> in </w:t>
        </w:r>
      </w:ins>
      <w:ins w:id="399" w:author="Perkowski, Evan A" w:date="2023-01-03T16:04:00Z">
        <w:r>
          <w:rPr>
            <w:color w:val="000000" w:themeColor="text1"/>
          </w:rPr>
          <w:t>C</w:t>
        </w:r>
        <w:r>
          <w:rPr>
            <w:color w:val="000000" w:themeColor="text1"/>
            <w:vertAlign w:val="subscript"/>
          </w:rPr>
          <w:t>4</w:t>
        </w:r>
        <w:r>
          <w:rPr>
            <w:color w:val="000000" w:themeColor="text1"/>
          </w:rPr>
          <w:t xml:space="preserve"> nonlegumes (Tukey: </w:t>
        </w:r>
        <w:r w:rsidRPr="00DE0E3A">
          <w:rPr>
            <w:i/>
            <w:iCs/>
            <w:color w:val="000000" w:themeColor="text1"/>
          </w:rPr>
          <w:t>p</w:t>
        </w:r>
        <w:r>
          <w:rPr>
            <w:color w:val="000000" w:themeColor="text1"/>
          </w:rPr>
          <w:t>=0.7</w:t>
        </w:r>
      </w:ins>
      <w:ins w:id="400" w:author="Perkowski, Evan A" w:date="2023-01-04T13:53:00Z">
        <w:r w:rsidR="004F2F3C">
          <w:rPr>
            <w:color w:val="000000" w:themeColor="text1"/>
          </w:rPr>
          <w:t>9</w:t>
        </w:r>
      </w:ins>
      <w:ins w:id="401" w:author="Perkowski, Evan A" w:date="2023-01-04T13:56:00Z">
        <w:r w:rsidR="004F2F3C">
          <w:rPr>
            <w:color w:val="000000" w:themeColor="text1"/>
          </w:rPr>
          <w:t>5</w:t>
        </w:r>
      </w:ins>
      <w:ins w:id="402" w:author="Perkowski, Evan A" w:date="2023-01-03T16:04:00Z">
        <w:r>
          <w:rPr>
            <w:color w:val="000000" w:themeColor="text1"/>
          </w:rPr>
          <w:t>; Fig. 4</w:t>
        </w:r>
      </w:ins>
      <w:ins w:id="403" w:author="Perkowski, Evan A" w:date="2023-01-12T14:54:00Z">
        <w:r w:rsidR="00DE0E3A">
          <w:rPr>
            <w:color w:val="000000" w:themeColor="text1"/>
          </w:rPr>
          <w:t>a</w:t>
        </w:r>
      </w:ins>
      <w:ins w:id="404" w:author="Perkowski, Evan A" w:date="2023-01-03T16:04:00Z">
        <w:r>
          <w:rPr>
            <w:color w:val="000000" w:themeColor="text1"/>
          </w:rPr>
          <w:t>).</w:t>
        </w:r>
      </w:ins>
      <w:ins w:id="405" w:author="Perkowski, Evan A" w:date="2023-01-03T16:05:00Z">
        <w:r>
          <w:rPr>
            <w:color w:val="000000" w:themeColor="text1"/>
          </w:rPr>
          <w:t xml:space="preserve"> </w:t>
        </w:r>
      </w:ins>
      <w:ins w:id="406" w:author="Perkowski, Evan A" w:date="2023-01-03T16:09:00Z">
        <w:r w:rsidR="003365BA">
          <w:rPr>
            <w:color w:val="000000" w:themeColor="text1"/>
          </w:rPr>
          <w:t>An interaction between soil nitrogen availability and soil moisture</w:t>
        </w:r>
      </w:ins>
      <w:ins w:id="407" w:author="Perkowski, Evan A" w:date="2023-01-03T16:14:00Z">
        <w:r w:rsidR="003365BA">
          <w:rPr>
            <w:color w:val="000000" w:themeColor="text1"/>
          </w:rPr>
          <w:t xml:space="preserve"> (</w:t>
        </w:r>
        <w:r w:rsidR="003365BA" w:rsidRPr="00DE0E3A">
          <w:rPr>
            <w:i/>
            <w:iCs/>
            <w:color w:val="000000" w:themeColor="text1"/>
          </w:rPr>
          <w:t>p</w:t>
        </w:r>
        <w:r w:rsidR="003365BA">
          <w:rPr>
            <w:color w:val="000000" w:themeColor="text1"/>
          </w:rPr>
          <w:t>=0.02</w:t>
        </w:r>
      </w:ins>
      <w:ins w:id="408" w:author="Perkowski, Evan A" w:date="2023-01-04T13:56:00Z">
        <w:r w:rsidR="004F2F3C">
          <w:rPr>
            <w:color w:val="000000" w:themeColor="text1"/>
          </w:rPr>
          <w:t>8</w:t>
        </w:r>
      </w:ins>
      <w:ins w:id="409" w:author="Perkowski, Evan A" w:date="2023-01-03T16:14:00Z">
        <w:r w:rsidR="003365BA">
          <w:rPr>
            <w:color w:val="000000" w:themeColor="text1"/>
          </w:rPr>
          <w:t>; Table 4)</w:t>
        </w:r>
      </w:ins>
      <w:ins w:id="410" w:author="Perkowski, Evan A" w:date="2023-01-03T16:09:00Z">
        <w:r w:rsidR="003365BA">
          <w:rPr>
            <w:color w:val="000000" w:themeColor="text1"/>
          </w:rPr>
          <w:t xml:space="preserve"> </w:t>
        </w:r>
      </w:ins>
      <w:ins w:id="411" w:author="Perkowski, Evan A" w:date="2023-01-03T16:10:00Z">
        <w:r w:rsidR="003365BA">
          <w:rPr>
            <w:color w:val="000000" w:themeColor="text1"/>
          </w:rPr>
          <w:t xml:space="preserve">indicated that the </w:t>
        </w:r>
      </w:ins>
      <w:ins w:id="412" w:author="Perkowski, Evan A" w:date="2023-01-04T13:53:00Z">
        <w:r w:rsidR="004F2F3C">
          <w:rPr>
            <w:color w:val="000000" w:themeColor="text1"/>
          </w:rPr>
          <w:t xml:space="preserve">marginal positive effect of increasing </w:t>
        </w:r>
      </w:ins>
      <w:ins w:id="413" w:author="Perkowski, Evan A" w:date="2023-01-03T16:10:00Z">
        <w:r w:rsidR="003365BA">
          <w:rPr>
            <w:color w:val="000000" w:themeColor="text1"/>
          </w:rPr>
          <w:t>soil nitrogen availa</w:t>
        </w:r>
      </w:ins>
      <w:ins w:id="414" w:author="Perkowski, Evan A" w:date="2023-01-03T16:12:00Z">
        <w:r w:rsidR="003365BA">
          <w:rPr>
            <w:color w:val="000000" w:themeColor="text1"/>
          </w:rPr>
          <w:t>b</w:t>
        </w:r>
      </w:ins>
      <w:ins w:id="415" w:author="Perkowski, Evan A" w:date="2023-01-03T16:10:00Z">
        <w:r w:rsidR="003365BA">
          <w:rPr>
            <w:color w:val="000000" w:themeColor="text1"/>
          </w:rPr>
          <w:t xml:space="preserve">ility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ins>
      <w:ins w:id="416" w:author="Perkowski, Evan A" w:date="2023-01-03T16:11:00Z">
        <w:r w:rsidR="003365BA">
          <w:rPr>
            <w:color w:val="000000" w:themeColor="text1"/>
          </w:rPr>
          <w:t>(</w:t>
        </w:r>
        <w:r w:rsidR="003365BA" w:rsidRPr="00DE0E3A">
          <w:rPr>
            <w:i/>
            <w:iCs/>
            <w:color w:val="000000" w:themeColor="text1"/>
          </w:rPr>
          <w:t>p</w:t>
        </w:r>
        <w:r w:rsidR="003365BA">
          <w:rPr>
            <w:color w:val="000000" w:themeColor="text1"/>
          </w:rPr>
          <w:t>=0.0</w:t>
        </w:r>
      </w:ins>
      <w:ins w:id="417" w:author="Perkowski, Evan A" w:date="2023-01-04T13:57:00Z">
        <w:r w:rsidR="004F2F3C">
          <w:rPr>
            <w:color w:val="000000" w:themeColor="text1"/>
          </w:rPr>
          <w:t>91</w:t>
        </w:r>
      </w:ins>
      <w:ins w:id="418" w:author="Perkowski, Evan A" w:date="2023-01-03T16:11:00Z">
        <w:r w:rsidR="003365BA">
          <w:rPr>
            <w:color w:val="000000" w:themeColor="text1"/>
          </w:rPr>
          <w:t xml:space="preserve">; Table 4) </w:t>
        </w:r>
      </w:ins>
      <w:ins w:id="419" w:author="Perkowski, Evan A" w:date="2023-01-16T12:01:00Z">
        <w:r w:rsidR="00C21287">
          <w:rPr>
            <w:color w:val="000000" w:themeColor="text1"/>
          </w:rPr>
          <w:t>decreased with increasing soil moisture</w:t>
        </w:r>
      </w:ins>
      <w:ins w:id="420" w:author="Perkowski, Evan A" w:date="2023-01-16T12:03:00Z">
        <w:r w:rsidR="00C21287">
          <w:rPr>
            <w:color w:val="000000" w:themeColor="text1"/>
          </w:rPr>
          <w:t xml:space="preserve"> </w:t>
        </w:r>
      </w:ins>
      <w:ins w:id="421" w:author="Perkowski, Evan A" w:date="2023-01-03T16:15:00Z">
        <w:r w:rsidR="003365BA">
          <w:rPr>
            <w:color w:val="000000" w:themeColor="text1"/>
          </w:rPr>
          <w:t xml:space="preserve">despite no effect of soil moisture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r w:rsidR="003365BA" w:rsidRPr="00DE0E3A">
          <w:rPr>
            <w:i/>
            <w:iCs/>
            <w:color w:val="000000" w:themeColor="text1"/>
          </w:rPr>
          <w:t>p</w:t>
        </w:r>
        <w:r w:rsidR="003365BA">
          <w:rPr>
            <w:color w:val="000000" w:themeColor="text1"/>
          </w:rPr>
          <w:t>=0.</w:t>
        </w:r>
      </w:ins>
      <w:ins w:id="422" w:author="Perkowski, Evan A" w:date="2023-01-04T13:57:00Z">
        <w:r w:rsidR="004F2F3C">
          <w:rPr>
            <w:color w:val="000000" w:themeColor="text1"/>
          </w:rPr>
          <w:t>692;</w:t>
        </w:r>
      </w:ins>
      <w:ins w:id="423" w:author="Perkowski, Evan A" w:date="2023-01-03T16:15:00Z">
        <w:r w:rsidR="003365BA">
          <w:rPr>
            <w:color w:val="000000" w:themeColor="text1"/>
          </w:rPr>
          <w:t xml:space="preserve"> Table 4)</w:t>
        </w:r>
      </w:ins>
      <w:ins w:id="424" w:author="Perkowski, Evan A" w:date="2023-01-03T16:11:00Z">
        <w:r w:rsidR="003365BA">
          <w:rPr>
            <w:color w:val="000000" w:themeColor="text1"/>
          </w:rPr>
          <w:t xml:space="preserve">. Finally, </w:t>
        </w:r>
      </w:ins>
      <w:ins w:id="425" w:author="Perkowski, Evan A" w:date="2023-01-16T16:13:00Z">
        <w:r w:rsidR="006A7B9F">
          <w:rPr>
            <w:color w:val="000000" w:themeColor="text1"/>
          </w:rPr>
          <w:t xml:space="preserve">a </w:t>
        </w:r>
      </w:ins>
      <w:ins w:id="426" w:author="Perkowski, Evan A" w:date="2023-01-03T16:11:00Z">
        <w:r w:rsidR="003365BA">
          <w:rPr>
            <w:color w:val="000000" w:themeColor="text1"/>
          </w:rPr>
          <w:t>plant functional group effect (</w:t>
        </w:r>
        <w:r w:rsidR="003365BA" w:rsidRPr="00DE0E3A">
          <w:rPr>
            <w:i/>
            <w:iCs/>
            <w:color w:val="000000" w:themeColor="text1"/>
          </w:rPr>
          <w:t>p</w:t>
        </w:r>
        <w:r w:rsidR="003365BA">
          <w:rPr>
            <w:color w:val="000000" w:themeColor="text1"/>
          </w:rPr>
          <w:t>&lt;0.001; Table 4) indicate</w:t>
        </w:r>
      </w:ins>
      <w:ins w:id="427" w:author="Perkowski, Evan A" w:date="2023-01-03T16:12:00Z">
        <w:r w:rsidR="003365BA">
          <w:rPr>
            <w:color w:val="000000" w:themeColor="text1"/>
          </w:rPr>
          <w:t>d that C</w:t>
        </w:r>
        <w:r w:rsidR="003365BA">
          <w:rPr>
            <w:color w:val="000000" w:themeColor="text1"/>
            <w:vertAlign w:val="subscript"/>
          </w:rPr>
          <w:t>4</w:t>
        </w:r>
        <w:r w:rsidR="003365BA">
          <w:rPr>
            <w:color w:val="000000" w:themeColor="text1"/>
          </w:rPr>
          <w:t xml:space="preserve"> nonlegumes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values compared to C</w:t>
        </w:r>
        <w:r w:rsidR="003365BA">
          <w:rPr>
            <w:color w:val="000000" w:themeColor="text1"/>
            <w:vertAlign w:val="subscript"/>
          </w:rPr>
          <w:t>3</w:t>
        </w:r>
        <w:r w:rsidR="003365BA">
          <w:rPr>
            <w:color w:val="000000" w:themeColor="text1"/>
          </w:rPr>
          <w:t xml:space="preserve"> legumes </w:t>
        </w:r>
      </w:ins>
      <w:ins w:id="428" w:author="Perkowski, Evan A" w:date="2023-01-04T13:55:00Z">
        <w:r w:rsidR="004F2F3C">
          <w:rPr>
            <w:color w:val="000000" w:themeColor="text1"/>
          </w:rPr>
          <w:t xml:space="preserve">(Tukey: </w:t>
        </w:r>
        <w:r w:rsidR="004F2F3C" w:rsidRPr="00DE0E3A">
          <w:rPr>
            <w:i/>
            <w:iCs/>
            <w:color w:val="000000" w:themeColor="text1"/>
          </w:rPr>
          <w:t>p</w:t>
        </w:r>
        <w:r w:rsidR="004F2F3C">
          <w:rPr>
            <w:color w:val="000000" w:themeColor="text1"/>
          </w:rPr>
          <w:t xml:space="preserve">&lt;0.001) </w:t>
        </w:r>
      </w:ins>
      <w:ins w:id="429" w:author="Perkowski, Evan A" w:date="2023-01-03T16:12:00Z">
        <w:r w:rsidR="003365BA">
          <w:rPr>
            <w:color w:val="000000" w:themeColor="text1"/>
          </w:rPr>
          <w:t>and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ins>
      <w:ins w:id="430" w:author="Perkowski, Evan A" w:date="2023-01-04T13:55:00Z">
        <w:r w:rsidR="004F2F3C">
          <w:rPr>
            <w:color w:val="000000" w:themeColor="text1"/>
          </w:rPr>
          <w:t>=</w:t>
        </w:r>
      </w:ins>
      <w:ins w:id="431" w:author="Perkowski, Evan A" w:date="2023-01-03T16:12:00Z">
        <w:r w:rsidR="003365BA">
          <w:rPr>
            <w:color w:val="000000" w:themeColor="text1"/>
          </w:rPr>
          <w:t xml:space="preserve">0.001), while </w:t>
        </w:r>
      </w:ins>
      <w:ins w:id="432" w:author="Perkowski, Evan A" w:date="2023-01-03T16:13:00Z">
        <w:r w:rsidR="003365BA">
          <w:rPr>
            <w:color w:val="000000" w:themeColor="text1"/>
          </w:rPr>
          <w:t>C</w:t>
        </w:r>
        <w:r w:rsidR="003365BA">
          <w:rPr>
            <w:color w:val="000000" w:themeColor="text1"/>
            <w:vertAlign w:val="subscript"/>
          </w:rPr>
          <w:t>3</w:t>
        </w:r>
        <w:r w:rsidR="003365BA">
          <w:rPr>
            <w:color w:val="000000" w:themeColor="text1"/>
          </w:rPr>
          <w:t xml:space="preserve"> legumes had lower</w:t>
        </w:r>
      </w:ins>
      <w:ins w:id="433" w:author="Perkowski, Evan A" w:date="2023-01-04T13:55:00Z">
        <w:r w:rsidR="004F2F3C">
          <w:rPr>
            <w:color w:val="000000" w:themeColor="text1"/>
          </w:rPr>
          <w:t xml:space="preserve"> </w:t>
        </w:r>
      </w:ins>
      <w:ins w:id="434" w:author="Perkowski, Evan A" w:date="2023-01-03T16:13:00Z">
        <w:r w:rsidR="003365BA">
          <w:rPr>
            <w:i/>
            <w:iCs/>
            <w:color w:val="000000" w:themeColor="text1"/>
          </w:rPr>
          <w:t>N</w:t>
        </w:r>
        <w:r w:rsidR="003365BA">
          <w:rPr>
            <w:color w:val="000000" w:themeColor="text1"/>
            <w:vertAlign w:val="subscript"/>
          </w:rPr>
          <w:t>area</w:t>
        </w:r>
        <w:r w:rsidR="003365BA">
          <w:rPr>
            <w:color w:val="000000" w:themeColor="text1"/>
          </w:rPr>
          <w:t xml:space="preserve"> values compared to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r w:rsidR="003365BA">
          <w:rPr>
            <w:color w:val="000000" w:themeColor="text1"/>
          </w:rPr>
          <w:t>=0.01</w:t>
        </w:r>
      </w:ins>
      <w:ins w:id="435" w:author="Perkowski, Evan A" w:date="2023-01-04T13:54:00Z">
        <w:r w:rsidR="004F2F3C">
          <w:rPr>
            <w:color w:val="000000" w:themeColor="text1"/>
          </w:rPr>
          <w:t>2</w:t>
        </w:r>
      </w:ins>
      <w:ins w:id="436" w:author="Perkowski, Evan A" w:date="2023-01-03T16:13:00Z">
        <w:r w:rsidR="003365BA">
          <w:rPr>
            <w:color w:val="000000" w:themeColor="text1"/>
          </w:rPr>
          <w:t>)</w:t>
        </w:r>
      </w:ins>
      <w:ins w:id="437" w:author="Perkowski, Evan A" w:date="2023-01-03T16:14:00Z">
        <w:r w:rsidR="003365BA">
          <w:rPr>
            <w:color w:val="000000" w:themeColor="text1"/>
          </w:rPr>
          <w:t>.</w:t>
        </w:r>
      </w:ins>
    </w:p>
    <w:p w14:paraId="3F3B0348" w14:textId="54A7B635" w:rsidR="00671F48" w:rsidRPr="00BF5D52" w:rsidRDefault="003365BA" w:rsidP="0025039E">
      <w:pPr>
        <w:autoSpaceDE w:val="0"/>
        <w:autoSpaceDN w:val="0"/>
        <w:adjustRightInd w:val="0"/>
        <w:spacing w:line="360" w:lineRule="auto"/>
        <w:ind w:firstLine="720"/>
        <w:rPr>
          <w:ins w:id="438" w:author="Perkowski, Evan A" w:date="2023-01-03T16:17:00Z"/>
          <w:color w:val="000000" w:themeColor="text1"/>
        </w:rPr>
      </w:pPr>
      <w:ins w:id="439" w:author="Perkowski, Evan A" w:date="2023-01-03T16:17:00Z">
        <w:r>
          <w:rPr>
            <w:color w:val="000000" w:themeColor="text1"/>
          </w:rPr>
          <w:t>A</w:t>
        </w:r>
      </w:ins>
      <w:ins w:id="440" w:author="Perkowski, Evan A" w:date="2023-01-04T14:00:00Z">
        <w:r w:rsidR="004F2F3C">
          <w:rPr>
            <w:color w:val="000000" w:themeColor="text1"/>
          </w:rPr>
          <w:t xml:space="preserve"> marginal </w:t>
        </w:r>
      </w:ins>
      <w:ins w:id="441" w:author="Perkowski, Evan A" w:date="2023-01-03T16:17:00Z">
        <w:r>
          <w:rPr>
            <w:color w:val="000000" w:themeColor="text1"/>
          </w:rPr>
          <w:t xml:space="preserve">interaction between </w:t>
        </w:r>
        <w:r w:rsidRPr="006F7E47">
          <w:rPr>
            <w:i/>
            <w:iCs/>
            <w:color w:val="000000" w:themeColor="text1"/>
            <w:lang w:val="el-GR"/>
          </w:rPr>
          <w:t>χ</w:t>
        </w:r>
        <w:r>
          <w:rPr>
            <w:color w:val="000000" w:themeColor="text1"/>
          </w:rPr>
          <w:t xml:space="preserve"> and plant functional group (</w:t>
        </w:r>
        <w:r w:rsidRPr="00DE0E3A">
          <w:rPr>
            <w:i/>
            <w:iCs/>
            <w:color w:val="000000" w:themeColor="text1"/>
          </w:rPr>
          <w:t>p</w:t>
        </w:r>
        <w:r>
          <w:rPr>
            <w:color w:val="000000" w:themeColor="text1"/>
          </w:rPr>
          <w:t>=0.</w:t>
        </w:r>
      </w:ins>
      <w:ins w:id="442" w:author="Perkowski, Evan A" w:date="2023-01-04T14:00:00Z">
        <w:r w:rsidR="004F2F3C">
          <w:rPr>
            <w:color w:val="000000" w:themeColor="text1"/>
          </w:rPr>
          <w:t>088</w:t>
        </w:r>
      </w:ins>
      <w:ins w:id="443" w:author="Perkowski, Evan A" w:date="2023-01-03T16:17:00Z">
        <w:r>
          <w:rPr>
            <w:color w:val="000000" w:themeColor="text1"/>
          </w:rPr>
          <w:t xml:space="preserve">; Table 4) revealed that, despite no apparent general effect of </w:t>
        </w:r>
        <w:r w:rsidRPr="006F7E47">
          <w:rPr>
            <w:i/>
            <w:iCs/>
            <w:color w:val="000000" w:themeColor="text1"/>
            <w:lang w:val="el-GR"/>
          </w:rPr>
          <w:t>χ</w:t>
        </w:r>
        <w:r>
          <w:rPr>
            <w:color w:val="000000" w:themeColor="text1"/>
          </w:rPr>
          <w:t xml:space="preserve"> on </w:t>
        </w:r>
        <w:r>
          <w:rPr>
            <w:i/>
            <w:iCs/>
            <w:color w:val="000000" w:themeColor="text1"/>
          </w:rPr>
          <w:t>N</w:t>
        </w:r>
      </w:ins>
      <w:ins w:id="444" w:author="Perkowski, Evan A" w:date="2023-01-03T16:19:00Z">
        <w:r w:rsidR="00BF5D52">
          <w:rPr>
            <w:color w:val="000000" w:themeColor="text1"/>
            <w:vertAlign w:val="subscript"/>
          </w:rPr>
          <w:t>mass</w:t>
        </w:r>
      </w:ins>
      <w:ins w:id="445" w:author="Perkowski, Evan A" w:date="2023-01-03T16:17:00Z">
        <w:r>
          <w:rPr>
            <w:color w:val="000000" w:themeColor="text1"/>
          </w:rPr>
          <w:t xml:space="preserve"> (</w:t>
        </w:r>
        <w:r w:rsidRPr="00DE0E3A">
          <w:rPr>
            <w:i/>
            <w:iCs/>
            <w:color w:val="000000" w:themeColor="text1"/>
          </w:rPr>
          <w:t>p</w:t>
        </w:r>
        <w:r>
          <w:rPr>
            <w:color w:val="000000" w:themeColor="text1"/>
          </w:rPr>
          <w:t>=</w:t>
        </w:r>
      </w:ins>
      <w:ins w:id="446" w:author="Perkowski, Evan A" w:date="2023-01-03T16:19:00Z">
        <w:r>
          <w:rPr>
            <w:color w:val="000000" w:themeColor="text1"/>
          </w:rPr>
          <w:t>0.</w:t>
        </w:r>
      </w:ins>
      <w:ins w:id="447" w:author="Perkowski, Evan A" w:date="2023-01-04T14:00:00Z">
        <w:r w:rsidR="004F2F3C">
          <w:rPr>
            <w:color w:val="000000" w:themeColor="text1"/>
          </w:rPr>
          <w:t>273</w:t>
        </w:r>
      </w:ins>
      <w:ins w:id="448" w:author="Perkowski, Evan A" w:date="2023-01-03T16:17:00Z">
        <w:r>
          <w:rPr>
            <w:color w:val="000000" w:themeColor="text1"/>
          </w:rPr>
          <w:t>; Table 4), increasing</w:t>
        </w:r>
      </w:ins>
      <w:ins w:id="449" w:author="Perkowski, Evan A" w:date="2023-01-03T16:18:00Z">
        <w:r>
          <w:rPr>
            <w:color w:val="000000" w:themeColor="text1"/>
          </w:rPr>
          <w:t xml:space="preserve"> </w:t>
        </w:r>
        <w:r w:rsidRPr="006F7E47">
          <w:rPr>
            <w:i/>
            <w:iCs/>
            <w:color w:val="000000" w:themeColor="text1"/>
            <w:lang w:val="el-GR"/>
          </w:rPr>
          <w:t>χ</w:t>
        </w:r>
        <w:r>
          <w:rPr>
            <w:color w:val="000000" w:themeColor="text1"/>
          </w:rPr>
          <w:t xml:space="preserve"> </w:t>
        </w:r>
      </w:ins>
      <w:ins w:id="450" w:author="Perkowski, Evan A" w:date="2023-01-04T14:00:00Z">
        <w:r w:rsidR="00671F48">
          <w:rPr>
            <w:color w:val="000000" w:themeColor="text1"/>
          </w:rPr>
          <w:t xml:space="preserve">decreased </w:t>
        </w:r>
        <w:r w:rsidR="00671F48">
          <w:rPr>
            <w:i/>
            <w:iCs/>
            <w:color w:val="000000" w:themeColor="text1"/>
          </w:rPr>
          <w:t>N</w:t>
        </w:r>
        <w:r w:rsidR="00671F48">
          <w:rPr>
            <w:color w:val="000000" w:themeColor="text1"/>
            <w:vertAlign w:val="subscript"/>
          </w:rPr>
          <w:t>mass</w:t>
        </w:r>
        <w:r w:rsidR="00671F48">
          <w:rPr>
            <w:color w:val="000000" w:themeColor="text1"/>
          </w:rPr>
          <w:t xml:space="preserve"> in C</w:t>
        </w:r>
        <w:r w:rsidR="00671F48">
          <w:rPr>
            <w:color w:val="000000" w:themeColor="text1"/>
            <w:vertAlign w:val="subscript"/>
          </w:rPr>
          <w:t>3</w:t>
        </w:r>
        <w:r w:rsidR="00671F48">
          <w:rPr>
            <w:color w:val="000000" w:themeColor="text1"/>
          </w:rPr>
          <w:t xml:space="preserve"> no</w:t>
        </w:r>
      </w:ins>
      <w:ins w:id="451" w:author="Perkowski, Evan A" w:date="2023-01-04T14:01:00Z">
        <w:r w:rsidR="00671F48">
          <w:rPr>
            <w:color w:val="000000" w:themeColor="text1"/>
          </w:rPr>
          <w:t>n</w:t>
        </w:r>
      </w:ins>
      <w:ins w:id="452" w:author="Perkowski, Evan A" w:date="2023-01-04T14:00:00Z">
        <w:r w:rsidR="00671F48">
          <w:rPr>
            <w:color w:val="000000" w:themeColor="text1"/>
          </w:rPr>
          <w:t xml:space="preserve">legumes (Tukey: </w:t>
        </w:r>
        <w:r w:rsidR="00671F48" w:rsidRPr="00DE0E3A">
          <w:rPr>
            <w:i/>
            <w:iCs/>
            <w:color w:val="000000" w:themeColor="text1"/>
          </w:rPr>
          <w:t>p</w:t>
        </w:r>
        <w:r w:rsidR="00671F48">
          <w:rPr>
            <w:color w:val="000000" w:themeColor="text1"/>
          </w:rPr>
          <w:t>=0.021)</w:t>
        </w:r>
      </w:ins>
      <w:ins w:id="453" w:author="Perkowski, Evan A" w:date="2023-01-04T14:01:00Z">
        <w:r w:rsidR="00671F48">
          <w:rPr>
            <w:color w:val="000000" w:themeColor="text1"/>
          </w:rPr>
          <w:t xml:space="preserve">, but this effect was not apparent in </w:t>
        </w:r>
      </w:ins>
      <w:ins w:id="454" w:author="Perkowski, Evan A" w:date="2023-01-03T16:18:00Z">
        <w:r>
          <w:rPr>
            <w:color w:val="000000" w:themeColor="text1"/>
          </w:rPr>
          <w:t>C</w:t>
        </w:r>
        <w:r>
          <w:rPr>
            <w:color w:val="000000" w:themeColor="text1"/>
            <w:vertAlign w:val="subscript"/>
          </w:rPr>
          <w:t>4</w:t>
        </w:r>
        <w:r>
          <w:rPr>
            <w:color w:val="000000" w:themeColor="text1"/>
          </w:rPr>
          <w:t xml:space="preserve"> nonlegum</w:t>
        </w:r>
      </w:ins>
      <w:ins w:id="455" w:author="Perkowski, Evan A" w:date="2023-01-03T16:19:00Z">
        <w:r>
          <w:rPr>
            <w:color w:val="000000" w:themeColor="text1"/>
          </w:rPr>
          <w:t xml:space="preserve">es (Tukey: </w:t>
        </w:r>
        <w:r w:rsidRPr="00DE0E3A">
          <w:rPr>
            <w:i/>
            <w:iCs/>
            <w:color w:val="000000" w:themeColor="text1"/>
          </w:rPr>
          <w:t>p</w:t>
        </w:r>
        <w:r>
          <w:rPr>
            <w:color w:val="000000" w:themeColor="text1"/>
          </w:rPr>
          <w:t>=0.</w:t>
        </w:r>
      </w:ins>
      <w:ins w:id="456" w:author="Perkowski, Evan A" w:date="2023-01-04T14:01:00Z">
        <w:r w:rsidR="00671F48">
          <w:rPr>
            <w:color w:val="000000" w:themeColor="text1"/>
          </w:rPr>
          <w:t>693</w:t>
        </w:r>
      </w:ins>
      <w:ins w:id="457" w:author="Perkowski, Evan A" w:date="2023-01-03T16:19:00Z">
        <w:r>
          <w:rPr>
            <w:color w:val="000000" w:themeColor="text1"/>
          </w:rPr>
          <w:t>)</w:t>
        </w:r>
        <w:r w:rsidR="00BF5D52">
          <w:rPr>
            <w:color w:val="000000" w:themeColor="text1"/>
          </w:rPr>
          <w:t xml:space="preserve"> </w:t>
        </w:r>
      </w:ins>
      <w:ins w:id="458" w:author="Perkowski, Evan A" w:date="2023-01-04T14:01:00Z">
        <w:r w:rsidR="00671F48">
          <w:rPr>
            <w:color w:val="000000" w:themeColor="text1"/>
          </w:rPr>
          <w:t>or</w:t>
        </w:r>
      </w:ins>
      <w:ins w:id="459" w:author="Perkowski, Evan A" w:date="2023-01-03T16:19:00Z">
        <w:r w:rsidR="00BF5D52">
          <w:rPr>
            <w:color w:val="000000" w:themeColor="text1"/>
          </w:rPr>
          <w:t xml:space="preserve"> C</w:t>
        </w:r>
        <w:r w:rsidR="00BF5D52">
          <w:rPr>
            <w:color w:val="000000" w:themeColor="text1"/>
            <w:vertAlign w:val="subscript"/>
          </w:rPr>
          <w:t>3</w:t>
        </w:r>
        <w:r w:rsidR="00BF5D52">
          <w:rPr>
            <w:color w:val="000000" w:themeColor="text1"/>
          </w:rPr>
          <w:t xml:space="preserve"> legumes (Tukey: </w:t>
        </w:r>
        <w:r w:rsidR="00BF5D52" w:rsidRPr="00DE0E3A">
          <w:rPr>
            <w:i/>
            <w:iCs/>
            <w:color w:val="000000" w:themeColor="text1"/>
          </w:rPr>
          <w:t>p</w:t>
        </w:r>
        <w:r w:rsidR="00BF5D52">
          <w:rPr>
            <w:color w:val="000000" w:themeColor="text1"/>
          </w:rPr>
          <w:t>=0.</w:t>
        </w:r>
      </w:ins>
      <w:ins w:id="460" w:author="Perkowski, Evan A" w:date="2023-01-04T14:01:00Z">
        <w:r w:rsidR="00671F48">
          <w:rPr>
            <w:color w:val="000000" w:themeColor="text1"/>
          </w:rPr>
          <w:t>477</w:t>
        </w:r>
      </w:ins>
      <w:ins w:id="461" w:author="Perkowski, Evan A" w:date="2023-01-03T16:19:00Z">
        <w:r w:rsidR="00BF5D52">
          <w:rPr>
            <w:color w:val="000000" w:themeColor="text1"/>
          </w:rPr>
          <w:t>)</w:t>
        </w:r>
      </w:ins>
      <w:ins w:id="462" w:author="Perkowski, Evan A" w:date="2023-01-04T14:01:00Z">
        <w:r w:rsidR="00671F48">
          <w:rPr>
            <w:color w:val="000000" w:themeColor="text1"/>
          </w:rPr>
          <w:t>.</w:t>
        </w:r>
      </w:ins>
      <w:ins w:id="463" w:author="Perkowski, Evan A" w:date="2023-01-03T16:20:00Z">
        <w:r w:rsidR="00BF5D52">
          <w:rPr>
            <w:color w:val="000000" w:themeColor="text1"/>
          </w:rPr>
          <w:t xml:space="preserve"> A</w:t>
        </w:r>
      </w:ins>
      <w:ins w:id="464" w:author="Perkowski, Evan A" w:date="2023-01-16T16:13:00Z">
        <w:r w:rsidR="006A7B9F">
          <w:rPr>
            <w:color w:val="000000" w:themeColor="text1"/>
          </w:rPr>
          <w:t>n</w:t>
        </w:r>
      </w:ins>
      <w:ins w:id="465" w:author="Perkowski, Evan A" w:date="2023-01-03T16:20:00Z">
        <w:r w:rsidR="00BF5D52">
          <w:rPr>
            <w:color w:val="000000" w:themeColor="text1"/>
          </w:rPr>
          <w:t xml:space="preserve"> interaction between soil nitrogen availability and soil moisture (</w:t>
        </w:r>
        <w:r w:rsidR="00BF5D52" w:rsidRPr="00DE0E3A">
          <w:rPr>
            <w:i/>
            <w:iCs/>
            <w:color w:val="000000" w:themeColor="text1"/>
          </w:rPr>
          <w:t>p</w:t>
        </w:r>
        <w:r w:rsidR="00BF5D52">
          <w:rPr>
            <w:color w:val="000000" w:themeColor="text1"/>
          </w:rPr>
          <w:t xml:space="preserve">&lt;0.001; Table 4) indicated that the general positive effect of increasing soil nitrogen availability on </w:t>
        </w:r>
        <w:r w:rsidR="00BF5D52">
          <w:rPr>
            <w:i/>
            <w:iCs/>
            <w:color w:val="000000" w:themeColor="text1"/>
          </w:rPr>
          <w:t>N</w:t>
        </w:r>
        <w:r w:rsidR="00BF5D52">
          <w:rPr>
            <w:color w:val="000000" w:themeColor="text1"/>
            <w:vertAlign w:val="subscript"/>
          </w:rPr>
          <w:t>mass</w:t>
        </w:r>
      </w:ins>
      <w:ins w:id="466" w:author="Perkowski, Evan A" w:date="2023-01-03T16:22:00Z">
        <w:r w:rsidR="00BF5D52">
          <w:rPr>
            <w:color w:val="000000" w:themeColor="text1"/>
          </w:rPr>
          <w:t xml:space="preserve"> (</w:t>
        </w:r>
        <w:r w:rsidR="00BF5D52" w:rsidRPr="00DE0E3A">
          <w:rPr>
            <w:i/>
            <w:iCs/>
            <w:color w:val="000000" w:themeColor="text1"/>
          </w:rPr>
          <w:t>p</w:t>
        </w:r>
        <w:r w:rsidR="00BF5D52">
          <w:rPr>
            <w:color w:val="000000" w:themeColor="text1"/>
          </w:rPr>
          <w:t>&lt;0.001; Table 4) decreased with increasing soil moisture</w:t>
        </w:r>
      </w:ins>
      <w:ins w:id="467" w:author="Perkowski, Evan A" w:date="2023-01-03T16:24:00Z">
        <w:r w:rsidR="00BF5D52">
          <w:rPr>
            <w:color w:val="000000" w:themeColor="text1"/>
          </w:rPr>
          <w:t xml:space="preserve">, despite a general positive effect of increasing soil moisture on </w:t>
        </w:r>
        <w:r w:rsidR="00BF5D52">
          <w:rPr>
            <w:i/>
            <w:iCs/>
            <w:color w:val="000000" w:themeColor="text1"/>
          </w:rPr>
          <w:t>N</w:t>
        </w:r>
        <w:r w:rsidR="00BF5D52">
          <w:rPr>
            <w:color w:val="000000" w:themeColor="text1"/>
            <w:vertAlign w:val="subscript"/>
          </w:rPr>
          <w:t>mass</w:t>
        </w:r>
        <w:r w:rsidR="00BF5D52">
          <w:rPr>
            <w:color w:val="000000" w:themeColor="text1"/>
          </w:rPr>
          <w:t xml:space="preserve"> (</w:t>
        </w:r>
        <w:r w:rsidR="00BF5D52" w:rsidRPr="00DE0E3A">
          <w:rPr>
            <w:i/>
            <w:iCs/>
            <w:color w:val="000000" w:themeColor="text1"/>
          </w:rPr>
          <w:t>p</w:t>
        </w:r>
        <w:r w:rsidR="00BF5D52">
          <w:rPr>
            <w:color w:val="000000" w:themeColor="text1"/>
          </w:rPr>
          <w:t>&lt;0.001; Table 4)</w:t>
        </w:r>
      </w:ins>
      <w:ins w:id="468" w:author="Perkowski, Evan A" w:date="2023-01-03T16:22:00Z">
        <w:r w:rsidR="00BF5D52">
          <w:rPr>
            <w:color w:val="000000" w:themeColor="text1"/>
          </w:rPr>
          <w:t xml:space="preserve">. </w:t>
        </w:r>
      </w:ins>
      <w:ins w:id="469" w:author="Perkowski, Evan A" w:date="2023-01-03T16:24:00Z">
        <w:r w:rsidR="00BF5D52">
          <w:rPr>
            <w:color w:val="000000" w:themeColor="text1"/>
          </w:rPr>
          <w:t>T</w:t>
        </w:r>
      </w:ins>
      <w:ins w:id="470" w:author="Perkowski, Evan A" w:date="2023-01-03T16:22:00Z">
        <w:r w:rsidR="00BF5D52">
          <w:rPr>
            <w:color w:val="000000" w:themeColor="text1"/>
          </w:rPr>
          <w:t>his interaction indicated that the positive effec</w:t>
        </w:r>
      </w:ins>
      <w:ins w:id="471" w:author="Perkowski, Evan A" w:date="2023-01-03T16:23:00Z">
        <w:r w:rsidR="00BF5D52">
          <w:rPr>
            <w:color w:val="000000" w:themeColor="text1"/>
          </w:rPr>
          <w:t xml:space="preserve">t of increasing soil nitrogen availability on </w:t>
        </w:r>
      </w:ins>
      <w:ins w:id="472" w:author="Perkowski, Evan A" w:date="2023-01-03T16:22:00Z">
        <w:r w:rsidR="00BF5D52">
          <w:rPr>
            <w:i/>
            <w:iCs/>
            <w:color w:val="000000" w:themeColor="text1"/>
          </w:rPr>
          <w:t>N</w:t>
        </w:r>
        <w:r w:rsidR="00BF5D52">
          <w:rPr>
            <w:color w:val="000000" w:themeColor="text1"/>
            <w:vertAlign w:val="subscript"/>
          </w:rPr>
          <w:t>mass</w:t>
        </w:r>
        <w:r w:rsidR="00BF5D52">
          <w:rPr>
            <w:color w:val="000000" w:themeColor="text1"/>
          </w:rPr>
          <w:t xml:space="preserve"> was only apparent when soil moisture was less than </w:t>
        </w:r>
      </w:ins>
      <w:ins w:id="473" w:author="Perkowski, Evan A" w:date="2023-01-03T16:23:00Z">
        <w:r w:rsidR="00BF5D52">
          <w:rPr>
            <w:color w:val="000000" w:themeColor="text1"/>
          </w:rPr>
          <w:t>70</w:t>
        </w:r>
      </w:ins>
      <w:ins w:id="474" w:author="Perkowski, Evan A" w:date="2023-01-03T16:22:00Z">
        <w:r w:rsidR="00BF5D52">
          <w:rPr>
            <w:color w:val="000000" w:themeColor="text1"/>
          </w:rPr>
          <w:t xml:space="preserve">% the maximum water holding capacity (Tukey: </w:t>
        </w:r>
        <w:r w:rsidR="00BF5D52" w:rsidRPr="00DE0E3A">
          <w:rPr>
            <w:i/>
            <w:iCs/>
            <w:color w:val="000000" w:themeColor="text1"/>
          </w:rPr>
          <w:t>p</w:t>
        </w:r>
        <w:r w:rsidR="00BF5D52">
          <w:rPr>
            <w:color w:val="000000" w:themeColor="text1"/>
          </w:rPr>
          <w:t>&lt;0.05 in all cases)</w:t>
        </w:r>
      </w:ins>
      <w:ins w:id="475" w:author="Perkowski, Evan A" w:date="2023-01-18T16:06:00Z">
        <w:r w:rsidR="00F150BB">
          <w:rPr>
            <w:color w:val="000000" w:themeColor="text1"/>
          </w:rPr>
          <w:t xml:space="preserve">. </w:t>
        </w:r>
      </w:ins>
      <w:ins w:id="476" w:author="Perkowski, Evan A" w:date="2023-01-04T14:04:00Z">
        <w:r w:rsidR="00671F48">
          <w:rPr>
            <w:color w:val="000000" w:themeColor="text1"/>
          </w:rPr>
          <w:t xml:space="preserve">Finally, </w:t>
        </w:r>
      </w:ins>
      <w:ins w:id="477" w:author="Perkowski, Evan A" w:date="2023-01-16T16:13:00Z">
        <w:r w:rsidR="006A7B9F">
          <w:rPr>
            <w:color w:val="000000" w:themeColor="text1"/>
          </w:rPr>
          <w:t xml:space="preserve">a </w:t>
        </w:r>
      </w:ins>
      <w:ins w:id="478" w:author="Perkowski, Evan A" w:date="2023-01-03T16:24:00Z">
        <w:r w:rsidR="00BF5D52">
          <w:rPr>
            <w:color w:val="000000" w:themeColor="text1"/>
          </w:rPr>
          <w:t>plant functional group effect</w:t>
        </w:r>
      </w:ins>
      <w:ins w:id="479" w:author="Perkowski, Evan A" w:date="2023-01-03T16:28:00Z">
        <w:r w:rsidR="00BF5D52">
          <w:rPr>
            <w:color w:val="000000" w:themeColor="text1"/>
          </w:rPr>
          <w:t xml:space="preserve"> (</w:t>
        </w:r>
        <w:r w:rsidR="00BF5D52" w:rsidRPr="00DE0E3A">
          <w:rPr>
            <w:i/>
            <w:iCs/>
            <w:color w:val="000000" w:themeColor="text1"/>
          </w:rPr>
          <w:t>p</w:t>
        </w:r>
        <w:r w:rsidR="00BF5D52">
          <w:rPr>
            <w:color w:val="000000" w:themeColor="text1"/>
          </w:rPr>
          <w:t>&lt;0.001; Table 4)</w:t>
        </w:r>
      </w:ins>
      <w:ins w:id="480" w:author="Perkowski, Evan A" w:date="2023-01-03T16:24:00Z">
        <w:r w:rsidR="00BF5D52">
          <w:rPr>
            <w:color w:val="000000" w:themeColor="text1"/>
          </w:rPr>
          <w:t xml:space="preserve"> indicated that </w:t>
        </w:r>
      </w:ins>
      <w:ins w:id="481" w:author="Perkowski, Evan A" w:date="2023-01-03T16:26:00Z">
        <w:r w:rsidR="00BF5D52">
          <w:rPr>
            <w:color w:val="000000" w:themeColor="text1"/>
          </w:rPr>
          <w:t>C</w:t>
        </w:r>
        <w:r w:rsidR="00BF5D52">
          <w:rPr>
            <w:color w:val="000000" w:themeColor="text1"/>
            <w:vertAlign w:val="subscript"/>
          </w:rPr>
          <w:t>4</w:t>
        </w:r>
        <w:r w:rsidR="00BF5D52">
          <w:rPr>
            <w:color w:val="000000" w:themeColor="text1"/>
          </w:rPr>
          <w:t xml:space="preserve"> nonlegumes had lower </w:t>
        </w:r>
        <w:r w:rsidR="00BF5D52">
          <w:rPr>
            <w:i/>
            <w:iCs/>
            <w:color w:val="000000" w:themeColor="text1"/>
          </w:rPr>
          <w:t>N</w:t>
        </w:r>
        <w:r w:rsidR="00BF5D52">
          <w:rPr>
            <w:color w:val="000000" w:themeColor="text1"/>
            <w:vertAlign w:val="subscript"/>
          </w:rPr>
          <w:t>mass</w:t>
        </w:r>
        <w:r w:rsidR="00BF5D52">
          <w:rPr>
            <w:color w:val="000000" w:themeColor="text1"/>
          </w:rPr>
          <w:t xml:space="preserve"> values compared to </w:t>
        </w:r>
      </w:ins>
      <w:ins w:id="482" w:author="Perkowski, Evan A" w:date="2023-01-03T16:25:00Z">
        <w:r w:rsidR="00BF5D52">
          <w:rPr>
            <w:color w:val="000000" w:themeColor="text1"/>
          </w:rPr>
          <w:t>C</w:t>
        </w:r>
        <w:r w:rsidR="00BF5D52">
          <w:rPr>
            <w:color w:val="000000" w:themeColor="text1"/>
            <w:vertAlign w:val="subscript"/>
          </w:rPr>
          <w:t>3</w:t>
        </w:r>
        <w:r w:rsidR="00BF5D52">
          <w:rPr>
            <w:color w:val="000000" w:themeColor="text1"/>
          </w:rPr>
          <w:t xml:space="preserve"> legumes (Tukey: </w:t>
        </w:r>
        <w:r w:rsidR="00BF5D52" w:rsidRPr="00DE0E3A">
          <w:rPr>
            <w:i/>
            <w:iCs/>
            <w:color w:val="000000" w:themeColor="text1"/>
          </w:rPr>
          <w:t>p</w:t>
        </w:r>
        <w:r w:rsidR="00BF5D52">
          <w:rPr>
            <w:color w:val="000000" w:themeColor="text1"/>
          </w:rPr>
          <w:t xml:space="preserve">=0.002) and </w:t>
        </w:r>
      </w:ins>
      <w:ins w:id="483" w:author="Perkowski, Evan A" w:date="2023-01-03T16:26:00Z">
        <w:r w:rsidR="00BF5D52">
          <w:rPr>
            <w:color w:val="000000" w:themeColor="text1"/>
          </w:rPr>
          <w:t>C</w:t>
        </w:r>
        <w:r w:rsidR="00BF5D52">
          <w:rPr>
            <w:color w:val="000000" w:themeColor="text1"/>
            <w:vertAlign w:val="subscript"/>
          </w:rPr>
          <w:t>3</w:t>
        </w:r>
        <w:r w:rsidR="00BF5D52">
          <w:rPr>
            <w:color w:val="000000" w:themeColor="text1"/>
          </w:rPr>
          <w:t xml:space="preserve"> nonlegumes (Tukey: </w:t>
        </w:r>
        <w:r w:rsidR="00BF5D52" w:rsidRPr="00DE0E3A">
          <w:rPr>
            <w:i/>
            <w:iCs/>
            <w:color w:val="000000" w:themeColor="text1"/>
          </w:rPr>
          <w:t>p</w:t>
        </w:r>
        <w:r w:rsidR="00BF5D52">
          <w:rPr>
            <w:color w:val="000000" w:themeColor="text1"/>
          </w:rPr>
          <w:t>=0.0</w:t>
        </w:r>
      </w:ins>
      <w:ins w:id="484" w:author="Perkowski, Evan A" w:date="2023-01-03T16:28:00Z">
        <w:r w:rsidR="00BF5D52">
          <w:rPr>
            <w:color w:val="000000" w:themeColor="text1"/>
          </w:rPr>
          <w:t>1</w:t>
        </w:r>
      </w:ins>
      <w:ins w:id="485" w:author="Perkowski, Evan A" w:date="2023-01-04T14:04:00Z">
        <w:r w:rsidR="00671F48">
          <w:rPr>
            <w:color w:val="000000" w:themeColor="text1"/>
          </w:rPr>
          <w:t>9</w:t>
        </w:r>
      </w:ins>
      <w:ins w:id="486" w:author="Perkowski, Evan A" w:date="2023-01-03T16:26:00Z">
        <w:r w:rsidR="00BF5D52">
          <w:rPr>
            <w:color w:val="000000" w:themeColor="text1"/>
          </w:rPr>
          <w:t>), while</w:t>
        </w:r>
      </w:ins>
      <w:ins w:id="487" w:author="Perkowski, Evan A" w:date="2023-01-04T14:05:00Z">
        <w:r w:rsidR="00671F48">
          <w:rPr>
            <w:color w:val="000000" w:themeColor="text1"/>
          </w:rPr>
          <w:t xml:space="preserve"> </w:t>
        </w:r>
        <w:r w:rsidR="00671F48">
          <w:rPr>
            <w:i/>
            <w:iCs/>
            <w:color w:val="000000" w:themeColor="text1"/>
          </w:rPr>
          <w:t>N</w:t>
        </w:r>
        <w:r w:rsidR="00671F48">
          <w:rPr>
            <w:color w:val="000000" w:themeColor="text1"/>
            <w:vertAlign w:val="subscript"/>
          </w:rPr>
          <w:t>mass</w:t>
        </w:r>
        <w:r w:rsidR="00671F48">
          <w:rPr>
            <w:color w:val="000000" w:themeColor="text1"/>
          </w:rPr>
          <w:t xml:space="preserve"> did not differ between</w:t>
        </w:r>
      </w:ins>
      <w:ins w:id="488" w:author="Perkowski, Evan A" w:date="2023-01-03T16:26:00Z">
        <w:r w:rsidR="00BF5D52">
          <w:rPr>
            <w:color w:val="000000" w:themeColor="text1"/>
          </w:rPr>
          <w:t xml:space="preserve"> C</w:t>
        </w:r>
      </w:ins>
      <w:ins w:id="489" w:author="Perkowski, Evan A" w:date="2023-01-03T16:27:00Z">
        <w:r w:rsidR="00BF5D52">
          <w:rPr>
            <w:color w:val="000000" w:themeColor="text1"/>
            <w:vertAlign w:val="subscript"/>
          </w:rPr>
          <w:t>3</w:t>
        </w:r>
        <w:r w:rsidR="00BF5D52">
          <w:rPr>
            <w:color w:val="000000" w:themeColor="text1"/>
          </w:rPr>
          <w:t xml:space="preserve"> legumes</w:t>
        </w:r>
      </w:ins>
      <w:ins w:id="490" w:author="Perkowski, Evan A" w:date="2023-01-04T14:05:00Z">
        <w:r w:rsidR="00671F48">
          <w:rPr>
            <w:color w:val="000000" w:themeColor="text1"/>
          </w:rPr>
          <w:t xml:space="preserve"> and </w:t>
        </w:r>
      </w:ins>
      <w:ins w:id="491" w:author="Perkowski, Evan A" w:date="2023-01-03T16:27:00Z">
        <w:r w:rsidR="00BF5D52">
          <w:rPr>
            <w:color w:val="000000" w:themeColor="text1"/>
          </w:rPr>
          <w:t>C</w:t>
        </w:r>
        <w:r w:rsidR="00BF5D52">
          <w:rPr>
            <w:color w:val="000000" w:themeColor="text1"/>
            <w:vertAlign w:val="subscript"/>
          </w:rPr>
          <w:t>3</w:t>
        </w:r>
        <w:r w:rsidR="00BF5D52">
          <w:rPr>
            <w:color w:val="000000" w:themeColor="text1"/>
          </w:rPr>
          <w:t xml:space="preserve"> nonlegum</w:t>
        </w:r>
      </w:ins>
      <w:ins w:id="492" w:author="Perkowski, Evan A" w:date="2023-01-04T14:05:00Z">
        <w:r w:rsidR="00671F48">
          <w:rPr>
            <w:color w:val="000000" w:themeColor="text1"/>
          </w:rPr>
          <w:t>e</w:t>
        </w:r>
      </w:ins>
      <w:ins w:id="493" w:author="Perkowski, Evan A" w:date="2023-01-03T16:27:00Z">
        <w:r w:rsidR="00BF5D52">
          <w:rPr>
            <w:color w:val="000000" w:themeColor="text1"/>
          </w:rPr>
          <w:t xml:space="preserve">s (Tukey: </w:t>
        </w:r>
        <w:r w:rsidR="00BF5D52" w:rsidRPr="00DE0E3A">
          <w:rPr>
            <w:i/>
            <w:iCs/>
            <w:color w:val="000000" w:themeColor="text1"/>
          </w:rPr>
          <w:t>p</w:t>
        </w:r>
        <w:r w:rsidR="00BF5D52">
          <w:rPr>
            <w:color w:val="000000" w:themeColor="text1"/>
          </w:rPr>
          <w:t>=</w:t>
        </w:r>
      </w:ins>
      <w:ins w:id="494" w:author="Perkowski, Evan A" w:date="2023-01-04T14:05:00Z">
        <w:r w:rsidR="00671F48">
          <w:rPr>
            <w:color w:val="000000" w:themeColor="text1"/>
          </w:rPr>
          <w:t>0.149</w:t>
        </w:r>
      </w:ins>
      <w:ins w:id="495" w:author="Perkowski, Evan A" w:date="2023-01-03T16:37:00Z">
        <w:r w:rsidR="00672B36">
          <w:rPr>
            <w:color w:val="000000" w:themeColor="text1"/>
          </w:rPr>
          <w:t>)</w:t>
        </w:r>
      </w:ins>
      <w:ins w:id="496" w:author="Perkowski, Evan A" w:date="2023-01-03T16:28:00Z">
        <w:r w:rsidR="00BF5D52">
          <w:rPr>
            <w:color w:val="000000" w:themeColor="text1"/>
          </w:rPr>
          <w:t>.</w:t>
        </w:r>
      </w:ins>
    </w:p>
    <w:p w14:paraId="1EA4A53B" w14:textId="54D85790" w:rsidR="002B48F9" w:rsidRDefault="008C622B" w:rsidP="0025039E">
      <w:pPr>
        <w:autoSpaceDE w:val="0"/>
        <w:autoSpaceDN w:val="0"/>
        <w:adjustRightInd w:val="0"/>
        <w:spacing w:line="36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ins w:id="497" w:author="Perkowski, Evan A" w:date="2023-01-03T16:38:00Z">
        <w:r w:rsidR="00672B36" w:rsidRPr="006F7E47">
          <w:rPr>
            <w:i/>
            <w:iCs/>
            <w:color w:val="000000" w:themeColor="text1"/>
            <w:lang w:val="el-GR"/>
          </w:rPr>
          <w:t>χ</w:t>
        </w:r>
      </w:ins>
      <w:r>
        <w:rPr>
          <w:color w:val="000000" w:themeColor="text1"/>
        </w:rPr>
        <w:t xml:space="preserve"> and functional group </w:t>
      </w:r>
      <w:ins w:id="498" w:author="Perkowski, Evan A" w:date="2023-01-03T16:38:00Z">
        <w:r w:rsidR="00672B36">
          <w:rPr>
            <w:color w:val="000000" w:themeColor="text1"/>
          </w:rPr>
          <w:t>(</w:t>
        </w:r>
        <w:r w:rsidR="00672B36" w:rsidRPr="00DE0E3A">
          <w:rPr>
            <w:i/>
            <w:iCs/>
            <w:color w:val="000000" w:themeColor="text1"/>
          </w:rPr>
          <w:t>p</w:t>
        </w:r>
        <w:r w:rsidR="00672B36">
          <w:rPr>
            <w:color w:val="000000" w:themeColor="text1"/>
          </w:rPr>
          <w:t xml:space="preserve">=0.005; Table 4) </w:t>
        </w:r>
      </w:ins>
      <w:r>
        <w:rPr>
          <w:color w:val="000000" w:themeColor="text1"/>
        </w:rPr>
        <w:t xml:space="preserve">indicated that the general negative effect of increasing </w:t>
      </w:r>
      <w:ins w:id="499" w:author="Perkowski, Evan A" w:date="2023-01-03T16:38: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ins w:id="500" w:author="Perkowski, Evan A" w:date="2023-01-03T16:38:00Z">
        <w:r w:rsidR="00672B36" w:rsidRPr="00DE0E3A">
          <w:rPr>
            <w:i/>
            <w:iCs/>
            <w:color w:val="000000" w:themeColor="text1"/>
          </w:rPr>
          <w:t>p</w:t>
        </w:r>
        <w:r w:rsidR="00672B36">
          <w:rPr>
            <w:color w:val="000000" w:themeColor="text1"/>
          </w:rPr>
          <w:t xml:space="preserve">&lt;0.001; </w:t>
        </w:r>
      </w:ins>
      <w:r>
        <w:rPr>
          <w:color w:val="000000" w:themeColor="text1"/>
        </w:rPr>
        <w:t xml:space="preserve">Table 4; Fig. </w:t>
      </w:r>
      <w:ins w:id="501" w:author="Perkowski, Evan A" w:date="2023-01-12T14:54:00Z">
        <w:r w:rsidR="00DE0E3A">
          <w:rPr>
            <w:color w:val="000000" w:themeColor="text1"/>
          </w:rPr>
          <w:t>4c</w:t>
        </w:r>
      </w:ins>
      <w:r>
        <w:rPr>
          <w:color w:val="000000" w:themeColor="text1"/>
        </w:rPr>
        <w:t xml:space="preserve">) was driven by a negative effect of increasing </w:t>
      </w:r>
      <w:ins w:id="502" w:author="Perkowski, Evan A" w:date="2023-01-03T16:38: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w:t>
      </w:r>
      <w:ins w:id="503" w:author="Perkowski, Evan A" w:date="2023-01-03T16:39:00Z">
        <w:r w:rsidR="00801ECF">
          <w:rPr>
            <w:color w:val="000000" w:themeColor="text1"/>
          </w:rPr>
          <w:t>and C</w:t>
        </w:r>
        <w:r w:rsidR="00801ECF">
          <w:rPr>
            <w:color w:val="000000" w:themeColor="text1"/>
            <w:vertAlign w:val="subscript"/>
          </w:rPr>
          <w:t>3</w:t>
        </w:r>
      </w:ins>
      <w:ins w:id="504" w:author="Perkowski, Evan A" w:date="2023-01-03T16:40:00Z">
        <w:r w:rsidR="00801ECF">
          <w:rPr>
            <w:color w:val="000000" w:themeColor="text1"/>
          </w:rPr>
          <w:t xml:space="preserve"> nonlegumes (Tukey: </w:t>
        </w:r>
        <w:r w:rsidR="00801ECF" w:rsidRPr="00DE0E3A">
          <w:rPr>
            <w:i/>
            <w:iCs/>
            <w:color w:val="000000" w:themeColor="text1"/>
          </w:rPr>
          <w:t>p</w:t>
        </w:r>
        <w:r w:rsidR="00801ECF">
          <w:rPr>
            <w:color w:val="000000" w:themeColor="text1"/>
          </w:rPr>
          <w:t>&lt;0.001</w:t>
        </w:r>
      </w:ins>
      <w:ins w:id="505" w:author="Perkowski, Evan A" w:date="2023-01-04T14:10:00Z">
        <w:r w:rsidR="008C72FA">
          <w:rPr>
            <w:color w:val="000000" w:themeColor="text1"/>
          </w:rPr>
          <w:t xml:space="preserve"> in both cases</w:t>
        </w:r>
      </w:ins>
      <w:ins w:id="506" w:author="Perkowski, Evan A" w:date="2023-01-03T16:40:00Z">
        <w:r w:rsidR="00801ECF">
          <w:rPr>
            <w:color w:val="000000" w:themeColor="text1"/>
          </w:rPr>
          <w:t>)</w:t>
        </w:r>
      </w:ins>
      <w:ins w:id="507" w:author="Perkowski, Evan A" w:date="2023-01-18T16:07:00Z">
        <w:r w:rsidR="00515044">
          <w:rPr>
            <w:color w:val="000000" w:themeColor="text1"/>
          </w:rPr>
          <w:t>, with no</w:t>
        </w:r>
      </w:ins>
      <w:ins w:id="508" w:author="Perkowski, Evan A" w:date="2023-01-04T14:11:00Z">
        <w:r w:rsidR="008C72FA">
          <w:rPr>
            <w:color w:val="000000" w:themeColor="text1"/>
          </w:rPr>
          <w:t xml:space="preserve"> </w:t>
        </w:r>
      </w:ins>
      <w:r>
        <w:rPr>
          <w:color w:val="000000" w:themeColor="text1"/>
        </w:rPr>
        <w:t xml:space="preserve">effect of </w:t>
      </w:r>
      <w:ins w:id="509" w:author="Perkowski, Evan A" w:date="2023-01-03T16:39: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nonlegumes (Tukey: </w:t>
      </w:r>
      <w:r w:rsidRPr="00DE0E3A">
        <w:rPr>
          <w:i/>
          <w:iCs/>
          <w:color w:val="000000" w:themeColor="text1"/>
        </w:rPr>
        <w:t>p</w:t>
      </w:r>
      <w:r>
        <w:rPr>
          <w:color w:val="000000" w:themeColor="text1"/>
        </w:rPr>
        <w:t>=0.</w:t>
      </w:r>
      <w:ins w:id="510" w:author="Perkowski, Evan A" w:date="2023-01-04T14:11:00Z">
        <w:r w:rsidR="008C72FA">
          <w:rPr>
            <w:color w:val="000000" w:themeColor="text1"/>
          </w:rPr>
          <w:t>724</w:t>
        </w:r>
      </w:ins>
      <w:r>
        <w:rPr>
          <w:color w:val="000000" w:themeColor="text1"/>
        </w:rPr>
        <w:t xml:space="preserve">). </w:t>
      </w:r>
      <w:r w:rsidR="00514717">
        <w:rPr>
          <w:color w:val="000000" w:themeColor="text1"/>
        </w:rPr>
        <w:t>A</w:t>
      </w:r>
      <w:ins w:id="511" w:author="Perkowski, Evan A" w:date="2023-01-16T16:13:00Z">
        <w:r w:rsidR="006A7B9F">
          <w:rPr>
            <w:color w:val="000000" w:themeColor="text1"/>
          </w:rPr>
          <w:t>n</w:t>
        </w:r>
      </w:ins>
      <w:ins w:id="512" w:author="Perkowski, Evan A" w:date="2023-01-03T16:41:00Z">
        <w:r w:rsidR="00801ECF">
          <w:rPr>
            <w:color w:val="000000" w:themeColor="text1"/>
          </w:rPr>
          <w:t xml:space="preserve"> </w:t>
        </w:r>
      </w:ins>
      <w:r w:rsidR="00514717">
        <w:rPr>
          <w:color w:val="000000" w:themeColor="text1"/>
        </w:rPr>
        <w:t>interaction between soil nitrogen and soil moisture</w:t>
      </w:r>
      <w:ins w:id="513" w:author="Perkowski, Evan A" w:date="2023-01-03T16:41:00Z">
        <w:r w:rsidR="00801ECF">
          <w:rPr>
            <w:color w:val="000000" w:themeColor="text1"/>
          </w:rPr>
          <w:t xml:space="preserve"> (</w:t>
        </w:r>
        <w:r w:rsidR="00801ECF" w:rsidRPr="00DE0E3A">
          <w:rPr>
            <w:i/>
            <w:iCs/>
            <w:color w:val="000000" w:themeColor="text1"/>
          </w:rPr>
          <w:t>p</w:t>
        </w:r>
        <w:r w:rsidR="00801ECF">
          <w:rPr>
            <w:color w:val="000000" w:themeColor="text1"/>
          </w:rPr>
          <w:t>&lt;0.001; Table 4)</w:t>
        </w:r>
      </w:ins>
      <w:r w:rsidR="00514717">
        <w:rPr>
          <w:color w:val="000000" w:themeColor="text1"/>
        </w:rPr>
        <w:t xml:space="preserve"> indicated that </w:t>
      </w:r>
      <w:ins w:id="514" w:author="Perkowski, Evan A" w:date="2023-01-03T16:42:00Z">
        <w:r w:rsidR="00801ECF">
          <w:rPr>
            <w:color w:val="000000" w:themeColor="text1"/>
          </w:rPr>
          <w:t xml:space="preserve">the general </w:t>
        </w:r>
      </w:ins>
      <w:r w:rsidR="00514717">
        <w:rPr>
          <w:color w:val="000000" w:themeColor="text1"/>
        </w:rPr>
        <w:t xml:space="preserve">negative effect of increasing soil nitrogen availability on </w:t>
      </w:r>
      <w:r w:rsidR="00514717">
        <w:rPr>
          <w:i/>
          <w:iCs/>
          <w:color w:val="000000" w:themeColor="text1"/>
        </w:rPr>
        <w:t>M</w:t>
      </w:r>
      <w:r w:rsidR="00514717">
        <w:rPr>
          <w:color w:val="000000" w:themeColor="text1"/>
          <w:vertAlign w:val="subscript"/>
        </w:rPr>
        <w:t>area</w:t>
      </w:r>
      <w:ins w:id="515" w:author="Perkowski, Evan A" w:date="2023-01-03T16:43:00Z">
        <w:r w:rsidR="00801ECF">
          <w:rPr>
            <w:color w:val="000000" w:themeColor="text1"/>
          </w:rPr>
          <w:t xml:space="preserve"> (</w:t>
        </w:r>
        <w:r w:rsidR="00801ECF" w:rsidRPr="00DE0E3A">
          <w:rPr>
            <w:i/>
            <w:iCs/>
            <w:color w:val="000000" w:themeColor="text1"/>
          </w:rPr>
          <w:t>p</w:t>
        </w:r>
        <w:r w:rsidR="00801ECF">
          <w:rPr>
            <w:color w:val="000000" w:themeColor="text1"/>
          </w:rPr>
          <w:t xml:space="preserve">&lt;0.001; Table 4) decreased with </w:t>
        </w:r>
        <w:r w:rsidR="00801ECF">
          <w:rPr>
            <w:color w:val="000000" w:themeColor="text1"/>
          </w:rPr>
          <w:lastRenderedPageBreak/>
          <w:t>increasing soil moisture</w:t>
        </w:r>
      </w:ins>
      <w:ins w:id="516" w:author="Perkowski, Evan A" w:date="2023-01-03T16:48:00Z">
        <w:r w:rsidR="00801ECF">
          <w:rPr>
            <w:color w:val="000000" w:themeColor="text1"/>
          </w:rPr>
          <w:t>, despite a</w:t>
        </w:r>
      </w:ins>
      <w:ins w:id="517" w:author="Perkowski, Evan A" w:date="2023-01-18T16:07:00Z">
        <w:r w:rsidR="00515044">
          <w:rPr>
            <w:color w:val="000000" w:themeColor="text1"/>
          </w:rPr>
          <w:t xml:space="preserve"> </w:t>
        </w:r>
      </w:ins>
      <w:ins w:id="518" w:author="Perkowski, Evan A" w:date="2023-01-03T16:48:00Z">
        <w:r w:rsidR="00801ECF">
          <w:rPr>
            <w:color w:val="000000" w:themeColor="text1"/>
          </w:rPr>
          <w:t xml:space="preserve">negative effect of increasing soil moisture on </w:t>
        </w:r>
        <w:r w:rsidR="00801ECF">
          <w:rPr>
            <w:i/>
            <w:iCs/>
            <w:color w:val="000000" w:themeColor="text1"/>
          </w:rPr>
          <w:t>M</w:t>
        </w:r>
      </w:ins>
      <w:ins w:id="519" w:author="Perkowski, Evan A" w:date="2023-01-03T16:49:00Z">
        <w:r w:rsidR="00801ECF">
          <w:rPr>
            <w:color w:val="000000" w:themeColor="text1"/>
            <w:vertAlign w:val="subscript"/>
          </w:rPr>
          <w:t>area</w:t>
        </w:r>
        <w:r w:rsidR="00801ECF">
          <w:rPr>
            <w:color w:val="000000" w:themeColor="text1"/>
          </w:rPr>
          <w:t xml:space="preserve"> (</w:t>
        </w:r>
        <w:r w:rsidR="00801ECF" w:rsidRPr="00DE0E3A">
          <w:rPr>
            <w:i/>
            <w:iCs/>
            <w:color w:val="000000" w:themeColor="text1"/>
          </w:rPr>
          <w:t>p</w:t>
        </w:r>
        <w:r w:rsidR="00801ECF">
          <w:rPr>
            <w:color w:val="000000" w:themeColor="text1"/>
          </w:rPr>
          <w:t>=0.00</w:t>
        </w:r>
      </w:ins>
      <w:ins w:id="520" w:author="Perkowski, Evan A" w:date="2023-01-04T14:12:00Z">
        <w:r w:rsidR="008C72FA">
          <w:rPr>
            <w:color w:val="000000" w:themeColor="text1"/>
          </w:rPr>
          <w:t>2</w:t>
        </w:r>
      </w:ins>
      <w:ins w:id="521" w:author="Perkowski, Evan A" w:date="2023-01-03T16:49:00Z">
        <w:r w:rsidR="00801ECF">
          <w:rPr>
            <w:color w:val="000000" w:themeColor="text1"/>
          </w:rPr>
          <w:t>; Table 4)</w:t>
        </w:r>
      </w:ins>
      <w:ins w:id="522" w:author="Perkowski, Evan A" w:date="2023-01-03T16:43:00Z">
        <w:r w:rsidR="00801ECF">
          <w:rPr>
            <w:color w:val="000000" w:themeColor="text1"/>
          </w:rPr>
          <w:t>. Specifically, the</w:t>
        </w:r>
      </w:ins>
      <w:ins w:id="523" w:author="Perkowski, Evan A" w:date="2023-01-03T16:41:00Z">
        <w:r w:rsidR="00801ECF">
          <w:rPr>
            <w:color w:val="000000" w:themeColor="text1"/>
          </w:rPr>
          <w:t xml:space="preserve"> </w:t>
        </w:r>
      </w:ins>
      <w:r w:rsidR="00514717">
        <w:rPr>
          <w:color w:val="000000" w:themeColor="text1"/>
        </w:rPr>
        <w:t xml:space="preserve">negative effect of increasing soil </w:t>
      </w:r>
      <w:ins w:id="524" w:author="Perkowski, Evan A" w:date="2023-01-03T16:42:00Z">
        <w:r w:rsidR="00801ECF">
          <w:rPr>
            <w:color w:val="000000" w:themeColor="text1"/>
          </w:rPr>
          <w:t xml:space="preserve">nitrogen availability </w:t>
        </w:r>
      </w:ins>
      <w:r w:rsidR="00514717">
        <w:rPr>
          <w:color w:val="000000" w:themeColor="text1"/>
        </w:rPr>
        <w:t xml:space="preserve">on </w:t>
      </w:r>
      <w:r w:rsidR="00514717">
        <w:rPr>
          <w:i/>
          <w:iCs/>
          <w:color w:val="000000" w:themeColor="text1"/>
        </w:rPr>
        <w:t>M</w:t>
      </w:r>
      <w:r w:rsidR="00514717">
        <w:rPr>
          <w:color w:val="000000" w:themeColor="text1"/>
          <w:vertAlign w:val="subscript"/>
        </w:rPr>
        <w:t>area</w:t>
      </w:r>
      <w:r w:rsidR="00514717">
        <w:rPr>
          <w:color w:val="000000" w:themeColor="text1"/>
        </w:rPr>
        <w:t xml:space="preserve"> was only apparent when soil moisture was less than 65% the maximum water holding capacity (Tukey: </w:t>
      </w:r>
      <w:r w:rsidR="00514717" w:rsidRPr="00DE0E3A">
        <w:rPr>
          <w:i/>
          <w:iCs/>
          <w:color w:val="000000" w:themeColor="text1"/>
        </w:rPr>
        <w:t>p</w:t>
      </w:r>
      <w:r w:rsidR="00514717">
        <w:rPr>
          <w:color w:val="000000" w:themeColor="text1"/>
        </w:rPr>
        <w:t xml:space="preserve">&lt;0.05 in all cases). </w:t>
      </w:r>
      <w:r w:rsidR="00320749">
        <w:rPr>
          <w:color w:val="000000" w:themeColor="text1"/>
        </w:rPr>
        <w:t>A</w:t>
      </w:r>
      <w:ins w:id="525" w:author="Perkowski, Evan A" w:date="2023-01-03T16:42:00Z">
        <w:r w:rsidR="00801ECF">
          <w:rPr>
            <w:color w:val="000000" w:themeColor="text1"/>
          </w:rPr>
          <w:t>n additional</w:t>
        </w:r>
      </w:ins>
      <w:r>
        <w:rPr>
          <w:color w:val="000000" w:themeColor="text1"/>
        </w:rPr>
        <w:t xml:space="preserve"> interaction between soil nitrogen availability and functional group</w:t>
      </w:r>
      <w:ins w:id="526" w:author="Perkowski, Evan A" w:date="2023-01-03T16:45:00Z">
        <w:r w:rsidR="00801ECF">
          <w:rPr>
            <w:color w:val="000000" w:themeColor="text1"/>
          </w:rPr>
          <w:t xml:space="preserve"> (</w:t>
        </w:r>
        <w:r w:rsidR="00801ECF" w:rsidRPr="00DE0E3A">
          <w:rPr>
            <w:i/>
            <w:iCs/>
            <w:color w:val="000000" w:themeColor="text1"/>
          </w:rPr>
          <w:t>p</w:t>
        </w:r>
      </w:ins>
      <w:ins w:id="527" w:author="Perkowski, Evan A" w:date="2023-01-03T16:46:00Z">
        <w:r w:rsidR="00801ECF">
          <w:rPr>
            <w:color w:val="000000" w:themeColor="text1"/>
          </w:rPr>
          <w:t>=0.03</w:t>
        </w:r>
      </w:ins>
      <w:ins w:id="528" w:author="Perkowski, Evan A" w:date="2023-01-04T14:12:00Z">
        <w:r w:rsidR="008C72FA">
          <w:rPr>
            <w:color w:val="000000" w:themeColor="text1"/>
          </w:rPr>
          <w:t>4</w:t>
        </w:r>
      </w:ins>
      <w:ins w:id="529" w:author="Perkowski, Evan A" w:date="2023-01-03T16:46:00Z">
        <w:r w:rsidR="00801ECF">
          <w:rPr>
            <w:color w:val="000000" w:themeColor="text1"/>
          </w:rPr>
          <w:t>; Table 4)</w:t>
        </w:r>
      </w:ins>
      <w:r>
        <w:rPr>
          <w:color w:val="000000" w:themeColor="text1"/>
        </w:rPr>
        <w:t xml:space="preserve"> </w:t>
      </w:r>
      <w:r w:rsidR="00320749">
        <w:rPr>
          <w:color w:val="000000" w:themeColor="text1"/>
        </w:rPr>
        <w:t xml:space="preserve">indicated that the general negative effect of increasing soil nitrogen availability on </w:t>
      </w:r>
      <w:r w:rsidR="00320749">
        <w:rPr>
          <w:i/>
          <w:iCs/>
          <w:color w:val="000000" w:themeColor="text1"/>
        </w:rPr>
        <w:t>M</w:t>
      </w:r>
      <w:r w:rsidR="00320749">
        <w:rPr>
          <w:color w:val="000000" w:themeColor="text1"/>
          <w:vertAlign w:val="subscript"/>
        </w:rPr>
        <w:t>area</w:t>
      </w:r>
      <w:r w:rsidR="00320749">
        <w:rPr>
          <w:color w:val="000000" w:themeColor="text1"/>
        </w:rPr>
        <w:t xml:space="preserve"> was driven by decreases in C</w:t>
      </w:r>
      <w:r w:rsidR="00320749">
        <w:rPr>
          <w:color w:val="000000" w:themeColor="text1"/>
          <w:vertAlign w:val="subscript"/>
        </w:rPr>
        <w:t>3</w:t>
      </w:r>
      <w:r w:rsidR="00320749">
        <w:rPr>
          <w:color w:val="000000" w:themeColor="text1"/>
        </w:rPr>
        <w:t xml:space="preserve"> nonlegumes (Tukey: </w:t>
      </w:r>
      <w:r w:rsidR="00320749" w:rsidRPr="00DE0E3A">
        <w:rPr>
          <w:i/>
          <w:iCs/>
          <w:color w:val="000000" w:themeColor="text1"/>
        </w:rPr>
        <w:t>p</w:t>
      </w:r>
      <w:r w:rsidR="00320749">
        <w:rPr>
          <w:color w:val="000000" w:themeColor="text1"/>
        </w:rPr>
        <w:t>&lt;0.001) and C</w:t>
      </w:r>
      <w:r w:rsidR="00320749">
        <w:rPr>
          <w:color w:val="000000" w:themeColor="text1"/>
          <w:vertAlign w:val="subscript"/>
        </w:rPr>
        <w:t>4</w:t>
      </w:r>
      <w:r w:rsidR="00320749">
        <w:rPr>
          <w:color w:val="000000" w:themeColor="text1"/>
        </w:rPr>
        <w:t xml:space="preserve"> nonlegumes (Tukey: </w:t>
      </w:r>
      <w:r w:rsidR="00320749" w:rsidRPr="00DE0E3A">
        <w:rPr>
          <w:i/>
          <w:iCs/>
          <w:color w:val="000000" w:themeColor="text1"/>
        </w:rPr>
        <w:t>p</w:t>
      </w:r>
      <w:r w:rsidR="00320749">
        <w:rPr>
          <w:color w:val="000000" w:themeColor="text1"/>
        </w:rPr>
        <w:t>=0.</w:t>
      </w:r>
      <w:ins w:id="530" w:author="Perkowski, Evan A" w:date="2023-01-03T16:47:00Z">
        <w:r w:rsidR="00801ECF">
          <w:rPr>
            <w:color w:val="000000" w:themeColor="text1"/>
          </w:rPr>
          <w:t>0</w:t>
        </w:r>
      </w:ins>
      <w:ins w:id="531" w:author="Perkowski, Evan A" w:date="2023-01-04T14:13:00Z">
        <w:r w:rsidR="008C72FA">
          <w:rPr>
            <w:color w:val="000000" w:themeColor="text1"/>
          </w:rPr>
          <w:t>03</w:t>
        </w:r>
      </w:ins>
      <w:r w:rsidR="00320749">
        <w:rPr>
          <w:color w:val="000000" w:themeColor="text1"/>
        </w:rPr>
        <w:t xml:space="preserve">), with no effect </w:t>
      </w:r>
      <w:ins w:id="532" w:author="Perkowski, Evan A" w:date="2023-01-04T14:13:00Z">
        <w:r w:rsidR="008C72FA">
          <w:rPr>
            <w:color w:val="000000" w:themeColor="text1"/>
          </w:rPr>
          <w:t>of soil nitrogen availability on</w:t>
        </w:r>
        <w:r w:rsidR="008C72FA" w:rsidRPr="008C72FA">
          <w:rPr>
            <w:i/>
            <w:iCs/>
            <w:color w:val="000000" w:themeColor="text1"/>
          </w:rPr>
          <w:t xml:space="preserve"> </w:t>
        </w:r>
        <w:r w:rsidR="008C72FA">
          <w:rPr>
            <w:i/>
            <w:iCs/>
            <w:color w:val="000000" w:themeColor="text1"/>
          </w:rPr>
          <w:t>M</w:t>
        </w:r>
        <w:r w:rsidR="008C72FA">
          <w:rPr>
            <w:color w:val="000000" w:themeColor="text1"/>
            <w:vertAlign w:val="subscript"/>
          </w:rPr>
          <w:t>area</w:t>
        </w:r>
        <w:r w:rsidR="008C72FA">
          <w:rPr>
            <w:color w:val="000000" w:themeColor="text1"/>
          </w:rPr>
          <w:t xml:space="preserve"> </w:t>
        </w:r>
      </w:ins>
      <w:r w:rsidR="00320749">
        <w:rPr>
          <w:color w:val="000000" w:themeColor="text1"/>
        </w:rPr>
        <w:t>in C</w:t>
      </w:r>
      <w:r w:rsidR="00320749">
        <w:rPr>
          <w:color w:val="000000" w:themeColor="text1"/>
          <w:vertAlign w:val="subscript"/>
        </w:rPr>
        <w:t>3</w:t>
      </w:r>
      <w:r w:rsidR="00320749">
        <w:rPr>
          <w:color w:val="000000" w:themeColor="text1"/>
        </w:rPr>
        <w:t xml:space="preserve"> legumes (Tukey: </w:t>
      </w:r>
      <w:r w:rsidR="00320749" w:rsidRPr="00DE0E3A">
        <w:rPr>
          <w:i/>
          <w:iCs/>
          <w:color w:val="000000" w:themeColor="text1"/>
        </w:rPr>
        <w:t>p</w:t>
      </w:r>
      <w:r w:rsidR="00320749">
        <w:rPr>
          <w:color w:val="000000" w:themeColor="text1"/>
        </w:rPr>
        <w:t>=0.</w:t>
      </w:r>
      <w:ins w:id="533" w:author="Perkowski, Evan A" w:date="2023-01-03T16:47:00Z">
        <w:r w:rsidR="00801ECF">
          <w:rPr>
            <w:color w:val="000000" w:themeColor="text1"/>
          </w:rPr>
          <w:t>9</w:t>
        </w:r>
      </w:ins>
      <w:ins w:id="534" w:author="Perkowski, Evan A" w:date="2023-01-04T14:13:00Z">
        <w:r w:rsidR="008C72FA">
          <w:rPr>
            <w:color w:val="000000" w:themeColor="text1"/>
          </w:rPr>
          <w:t>97</w:t>
        </w:r>
      </w:ins>
      <w:r w:rsidR="00320749">
        <w:rPr>
          <w:color w:val="000000" w:themeColor="text1"/>
        </w:rPr>
        <w:t>).</w:t>
      </w:r>
    </w:p>
    <w:p w14:paraId="151C9E71" w14:textId="77777777" w:rsidR="002B48F9" w:rsidRDefault="002B48F9" w:rsidP="0025039E">
      <w:pPr>
        <w:autoSpaceDE w:val="0"/>
        <w:autoSpaceDN w:val="0"/>
        <w:adjustRightInd w:val="0"/>
        <w:spacing w:line="36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8C72FA"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8C72FA" w:rsidRPr="000959FB" w:rsidRDefault="008C72FA" w:rsidP="008C72FA">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8C72FA" w:rsidRPr="008C72FA" w:rsidRDefault="008C72FA" w:rsidP="008C72FA">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191D968" w:rsidR="008C72FA" w:rsidRPr="008C72FA" w:rsidRDefault="008C72FA" w:rsidP="008C72FA">
            <w:pPr>
              <w:jc w:val="right"/>
              <w:rPr>
                <w:color w:val="000000"/>
              </w:rPr>
            </w:pPr>
            <w:r w:rsidRPr="008C72FA">
              <w:rPr>
                <w:color w:val="000000"/>
              </w:rPr>
              <w:t>2.78E+00</w:t>
            </w:r>
          </w:p>
        </w:tc>
        <w:tc>
          <w:tcPr>
            <w:tcW w:w="1007" w:type="dxa"/>
            <w:tcBorders>
              <w:top w:val="single" w:sz="4" w:space="0" w:color="auto"/>
              <w:left w:val="nil"/>
              <w:bottom w:val="nil"/>
              <w:right w:val="nil"/>
            </w:tcBorders>
            <w:shd w:val="clear" w:color="auto" w:fill="auto"/>
            <w:noWrap/>
            <w:vAlign w:val="bottom"/>
            <w:hideMark/>
          </w:tcPr>
          <w:p w14:paraId="14C0ED62" w14:textId="2AD10EC6"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2F2E1940" w:rsidR="008C72FA" w:rsidRPr="008C72FA" w:rsidRDefault="008C72FA" w:rsidP="008C72FA">
            <w:pPr>
              <w:jc w:val="right"/>
              <w:rPr>
                <w:color w:val="000000"/>
              </w:rPr>
            </w:pPr>
            <w:r w:rsidRPr="008C72FA">
              <w:rPr>
                <w:color w:val="000000"/>
              </w:rPr>
              <w:t>-</w:t>
            </w:r>
          </w:p>
        </w:tc>
        <w:tc>
          <w:tcPr>
            <w:tcW w:w="1303" w:type="dxa"/>
            <w:tcBorders>
              <w:top w:val="single" w:sz="4" w:space="0" w:color="auto"/>
              <w:left w:val="nil"/>
              <w:bottom w:val="nil"/>
              <w:right w:val="nil"/>
            </w:tcBorders>
            <w:vAlign w:val="bottom"/>
          </w:tcPr>
          <w:p w14:paraId="3A30F7DF" w14:textId="005F20A5" w:rsidR="008C72FA" w:rsidRPr="008C72FA" w:rsidRDefault="008C72FA" w:rsidP="008C72FA">
            <w:pPr>
              <w:jc w:val="right"/>
              <w:rPr>
                <w:color w:val="000000"/>
              </w:rPr>
            </w:pPr>
            <w:r w:rsidRPr="008C72FA">
              <w:rPr>
                <w:color w:val="000000"/>
              </w:rPr>
              <w:t>4.42E-01</w:t>
            </w:r>
          </w:p>
        </w:tc>
        <w:tc>
          <w:tcPr>
            <w:tcW w:w="996" w:type="dxa"/>
            <w:tcBorders>
              <w:top w:val="single" w:sz="4" w:space="0" w:color="auto"/>
              <w:left w:val="nil"/>
              <w:bottom w:val="nil"/>
              <w:right w:val="nil"/>
            </w:tcBorders>
            <w:vAlign w:val="bottom"/>
          </w:tcPr>
          <w:p w14:paraId="03A1F31E" w14:textId="6BEE6B23" w:rsidR="008C72FA" w:rsidRPr="008C72FA" w:rsidRDefault="008C72FA" w:rsidP="008C72FA">
            <w:pPr>
              <w:jc w:val="right"/>
              <w:rPr>
                <w:color w:val="000000"/>
              </w:rPr>
            </w:pPr>
            <w:r w:rsidRPr="008C72FA">
              <w:rPr>
                <w:color w:val="000000"/>
              </w:rPr>
              <w:t>-</w:t>
            </w:r>
          </w:p>
        </w:tc>
        <w:tc>
          <w:tcPr>
            <w:tcW w:w="1013" w:type="dxa"/>
            <w:tcBorders>
              <w:top w:val="single" w:sz="4" w:space="0" w:color="auto"/>
              <w:left w:val="nil"/>
              <w:bottom w:val="nil"/>
              <w:right w:val="nil"/>
            </w:tcBorders>
            <w:vAlign w:val="bottom"/>
          </w:tcPr>
          <w:p w14:paraId="76F875D9" w14:textId="3AA65B31" w:rsidR="008C72FA" w:rsidRPr="008C72FA" w:rsidRDefault="008C72FA" w:rsidP="008C72FA">
            <w:pPr>
              <w:jc w:val="right"/>
              <w:rPr>
                <w:color w:val="000000"/>
              </w:rPr>
            </w:pPr>
            <w:r w:rsidRPr="008C72FA">
              <w:rPr>
                <w:color w:val="000000"/>
              </w:rPr>
              <w:t>-</w:t>
            </w:r>
          </w:p>
        </w:tc>
        <w:tc>
          <w:tcPr>
            <w:tcW w:w="1306" w:type="dxa"/>
            <w:tcBorders>
              <w:top w:val="single" w:sz="4" w:space="0" w:color="auto"/>
              <w:left w:val="nil"/>
              <w:bottom w:val="nil"/>
              <w:right w:val="nil"/>
            </w:tcBorders>
            <w:vAlign w:val="bottom"/>
          </w:tcPr>
          <w:p w14:paraId="02FE39A4" w14:textId="3020ECB2" w:rsidR="008C72FA" w:rsidRPr="008C72FA" w:rsidRDefault="008C72FA" w:rsidP="008C72FA">
            <w:pPr>
              <w:jc w:val="right"/>
              <w:rPr>
                <w:color w:val="000000"/>
              </w:rPr>
            </w:pPr>
            <w:r w:rsidRPr="008C72FA">
              <w:rPr>
                <w:color w:val="000000"/>
              </w:rPr>
              <w:t>6.97E+00</w:t>
            </w:r>
          </w:p>
        </w:tc>
        <w:tc>
          <w:tcPr>
            <w:tcW w:w="1070" w:type="dxa"/>
            <w:tcBorders>
              <w:top w:val="single" w:sz="4" w:space="0" w:color="auto"/>
              <w:left w:val="nil"/>
              <w:bottom w:val="nil"/>
              <w:right w:val="nil"/>
            </w:tcBorders>
            <w:vAlign w:val="bottom"/>
          </w:tcPr>
          <w:p w14:paraId="6DF5F250" w14:textId="010810F7"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vAlign w:val="bottom"/>
          </w:tcPr>
          <w:p w14:paraId="0F5DC793" w14:textId="0E56663E" w:rsidR="008C72FA" w:rsidRPr="008C72FA" w:rsidRDefault="008C72FA" w:rsidP="008C72FA">
            <w:pPr>
              <w:jc w:val="right"/>
              <w:rPr>
                <w:color w:val="000000"/>
              </w:rPr>
            </w:pPr>
            <w:r w:rsidRPr="008C72FA">
              <w:rPr>
                <w:color w:val="000000"/>
              </w:rPr>
              <w:t>-</w:t>
            </w:r>
          </w:p>
        </w:tc>
      </w:tr>
      <w:tr w:rsidR="008C72FA"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8C72FA" w:rsidRPr="000959FB" w:rsidRDefault="008C72FA" w:rsidP="008C72FA">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5DA99DA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0DE601D3" w:rsidR="008C72FA" w:rsidRPr="008C72FA" w:rsidRDefault="008C72FA" w:rsidP="008C72FA">
            <w:pPr>
              <w:jc w:val="right"/>
              <w:rPr>
                <w:color w:val="000000"/>
              </w:rPr>
            </w:pPr>
            <w:r w:rsidRPr="008C72FA">
              <w:rPr>
                <w:color w:val="000000"/>
              </w:rPr>
              <w:t>-2.53E+00</w:t>
            </w:r>
          </w:p>
        </w:tc>
        <w:tc>
          <w:tcPr>
            <w:tcW w:w="1007" w:type="dxa"/>
            <w:tcBorders>
              <w:top w:val="nil"/>
              <w:left w:val="nil"/>
              <w:bottom w:val="nil"/>
              <w:right w:val="nil"/>
            </w:tcBorders>
            <w:shd w:val="clear" w:color="auto" w:fill="auto"/>
            <w:noWrap/>
            <w:vAlign w:val="bottom"/>
            <w:hideMark/>
          </w:tcPr>
          <w:p w14:paraId="656D1156" w14:textId="0890F54C" w:rsidR="008C72FA" w:rsidRPr="008C72FA" w:rsidRDefault="008C72FA" w:rsidP="008C72FA">
            <w:pPr>
              <w:jc w:val="right"/>
              <w:rPr>
                <w:color w:val="000000"/>
              </w:rPr>
            </w:pPr>
            <w:r w:rsidRPr="008C72FA">
              <w:rPr>
                <w:color w:val="000000"/>
              </w:rPr>
              <w:t>15.771</w:t>
            </w:r>
          </w:p>
        </w:tc>
        <w:tc>
          <w:tcPr>
            <w:tcW w:w="1070" w:type="dxa"/>
            <w:tcBorders>
              <w:top w:val="nil"/>
              <w:left w:val="nil"/>
              <w:bottom w:val="nil"/>
              <w:right w:val="nil"/>
            </w:tcBorders>
            <w:shd w:val="clear" w:color="auto" w:fill="auto"/>
            <w:noWrap/>
            <w:vAlign w:val="bottom"/>
            <w:hideMark/>
          </w:tcPr>
          <w:p w14:paraId="243F0FB2" w14:textId="117E4390"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296672BB" w14:textId="7D77C06A" w:rsidR="008C72FA" w:rsidRPr="008C72FA" w:rsidRDefault="008C72FA" w:rsidP="008C72FA">
            <w:pPr>
              <w:jc w:val="right"/>
              <w:rPr>
                <w:color w:val="000000"/>
              </w:rPr>
            </w:pPr>
            <w:r w:rsidRPr="008C72FA">
              <w:rPr>
                <w:color w:val="000000"/>
              </w:rPr>
              <w:t>4.56E-01</w:t>
            </w:r>
          </w:p>
        </w:tc>
        <w:tc>
          <w:tcPr>
            <w:tcW w:w="996" w:type="dxa"/>
            <w:tcBorders>
              <w:top w:val="nil"/>
              <w:left w:val="nil"/>
              <w:bottom w:val="nil"/>
              <w:right w:val="nil"/>
            </w:tcBorders>
            <w:vAlign w:val="bottom"/>
          </w:tcPr>
          <w:p w14:paraId="5A4C45CD" w14:textId="68B60059" w:rsidR="008C72FA" w:rsidRPr="008C72FA" w:rsidRDefault="008C72FA" w:rsidP="008C72FA">
            <w:pPr>
              <w:jc w:val="right"/>
              <w:rPr>
                <w:color w:val="000000"/>
              </w:rPr>
            </w:pPr>
            <w:r w:rsidRPr="008C72FA">
              <w:rPr>
                <w:color w:val="000000"/>
              </w:rPr>
              <w:t>1.201</w:t>
            </w:r>
          </w:p>
        </w:tc>
        <w:tc>
          <w:tcPr>
            <w:tcW w:w="1013" w:type="dxa"/>
            <w:tcBorders>
              <w:top w:val="nil"/>
              <w:left w:val="nil"/>
              <w:bottom w:val="nil"/>
              <w:right w:val="nil"/>
            </w:tcBorders>
            <w:vAlign w:val="bottom"/>
          </w:tcPr>
          <w:p w14:paraId="3B1EA975" w14:textId="6CC7CC34" w:rsidR="008C72FA" w:rsidRPr="008C72FA" w:rsidRDefault="008C72FA" w:rsidP="008C72FA">
            <w:pPr>
              <w:jc w:val="right"/>
              <w:rPr>
                <w:color w:val="000000"/>
              </w:rPr>
            </w:pPr>
            <w:r w:rsidRPr="008C72FA">
              <w:rPr>
                <w:color w:val="000000"/>
              </w:rPr>
              <w:t>0.273</w:t>
            </w:r>
          </w:p>
        </w:tc>
        <w:tc>
          <w:tcPr>
            <w:tcW w:w="1306" w:type="dxa"/>
            <w:tcBorders>
              <w:top w:val="nil"/>
              <w:left w:val="nil"/>
              <w:bottom w:val="nil"/>
              <w:right w:val="nil"/>
            </w:tcBorders>
            <w:vAlign w:val="bottom"/>
          </w:tcPr>
          <w:p w14:paraId="09F8DBBD" w14:textId="252D21A0" w:rsidR="008C72FA" w:rsidRPr="008C72FA" w:rsidRDefault="008C72FA" w:rsidP="008C72FA">
            <w:pPr>
              <w:jc w:val="right"/>
              <w:rPr>
                <w:color w:val="000000"/>
              </w:rPr>
            </w:pPr>
            <w:r w:rsidRPr="008C72FA">
              <w:rPr>
                <w:color w:val="000000"/>
              </w:rPr>
              <w:t>-3.10E+00</w:t>
            </w:r>
          </w:p>
        </w:tc>
        <w:tc>
          <w:tcPr>
            <w:tcW w:w="1070" w:type="dxa"/>
            <w:tcBorders>
              <w:top w:val="nil"/>
              <w:left w:val="nil"/>
              <w:bottom w:val="nil"/>
              <w:right w:val="nil"/>
            </w:tcBorders>
            <w:vAlign w:val="bottom"/>
          </w:tcPr>
          <w:p w14:paraId="2B129716" w14:textId="79999FE0" w:rsidR="008C72FA" w:rsidRPr="008C72FA" w:rsidRDefault="008C72FA" w:rsidP="008C72FA">
            <w:pPr>
              <w:jc w:val="right"/>
              <w:rPr>
                <w:color w:val="000000"/>
              </w:rPr>
            </w:pPr>
            <w:r w:rsidRPr="008C72FA">
              <w:rPr>
                <w:color w:val="000000"/>
              </w:rPr>
              <w:t>20.62</w:t>
            </w:r>
            <w:r>
              <w:rPr>
                <w:color w:val="000000"/>
              </w:rPr>
              <w:t>0</w:t>
            </w:r>
          </w:p>
        </w:tc>
        <w:tc>
          <w:tcPr>
            <w:tcW w:w="1070" w:type="dxa"/>
            <w:tcBorders>
              <w:top w:val="nil"/>
              <w:left w:val="nil"/>
              <w:bottom w:val="nil"/>
              <w:right w:val="nil"/>
            </w:tcBorders>
            <w:vAlign w:val="bottom"/>
          </w:tcPr>
          <w:p w14:paraId="033AEE07" w14:textId="3968CC63" w:rsidR="008C72FA" w:rsidRPr="008C72FA" w:rsidRDefault="008C72FA" w:rsidP="008C72FA">
            <w:pPr>
              <w:jc w:val="right"/>
              <w:rPr>
                <w:b/>
                <w:bCs/>
                <w:color w:val="000000"/>
              </w:rPr>
            </w:pPr>
            <w:r w:rsidRPr="008C72FA">
              <w:rPr>
                <w:b/>
                <w:bCs/>
                <w:color w:val="000000"/>
              </w:rPr>
              <w:t>&lt;0.001</w:t>
            </w:r>
          </w:p>
        </w:tc>
      </w:tr>
      <w:tr w:rsidR="008C72FA"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8C72FA" w:rsidRPr="000959FB" w:rsidRDefault="008C72FA" w:rsidP="008C72FA">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796E8CB4" w:rsidR="008C72FA" w:rsidRPr="008C72FA" w:rsidRDefault="008C72FA" w:rsidP="008C72FA">
            <w:pPr>
              <w:jc w:val="right"/>
              <w:rPr>
                <w:color w:val="000000"/>
              </w:rPr>
            </w:pPr>
            <w:r w:rsidRPr="008C72FA">
              <w:rPr>
                <w:color w:val="000000"/>
              </w:rPr>
              <w:t>1.08E-02</w:t>
            </w:r>
          </w:p>
        </w:tc>
        <w:tc>
          <w:tcPr>
            <w:tcW w:w="1007" w:type="dxa"/>
            <w:tcBorders>
              <w:top w:val="nil"/>
              <w:left w:val="nil"/>
              <w:bottom w:val="nil"/>
              <w:right w:val="nil"/>
            </w:tcBorders>
            <w:shd w:val="clear" w:color="auto" w:fill="auto"/>
            <w:noWrap/>
            <w:vAlign w:val="bottom"/>
            <w:hideMark/>
          </w:tcPr>
          <w:p w14:paraId="01955225" w14:textId="5014C1FC" w:rsidR="008C72FA" w:rsidRPr="008C72FA" w:rsidRDefault="008C72FA" w:rsidP="008C72FA">
            <w:pPr>
              <w:jc w:val="right"/>
              <w:rPr>
                <w:color w:val="000000"/>
              </w:rPr>
            </w:pPr>
            <w:r w:rsidRPr="008C72FA">
              <w:rPr>
                <w:color w:val="000000"/>
              </w:rPr>
              <w:t>2.855</w:t>
            </w:r>
          </w:p>
        </w:tc>
        <w:tc>
          <w:tcPr>
            <w:tcW w:w="1070" w:type="dxa"/>
            <w:tcBorders>
              <w:top w:val="nil"/>
              <w:left w:val="nil"/>
              <w:bottom w:val="nil"/>
              <w:right w:val="nil"/>
            </w:tcBorders>
            <w:shd w:val="clear" w:color="auto" w:fill="auto"/>
            <w:noWrap/>
            <w:vAlign w:val="bottom"/>
            <w:hideMark/>
          </w:tcPr>
          <w:p w14:paraId="587D0F96" w14:textId="309B24E4" w:rsidR="008C72FA" w:rsidRPr="008C72FA" w:rsidRDefault="008C72FA" w:rsidP="008C72FA">
            <w:pPr>
              <w:jc w:val="right"/>
              <w:rPr>
                <w:b/>
                <w:bCs/>
                <w:i/>
                <w:iCs/>
                <w:color w:val="000000"/>
              </w:rPr>
            </w:pPr>
            <w:r w:rsidRPr="008C72FA">
              <w:rPr>
                <w:i/>
                <w:iCs/>
                <w:color w:val="000000"/>
              </w:rPr>
              <w:t>0.091</w:t>
            </w:r>
          </w:p>
        </w:tc>
        <w:tc>
          <w:tcPr>
            <w:tcW w:w="1303" w:type="dxa"/>
            <w:tcBorders>
              <w:top w:val="nil"/>
              <w:left w:val="nil"/>
              <w:bottom w:val="nil"/>
              <w:right w:val="nil"/>
            </w:tcBorders>
            <w:vAlign w:val="bottom"/>
          </w:tcPr>
          <w:p w14:paraId="1AB2C1B9" w14:textId="0161F5E6" w:rsidR="008C72FA" w:rsidRPr="008C72FA" w:rsidRDefault="008C72FA" w:rsidP="008C72FA">
            <w:pPr>
              <w:jc w:val="right"/>
              <w:rPr>
                <w:color w:val="000000"/>
              </w:rPr>
            </w:pPr>
            <w:r w:rsidRPr="008C72FA">
              <w:rPr>
                <w:color w:val="000000"/>
              </w:rPr>
              <w:t>1.37E-02</w:t>
            </w:r>
          </w:p>
        </w:tc>
        <w:tc>
          <w:tcPr>
            <w:tcW w:w="996" w:type="dxa"/>
            <w:tcBorders>
              <w:top w:val="nil"/>
              <w:left w:val="nil"/>
              <w:bottom w:val="nil"/>
              <w:right w:val="nil"/>
            </w:tcBorders>
            <w:vAlign w:val="bottom"/>
          </w:tcPr>
          <w:p w14:paraId="56BE9CCA" w14:textId="2C2C79CD" w:rsidR="008C72FA" w:rsidRPr="008C72FA" w:rsidRDefault="008C72FA" w:rsidP="008C72FA">
            <w:pPr>
              <w:jc w:val="right"/>
              <w:rPr>
                <w:color w:val="000000"/>
              </w:rPr>
            </w:pPr>
            <w:r w:rsidRPr="008C72FA">
              <w:rPr>
                <w:color w:val="000000"/>
              </w:rPr>
              <w:t>54.531</w:t>
            </w:r>
          </w:p>
        </w:tc>
        <w:tc>
          <w:tcPr>
            <w:tcW w:w="1013" w:type="dxa"/>
            <w:tcBorders>
              <w:top w:val="nil"/>
              <w:left w:val="nil"/>
              <w:bottom w:val="nil"/>
              <w:right w:val="nil"/>
            </w:tcBorders>
            <w:vAlign w:val="bottom"/>
          </w:tcPr>
          <w:p w14:paraId="6991CF44" w14:textId="38737C5E"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7A6A290" w14:textId="0A1028B8" w:rsidR="008C72FA" w:rsidRPr="008C72FA" w:rsidRDefault="008C72FA" w:rsidP="008C72FA">
            <w:pPr>
              <w:jc w:val="right"/>
              <w:rPr>
                <w:color w:val="000000"/>
              </w:rPr>
            </w:pPr>
            <w:r w:rsidRPr="008C72FA">
              <w:rPr>
                <w:color w:val="000000"/>
              </w:rPr>
              <w:t>-2.87E-03</w:t>
            </w:r>
          </w:p>
        </w:tc>
        <w:tc>
          <w:tcPr>
            <w:tcW w:w="1070" w:type="dxa"/>
            <w:tcBorders>
              <w:top w:val="nil"/>
              <w:left w:val="nil"/>
              <w:bottom w:val="nil"/>
              <w:right w:val="nil"/>
            </w:tcBorders>
            <w:vAlign w:val="bottom"/>
          </w:tcPr>
          <w:p w14:paraId="6EB71BDB" w14:textId="1F6FD04D" w:rsidR="008C72FA" w:rsidRPr="008C72FA" w:rsidRDefault="008C72FA" w:rsidP="008C72FA">
            <w:pPr>
              <w:jc w:val="right"/>
              <w:rPr>
                <w:color w:val="000000"/>
              </w:rPr>
            </w:pPr>
            <w:r w:rsidRPr="008C72FA">
              <w:rPr>
                <w:color w:val="000000"/>
              </w:rPr>
              <w:t>29.759</w:t>
            </w:r>
          </w:p>
        </w:tc>
        <w:tc>
          <w:tcPr>
            <w:tcW w:w="1070" w:type="dxa"/>
            <w:tcBorders>
              <w:top w:val="nil"/>
              <w:left w:val="nil"/>
              <w:bottom w:val="nil"/>
              <w:right w:val="nil"/>
            </w:tcBorders>
            <w:vAlign w:val="bottom"/>
          </w:tcPr>
          <w:p w14:paraId="01B4A24D" w14:textId="77742506" w:rsidR="008C72FA" w:rsidRPr="008C72FA" w:rsidRDefault="008C72FA" w:rsidP="008C72FA">
            <w:pPr>
              <w:jc w:val="right"/>
              <w:rPr>
                <w:b/>
                <w:bCs/>
                <w:color w:val="000000"/>
              </w:rPr>
            </w:pPr>
            <w:r w:rsidRPr="008C72FA">
              <w:rPr>
                <w:b/>
                <w:bCs/>
                <w:color w:val="000000"/>
              </w:rPr>
              <w:t>&lt;0.001</w:t>
            </w:r>
          </w:p>
        </w:tc>
      </w:tr>
      <w:tr w:rsidR="008C72FA"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35D125A" w:rsidR="008C72FA" w:rsidRPr="000959FB" w:rsidRDefault="008C72FA" w:rsidP="008C72FA">
            <w:pPr>
              <w:rPr>
                <w:color w:val="000000"/>
              </w:rPr>
            </w:pPr>
            <w:r w:rsidRPr="000959FB">
              <w:rPr>
                <w:color w:val="000000"/>
              </w:rPr>
              <w:t xml:space="preserve">Soil moisture </w:t>
            </w:r>
            <w:r>
              <w:rPr>
                <w:color w:val="000000"/>
              </w:rPr>
              <w:t>(</w:t>
            </w:r>
            <w:r>
              <w:rPr>
                <w:i/>
                <w:iCs/>
                <w:color w:val="000000"/>
              </w:rPr>
              <w:t>SM</w:t>
            </w:r>
            <w:r w:rsidR="00DA56AF">
              <w:rPr>
                <w:color w:val="000000"/>
                <w:vertAlign w:val="subscript"/>
              </w:rPr>
              <w:t>2</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4E677C71" w:rsidR="008C72FA" w:rsidRPr="008C72FA" w:rsidRDefault="008C72FA" w:rsidP="008C72FA">
            <w:pPr>
              <w:jc w:val="right"/>
              <w:rPr>
                <w:color w:val="000000"/>
              </w:rPr>
            </w:pPr>
            <w:r w:rsidRPr="008C72FA">
              <w:rPr>
                <w:color w:val="000000"/>
              </w:rPr>
              <w:t>3.61E-01</w:t>
            </w:r>
          </w:p>
        </w:tc>
        <w:tc>
          <w:tcPr>
            <w:tcW w:w="1007" w:type="dxa"/>
            <w:tcBorders>
              <w:top w:val="nil"/>
              <w:left w:val="nil"/>
              <w:bottom w:val="nil"/>
              <w:right w:val="nil"/>
            </w:tcBorders>
            <w:shd w:val="clear" w:color="auto" w:fill="auto"/>
            <w:noWrap/>
            <w:vAlign w:val="bottom"/>
            <w:hideMark/>
          </w:tcPr>
          <w:p w14:paraId="2A9C43BA" w14:textId="58E1F2FE" w:rsidR="008C72FA" w:rsidRPr="008C72FA" w:rsidRDefault="008C72FA" w:rsidP="008C72FA">
            <w:pPr>
              <w:jc w:val="right"/>
              <w:rPr>
                <w:color w:val="000000"/>
              </w:rPr>
            </w:pPr>
            <w:r w:rsidRPr="008C72FA">
              <w:rPr>
                <w:color w:val="000000"/>
              </w:rPr>
              <w:t>0.157</w:t>
            </w:r>
          </w:p>
        </w:tc>
        <w:tc>
          <w:tcPr>
            <w:tcW w:w="1070" w:type="dxa"/>
            <w:tcBorders>
              <w:top w:val="nil"/>
              <w:left w:val="nil"/>
              <w:bottom w:val="nil"/>
              <w:right w:val="nil"/>
            </w:tcBorders>
            <w:shd w:val="clear" w:color="auto" w:fill="auto"/>
            <w:noWrap/>
            <w:vAlign w:val="bottom"/>
            <w:hideMark/>
          </w:tcPr>
          <w:p w14:paraId="47DF10DC" w14:textId="346296EE" w:rsidR="008C72FA" w:rsidRPr="008C72FA" w:rsidRDefault="008C72FA" w:rsidP="008C72FA">
            <w:pPr>
              <w:jc w:val="right"/>
              <w:rPr>
                <w:color w:val="000000"/>
              </w:rPr>
            </w:pPr>
            <w:r w:rsidRPr="008C72FA">
              <w:rPr>
                <w:color w:val="000000"/>
              </w:rPr>
              <w:t>0.692</w:t>
            </w:r>
          </w:p>
        </w:tc>
        <w:tc>
          <w:tcPr>
            <w:tcW w:w="1303" w:type="dxa"/>
            <w:tcBorders>
              <w:top w:val="nil"/>
              <w:left w:val="nil"/>
              <w:bottom w:val="nil"/>
              <w:right w:val="nil"/>
            </w:tcBorders>
            <w:vAlign w:val="bottom"/>
          </w:tcPr>
          <w:p w14:paraId="5BB787B9" w14:textId="017C2C69" w:rsidR="008C72FA" w:rsidRPr="008C72FA" w:rsidRDefault="008C72FA" w:rsidP="008C72FA">
            <w:pPr>
              <w:jc w:val="right"/>
              <w:rPr>
                <w:color w:val="000000"/>
              </w:rPr>
            </w:pPr>
            <w:r w:rsidRPr="008C72FA">
              <w:rPr>
                <w:color w:val="000000"/>
              </w:rPr>
              <w:t>5.04E-01</w:t>
            </w:r>
          </w:p>
        </w:tc>
        <w:tc>
          <w:tcPr>
            <w:tcW w:w="996" w:type="dxa"/>
            <w:tcBorders>
              <w:top w:val="nil"/>
              <w:left w:val="nil"/>
              <w:bottom w:val="nil"/>
              <w:right w:val="nil"/>
            </w:tcBorders>
            <w:vAlign w:val="bottom"/>
          </w:tcPr>
          <w:p w14:paraId="2ADEA6AA" w14:textId="57524B6B" w:rsidR="008C72FA" w:rsidRPr="008C72FA" w:rsidRDefault="008C72FA" w:rsidP="008C72FA">
            <w:pPr>
              <w:jc w:val="right"/>
              <w:rPr>
                <w:color w:val="000000"/>
              </w:rPr>
            </w:pPr>
            <w:r w:rsidRPr="008C72FA">
              <w:rPr>
                <w:color w:val="000000"/>
              </w:rPr>
              <w:t>16.255</w:t>
            </w:r>
          </w:p>
        </w:tc>
        <w:tc>
          <w:tcPr>
            <w:tcW w:w="1013" w:type="dxa"/>
            <w:tcBorders>
              <w:top w:val="nil"/>
              <w:left w:val="nil"/>
              <w:bottom w:val="nil"/>
              <w:right w:val="nil"/>
            </w:tcBorders>
            <w:vAlign w:val="bottom"/>
          </w:tcPr>
          <w:p w14:paraId="3AAC9529" w14:textId="04B0DEF2"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C78A7AE" w14:textId="266D8A54" w:rsidR="008C72FA" w:rsidRPr="008C72FA" w:rsidRDefault="008C72FA" w:rsidP="008C72FA">
            <w:pPr>
              <w:jc w:val="right"/>
              <w:rPr>
                <w:color w:val="000000"/>
              </w:rPr>
            </w:pPr>
            <w:r w:rsidRPr="008C72FA">
              <w:rPr>
                <w:color w:val="000000"/>
              </w:rPr>
              <w:t>-1.26E-01</w:t>
            </w:r>
          </w:p>
        </w:tc>
        <w:tc>
          <w:tcPr>
            <w:tcW w:w="1070" w:type="dxa"/>
            <w:tcBorders>
              <w:top w:val="nil"/>
              <w:left w:val="nil"/>
              <w:bottom w:val="nil"/>
              <w:right w:val="nil"/>
            </w:tcBorders>
            <w:vAlign w:val="bottom"/>
          </w:tcPr>
          <w:p w14:paraId="5BC56F81" w14:textId="37C2226D" w:rsidR="008C72FA" w:rsidRPr="008C72FA" w:rsidRDefault="008C72FA" w:rsidP="008C72FA">
            <w:pPr>
              <w:jc w:val="right"/>
              <w:rPr>
                <w:color w:val="000000"/>
              </w:rPr>
            </w:pPr>
            <w:r w:rsidRPr="008C72FA">
              <w:rPr>
                <w:color w:val="000000"/>
              </w:rPr>
              <w:t>9.282</w:t>
            </w:r>
          </w:p>
        </w:tc>
        <w:tc>
          <w:tcPr>
            <w:tcW w:w="1070" w:type="dxa"/>
            <w:tcBorders>
              <w:top w:val="nil"/>
              <w:left w:val="nil"/>
              <w:bottom w:val="nil"/>
              <w:right w:val="nil"/>
            </w:tcBorders>
            <w:vAlign w:val="bottom"/>
          </w:tcPr>
          <w:p w14:paraId="40538663" w14:textId="4021B76A" w:rsidR="008C72FA" w:rsidRPr="008C72FA" w:rsidRDefault="008C72FA" w:rsidP="008C72FA">
            <w:pPr>
              <w:jc w:val="right"/>
              <w:rPr>
                <w:b/>
                <w:bCs/>
                <w:color w:val="000000"/>
              </w:rPr>
            </w:pPr>
            <w:r w:rsidRPr="008C72FA">
              <w:rPr>
                <w:b/>
                <w:bCs/>
                <w:color w:val="000000"/>
              </w:rPr>
              <w:t>0.002</w:t>
            </w:r>
          </w:p>
        </w:tc>
      </w:tr>
      <w:tr w:rsidR="008C72FA"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8C72FA" w:rsidRPr="000959FB" w:rsidRDefault="008C72FA" w:rsidP="008C72FA">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519FD52B"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54DB113F" w14:textId="51A2C9C9" w:rsidR="008C72FA" w:rsidRPr="008C72FA" w:rsidRDefault="008C72FA" w:rsidP="008C72FA">
            <w:pPr>
              <w:jc w:val="right"/>
              <w:rPr>
                <w:color w:val="000000"/>
              </w:rPr>
            </w:pPr>
            <w:r w:rsidRPr="008C72FA">
              <w:rPr>
                <w:color w:val="000000"/>
              </w:rPr>
              <w:t>60.641</w:t>
            </w:r>
          </w:p>
        </w:tc>
        <w:tc>
          <w:tcPr>
            <w:tcW w:w="1070" w:type="dxa"/>
            <w:tcBorders>
              <w:top w:val="nil"/>
              <w:left w:val="nil"/>
              <w:bottom w:val="nil"/>
              <w:right w:val="nil"/>
            </w:tcBorders>
            <w:shd w:val="clear" w:color="auto" w:fill="auto"/>
            <w:noWrap/>
            <w:vAlign w:val="bottom"/>
            <w:hideMark/>
          </w:tcPr>
          <w:p w14:paraId="733191CC" w14:textId="1B30172E"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672BB927" w14:textId="5DC13BA0" w:rsidR="008C72FA" w:rsidRPr="008C72FA" w:rsidRDefault="008C72FA" w:rsidP="008C72FA">
            <w:pPr>
              <w:jc w:val="right"/>
              <w:rPr>
                <w:b/>
                <w:bCs/>
                <w:color w:val="000000"/>
              </w:rPr>
            </w:pPr>
            <w:r w:rsidRPr="008C72FA">
              <w:rPr>
                <w:color w:val="000000"/>
              </w:rPr>
              <w:t>-</w:t>
            </w:r>
          </w:p>
        </w:tc>
        <w:tc>
          <w:tcPr>
            <w:tcW w:w="996" w:type="dxa"/>
            <w:tcBorders>
              <w:top w:val="nil"/>
              <w:left w:val="nil"/>
              <w:bottom w:val="nil"/>
              <w:right w:val="nil"/>
            </w:tcBorders>
            <w:vAlign w:val="bottom"/>
          </w:tcPr>
          <w:p w14:paraId="136AE9EF" w14:textId="38EB9240" w:rsidR="008C72FA" w:rsidRPr="008C72FA" w:rsidRDefault="008C72FA" w:rsidP="008C72FA">
            <w:pPr>
              <w:jc w:val="right"/>
              <w:rPr>
                <w:b/>
                <w:bCs/>
                <w:color w:val="000000"/>
              </w:rPr>
            </w:pPr>
            <w:r w:rsidRPr="008C72FA">
              <w:rPr>
                <w:color w:val="000000"/>
              </w:rPr>
              <w:t>21.539</w:t>
            </w:r>
          </w:p>
        </w:tc>
        <w:tc>
          <w:tcPr>
            <w:tcW w:w="1013" w:type="dxa"/>
            <w:tcBorders>
              <w:top w:val="nil"/>
              <w:left w:val="nil"/>
              <w:bottom w:val="nil"/>
              <w:right w:val="nil"/>
            </w:tcBorders>
            <w:vAlign w:val="bottom"/>
          </w:tcPr>
          <w:p w14:paraId="079D245C" w14:textId="4D029DF7"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33A2B16F" w14:textId="690497BB" w:rsidR="008C72FA" w:rsidRPr="008C72FA" w:rsidRDefault="008C72FA" w:rsidP="008C72FA">
            <w:pPr>
              <w:jc w:val="right"/>
              <w:rPr>
                <w:b/>
                <w:bCs/>
                <w:color w:val="000000"/>
              </w:rPr>
            </w:pPr>
            <w:r w:rsidRPr="008C72FA">
              <w:rPr>
                <w:color w:val="000000"/>
              </w:rPr>
              <w:t>-</w:t>
            </w:r>
          </w:p>
        </w:tc>
        <w:tc>
          <w:tcPr>
            <w:tcW w:w="1070" w:type="dxa"/>
            <w:tcBorders>
              <w:top w:val="nil"/>
              <w:left w:val="nil"/>
              <w:bottom w:val="nil"/>
              <w:right w:val="nil"/>
            </w:tcBorders>
            <w:vAlign w:val="bottom"/>
          </w:tcPr>
          <w:p w14:paraId="037DC3D9" w14:textId="38BBBEFB" w:rsidR="008C72FA" w:rsidRPr="008C72FA" w:rsidRDefault="008C72FA" w:rsidP="008C72FA">
            <w:pPr>
              <w:jc w:val="right"/>
              <w:rPr>
                <w:b/>
                <w:bCs/>
                <w:color w:val="000000"/>
              </w:rPr>
            </w:pPr>
            <w:r w:rsidRPr="008C72FA">
              <w:rPr>
                <w:color w:val="000000"/>
              </w:rPr>
              <w:t>11.52</w:t>
            </w:r>
            <w:r>
              <w:rPr>
                <w:color w:val="000000"/>
              </w:rPr>
              <w:t>0</w:t>
            </w:r>
          </w:p>
        </w:tc>
        <w:tc>
          <w:tcPr>
            <w:tcW w:w="1070" w:type="dxa"/>
            <w:tcBorders>
              <w:top w:val="nil"/>
              <w:left w:val="nil"/>
              <w:bottom w:val="nil"/>
              <w:right w:val="nil"/>
            </w:tcBorders>
            <w:vAlign w:val="bottom"/>
          </w:tcPr>
          <w:p w14:paraId="0ACF0B1E" w14:textId="3335DC91" w:rsidR="008C72FA" w:rsidRPr="008C72FA" w:rsidRDefault="008C72FA" w:rsidP="008C72FA">
            <w:pPr>
              <w:jc w:val="right"/>
              <w:rPr>
                <w:b/>
                <w:bCs/>
                <w:i/>
                <w:iCs/>
                <w:color w:val="000000"/>
              </w:rPr>
            </w:pPr>
            <w:r w:rsidRPr="008C72FA">
              <w:rPr>
                <w:b/>
                <w:bCs/>
                <w:color w:val="000000"/>
              </w:rPr>
              <w:t>0.003</w:t>
            </w:r>
          </w:p>
        </w:tc>
      </w:tr>
      <w:tr w:rsidR="008C72FA"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5F11FC4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30DDF328" w:rsidR="008C72FA" w:rsidRPr="008C72FA" w:rsidRDefault="008C72FA" w:rsidP="008C72FA">
            <w:pPr>
              <w:jc w:val="right"/>
              <w:rPr>
                <w:color w:val="000000"/>
              </w:rPr>
            </w:pPr>
            <w:r w:rsidRPr="008C72FA">
              <w:rPr>
                <w:color w:val="000000"/>
              </w:rPr>
              <w:t>-1.09E-02</w:t>
            </w:r>
          </w:p>
        </w:tc>
        <w:tc>
          <w:tcPr>
            <w:tcW w:w="1007" w:type="dxa"/>
            <w:tcBorders>
              <w:top w:val="nil"/>
              <w:left w:val="nil"/>
              <w:bottom w:val="nil"/>
              <w:right w:val="nil"/>
            </w:tcBorders>
            <w:shd w:val="clear" w:color="auto" w:fill="auto"/>
            <w:noWrap/>
            <w:vAlign w:val="bottom"/>
            <w:hideMark/>
          </w:tcPr>
          <w:p w14:paraId="5747E25A" w14:textId="425E2BD3" w:rsidR="008C72FA" w:rsidRPr="008C72FA" w:rsidRDefault="008C72FA" w:rsidP="008C72FA">
            <w:pPr>
              <w:jc w:val="right"/>
              <w:rPr>
                <w:color w:val="000000"/>
              </w:rPr>
            </w:pPr>
            <w:r w:rsidRPr="008C72FA">
              <w:rPr>
                <w:color w:val="000000"/>
              </w:rPr>
              <w:t>4.779</w:t>
            </w:r>
          </w:p>
        </w:tc>
        <w:tc>
          <w:tcPr>
            <w:tcW w:w="1070" w:type="dxa"/>
            <w:tcBorders>
              <w:top w:val="nil"/>
              <w:left w:val="nil"/>
              <w:bottom w:val="nil"/>
              <w:right w:val="nil"/>
            </w:tcBorders>
            <w:shd w:val="clear" w:color="auto" w:fill="auto"/>
            <w:noWrap/>
            <w:vAlign w:val="bottom"/>
            <w:hideMark/>
          </w:tcPr>
          <w:p w14:paraId="7BC389C8" w14:textId="4B7286AF" w:rsidR="008C72FA" w:rsidRPr="008C72FA" w:rsidRDefault="008C72FA" w:rsidP="008C72FA">
            <w:pPr>
              <w:jc w:val="right"/>
              <w:rPr>
                <w:b/>
                <w:bCs/>
                <w:color w:val="000000"/>
              </w:rPr>
            </w:pPr>
            <w:r w:rsidRPr="008C72FA">
              <w:rPr>
                <w:b/>
                <w:bCs/>
                <w:color w:val="000000"/>
              </w:rPr>
              <w:t>0.029</w:t>
            </w:r>
          </w:p>
        </w:tc>
        <w:tc>
          <w:tcPr>
            <w:tcW w:w="1303" w:type="dxa"/>
            <w:tcBorders>
              <w:top w:val="nil"/>
              <w:left w:val="nil"/>
              <w:bottom w:val="nil"/>
              <w:right w:val="nil"/>
            </w:tcBorders>
            <w:vAlign w:val="bottom"/>
          </w:tcPr>
          <w:p w14:paraId="3B03868C" w14:textId="0C18ED3B" w:rsidR="008C72FA" w:rsidRPr="008C72FA" w:rsidRDefault="008C72FA" w:rsidP="008C72FA">
            <w:pPr>
              <w:jc w:val="right"/>
              <w:rPr>
                <w:b/>
                <w:bCs/>
                <w:color w:val="000000"/>
              </w:rPr>
            </w:pPr>
            <w:r w:rsidRPr="008C72FA">
              <w:rPr>
                <w:color w:val="000000"/>
              </w:rPr>
              <w:t>-1.76E-02</w:t>
            </w:r>
          </w:p>
        </w:tc>
        <w:tc>
          <w:tcPr>
            <w:tcW w:w="996" w:type="dxa"/>
            <w:tcBorders>
              <w:top w:val="nil"/>
              <w:left w:val="nil"/>
              <w:bottom w:val="nil"/>
              <w:right w:val="nil"/>
            </w:tcBorders>
            <w:vAlign w:val="bottom"/>
          </w:tcPr>
          <w:p w14:paraId="114D84BA" w14:textId="5EC1EB0A" w:rsidR="008C72FA" w:rsidRPr="008C72FA" w:rsidRDefault="008C72FA" w:rsidP="008C72FA">
            <w:pPr>
              <w:jc w:val="right"/>
              <w:rPr>
                <w:b/>
                <w:bCs/>
                <w:color w:val="000000"/>
              </w:rPr>
            </w:pPr>
            <w:r w:rsidRPr="008C72FA">
              <w:rPr>
                <w:color w:val="000000"/>
              </w:rPr>
              <w:t>41.784</w:t>
            </w:r>
          </w:p>
        </w:tc>
        <w:tc>
          <w:tcPr>
            <w:tcW w:w="1013" w:type="dxa"/>
            <w:tcBorders>
              <w:top w:val="nil"/>
              <w:left w:val="nil"/>
              <w:bottom w:val="nil"/>
              <w:right w:val="nil"/>
            </w:tcBorders>
            <w:vAlign w:val="bottom"/>
          </w:tcPr>
          <w:p w14:paraId="65E97B35" w14:textId="76F28420"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083EBB07" w14:textId="7F3E89CC" w:rsidR="008C72FA" w:rsidRPr="008C72FA" w:rsidRDefault="008C72FA" w:rsidP="008C72FA">
            <w:pPr>
              <w:jc w:val="right"/>
              <w:rPr>
                <w:b/>
                <w:bCs/>
                <w:color w:val="000000"/>
              </w:rPr>
            </w:pPr>
            <w:r w:rsidRPr="008C72FA">
              <w:rPr>
                <w:color w:val="000000"/>
              </w:rPr>
              <w:t>6.35E-03</w:t>
            </w:r>
          </w:p>
        </w:tc>
        <w:tc>
          <w:tcPr>
            <w:tcW w:w="1070" w:type="dxa"/>
            <w:tcBorders>
              <w:top w:val="nil"/>
              <w:left w:val="nil"/>
              <w:bottom w:val="nil"/>
              <w:right w:val="nil"/>
            </w:tcBorders>
            <w:vAlign w:val="bottom"/>
          </w:tcPr>
          <w:p w14:paraId="6999B4C9" w14:textId="38E92BA4" w:rsidR="008C72FA" w:rsidRPr="008C72FA" w:rsidRDefault="008C72FA" w:rsidP="008C72FA">
            <w:pPr>
              <w:jc w:val="right"/>
              <w:rPr>
                <w:b/>
                <w:bCs/>
                <w:color w:val="000000"/>
              </w:rPr>
            </w:pPr>
            <w:r w:rsidRPr="008C72FA">
              <w:rPr>
                <w:color w:val="000000"/>
              </w:rPr>
              <w:t>14.111</w:t>
            </w:r>
          </w:p>
        </w:tc>
        <w:tc>
          <w:tcPr>
            <w:tcW w:w="1070" w:type="dxa"/>
            <w:tcBorders>
              <w:top w:val="nil"/>
              <w:left w:val="nil"/>
              <w:bottom w:val="nil"/>
              <w:right w:val="nil"/>
            </w:tcBorders>
            <w:vAlign w:val="bottom"/>
          </w:tcPr>
          <w:p w14:paraId="48B97A88" w14:textId="6B317F05" w:rsidR="008C72FA" w:rsidRPr="008C72FA" w:rsidRDefault="008C72FA" w:rsidP="008C72FA">
            <w:pPr>
              <w:jc w:val="right"/>
              <w:rPr>
                <w:b/>
                <w:bCs/>
                <w:color w:val="000000"/>
              </w:rPr>
            </w:pPr>
            <w:r w:rsidRPr="008C72FA">
              <w:rPr>
                <w:b/>
                <w:bCs/>
                <w:color w:val="000000"/>
              </w:rPr>
              <w:t>&lt;0.001</w:t>
            </w:r>
          </w:p>
        </w:tc>
      </w:tr>
      <w:tr w:rsidR="008C72FA"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8C72FA" w:rsidRPr="000959FB" w:rsidRDefault="008C72FA" w:rsidP="008C72FA">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58C43A7F"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6930FB9C" w14:textId="09949E09" w:rsidR="008C72FA" w:rsidRPr="008C72FA" w:rsidRDefault="008C72FA" w:rsidP="008C72FA">
            <w:pPr>
              <w:jc w:val="right"/>
              <w:rPr>
                <w:color w:val="000000"/>
              </w:rPr>
            </w:pPr>
            <w:r w:rsidRPr="008C72FA">
              <w:rPr>
                <w:color w:val="000000"/>
              </w:rPr>
              <w:t>15.188</w:t>
            </w:r>
          </w:p>
        </w:tc>
        <w:tc>
          <w:tcPr>
            <w:tcW w:w="1070" w:type="dxa"/>
            <w:tcBorders>
              <w:top w:val="nil"/>
              <w:left w:val="nil"/>
              <w:bottom w:val="nil"/>
              <w:right w:val="nil"/>
            </w:tcBorders>
            <w:shd w:val="clear" w:color="auto" w:fill="auto"/>
            <w:noWrap/>
            <w:vAlign w:val="bottom"/>
            <w:hideMark/>
          </w:tcPr>
          <w:p w14:paraId="17318E01" w14:textId="28307ABB" w:rsidR="008C72FA" w:rsidRPr="008C72FA" w:rsidRDefault="008C72FA" w:rsidP="008C72FA">
            <w:pPr>
              <w:jc w:val="right"/>
              <w:rPr>
                <w:b/>
                <w:bCs/>
                <w:i/>
                <w:iCs/>
                <w:color w:val="000000"/>
              </w:rPr>
            </w:pPr>
            <w:r w:rsidRPr="008C72FA">
              <w:rPr>
                <w:b/>
                <w:bCs/>
                <w:color w:val="000000"/>
              </w:rPr>
              <w:t>&lt;0.001</w:t>
            </w:r>
          </w:p>
        </w:tc>
        <w:tc>
          <w:tcPr>
            <w:tcW w:w="1303" w:type="dxa"/>
            <w:tcBorders>
              <w:top w:val="nil"/>
              <w:left w:val="nil"/>
              <w:bottom w:val="nil"/>
              <w:right w:val="nil"/>
            </w:tcBorders>
            <w:vAlign w:val="bottom"/>
          </w:tcPr>
          <w:p w14:paraId="1FC86004" w14:textId="63430405"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65183B8A" w14:textId="5D4CCA70" w:rsidR="008C72FA" w:rsidRPr="008C72FA" w:rsidRDefault="008C72FA" w:rsidP="008C72FA">
            <w:pPr>
              <w:jc w:val="right"/>
              <w:rPr>
                <w:color w:val="000000"/>
              </w:rPr>
            </w:pPr>
            <w:r w:rsidRPr="008C72FA">
              <w:rPr>
                <w:color w:val="000000"/>
              </w:rPr>
              <w:t>4.864</w:t>
            </w:r>
          </w:p>
        </w:tc>
        <w:tc>
          <w:tcPr>
            <w:tcW w:w="1013" w:type="dxa"/>
            <w:tcBorders>
              <w:top w:val="nil"/>
              <w:left w:val="nil"/>
              <w:bottom w:val="nil"/>
              <w:right w:val="nil"/>
            </w:tcBorders>
            <w:vAlign w:val="bottom"/>
          </w:tcPr>
          <w:p w14:paraId="6DB0FEE9" w14:textId="059C66DB" w:rsidR="008C72FA" w:rsidRPr="008C72FA" w:rsidRDefault="008C72FA" w:rsidP="008C72FA">
            <w:pPr>
              <w:jc w:val="right"/>
              <w:rPr>
                <w:b/>
                <w:bCs/>
                <w:i/>
                <w:iCs/>
                <w:color w:val="000000"/>
              </w:rPr>
            </w:pPr>
            <w:r w:rsidRPr="008C72FA">
              <w:rPr>
                <w:i/>
                <w:iCs/>
                <w:color w:val="000000"/>
              </w:rPr>
              <w:t>0.088</w:t>
            </w:r>
          </w:p>
        </w:tc>
        <w:tc>
          <w:tcPr>
            <w:tcW w:w="1306" w:type="dxa"/>
            <w:tcBorders>
              <w:top w:val="nil"/>
              <w:left w:val="nil"/>
              <w:bottom w:val="nil"/>
              <w:right w:val="nil"/>
            </w:tcBorders>
            <w:vAlign w:val="bottom"/>
          </w:tcPr>
          <w:p w14:paraId="53C5170B" w14:textId="329572CB"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4B11ECBE" w14:textId="7C6C8F45" w:rsidR="008C72FA" w:rsidRPr="008C72FA" w:rsidRDefault="008C72FA" w:rsidP="008C72FA">
            <w:pPr>
              <w:jc w:val="right"/>
              <w:rPr>
                <w:color w:val="000000"/>
              </w:rPr>
            </w:pPr>
            <w:r w:rsidRPr="008C72FA">
              <w:rPr>
                <w:color w:val="000000"/>
              </w:rPr>
              <w:t>17.032</w:t>
            </w:r>
          </w:p>
        </w:tc>
        <w:tc>
          <w:tcPr>
            <w:tcW w:w="1070" w:type="dxa"/>
            <w:tcBorders>
              <w:top w:val="nil"/>
              <w:left w:val="nil"/>
              <w:bottom w:val="nil"/>
              <w:right w:val="nil"/>
            </w:tcBorders>
            <w:vAlign w:val="bottom"/>
          </w:tcPr>
          <w:p w14:paraId="09B41682" w14:textId="71004E2C" w:rsidR="008C72FA" w:rsidRPr="008C72FA" w:rsidRDefault="008C72FA" w:rsidP="008C72FA">
            <w:pPr>
              <w:jc w:val="right"/>
              <w:rPr>
                <w:b/>
                <w:bCs/>
                <w:color w:val="000000"/>
              </w:rPr>
            </w:pPr>
            <w:r w:rsidRPr="008C72FA">
              <w:rPr>
                <w:b/>
                <w:bCs/>
                <w:color w:val="000000"/>
              </w:rPr>
              <w:t>&lt;0.001</w:t>
            </w:r>
          </w:p>
        </w:tc>
      </w:tr>
      <w:tr w:rsidR="008C72FA"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8C72FA" w:rsidRPr="000959FB" w:rsidRDefault="008C72FA" w:rsidP="008C72FA">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2F8F28C8"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1968CF6E" w14:textId="30BADA7F" w:rsidR="008C72FA" w:rsidRPr="008C72FA" w:rsidRDefault="008C72FA" w:rsidP="008C72FA">
            <w:pPr>
              <w:jc w:val="right"/>
              <w:rPr>
                <w:color w:val="000000"/>
              </w:rPr>
            </w:pPr>
            <w:r w:rsidRPr="008C72FA">
              <w:rPr>
                <w:color w:val="000000"/>
              </w:rPr>
              <w:t>2.289</w:t>
            </w:r>
          </w:p>
        </w:tc>
        <w:tc>
          <w:tcPr>
            <w:tcW w:w="1070" w:type="dxa"/>
            <w:tcBorders>
              <w:top w:val="nil"/>
              <w:left w:val="nil"/>
              <w:bottom w:val="nil"/>
              <w:right w:val="nil"/>
            </w:tcBorders>
            <w:shd w:val="clear" w:color="auto" w:fill="auto"/>
            <w:noWrap/>
            <w:vAlign w:val="bottom"/>
            <w:hideMark/>
          </w:tcPr>
          <w:p w14:paraId="64EA7D09" w14:textId="0B7E1EE3" w:rsidR="008C72FA" w:rsidRPr="008C72FA" w:rsidRDefault="008C72FA" w:rsidP="008C72FA">
            <w:pPr>
              <w:jc w:val="right"/>
              <w:rPr>
                <w:color w:val="000000"/>
              </w:rPr>
            </w:pPr>
            <w:r w:rsidRPr="008C72FA">
              <w:rPr>
                <w:color w:val="000000"/>
              </w:rPr>
              <w:t>0.318</w:t>
            </w:r>
          </w:p>
        </w:tc>
        <w:tc>
          <w:tcPr>
            <w:tcW w:w="1303" w:type="dxa"/>
            <w:tcBorders>
              <w:top w:val="nil"/>
              <w:left w:val="nil"/>
              <w:bottom w:val="nil"/>
              <w:right w:val="nil"/>
            </w:tcBorders>
            <w:vAlign w:val="bottom"/>
          </w:tcPr>
          <w:p w14:paraId="660B23C9" w14:textId="6D2EA75A"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5468CBF5" w14:textId="2395FD20" w:rsidR="008C72FA" w:rsidRPr="008C72FA" w:rsidRDefault="008C72FA" w:rsidP="008C72FA">
            <w:pPr>
              <w:jc w:val="right"/>
              <w:rPr>
                <w:color w:val="000000"/>
              </w:rPr>
            </w:pPr>
            <w:r w:rsidRPr="008C72FA">
              <w:rPr>
                <w:color w:val="000000"/>
              </w:rPr>
              <w:t>0.914</w:t>
            </w:r>
          </w:p>
        </w:tc>
        <w:tc>
          <w:tcPr>
            <w:tcW w:w="1013" w:type="dxa"/>
            <w:tcBorders>
              <w:top w:val="nil"/>
              <w:left w:val="nil"/>
              <w:bottom w:val="nil"/>
              <w:right w:val="nil"/>
            </w:tcBorders>
            <w:vAlign w:val="bottom"/>
          </w:tcPr>
          <w:p w14:paraId="53654C18" w14:textId="7ACF4839" w:rsidR="008C72FA" w:rsidRPr="008C72FA" w:rsidRDefault="008C72FA" w:rsidP="008C72FA">
            <w:pPr>
              <w:jc w:val="right"/>
              <w:rPr>
                <w:color w:val="000000"/>
              </w:rPr>
            </w:pPr>
            <w:r w:rsidRPr="008C72FA">
              <w:rPr>
                <w:color w:val="000000"/>
              </w:rPr>
              <w:t>0.633</w:t>
            </w:r>
          </w:p>
        </w:tc>
        <w:tc>
          <w:tcPr>
            <w:tcW w:w="1306" w:type="dxa"/>
            <w:tcBorders>
              <w:top w:val="nil"/>
              <w:left w:val="nil"/>
              <w:bottom w:val="nil"/>
              <w:right w:val="nil"/>
            </w:tcBorders>
            <w:vAlign w:val="bottom"/>
          </w:tcPr>
          <w:p w14:paraId="3B1E923E" w14:textId="51410826"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1EDD229A" w14:textId="72C61160" w:rsidR="008C72FA" w:rsidRPr="008C72FA" w:rsidRDefault="008C72FA" w:rsidP="008C72FA">
            <w:pPr>
              <w:jc w:val="right"/>
              <w:rPr>
                <w:color w:val="000000"/>
              </w:rPr>
            </w:pPr>
            <w:r w:rsidRPr="008C72FA">
              <w:rPr>
                <w:color w:val="000000"/>
              </w:rPr>
              <w:t>6.76</w:t>
            </w:r>
            <w:r>
              <w:rPr>
                <w:color w:val="000000"/>
              </w:rPr>
              <w:t>0</w:t>
            </w:r>
          </w:p>
        </w:tc>
        <w:tc>
          <w:tcPr>
            <w:tcW w:w="1070" w:type="dxa"/>
            <w:tcBorders>
              <w:top w:val="nil"/>
              <w:left w:val="nil"/>
              <w:bottom w:val="nil"/>
              <w:right w:val="nil"/>
            </w:tcBorders>
            <w:vAlign w:val="bottom"/>
          </w:tcPr>
          <w:p w14:paraId="24852BC3" w14:textId="09C94BF2" w:rsidR="008C72FA" w:rsidRPr="008C72FA" w:rsidRDefault="008C72FA" w:rsidP="008C72FA">
            <w:pPr>
              <w:jc w:val="right"/>
              <w:rPr>
                <w:b/>
                <w:bCs/>
                <w:i/>
                <w:iCs/>
                <w:color w:val="000000"/>
              </w:rPr>
            </w:pPr>
            <w:r w:rsidRPr="008C72FA">
              <w:rPr>
                <w:b/>
                <w:bCs/>
                <w:color w:val="000000"/>
              </w:rPr>
              <w:t>0.034</w:t>
            </w:r>
          </w:p>
        </w:tc>
      </w:tr>
      <w:tr w:rsidR="008C72FA"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72FF89F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8C72FA" w:rsidRPr="008C72FA" w:rsidRDefault="008C72FA" w:rsidP="008C72FA">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4A7DF627" w:rsidR="008C72FA" w:rsidRPr="008C72FA" w:rsidRDefault="008C72FA" w:rsidP="008C72FA">
            <w:pPr>
              <w:jc w:val="right"/>
              <w:rPr>
                <w:color w:val="000000"/>
              </w:rPr>
            </w:pPr>
            <w:r w:rsidRPr="008C72FA">
              <w:rPr>
                <w:color w:val="000000"/>
              </w:rPr>
              <w:t>-</w:t>
            </w:r>
          </w:p>
        </w:tc>
        <w:tc>
          <w:tcPr>
            <w:tcW w:w="1007" w:type="dxa"/>
            <w:tcBorders>
              <w:top w:val="nil"/>
              <w:left w:val="nil"/>
              <w:right w:val="nil"/>
            </w:tcBorders>
            <w:shd w:val="clear" w:color="auto" w:fill="auto"/>
            <w:noWrap/>
            <w:vAlign w:val="bottom"/>
            <w:hideMark/>
          </w:tcPr>
          <w:p w14:paraId="3A43D717" w14:textId="3D60478B" w:rsidR="008C72FA" w:rsidRPr="008C72FA" w:rsidRDefault="008C72FA" w:rsidP="008C72FA">
            <w:pPr>
              <w:jc w:val="right"/>
              <w:rPr>
                <w:color w:val="000000"/>
              </w:rPr>
            </w:pPr>
            <w:r w:rsidRPr="008C72FA">
              <w:rPr>
                <w:color w:val="000000"/>
              </w:rPr>
              <w:t>0.978</w:t>
            </w:r>
          </w:p>
        </w:tc>
        <w:tc>
          <w:tcPr>
            <w:tcW w:w="1070" w:type="dxa"/>
            <w:tcBorders>
              <w:top w:val="nil"/>
              <w:left w:val="nil"/>
              <w:right w:val="nil"/>
            </w:tcBorders>
            <w:shd w:val="clear" w:color="auto" w:fill="auto"/>
            <w:noWrap/>
            <w:vAlign w:val="bottom"/>
            <w:hideMark/>
          </w:tcPr>
          <w:p w14:paraId="579F7222" w14:textId="35DEB663" w:rsidR="008C72FA" w:rsidRPr="008C72FA" w:rsidRDefault="008C72FA" w:rsidP="008C72FA">
            <w:pPr>
              <w:jc w:val="right"/>
              <w:rPr>
                <w:color w:val="000000"/>
              </w:rPr>
            </w:pPr>
            <w:r w:rsidRPr="008C72FA">
              <w:rPr>
                <w:color w:val="000000"/>
              </w:rPr>
              <w:t>0.613</w:t>
            </w:r>
          </w:p>
        </w:tc>
        <w:tc>
          <w:tcPr>
            <w:tcW w:w="1303" w:type="dxa"/>
            <w:tcBorders>
              <w:top w:val="nil"/>
              <w:left w:val="nil"/>
              <w:right w:val="nil"/>
            </w:tcBorders>
            <w:vAlign w:val="bottom"/>
          </w:tcPr>
          <w:p w14:paraId="5CBA06EF" w14:textId="111918E7" w:rsidR="008C72FA" w:rsidRPr="008C72FA" w:rsidRDefault="008C72FA" w:rsidP="008C72FA">
            <w:pPr>
              <w:jc w:val="right"/>
              <w:rPr>
                <w:color w:val="000000"/>
              </w:rPr>
            </w:pPr>
            <w:r w:rsidRPr="008C72FA">
              <w:rPr>
                <w:color w:val="000000"/>
              </w:rPr>
              <w:t>-</w:t>
            </w:r>
          </w:p>
        </w:tc>
        <w:tc>
          <w:tcPr>
            <w:tcW w:w="996" w:type="dxa"/>
            <w:tcBorders>
              <w:top w:val="nil"/>
              <w:left w:val="nil"/>
              <w:right w:val="nil"/>
            </w:tcBorders>
            <w:vAlign w:val="bottom"/>
          </w:tcPr>
          <w:p w14:paraId="67A8E0C1" w14:textId="5B6DE87E" w:rsidR="008C72FA" w:rsidRPr="008C72FA" w:rsidRDefault="008C72FA" w:rsidP="008C72FA">
            <w:pPr>
              <w:jc w:val="right"/>
              <w:rPr>
                <w:color w:val="000000"/>
              </w:rPr>
            </w:pPr>
            <w:r w:rsidRPr="008C72FA">
              <w:rPr>
                <w:color w:val="000000"/>
              </w:rPr>
              <w:t>0.128</w:t>
            </w:r>
          </w:p>
        </w:tc>
        <w:tc>
          <w:tcPr>
            <w:tcW w:w="1013" w:type="dxa"/>
            <w:tcBorders>
              <w:top w:val="nil"/>
              <w:left w:val="nil"/>
              <w:right w:val="nil"/>
            </w:tcBorders>
            <w:vAlign w:val="bottom"/>
          </w:tcPr>
          <w:p w14:paraId="54C33576" w14:textId="3433AADA" w:rsidR="008C72FA" w:rsidRPr="008C72FA" w:rsidRDefault="008C72FA" w:rsidP="008C72FA">
            <w:pPr>
              <w:jc w:val="right"/>
              <w:rPr>
                <w:color w:val="000000"/>
              </w:rPr>
            </w:pPr>
            <w:r w:rsidRPr="008C72FA">
              <w:rPr>
                <w:color w:val="000000"/>
              </w:rPr>
              <w:t>0.938</w:t>
            </w:r>
          </w:p>
        </w:tc>
        <w:tc>
          <w:tcPr>
            <w:tcW w:w="1306" w:type="dxa"/>
            <w:tcBorders>
              <w:top w:val="nil"/>
              <w:left w:val="nil"/>
              <w:right w:val="nil"/>
            </w:tcBorders>
            <w:vAlign w:val="bottom"/>
          </w:tcPr>
          <w:p w14:paraId="49919B95" w14:textId="2FCD3F75" w:rsidR="008C72FA" w:rsidRPr="008C72FA" w:rsidRDefault="008C72FA" w:rsidP="008C72FA">
            <w:pPr>
              <w:jc w:val="right"/>
              <w:rPr>
                <w:color w:val="000000"/>
              </w:rPr>
            </w:pPr>
            <w:r w:rsidRPr="008C72FA">
              <w:rPr>
                <w:color w:val="000000"/>
              </w:rPr>
              <w:t>-</w:t>
            </w:r>
          </w:p>
        </w:tc>
        <w:tc>
          <w:tcPr>
            <w:tcW w:w="1070" w:type="dxa"/>
            <w:tcBorders>
              <w:top w:val="nil"/>
              <w:left w:val="nil"/>
              <w:right w:val="nil"/>
            </w:tcBorders>
            <w:vAlign w:val="bottom"/>
          </w:tcPr>
          <w:p w14:paraId="720A7EB0" w14:textId="054E15B1" w:rsidR="008C72FA" w:rsidRPr="008C72FA" w:rsidRDefault="008C72FA" w:rsidP="008C72FA">
            <w:pPr>
              <w:jc w:val="right"/>
              <w:rPr>
                <w:color w:val="000000"/>
              </w:rPr>
            </w:pPr>
            <w:r w:rsidRPr="008C72FA">
              <w:rPr>
                <w:color w:val="000000"/>
              </w:rPr>
              <w:t>2.121</w:t>
            </w:r>
          </w:p>
        </w:tc>
        <w:tc>
          <w:tcPr>
            <w:tcW w:w="1070" w:type="dxa"/>
            <w:tcBorders>
              <w:top w:val="nil"/>
              <w:left w:val="nil"/>
              <w:right w:val="nil"/>
            </w:tcBorders>
            <w:vAlign w:val="bottom"/>
          </w:tcPr>
          <w:p w14:paraId="17AB24CB" w14:textId="46454F3D" w:rsidR="008C72FA" w:rsidRPr="008C72FA" w:rsidRDefault="008C72FA" w:rsidP="008C72FA">
            <w:pPr>
              <w:jc w:val="right"/>
              <w:rPr>
                <w:color w:val="000000"/>
              </w:rPr>
            </w:pPr>
            <w:r w:rsidRPr="008C72FA">
              <w:rPr>
                <w:color w:val="000000"/>
              </w:rPr>
              <w:t>0.346</w:t>
            </w:r>
          </w:p>
        </w:tc>
      </w:tr>
      <w:tr w:rsidR="008C72FA"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1BA9DB6A"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8C72FA" w:rsidRPr="008C72FA" w:rsidRDefault="008C72FA" w:rsidP="008C72FA">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2ED23A5F" w:rsidR="008C72FA" w:rsidRPr="008C72FA" w:rsidRDefault="008C72FA" w:rsidP="008C72FA">
            <w:pPr>
              <w:jc w:val="right"/>
              <w:rPr>
                <w:color w:val="000000"/>
              </w:rPr>
            </w:pPr>
            <w:r w:rsidRPr="008C72FA">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73674F2" w:rsidR="008C72FA" w:rsidRPr="008C72FA" w:rsidRDefault="008C72FA" w:rsidP="008C72FA">
            <w:pPr>
              <w:jc w:val="right"/>
              <w:rPr>
                <w:color w:val="000000"/>
              </w:rPr>
            </w:pPr>
            <w:r w:rsidRPr="008C72FA">
              <w:rPr>
                <w:color w:val="000000"/>
              </w:rPr>
              <w:t>1.289</w:t>
            </w:r>
          </w:p>
        </w:tc>
        <w:tc>
          <w:tcPr>
            <w:tcW w:w="1070" w:type="dxa"/>
            <w:tcBorders>
              <w:top w:val="nil"/>
              <w:left w:val="nil"/>
              <w:bottom w:val="single" w:sz="4" w:space="0" w:color="auto"/>
              <w:right w:val="nil"/>
            </w:tcBorders>
            <w:shd w:val="clear" w:color="auto" w:fill="auto"/>
            <w:noWrap/>
            <w:vAlign w:val="bottom"/>
            <w:hideMark/>
          </w:tcPr>
          <w:p w14:paraId="063A0581" w14:textId="5E97C796" w:rsidR="008C72FA" w:rsidRPr="008C72FA" w:rsidRDefault="008C72FA" w:rsidP="008C72FA">
            <w:pPr>
              <w:jc w:val="right"/>
              <w:rPr>
                <w:color w:val="000000"/>
              </w:rPr>
            </w:pPr>
            <w:r w:rsidRPr="008C72FA">
              <w:rPr>
                <w:color w:val="000000"/>
              </w:rPr>
              <w:t>0.525</w:t>
            </w:r>
          </w:p>
        </w:tc>
        <w:tc>
          <w:tcPr>
            <w:tcW w:w="1303" w:type="dxa"/>
            <w:tcBorders>
              <w:top w:val="nil"/>
              <w:left w:val="nil"/>
              <w:bottom w:val="single" w:sz="4" w:space="0" w:color="auto"/>
              <w:right w:val="nil"/>
            </w:tcBorders>
            <w:vAlign w:val="bottom"/>
          </w:tcPr>
          <w:p w14:paraId="360E1CD2" w14:textId="0512484D" w:rsidR="008C72FA" w:rsidRPr="008C72FA" w:rsidRDefault="008C72FA" w:rsidP="008C72FA">
            <w:pPr>
              <w:jc w:val="right"/>
              <w:rPr>
                <w:color w:val="000000"/>
              </w:rPr>
            </w:pPr>
            <w:r w:rsidRPr="008C72FA">
              <w:rPr>
                <w:color w:val="000000"/>
              </w:rPr>
              <w:t>-</w:t>
            </w:r>
          </w:p>
        </w:tc>
        <w:tc>
          <w:tcPr>
            <w:tcW w:w="996" w:type="dxa"/>
            <w:tcBorders>
              <w:top w:val="nil"/>
              <w:left w:val="nil"/>
              <w:bottom w:val="single" w:sz="4" w:space="0" w:color="auto"/>
              <w:right w:val="nil"/>
            </w:tcBorders>
            <w:vAlign w:val="bottom"/>
          </w:tcPr>
          <w:p w14:paraId="56747356" w14:textId="36686F98" w:rsidR="008C72FA" w:rsidRPr="008C72FA" w:rsidRDefault="008C72FA" w:rsidP="008C72FA">
            <w:pPr>
              <w:jc w:val="right"/>
              <w:rPr>
                <w:color w:val="000000"/>
              </w:rPr>
            </w:pPr>
            <w:r w:rsidRPr="008C72FA">
              <w:rPr>
                <w:color w:val="000000"/>
              </w:rPr>
              <w:t>2.18</w:t>
            </w:r>
            <w:r>
              <w:rPr>
                <w:color w:val="000000"/>
              </w:rPr>
              <w:t>0</w:t>
            </w:r>
          </w:p>
        </w:tc>
        <w:tc>
          <w:tcPr>
            <w:tcW w:w="1013" w:type="dxa"/>
            <w:tcBorders>
              <w:top w:val="nil"/>
              <w:left w:val="nil"/>
              <w:bottom w:val="single" w:sz="4" w:space="0" w:color="auto"/>
              <w:right w:val="nil"/>
            </w:tcBorders>
            <w:vAlign w:val="bottom"/>
          </w:tcPr>
          <w:p w14:paraId="4C799C48" w14:textId="0201920F" w:rsidR="008C72FA" w:rsidRPr="008C72FA" w:rsidRDefault="008C72FA" w:rsidP="008C72FA">
            <w:pPr>
              <w:jc w:val="right"/>
              <w:rPr>
                <w:color w:val="000000"/>
              </w:rPr>
            </w:pPr>
            <w:r w:rsidRPr="008C72FA">
              <w:rPr>
                <w:color w:val="000000"/>
              </w:rPr>
              <w:t>0.336</w:t>
            </w:r>
          </w:p>
        </w:tc>
        <w:tc>
          <w:tcPr>
            <w:tcW w:w="1306" w:type="dxa"/>
            <w:tcBorders>
              <w:top w:val="nil"/>
              <w:left w:val="nil"/>
              <w:bottom w:val="single" w:sz="4" w:space="0" w:color="auto"/>
              <w:right w:val="nil"/>
            </w:tcBorders>
            <w:vAlign w:val="bottom"/>
          </w:tcPr>
          <w:p w14:paraId="2E4980FB" w14:textId="4FA737C2" w:rsidR="008C72FA" w:rsidRPr="008C72FA" w:rsidRDefault="008C72FA" w:rsidP="008C72FA">
            <w:pPr>
              <w:jc w:val="right"/>
              <w:rPr>
                <w:color w:val="000000"/>
              </w:rPr>
            </w:pPr>
            <w:r w:rsidRPr="008C72FA">
              <w:rPr>
                <w:color w:val="000000"/>
              </w:rPr>
              <w:t>-</w:t>
            </w:r>
          </w:p>
        </w:tc>
        <w:tc>
          <w:tcPr>
            <w:tcW w:w="1070" w:type="dxa"/>
            <w:tcBorders>
              <w:top w:val="nil"/>
              <w:left w:val="nil"/>
              <w:bottom w:val="single" w:sz="4" w:space="0" w:color="auto"/>
              <w:right w:val="nil"/>
            </w:tcBorders>
            <w:vAlign w:val="bottom"/>
          </w:tcPr>
          <w:p w14:paraId="54E5E08B" w14:textId="38638A0E" w:rsidR="008C72FA" w:rsidRPr="008C72FA" w:rsidRDefault="008C72FA" w:rsidP="008C72FA">
            <w:pPr>
              <w:jc w:val="right"/>
              <w:rPr>
                <w:color w:val="000000"/>
              </w:rPr>
            </w:pPr>
            <w:r w:rsidRPr="008C72FA">
              <w:rPr>
                <w:color w:val="000000"/>
              </w:rPr>
              <w:t>0.629</w:t>
            </w:r>
          </w:p>
        </w:tc>
        <w:tc>
          <w:tcPr>
            <w:tcW w:w="1070" w:type="dxa"/>
            <w:tcBorders>
              <w:top w:val="nil"/>
              <w:left w:val="nil"/>
              <w:bottom w:val="single" w:sz="4" w:space="0" w:color="auto"/>
              <w:right w:val="nil"/>
            </w:tcBorders>
            <w:vAlign w:val="bottom"/>
          </w:tcPr>
          <w:p w14:paraId="11E419A7" w14:textId="3516CE92" w:rsidR="008C72FA" w:rsidRPr="008C72FA" w:rsidRDefault="008C72FA" w:rsidP="008C72FA">
            <w:pPr>
              <w:jc w:val="right"/>
              <w:rPr>
                <w:color w:val="000000"/>
              </w:rPr>
            </w:pPr>
            <w:r w:rsidRPr="008C72FA">
              <w:rPr>
                <w:color w:val="000000"/>
              </w:rPr>
              <w:t>0.73</w:t>
            </w:r>
            <w:r>
              <w:rPr>
                <w:color w:val="000000"/>
              </w:rPr>
              <w:t>0</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4D510FB3" w:rsidR="000E116E" w:rsidRDefault="00072F0D"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FB104B">
        <w:t xml:space="preserve"> </w:t>
      </w:r>
      <w:r>
        <w:t>=</w:t>
      </w:r>
      <w:r w:rsidR="00FB104B">
        <w:t xml:space="preserve"> </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38469D">
        <w:t xml:space="preserve"> </w:t>
      </w:r>
      <w:r w:rsidR="00490F97" w:rsidRPr="00DE0E3A">
        <w:rPr>
          <w:i/>
          <w:iCs/>
        </w:rPr>
        <w:t>p</w:t>
      </w:r>
      <w:r w:rsidR="0038469D">
        <w:rPr>
          <w:i/>
          <w:iCs/>
        </w:rPr>
        <w:t xml:space="preserve"> </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25039E">
      <w:pPr>
        <w:spacing w:line="360" w:lineRule="auto"/>
        <w:rPr>
          <w:b/>
          <w:bCs/>
          <w:color w:val="000000" w:themeColor="text1"/>
        </w:rPr>
      </w:pPr>
      <w:r>
        <w:rPr>
          <w:b/>
          <w:bCs/>
          <w:color w:val="000000" w:themeColor="text1"/>
        </w:rPr>
        <w:br w:type="page"/>
      </w:r>
    </w:p>
    <w:p w14:paraId="6B118366" w14:textId="51DE7350"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401CEF91" w:rsidR="005C46D0" w:rsidRDefault="0038469D" w:rsidP="0025039E">
      <w:pPr>
        <w:spacing w:line="360" w:lineRule="auto"/>
        <w:rPr>
          <w:color w:val="000000" w:themeColor="text1"/>
        </w:rPr>
      </w:pPr>
      <w:r>
        <w:rPr>
          <w:noProof/>
          <w:color w:val="000000" w:themeColor="text1"/>
        </w:rPr>
        <w:drawing>
          <wp:inline distT="0" distB="0" distL="0" distR="0" wp14:anchorId="311F6DF6" wp14:editId="4466D5E3">
            <wp:extent cx="7093974" cy="5320481"/>
            <wp:effectExtent l="0" t="0" r="5715" b="127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lendar&#10;&#10;Description automatically generated"/>
                    <pic:cNvPicPr/>
                  </pic:nvPicPr>
                  <pic:blipFill>
                    <a:blip r:embed="rId18"/>
                    <a:stretch>
                      <a:fillRect/>
                    </a:stretch>
                  </pic:blipFill>
                  <pic:spPr>
                    <a:xfrm>
                      <a:off x="0" y="0"/>
                      <a:ext cx="7101599" cy="5326199"/>
                    </a:xfrm>
                    <a:prstGeom prst="rect">
                      <a:avLst/>
                    </a:prstGeom>
                  </pic:spPr>
                </pic:pic>
              </a:graphicData>
            </a:graphic>
          </wp:inline>
        </w:drawing>
      </w:r>
    </w:p>
    <w:p w14:paraId="58C5F9D7" w14:textId="12CB1813" w:rsidR="00F86B84" w:rsidRDefault="002F39A9" w:rsidP="0025039E">
      <w:pPr>
        <w:spacing w:line="360" w:lineRule="auto"/>
        <w:rPr>
          <w:color w:val="000000" w:themeColor="text1"/>
        </w:rPr>
      </w:pPr>
      <w:r>
        <w:rPr>
          <w:b/>
          <w:bCs/>
          <w:color w:val="000000" w:themeColor="text1"/>
        </w:rPr>
        <w:lastRenderedPageBreak/>
        <w:t>Fig. 4</w:t>
      </w:r>
      <w:r>
        <w:rPr>
          <w:color w:val="000000" w:themeColor="text1"/>
        </w:rPr>
        <w:t xml:space="preserve"> Effects of </w:t>
      </w:r>
      <w:r w:rsidR="0038469D">
        <w:rPr>
          <w:i/>
          <w:iCs/>
          <w:color w:val="000000" w:themeColor="text1"/>
          <w:lang w:val="el-GR"/>
        </w:rPr>
        <w:t>χ</w:t>
      </w:r>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Shading and trendlines are as explained in Figure 2, with points jittered for visibility. Solid black trendlines, only included where there is no interaction between the x-axis and plant functional group, denote</w:t>
      </w:r>
      <w:r w:rsidR="00F86B84">
        <w:rPr>
          <w:color w:val="000000" w:themeColor="text1"/>
        </w:rPr>
        <w:t xml:space="preserve"> bivariate relationship</w:t>
      </w:r>
      <w:r w:rsidR="009643B9">
        <w:rPr>
          <w:color w:val="000000" w:themeColor="text1"/>
        </w:rPr>
        <w:t xml:space="preserve">s where </w:t>
      </w:r>
      <w:r w:rsidR="009643B9">
        <w:rPr>
          <w:i/>
          <w:iCs/>
          <w:color w:val="000000" w:themeColor="text1"/>
        </w:rPr>
        <w:t>p</w:t>
      </w:r>
      <w:r w:rsidR="009643B9">
        <w:rPr>
          <w:color w:val="000000" w:themeColor="text1"/>
        </w:rPr>
        <w:t xml:space="preserve"> &lt; 0.05.</w:t>
      </w:r>
    </w:p>
    <w:p w14:paraId="26B68A8D" w14:textId="77777777" w:rsidR="008E025F" w:rsidRDefault="008E025F" w:rsidP="0025039E">
      <w:pPr>
        <w:spacing w:line="36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25039E">
      <w:pPr>
        <w:spacing w:line="360" w:lineRule="auto"/>
        <w:rPr>
          <w:color w:val="000000" w:themeColor="text1"/>
        </w:rPr>
      </w:pPr>
      <w:r>
        <w:rPr>
          <w:i/>
          <w:iCs/>
          <w:color w:val="000000" w:themeColor="text1"/>
        </w:rPr>
        <w:lastRenderedPageBreak/>
        <w:t>Structural equation model</w:t>
      </w:r>
    </w:p>
    <w:p w14:paraId="778651CB" w14:textId="1D50A36B" w:rsidR="009643B9" w:rsidRDefault="00C7309F" w:rsidP="00535E38">
      <w:pPr>
        <w:spacing w:line="360" w:lineRule="auto"/>
        <w:ind w:firstLine="720"/>
        <w:rPr>
          <w:ins w:id="535" w:author="Perkowski, Evan A" w:date="2023-01-18T11:07:00Z"/>
          <w:color w:val="000000" w:themeColor="text1"/>
        </w:rPr>
      </w:pPr>
      <w:r>
        <w:rPr>
          <w:color w:val="000000" w:themeColor="text1"/>
        </w:rPr>
        <w:t>The piecewise structural equation model</w:t>
      </w:r>
      <w:ins w:id="536" w:author="Perkowski, Evan A" w:date="2023-01-16T13:15:00Z">
        <w:r w:rsidR="00195BF9">
          <w:rPr>
            <w:color w:val="000000" w:themeColor="text1"/>
          </w:rPr>
          <w:t xml:space="preserve"> </w:t>
        </w:r>
      </w:ins>
      <w:ins w:id="537" w:author="Perkowski, Evan A" w:date="2023-01-16T13:18:00Z">
        <w:r w:rsidR="00195BF9">
          <w:rPr>
            <w:color w:val="000000" w:themeColor="text1"/>
          </w:rPr>
          <w:t>explained 90%, 54%, 80%, 92%, and 41% of variance i</w:t>
        </w:r>
      </w:ins>
      <w:ins w:id="538" w:author="Perkowski, Evan A" w:date="2023-01-16T13:19:00Z">
        <w:r w:rsidR="00195BF9">
          <w:rPr>
            <w:color w:val="000000" w:themeColor="text1"/>
          </w:rPr>
          <w:t xml:space="preserve">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95BF9" w:rsidRPr="000B0353">
          <w:rPr>
            <w:i/>
            <w:iCs/>
            <w:color w:val="000000" w:themeColor="text1"/>
            <w:lang w:val="el-GR"/>
          </w:rPr>
          <w:t>χ</w:t>
        </w:r>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w:t>
        </w:r>
      </w:ins>
      <w:ins w:id="539" w:author="Perkowski, Evan A" w:date="2023-01-16T13:17:00Z">
        <w:r w:rsidR="00195BF9">
          <w:rPr>
            <w:color w:val="000000" w:themeColor="text1"/>
          </w:rPr>
          <w:t xml:space="preserve">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was</w:t>
        </w:r>
      </w:ins>
      <w:ins w:id="540" w:author="Perkowski, Evan A" w:date="2023-01-16T13:16:00Z">
        <w:r w:rsidR="00195BF9">
          <w:rPr>
            <w:color w:val="000000" w:themeColor="text1"/>
          </w:rPr>
          <w:t xml:space="preserve"> </w:t>
        </w:r>
      </w:ins>
      <w:r>
        <w:rPr>
          <w:color w:val="000000" w:themeColor="text1"/>
        </w:rPr>
        <w:t xml:space="preserve">driven by a negative effect of increasing </w:t>
      </w:r>
      <w:ins w:id="541" w:author="Perkowski, Evan A" w:date="2023-01-04T15:48:00Z">
        <w:r w:rsidRPr="000B0353">
          <w:rPr>
            <w:i/>
            <w:iCs/>
            <w:color w:val="000000" w:themeColor="text1"/>
            <w:lang w:val="el-GR"/>
          </w:rPr>
          <w:t>χ</w:t>
        </w:r>
        <w:r>
          <w:rPr>
            <w:color w:val="000000" w:themeColor="text1"/>
          </w:rPr>
          <w:t xml:space="preserve"> (</w:t>
        </w:r>
        <w:r w:rsidRPr="00CB46AC">
          <w:rPr>
            <w:i/>
            <w:iCs/>
            <w:color w:val="000000" w:themeColor="text1"/>
          </w:rPr>
          <w:t>p</w:t>
        </w:r>
      </w:ins>
      <w:ins w:id="542" w:author="Perkowski, Evan A" w:date="2023-01-12T16:12:00Z">
        <w:r w:rsidR="00CB46AC">
          <w:rPr>
            <w:color w:val="000000" w:themeColor="text1"/>
          </w:rPr>
          <w:t>&lt;</w:t>
        </w:r>
      </w:ins>
      <w:ins w:id="543" w:author="Perkowski, Evan A" w:date="2023-01-04T15:48:00Z">
        <w:r>
          <w:rPr>
            <w:color w:val="000000" w:themeColor="text1"/>
          </w:rPr>
          <w:t>0.00</w:t>
        </w:r>
      </w:ins>
      <w:ins w:id="544" w:author="Perkowski, Evan A" w:date="2023-01-16T13:15:00Z">
        <w:r w:rsidR="00195BF9">
          <w:rPr>
            <w:color w:val="000000" w:themeColor="text1"/>
          </w:rPr>
          <w:t>1</w:t>
        </w:r>
      </w:ins>
      <w:ins w:id="545" w:author="Perkowski, Evan A" w:date="2023-01-12T16:12:00Z">
        <w:r w:rsidR="00CB46AC">
          <w:rPr>
            <w:color w:val="000000" w:themeColor="text1"/>
          </w:rPr>
          <w:t>; Table 5</w:t>
        </w:r>
      </w:ins>
      <w:ins w:id="546" w:author="Perkowski, Evan A" w:date="2023-01-04T15:48:00Z">
        <w:r>
          <w:rPr>
            <w:color w:val="000000" w:themeColor="text1"/>
          </w:rPr>
          <w:t>)</w:t>
        </w:r>
      </w:ins>
      <w:ins w:id="547" w:author="Perkowski, Evan A" w:date="2023-01-16T13:15:00Z">
        <w:r w:rsidR="00195BF9">
          <w:rPr>
            <w:color w:val="000000" w:themeColor="text1"/>
          </w:rPr>
          <w:t xml:space="preserve"> paired with</w:t>
        </w:r>
      </w:ins>
      <w:r>
        <w:rPr>
          <w:color w:val="000000" w:themeColor="text1"/>
        </w:rPr>
        <w:t xml:space="preserve"> positive effects of increasing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ins w:id="548" w:author="Perkowski, Evan A" w:date="2023-01-04T15:48:00Z">
        <w:r>
          <w:rPr>
            <w:color w:val="000000" w:themeColor="text1"/>
          </w:rPr>
          <w:t xml:space="preserve"> (</w:t>
        </w:r>
        <w:r w:rsidRPr="00CB46AC">
          <w:rPr>
            <w:i/>
            <w:iCs/>
            <w:color w:val="000000" w:themeColor="text1"/>
          </w:rPr>
          <w:t>p</w:t>
        </w:r>
        <w:r>
          <w:rPr>
            <w:color w:val="000000" w:themeColor="text1"/>
          </w:rPr>
          <w:t>&lt;0.001 in both cases</w:t>
        </w:r>
      </w:ins>
      <w:ins w:id="549" w:author="Perkowski, Evan A" w:date="2023-01-12T16:13:00Z">
        <w:r w:rsidR="00CB46AC">
          <w:rPr>
            <w:color w:val="000000" w:themeColor="text1"/>
          </w:rPr>
          <w:t>; Table 5</w:t>
        </w:r>
      </w:ins>
      <w:ins w:id="550" w:author="Perkowski, Evan A" w:date="2023-01-16T13:27:00Z">
        <w:r w:rsidR="00E04726">
          <w:rPr>
            <w:color w:val="000000" w:themeColor="text1"/>
          </w:rPr>
          <w:t>; Fig. 5</w:t>
        </w:r>
      </w:ins>
      <w:ins w:id="551" w:author="Perkowski, Evan A" w:date="2023-01-04T15:48:00Z">
        <w:r>
          <w:rPr>
            <w:color w:val="000000" w:themeColor="text1"/>
          </w:rPr>
          <w:t>)</w:t>
        </w:r>
      </w:ins>
      <w:ins w:id="552" w:author="Perkowski, Evan A" w:date="2023-01-16T13:15:00Z">
        <w:r w:rsidR="00195BF9">
          <w:rPr>
            <w:color w:val="000000" w:themeColor="text1"/>
          </w:rPr>
          <w:t>.</w:t>
        </w:r>
      </w:ins>
      <w:ins w:id="553" w:author="Perkowski, Evan A" w:date="2023-01-16T13:20:00Z">
        <w:r w:rsidR="00195BF9">
          <w:rPr>
            <w:color w:val="000000" w:themeColor="text1"/>
          </w:rPr>
          <w:t xml:space="preserve"> Model results indicated that the negative effect of </w:t>
        </w:r>
        <w:r w:rsidR="00195BF9" w:rsidRPr="000B0353">
          <w:rPr>
            <w:i/>
            <w:iCs/>
            <w:color w:val="000000" w:themeColor="text1"/>
            <w:lang w:val="el-GR"/>
          </w:rPr>
          <w:t>χ</w:t>
        </w:r>
        <w:r w:rsidR="00195BF9">
          <w:rPr>
            <w:color w:val="000000" w:themeColor="text1"/>
          </w:rPr>
          <w:t xml:space="preserve"> on </w:t>
        </w:r>
        <w:r w:rsidR="00195BF9">
          <w:rPr>
            <w:i/>
            <w:iCs/>
            <w:color w:val="000000" w:themeColor="text1"/>
          </w:rPr>
          <w:t>N</w:t>
        </w:r>
        <w:r w:rsidR="00195BF9">
          <w:rPr>
            <w:color w:val="000000" w:themeColor="text1"/>
            <w:vertAlign w:val="subscript"/>
          </w:rPr>
          <w:t>area</w:t>
        </w:r>
        <w:r w:rsidR="00195BF9">
          <w:rPr>
            <w:color w:val="000000" w:themeColor="text1"/>
          </w:rPr>
          <w:t xml:space="preserve"> was driven by a strong reduction in </w:t>
        </w:r>
        <w:r w:rsidR="00195BF9">
          <w:rPr>
            <w:i/>
            <w:iCs/>
            <w:color w:val="000000" w:themeColor="text1"/>
          </w:rPr>
          <w:t>M</w:t>
        </w:r>
        <w:r w:rsidR="00195BF9">
          <w:rPr>
            <w:color w:val="000000" w:themeColor="text1"/>
            <w:vertAlign w:val="subscript"/>
          </w:rPr>
          <w:t>area</w:t>
        </w:r>
        <w:r w:rsidR="00195BF9">
          <w:rPr>
            <w:color w:val="000000" w:themeColor="text1"/>
          </w:rPr>
          <w:t xml:space="preserve"> with increasing </w:t>
        </w:r>
        <w:r w:rsidR="00195BF9" w:rsidRPr="000B0353">
          <w:rPr>
            <w:i/>
            <w:iCs/>
            <w:color w:val="000000" w:themeColor="text1"/>
            <w:lang w:val="el-GR"/>
          </w:rPr>
          <w:t>χ</w:t>
        </w:r>
        <w:r w:rsidR="00195BF9">
          <w:rPr>
            <w:color w:val="000000" w:themeColor="text1"/>
          </w:rPr>
          <w:t xml:space="preserve"> (</w:t>
        </w:r>
        <w:r w:rsidR="00195BF9">
          <w:rPr>
            <w:i/>
            <w:iCs/>
            <w:color w:val="000000" w:themeColor="text1"/>
          </w:rPr>
          <w:t>p</w:t>
        </w:r>
        <w:r w:rsidR="00195BF9">
          <w:rPr>
            <w:color w:val="000000" w:themeColor="text1"/>
          </w:rPr>
          <w:t>&lt;0.001; Table 5)</w:t>
        </w:r>
      </w:ins>
      <w:ins w:id="554" w:author="Perkowski, Evan A" w:date="2023-01-18T16:11:00Z">
        <w:r w:rsidR="00515044">
          <w:rPr>
            <w:color w:val="000000" w:themeColor="text1"/>
          </w:rPr>
          <w:t xml:space="preserve"> and no effect of </w:t>
        </w:r>
      </w:ins>
      <w:ins w:id="555" w:author="Perkowski, Evan A" w:date="2023-01-16T13:27:00Z">
        <w:r w:rsidR="00E04726" w:rsidRPr="000B0353">
          <w:rPr>
            <w:i/>
            <w:iCs/>
            <w:color w:val="000000" w:themeColor="text1"/>
            <w:lang w:val="el-GR"/>
          </w:rPr>
          <w:t>χ</w:t>
        </w:r>
        <w:r w:rsidR="00E04726">
          <w:rPr>
            <w:i/>
            <w:iCs/>
            <w:color w:val="000000" w:themeColor="text1"/>
          </w:rPr>
          <w:t xml:space="preserve"> </w:t>
        </w:r>
      </w:ins>
      <w:ins w:id="556" w:author="Perkowski, Evan A" w:date="2023-01-18T16:11:00Z">
        <w:r w:rsidR="00515044">
          <w:rPr>
            <w:color w:val="000000" w:themeColor="text1"/>
          </w:rPr>
          <w:t>on</w:t>
        </w:r>
      </w:ins>
      <w:ins w:id="557" w:author="Perkowski, Evan A" w:date="2023-01-16T13:27:00Z">
        <w:r w:rsidR="00E04726">
          <w:rPr>
            <w:color w:val="000000" w:themeColor="text1"/>
          </w:rPr>
          <w:t xml:space="preserve"> </w:t>
        </w:r>
      </w:ins>
      <w:ins w:id="558" w:author="Perkowski, Evan A" w:date="2023-01-16T13:21:00Z">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=0.150</w:t>
        </w:r>
      </w:ins>
      <w:ins w:id="559" w:author="Perkowski, Evan A" w:date="2023-01-16T13:22:00Z">
        <w:r w:rsidR="00195BF9">
          <w:rPr>
            <w:color w:val="000000" w:themeColor="text1"/>
          </w:rPr>
          <w:t>; Table 5</w:t>
        </w:r>
      </w:ins>
      <w:ins w:id="560" w:author="Perkowski, Evan A" w:date="2023-01-16T13:21:00Z">
        <w:r w:rsidR="00195BF9">
          <w:rPr>
            <w:color w:val="000000" w:themeColor="text1"/>
          </w:rPr>
          <w:t>)</w:t>
        </w:r>
      </w:ins>
      <w:ins w:id="561" w:author="Perkowski, Evan A" w:date="2023-01-16T13:28:00Z">
        <w:r w:rsidR="00E04726">
          <w:rPr>
            <w:color w:val="000000" w:themeColor="text1"/>
          </w:rPr>
          <w:t xml:space="preserve">. However, there was a strong negative effect of </w:t>
        </w:r>
      </w:ins>
      <w:ins w:id="562" w:author="Perkowski, Evan A" w:date="2023-01-16T13:21:00Z">
        <w:r w:rsidR="00195BF9">
          <w:rPr>
            <w:color w:val="000000" w:themeColor="text1"/>
          </w:rPr>
          <w:t xml:space="preserve">increasing </w:t>
        </w:r>
        <w:r w:rsidR="00195BF9">
          <w:rPr>
            <w:i/>
            <w:iCs/>
            <w:color w:val="000000" w:themeColor="text1"/>
          </w:rPr>
          <w:t>M</w:t>
        </w:r>
        <w:r w:rsidR="00195BF9">
          <w:rPr>
            <w:color w:val="000000" w:themeColor="text1"/>
            <w:vertAlign w:val="subscript"/>
          </w:rPr>
          <w:t>area</w:t>
        </w:r>
        <w:r w:rsidR="00195BF9">
          <w:rPr>
            <w:color w:val="000000" w:themeColor="text1"/>
          </w:rPr>
          <w:t xml:space="preserve"> on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&lt;</w:t>
        </w:r>
      </w:ins>
      <w:ins w:id="563" w:author="Perkowski, Evan A" w:date="2023-01-16T13:22:00Z">
        <w:r w:rsidR="00195BF9">
          <w:rPr>
            <w:color w:val="000000" w:themeColor="text1"/>
          </w:rPr>
          <w:t>0.001; Table 5</w:t>
        </w:r>
      </w:ins>
      <w:ins w:id="564" w:author="Perkowski, Evan A" w:date="2023-01-16T13:27:00Z">
        <w:r w:rsidR="00E04726">
          <w:rPr>
            <w:color w:val="000000" w:themeColor="text1"/>
          </w:rPr>
          <w:t>; Fig. 5</w:t>
        </w:r>
      </w:ins>
      <w:ins w:id="565" w:author="Perkowski, Evan A" w:date="2023-01-16T13:22:00Z">
        <w:r w:rsidR="00195BF9">
          <w:rPr>
            <w:color w:val="000000" w:themeColor="text1"/>
          </w:rPr>
          <w:t xml:space="preserve">). </w:t>
        </w:r>
        <w:r w:rsidR="00195BF9" w:rsidRPr="000B0353">
          <w:rPr>
            <w:i/>
            <w:iCs/>
            <w:color w:val="000000" w:themeColor="text1"/>
            <w:lang w:val="el-GR"/>
          </w:rPr>
          <w:t>χ</w:t>
        </w:r>
        <w:r w:rsidR="00195BF9">
          <w:rPr>
            <w:color w:val="000000" w:themeColor="text1"/>
          </w:rPr>
          <w:t xml:space="preserve"> </w:t>
        </w:r>
      </w:ins>
      <w:ins w:id="566" w:author="Perkowski, Evan A" w:date="2023-01-16T13:23:00Z">
        <w:r w:rsidR="00E04726">
          <w:rPr>
            <w:color w:val="000000" w:themeColor="text1"/>
          </w:rPr>
          <w:t>increased with increasing</w:t>
        </w:r>
        <w:r w:rsidR="00195BF9">
          <w:rPr>
            <w:color w:val="000000" w:themeColor="text1"/>
          </w:rPr>
          <w:t xml:space="preserve"> </w:t>
        </w:r>
        <w:r w:rsidR="00195BF9">
          <w:rPr>
            <w:i/>
            <w:iCs/>
            <w:color w:val="000000" w:themeColor="text1"/>
            <w:lang w:val="el-GR"/>
          </w:rPr>
          <w:t>β</w:t>
        </w:r>
        <w:r w:rsidR="00195BF9">
          <w:rPr>
            <w:color w:val="000000" w:themeColor="text1"/>
          </w:rPr>
          <w:t xml:space="preserve"> (</w:t>
        </w:r>
        <w:r w:rsidR="00195BF9">
          <w:rPr>
            <w:i/>
            <w:iCs/>
            <w:color w:val="000000" w:themeColor="text1"/>
          </w:rPr>
          <w:t>p</w:t>
        </w:r>
        <w:r w:rsidR="00195BF9">
          <w:rPr>
            <w:color w:val="000000" w:themeColor="text1"/>
          </w:rPr>
          <w:t xml:space="preserve">&lt;0.001; Table 5) and </w:t>
        </w:r>
        <w:r w:rsidR="00E04726">
          <w:rPr>
            <w:color w:val="000000" w:themeColor="text1"/>
          </w:rPr>
          <w:t>decreased with increasing</w:t>
        </w:r>
      </w:ins>
      <w:ins w:id="567" w:author="Perkowski, Evan A" w:date="2023-01-16T13:24:00Z">
        <w:r w:rsidR="00E04726">
          <w:rPr>
            <w:color w:val="000000" w:themeColor="text1"/>
          </w:rPr>
          <w:t xml:space="preserve"> </w:t>
        </w:r>
      </w:ins>
      <w:ins w:id="568" w:author="Perkowski, Evan A" w:date="2023-01-16T13:23:00Z">
        <w:r w:rsidR="00195BF9">
          <w:rPr>
            <w:i/>
            <w:iCs/>
            <w:color w:val="000000" w:themeColor="text1"/>
          </w:rPr>
          <w:t>VPD</w:t>
        </w:r>
      </w:ins>
      <w:ins w:id="569" w:author="Perkowski, Evan A" w:date="2023-01-16T13:24:00Z">
        <w:r w:rsidR="00E04726">
          <w:rPr>
            <w:color w:val="000000" w:themeColor="text1"/>
          </w:rPr>
          <w:t xml:space="preserve"> (</w:t>
        </w:r>
        <w:r w:rsidR="00E04726">
          <w:rPr>
            <w:i/>
            <w:iCs/>
            <w:color w:val="000000" w:themeColor="text1"/>
          </w:rPr>
          <w:t>p</w:t>
        </w:r>
        <w:r w:rsidR="00E04726">
          <w:rPr>
            <w:color w:val="000000" w:themeColor="text1"/>
          </w:rPr>
          <w:t xml:space="preserve">&lt;0.001; Table </w:t>
        </w:r>
      </w:ins>
      <w:ins w:id="570" w:author="Perkowski, Evan A" w:date="2023-01-16T13:25:00Z">
        <w:r w:rsidR="00E04726">
          <w:rPr>
            <w:color w:val="000000" w:themeColor="text1"/>
          </w:rPr>
          <w:t>5</w:t>
        </w:r>
      </w:ins>
      <w:ins w:id="571" w:author="Perkowski, Evan A" w:date="2023-01-16T13:27:00Z">
        <w:r w:rsidR="00E04726">
          <w:rPr>
            <w:color w:val="000000" w:themeColor="text1"/>
          </w:rPr>
          <w:t>; Fig. 5</w:t>
        </w:r>
      </w:ins>
      <w:ins w:id="572" w:author="Perkowski, Evan A" w:date="2023-01-16T13:24:00Z">
        <w:r w:rsidR="00E04726">
          <w:rPr>
            <w:color w:val="000000" w:themeColor="text1"/>
          </w:rPr>
          <w:t xml:space="preserve">). Variance in </w:t>
        </w:r>
        <w:r w:rsidR="00E04726">
          <w:rPr>
            <w:i/>
            <w:iCs/>
            <w:color w:val="000000" w:themeColor="text1"/>
            <w:lang w:val="el-GR"/>
          </w:rPr>
          <w:t>β</w:t>
        </w:r>
        <w:r w:rsidR="00E04726">
          <w:rPr>
            <w:color w:val="000000" w:themeColor="text1"/>
          </w:rPr>
          <w:t xml:space="preserve"> was driven by a negative effect of increasing soil nitrogen availability (</w:t>
        </w:r>
        <w:r w:rsidR="00E04726">
          <w:rPr>
            <w:i/>
            <w:iCs/>
            <w:color w:val="000000" w:themeColor="text1"/>
          </w:rPr>
          <w:t>p</w:t>
        </w:r>
        <w:r w:rsidR="00E04726">
          <w:rPr>
            <w:color w:val="000000" w:themeColor="text1"/>
          </w:rPr>
          <w:t>&lt;0.001</w:t>
        </w:r>
      </w:ins>
      <w:ins w:id="573" w:author="Perkowski, Evan A" w:date="2023-01-16T13:25:00Z">
        <w:r w:rsidR="00E04726">
          <w:rPr>
            <w:color w:val="000000" w:themeColor="text1"/>
          </w:rPr>
          <w:t>; Table 5</w:t>
        </w:r>
      </w:ins>
      <w:ins w:id="574" w:author="Perkowski, Evan A" w:date="2023-01-16T13:24:00Z">
        <w:r w:rsidR="00E04726">
          <w:rPr>
            <w:color w:val="000000" w:themeColor="text1"/>
          </w:rPr>
          <w:t>) and was generally higher in C</w:t>
        </w:r>
      </w:ins>
      <w:ins w:id="575" w:author="Perkowski, Evan A" w:date="2023-01-16T13:25:00Z">
        <w:r w:rsidR="00E04726">
          <w:rPr>
            <w:color w:val="000000" w:themeColor="text1"/>
            <w:vertAlign w:val="subscript"/>
          </w:rPr>
          <w:t>3</w:t>
        </w:r>
        <w:r w:rsidR="00E04726">
          <w:rPr>
            <w:color w:val="000000" w:themeColor="text1"/>
          </w:rPr>
          <w:t xml:space="preserve"> species (</w:t>
        </w:r>
        <w:r w:rsidR="00E04726">
          <w:rPr>
            <w:i/>
            <w:iCs/>
            <w:color w:val="000000" w:themeColor="text1"/>
          </w:rPr>
          <w:t>p</w:t>
        </w:r>
        <w:r w:rsidR="00E04726">
          <w:rPr>
            <w:color w:val="000000" w:themeColor="text1"/>
          </w:rPr>
          <w:t>&lt;0.001; Table 5</w:t>
        </w:r>
      </w:ins>
      <w:ins w:id="576" w:author="Perkowski, Evan A" w:date="2023-01-16T13:27:00Z">
        <w:r w:rsidR="00E04726">
          <w:rPr>
            <w:color w:val="000000" w:themeColor="text1"/>
          </w:rPr>
          <w:t>; Fig. 5</w:t>
        </w:r>
      </w:ins>
      <w:ins w:id="577" w:author="Perkowski, Evan A" w:date="2023-01-16T13:25:00Z">
        <w:r w:rsidR="00E04726">
          <w:rPr>
            <w:color w:val="000000" w:themeColor="text1"/>
          </w:rPr>
          <w:t xml:space="preserve">). However, </w:t>
        </w:r>
        <w:r w:rsidR="00E04726">
          <w:rPr>
            <w:i/>
            <w:iCs/>
            <w:color w:val="000000" w:themeColor="text1"/>
            <w:lang w:val="el-GR"/>
          </w:rPr>
          <w:t>β</w:t>
        </w:r>
        <w:r w:rsidR="00E04726">
          <w:rPr>
            <w:color w:val="000000" w:themeColor="text1"/>
          </w:rPr>
          <w:t xml:space="preserve"> did not change with soil moisture (</w:t>
        </w:r>
        <w:r w:rsidR="00E04726">
          <w:rPr>
            <w:i/>
            <w:iCs/>
            <w:color w:val="000000" w:themeColor="text1"/>
          </w:rPr>
          <w:t>p</w:t>
        </w:r>
        <w:r w:rsidR="00E04726">
          <w:rPr>
            <w:color w:val="000000" w:themeColor="text1"/>
          </w:rPr>
          <w:t>=0.332; Table 5) or with ability to acquire nitrogen via symbiotic nitrogen fixation (</w:t>
        </w:r>
        <w:r w:rsidR="00E04726">
          <w:rPr>
            <w:i/>
            <w:iCs/>
            <w:color w:val="000000" w:themeColor="text1"/>
          </w:rPr>
          <w:t>p</w:t>
        </w:r>
        <w:r w:rsidR="00E04726">
          <w:rPr>
            <w:color w:val="000000" w:themeColor="text1"/>
          </w:rPr>
          <w:t>=0.546; Tab</w:t>
        </w:r>
      </w:ins>
      <w:ins w:id="578" w:author="Perkowski, Evan A" w:date="2023-01-16T13:26:00Z">
        <w:r w:rsidR="00E04726">
          <w:rPr>
            <w:color w:val="000000" w:themeColor="text1"/>
          </w:rPr>
          <w:t>le 5). Finally, soil nitrogen availability was positively associated with increasing soil moisture (</w:t>
        </w:r>
        <w:r w:rsidR="00E04726">
          <w:rPr>
            <w:i/>
            <w:iCs/>
            <w:color w:val="000000" w:themeColor="text1"/>
          </w:rPr>
          <w:t>p</w:t>
        </w:r>
        <w:r w:rsidR="00E04726">
          <w:rPr>
            <w:color w:val="000000" w:themeColor="text1"/>
          </w:rPr>
          <w:t>&lt;0.001; Table 5</w:t>
        </w:r>
      </w:ins>
      <w:ins w:id="579" w:author="Perkowski, Evan A" w:date="2023-01-16T13:27:00Z">
        <w:r w:rsidR="00E04726">
          <w:rPr>
            <w:color w:val="000000" w:themeColor="text1"/>
          </w:rPr>
          <w:t>; Fig. 5</w:t>
        </w:r>
      </w:ins>
      <w:ins w:id="580" w:author="Perkowski, Evan A" w:date="2023-01-16T13:26:00Z">
        <w:r w:rsidR="00E04726">
          <w:rPr>
            <w:color w:val="000000" w:themeColor="text1"/>
          </w:rPr>
          <w:t>)</w:t>
        </w:r>
      </w:ins>
      <w:ins w:id="581" w:author="Perkowski, Evan A" w:date="2023-01-18T12:58:00Z">
        <w:r w:rsidR="002A23E5">
          <w:rPr>
            <w:color w:val="000000" w:themeColor="text1"/>
          </w:rPr>
          <w:t>.</w:t>
        </w:r>
      </w:ins>
    </w:p>
    <w:p w14:paraId="3BD8C108" w14:textId="23B87C53" w:rsidR="003B2720" w:rsidRDefault="003B2720" w:rsidP="0072289E">
      <w:pPr>
        <w:spacing w:line="360" w:lineRule="auto"/>
        <w:rPr>
          <w:color w:val="000000" w:themeColor="text1"/>
        </w:rPr>
      </w:pPr>
      <w:r>
        <w:rPr>
          <w:color w:val="000000" w:themeColor="text1"/>
        </w:rPr>
        <w:br w:type="page"/>
      </w:r>
    </w:p>
    <w:p w14:paraId="2587DD34" w14:textId="45A6D7C1"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C561FA" w:rsidRPr="003F607E">
        <w:rPr>
          <w:i/>
          <w:iCs/>
          <w:color w:val="000000"/>
          <w:lang w:val="el-GR"/>
        </w:rPr>
        <w:t>χ</w:t>
      </w:r>
      <w:r w:rsidR="00C561FA" w:rsidRPr="003F607E">
        <w:rPr>
          <w:color w:val="000000" w:themeColor="text1"/>
        </w:rPr>
        <w:t xml:space="preserve">, and </w:t>
      </w:r>
      <w:r w:rsidR="00C561FA" w:rsidRPr="003F607E">
        <w:rPr>
          <w:i/>
          <w:iCs/>
          <w:color w:val="000000" w:themeColor="text1"/>
          <w:lang w:val="el-GR"/>
        </w:rPr>
        <w:t>β</w:t>
      </w:r>
      <w:r w:rsidR="00032B7F" w:rsidRPr="003F607E">
        <w:rPr>
          <w:color w:val="000000" w:themeColor="text1"/>
        </w:rPr>
        <w:t>*</w:t>
      </w:r>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48189106"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 xml:space="preserve"> =</w:t>
            </w:r>
            <w:r w:rsidRPr="00195BF9">
              <w:rPr>
                <w:b/>
                <w:bCs/>
                <w:color w:val="000000"/>
              </w:rPr>
              <w:t xml:space="preserve"> 0.9</w:t>
            </w:r>
            <w:r w:rsidR="0047474B" w:rsidRPr="00195BF9">
              <w:rPr>
                <w:b/>
                <w:bCs/>
                <w:color w:val="000000"/>
              </w:rPr>
              <w:t>0</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47474B" w:rsidRPr="00EA4B70" w14:paraId="00721A18" w14:textId="77777777" w:rsidTr="00195BF9">
        <w:trPr>
          <w:jc w:val="center"/>
        </w:trPr>
        <w:tc>
          <w:tcPr>
            <w:tcW w:w="360" w:type="dxa"/>
            <w:vMerge w:val="restart"/>
            <w:tcBorders>
              <w:top w:val="nil"/>
              <w:left w:val="nil"/>
              <w:bottom w:val="nil"/>
              <w:right w:val="nil"/>
            </w:tcBorders>
          </w:tcPr>
          <w:p w14:paraId="0BFE5C7C" w14:textId="3000AD9C" w:rsidR="0047474B" w:rsidRPr="00E765AB" w:rsidRDefault="0047474B" w:rsidP="0047474B"/>
        </w:tc>
        <w:tc>
          <w:tcPr>
            <w:tcW w:w="1843" w:type="dxa"/>
            <w:tcBorders>
              <w:top w:val="nil"/>
              <w:left w:val="nil"/>
              <w:bottom w:val="nil"/>
              <w:right w:val="nil"/>
            </w:tcBorders>
            <w:vAlign w:val="center"/>
          </w:tcPr>
          <w:p w14:paraId="382EBD4A" w14:textId="77777777" w:rsidR="0047474B" w:rsidRPr="00EA4B70" w:rsidRDefault="0047474B" w:rsidP="0047474B">
            <w:pPr>
              <w:spacing w:line="276" w:lineRule="auto"/>
              <w:rPr>
                <w:color w:val="000000" w:themeColor="text1"/>
              </w:rPr>
            </w:pPr>
            <w:r w:rsidRPr="00EA4B70">
              <w:rPr>
                <w:i/>
                <w:iCs/>
                <w:color w:val="000000"/>
                <w:lang w:val="el-GR"/>
              </w:rPr>
              <w:t>χ</w:t>
            </w:r>
          </w:p>
        </w:tc>
        <w:tc>
          <w:tcPr>
            <w:tcW w:w="1456" w:type="dxa"/>
            <w:tcBorders>
              <w:top w:val="nil"/>
              <w:left w:val="nil"/>
              <w:bottom w:val="nil"/>
              <w:right w:val="nil"/>
            </w:tcBorders>
            <w:vAlign w:val="bottom"/>
          </w:tcPr>
          <w:p w14:paraId="74209B38" w14:textId="7E6BE80F" w:rsidR="0047474B" w:rsidRPr="0047474B" w:rsidRDefault="0047474B" w:rsidP="0047474B">
            <w:pPr>
              <w:spacing w:line="276" w:lineRule="auto"/>
              <w:jc w:val="right"/>
              <w:rPr>
                <w:color w:val="000000" w:themeColor="text1"/>
              </w:rPr>
            </w:pPr>
            <w:r w:rsidRPr="0047474B">
              <w:rPr>
                <w:color w:val="000000"/>
              </w:rPr>
              <w:t>-0.14</w:t>
            </w:r>
            <w:r>
              <w:rPr>
                <w:color w:val="000000"/>
              </w:rPr>
              <w:t>0</w:t>
            </w:r>
          </w:p>
        </w:tc>
        <w:tc>
          <w:tcPr>
            <w:tcW w:w="1013" w:type="dxa"/>
            <w:tcBorders>
              <w:top w:val="nil"/>
              <w:left w:val="nil"/>
              <w:bottom w:val="nil"/>
              <w:right w:val="nil"/>
            </w:tcBorders>
            <w:vAlign w:val="bottom"/>
          </w:tcPr>
          <w:p w14:paraId="21EF9D4B" w14:textId="2A6EF9E0" w:rsidR="0047474B" w:rsidRPr="0047474B" w:rsidRDefault="0047474B" w:rsidP="0047474B">
            <w:pPr>
              <w:spacing w:line="276" w:lineRule="auto"/>
              <w:jc w:val="right"/>
              <w:rPr>
                <w:b/>
                <w:bCs/>
                <w:i/>
                <w:iCs/>
                <w:color w:val="000000" w:themeColor="text1"/>
              </w:rPr>
            </w:pPr>
            <w:r w:rsidRPr="0047474B">
              <w:rPr>
                <w:b/>
                <w:bCs/>
                <w:color w:val="000000"/>
              </w:rPr>
              <w:t>&lt;0.001</w:t>
            </w:r>
          </w:p>
        </w:tc>
      </w:tr>
      <w:tr w:rsidR="0047474B" w:rsidRPr="00EA4B70" w14:paraId="7A7C9BD3" w14:textId="77777777" w:rsidTr="00195BF9">
        <w:trPr>
          <w:jc w:val="center"/>
        </w:trPr>
        <w:tc>
          <w:tcPr>
            <w:tcW w:w="360" w:type="dxa"/>
            <w:vMerge/>
            <w:tcBorders>
              <w:top w:val="nil"/>
              <w:left w:val="nil"/>
              <w:bottom w:val="nil"/>
              <w:right w:val="nil"/>
            </w:tcBorders>
          </w:tcPr>
          <w:p w14:paraId="2D5BB995" w14:textId="77777777" w:rsidR="0047474B" w:rsidRPr="00EA4B70" w:rsidRDefault="0047474B" w:rsidP="0047474B">
            <w:pPr>
              <w:spacing w:line="276" w:lineRule="auto"/>
              <w:rPr>
                <w:color w:val="000000" w:themeColor="text1"/>
              </w:rPr>
            </w:pPr>
          </w:p>
        </w:tc>
        <w:tc>
          <w:tcPr>
            <w:tcW w:w="1843" w:type="dxa"/>
            <w:tcBorders>
              <w:top w:val="nil"/>
              <w:left w:val="nil"/>
              <w:bottom w:val="nil"/>
              <w:right w:val="nil"/>
            </w:tcBorders>
          </w:tcPr>
          <w:p w14:paraId="32EB57A8" w14:textId="378D4486" w:rsidR="0047474B" w:rsidRPr="00EA4B70" w:rsidRDefault="0047474B" w:rsidP="0047474B">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608BE089" w:rsidR="0047474B" w:rsidRPr="0047474B" w:rsidRDefault="0047474B" w:rsidP="0047474B">
            <w:pPr>
              <w:spacing w:line="276" w:lineRule="auto"/>
              <w:jc w:val="right"/>
              <w:rPr>
                <w:color w:val="000000"/>
              </w:rPr>
            </w:pPr>
            <w:r w:rsidRPr="0047474B">
              <w:rPr>
                <w:color w:val="000000"/>
              </w:rPr>
              <w:t>0.807</w:t>
            </w:r>
          </w:p>
        </w:tc>
        <w:tc>
          <w:tcPr>
            <w:tcW w:w="1013" w:type="dxa"/>
            <w:tcBorders>
              <w:top w:val="nil"/>
              <w:left w:val="nil"/>
              <w:bottom w:val="nil"/>
              <w:right w:val="nil"/>
            </w:tcBorders>
            <w:vAlign w:val="bottom"/>
          </w:tcPr>
          <w:p w14:paraId="3C35E41A" w14:textId="20472808" w:rsidR="0047474B" w:rsidRPr="0047474B" w:rsidRDefault="0047474B" w:rsidP="0047474B">
            <w:pPr>
              <w:spacing w:line="276" w:lineRule="auto"/>
              <w:jc w:val="right"/>
              <w:rPr>
                <w:b/>
                <w:bCs/>
                <w:color w:val="000000"/>
              </w:rPr>
            </w:pPr>
            <w:r w:rsidRPr="0047474B">
              <w:rPr>
                <w:b/>
                <w:bCs/>
                <w:color w:val="000000"/>
              </w:rPr>
              <w:t>&lt;0.001</w:t>
            </w:r>
          </w:p>
        </w:tc>
      </w:tr>
      <w:tr w:rsidR="0047474B" w:rsidRPr="00EA4B70" w14:paraId="3B28C878" w14:textId="77777777" w:rsidTr="00195BF9">
        <w:trPr>
          <w:jc w:val="center"/>
        </w:trPr>
        <w:tc>
          <w:tcPr>
            <w:tcW w:w="360" w:type="dxa"/>
            <w:vMerge/>
            <w:tcBorders>
              <w:top w:val="nil"/>
              <w:left w:val="nil"/>
              <w:bottom w:val="single" w:sz="4" w:space="0" w:color="auto"/>
              <w:right w:val="nil"/>
            </w:tcBorders>
          </w:tcPr>
          <w:p w14:paraId="02A2AE26" w14:textId="77777777" w:rsidR="0047474B" w:rsidRPr="00EA4B70" w:rsidRDefault="0047474B" w:rsidP="0047474B">
            <w:pPr>
              <w:spacing w:line="276" w:lineRule="auto"/>
              <w:rPr>
                <w:color w:val="000000" w:themeColor="text1"/>
              </w:rPr>
            </w:pPr>
          </w:p>
        </w:tc>
        <w:tc>
          <w:tcPr>
            <w:tcW w:w="1843" w:type="dxa"/>
            <w:tcBorders>
              <w:top w:val="nil"/>
              <w:left w:val="nil"/>
              <w:bottom w:val="single" w:sz="4" w:space="0" w:color="auto"/>
              <w:right w:val="nil"/>
            </w:tcBorders>
          </w:tcPr>
          <w:p w14:paraId="35FF9FC7" w14:textId="418A9495" w:rsidR="0047474B" w:rsidRPr="00EA4B70" w:rsidRDefault="0047474B" w:rsidP="0047474B">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single" w:sz="4" w:space="0" w:color="auto"/>
              <w:right w:val="nil"/>
            </w:tcBorders>
            <w:vAlign w:val="bottom"/>
          </w:tcPr>
          <w:p w14:paraId="2AA16313" w14:textId="39A0E108" w:rsidR="0047474B" w:rsidRPr="0047474B" w:rsidRDefault="0047474B" w:rsidP="0047474B">
            <w:pPr>
              <w:spacing w:line="276" w:lineRule="auto"/>
              <w:jc w:val="right"/>
              <w:rPr>
                <w:color w:val="000000"/>
              </w:rPr>
            </w:pPr>
            <w:r w:rsidRPr="0047474B">
              <w:rPr>
                <w:color w:val="000000"/>
              </w:rPr>
              <w:t>0.795</w:t>
            </w:r>
          </w:p>
        </w:tc>
        <w:tc>
          <w:tcPr>
            <w:tcW w:w="1013" w:type="dxa"/>
            <w:tcBorders>
              <w:top w:val="nil"/>
              <w:left w:val="nil"/>
              <w:bottom w:val="single" w:sz="4" w:space="0" w:color="auto"/>
              <w:right w:val="nil"/>
            </w:tcBorders>
            <w:vAlign w:val="bottom"/>
          </w:tcPr>
          <w:p w14:paraId="0C6288DA" w14:textId="66AAD663" w:rsidR="0047474B" w:rsidRPr="0047474B" w:rsidRDefault="0047474B" w:rsidP="0047474B">
            <w:pPr>
              <w:spacing w:line="276" w:lineRule="auto"/>
              <w:jc w:val="right"/>
              <w:rPr>
                <w:b/>
                <w:bCs/>
                <w:color w:val="000000"/>
              </w:rPr>
            </w:pPr>
            <w:r w:rsidRPr="0047474B">
              <w:rPr>
                <w:b/>
                <w:bCs/>
                <w:color w:val="000000"/>
              </w:rPr>
              <w:t>&lt;0.001</w:t>
            </w:r>
          </w:p>
        </w:tc>
      </w:tr>
      <w:tr w:rsidR="00E765AB" w:rsidRPr="00EA4B70" w14:paraId="3A9135C0" w14:textId="77777777" w:rsidTr="00195BF9">
        <w:trPr>
          <w:jc w:val="center"/>
        </w:trPr>
        <w:tc>
          <w:tcPr>
            <w:tcW w:w="3659" w:type="dxa"/>
            <w:gridSpan w:val="3"/>
            <w:tcBorders>
              <w:top w:val="single" w:sz="4" w:space="0" w:color="auto"/>
              <w:left w:val="nil"/>
              <w:bottom w:val="nil"/>
              <w:right w:val="nil"/>
            </w:tcBorders>
            <w:vAlign w:val="center"/>
          </w:tcPr>
          <w:p w14:paraId="70E1A23A" w14:textId="2E82D498"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 xml:space="preserve">mass </w:t>
            </w:r>
            <w:r w:rsidRPr="00195BF9">
              <w:rPr>
                <w:b/>
                <w:bCs/>
                <w:color w:val="000000"/>
              </w:rPr>
              <w:t>(</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 xml:space="preserve"> =</w:t>
            </w:r>
            <w:r w:rsidRPr="00195BF9">
              <w:rPr>
                <w:b/>
                <w:bCs/>
                <w:color w:val="000000"/>
              </w:rPr>
              <w:t xml:space="preserve"> 0.</w:t>
            </w:r>
            <w:r w:rsidR="0047474B" w:rsidRPr="00195BF9">
              <w:rPr>
                <w:b/>
                <w:bCs/>
                <w:color w:val="000000"/>
              </w:rPr>
              <w:t>54</w:t>
            </w:r>
            <w:r w:rsidRPr="00195BF9">
              <w:rPr>
                <w:b/>
                <w:bCs/>
                <w:color w:val="000000"/>
              </w:rPr>
              <w:t>)</w:t>
            </w:r>
          </w:p>
        </w:tc>
        <w:tc>
          <w:tcPr>
            <w:tcW w:w="1013" w:type="dxa"/>
            <w:tcBorders>
              <w:top w:val="single" w:sz="4" w:space="0" w:color="auto"/>
              <w:left w:val="nil"/>
              <w:bottom w:val="nil"/>
              <w:right w:val="nil"/>
            </w:tcBorders>
            <w:vAlign w:val="center"/>
          </w:tcPr>
          <w:p w14:paraId="1B197459" w14:textId="77777777" w:rsidR="00E765AB" w:rsidRPr="00DA56AF" w:rsidRDefault="00E765AB" w:rsidP="00E765AB">
            <w:pPr>
              <w:spacing w:line="276" w:lineRule="auto"/>
              <w:jc w:val="right"/>
              <w:rPr>
                <w:color w:val="000000"/>
              </w:rPr>
            </w:pPr>
          </w:p>
        </w:tc>
      </w:tr>
      <w:tr w:rsidR="0047474B" w:rsidRPr="00EA4B70" w14:paraId="0FCD9FEB" w14:textId="77777777" w:rsidTr="00195BF9">
        <w:trPr>
          <w:jc w:val="center"/>
        </w:trPr>
        <w:tc>
          <w:tcPr>
            <w:tcW w:w="360" w:type="dxa"/>
            <w:vMerge w:val="restart"/>
            <w:tcBorders>
              <w:top w:val="nil"/>
              <w:left w:val="nil"/>
              <w:right w:val="nil"/>
            </w:tcBorders>
            <w:vAlign w:val="center"/>
          </w:tcPr>
          <w:p w14:paraId="4472D992" w14:textId="1E5AD953" w:rsidR="0047474B" w:rsidRPr="00C7309F" w:rsidRDefault="0047474B" w:rsidP="0047474B">
            <w:pPr>
              <w:spacing w:line="276" w:lineRule="auto"/>
              <w:rPr>
                <w:color w:val="000000"/>
              </w:rPr>
            </w:pPr>
          </w:p>
        </w:tc>
        <w:tc>
          <w:tcPr>
            <w:tcW w:w="1843" w:type="dxa"/>
            <w:tcBorders>
              <w:top w:val="nil"/>
              <w:left w:val="nil"/>
              <w:bottom w:val="nil"/>
              <w:right w:val="nil"/>
            </w:tcBorders>
            <w:vAlign w:val="center"/>
          </w:tcPr>
          <w:p w14:paraId="051182EB" w14:textId="07274DEC" w:rsidR="0047474B" w:rsidRPr="00EA4B70" w:rsidRDefault="0047474B" w:rsidP="0047474B">
            <w:pPr>
              <w:spacing w:line="276" w:lineRule="auto"/>
              <w:rPr>
                <w:i/>
                <w:iCs/>
                <w:color w:val="000000"/>
                <w:lang w:val="el-GR"/>
              </w:rPr>
            </w:pPr>
            <w:r w:rsidRPr="00EA4B70">
              <w:rPr>
                <w:i/>
                <w:iCs/>
                <w:color w:val="000000"/>
                <w:lang w:val="el-GR"/>
              </w:rPr>
              <w:t>χ</w:t>
            </w:r>
          </w:p>
        </w:tc>
        <w:tc>
          <w:tcPr>
            <w:tcW w:w="1456" w:type="dxa"/>
            <w:tcBorders>
              <w:top w:val="nil"/>
              <w:left w:val="nil"/>
              <w:bottom w:val="nil"/>
              <w:right w:val="nil"/>
            </w:tcBorders>
            <w:vAlign w:val="bottom"/>
          </w:tcPr>
          <w:p w14:paraId="0BD832C9" w14:textId="0585F31A" w:rsidR="0047474B" w:rsidRPr="0047474B" w:rsidRDefault="0047474B" w:rsidP="0047474B">
            <w:pPr>
              <w:spacing w:line="276" w:lineRule="auto"/>
              <w:jc w:val="right"/>
              <w:rPr>
                <w:color w:val="000000"/>
              </w:rPr>
            </w:pPr>
            <w:r w:rsidRPr="0047474B">
              <w:rPr>
                <w:color w:val="000000"/>
              </w:rPr>
              <w:t>0.097</w:t>
            </w:r>
          </w:p>
        </w:tc>
        <w:tc>
          <w:tcPr>
            <w:tcW w:w="1013" w:type="dxa"/>
            <w:tcBorders>
              <w:top w:val="nil"/>
              <w:left w:val="nil"/>
              <w:bottom w:val="nil"/>
              <w:right w:val="nil"/>
            </w:tcBorders>
            <w:vAlign w:val="bottom"/>
          </w:tcPr>
          <w:p w14:paraId="00211274" w14:textId="12D74F36" w:rsidR="0047474B" w:rsidRPr="0047474B" w:rsidRDefault="0047474B" w:rsidP="0047474B">
            <w:pPr>
              <w:spacing w:line="276" w:lineRule="auto"/>
              <w:jc w:val="right"/>
              <w:rPr>
                <w:b/>
                <w:bCs/>
                <w:color w:val="000000"/>
              </w:rPr>
            </w:pPr>
            <w:r w:rsidRPr="0047474B">
              <w:rPr>
                <w:color w:val="000000"/>
              </w:rPr>
              <w:t>0.15</w:t>
            </w:r>
            <w:r>
              <w:rPr>
                <w:color w:val="000000"/>
              </w:rPr>
              <w:t>0</w:t>
            </w:r>
          </w:p>
        </w:tc>
      </w:tr>
      <w:tr w:rsidR="0047474B" w:rsidRPr="00EA4B70" w14:paraId="439BDE53" w14:textId="77777777" w:rsidTr="00195BF9">
        <w:trPr>
          <w:jc w:val="center"/>
        </w:trPr>
        <w:tc>
          <w:tcPr>
            <w:tcW w:w="360" w:type="dxa"/>
            <w:vMerge/>
            <w:tcBorders>
              <w:left w:val="nil"/>
              <w:bottom w:val="single" w:sz="4" w:space="0" w:color="auto"/>
              <w:right w:val="nil"/>
            </w:tcBorders>
            <w:vAlign w:val="center"/>
          </w:tcPr>
          <w:p w14:paraId="216D52FE" w14:textId="77777777" w:rsidR="0047474B" w:rsidRPr="00EA4B70" w:rsidRDefault="0047474B" w:rsidP="0047474B">
            <w:pPr>
              <w:spacing w:line="276" w:lineRule="auto"/>
              <w:rPr>
                <w:b/>
                <w:bCs/>
                <w:i/>
                <w:iCs/>
                <w:color w:val="000000"/>
              </w:rPr>
            </w:pPr>
          </w:p>
        </w:tc>
        <w:tc>
          <w:tcPr>
            <w:tcW w:w="1843" w:type="dxa"/>
            <w:tcBorders>
              <w:top w:val="nil"/>
              <w:left w:val="nil"/>
              <w:bottom w:val="single" w:sz="4" w:space="0" w:color="auto"/>
              <w:right w:val="nil"/>
            </w:tcBorders>
            <w:vAlign w:val="center"/>
          </w:tcPr>
          <w:p w14:paraId="7A158CFF" w14:textId="1108496C" w:rsidR="0047474B" w:rsidRPr="00EA4B70" w:rsidRDefault="0047474B" w:rsidP="0047474B">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single" w:sz="4" w:space="0" w:color="auto"/>
              <w:right w:val="nil"/>
            </w:tcBorders>
            <w:vAlign w:val="bottom"/>
          </w:tcPr>
          <w:p w14:paraId="27CF11B8" w14:textId="7E634F0B" w:rsidR="0047474B" w:rsidRPr="0047474B" w:rsidRDefault="0047474B" w:rsidP="0047474B">
            <w:pPr>
              <w:spacing w:line="276" w:lineRule="auto"/>
              <w:jc w:val="right"/>
              <w:rPr>
                <w:color w:val="000000"/>
              </w:rPr>
            </w:pPr>
            <w:r w:rsidRPr="0047474B">
              <w:rPr>
                <w:color w:val="000000"/>
              </w:rPr>
              <w:t>-0.303</w:t>
            </w:r>
          </w:p>
        </w:tc>
        <w:tc>
          <w:tcPr>
            <w:tcW w:w="1013" w:type="dxa"/>
            <w:tcBorders>
              <w:top w:val="nil"/>
              <w:left w:val="nil"/>
              <w:bottom w:val="single" w:sz="4" w:space="0" w:color="auto"/>
              <w:right w:val="nil"/>
            </w:tcBorders>
            <w:vAlign w:val="bottom"/>
          </w:tcPr>
          <w:p w14:paraId="4DE775B7" w14:textId="173A8F2D" w:rsidR="0047474B" w:rsidRPr="0047474B" w:rsidRDefault="0047474B" w:rsidP="0047474B">
            <w:pPr>
              <w:spacing w:line="276" w:lineRule="auto"/>
              <w:jc w:val="right"/>
              <w:rPr>
                <w:b/>
                <w:bCs/>
                <w:color w:val="000000"/>
              </w:rPr>
            </w:pPr>
            <w:r w:rsidRPr="0047474B">
              <w:rPr>
                <w:b/>
                <w:bCs/>
                <w:color w:val="000000"/>
              </w:rPr>
              <w:t>&lt;0.001</w:t>
            </w:r>
          </w:p>
        </w:tc>
      </w:tr>
      <w:tr w:rsidR="0047474B" w:rsidRPr="00EA4B70" w14:paraId="6BD95C9E" w14:textId="77777777" w:rsidTr="00195BF9">
        <w:trPr>
          <w:jc w:val="center"/>
        </w:trPr>
        <w:tc>
          <w:tcPr>
            <w:tcW w:w="3659" w:type="dxa"/>
            <w:gridSpan w:val="3"/>
            <w:tcBorders>
              <w:top w:val="single" w:sz="4" w:space="0" w:color="auto"/>
              <w:left w:val="nil"/>
              <w:bottom w:val="nil"/>
              <w:right w:val="nil"/>
            </w:tcBorders>
            <w:vAlign w:val="center"/>
          </w:tcPr>
          <w:p w14:paraId="7315487C" w14:textId="2B606DB9" w:rsidR="0047474B" w:rsidRPr="00195BF9" w:rsidRDefault="0047474B" w:rsidP="0047474B">
            <w:pPr>
              <w:spacing w:line="276" w:lineRule="auto"/>
              <w:rPr>
                <w:b/>
                <w:bCs/>
                <w:color w:val="000000"/>
              </w:rPr>
            </w:pPr>
            <w:r w:rsidRPr="00195BF9">
              <w:rPr>
                <w:b/>
                <w:bCs/>
                <w:i/>
                <w:iCs/>
                <w:color w:val="000000"/>
              </w:rPr>
              <w:t>M</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0.80)</w:t>
            </w:r>
          </w:p>
        </w:tc>
        <w:tc>
          <w:tcPr>
            <w:tcW w:w="1013" w:type="dxa"/>
            <w:tcBorders>
              <w:top w:val="single" w:sz="4" w:space="0" w:color="auto"/>
              <w:left w:val="nil"/>
              <w:bottom w:val="nil"/>
              <w:right w:val="nil"/>
            </w:tcBorders>
            <w:vAlign w:val="center"/>
          </w:tcPr>
          <w:p w14:paraId="128AA49A" w14:textId="77777777" w:rsidR="0047474B" w:rsidRPr="00DA56AF" w:rsidRDefault="0047474B" w:rsidP="00E765AB">
            <w:pPr>
              <w:spacing w:line="276" w:lineRule="auto"/>
              <w:jc w:val="right"/>
              <w:rPr>
                <w:b/>
                <w:bCs/>
                <w:color w:val="000000"/>
              </w:rPr>
            </w:pPr>
          </w:p>
        </w:tc>
      </w:tr>
      <w:tr w:rsidR="0047474B" w:rsidRPr="00EA4B70" w14:paraId="0AEB23D4" w14:textId="77777777" w:rsidTr="00195BF9">
        <w:trPr>
          <w:jc w:val="center"/>
        </w:trPr>
        <w:tc>
          <w:tcPr>
            <w:tcW w:w="360" w:type="dxa"/>
            <w:tcBorders>
              <w:top w:val="nil"/>
              <w:left w:val="nil"/>
              <w:bottom w:val="single" w:sz="4" w:space="0" w:color="auto"/>
              <w:right w:val="nil"/>
            </w:tcBorders>
            <w:vAlign w:val="center"/>
          </w:tcPr>
          <w:p w14:paraId="567CA5C4" w14:textId="304CCC1A" w:rsidR="0047474B" w:rsidRPr="00EA4B70" w:rsidRDefault="0047474B" w:rsidP="0047474B">
            <w:pPr>
              <w:spacing w:line="276" w:lineRule="auto"/>
              <w:ind w:left="255"/>
              <w:rPr>
                <w:color w:val="000000"/>
              </w:rPr>
            </w:pPr>
          </w:p>
        </w:tc>
        <w:tc>
          <w:tcPr>
            <w:tcW w:w="1843" w:type="dxa"/>
            <w:tcBorders>
              <w:top w:val="nil"/>
              <w:left w:val="nil"/>
              <w:bottom w:val="single" w:sz="4" w:space="0" w:color="auto"/>
              <w:right w:val="nil"/>
            </w:tcBorders>
            <w:vAlign w:val="center"/>
          </w:tcPr>
          <w:p w14:paraId="06F04373" w14:textId="03FED337" w:rsidR="0047474B" w:rsidRPr="00EA4B70" w:rsidRDefault="0047474B" w:rsidP="0047474B">
            <w:pPr>
              <w:spacing w:line="276" w:lineRule="auto"/>
              <w:rPr>
                <w:i/>
                <w:iCs/>
                <w:color w:val="000000" w:themeColor="text1"/>
              </w:rPr>
            </w:pPr>
            <w:r w:rsidRPr="00EA4B70">
              <w:rPr>
                <w:i/>
                <w:iCs/>
                <w:color w:val="000000"/>
                <w:lang w:val="el-GR"/>
              </w:rPr>
              <w:t>χ</w:t>
            </w:r>
          </w:p>
        </w:tc>
        <w:tc>
          <w:tcPr>
            <w:tcW w:w="1456" w:type="dxa"/>
            <w:tcBorders>
              <w:top w:val="nil"/>
              <w:left w:val="nil"/>
              <w:bottom w:val="single" w:sz="4" w:space="0" w:color="auto"/>
              <w:right w:val="nil"/>
            </w:tcBorders>
            <w:vAlign w:val="bottom"/>
          </w:tcPr>
          <w:p w14:paraId="4A58394A" w14:textId="1ADAAB25" w:rsidR="0047474B" w:rsidRPr="0047474B" w:rsidRDefault="0047474B" w:rsidP="0047474B">
            <w:pPr>
              <w:spacing w:line="276" w:lineRule="auto"/>
              <w:jc w:val="right"/>
              <w:rPr>
                <w:color w:val="000000"/>
              </w:rPr>
            </w:pPr>
            <w:r w:rsidRPr="0047474B">
              <w:rPr>
                <w:color w:val="000000"/>
              </w:rPr>
              <w:t>-0.372</w:t>
            </w:r>
          </w:p>
        </w:tc>
        <w:tc>
          <w:tcPr>
            <w:tcW w:w="1013" w:type="dxa"/>
            <w:tcBorders>
              <w:top w:val="nil"/>
              <w:left w:val="nil"/>
              <w:bottom w:val="single" w:sz="4" w:space="0" w:color="auto"/>
              <w:right w:val="nil"/>
            </w:tcBorders>
            <w:vAlign w:val="bottom"/>
          </w:tcPr>
          <w:p w14:paraId="359AB3A9" w14:textId="4585BD68"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4931FD57" w14:textId="77777777" w:rsidTr="00195BF9">
        <w:trPr>
          <w:jc w:val="center"/>
        </w:trPr>
        <w:tc>
          <w:tcPr>
            <w:tcW w:w="3659" w:type="dxa"/>
            <w:gridSpan w:val="3"/>
            <w:tcBorders>
              <w:top w:val="single" w:sz="4" w:space="0" w:color="auto"/>
              <w:left w:val="nil"/>
              <w:bottom w:val="nil"/>
              <w:right w:val="nil"/>
            </w:tcBorders>
            <w:vAlign w:val="center"/>
          </w:tcPr>
          <w:p w14:paraId="6A25A1E7" w14:textId="12E84436" w:rsidR="0047474B" w:rsidRPr="00195BF9" w:rsidRDefault="0047474B" w:rsidP="0047474B">
            <w:pPr>
              <w:spacing w:line="276" w:lineRule="auto"/>
              <w:rPr>
                <w:b/>
                <w:bCs/>
                <w:color w:val="000000" w:themeColor="text1"/>
              </w:rPr>
            </w:pPr>
            <w:r w:rsidRPr="00195BF9">
              <w:rPr>
                <w:b/>
                <w:bCs/>
                <w:i/>
                <w:iCs/>
                <w:color w:val="000000"/>
                <w:lang w:val="el-GR"/>
              </w:rPr>
              <w:t>χ</w:t>
            </w:r>
            <w:r w:rsidRPr="00195BF9">
              <w:rPr>
                <w:b/>
                <w:bCs/>
                <w:color w:val="000000"/>
              </w:rPr>
              <w:t xml:space="preserve"> (R</w:t>
            </w:r>
            <w:r w:rsidRPr="00195BF9">
              <w:rPr>
                <w:b/>
                <w:bCs/>
                <w:color w:val="000000"/>
                <w:vertAlign w:val="superscript"/>
              </w:rPr>
              <w:t>2</w:t>
            </w:r>
            <w:r w:rsidRPr="00195BF9">
              <w:rPr>
                <w:b/>
                <w:bCs/>
                <w:color w:val="000000"/>
                <w:vertAlign w:val="subscript"/>
              </w:rPr>
              <w:t>c</w:t>
            </w:r>
            <w:r w:rsidRPr="00195BF9">
              <w:rPr>
                <w:b/>
                <w:bCs/>
                <w:color w:val="000000"/>
              </w:rPr>
              <w:t xml:space="preserve"> = 0.92)</w:t>
            </w:r>
          </w:p>
        </w:tc>
        <w:tc>
          <w:tcPr>
            <w:tcW w:w="1013" w:type="dxa"/>
            <w:tcBorders>
              <w:top w:val="single" w:sz="4" w:space="0" w:color="auto"/>
              <w:left w:val="nil"/>
              <w:bottom w:val="nil"/>
              <w:right w:val="nil"/>
            </w:tcBorders>
            <w:vAlign w:val="bottom"/>
          </w:tcPr>
          <w:p w14:paraId="40C10D8F" w14:textId="77777777" w:rsidR="0047474B" w:rsidRPr="00DA56AF" w:rsidRDefault="0047474B" w:rsidP="00DA56AF">
            <w:pPr>
              <w:spacing w:line="276" w:lineRule="auto"/>
              <w:jc w:val="right"/>
              <w:rPr>
                <w:b/>
                <w:bCs/>
                <w:color w:val="000000"/>
              </w:rPr>
            </w:pPr>
          </w:p>
        </w:tc>
      </w:tr>
      <w:tr w:rsidR="0047474B" w:rsidRPr="00EA4B70" w14:paraId="5810DD28" w14:textId="77777777" w:rsidTr="00195BF9">
        <w:trPr>
          <w:jc w:val="center"/>
        </w:trPr>
        <w:tc>
          <w:tcPr>
            <w:tcW w:w="360" w:type="dxa"/>
            <w:vMerge w:val="restart"/>
            <w:tcBorders>
              <w:top w:val="nil"/>
              <w:left w:val="nil"/>
              <w:right w:val="nil"/>
            </w:tcBorders>
            <w:vAlign w:val="center"/>
          </w:tcPr>
          <w:p w14:paraId="0CE26D4F" w14:textId="20156D5D" w:rsidR="0047474B" w:rsidRPr="00EA4B70" w:rsidRDefault="0047474B" w:rsidP="0047474B">
            <w:pPr>
              <w:spacing w:line="276" w:lineRule="auto"/>
              <w:rPr>
                <w:color w:val="000000"/>
              </w:rPr>
            </w:pPr>
          </w:p>
        </w:tc>
        <w:tc>
          <w:tcPr>
            <w:tcW w:w="1843" w:type="dxa"/>
            <w:tcBorders>
              <w:top w:val="nil"/>
              <w:left w:val="nil"/>
              <w:bottom w:val="nil"/>
              <w:right w:val="nil"/>
            </w:tcBorders>
            <w:vAlign w:val="bottom"/>
          </w:tcPr>
          <w:p w14:paraId="65881503" w14:textId="7B3FC1AB" w:rsidR="0047474B" w:rsidRPr="00E625B1" w:rsidRDefault="0047474B" w:rsidP="0047474B">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05087C7C" w:rsidR="0047474B" w:rsidRPr="0047474B" w:rsidRDefault="0047474B" w:rsidP="0047474B">
            <w:pPr>
              <w:spacing w:line="276" w:lineRule="auto"/>
              <w:jc w:val="right"/>
              <w:rPr>
                <w:color w:val="000000"/>
              </w:rPr>
            </w:pPr>
            <w:r w:rsidRPr="0047474B">
              <w:rPr>
                <w:color w:val="000000"/>
              </w:rPr>
              <w:t>0.261</w:t>
            </w:r>
          </w:p>
        </w:tc>
        <w:tc>
          <w:tcPr>
            <w:tcW w:w="1013" w:type="dxa"/>
            <w:tcBorders>
              <w:top w:val="nil"/>
              <w:left w:val="nil"/>
              <w:bottom w:val="nil"/>
              <w:right w:val="nil"/>
            </w:tcBorders>
            <w:vAlign w:val="bottom"/>
          </w:tcPr>
          <w:p w14:paraId="454736DF" w14:textId="531904BC"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5830B29E" w14:textId="77777777" w:rsidTr="00195BF9">
        <w:trPr>
          <w:jc w:val="center"/>
        </w:trPr>
        <w:tc>
          <w:tcPr>
            <w:tcW w:w="360" w:type="dxa"/>
            <w:vMerge/>
            <w:tcBorders>
              <w:left w:val="nil"/>
              <w:bottom w:val="single" w:sz="4" w:space="0" w:color="auto"/>
              <w:right w:val="nil"/>
            </w:tcBorders>
            <w:vAlign w:val="center"/>
          </w:tcPr>
          <w:p w14:paraId="5CDCA156" w14:textId="77777777" w:rsidR="0047474B" w:rsidRPr="00EA4B70" w:rsidRDefault="0047474B" w:rsidP="0047474B">
            <w:pPr>
              <w:spacing w:line="276" w:lineRule="auto"/>
              <w:rPr>
                <w:color w:val="000000" w:themeColor="text1"/>
              </w:rPr>
            </w:pPr>
          </w:p>
        </w:tc>
        <w:tc>
          <w:tcPr>
            <w:tcW w:w="1843" w:type="dxa"/>
            <w:tcBorders>
              <w:top w:val="nil"/>
              <w:left w:val="nil"/>
              <w:bottom w:val="single" w:sz="4" w:space="0" w:color="auto"/>
              <w:right w:val="nil"/>
            </w:tcBorders>
            <w:vAlign w:val="bottom"/>
          </w:tcPr>
          <w:p w14:paraId="17264A91" w14:textId="4599936C" w:rsidR="0047474B" w:rsidRPr="00EA4B70" w:rsidRDefault="0047474B" w:rsidP="0047474B">
            <w:pPr>
              <w:spacing w:line="276" w:lineRule="auto"/>
              <w:rPr>
                <w:i/>
                <w:iCs/>
                <w:color w:val="000000"/>
              </w:rPr>
            </w:pPr>
            <w:r w:rsidRPr="00EA4B70">
              <w:rPr>
                <w:i/>
                <w:iCs/>
                <w:color w:val="000000"/>
              </w:rPr>
              <w:t>VPD</w:t>
            </w:r>
            <w:r w:rsidRPr="00EA4B70">
              <w:rPr>
                <w:color w:val="000000"/>
                <w:vertAlign w:val="subscript"/>
              </w:rPr>
              <w:t>4</w:t>
            </w:r>
          </w:p>
        </w:tc>
        <w:tc>
          <w:tcPr>
            <w:tcW w:w="1456" w:type="dxa"/>
            <w:tcBorders>
              <w:top w:val="nil"/>
              <w:left w:val="nil"/>
              <w:bottom w:val="single" w:sz="4" w:space="0" w:color="auto"/>
              <w:right w:val="nil"/>
            </w:tcBorders>
            <w:vAlign w:val="bottom"/>
          </w:tcPr>
          <w:p w14:paraId="33076CDA" w14:textId="41E5A8DA" w:rsidR="0047474B" w:rsidRPr="0047474B" w:rsidRDefault="0047474B" w:rsidP="0047474B">
            <w:pPr>
              <w:spacing w:line="276" w:lineRule="auto"/>
              <w:jc w:val="right"/>
              <w:rPr>
                <w:color w:val="000000"/>
              </w:rPr>
            </w:pPr>
            <w:r w:rsidRPr="0047474B">
              <w:rPr>
                <w:color w:val="000000"/>
              </w:rPr>
              <w:t>-0.122</w:t>
            </w:r>
          </w:p>
        </w:tc>
        <w:tc>
          <w:tcPr>
            <w:tcW w:w="1013" w:type="dxa"/>
            <w:tcBorders>
              <w:top w:val="nil"/>
              <w:left w:val="nil"/>
              <w:bottom w:val="single" w:sz="4" w:space="0" w:color="auto"/>
              <w:right w:val="nil"/>
            </w:tcBorders>
            <w:vAlign w:val="bottom"/>
          </w:tcPr>
          <w:p w14:paraId="3EE7A84F" w14:textId="60BF6326" w:rsidR="0047474B" w:rsidRPr="0047474B" w:rsidRDefault="0047474B" w:rsidP="0047474B">
            <w:pPr>
              <w:spacing w:line="276" w:lineRule="auto"/>
              <w:jc w:val="right"/>
              <w:rPr>
                <w:b/>
                <w:bCs/>
                <w:color w:val="000000"/>
              </w:rPr>
            </w:pPr>
            <w:r w:rsidRPr="0047474B">
              <w:rPr>
                <w:b/>
                <w:bCs/>
                <w:color w:val="000000"/>
              </w:rPr>
              <w:t>&lt;0.001</w:t>
            </w:r>
          </w:p>
        </w:tc>
      </w:tr>
      <w:tr w:rsidR="0047474B" w:rsidRPr="00EA4B70"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06DC6BF3" w:rsidR="0047474B" w:rsidRPr="00195BF9" w:rsidRDefault="0047474B" w:rsidP="0047474B">
            <w:pPr>
              <w:spacing w:line="276" w:lineRule="auto"/>
              <w:rPr>
                <w:b/>
                <w:bCs/>
                <w:color w:val="000000"/>
              </w:rPr>
            </w:pPr>
            <w:r w:rsidRPr="00195BF9">
              <w:rPr>
                <w:b/>
                <w:bCs/>
                <w:i/>
                <w:iCs/>
                <w:color w:val="000000" w:themeColor="text1"/>
                <w:lang w:val="el-GR"/>
              </w:rPr>
              <w:t>β</w:t>
            </w:r>
            <w:r w:rsidRPr="00195BF9">
              <w:rPr>
                <w:b/>
                <w:bCs/>
                <w:color w:val="000000" w:themeColor="text1"/>
              </w:rPr>
              <w:t xml:space="preserve"> </w:t>
            </w:r>
            <w:r w:rsidRPr="00195BF9">
              <w:rPr>
                <w:b/>
                <w:b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0.41)</w:t>
            </w:r>
          </w:p>
        </w:tc>
        <w:tc>
          <w:tcPr>
            <w:tcW w:w="1013" w:type="dxa"/>
            <w:tcBorders>
              <w:top w:val="single" w:sz="4" w:space="0" w:color="auto"/>
              <w:left w:val="nil"/>
              <w:bottom w:val="nil"/>
              <w:right w:val="nil"/>
            </w:tcBorders>
            <w:vAlign w:val="bottom"/>
          </w:tcPr>
          <w:p w14:paraId="54D1D489" w14:textId="77777777" w:rsidR="0047474B" w:rsidRPr="00DA56AF" w:rsidRDefault="0047474B" w:rsidP="00DA56AF">
            <w:pPr>
              <w:spacing w:line="276" w:lineRule="auto"/>
              <w:jc w:val="right"/>
              <w:rPr>
                <w:b/>
                <w:bCs/>
                <w:color w:val="000000"/>
              </w:rPr>
            </w:pPr>
          </w:p>
        </w:tc>
      </w:tr>
      <w:tr w:rsidR="0047474B" w:rsidRPr="00EA4B70" w14:paraId="29FD2CBD" w14:textId="77777777" w:rsidTr="00195BF9">
        <w:trPr>
          <w:jc w:val="center"/>
        </w:trPr>
        <w:tc>
          <w:tcPr>
            <w:tcW w:w="360" w:type="dxa"/>
            <w:vMerge w:val="restart"/>
            <w:tcBorders>
              <w:top w:val="nil"/>
              <w:left w:val="nil"/>
              <w:right w:val="nil"/>
            </w:tcBorders>
            <w:vAlign w:val="center"/>
          </w:tcPr>
          <w:p w14:paraId="71D9C5AB" w14:textId="20242404" w:rsidR="0047474B" w:rsidRPr="00EA4B70" w:rsidRDefault="0047474B" w:rsidP="0047474B">
            <w:pPr>
              <w:spacing w:line="276" w:lineRule="auto"/>
              <w:rPr>
                <w:color w:val="000000"/>
              </w:rPr>
            </w:pPr>
          </w:p>
        </w:tc>
        <w:tc>
          <w:tcPr>
            <w:tcW w:w="1843" w:type="dxa"/>
            <w:tcBorders>
              <w:top w:val="nil"/>
              <w:left w:val="nil"/>
              <w:bottom w:val="nil"/>
              <w:right w:val="nil"/>
            </w:tcBorders>
            <w:vAlign w:val="center"/>
          </w:tcPr>
          <w:p w14:paraId="4A8116F3" w14:textId="1B364E7B" w:rsidR="0047474B" w:rsidRPr="00EA4B70" w:rsidRDefault="0047474B" w:rsidP="0047474B">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763045F8" w:rsidR="0047474B" w:rsidRPr="0047474B" w:rsidRDefault="0047474B" w:rsidP="0047474B">
            <w:pPr>
              <w:spacing w:line="276" w:lineRule="auto"/>
              <w:jc w:val="right"/>
              <w:rPr>
                <w:b/>
                <w:bCs/>
                <w:color w:val="000000"/>
              </w:rPr>
            </w:pPr>
            <w:r w:rsidRPr="0047474B">
              <w:rPr>
                <w:color w:val="000000"/>
              </w:rPr>
              <w:t>-0.201</w:t>
            </w:r>
          </w:p>
        </w:tc>
        <w:tc>
          <w:tcPr>
            <w:tcW w:w="1013" w:type="dxa"/>
            <w:tcBorders>
              <w:top w:val="nil"/>
              <w:left w:val="nil"/>
              <w:bottom w:val="nil"/>
              <w:right w:val="nil"/>
            </w:tcBorders>
            <w:vAlign w:val="bottom"/>
          </w:tcPr>
          <w:p w14:paraId="01CCD467" w14:textId="58A9A140"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1A2887BF" w14:textId="77777777" w:rsidTr="00195BF9">
        <w:trPr>
          <w:jc w:val="center"/>
        </w:trPr>
        <w:tc>
          <w:tcPr>
            <w:tcW w:w="360" w:type="dxa"/>
            <w:vMerge/>
            <w:tcBorders>
              <w:left w:val="nil"/>
              <w:right w:val="nil"/>
            </w:tcBorders>
            <w:vAlign w:val="bottom"/>
          </w:tcPr>
          <w:p w14:paraId="70AA26C7" w14:textId="77777777" w:rsidR="0047474B" w:rsidRPr="00EA4B70" w:rsidRDefault="0047474B" w:rsidP="0047474B">
            <w:pPr>
              <w:spacing w:line="276" w:lineRule="auto"/>
              <w:rPr>
                <w:color w:val="000000" w:themeColor="text1"/>
              </w:rPr>
            </w:pPr>
          </w:p>
        </w:tc>
        <w:tc>
          <w:tcPr>
            <w:tcW w:w="1843" w:type="dxa"/>
            <w:tcBorders>
              <w:top w:val="nil"/>
              <w:left w:val="nil"/>
              <w:bottom w:val="nil"/>
              <w:right w:val="nil"/>
            </w:tcBorders>
            <w:vAlign w:val="center"/>
          </w:tcPr>
          <w:p w14:paraId="4A9E8226" w14:textId="3E534680" w:rsidR="0047474B" w:rsidRPr="00EA4B70" w:rsidRDefault="0047474B" w:rsidP="0047474B">
            <w:pPr>
              <w:spacing w:line="276" w:lineRule="auto"/>
              <w:rPr>
                <w:i/>
                <w:iCs/>
                <w:color w:val="000000" w:themeColor="text1"/>
              </w:rPr>
            </w:pPr>
            <w:r w:rsidRPr="00EA4B70">
              <w:rPr>
                <w:i/>
                <w:iCs/>
                <w:color w:val="000000"/>
              </w:rPr>
              <w:t>SM</w:t>
            </w:r>
            <w:r>
              <w:rPr>
                <w:color w:val="000000"/>
                <w:vertAlign w:val="subscript"/>
              </w:rPr>
              <w:t>2</w:t>
            </w:r>
          </w:p>
        </w:tc>
        <w:tc>
          <w:tcPr>
            <w:tcW w:w="1456" w:type="dxa"/>
            <w:tcBorders>
              <w:top w:val="nil"/>
              <w:left w:val="nil"/>
              <w:bottom w:val="nil"/>
              <w:right w:val="nil"/>
            </w:tcBorders>
            <w:vAlign w:val="bottom"/>
          </w:tcPr>
          <w:p w14:paraId="3DF3CE56" w14:textId="4270B2D7" w:rsidR="0047474B" w:rsidRPr="0047474B" w:rsidRDefault="0047474B" w:rsidP="0047474B">
            <w:pPr>
              <w:spacing w:line="276" w:lineRule="auto"/>
              <w:jc w:val="right"/>
              <w:rPr>
                <w:b/>
                <w:bCs/>
                <w:color w:val="000000"/>
              </w:rPr>
            </w:pPr>
            <w:r w:rsidRPr="0047474B">
              <w:rPr>
                <w:color w:val="000000"/>
              </w:rPr>
              <w:t>-0.048</w:t>
            </w:r>
          </w:p>
        </w:tc>
        <w:tc>
          <w:tcPr>
            <w:tcW w:w="1013" w:type="dxa"/>
            <w:tcBorders>
              <w:top w:val="nil"/>
              <w:left w:val="nil"/>
              <w:bottom w:val="nil"/>
              <w:right w:val="nil"/>
            </w:tcBorders>
            <w:vAlign w:val="bottom"/>
          </w:tcPr>
          <w:p w14:paraId="4D3F8D9C" w14:textId="5985A75B" w:rsidR="0047474B" w:rsidRPr="0047474B" w:rsidRDefault="0047474B" w:rsidP="0047474B">
            <w:pPr>
              <w:spacing w:line="276" w:lineRule="auto"/>
              <w:jc w:val="right"/>
              <w:rPr>
                <w:b/>
                <w:bCs/>
                <w:i/>
                <w:iCs/>
                <w:color w:val="000000"/>
              </w:rPr>
            </w:pPr>
            <w:r w:rsidRPr="0047474B">
              <w:rPr>
                <w:color w:val="000000"/>
              </w:rPr>
              <w:t>0.332</w:t>
            </w:r>
          </w:p>
        </w:tc>
      </w:tr>
      <w:tr w:rsidR="0047474B" w:rsidRPr="00EA4B70" w14:paraId="6B87AA05" w14:textId="77777777" w:rsidTr="00195BF9">
        <w:trPr>
          <w:jc w:val="center"/>
        </w:trPr>
        <w:tc>
          <w:tcPr>
            <w:tcW w:w="360" w:type="dxa"/>
            <w:vMerge/>
            <w:tcBorders>
              <w:left w:val="nil"/>
              <w:right w:val="nil"/>
            </w:tcBorders>
            <w:vAlign w:val="bottom"/>
          </w:tcPr>
          <w:p w14:paraId="1FEC5759" w14:textId="77777777" w:rsidR="0047474B" w:rsidRPr="00EA4B70" w:rsidRDefault="0047474B" w:rsidP="0047474B">
            <w:pPr>
              <w:spacing w:line="276" w:lineRule="auto"/>
              <w:rPr>
                <w:color w:val="000000" w:themeColor="text1"/>
              </w:rPr>
            </w:pPr>
          </w:p>
        </w:tc>
        <w:tc>
          <w:tcPr>
            <w:tcW w:w="1843" w:type="dxa"/>
            <w:tcBorders>
              <w:top w:val="nil"/>
              <w:left w:val="nil"/>
              <w:bottom w:val="nil"/>
              <w:right w:val="nil"/>
            </w:tcBorders>
            <w:vAlign w:val="center"/>
          </w:tcPr>
          <w:p w14:paraId="48DFA435" w14:textId="6C76A967" w:rsidR="0047474B" w:rsidRPr="00EA4B70" w:rsidRDefault="0047474B" w:rsidP="0047474B">
            <w:pPr>
              <w:spacing w:line="276" w:lineRule="auto"/>
              <w:rPr>
                <w:i/>
                <w:iCs/>
                <w:color w:val="000000" w:themeColor="text1"/>
              </w:rPr>
            </w:pPr>
            <w:r w:rsidRPr="00EA4B70">
              <w:rPr>
                <w:i/>
                <w:iCs/>
                <w:color w:val="000000"/>
              </w:rPr>
              <w:t>Photo. pathway</w:t>
            </w:r>
          </w:p>
        </w:tc>
        <w:tc>
          <w:tcPr>
            <w:tcW w:w="1456" w:type="dxa"/>
            <w:tcBorders>
              <w:top w:val="nil"/>
              <w:left w:val="nil"/>
              <w:bottom w:val="nil"/>
              <w:right w:val="nil"/>
            </w:tcBorders>
            <w:vAlign w:val="bottom"/>
          </w:tcPr>
          <w:p w14:paraId="46AB6BE8" w14:textId="103C671A" w:rsidR="0047474B" w:rsidRPr="0047474B" w:rsidRDefault="0047474B" w:rsidP="0047474B">
            <w:pPr>
              <w:spacing w:line="276" w:lineRule="auto"/>
              <w:jc w:val="right"/>
              <w:rPr>
                <w:b/>
                <w:bCs/>
                <w:color w:val="000000"/>
              </w:rPr>
            </w:pPr>
            <w:r w:rsidRPr="0047474B">
              <w:rPr>
                <w:color w:val="000000"/>
              </w:rPr>
              <w:t>0.49</w:t>
            </w:r>
            <w:r>
              <w:rPr>
                <w:color w:val="000000"/>
              </w:rPr>
              <w:t>0</w:t>
            </w:r>
          </w:p>
        </w:tc>
        <w:tc>
          <w:tcPr>
            <w:tcW w:w="1013" w:type="dxa"/>
            <w:tcBorders>
              <w:top w:val="nil"/>
              <w:left w:val="nil"/>
              <w:bottom w:val="nil"/>
              <w:right w:val="nil"/>
            </w:tcBorders>
            <w:vAlign w:val="bottom"/>
          </w:tcPr>
          <w:p w14:paraId="39577747" w14:textId="35AD7CB7"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47474B" w:rsidRPr="00EA4B70" w:rsidRDefault="0047474B" w:rsidP="0047474B">
            <w:pPr>
              <w:spacing w:line="276" w:lineRule="auto"/>
              <w:rPr>
                <w:color w:val="000000" w:themeColor="text1"/>
              </w:rPr>
            </w:pPr>
          </w:p>
        </w:tc>
        <w:tc>
          <w:tcPr>
            <w:tcW w:w="1843" w:type="dxa"/>
            <w:tcBorders>
              <w:top w:val="nil"/>
              <w:left w:val="nil"/>
              <w:bottom w:val="single" w:sz="4" w:space="0" w:color="auto"/>
              <w:right w:val="nil"/>
            </w:tcBorders>
          </w:tcPr>
          <w:p w14:paraId="61EF7577" w14:textId="05CC0191" w:rsidR="0047474B" w:rsidRPr="00EA4B70" w:rsidRDefault="0047474B" w:rsidP="0047474B">
            <w:pPr>
              <w:spacing w:line="276" w:lineRule="auto"/>
              <w:rPr>
                <w:i/>
                <w:iCs/>
                <w:color w:val="000000" w:themeColor="text1"/>
              </w:rPr>
            </w:pPr>
            <w:r w:rsidRPr="00EA4B70">
              <w:rPr>
                <w:i/>
                <w:iCs/>
                <w:color w:val="000000" w:themeColor="text1"/>
              </w:rPr>
              <w:t>N-fixing ability</w:t>
            </w:r>
          </w:p>
        </w:tc>
        <w:tc>
          <w:tcPr>
            <w:tcW w:w="1456" w:type="dxa"/>
            <w:tcBorders>
              <w:top w:val="nil"/>
              <w:left w:val="nil"/>
              <w:bottom w:val="single" w:sz="4" w:space="0" w:color="auto"/>
              <w:right w:val="nil"/>
            </w:tcBorders>
            <w:vAlign w:val="bottom"/>
          </w:tcPr>
          <w:p w14:paraId="3A7A2F19" w14:textId="31F4D90C" w:rsidR="0047474B" w:rsidRPr="0047474B" w:rsidRDefault="0047474B" w:rsidP="0047474B">
            <w:pPr>
              <w:spacing w:line="276" w:lineRule="auto"/>
              <w:jc w:val="right"/>
              <w:rPr>
                <w:b/>
                <w:bCs/>
                <w:color w:val="000000"/>
              </w:rPr>
            </w:pPr>
            <w:r w:rsidRPr="0047474B">
              <w:rPr>
                <w:color w:val="000000"/>
              </w:rPr>
              <w:t>-0.053</w:t>
            </w:r>
          </w:p>
        </w:tc>
        <w:tc>
          <w:tcPr>
            <w:tcW w:w="1013" w:type="dxa"/>
            <w:tcBorders>
              <w:top w:val="nil"/>
              <w:left w:val="nil"/>
              <w:bottom w:val="single" w:sz="4" w:space="0" w:color="auto"/>
              <w:right w:val="nil"/>
            </w:tcBorders>
            <w:vAlign w:val="bottom"/>
          </w:tcPr>
          <w:p w14:paraId="7C6D95E4" w14:textId="7EA0FAAA" w:rsidR="0047474B" w:rsidRPr="0047474B" w:rsidRDefault="0047474B" w:rsidP="0047474B">
            <w:pPr>
              <w:spacing w:line="276" w:lineRule="auto"/>
              <w:jc w:val="right"/>
              <w:rPr>
                <w:b/>
                <w:bCs/>
                <w:i/>
                <w:iCs/>
                <w:color w:val="000000"/>
              </w:rPr>
            </w:pPr>
            <w:r w:rsidRPr="0047474B">
              <w:rPr>
                <w:color w:val="000000"/>
              </w:rPr>
              <w:t>0.546</w:t>
            </w:r>
          </w:p>
        </w:tc>
      </w:tr>
      <w:tr w:rsidR="0047474B" w:rsidRPr="00EA4B70" w14:paraId="0C085736" w14:textId="77777777" w:rsidTr="00195BF9">
        <w:trPr>
          <w:jc w:val="center"/>
        </w:trPr>
        <w:tc>
          <w:tcPr>
            <w:tcW w:w="3659" w:type="dxa"/>
            <w:gridSpan w:val="3"/>
            <w:tcBorders>
              <w:top w:val="single" w:sz="4" w:space="0" w:color="auto"/>
              <w:left w:val="nil"/>
              <w:bottom w:val="nil"/>
              <w:right w:val="nil"/>
            </w:tcBorders>
          </w:tcPr>
          <w:p w14:paraId="23A21582" w14:textId="0C6A5F58" w:rsidR="0047474B" w:rsidRPr="00195BF9" w:rsidRDefault="0047474B" w:rsidP="0047474B">
            <w:pPr>
              <w:spacing w:line="276" w:lineRule="auto"/>
              <w:rPr>
                <w:b/>
                <w:bCs/>
                <w:color w:val="000000"/>
              </w:rPr>
            </w:pPr>
            <w:r w:rsidRPr="00195BF9">
              <w:rPr>
                <w:b/>
                <w:bCs/>
                <w:i/>
                <w:iCs/>
                <w:color w:val="000000"/>
              </w:rPr>
              <w:t>Soil N</w:t>
            </w:r>
            <w:r w:rsidRPr="00195BF9">
              <w:rPr>
                <w:b/>
                <w:bCs/>
                <w:color w:val="000000" w:themeColor="text1"/>
              </w:rPr>
              <w:t xml:space="preserve"> </w:t>
            </w:r>
            <w:r w:rsidRPr="00195BF9">
              <w:rPr>
                <w:b/>
                <w:b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0.39)</w:t>
            </w:r>
          </w:p>
        </w:tc>
        <w:tc>
          <w:tcPr>
            <w:tcW w:w="1013" w:type="dxa"/>
            <w:tcBorders>
              <w:top w:val="single" w:sz="4" w:space="0" w:color="auto"/>
              <w:left w:val="nil"/>
              <w:bottom w:val="nil"/>
              <w:right w:val="nil"/>
            </w:tcBorders>
            <w:vAlign w:val="center"/>
          </w:tcPr>
          <w:p w14:paraId="1C1FD3AD" w14:textId="77777777" w:rsidR="0047474B" w:rsidRPr="00DA56AF" w:rsidRDefault="0047474B" w:rsidP="00DA56AF">
            <w:pPr>
              <w:spacing w:line="276" w:lineRule="auto"/>
              <w:jc w:val="right"/>
              <w:rPr>
                <w:b/>
                <w:bCs/>
                <w:color w:val="000000"/>
              </w:rPr>
            </w:pPr>
          </w:p>
        </w:tc>
      </w:tr>
      <w:tr w:rsidR="00DA56AF" w:rsidRPr="00EA4B70" w14:paraId="7602C4C0" w14:textId="77777777" w:rsidTr="00195BF9">
        <w:trPr>
          <w:jc w:val="center"/>
        </w:trPr>
        <w:tc>
          <w:tcPr>
            <w:tcW w:w="360" w:type="dxa"/>
            <w:tcBorders>
              <w:top w:val="nil"/>
              <w:left w:val="nil"/>
              <w:bottom w:val="single" w:sz="4" w:space="0" w:color="auto"/>
              <w:right w:val="nil"/>
            </w:tcBorders>
          </w:tcPr>
          <w:p w14:paraId="3C142951" w14:textId="3D525C8D" w:rsidR="00DA56AF" w:rsidRPr="00EA4B70" w:rsidRDefault="00DA56AF" w:rsidP="0047474B">
            <w:pPr>
              <w:spacing w:line="276" w:lineRule="auto"/>
              <w:rPr>
                <w:color w:val="000000"/>
              </w:rPr>
            </w:pPr>
          </w:p>
        </w:tc>
        <w:tc>
          <w:tcPr>
            <w:tcW w:w="1843" w:type="dxa"/>
            <w:tcBorders>
              <w:top w:val="nil"/>
              <w:left w:val="nil"/>
              <w:bottom w:val="single" w:sz="4" w:space="0" w:color="auto"/>
              <w:right w:val="nil"/>
            </w:tcBorders>
            <w:vAlign w:val="center"/>
          </w:tcPr>
          <w:p w14:paraId="6C81DB98" w14:textId="52BE581D"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6" w:type="dxa"/>
            <w:tcBorders>
              <w:top w:val="nil"/>
              <w:left w:val="nil"/>
              <w:bottom w:val="single" w:sz="4" w:space="0" w:color="auto"/>
              <w:right w:val="nil"/>
            </w:tcBorders>
            <w:vAlign w:val="center"/>
          </w:tcPr>
          <w:p w14:paraId="4CD247E2" w14:textId="06C5F2BC" w:rsidR="00DA56AF" w:rsidRPr="00DA56AF" w:rsidRDefault="00DA56AF" w:rsidP="00DA56AF">
            <w:pPr>
              <w:spacing w:line="276" w:lineRule="auto"/>
              <w:jc w:val="right"/>
              <w:rPr>
                <w:color w:val="000000"/>
              </w:rPr>
            </w:pPr>
            <w:r w:rsidRPr="00DA56AF">
              <w:rPr>
                <w:color w:val="000000"/>
              </w:rPr>
              <w:t>0.41</w:t>
            </w:r>
            <w:r>
              <w:rPr>
                <w:color w:val="000000"/>
              </w:rPr>
              <w:t>0</w:t>
            </w:r>
          </w:p>
        </w:tc>
        <w:tc>
          <w:tcPr>
            <w:tcW w:w="1013" w:type="dxa"/>
            <w:tcBorders>
              <w:top w:val="nil"/>
              <w:left w:val="nil"/>
              <w:bottom w:val="single" w:sz="4" w:space="0" w:color="auto"/>
              <w:right w:val="nil"/>
            </w:tcBorders>
            <w:vAlign w:val="center"/>
          </w:tcPr>
          <w:p w14:paraId="3A1C9812" w14:textId="2C673266" w:rsidR="00DA56AF" w:rsidRPr="00DA56AF" w:rsidRDefault="00DA56AF" w:rsidP="00DA56AF">
            <w:pPr>
              <w:spacing w:line="276" w:lineRule="auto"/>
              <w:jc w:val="right"/>
              <w:rPr>
                <w:b/>
                <w:bCs/>
                <w:i/>
                <w:iCs/>
                <w:color w:val="000000"/>
              </w:rPr>
            </w:pPr>
            <w:r w:rsidRPr="00DA56AF">
              <w:rPr>
                <w:b/>
                <w:bCs/>
                <w:color w:val="000000"/>
              </w:rPr>
              <w:t>&lt;0.001</w:t>
            </w:r>
          </w:p>
        </w:tc>
      </w:tr>
    </w:tbl>
    <w:p w14:paraId="384815F3" w14:textId="77777777" w:rsidR="002A23E5" w:rsidRPr="002A23E5" w:rsidRDefault="002A23E5" w:rsidP="0025039E">
      <w:pPr>
        <w:spacing w:line="360" w:lineRule="auto"/>
        <w:rPr>
          <w:color w:val="000000" w:themeColor="text1"/>
        </w:rPr>
      </w:pPr>
    </w:p>
    <w:p w14:paraId="32515369" w14:textId="6E972A8B" w:rsidR="003109E7" w:rsidRPr="0047474B" w:rsidRDefault="000C287B" w:rsidP="0025039E">
      <w:pPr>
        <w:spacing w:line="360" w:lineRule="auto"/>
        <w:rPr>
          <w:color w:val="000000" w:themeColor="text1"/>
        </w:rPr>
      </w:pPr>
      <w:r w:rsidRPr="00E94E5D">
        <w:rPr>
          <w:color w:val="000000" w:themeColor="text1"/>
          <w:vertAlign w:val="superscript"/>
        </w:rPr>
        <w:t>*</w:t>
      </w:r>
      <w:r w:rsidR="003109E7">
        <w:rPr>
          <w:color w:val="000000" w:themeColor="text1"/>
        </w:rPr>
        <w:t xml:space="preserve">Reported coefficients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 generally larger values in </w:t>
      </w:r>
      <w:r w:rsidR="00EA541A">
        <w:t>N-fixing species</w:t>
      </w:r>
      <w:r w:rsidR="00E94E5D">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 xml:space="preserve">=leaf mass per unit leaf dry biomass, </w:t>
      </w:r>
      <w:r w:rsidR="008817BC">
        <w:rPr>
          <w:i/>
          <w:iCs/>
          <w:color w:val="000000"/>
        </w:rPr>
        <w:t>N</w:t>
      </w:r>
      <w:r w:rsidR="008817BC">
        <w:rPr>
          <w:color w:val="000000"/>
          <w:vertAlign w:val="subscript"/>
        </w:rPr>
        <w:t>mass</w:t>
      </w:r>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9954E4" w:rsidRPr="003109E7">
        <w:rPr>
          <w:i/>
          <w:iCs/>
          <w:color w:val="000000"/>
        </w:rPr>
        <w:t>SM</w:t>
      </w:r>
      <w:r w:rsidR="009954E4">
        <w:rPr>
          <w:color w:val="000000"/>
          <w:vertAlign w:val="subscript"/>
        </w:rPr>
        <w:t>2</w:t>
      </w:r>
      <w:r w:rsidR="00E976AA">
        <w:rPr>
          <w:color w:val="000000"/>
        </w:rPr>
        <w:t>=</w:t>
      </w:r>
      <w:r w:rsidR="009954E4">
        <w:rPr>
          <w:color w:val="000000"/>
        </w:rPr>
        <w:t>2</w:t>
      </w:r>
      <w:r w:rsidR="003109E7">
        <w:rPr>
          <w:color w:val="000000"/>
        </w:rPr>
        <w:t xml:space="preserve">-day mean </w:t>
      </w:r>
      <w:r w:rsidR="00E976AA">
        <w:rPr>
          <w:color w:val="000000"/>
        </w:rPr>
        <w:t>soil moisture</w:t>
      </w:r>
      <w:r w:rsidR="0047474B">
        <w:rPr>
          <w:color w:val="000000"/>
        </w:rPr>
        <w:t>, R</w:t>
      </w:r>
      <w:r w:rsidR="0047474B">
        <w:rPr>
          <w:color w:val="000000"/>
          <w:vertAlign w:val="superscript"/>
        </w:rPr>
        <w:t>2</w:t>
      </w:r>
      <w:r w:rsidR="0047474B">
        <w:rPr>
          <w:color w:val="000000"/>
          <w:vertAlign w:val="subscript"/>
        </w:rPr>
        <w:t>c</w:t>
      </w:r>
      <w:r w:rsidR="0047474B">
        <w:rPr>
          <w:color w:val="000000"/>
        </w:rPr>
        <w:t xml:space="preserve"> = conditional R</w:t>
      </w:r>
      <w:r w:rsidR="0047474B">
        <w:rPr>
          <w:color w:val="000000"/>
          <w:vertAlign w:val="superscript"/>
        </w:rPr>
        <w:t>2</w:t>
      </w:r>
      <w:r w:rsidR="0047474B">
        <w:rPr>
          <w:color w:val="000000"/>
        </w:rPr>
        <w:t xml:space="preserve"> value</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70DC67E5" w:rsidR="002052B6" w:rsidRPr="000E5BEF" w:rsidRDefault="008C6CF5" w:rsidP="0025039E">
      <w:pPr>
        <w:spacing w:line="360" w:lineRule="auto"/>
        <w:rPr>
          <w:b/>
          <w:bCs/>
          <w:color w:val="000000" w:themeColor="text1"/>
        </w:rPr>
      </w:pPr>
      <w:r>
        <w:rPr>
          <w:b/>
          <w:bCs/>
          <w:noProof/>
          <w:color w:val="000000" w:themeColor="text1"/>
        </w:rPr>
        <w:drawing>
          <wp:inline distT="0" distB="0" distL="0" distR="0" wp14:anchorId="528AAB16" wp14:editId="5F7472BB">
            <wp:extent cx="5943600" cy="32677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9"/>
                    <a:stretch>
                      <a:fillRect/>
                    </a:stretch>
                  </pic:blipFill>
                  <pic:spPr>
                    <a:xfrm>
                      <a:off x="0" y="0"/>
                      <a:ext cx="5943600" cy="3267710"/>
                    </a:xfrm>
                    <a:prstGeom prst="rect">
                      <a:avLst/>
                    </a:prstGeom>
                  </pic:spPr>
                </pic:pic>
              </a:graphicData>
            </a:graphic>
          </wp:inline>
        </w:drawing>
      </w:r>
    </w:p>
    <w:p w14:paraId="10E20C1A" w14:textId="448CA2BB" w:rsidR="00BB2E9F"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 &lt; 0.05, while dashed arrows indicate bivariate relationships where </w:t>
      </w:r>
      <w:r w:rsidR="00E04726">
        <w:rPr>
          <w:i/>
          <w:iCs/>
          <w:color w:val="000000" w:themeColor="text1"/>
        </w:rPr>
        <w:t>p</w:t>
      </w:r>
      <w:r w:rsidR="00E04726">
        <w:rPr>
          <w:color w:val="000000" w:themeColor="text1"/>
        </w:rPr>
        <w:t xml:space="preserve"> &gt; 0.05. Positive model coefficients are indicated through blue arrows, while negative model coefficients are indicated through red arrows.</w:t>
      </w:r>
      <w:r w:rsidR="00E04726" w:rsidRPr="00E04726">
        <w:rPr>
          <w:color w:val="000000" w:themeColor="text1"/>
        </w:rPr>
        <w:t xml:space="preserve"> </w:t>
      </w:r>
      <w:r w:rsidR="00E04726">
        <w:rPr>
          <w:color w:val="000000" w:themeColor="text1"/>
        </w:rPr>
        <w:t>Arrow thickness scales with the standardized model coefficient</w:t>
      </w:r>
      <w:commentRangeStart w:id="582"/>
      <w:commentRangeStart w:id="583"/>
      <w:r w:rsidR="00E04726">
        <w:rPr>
          <w:color w:val="000000" w:themeColor="text1"/>
        </w:rPr>
        <w:t xml:space="preserve"> </w:t>
      </w:r>
      <w:commentRangeEnd w:id="582"/>
      <w:r w:rsidR="00E04726">
        <w:rPr>
          <w:rStyle w:val="CommentReference"/>
          <w:rFonts w:eastAsiaTheme="minorHAnsi" w:cs="Times New Roman (Body CS)"/>
        </w:rPr>
        <w:commentReference w:id="582"/>
      </w:r>
      <w:commentRangeEnd w:id="583"/>
      <w:r w:rsidR="00E04726">
        <w:rPr>
          <w:rStyle w:val="CommentReference"/>
          <w:rFonts w:eastAsiaTheme="minorHAnsi" w:cs="Times New Roman (Body CS)"/>
        </w:rPr>
        <w:commentReference w:id="583"/>
      </w:r>
      <w:r w:rsidR="00E04726">
        <w:rPr>
          <w:color w:val="000000" w:themeColor="text1"/>
        </w:rPr>
        <w:t xml:space="preserve">of each bivariate relationship. </w:t>
      </w:r>
      <w:r w:rsidR="00E8501A">
        <w:rPr>
          <w:color w:val="000000" w:themeColor="text1"/>
        </w:rPr>
        <w:t>A positive coefficient</w:t>
      </w:r>
      <w:ins w:id="584" w:author="Perkowski, Evan A" w:date="2023-01-17T16:10:00Z">
        <w:r w:rsidR="003E2425">
          <w:rPr>
            <w:color w:val="000000" w:themeColor="text1"/>
          </w:rPr>
          <w:t xml:space="preserve"> (blue arrow)</w:t>
        </w:r>
      </w:ins>
      <w:r w:rsidR="00E04726">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w:t>
      </w:r>
      <w:ins w:id="585" w:author="Perkowski, Evan A" w:date="2023-01-17T16:10:00Z">
        <w:r w:rsidR="003E2425">
          <w:rPr>
            <w:color w:val="000000" w:themeColor="text1"/>
          </w:rPr>
          <w:t xml:space="preserve">(blue arrow) </w:t>
        </w:r>
      </w:ins>
      <w:r w:rsidR="00E8501A">
        <w:rPr>
          <w:color w:val="000000" w:themeColor="text1"/>
        </w:rPr>
        <w:t>indicates</w:t>
      </w:r>
      <w:r w:rsidR="00E94E5D">
        <w:rPr>
          <w:color w:val="000000" w:themeColor="text1"/>
        </w:rPr>
        <w:t xml:space="preserve"> generally larger values in </w:t>
      </w:r>
      <w:r w:rsidR="00EA541A">
        <w:t>N-fixing species</w:t>
      </w:r>
      <w:r w:rsidR="00E8501A">
        <w:rPr>
          <w:color w:val="000000" w:themeColor="text1"/>
        </w:rPr>
        <w: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right of each box</w:t>
      </w:r>
      <w:r w:rsidR="000B4C6C">
        <w:rPr>
          <w:color w:val="000000" w:themeColor="text1"/>
        </w:rPr>
        <w:t>.</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1FE0CA41" w14:textId="7FE96E22" w:rsidR="00A46B75" w:rsidRPr="003E2425" w:rsidRDefault="001145EF" w:rsidP="003E2425">
      <w:pPr>
        <w:autoSpaceDE w:val="0"/>
        <w:autoSpaceDN w:val="0"/>
        <w:adjustRightInd w:val="0"/>
        <w:spacing w:line="360" w:lineRule="auto"/>
        <w:ind w:firstLine="720"/>
        <w:rPr>
          <w:color w:val="000000" w:themeColor="text1"/>
        </w:rPr>
      </w:pPr>
      <w:del w:id="586" w:author="Perkowski, Evan A" w:date="2023-01-18T16:20:00Z">
        <w:r w:rsidDel="004F64A3">
          <w:rPr>
            <w:color w:val="000000" w:themeColor="text1"/>
          </w:rPr>
          <w:delText>Aboveground climat</w:delText>
        </w:r>
        <w:r w:rsidR="00642906" w:rsidDel="004F64A3">
          <w:rPr>
            <w:color w:val="000000" w:themeColor="text1"/>
          </w:rPr>
          <w:delText>e</w:delText>
        </w:r>
        <w:r w:rsidDel="004F64A3">
          <w:rPr>
            <w:color w:val="000000" w:themeColor="text1"/>
          </w:rPr>
          <w:delText xml:space="preserve"> and soil</w:delText>
        </w:r>
        <w:r w:rsidR="00B83198" w:rsidDel="004F64A3">
          <w:rPr>
            <w:color w:val="000000" w:themeColor="text1"/>
          </w:rPr>
          <w:delText xml:space="preserve"> resource</w:delText>
        </w:r>
        <w:r w:rsidDel="004F64A3">
          <w:rPr>
            <w:color w:val="000000" w:themeColor="text1"/>
          </w:rPr>
          <w:delText xml:space="preserve"> availability are important </w:delText>
        </w:r>
        <w:r w:rsidR="00A70150" w:rsidDel="004F64A3">
          <w:rPr>
            <w:color w:val="000000" w:themeColor="text1"/>
          </w:rPr>
          <w:delText>drivers</w:delText>
        </w:r>
        <w:r w:rsidDel="004F64A3">
          <w:rPr>
            <w:color w:val="000000" w:themeColor="text1"/>
          </w:rPr>
          <w:delText xml:space="preserve"> of plant nitrogen uptake and </w:delText>
        </w:r>
        <w:r w:rsidR="0087327E" w:rsidDel="004F64A3">
          <w:rPr>
            <w:color w:val="000000" w:themeColor="text1"/>
          </w:rPr>
          <w:delText xml:space="preserve">area-based </w:delText>
        </w:r>
        <w:r w:rsidDel="004F64A3">
          <w:rPr>
            <w:color w:val="000000" w:themeColor="text1"/>
          </w:rPr>
          <w:delText>leaf nitrogen content</w:delText>
        </w:r>
        <w:r w:rsidR="0087327E" w:rsidDel="004F64A3">
          <w:rPr>
            <w:color w:val="000000" w:themeColor="text1"/>
          </w:rPr>
          <w:delText xml:space="preserve"> (</w:delText>
        </w:r>
        <w:r w:rsidR="0087327E" w:rsidDel="004F64A3">
          <w:rPr>
            <w:i/>
            <w:iCs/>
            <w:color w:val="000000" w:themeColor="text1"/>
          </w:rPr>
          <w:delText>N</w:delText>
        </w:r>
        <w:r w:rsidR="0087327E" w:rsidDel="004F64A3">
          <w:rPr>
            <w:color w:val="000000" w:themeColor="text1"/>
            <w:vertAlign w:val="subscript"/>
          </w:rPr>
          <w:delText>area</w:delText>
        </w:r>
        <w:r w:rsidR="0087327E" w:rsidDel="004F64A3">
          <w:rPr>
            <w:color w:val="000000" w:themeColor="text1"/>
          </w:rPr>
          <w:delText>)</w:delText>
        </w:r>
        <w:r w:rsidDel="004F64A3">
          <w:rPr>
            <w:color w:val="000000" w:themeColor="text1"/>
          </w:rPr>
          <w:delText xml:space="preserve">. Photosynthetic least-cost theory provides a useful unified framework for understanding the integrative role of climatic and edaphic drivers of </w:delText>
        </w:r>
        <w:r w:rsidR="0087327E" w:rsidDel="004F64A3">
          <w:rPr>
            <w:i/>
            <w:iCs/>
            <w:color w:val="000000" w:themeColor="text1"/>
          </w:rPr>
          <w:delText>N</w:delText>
        </w:r>
        <w:r w:rsidR="0087327E" w:rsidDel="004F64A3">
          <w:rPr>
            <w:color w:val="000000" w:themeColor="text1"/>
            <w:vertAlign w:val="subscript"/>
          </w:rPr>
          <w:delText>area</w:delText>
        </w:r>
        <w:r w:rsidR="0087327E" w:rsidDel="004F64A3">
          <w:rPr>
            <w:color w:val="000000" w:themeColor="text1"/>
          </w:rPr>
          <w:delText xml:space="preserve"> </w:delText>
        </w:r>
        <w:r w:rsidDel="004F64A3">
          <w:rPr>
            <w:color w:val="000000" w:themeColor="text1"/>
          </w:rPr>
          <w:fldChar w:fldCharType="begin" w:fldLock="1"/>
        </w:r>
        <w:r w:rsidR="0025039E" w:rsidRPr="00CF3820" w:rsidDel="004F64A3">
          <w:rPr>
            <w:color w:val="000000" w:themeColor="text1"/>
          </w:rPr>
          <w:del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et al. 2020, Harrison et al. 2021)","plainTextFormattedCitation":"(Paillassa et al. 2020, Harrison et al. 2021)","previouslyFormattedCitation":"(Paillassa et al. 2020, Harrison et al. 2021)"},"properties":{"noteIndex":0},"schema":"https://github.com/citation-style-language/schema/raw/master/csl-citation.json"}</w:delInstrText>
        </w:r>
        <w:r w:rsidDel="004F64A3">
          <w:rPr>
            <w:color w:val="000000" w:themeColor="text1"/>
          </w:rPr>
          <w:fldChar w:fldCharType="separate"/>
        </w:r>
        <w:r w:rsidR="0025039E" w:rsidRPr="004F64A3" w:rsidDel="004F64A3">
          <w:rPr>
            <w:noProof/>
            <w:color w:val="000000" w:themeColor="text1"/>
          </w:rPr>
          <w:delText>(Paillassa et al. 2020, Harrison et al. 2021)</w:delText>
        </w:r>
        <w:r w:rsidDel="004F64A3">
          <w:rPr>
            <w:color w:val="000000" w:themeColor="text1"/>
          </w:rPr>
          <w:fldChar w:fldCharType="end"/>
        </w:r>
        <w:r w:rsidDel="004F64A3">
          <w:rPr>
            <w:color w:val="000000" w:themeColor="text1"/>
          </w:rPr>
          <w:delText xml:space="preserve">. The theory suggests that </w:delText>
        </w:r>
        <w:r w:rsidDel="004F64A3">
          <w:delText xml:space="preserve">variance in </w:delText>
        </w:r>
        <w:r w:rsidR="0087327E" w:rsidDel="004F64A3">
          <w:rPr>
            <w:i/>
            <w:iCs/>
            <w:color w:val="000000" w:themeColor="text1"/>
          </w:rPr>
          <w:delText>N</w:delText>
        </w:r>
        <w:r w:rsidR="0087327E" w:rsidDel="004F64A3">
          <w:rPr>
            <w:color w:val="000000" w:themeColor="text1"/>
            <w:vertAlign w:val="subscript"/>
          </w:rPr>
          <w:delText>area</w:delText>
        </w:r>
        <w:r w:rsidR="0087327E" w:rsidDel="004F64A3">
          <w:delText xml:space="preserve"> </w:delText>
        </w:r>
        <w:r w:rsidDel="004F64A3">
          <w:delText xml:space="preserve">across </w:delText>
        </w:r>
        <w:r w:rsidR="00A70150" w:rsidDel="004F64A3">
          <w:delText>environmental gradients</w:delText>
        </w:r>
        <w:r w:rsidDel="004F64A3">
          <w:delText xml:space="preserve"> is driven by a negative relationship</w:delText>
        </w:r>
        <w:r w:rsidR="00C445DC" w:rsidDel="004F64A3">
          <w:delText xml:space="preserve"> </w:delText>
        </w:r>
      </w:del>
      <w:r>
        <w:t>In this study, we quantif</w:t>
      </w:r>
      <w:r w:rsidR="00AD59AA">
        <w:t>ied</w:t>
      </w:r>
      <w:r>
        <w:t xml:space="preserve"> direct and indirect effects of soil </w:t>
      </w:r>
      <w:r w:rsidR="009157F8">
        <w:t xml:space="preserve">resource </w:t>
      </w:r>
      <w:r>
        <w:t xml:space="preserve">availability, </w:t>
      </w:r>
      <w:r w:rsidR="009157F8">
        <w:t>climate</w:t>
      </w:r>
      <w:r w:rsidR="009C4309">
        <w:t xml:space="preserve">, </w:t>
      </w:r>
      <w:r w:rsidR="0001202C" w:rsidRPr="0001202C">
        <w:rPr>
          <w:i/>
          <w:iCs/>
          <w:lang w:val="el-GR"/>
        </w:rPr>
        <w:t>χ</w:t>
      </w:r>
      <w:r w:rsidR="0010638E">
        <w:t xml:space="preserve">, </w:t>
      </w:r>
      <w:r w:rsidR="009C4309">
        <w:t xml:space="preserve">and </w:t>
      </w:r>
      <w:r w:rsidR="0010638E">
        <w:rPr>
          <w:i/>
          <w:iCs/>
          <w:color w:val="000000" w:themeColor="text1"/>
          <w:lang w:val="el-GR"/>
        </w:rPr>
        <w:t>β</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9C4309">
        <w:rPr>
          <w:color w:val="000000" w:themeColor="text1"/>
        </w:rPr>
        <w:t xml:space="preserve"> </w:t>
      </w:r>
      <w:r w:rsidR="00E94E5D">
        <w:rPr>
          <w:color w:val="000000" w:themeColor="text1"/>
        </w:rPr>
        <w:t xml:space="preserve">in </w:t>
      </w:r>
      <w:r w:rsidR="00012D96">
        <w:rPr>
          <w:color w:val="000000" w:themeColor="text1"/>
        </w:rPr>
        <w:t xml:space="preserve">520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w:t>
      </w:r>
      <w:ins w:id="587" w:author="Perkowski, Evan A" w:date="2023-01-18T16:20:00Z">
        <w:r w:rsidR="004F64A3">
          <w:t xml:space="preserve">photosynthetic least-cost </w:t>
        </w:r>
      </w:ins>
      <w:r w:rsidR="001A3F78">
        <w:t xml:space="preserve">theory, a result driven by a strong </w:t>
      </w:r>
      <w:r w:rsidR="00370EBB">
        <w:t xml:space="preserve">direct </w:t>
      </w:r>
      <w:commentRangeStart w:id="588"/>
      <w:commentRangeStart w:id="589"/>
      <w:r w:rsidR="001A3F78">
        <w:t xml:space="preserve">negative effect of increasing </w:t>
      </w:r>
      <w:ins w:id="590" w:author="Perkowski, Evan A" w:date="2023-01-16T13:36:00Z">
        <w:r w:rsidR="0001202C" w:rsidRPr="0001202C">
          <w:rPr>
            <w:i/>
            <w:iCs/>
            <w:lang w:val="el-GR"/>
          </w:rPr>
          <w:t>χ</w:t>
        </w:r>
      </w:ins>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w:t>
      </w:r>
      <w:ins w:id="591" w:author="Perkowski, Evan A" w:date="2023-01-16T13:36:00Z">
        <w:r w:rsidR="0001202C" w:rsidRPr="0001202C">
          <w:rPr>
            <w:color w:val="000000" w:themeColor="text1"/>
          </w:rPr>
          <w:t>4</w:t>
        </w:r>
      </w:ins>
      <w:ins w:id="592" w:author="Perkowski, Evan A" w:date="2023-01-16T13:44:00Z">
        <w:r w:rsidR="001D0FD1">
          <w:rPr>
            <w:color w:val="000000" w:themeColor="text1"/>
          </w:rPr>
          <w:t>a</w:t>
        </w:r>
      </w:ins>
      <w:r w:rsidR="00D7406A">
        <w:rPr>
          <w:color w:val="000000" w:themeColor="text1"/>
        </w:rPr>
        <w:t>; Fig. 5</w:t>
      </w:r>
      <w:r w:rsidR="001A3F78">
        <w:rPr>
          <w:color w:val="000000" w:themeColor="text1"/>
        </w:rPr>
        <w:t>)</w:t>
      </w:r>
      <w:r w:rsidR="00F30C7D">
        <w:rPr>
          <w:color w:val="000000" w:themeColor="text1"/>
        </w:rPr>
        <w:t xml:space="preserve"> and a positive relationship between </w:t>
      </w:r>
      <w:ins w:id="593" w:author="Perkowski, Evan A" w:date="2023-01-16T13:36:00Z">
        <w:r w:rsidR="0001202C" w:rsidRPr="0001202C">
          <w:rPr>
            <w:i/>
            <w:iCs/>
            <w:lang w:val="el-GR"/>
          </w:rPr>
          <w:t>χ</w:t>
        </w:r>
        <w:r w:rsidR="0001202C" w:rsidDel="0001202C">
          <w:rPr>
            <w:color w:val="000000" w:themeColor="text1"/>
          </w:rPr>
          <w:t xml:space="preserve"> </w:t>
        </w:r>
      </w:ins>
      <w:r w:rsidR="00F30C7D">
        <w:rPr>
          <w:color w:val="000000" w:themeColor="text1"/>
        </w:rPr>
        <w:t xml:space="preserve">and </w:t>
      </w:r>
      <w:r w:rsidR="00F30C7D">
        <w:rPr>
          <w:i/>
          <w:iCs/>
          <w:color w:val="000000" w:themeColor="text1"/>
          <w:lang w:val="el-GR"/>
        </w:rPr>
        <w:t>β</w:t>
      </w:r>
      <w:r w:rsidR="00F30C7D">
        <w:rPr>
          <w:color w:val="000000" w:themeColor="text1"/>
        </w:rPr>
        <w:t xml:space="preserve"> (Fig. 5)</w:t>
      </w:r>
      <w:r w:rsidR="009A15CF" w:rsidRPr="00F30C7D">
        <w:rPr>
          <w:color w:val="000000" w:themeColor="text1"/>
        </w:rPr>
        <w:t>.</w:t>
      </w:r>
      <w:commentRangeEnd w:id="588"/>
      <w:r w:rsidR="009157F8">
        <w:rPr>
          <w:rStyle w:val="CommentReference"/>
          <w:rFonts w:eastAsiaTheme="minorHAnsi" w:cs="Times New Roman (Body CS)"/>
        </w:rPr>
        <w:commentReference w:id="588"/>
      </w:r>
      <w:commentRangeEnd w:id="589"/>
      <w:r w:rsidR="001D0FD1">
        <w:rPr>
          <w:rStyle w:val="CommentReference"/>
          <w:rFonts w:eastAsiaTheme="minorHAnsi" w:cs="Times New Roman (Body CS)"/>
        </w:rPr>
        <w:commentReference w:id="589"/>
      </w:r>
      <w:r w:rsidR="009A15CF" w:rsidRPr="00F30C7D">
        <w:rPr>
          <w:color w:val="000000" w:themeColor="text1"/>
        </w:rPr>
        <w:t xml:space="preserve"> </w:t>
      </w:r>
      <w:r w:rsidR="00F30C7D">
        <w:rPr>
          <w:color w:val="000000" w:themeColor="text1"/>
        </w:rPr>
        <w:t xml:space="preserve">In further support of patterns expected from theory, </w:t>
      </w:r>
      <w:ins w:id="594" w:author="Perkowski, Evan A" w:date="2023-01-17T16:15:00Z">
        <w:r w:rsidR="003E2425">
          <w:rPr>
            <w:color w:val="000000" w:themeColor="text1"/>
          </w:rPr>
          <w:t xml:space="preserve">increasing soil nitrogen availability had a strong negative effect on </w:t>
        </w:r>
        <w:r w:rsidR="003E2425">
          <w:rPr>
            <w:i/>
            <w:iCs/>
            <w:color w:val="000000" w:themeColor="text1"/>
            <w:lang w:val="el-GR"/>
          </w:rPr>
          <w:t>β</w:t>
        </w:r>
      </w:ins>
      <w:ins w:id="595" w:author="Perkowski, Evan A" w:date="2023-01-17T16:16:00Z">
        <w:r w:rsidR="003E2425">
          <w:rPr>
            <w:color w:val="000000" w:themeColor="text1"/>
          </w:rPr>
          <w:t xml:space="preserve"> (Fig. 2a)</w:t>
        </w:r>
      </w:ins>
      <w:ins w:id="596" w:author="Perkowski, Evan A" w:date="2023-01-17T16:15:00Z">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3E2425">
          <w:rPr>
            <w:color w:val="000000" w:themeColor="text1"/>
          </w:rPr>
          <w:t xml:space="preserve"> </w:t>
        </w:r>
      </w:ins>
      <w:ins w:id="597" w:author="Perkowski, Evan A" w:date="2023-01-17T16:16:00Z">
        <w:r w:rsidR="003E2425">
          <w:rPr>
            <w:color w:val="000000" w:themeColor="text1"/>
          </w:rPr>
          <w:t xml:space="preserve">(Fig. 5) </w:t>
        </w:r>
      </w:ins>
      <w:ins w:id="598" w:author="Perkowski, Evan A" w:date="2023-01-17T16:15:00Z">
        <w:r w:rsidR="003E2425">
          <w:rPr>
            <w:color w:val="000000" w:themeColor="text1"/>
          </w:rPr>
          <w:t xml:space="preserve">despite a marginal positive </w:t>
        </w:r>
      </w:ins>
      <w:ins w:id="599" w:author="Perkowski, Evan A" w:date="2023-01-17T16:16:00Z">
        <w:r w:rsidR="003E2425">
          <w:rPr>
            <w:color w:val="000000" w:themeColor="text1"/>
          </w:rPr>
          <w:t xml:space="preserve">direct </w:t>
        </w:r>
      </w:ins>
      <w:ins w:id="600" w:author="Perkowski, Evan A" w:date="2023-01-17T16:15:00Z">
        <w:r w:rsidR="003E2425">
          <w:rPr>
            <w:color w:val="000000" w:themeColor="text1"/>
          </w:rPr>
          <w:t xml:space="preserve">association between increasing soil nitrogen availability </w:t>
        </w:r>
      </w:ins>
      <w:ins w:id="601" w:author="Perkowski, Evan A" w:date="2023-01-17T16:16:00Z">
        <w:r w:rsidR="003E2425">
          <w:rPr>
            <w:color w:val="000000" w:themeColor="text1"/>
          </w:rPr>
          <w:t xml:space="preserve">and </w:t>
        </w:r>
      </w:ins>
      <w:ins w:id="602" w:author="Perkowski, Evan A" w:date="2023-01-16T13:37:00Z">
        <w:r w:rsidR="0001202C">
          <w:rPr>
            <w:i/>
            <w:iCs/>
            <w:color w:val="000000" w:themeColor="text1"/>
          </w:rPr>
          <w:t>N</w:t>
        </w:r>
      </w:ins>
      <w:ins w:id="603" w:author="Perkowski, Evan A" w:date="2023-01-16T13:38:00Z">
        <w:r w:rsidR="0001202C">
          <w:rPr>
            <w:color w:val="000000" w:themeColor="text1"/>
            <w:vertAlign w:val="subscript"/>
          </w:rPr>
          <w:t>area</w:t>
        </w:r>
      </w:ins>
      <w:ins w:id="604" w:author="Perkowski, Evan A" w:date="2023-01-16T13:40:00Z">
        <w:r w:rsidR="0001202C">
          <w:rPr>
            <w:color w:val="000000" w:themeColor="text1"/>
          </w:rPr>
          <w:t xml:space="preserve"> </w:t>
        </w:r>
      </w:ins>
      <w:ins w:id="605" w:author="Perkowski, Evan A" w:date="2023-01-16T13:44:00Z">
        <w:r w:rsidR="0001202C">
          <w:rPr>
            <w:color w:val="000000" w:themeColor="text1"/>
          </w:rPr>
          <w:t>(</w:t>
        </w:r>
        <w:r w:rsidR="0001202C">
          <w:rPr>
            <w:i/>
            <w:iCs/>
            <w:color w:val="000000" w:themeColor="text1"/>
          </w:rPr>
          <w:t>p</w:t>
        </w:r>
        <w:r w:rsidR="0001202C">
          <w:rPr>
            <w:color w:val="000000" w:themeColor="text1"/>
          </w:rPr>
          <w:t xml:space="preserve"> = 0.092; Table 4; Fig. 4</w:t>
        </w:r>
        <w:r w:rsidR="001D0FD1">
          <w:rPr>
            <w:color w:val="000000" w:themeColor="text1"/>
          </w:rPr>
          <w:t>d</w:t>
        </w:r>
        <w:r w:rsidR="0001202C">
          <w:rPr>
            <w:color w:val="000000" w:themeColor="text1"/>
          </w:rPr>
          <w:t>)</w:t>
        </w:r>
      </w:ins>
      <w:ins w:id="606" w:author="Perkowski, Evan A" w:date="2023-01-16T13:45:00Z">
        <w:r w:rsidR="001D0FD1">
          <w:rPr>
            <w:color w:val="000000" w:themeColor="text1"/>
          </w:rPr>
          <w:t xml:space="preserve">. Increasing </w:t>
        </w:r>
      </w:ins>
      <w:ins w:id="607" w:author="Perkowski, Evan A" w:date="2023-01-16T13:46:00Z">
        <w:r w:rsidR="001D0FD1" w:rsidRPr="004F64A3">
          <w:rPr>
            <w:i/>
            <w:iCs/>
            <w:color w:val="000000" w:themeColor="text1"/>
          </w:rPr>
          <w:t>VPD</w:t>
        </w:r>
      </w:ins>
      <w:ins w:id="608" w:author="Perkowski, Evan A" w:date="2023-01-16T13:45:00Z">
        <w:r w:rsidR="001D0FD1">
          <w:rPr>
            <w:color w:val="000000" w:themeColor="text1"/>
          </w:rPr>
          <w:t xml:space="preserve"> also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w:t>
        </w:r>
      </w:ins>
      <w:ins w:id="609" w:author="Perkowski, Evan A" w:date="2023-01-16T13:46:00Z">
        <w:r w:rsidR="001D0FD1">
          <w:rPr>
            <w:color w:val="000000" w:themeColor="text1"/>
          </w:rPr>
          <w:t xml:space="preserve">through a direct negative effect of increasing </w:t>
        </w:r>
        <w:r w:rsidR="001D0FD1" w:rsidRPr="004F64A3">
          <w:rPr>
            <w:i/>
            <w:iCs/>
            <w:color w:val="000000" w:themeColor="text1"/>
          </w:rPr>
          <w:t>VPD</w:t>
        </w:r>
        <w:r w:rsidR="001D0FD1">
          <w:rPr>
            <w:color w:val="000000" w:themeColor="text1"/>
          </w:rPr>
          <w:t xml:space="preserve"> on </w:t>
        </w:r>
        <w:r w:rsidR="001D0FD1" w:rsidRPr="0001202C">
          <w:rPr>
            <w:i/>
            <w:iCs/>
            <w:lang w:val="el-GR"/>
          </w:rPr>
          <w:t>χ</w:t>
        </w:r>
        <w:r w:rsidR="001D0FD1">
          <w:t xml:space="preserve"> (Fig. 3a</w:t>
        </w:r>
      </w:ins>
      <w:ins w:id="610" w:author="Perkowski, Evan A" w:date="2023-01-16T13:47:00Z">
        <w:r w:rsidR="001D0FD1">
          <w:t xml:space="preserve">; Fig. 5). Interestingly, </w:t>
        </w:r>
      </w:ins>
      <w:ins w:id="611" w:author="Perkowski, Evan A" w:date="2023-01-17T16:16:00Z">
        <w:r w:rsidR="003E2425">
          <w:t>we found</w:t>
        </w:r>
      </w:ins>
      <w:ins w:id="612" w:author="Perkowski, Evan A" w:date="2023-01-16T13:47:00Z">
        <w:r w:rsidR="001D0FD1">
          <w:t xml:space="preserve"> no effect of soil moisture on </w:t>
        </w:r>
        <w:r w:rsidR="001D0FD1">
          <w:rPr>
            <w:i/>
            <w:iCs/>
            <w:color w:val="000000" w:themeColor="text1"/>
            <w:lang w:val="el-GR"/>
          </w:rPr>
          <w:t>β</w:t>
        </w:r>
        <w:r w:rsidR="001D0FD1">
          <w:rPr>
            <w:color w:val="000000" w:themeColor="text1"/>
          </w:rPr>
          <w:t xml:space="preserve"> (</w:t>
        </w:r>
      </w:ins>
      <w:ins w:id="613" w:author="Perkowski, Evan A" w:date="2023-01-16T13:48:00Z">
        <w:r w:rsidR="001D0FD1">
          <w:rPr>
            <w:color w:val="000000" w:themeColor="text1"/>
          </w:rPr>
          <w:t>Fig. 1b; Fig. 5</w:t>
        </w:r>
      </w:ins>
      <w:ins w:id="614" w:author="Perkowski, Evan A" w:date="2023-01-16T13:47:00Z">
        <w:r w:rsidR="001D0FD1">
          <w:rPr>
            <w:color w:val="000000" w:themeColor="text1"/>
          </w:rPr>
          <w:t xml:space="preserve">), though a strong positive association between soil moisture and soil nitrogen availability resulted in an indirect positive effect </w:t>
        </w:r>
      </w:ins>
      <w:ins w:id="615" w:author="Perkowski, Evan A" w:date="2023-01-16T13:48:00Z">
        <w:r w:rsidR="001D0FD1">
          <w:rPr>
            <w:color w:val="000000" w:themeColor="text1"/>
          </w:rPr>
          <w:t xml:space="preserve">of increasing soil moisture on </w:t>
        </w:r>
        <w:r w:rsidR="001D0FD1">
          <w:rPr>
            <w:i/>
            <w:iCs/>
            <w:color w:val="000000" w:themeColor="text1"/>
          </w:rPr>
          <w:t>N</w:t>
        </w:r>
        <w:r w:rsidR="001D0FD1">
          <w:rPr>
            <w:color w:val="000000" w:themeColor="text1"/>
            <w:vertAlign w:val="subscript"/>
          </w:rPr>
          <w:t>area</w:t>
        </w:r>
      </w:ins>
      <w:ins w:id="616" w:author="Perkowski, Evan A" w:date="2023-01-16T13:50:00Z">
        <w:r w:rsidR="001D0FD1">
          <w:rPr>
            <w:color w:val="000000" w:themeColor="text1"/>
          </w:rPr>
          <w:t xml:space="preserve"> (Fig. 5) despite an apparent null direct effect of soil moisture on </w:t>
        </w:r>
        <w:r w:rsidR="001D0FD1">
          <w:rPr>
            <w:i/>
            <w:iCs/>
            <w:color w:val="000000" w:themeColor="text1"/>
          </w:rPr>
          <w:t>N</w:t>
        </w:r>
        <w:r w:rsidR="001D0FD1">
          <w:rPr>
            <w:color w:val="000000" w:themeColor="text1"/>
            <w:vertAlign w:val="subscript"/>
          </w:rPr>
          <w:t>area</w:t>
        </w:r>
        <w:r w:rsidR="001D0FD1">
          <w:rPr>
            <w:color w:val="000000" w:themeColor="text1"/>
          </w:rPr>
          <w:t xml:space="preserve"> (Fig. 4</w:t>
        </w:r>
      </w:ins>
      <w:ins w:id="617" w:author="Perkowski, Evan A" w:date="2023-01-16T13:51:00Z">
        <w:r w:rsidR="001D0FD1">
          <w:rPr>
            <w:color w:val="000000" w:themeColor="text1"/>
          </w:rPr>
          <w:t>g)</w:t>
        </w:r>
      </w:ins>
      <w:ins w:id="618" w:author="Perkowski, Evan A" w:date="2023-01-16T13:50:00Z">
        <w:r w:rsidR="001D0FD1">
          <w:rPr>
            <w:color w:val="000000" w:themeColor="text1"/>
          </w:rPr>
          <w:t xml:space="preserve">. </w:t>
        </w:r>
      </w:ins>
      <w:r w:rsidR="00EC2EFD">
        <w:t>Overall, results</w:t>
      </w:r>
      <w:r w:rsidR="00482E50">
        <w:t xml:space="preserve"> provide </w:t>
      </w:r>
      <w:r w:rsidR="00253023">
        <w:t>strong and consistent</w:t>
      </w:r>
      <w:r w:rsidR="00482E50">
        <w:t xml:space="preserve"> support for patterns expected from photosynthetic least-cost theory, showing that </w:t>
      </w:r>
      <w:ins w:id="619" w:author="Perkowski, Evan A" w:date="2023-01-16T16:18:00Z">
        <w:r w:rsidR="006A7B9F" w:rsidRPr="0001202C">
          <w:rPr>
            <w:i/>
            <w:iCs/>
            <w:lang w:val="el-GR"/>
          </w:rPr>
          <w:t>χ</w:t>
        </w:r>
      </w:ins>
      <w:r w:rsidR="00EC2EFD">
        <w:t xml:space="preserve"> is a</w:t>
      </w:r>
      <w:r w:rsidR="00675050">
        <w:t xml:space="preserve"> dynamic</w:t>
      </w:r>
      <w:r w:rsidR="00EC2EFD">
        <w:t xml:space="preserve"> driver of</w:t>
      </w:r>
      <w:r w:rsidR="00A91F4B">
        <w:t xml:space="preserve"> variance in</w:t>
      </w:r>
      <w:r w:rsidR="00EC2EFD">
        <w:t xml:space="preserve"> </w:t>
      </w:r>
      <w:r w:rsidR="00EC2EFD">
        <w:rPr>
          <w:i/>
          <w:iCs/>
        </w:rPr>
        <w:t>N</w:t>
      </w:r>
      <w:r w:rsidR="00EC2EFD">
        <w:rPr>
          <w:vertAlign w:val="subscript"/>
        </w:rPr>
        <w:t>area</w:t>
      </w:r>
      <w:r w:rsidR="00EC2EFD">
        <w:t xml:space="preserve"> </w:t>
      </w:r>
      <w:r w:rsidR="00482E50">
        <w:t xml:space="preserve">and is </w:t>
      </w:r>
      <w:r w:rsidR="00EC2EFD">
        <w:t xml:space="preserve">capable of unifying expected responses of </w:t>
      </w:r>
      <w:r w:rsidR="00EC2EFD">
        <w:rPr>
          <w:i/>
          <w:iCs/>
        </w:rPr>
        <w:t>N</w:t>
      </w:r>
      <w:r w:rsidR="00EC2EFD">
        <w:rPr>
          <w:vertAlign w:val="subscript"/>
        </w:rPr>
        <w:t>area</w:t>
      </w:r>
      <w:r w:rsidR="00EC2EFD">
        <w:t xml:space="preserve"> to shifts in soil resource availability and climate.</w:t>
      </w:r>
    </w:p>
    <w:p w14:paraId="54ABD560" w14:textId="3F82A288" w:rsidR="007D4062" w:rsidRDefault="007D4062" w:rsidP="0025039E">
      <w:pPr>
        <w:autoSpaceDE w:val="0"/>
        <w:autoSpaceDN w:val="0"/>
        <w:adjustRightInd w:val="0"/>
        <w:spacing w:line="360" w:lineRule="auto"/>
      </w:pPr>
    </w:p>
    <w:p w14:paraId="11A204FD" w14:textId="01F62169" w:rsidR="007D4062" w:rsidRPr="00823CEA" w:rsidRDefault="00823CEA" w:rsidP="0025039E">
      <w:pPr>
        <w:autoSpaceDE w:val="0"/>
        <w:autoSpaceDN w:val="0"/>
        <w:adjustRightInd w:val="0"/>
        <w:spacing w:line="360" w:lineRule="auto"/>
        <w:rPr>
          <w:i/>
          <w:iCs/>
        </w:rPr>
      </w:pPr>
      <w:ins w:id="620" w:author="Perkowski, Evan A" w:date="2023-01-18T12:29:00Z">
        <w:r>
          <w:rPr>
            <w:i/>
            <w:iCs/>
          </w:rPr>
          <w:t>Negative e</w:t>
        </w:r>
        <w:r>
          <w:rPr>
            <w:i/>
            <w:iCs/>
          </w:rPr>
          <w:t xml:space="preserve">ffects </w:t>
        </w:r>
      </w:ins>
      <w:r w:rsidR="007D4062">
        <w:rPr>
          <w:i/>
          <w:iCs/>
        </w:rPr>
        <w:t xml:space="preserve">of </w:t>
      </w:r>
      <w:ins w:id="621" w:author="Perkowski, Evan A" w:date="2023-01-16T13:51:00Z">
        <w:r w:rsidR="001D0FD1" w:rsidRPr="0001202C">
          <w:rPr>
            <w:i/>
            <w:iCs/>
            <w:lang w:val="el-GR"/>
          </w:rPr>
          <w:t>χ</w:t>
        </w:r>
      </w:ins>
      <w:r w:rsidR="007D4062">
        <w:rPr>
          <w:i/>
          <w:iCs/>
        </w:rPr>
        <w:t xml:space="preserve"> on N</w:t>
      </w:r>
      <w:r w:rsidR="007D4062">
        <w:rPr>
          <w:i/>
          <w:iCs/>
          <w:vertAlign w:val="subscript"/>
        </w:rPr>
        <w:t>area</w:t>
      </w:r>
      <w:r w:rsidR="007D4062">
        <w:rPr>
          <w:i/>
          <w:iCs/>
        </w:rPr>
        <w:t xml:space="preserve"> are driven by </w:t>
      </w:r>
      <w:ins w:id="622" w:author="Perkowski, Evan A" w:date="2023-01-18T12:29:00Z">
        <w:r>
          <w:rPr>
            <w:i/>
            <w:iCs/>
          </w:rPr>
          <w:t>reductions in</w:t>
        </w:r>
      </w:ins>
      <w:r w:rsidR="007D4062">
        <w:rPr>
          <w:i/>
          <w:iCs/>
        </w:rPr>
        <w:t xml:space="preserve"> M</w:t>
      </w:r>
      <w:r w:rsidR="007D4062">
        <w:rPr>
          <w:i/>
          <w:iCs/>
          <w:vertAlign w:val="subscript"/>
        </w:rPr>
        <w:t>area</w:t>
      </w:r>
      <w:ins w:id="623" w:author="Perkowski, Evan A" w:date="2023-01-18T12:30:00Z">
        <w:r>
          <w:t xml:space="preserve">, </w:t>
        </w:r>
        <w:r>
          <w:rPr>
            <w:i/>
            <w:iCs/>
          </w:rPr>
          <w:t>not N</w:t>
        </w:r>
        <w:r>
          <w:rPr>
            <w:i/>
            <w:iCs/>
            <w:vertAlign w:val="subscript"/>
          </w:rPr>
          <w:t>mass</w:t>
        </w:r>
      </w:ins>
    </w:p>
    <w:p w14:paraId="5A2454DC" w14:textId="1B36844B" w:rsidR="00576D46" w:rsidRDefault="00634047" w:rsidP="00CA735F">
      <w:pPr>
        <w:autoSpaceDE w:val="0"/>
        <w:autoSpaceDN w:val="0"/>
        <w:adjustRightInd w:val="0"/>
        <w:spacing w:line="360" w:lineRule="auto"/>
        <w:ind w:firstLine="720"/>
        <w:rPr>
          <w:ins w:id="624" w:author="Perkowski, Evan A" w:date="2023-01-18T12:05:00Z"/>
        </w:rPr>
      </w:pPr>
      <w:r>
        <w:rPr>
          <w:color w:val="000000" w:themeColor="text1"/>
        </w:rPr>
        <w:t>A</w:t>
      </w:r>
      <w:r w:rsidR="00514764">
        <w:rPr>
          <w:color w:val="000000" w:themeColor="text1"/>
        </w:rPr>
        <w:t xml:space="preserve"> strong negative effect of increasing </w:t>
      </w:r>
      <w:ins w:id="625" w:author="Perkowski, Evan A" w:date="2023-01-16T13:52:00Z">
        <w:r w:rsidR="001D0FD1" w:rsidRPr="0001202C">
          <w:rPr>
            <w:i/>
            <w:iCs/>
            <w:lang w:val="el-GR"/>
          </w:rPr>
          <w:t>χ</w:t>
        </w:r>
      </w:ins>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(Table 4; Fig. </w:t>
      </w:r>
      <w:ins w:id="626" w:author="Perkowski, Evan A" w:date="2023-01-16T13:52:00Z">
        <w:r w:rsidR="001D0FD1">
          <w:t>4a</w:t>
        </w:r>
      </w:ins>
      <w:r w:rsidR="00514764">
        <w:t>) and piecewise structural equation (Table 5; Fig. 5)</w:t>
      </w:r>
      <w:r>
        <w:t xml:space="preserve"> models</w:t>
      </w:r>
      <w:r w:rsidR="00514764">
        <w:t xml:space="preserve">. </w:t>
      </w:r>
      <w:ins w:id="627" w:author="Perkowski, Evan A" w:date="2023-01-16T14:25:00Z">
        <w:r w:rsidR="004D22B5">
          <w:t xml:space="preserve">The negative response of </w:t>
        </w:r>
        <w:r w:rsidR="004D22B5">
          <w:rPr>
            <w:i/>
            <w:iCs/>
          </w:rPr>
          <w:t>N</w:t>
        </w:r>
        <w:r w:rsidR="004D22B5">
          <w:rPr>
            <w:vertAlign w:val="subscript"/>
          </w:rPr>
          <w:t>area</w:t>
        </w:r>
        <w:r w:rsidR="004D22B5">
          <w:t xml:space="preserve"> to increasing </w:t>
        </w:r>
        <w:r w:rsidR="004D22B5" w:rsidRPr="0001202C">
          <w:rPr>
            <w:i/>
            <w:iCs/>
            <w:lang w:val="el-GR"/>
          </w:rPr>
          <w:t>χ</w:t>
        </w:r>
        <w:r w:rsidR="004D22B5">
          <w:t xml:space="preserve"> is consistent with previous environmental gradient </w:t>
        </w:r>
        <w:r w:rsidR="004D22B5">
          <w:fldChar w:fldCharType="begin" w:fldLock="1"/>
        </w:r>
      </w:ins>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rsidR="004D22B5">
        <w:fldChar w:fldCharType="separate"/>
      </w:r>
      <w:r w:rsidR="003763E0" w:rsidRPr="003763E0">
        <w:rPr>
          <w:noProof/>
        </w:rPr>
        <w:t>(Dong et al. 2017, Querejeta et al. 2022)</w:t>
      </w:r>
      <w:ins w:id="628" w:author="Perkowski, Evan A" w:date="2023-01-16T14:25:00Z">
        <w:r w:rsidR="004D22B5">
          <w:fldChar w:fldCharType="end"/>
        </w:r>
        <w:r w:rsidR="004D22B5">
          <w:t xml:space="preserve"> and manipulation experiments </w:t>
        </w:r>
        <w:r w:rsidR="004D22B5">
          <w:fldChar w:fldCharType="begin" w:fldLock="1"/>
        </w:r>
      </w:ins>
      <w:r w:rsidR="004D22B5">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n.d.)","plainTextFormattedCitation":"(Perkowski et al. n.d.)","previouslyFormattedCitation":"(Perkowski et al. n.d.)"},"properties":{"noteIndex":0},"schema":"https://github.com/citation-style-language/schema/raw/master/csl-citation.json"}</w:instrText>
      </w:r>
      <w:r w:rsidR="004D22B5">
        <w:fldChar w:fldCharType="separate"/>
      </w:r>
      <w:r w:rsidR="004D22B5" w:rsidRPr="004D22B5">
        <w:rPr>
          <w:noProof/>
        </w:rPr>
        <w:t>(Perkowski et al. n.d.)</w:t>
      </w:r>
      <w:ins w:id="629" w:author="Perkowski, Evan A" w:date="2023-01-16T14:25:00Z">
        <w:r w:rsidR="004D22B5">
          <w:fldChar w:fldCharType="end"/>
        </w:r>
        <w:r w:rsidR="004D22B5">
          <w:t xml:space="preserve">, showing </w:t>
        </w:r>
      </w:ins>
      <w:ins w:id="630" w:author="Perkowski, Evan A" w:date="2023-01-16T16:18:00Z">
        <w:r w:rsidR="006A7B9F">
          <w:t>strong</w:t>
        </w:r>
      </w:ins>
      <w:ins w:id="631" w:author="Perkowski, Evan A" w:date="2023-01-16T14:25:00Z">
        <w:r w:rsidR="004D22B5">
          <w:t xml:space="preserve"> support for the nitrogen-water use tradeoffs expected from theory</w:t>
        </w:r>
      </w:ins>
      <w:ins w:id="632" w:author="Perkowski, Evan A" w:date="2023-01-16T14:38:00Z">
        <w:r w:rsidR="003763E0">
          <w:t xml:space="preserve"> </w:t>
        </w:r>
        <w:r w:rsidR="003763E0">
          <w:fldChar w:fldCharType="begin" w:fldLock="1"/>
        </w:r>
      </w:ins>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ins w:id="633" w:author="Perkowski, Evan A" w:date="2023-01-16T14:38:00Z">
        <w:r w:rsidR="003763E0">
          <w:fldChar w:fldCharType="end"/>
        </w:r>
      </w:ins>
      <w:ins w:id="634" w:author="Perkowski, Evan A" w:date="2023-01-16T14:25:00Z">
        <w:r w:rsidR="004D22B5">
          <w:t>.</w:t>
        </w:r>
      </w:ins>
      <w:ins w:id="635" w:author="Perkowski, Evan A" w:date="2023-01-16T14:38:00Z">
        <w:r w:rsidR="003763E0">
          <w:t xml:space="preserve"> </w:t>
        </w:r>
      </w:ins>
      <w:ins w:id="636" w:author="Perkowski, Evan A" w:date="2023-01-18T16:22:00Z">
        <w:r w:rsidR="004F64A3">
          <w:t>N</w:t>
        </w:r>
      </w:ins>
      <w:r w:rsidR="00514764">
        <w:t xml:space="preserve">egative </w:t>
      </w:r>
      <w:r>
        <w:t>effects</w:t>
      </w:r>
      <w:r w:rsidR="00514764">
        <w:t xml:space="preserve"> of </w:t>
      </w:r>
      <w:r w:rsidR="00514764">
        <w:rPr>
          <w:color w:val="000000" w:themeColor="text1"/>
        </w:rPr>
        <w:t xml:space="preserve">increasing </w:t>
      </w:r>
      <w:ins w:id="637" w:author="Perkowski, Evan A" w:date="2023-01-16T16:19:00Z">
        <w:r w:rsidR="006A7B9F" w:rsidRPr="0001202C">
          <w:rPr>
            <w:i/>
            <w:iCs/>
            <w:lang w:val="el-GR"/>
          </w:rPr>
          <w:t>χ</w:t>
        </w:r>
      </w:ins>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ins w:id="638" w:author="Perkowski, Evan A" w:date="2023-01-16T14:38:00Z">
        <w:r w:rsidR="00452CE9">
          <w:t xml:space="preserve">a strong </w:t>
        </w:r>
      </w:ins>
      <w:r w:rsidR="00514764">
        <w:t>negative</w:t>
      </w:r>
      <w:r>
        <w:t xml:space="preserve"> </w:t>
      </w:r>
      <w:r w:rsidR="00514764">
        <w:t xml:space="preserve">effect of increasing </w:t>
      </w:r>
      <w:ins w:id="639" w:author="Perkowski, Evan A" w:date="2023-01-16T13:52:00Z">
        <w:r w:rsidR="001D0FD1" w:rsidRPr="0001202C">
          <w:rPr>
            <w:i/>
            <w:iCs/>
            <w:lang w:val="el-GR"/>
          </w:rPr>
          <w:t>χ</w:t>
        </w:r>
      </w:ins>
      <w:r w:rsidR="00514764">
        <w:t xml:space="preserve"> on</w:t>
      </w:r>
      <w:r w:rsidR="007D4062">
        <w:t xml:space="preserve"> </w:t>
      </w:r>
      <w:r w:rsidR="00514764">
        <w:rPr>
          <w:i/>
          <w:iCs/>
        </w:rPr>
        <w:t>M</w:t>
      </w:r>
      <w:r w:rsidR="00514764">
        <w:rPr>
          <w:vertAlign w:val="subscript"/>
        </w:rPr>
        <w:t>area</w:t>
      </w:r>
      <w:r w:rsidR="00E463B8">
        <w:t xml:space="preserve"> (Fig. 4</w:t>
      </w:r>
      <w:ins w:id="640" w:author="Perkowski, Evan A" w:date="2023-01-16T13:54:00Z">
        <w:r w:rsidR="001D0FD1">
          <w:t>c</w:t>
        </w:r>
      </w:ins>
      <w:r w:rsidR="00E463B8">
        <w:t>; Fig. 5)</w:t>
      </w:r>
      <w:ins w:id="641" w:author="Perkowski, Evan A" w:date="2023-01-16T13:53:00Z">
        <w:r w:rsidR="001D0FD1">
          <w:t xml:space="preserve">, with no apparent effect of </w:t>
        </w:r>
        <w:r w:rsidR="001D0FD1" w:rsidRPr="0001202C">
          <w:rPr>
            <w:i/>
            <w:iCs/>
            <w:lang w:val="el-GR"/>
          </w:rPr>
          <w:t>χ</w:t>
        </w:r>
        <w:r w:rsidR="001D0FD1">
          <w:t xml:space="preserve"> on </w:t>
        </w:r>
        <w:r w:rsidR="001D0FD1">
          <w:rPr>
            <w:i/>
            <w:iCs/>
          </w:rPr>
          <w:t>N</w:t>
        </w:r>
        <w:r w:rsidR="001D0FD1">
          <w:rPr>
            <w:vertAlign w:val="subscript"/>
          </w:rPr>
          <w:t>mass</w:t>
        </w:r>
        <w:r w:rsidR="001D0FD1">
          <w:t xml:space="preserve"> (Fig. 4</w:t>
        </w:r>
      </w:ins>
      <w:ins w:id="642" w:author="Perkowski, Evan A" w:date="2023-01-16T13:54:00Z">
        <w:r w:rsidR="001D0FD1">
          <w:t>b; Fig. 5)</w:t>
        </w:r>
      </w:ins>
      <w:ins w:id="643" w:author="Perkowski, Evan A" w:date="2023-01-18T16:22:00Z">
        <w:r w:rsidR="004F64A3">
          <w:t xml:space="preserve">, suggesting that changes in </w:t>
        </w:r>
        <w:r w:rsidR="004F64A3">
          <w:rPr>
            <w:i/>
            <w:iCs/>
          </w:rPr>
          <w:t>N</w:t>
        </w:r>
        <w:r w:rsidR="004F64A3">
          <w:rPr>
            <w:vertAlign w:val="subscript"/>
          </w:rPr>
          <w:t>area</w:t>
        </w:r>
        <w:r w:rsidR="004F64A3">
          <w:t xml:space="preserve"> were driven by changes in leaf structure and not leaf stoichiometry</w:t>
        </w:r>
      </w:ins>
      <w:r w:rsidR="00514764">
        <w:t xml:space="preserve">. </w:t>
      </w:r>
      <w:ins w:id="644" w:author="Perkowski, Evan A" w:date="2023-01-16T14:12:00Z">
        <w:r w:rsidR="00E448CE">
          <w:t xml:space="preserve">Interestingly, </w:t>
        </w:r>
      </w:ins>
      <w:ins w:id="645" w:author="Perkowski, Evan A" w:date="2023-01-16T14:09:00Z">
        <w:r w:rsidR="00E448CE">
          <w:t xml:space="preserve">increasing </w:t>
        </w:r>
        <w:r w:rsidR="00E448CE">
          <w:rPr>
            <w:i/>
            <w:iCs/>
          </w:rPr>
          <w:t>M</w:t>
        </w:r>
        <w:r w:rsidR="00E448CE">
          <w:rPr>
            <w:vertAlign w:val="subscript"/>
          </w:rPr>
          <w:t>area</w:t>
        </w:r>
      </w:ins>
      <w:ins w:id="646" w:author="Perkowski, Evan A" w:date="2023-01-16T14:10:00Z">
        <w:r w:rsidR="00E448CE">
          <w:t xml:space="preserve"> was </w:t>
        </w:r>
        <w:r w:rsidR="00E448CE" w:rsidRPr="00E448CE">
          <w:t>negatively</w:t>
        </w:r>
        <w:r w:rsidR="00E448CE">
          <w:t xml:space="preserve"> associated with </w:t>
        </w:r>
        <w:r w:rsidR="00E448CE">
          <w:rPr>
            <w:i/>
            <w:iCs/>
          </w:rPr>
          <w:t>N</w:t>
        </w:r>
        <w:r w:rsidR="00E448CE">
          <w:rPr>
            <w:vertAlign w:val="subscript"/>
          </w:rPr>
          <w:t>mass</w:t>
        </w:r>
      </w:ins>
      <w:ins w:id="647" w:author="Perkowski, Evan A" w:date="2023-01-16T14:11:00Z">
        <w:r w:rsidR="00E448CE">
          <w:t xml:space="preserve">, </w:t>
        </w:r>
      </w:ins>
      <w:ins w:id="648" w:author="Perkowski, Evan A" w:date="2023-01-16T14:14:00Z">
        <w:r w:rsidR="00E448CE">
          <w:t>indicating</w:t>
        </w:r>
      </w:ins>
      <w:ins w:id="649" w:author="Perkowski, Evan A" w:date="2023-01-16T14:11:00Z">
        <w:r w:rsidR="00E448CE">
          <w:t xml:space="preserve"> that </w:t>
        </w:r>
        <w:r w:rsidR="00E448CE">
          <w:rPr>
            <w:i/>
            <w:iCs/>
          </w:rPr>
          <w:t>N</w:t>
        </w:r>
        <w:r w:rsidR="00E448CE">
          <w:rPr>
            <w:vertAlign w:val="subscript"/>
          </w:rPr>
          <w:t>mass</w:t>
        </w:r>
        <w:r w:rsidR="00E448CE">
          <w:t xml:space="preserve"> indirectly increased due to increasing </w:t>
        </w:r>
      </w:ins>
      <w:ins w:id="650" w:author="Perkowski, Evan A" w:date="2023-01-17T16:27:00Z">
        <w:r w:rsidR="004461BD" w:rsidRPr="0001202C">
          <w:rPr>
            <w:i/>
            <w:iCs/>
            <w:lang w:val="el-GR"/>
          </w:rPr>
          <w:t>χ</w:t>
        </w:r>
      </w:ins>
      <w:ins w:id="651" w:author="Perkowski, Evan A" w:date="2023-01-16T14:11:00Z">
        <w:r w:rsidR="00E448CE">
          <w:t xml:space="preserve"> </w:t>
        </w:r>
      </w:ins>
      <w:ins w:id="652" w:author="Perkowski, Evan A" w:date="2023-01-16T14:12:00Z">
        <w:r w:rsidR="00E448CE">
          <w:t>when</w:t>
        </w:r>
      </w:ins>
      <w:ins w:id="653" w:author="Perkowski, Evan A" w:date="2023-01-16T14:11:00Z">
        <w:r w:rsidR="00E448CE">
          <w:t xml:space="preserve"> mediated by</w:t>
        </w:r>
      </w:ins>
      <w:ins w:id="654" w:author="Perkowski, Evan A" w:date="2023-01-16T14:14:00Z">
        <w:r w:rsidR="00E448CE">
          <w:t xml:space="preserve"> changes in</w:t>
        </w:r>
      </w:ins>
      <w:ins w:id="655" w:author="Perkowski, Evan A" w:date="2023-01-16T14:11:00Z">
        <w:r w:rsidR="00E448CE">
          <w:t xml:space="preserve"> </w:t>
        </w:r>
        <w:r w:rsidR="00E448CE">
          <w:rPr>
            <w:i/>
            <w:iCs/>
          </w:rPr>
          <w:t>M</w:t>
        </w:r>
        <w:r w:rsidR="00E448CE">
          <w:rPr>
            <w:vertAlign w:val="subscript"/>
          </w:rPr>
          <w:t>area</w:t>
        </w:r>
      </w:ins>
      <w:ins w:id="656" w:author="Perkowski, Evan A" w:date="2023-01-16T14:12:00Z">
        <w:r w:rsidR="00E448CE">
          <w:t xml:space="preserve"> (Fig. 5).</w:t>
        </w:r>
      </w:ins>
      <w:ins w:id="657" w:author="Perkowski, Evan A" w:date="2023-01-16T14:13:00Z">
        <w:r w:rsidR="00E448CE">
          <w:t xml:space="preserve"> </w:t>
        </w:r>
      </w:ins>
      <w:ins w:id="658" w:author="Perkowski, Evan A" w:date="2023-01-16T14:16:00Z">
        <w:r w:rsidR="00E448CE">
          <w:t xml:space="preserve">These results are also consistent with </w:t>
        </w:r>
      </w:ins>
      <w:r w:rsidR="000F4E0D">
        <w:t>patterns reported from previous studies</w:t>
      </w:r>
      <w:ins w:id="659" w:author="Perkowski, Evan A" w:date="2023-01-16T14:16:00Z">
        <w:r w:rsidR="00E448CE">
          <w:t xml:space="preserve"> indicating</w:t>
        </w:r>
      </w:ins>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0F4E0D">
        <w:lastRenderedPageBreak/>
        <w:t xml:space="preserve">is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0F4E0D">
        <w:t xml:space="preserve"> </w:t>
      </w:r>
      <w:ins w:id="660" w:author="Perkowski, Evan A" w:date="2023-01-18T12:06:00Z">
        <w:r w:rsidR="00576D46">
          <w:fldChar w:fldCharType="begin" w:fldLock="1"/>
        </w:r>
      </w:ins>
      <w:r w:rsidR="000E5023">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function","type":"article-journal","volume":"110"},"uris":["http://www.mendeley.com/documents/?uuid=50267697-cf85-48a3-8479-7edfcd508a88"]},{"id":"ITEM-4","itemData":{"abstract":"The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LL.","author":[{"dropping-particle":"","family":"Wang","given":"Han","non-dropping-particle":"","parse-names":false,"suffix":""},{"dropping-particle":"","family":"Prentice","given":"Iain Colin","non-dropping-particle":"","parse-names":false,"suffix":""},{"dropping-particle":"","family":"Wright","given":"Ian J","non-dropping-particle":"","parse-names":false,"suffix":""},{"dropping-particle":"","family":"Qiao","given":"Shengchao","non-dropping-particle":"","parse-names":false,"suffix":""},{"dropping-particle":"","family":"Xu","given":"Xiangtao","non-dropping-particle":"","parse-names":false,"suffix":""},{"dropping-particle":"","family":"Kikuzawa","given":"Kihachiro","non-dropping-particle":"","parse-names":false,"suffix":""},{"dropping-particle":"","family":"Stenseth","given":"Nils Chr","non-dropping-particle":"","parse-names":false,"suffix":""}],"container-title":"bioRxiv","id":"ITEM-4","issue":"0316","issued":{"date-parts":[["2021"]]},"title":"Leaf economics explained by optimality principles","type":"article-journal"},"uris":["http://www.mendeley.com/documents/?uuid=326dda03-ade7-4464-8490-178874acfe86"]},{"id":"ITEM-5","itemData":{"DOI":"10.1111/nph.18254","ISSN":"0028-646X","abstract":"The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Phytologist","id":"ITEM-5","issue":"4","issued":{"date-parts":[["2022","8","21"]]},"page":"1351-1364","title":"Higher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trees","type":"article-journal","volume":"235"},"uris":["http://www.mendeley.com/documents/?uuid=6c52b46a-4bb6-4058-885d-47c6fd2b9341"]}],"mendeley":{"formattedCitation":"(Wright et al. 2004, Dong et al. 2017, 2022, Wang et al. 2021, Querejeta et al. 2022)","plainTextFormattedCitation":"(Wright et al. 2004, Dong et al. 2017, 2022, Wang et al. 2021, Querejeta et al. 2022)","previouslyFormattedCitation":"(Wright et al. 2004, Dong et al. 2017, 2022, Wang et al. 2021, Querejeta et al. 2022)"},"properties":{"noteIndex":0},"schema":"https://github.com/citation-style-language/schema/raw/master/csl-citation.json"}</w:instrText>
      </w:r>
      <w:r w:rsidR="00576D46">
        <w:fldChar w:fldCharType="separate"/>
      </w:r>
      <w:r w:rsidR="00576D46" w:rsidRPr="00576D46">
        <w:rPr>
          <w:noProof/>
        </w:rPr>
        <w:t>(Wright et al. 2004, Dong et al. 2017, 2022, Wang et al. 2021, Querejeta et al. 2022)</w:t>
      </w:r>
      <w:ins w:id="661" w:author="Perkowski, Evan A" w:date="2023-01-18T12:06:00Z">
        <w:r w:rsidR="00576D46">
          <w:fldChar w:fldCharType="end"/>
        </w:r>
        <w:r w:rsidR="00576D46">
          <w:t>.</w:t>
        </w:r>
      </w:ins>
    </w:p>
    <w:p w14:paraId="21C82C2A" w14:textId="067742A2" w:rsidR="004F64A3" w:rsidRDefault="004461BD" w:rsidP="009F79FC">
      <w:pPr>
        <w:autoSpaceDE w:val="0"/>
        <w:autoSpaceDN w:val="0"/>
        <w:adjustRightInd w:val="0"/>
        <w:spacing w:line="360" w:lineRule="auto"/>
        <w:ind w:firstLine="720"/>
        <w:rPr>
          <w:ins w:id="662" w:author="Perkowski, Evan A" w:date="2023-01-18T16:24:00Z"/>
        </w:rPr>
      </w:pPr>
      <w:ins w:id="663" w:author="Perkowski, Evan A" w:date="2023-01-17T16:27:00Z">
        <w:r>
          <w:t xml:space="preserve">The negative </w:t>
        </w:r>
      </w:ins>
      <w:ins w:id="664" w:author="Perkowski, Evan A" w:date="2023-01-17T16:30:00Z">
        <w:r w:rsidR="00545184">
          <w:t>relationship betwe</w:t>
        </w:r>
      </w:ins>
      <w:ins w:id="665" w:author="Perkowski, Evan A" w:date="2023-01-17T16:31:00Z">
        <w:r w:rsidR="00545184">
          <w:t>en</w:t>
        </w:r>
      </w:ins>
      <w:ins w:id="666" w:author="Perkowski, Evan A" w:date="2023-01-17T16:27:00Z">
        <w:r>
          <w:t xml:space="preserve"> </w:t>
        </w:r>
        <w:r w:rsidRPr="0001202C">
          <w:rPr>
            <w:i/>
            <w:iCs/>
            <w:lang w:val="el-GR"/>
          </w:rPr>
          <w:t>χ</w:t>
        </w:r>
        <w:r>
          <w:t xml:space="preserve"> </w:t>
        </w:r>
      </w:ins>
      <w:ins w:id="667" w:author="Perkowski, Evan A" w:date="2023-01-17T16:31:00Z">
        <w:r w:rsidR="00545184">
          <w:t>and</w:t>
        </w:r>
      </w:ins>
      <w:ins w:id="668" w:author="Perkowski, Evan A" w:date="2023-01-17T16:27:00Z">
        <w:r>
          <w:t xml:space="preserve"> </w:t>
        </w:r>
        <w:r>
          <w:rPr>
            <w:i/>
            <w:iCs/>
          </w:rPr>
          <w:t>M</w:t>
        </w:r>
        <w:r>
          <w:rPr>
            <w:vertAlign w:val="subscript"/>
          </w:rPr>
          <w:t>area</w:t>
        </w:r>
      </w:ins>
      <w:ins w:id="669" w:author="Perkowski, Evan A" w:date="2023-01-17T16:28:00Z">
        <w:r>
          <w:t xml:space="preserve"> could be a response that allows leaves to maximize productivity in shorter-lived leaves. Tradeoffs between leaf longevity</w:t>
        </w:r>
      </w:ins>
      <w:ins w:id="670" w:author="Perkowski, Evan A" w:date="2023-01-18T12:09:00Z">
        <w:r w:rsidR="009F79FC">
          <w:t xml:space="preserve"> </w:t>
        </w:r>
      </w:ins>
      <w:ins w:id="671" w:author="Perkowski, Evan A" w:date="2023-01-17T16:28:00Z">
        <w:r>
          <w:t>and leaf productivity are commonly obs</w:t>
        </w:r>
      </w:ins>
      <w:ins w:id="672" w:author="Perkowski, Evan A" w:date="2023-01-17T16:29:00Z">
        <w:r>
          <w:t xml:space="preserve">erved in nature and are </w:t>
        </w:r>
      </w:ins>
      <w:ins w:id="673" w:author="Perkowski, Evan A" w:date="2023-01-18T11:39:00Z">
        <w:r w:rsidR="003D76EF">
          <w:t>included in a continuum of coordinated leaf traits that position individuals along a fast</w:t>
        </w:r>
      </w:ins>
      <w:ins w:id="674" w:author="Perkowski, Evan A" w:date="2023-01-18T16:23:00Z">
        <w:r w:rsidR="004F64A3">
          <w:t>-</w:t>
        </w:r>
      </w:ins>
      <w:ins w:id="675" w:author="Perkowski, Evan A" w:date="2023-01-18T11:39:00Z">
        <w:r w:rsidR="003D76EF">
          <w:t xml:space="preserve"> or slow</w:t>
        </w:r>
      </w:ins>
      <w:ins w:id="676" w:author="Perkowski, Evan A" w:date="2023-01-18T16:23:00Z">
        <w:r w:rsidR="004F64A3">
          <w:t>-</w:t>
        </w:r>
      </w:ins>
      <w:ins w:id="677" w:author="Perkowski, Evan A" w:date="2023-01-18T11:39:00Z">
        <w:r w:rsidR="003D76EF">
          <w:t xml:space="preserve">growing leaf economics spectrum </w:t>
        </w:r>
      </w:ins>
      <w:ins w:id="678" w:author="Perkowski, Evan A" w:date="2023-01-17T16:29:00Z">
        <w:r>
          <w:fldChar w:fldCharType="begin" w:fldLock="1"/>
        </w:r>
        <w:r>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manifesto","type":"article-journal","volume":"102"},"uris":["http://www.mendeley.com/documents/?uuid=dc87d94f-d6d3-4525-98c8-d4141f459f54"]},{"id":"ITEM-5","itemData":{"abstract":"The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LL.","author":[{"dropping-particle":"","family":"Wang","given":"Han","non-dropping-particle":"","parse-names":false,"suffix":""},{"dropping-particle":"","family":"Prentice","given":"Iain Colin","non-dropping-particle":"","parse-names":false,"suffix":""},{"dropping-particle":"","family":"Wright","given":"Ian J","non-dropping-particle":"","parse-names":false,"suffix":""},{"dropping-particle":"","family":"Qiao","given":"Shengchao","non-dropping-particle":"","parse-names":false,"suffix":""},{"dropping-particle":"","family":"Xu","given":"Xiangtao","non-dropping-particle":"","parse-names":false,"suffix":""},{"dropping-particle":"","family":"Kikuzawa","given":"Kihachiro","non-dropping-particle":"","parse-names":false,"suffix":""},{"dropping-particle":"","family":"Stenseth","given":"Nils Chr","non-dropping-particle":"","parse-names":false,"suffix":""}],"container-title":"bioRxiv","id":"ITEM-5","issue":"0316","issued":{"date-parts":[["2021"]]},"title":"Leaf economics explained by optimality principles","type":"article-journal"},"uris":["http://www.mendeley.com/documents/?uuid=326dda03-ade7-4464-8490-178874acfe86"]}],"mendeley":{"formattedCitation":"(Wright et al. 2004, Onoda et al. 2004, 2017, Reich 2014, Wang et al. 2021)","plainTextFormattedCitation":"(Wright et al. 2004, Onoda et al. 2004, 2017, Reich 2014, Wang et al. 2021)","previouslyFormattedCitation":"(Wright et al. 2004, Onoda et al. 2004, 2017, Reich 2014, Wang et al. 2021)"},"properties":{"noteIndex":0},"schema":"https://github.com/citation-style-language/schema/raw/master/csl-citation.json"}</w:instrText>
        </w:r>
        <w:r>
          <w:fldChar w:fldCharType="separate"/>
        </w:r>
        <w:r w:rsidRPr="00CA735F">
          <w:rPr>
            <w:noProof/>
          </w:rPr>
          <w:t>(Wright et al. 2004, Onoda et al. 2004, 2017, Reich 2014, Wang et al. 2021)</w:t>
        </w:r>
        <w:r>
          <w:fldChar w:fldCharType="end"/>
        </w:r>
        <w:r>
          <w:t xml:space="preserve">. </w:t>
        </w:r>
      </w:ins>
      <w:ins w:id="679" w:author="Perkowski, Evan A" w:date="2023-01-18T11:42:00Z">
        <w:r w:rsidR="00747B87">
          <w:t xml:space="preserve">Negative </w:t>
        </w:r>
      </w:ins>
      <w:ins w:id="680" w:author="Perkowski, Evan A" w:date="2023-01-18T12:09:00Z">
        <w:r w:rsidR="009F79FC">
          <w:t>relationships</w:t>
        </w:r>
      </w:ins>
      <w:ins w:id="681" w:author="Perkowski, Evan A" w:date="2023-01-18T11:42:00Z">
        <w:r w:rsidR="00747B87">
          <w:t xml:space="preserve"> between </w:t>
        </w:r>
      </w:ins>
      <w:ins w:id="682" w:author="Perkowski, Evan A" w:date="2023-01-17T16:30:00Z">
        <w:r w:rsidRPr="0001202C">
          <w:rPr>
            <w:i/>
            <w:iCs/>
            <w:lang w:val="el-GR"/>
          </w:rPr>
          <w:t>χ</w:t>
        </w:r>
        <w:r>
          <w:t xml:space="preserve"> and </w:t>
        </w:r>
        <w:r>
          <w:rPr>
            <w:i/>
            <w:iCs/>
          </w:rPr>
          <w:t>M</w:t>
        </w:r>
        <w:r>
          <w:rPr>
            <w:vertAlign w:val="subscript"/>
          </w:rPr>
          <w:t>area</w:t>
        </w:r>
        <w:r>
          <w:t xml:space="preserve"> </w:t>
        </w:r>
      </w:ins>
      <w:ins w:id="683" w:author="Perkowski, Evan A" w:date="2023-01-18T11:42:00Z">
        <w:r w:rsidR="00747B87">
          <w:t xml:space="preserve">indicate that increased stomatal conductance and reduced water </w:t>
        </w:r>
      </w:ins>
      <w:ins w:id="684" w:author="Perkowski, Evan A" w:date="2023-01-18T11:43:00Z">
        <w:r w:rsidR="00747B87">
          <w:t xml:space="preserve">use efficiency </w:t>
        </w:r>
      </w:ins>
      <w:ins w:id="685" w:author="Perkowski, Evan A" w:date="2023-01-18T11:47:00Z">
        <w:r w:rsidR="00E02D09">
          <w:t>were</w:t>
        </w:r>
      </w:ins>
      <w:ins w:id="686" w:author="Perkowski, Evan A" w:date="2023-01-18T11:43:00Z">
        <w:r w:rsidR="00747B87">
          <w:t xml:space="preserve"> associated with thinner, larger leaves</w:t>
        </w:r>
      </w:ins>
      <w:ins w:id="687" w:author="Perkowski, Evan A" w:date="2023-01-17T16:30:00Z">
        <w:r>
          <w:t xml:space="preserve"> (i.e.</w:t>
        </w:r>
      </w:ins>
      <w:ins w:id="688" w:author="Perkowski, Evan A" w:date="2023-01-18T11:28:00Z">
        <w:r w:rsidR="0034040D">
          <w:t>,</w:t>
        </w:r>
      </w:ins>
      <w:ins w:id="689" w:author="Perkowski, Evan A" w:date="2023-01-17T16:30:00Z">
        <w:r>
          <w:t xml:space="preserve"> lower </w:t>
        </w:r>
        <w:r>
          <w:rPr>
            <w:i/>
            <w:iCs/>
          </w:rPr>
          <w:t>M</w:t>
        </w:r>
        <w:r>
          <w:rPr>
            <w:vertAlign w:val="subscript"/>
          </w:rPr>
          <w:t>area</w:t>
        </w:r>
      </w:ins>
      <w:ins w:id="690" w:author="Perkowski, Evan A" w:date="2023-01-18T16:55:00Z">
        <w:r w:rsidR="009134BD">
          <w:t>)</w:t>
        </w:r>
      </w:ins>
      <w:ins w:id="691" w:author="Perkowski, Evan A" w:date="2023-01-18T16:56:00Z">
        <w:r w:rsidR="009134BD">
          <w:t>.</w:t>
        </w:r>
      </w:ins>
      <w:ins w:id="692" w:author="Perkowski, Evan A" w:date="2023-01-18T12:13:00Z">
        <w:r w:rsidR="009F79FC">
          <w:t xml:space="preserve"> </w:t>
        </w:r>
      </w:ins>
      <w:ins w:id="693" w:author="Perkowski, Evan A" w:date="2023-01-18T12:07:00Z">
        <w:r w:rsidR="00337920">
          <w:t xml:space="preserve">This pattern </w:t>
        </w:r>
      </w:ins>
      <w:ins w:id="694" w:author="Perkowski, Evan A" w:date="2023-01-18T12:02:00Z">
        <w:r w:rsidR="00576D46">
          <w:t xml:space="preserve">may </w:t>
        </w:r>
      </w:ins>
      <w:ins w:id="695" w:author="Perkowski, Evan A" w:date="2023-01-18T12:03:00Z">
        <w:r w:rsidR="00576D46">
          <w:t>be a</w:t>
        </w:r>
      </w:ins>
      <w:ins w:id="696" w:author="Perkowski, Evan A" w:date="2023-01-18T12:07:00Z">
        <w:r w:rsidR="00337920">
          <w:t>n advantageous</w:t>
        </w:r>
      </w:ins>
      <w:ins w:id="697" w:author="Perkowski, Evan A" w:date="2023-01-18T12:03:00Z">
        <w:r w:rsidR="00576D46">
          <w:t xml:space="preserve"> strategy </w:t>
        </w:r>
      </w:ins>
      <w:ins w:id="698" w:author="Perkowski, Evan A" w:date="2023-01-18T12:07:00Z">
        <w:r w:rsidR="00337920">
          <w:t>for</w:t>
        </w:r>
      </w:ins>
      <w:ins w:id="699" w:author="Perkowski, Evan A" w:date="2023-01-18T12:03:00Z">
        <w:r w:rsidR="00576D46">
          <w:t xml:space="preserve"> fast-growing species</w:t>
        </w:r>
      </w:ins>
      <w:ins w:id="700" w:author="Perkowski, Evan A" w:date="2023-01-18T12:07:00Z">
        <w:r w:rsidR="00337920">
          <w:t xml:space="preserve"> in open canopy systems, all</w:t>
        </w:r>
      </w:ins>
      <w:ins w:id="701" w:author="Perkowski, Evan A" w:date="2023-01-18T12:08:00Z">
        <w:r w:rsidR="00337920">
          <w:t>owing</w:t>
        </w:r>
      </w:ins>
      <w:ins w:id="702" w:author="Perkowski, Evan A" w:date="2023-01-18T12:03:00Z">
        <w:r w:rsidR="00576D46">
          <w:t xml:space="preserve"> individuals to</w:t>
        </w:r>
      </w:ins>
      <w:ins w:id="703" w:author="Perkowski, Evan A" w:date="2023-01-18T12:08:00Z">
        <w:r w:rsidR="00337920">
          <w:t xml:space="preserve"> maximize light interception and productivity by</w:t>
        </w:r>
      </w:ins>
      <w:ins w:id="704" w:author="Perkowski, Evan A" w:date="2023-01-18T12:03:00Z">
        <w:r w:rsidR="00576D46">
          <w:t xml:space="preserve"> exploit</w:t>
        </w:r>
      </w:ins>
      <w:ins w:id="705" w:author="Perkowski, Evan A" w:date="2023-01-18T12:08:00Z">
        <w:r w:rsidR="00337920">
          <w:t>ing</w:t>
        </w:r>
      </w:ins>
      <w:ins w:id="706" w:author="Perkowski, Evan A" w:date="2023-01-18T12:03:00Z">
        <w:r w:rsidR="00576D46">
          <w:t xml:space="preserve"> high light environments</w:t>
        </w:r>
      </w:ins>
      <w:ins w:id="707" w:author="Perkowski, Evan A" w:date="2023-01-18T11:51:00Z">
        <w:r w:rsidR="00E02D09">
          <w:t xml:space="preserve">, though </w:t>
        </w:r>
      </w:ins>
      <w:ins w:id="708" w:author="Perkowski, Evan A" w:date="2023-01-18T12:03:00Z">
        <w:r w:rsidR="00576D46">
          <w:t xml:space="preserve">this </w:t>
        </w:r>
      </w:ins>
      <w:ins w:id="709" w:author="Perkowski, Evan A" w:date="2023-01-18T11:51:00Z">
        <w:r w:rsidR="00E02D09">
          <w:t>may come at the expense of increased water loss</w:t>
        </w:r>
      </w:ins>
      <w:ins w:id="710" w:author="Perkowski, Evan A" w:date="2023-01-18T16:56:00Z">
        <w:r w:rsidR="009134BD">
          <w:t xml:space="preserve"> and decreased water-use efficiency</w:t>
        </w:r>
      </w:ins>
      <w:ins w:id="711" w:author="Perkowski, Evan A" w:date="2023-01-18T11:51:00Z">
        <w:r w:rsidR="00E02D09">
          <w:t>.</w:t>
        </w:r>
      </w:ins>
      <w:ins w:id="712" w:author="Perkowski, Evan A" w:date="2023-01-18T12:10:00Z">
        <w:r w:rsidR="009F79FC">
          <w:t xml:space="preserve"> In this study, </w:t>
        </w:r>
      </w:ins>
      <w:ins w:id="713" w:author="Perkowski, Evan A" w:date="2023-01-18T12:16:00Z">
        <w:r w:rsidR="009F79FC">
          <w:t>C</w:t>
        </w:r>
        <w:r w:rsidR="009F79FC">
          <w:rPr>
            <w:vertAlign w:val="subscript"/>
          </w:rPr>
          <w:t>3</w:t>
        </w:r>
        <w:r w:rsidR="009F79FC">
          <w:t xml:space="preserve"> legumes and C</w:t>
        </w:r>
        <w:r w:rsidR="009F79FC">
          <w:rPr>
            <w:vertAlign w:val="subscript"/>
          </w:rPr>
          <w:t>3</w:t>
        </w:r>
        <w:r w:rsidR="009F79FC">
          <w:t xml:space="preserve"> nonlegumes dominated </w:t>
        </w:r>
      </w:ins>
      <w:ins w:id="714" w:author="Perkowski, Evan A" w:date="2023-01-18T16:56:00Z">
        <w:r w:rsidR="009134BD">
          <w:t>the</w:t>
        </w:r>
      </w:ins>
      <w:ins w:id="715" w:author="Perkowski, Evan A" w:date="2023-01-18T12:16:00Z">
        <w:r w:rsidR="009F79FC">
          <w:t xml:space="preserve"> dataset (</w:t>
        </w:r>
      </w:ins>
      <w:ins w:id="716" w:author="Perkowski, Evan A" w:date="2023-01-18T12:19:00Z">
        <w:r w:rsidR="000B6D78">
          <w:t>~78</w:t>
        </w:r>
      </w:ins>
      <w:ins w:id="717" w:author="Perkowski, Evan A" w:date="2023-01-18T12:16:00Z">
        <w:r w:rsidR="009F79FC">
          <w:t>% of total sampl</w:t>
        </w:r>
      </w:ins>
      <w:ins w:id="718" w:author="Perkowski, Evan A" w:date="2023-01-18T12:19:00Z">
        <w:r w:rsidR="000B6D78">
          <w:t>ing effort</w:t>
        </w:r>
      </w:ins>
      <w:ins w:id="719" w:author="Perkowski, Evan A" w:date="2023-01-18T12:16:00Z">
        <w:r w:rsidR="009F79FC">
          <w:t xml:space="preserve">), </w:t>
        </w:r>
      </w:ins>
      <w:ins w:id="720" w:author="Perkowski, Evan A" w:date="2023-01-18T16:56:00Z">
        <w:r w:rsidR="009134BD">
          <w:t xml:space="preserve">many </w:t>
        </w:r>
      </w:ins>
      <w:ins w:id="721" w:author="Perkowski, Evan A" w:date="2023-01-18T16:23:00Z">
        <w:r w:rsidR="004F64A3">
          <w:t>of</w:t>
        </w:r>
      </w:ins>
      <w:ins w:id="722" w:author="Perkowski, Evan A" w:date="2023-01-18T12:17:00Z">
        <w:r w:rsidR="009F79FC">
          <w:t xml:space="preserve"> which</w:t>
        </w:r>
      </w:ins>
      <w:ins w:id="723" w:author="Perkowski, Evan A" w:date="2023-01-18T16:56:00Z">
        <w:r w:rsidR="009134BD">
          <w:t xml:space="preserve"> a</w:t>
        </w:r>
      </w:ins>
      <w:ins w:id="724" w:author="Perkowski, Evan A" w:date="2023-01-18T12:17:00Z">
        <w:r w:rsidR="009F79FC">
          <w:t xml:space="preserve">re classified as annual forb species with </w:t>
        </w:r>
      </w:ins>
      <w:ins w:id="725" w:author="Perkowski, Evan A" w:date="2023-01-18T16:23:00Z">
        <w:r w:rsidR="004F64A3">
          <w:t>short</w:t>
        </w:r>
      </w:ins>
      <w:ins w:id="726" w:author="Perkowski, Evan A" w:date="2023-01-18T12:17:00Z">
        <w:r w:rsidR="009F79FC">
          <w:t xml:space="preserve"> growing seasons. We observed no effect of </w:t>
        </w:r>
        <w:r w:rsidR="009F79FC" w:rsidRPr="0001202C">
          <w:rPr>
            <w:i/>
            <w:iCs/>
            <w:lang w:val="el-GR"/>
          </w:rPr>
          <w:t>χ</w:t>
        </w:r>
        <w:r w:rsidR="009F79FC">
          <w:t xml:space="preserve"> </w:t>
        </w:r>
        <w:r w:rsidR="009F79FC">
          <w:t>on</w:t>
        </w:r>
        <w:r w:rsidR="009F79FC">
          <w:t xml:space="preserve"> </w:t>
        </w:r>
        <w:r w:rsidR="009F79FC">
          <w:rPr>
            <w:i/>
            <w:iCs/>
          </w:rPr>
          <w:t>N</w:t>
        </w:r>
        <w:r w:rsidR="009F79FC">
          <w:rPr>
            <w:vertAlign w:val="subscript"/>
          </w:rPr>
          <w:t>area</w:t>
        </w:r>
        <w:r w:rsidR="009F79FC">
          <w:t xml:space="preserve"> or</w:t>
        </w:r>
        <w:r w:rsidR="009F79FC">
          <w:rPr>
            <w:i/>
            <w:iCs/>
          </w:rPr>
          <w:t xml:space="preserve"> </w:t>
        </w:r>
        <w:r w:rsidR="009F79FC">
          <w:rPr>
            <w:i/>
            <w:iCs/>
          </w:rPr>
          <w:t>M</w:t>
        </w:r>
        <w:r w:rsidR="009F79FC">
          <w:rPr>
            <w:vertAlign w:val="subscript"/>
          </w:rPr>
          <w:t>area</w:t>
        </w:r>
        <w:r w:rsidR="009F79FC">
          <w:t xml:space="preserve"> in C</w:t>
        </w:r>
        <w:r w:rsidR="009F79FC">
          <w:rPr>
            <w:vertAlign w:val="subscript"/>
          </w:rPr>
          <w:t>4</w:t>
        </w:r>
        <w:r w:rsidR="009F79FC">
          <w:t xml:space="preserve"> nonlegumes, </w:t>
        </w:r>
      </w:ins>
      <w:ins w:id="727" w:author="Perkowski, Evan A" w:date="2023-01-18T12:18:00Z">
        <w:r w:rsidR="009F79FC">
          <w:t>which</w:t>
        </w:r>
      </w:ins>
      <w:ins w:id="728" w:author="Perkowski, Evan A" w:date="2023-01-18T12:19:00Z">
        <w:r w:rsidR="000B6D78">
          <w:t xml:space="preserve"> made up ~</w:t>
        </w:r>
      </w:ins>
      <w:ins w:id="729" w:author="Perkowski, Evan A" w:date="2023-01-18T12:20:00Z">
        <w:r w:rsidR="000B6D78">
          <w:t>22% of the sampling effort and</w:t>
        </w:r>
      </w:ins>
      <w:ins w:id="730" w:author="Perkowski, Evan A" w:date="2023-01-18T12:18:00Z">
        <w:r w:rsidR="009F79FC">
          <w:t xml:space="preserve"> were generally classified as warm season graminoid species with slower growth rates and longer growing seasons.</w:t>
        </w:r>
      </w:ins>
      <w:ins w:id="731" w:author="Perkowski, Evan A" w:date="2023-01-18T16:24:00Z">
        <w:r w:rsidR="004F64A3">
          <w:t xml:space="preserve"> These patterns indicate</w:t>
        </w:r>
      </w:ins>
      <w:ins w:id="732" w:author="Perkowski, Evan A" w:date="2023-01-18T16:25:00Z">
        <w:r w:rsidR="004F64A3">
          <w:t xml:space="preserve"> that</w:t>
        </w:r>
      </w:ins>
      <w:ins w:id="733" w:author="Perkowski, Evan A" w:date="2023-01-18T16:24:00Z">
        <w:r w:rsidR="004F64A3">
          <w:t xml:space="preserve"> much stronger tradeoffs between nitrogen and water use</w:t>
        </w:r>
      </w:ins>
      <w:ins w:id="734" w:author="Perkowski, Evan A" w:date="2023-01-18T16:25:00Z">
        <w:r w:rsidR="004F64A3">
          <w:t xml:space="preserve"> </w:t>
        </w:r>
      </w:ins>
      <w:ins w:id="735" w:author="Perkowski, Evan A" w:date="2023-01-18T16:57:00Z">
        <w:r w:rsidR="009134BD">
          <w:t xml:space="preserve">may </w:t>
        </w:r>
      </w:ins>
      <w:ins w:id="736" w:author="Perkowski, Evan A" w:date="2023-01-18T16:25:00Z">
        <w:r w:rsidR="004F64A3">
          <w:t>exist</w:t>
        </w:r>
      </w:ins>
      <w:ins w:id="737" w:author="Perkowski, Evan A" w:date="2023-01-18T16:24:00Z">
        <w:r w:rsidR="004F64A3">
          <w:t xml:space="preserve"> in fast-growing species with high demand for building and maintaining productive leaf tissues</w:t>
        </w:r>
      </w:ins>
      <w:ins w:id="738" w:author="Perkowski, Evan A" w:date="2023-01-18T16:25:00Z">
        <w:r w:rsidR="004F64A3">
          <w:t>.</w:t>
        </w:r>
      </w:ins>
    </w:p>
    <w:p w14:paraId="6FD78C3E" w14:textId="00337EA5" w:rsidR="00A46B75" w:rsidRDefault="00A46B75" w:rsidP="0025039E">
      <w:pPr>
        <w:autoSpaceDE w:val="0"/>
        <w:autoSpaceDN w:val="0"/>
        <w:adjustRightInd w:val="0"/>
        <w:spacing w:line="360" w:lineRule="auto"/>
      </w:pPr>
    </w:p>
    <w:p w14:paraId="0FF51851" w14:textId="24EF2DD4" w:rsidR="005C0CE5" w:rsidRPr="005C0CE5" w:rsidRDefault="00A46B75" w:rsidP="0025039E">
      <w:pPr>
        <w:autoSpaceDE w:val="0"/>
        <w:autoSpaceDN w:val="0"/>
        <w:adjustRightInd w:val="0"/>
        <w:spacing w:line="360" w:lineRule="auto"/>
        <w:rPr>
          <w:i/>
          <w:iCs/>
        </w:rPr>
      </w:pPr>
      <w:r>
        <w:rPr>
          <w:i/>
          <w:iCs/>
        </w:rPr>
        <w:t>Soil nitrogen availability</w:t>
      </w:r>
      <w:r w:rsidR="005C0CE5">
        <w:rPr>
          <w:i/>
          <w:iCs/>
        </w:rPr>
        <w:t xml:space="preserve"> increases N</w:t>
      </w:r>
      <w:r w:rsidR="005C0CE5">
        <w:rPr>
          <w:i/>
          <w:iCs/>
          <w:vertAlign w:val="subscript"/>
        </w:rPr>
        <w:t>area</w:t>
      </w:r>
      <w:r w:rsidR="005C0CE5">
        <w:rPr>
          <w:i/>
          <w:iCs/>
        </w:rPr>
        <w:t xml:space="preserve">, but only when mediated by changes in </w:t>
      </w:r>
      <w:r w:rsidR="005C0CE5">
        <w:rPr>
          <w:i/>
          <w:iCs/>
          <w:color w:val="000000" w:themeColor="text1"/>
          <w:lang w:val="el-GR"/>
        </w:rPr>
        <w:t>β</w:t>
      </w:r>
    </w:p>
    <w:p w14:paraId="58642533" w14:textId="6981CA55" w:rsidR="00A46B75" w:rsidRDefault="00E75BE5" w:rsidP="004F64A3">
      <w:pPr>
        <w:autoSpaceDE w:val="0"/>
        <w:autoSpaceDN w:val="0"/>
        <w:adjustRightInd w:val="0"/>
        <w:spacing w:line="360" w:lineRule="auto"/>
        <w:ind w:firstLine="720"/>
        <w:rPr>
          <w:color w:val="000000" w:themeColor="text1"/>
        </w:rPr>
      </w:pPr>
      <w:r>
        <w:rPr>
          <w:color w:val="000000" w:themeColor="text1"/>
        </w:rPr>
        <w:t>The</w:t>
      </w:r>
      <w:r w:rsidR="00A60FCB">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(Fig. </w:t>
      </w:r>
      <w:ins w:id="739" w:author="Perkowski, Evan A" w:date="2023-01-16T14:58:00Z">
        <w:r w:rsidR="0055467E">
          <w:rPr>
            <w:color w:val="000000" w:themeColor="text1"/>
          </w:rPr>
          <w:t>4d</w:t>
        </w:r>
      </w:ins>
      <w:r w:rsidR="00573DF3">
        <w:rPr>
          <w:color w:val="000000" w:themeColor="text1"/>
        </w:rPr>
        <w:t xml:space="preserve">) </w:t>
      </w:r>
      <w:r w:rsidR="00A60FCB">
        <w:rPr>
          <w:color w:val="000000" w:themeColor="text1"/>
        </w:rPr>
        <w:t>was driven by</w:t>
      </w:r>
      <w:ins w:id="740" w:author="Perkowski, Evan A" w:date="2023-01-18T16:25:00Z">
        <w:r w:rsidR="004F64A3">
          <w:rPr>
            <w:color w:val="000000" w:themeColor="text1"/>
          </w:rPr>
          <w:t xml:space="preserve"> positive and negative respective effects of increasing soil nitrogen availability </w:t>
        </w:r>
      </w:ins>
      <w:ins w:id="741" w:author="Perkowski, Evan A" w:date="2023-01-18T16:26:00Z">
        <w:r w:rsidR="004F64A3">
          <w:rPr>
            <w:color w:val="000000" w:themeColor="text1"/>
          </w:rPr>
          <w:t xml:space="preserve">on </w:t>
        </w:r>
        <w:proofErr w:type="spellStart"/>
        <w:r w:rsidR="004F64A3">
          <w:rPr>
            <w:color w:val="000000" w:themeColor="text1"/>
          </w:rPr>
          <w:t>on</w:t>
        </w:r>
        <w:proofErr w:type="spellEnd"/>
        <w:r w:rsidR="004F64A3">
          <w:rPr>
            <w:color w:val="000000" w:themeColor="text1"/>
          </w:rPr>
          <w:t xml:space="preserve"> </w:t>
        </w:r>
        <w:r w:rsidR="004F64A3">
          <w:rPr>
            <w:i/>
            <w:iCs/>
            <w:color w:val="000000" w:themeColor="text1"/>
          </w:rPr>
          <w:t>N</w:t>
        </w:r>
        <w:r w:rsidR="004F64A3">
          <w:rPr>
            <w:color w:val="000000" w:themeColor="text1"/>
            <w:vertAlign w:val="subscript"/>
          </w:rPr>
          <w:t>mass</w:t>
        </w:r>
        <w:r w:rsidR="004F64A3">
          <w:rPr>
            <w:color w:val="000000" w:themeColor="text1"/>
          </w:rPr>
          <w:t xml:space="preserve"> (Fig. 4e) and </w:t>
        </w:r>
        <w:r w:rsidR="004F64A3">
          <w:rPr>
            <w:i/>
            <w:iCs/>
            <w:color w:val="000000" w:themeColor="text1"/>
          </w:rPr>
          <w:t>M</w:t>
        </w:r>
        <w:r w:rsidR="004F64A3">
          <w:rPr>
            <w:color w:val="000000" w:themeColor="text1"/>
            <w:vertAlign w:val="subscript"/>
          </w:rPr>
          <w:t>area</w:t>
        </w:r>
        <w:r w:rsidR="004F64A3">
          <w:rPr>
            <w:color w:val="000000" w:themeColor="text1"/>
          </w:rPr>
          <w:t xml:space="preserve"> (Fig. 4f)</w:t>
        </w:r>
        <w:r w:rsidR="004F64A3">
          <w:rPr>
            <w:color w:val="000000" w:themeColor="text1"/>
          </w:rPr>
          <w:t xml:space="preserve"> that were equal in magnitude.</w:t>
        </w:r>
      </w:ins>
      <w:r w:rsidR="00A60FCB">
        <w:rPr>
          <w:color w:val="000000" w:themeColor="text1"/>
        </w:rPr>
        <w:t xml:space="preserve"> </w:t>
      </w:r>
      <w:r w:rsidR="003D3665">
        <w:rPr>
          <w:color w:val="000000" w:themeColor="text1"/>
        </w:rPr>
        <w:t>T</w:t>
      </w:r>
      <w:r w:rsidR="00A60FCB">
        <w:rPr>
          <w:color w:val="000000" w:themeColor="text1"/>
        </w:rPr>
        <w:t xml:space="preserve">he </w:t>
      </w:r>
      <w:r w:rsidR="003D3665">
        <w:rPr>
          <w:color w:val="000000" w:themeColor="text1"/>
        </w:rPr>
        <w:t xml:space="preserve">null response of </w:t>
      </w:r>
      <w:r w:rsidR="003D3665">
        <w:rPr>
          <w:i/>
          <w:iCs/>
          <w:color w:val="000000" w:themeColor="text1"/>
        </w:rPr>
        <w:t>N</w:t>
      </w:r>
      <w:r w:rsidR="003D3665">
        <w:rPr>
          <w:color w:val="000000" w:themeColor="text1"/>
          <w:vertAlign w:val="subscript"/>
        </w:rPr>
        <w:t>area</w:t>
      </w:r>
      <w:r w:rsidR="003D3665">
        <w:rPr>
          <w:color w:val="000000" w:themeColor="text1"/>
        </w:rPr>
        <w:t xml:space="preserve"> to soil nitrogen availability occurred alongside a negative effect of increasing soil nitrogen availability on </w:t>
      </w:r>
      <w:r w:rsidR="00A60FCB">
        <w:rPr>
          <w:i/>
          <w:iCs/>
          <w:color w:val="000000" w:themeColor="text1"/>
          <w:lang w:val="el-GR"/>
        </w:rPr>
        <w:t>β</w:t>
      </w:r>
      <w:r w:rsidR="00A60FCB">
        <w:rPr>
          <w:i/>
          <w:iCs/>
          <w:color w:val="000000" w:themeColor="text1"/>
        </w:rPr>
        <w:t xml:space="preserve"> </w:t>
      </w:r>
      <w:r w:rsidR="00A60FCB">
        <w:rPr>
          <w:color w:val="000000" w:themeColor="text1"/>
        </w:rPr>
        <w:t xml:space="preserve">(Fig. </w:t>
      </w:r>
      <w:ins w:id="742" w:author="Perkowski, Evan A" w:date="2023-01-16T17:20:00Z">
        <w:r w:rsidR="00EB732F">
          <w:rPr>
            <w:color w:val="000000" w:themeColor="text1"/>
          </w:rPr>
          <w:t>2a</w:t>
        </w:r>
      </w:ins>
      <w:r w:rsidR="00A60FCB">
        <w:rPr>
          <w:color w:val="000000" w:themeColor="text1"/>
        </w:rPr>
        <w:t>; Fig. 5),</w:t>
      </w:r>
      <w:r w:rsidR="003D3665">
        <w:rPr>
          <w:color w:val="000000" w:themeColor="text1"/>
        </w:rPr>
        <w:t xml:space="preserve"> which, paired with the negative relationship between </w:t>
      </w:r>
      <w:ins w:id="743" w:author="Perkowski, Evan A" w:date="2023-01-16T17:21:00Z">
        <w:r w:rsidR="00EB732F" w:rsidRPr="0001202C">
          <w:rPr>
            <w:i/>
            <w:iCs/>
            <w:lang w:val="el-GR"/>
          </w:rPr>
          <w:t>χ</w:t>
        </w:r>
      </w:ins>
      <w:r w:rsidR="003D3665">
        <w:rPr>
          <w:color w:val="000000" w:themeColor="text1"/>
        </w:rPr>
        <w:t xml:space="preserve"> and </w:t>
      </w:r>
      <w:r w:rsidR="003D3665">
        <w:rPr>
          <w:i/>
          <w:iCs/>
          <w:color w:val="000000" w:themeColor="text1"/>
        </w:rPr>
        <w:t>N</w:t>
      </w:r>
      <w:r w:rsidR="003D3665">
        <w:rPr>
          <w:color w:val="000000" w:themeColor="text1"/>
          <w:vertAlign w:val="subscript"/>
        </w:rPr>
        <w:t>area</w:t>
      </w:r>
      <w:ins w:id="744" w:author="Perkowski, Evan A" w:date="2023-01-16T17:20:00Z">
        <w:r w:rsidR="00EB732F">
          <w:rPr>
            <w:color w:val="000000" w:themeColor="text1"/>
            <w:vertAlign w:val="subscript"/>
          </w:rPr>
          <w:t xml:space="preserve"> </w:t>
        </w:r>
        <w:r w:rsidR="00EB732F">
          <w:rPr>
            <w:color w:val="000000" w:themeColor="text1"/>
          </w:rPr>
          <w:t xml:space="preserve">(Fig. </w:t>
        </w:r>
      </w:ins>
      <w:ins w:id="745" w:author="Perkowski, Evan A" w:date="2023-01-16T17:21:00Z">
        <w:r w:rsidR="00EB732F">
          <w:rPr>
            <w:color w:val="000000" w:themeColor="text1"/>
          </w:rPr>
          <w:t>4a</w:t>
        </w:r>
      </w:ins>
      <w:ins w:id="746" w:author="Perkowski, Evan A" w:date="2023-01-16T17:22:00Z">
        <w:r w:rsidR="00EB732F">
          <w:rPr>
            <w:color w:val="000000" w:themeColor="text1"/>
          </w:rPr>
          <w:t>; Fig. 5</w:t>
        </w:r>
      </w:ins>
      <w:ins w:id="747" w:author="Perkowski, Evan A" w:date="2023-01-16T17:21:00Z">
        <w:r w:rsidR="00EB732F">
          <w:rPr>
            <w:color w:val="000000" w:themeColor="text1"/>
          </w:rPr>
          <w:t>)</w:t>
        </w:r>
      </w:ins>
      <w:r w:rsidR="003D3665">
        <w:rPr>
          <w:color w:val="000000" w:themeColor="text1"/>
        </w:rPr>
        <w:t xml:space="preserve">, suggests </w:t>
      </w:r>
      <w:r w:rsidR="005A2C5C">
        <w:rPr>
          <w:color w:val="000000" w:themeColor="text1"/>
        </w:rPr>
        <w:t>a general positive effect of increasing s</w:t>
      </w:r>
      <w:r w:rsidR="00A60FCB">
        <w:rPr>
          <w:color w:val="000000" w:themeColor="text1"/>
        </w:rPr>
        <w:t xml:space="preserve">oil nitrogen availability on </w:t>
      </w:r>
      <w:r w:rsidR="00A60FCB">
        <w:rPr>
          <w:i/>
          <w:iCs/>
          <w:color w:val="000000" w:themeColor="text1"/>
        </w:rPr>
        <w:t>N</w:t>
      </w:r>
      <w:r w:rsidR="00A60FCB" w:rsidRPr="00734003">
        <w:rPr>
          <w:color w:val="000000" w:themeColor="text1"/>
          <w:vertAlign w:val="subscript"/>
        </w:rPr>
        <w:t>area</w:t>
      </w:r>
      <w:r w:rsidR="00A60FCB">
        <w:rPr>
          <w:color w:val="000000" w:themeColor="text1"/>
        </w:rPr>
        <w:t xml:space="preserve">, but only when mediated through changes in </w:t>
      </w:r>
      <w:r w:rsidR="00A60FCB">
        <w:rPr>
          <w:i/>
          <w:iCs/>
          <w:color w:val="000000" w:themeColor="text1"/>
          <w:lang w:val="el-GR"/>
        </w:rPr>
        <w:t>β</w:t>
      </w:r>
      <w:r w:rsidR="00A60FCB">
        <w:rPr>
          <w:color w:val="000000" w:themeColor="text1"/>
        </w:rPr>
        <w:t xml:space="preserve"> (Fig. 5).</w:t>
      </w:r>
      <w:r w:rsidR="005A2C5C">
        <w:rPr>
          <w:color w:val="000000" w:themeColor="text1"/>
        </w:rPr>
        <w:t xml:space="preserve"> This result is consistent with our hypotheses and patterns expected from photosynthetic least-cost theory.</w:t>
      </w:r>
      <w:r w:rsidR="004F64A3">
        <w:rPr>
          <w:color w:val="000000" w:themeColor="text1"/>
        </w:rPr>
        <w:t xml:space="preserve"> </w:t>
      </w:r>
      <w:r w:rsidR="005C0CE5">
        <w:rPr>
          <w:color w:val="000000" w:themeColor="text1"/>
        </w:rPr>
        <w:t xml:space="preserve">These results suggest that positive direct effects of increasing soil nitrogen availability on </w:t>
      </w:r>
      <w:r w:rsidR="005C0CE5">
        <w:rPr>
          <w:i/>
          <w:iCs/>
          <w:color w:val="000000" w:themeColor="text1"/>
        </w:rPr>
        <w:t>N</w:t>
      </w:r>
      <w:r w:rsidR="005C0CE5">
        <w:rPr>
          <w:color w:val="000000" w:themeColor="text1"/>
          <w:vertAlign w:val="subscript"/>
        </w:rPr>
        <w:t>area</w:t>
      </w:r>
      <w:r w:rsidR="005C0CE5">
        <w:rPr>
          <w:color w:val="000000" w:themeColor="text1"/>
        </w:rPr>
        <w:t xml:space="preserve"> are not ubiquitous</w:t>
      </w:r>
      <w:r w:rsidR="005A2C5C">
        <w:rPr>
          <w:color w:val="000000" w:themeColor="text1"/>
        </w:rPr>
        <w:t xml:space="preserve"> across environmental gradients</w:t>
      </w:r>
      <w:r w:rsidR="005C0CE5">
        <w:rPr>
          <w:color w:val="000000" w:themeColor="text1"/>
        </w:rPr>
        <w:t xml:space="preserve">. Instead, as predicted by our hypotheses and patterns expected from theory, positive responses of </w:t>
      </w:r>
      <w:r w:rsidR="005C0CE5">
        <w:rPr>
          <w:i/>
          <w:iCs/>
          <w:color w:val="000000" w:themeColor="text1"/>
        </w:rPr>
        <w:lastRenderedPageBreak/>
        <w:t>N</w:t>
      </w:r>
      <w:r w:rsidR="005C0CE5">
        <w:rPr>
          <w:color w:val="000000" w:themeColor="text1"/>
          <w:vertAlign w:val="subscript"/>
        </w:rPr>
        <w:t>area</w:t>
      </w:r>
      <w:r w:rsidR="005C0CE5">
        <w:rPr>
          <w:color w:val="000000" w:themeColor="text1"/>
        </w:rPr>
        <w:t xml:space="preserve"> to increasing soil nitrogen availability are a deterministic acclimation response to shifts in climate-related demand to build and maintain photosynthetic enzymes, which</w:t>
      </w:r>
      <w:r w:rsidR="005A2C5C">
        <w:rPr>
          <w:color w:val="000000" w:themeColor="text1"/>
        </w:rPr>
        <w:t xml:space="preserve"> </w:t>
      </w:r>
      <w:r w:rsidR="005C0CE5">
        <w:rPr>
          <w:color w:val="000000" w:themeColor="text1"/>
        </w:rPr>
        <w:t>allows plants to optimize photosynthetic processes</w:t>
      </w:r>
      <w:r w:rsidR="00012D96">
        <w:rPr>
          <w:color w:val="000000" w:themeColor="text1"/>
        </w:rPr>
        <w:t xml:space="preserve"> and resource use</w:t>
      </w:r>
      <w:r w:rsidR="005C0CE5">
        <w:rPr>
          <w:color w:val="000000" w:themeColor="text1"/>
        </w:rPr>
        <w:t xml:space="preserve"> to a given environment</w:t>
      </w:r>
      <w:r w:rsidR="005A2C5C">
        <w:rPr>
          <w:color w:val="000000" w:themeColor="text1"/>
        </w:rPr>
        <w:t xml:space="preserve"> </w:t>
      </w:r>
      <w:r w:rsidR="005A2C5C">
        <w:rPr>
          <w:color w:val="000000" w:themeColor="text1"/>
        </w:rPr>
        <w:fldChar w:fldCharType="begin" w:fldLock="1"/>
      </w:r>
      <w:r w:rsidR="00B176A8">
        <w:rPr>
          <w:color w:val="000000" w:themeColor="text1"/>
        </w:rPr>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5A2C5C">
        <w:rPr>
          <w:color w:val="000000" w:themeColor="text1"/>
        </w:rPr>
        <w:fldChar w:fldCharType="separate"/>
      </w:r>
      <w:r w:rsidR="00B176A8" w:rsidRPr="00B176A8">
        <w:rPr>
          <w:noProof/>
          <w:color w:val="000000" w:themeColor="text1"/>
        </w:rPr>
        <w:t>(Paillassa et al. 2020, Peng et al. 2021, Dong et al. 2022, Westerband et al. 2023)</w:t>
      </w:r>
      <w:r w:rsidR="005A2C5C">
        <w:rPr>
          <w:color w:val="000000" w:themeColor="text1"/>
        </w:rPr>
        <w:fldChar w:fldCharType="end"/>
      </w:r>
      <w:r w:rsidR="005C0CE5">
        <w:rPr>
          <w:color w:val="000000" w:themeColor="text1"/>
        </w:rPr>
        <w:t>.</w:t>
      </w:r>
    </w:p>
    <w:p w14:paraId="7177B689" w14:textId="77777777" w:rsidR="00971E03" w:rsidRDefault="00971E03" w:rsidP="0025039E">
      <w:pPr>
        <w:autoSpaceDE w:val="0"/>
        <w:autoSpaceDN w:val="0"/>
        <w:adjustRightInd w:val="0"/>
        <w:spacing w:line="360" w:lineRule="auto"/>
        <w:ind w:firstLine="720"/>
        <w:rPr>
          <w:color w:val="000000" w:themeColor="text1"/>
        </w:rPr>
      </w:pPr>
    </w:p>
    <w:p w14:paraId="259EA04C" w14:textId="766FDF36" w:rsidR="00B85BE0" w:rsidRDefault="00A46B75" w:rsidP="0025039E">
      <w:pPr>
        <w:autoSpaceDE w:val="0"/>
        <w:autoSpaceDN w:val="0"/>
        <w:adjustRightInd w:val="0"/>
        <w:spacing w:line="36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by facilitating increases in soil nitrogen availability</w:t>
      </w:r>
    </w:p>
    <w:p w14:paraId="13F06DB7" w14:textId="0828E5CB" w:rsidR="005B6568" w:rsidRDefault="00032518" w:rsidP="000E5023">
      <w:pPr>
        <w:autoSpaceDE w:val="0"/>
        <w:autoSpaceDN w:val="0"/>
        <w:adjustRightInd w:val="0"/>
        <w:spacing w:line="360" w:lineRule="auto"/>
        <w:ind w:firstLine="720"/>
        <w:rPr>
          <w:color w:val="000000" w:themeColor="text1"/>
        </w:rPr>
      </w:pPr>
      <w:r>
        <w:rPr>
          <w:color w:val="000000" w:themeColor="text1"/>
        </w:rPr>
        <w:t xml:space="preserve">Increasing soil moisture generally had no effect on </w:t>
      </w:r>
      <w:r w:rsidR="00860C08">
        <w:rPr>
          <w:i/>
          <w:iCs/>
          <w:color w:val="000000" w:themeColor="text1"/>
        </w:rPr>
        <w:t>N</w:t>
      </w:r>
      <w:r w:rsidR="00860C08">
        <w:rPr>
          <w:color w:val="000000" w:themeColor="text1"/>
          <w:vertAlign w:val="subscript"/>
        </w:rPr>
        <w:t>area</w:t>
      </w:r>
      <w:r w:rsidR="00860C08">
        <w:rPr>
          <w:color w:val="000000" w:themeColor="text1"/>
        </w:rPr>
        <w:t xml:space="preserve"> (Table 4</w:t>
      </w:r>
      <w:ins w:id="748" w:author="Perkowski, Evan A" w:date="2023-01-17T16:21:00Z">
        <w:r w:rsidR="004461BD">
          <w:rPr>
            <w:color w:val="000000" w:themeColor="text1"/>
          </w:rPr>
          <w:t>g</w:t>
        </w:r>
      </w:ins>
      <w:r w:rsidR="00860C08">
        <w:rPr>
          <w:color w:val="000000" w:themeColor="text1"/>
        </w:rPr>
        <w:t>; Fig. 5</w:t>
      </w:r>
      <w:r w:rsidR="002F6DCC">
        <w:rPr>
          <w:color w:val="000000" w:themeColor="text1"/>
        </w:rPr>
        <w:t>)</w:t>
      </w:r>
      <w:ins w:id="749" w:author="Perkowski, Evan A" w:date="2023-01-18T12:31:00Z">
        <w:r w:rsidR="00823CEA">
          <w:rPr>
            <w:color w:val="000000" w:themeColor="text1"/>
          </w:rPr>
          <w:t xml:space="preserve">, a response </w:t>
        </w:r>
      </w:ins>
      <w:ins w:id="750" w:author="Perkowski, Evan A" w:date="2023-01-18T12:32:00Z">
        <w:r w:rsidR="00823CEA">
          <w:rPr>
            <w:color w:val="000000" w:themeColor="text1"/>
          </w:rPr>
          <w:t>that was associated wit</w:t>
        </w:r>
      </w:ins>
      <w:ins w:id="751" w:author="Perkowski, Evan A" w:date="2023-01-18T12:33:00Z">
        <w:r w:rsidR="00823CEA">
          <w:rPr>
            <w:color w:val="000000" w:themeColor="text1"/>
          </w:rPr>
          <w:t>h a</w:t>
        </w:r>
      </w:ins>
      <w:ins w:id="752" w:author="Perkowski, Evan A" w:date="2023-01-18T12:31:00Z">
        <w:r w:rsidR="00823CEA">
          <w:rPr>
            <w:color w:val="000000" w:themeColor="text1"/>
          </w:rPr>
          <w:t xml:space="preserve"> null effect of</w:t>
        </w:r>
      </w:ins>
      <w:ins w:id="753" w:author="Perkowski, Evan A" w:date="2023-01-18T12:32:00Z">
        <w:r w:rsidR="00823CEA">
          <w:rPr>
            <w:color w:val="000000" w:themeColor="text1"/>
          </w:rPr>
          <w:t xml:space="preserve"> soil moisture on </w:t>
        </w:r>
        <w:r w:rsidR="00823CEA">
          <w:rPr>
            <w:i/>
            <w:iCs/>
            <w:color w:val="000000" w:themeColor="text1"/>
            <w:lang w:val="el-GR"/>
          </w:rPr>
          <w:t>β</w:t>
        </w:r>
        <w:r w:rsidR="00823CEA">
          <w:rPr>
            <w:color w:val="000000" w:themeColor="text1"/>
          </w:rPr>
          <w:t xml:space="preserve"> (Table 2b; Fig. 5).</w:t>
        </w:r>
      </w:ins>
      <w:ins w:id="754" w:author="Perkowski, Evan A" w:date="2023-01-18T12:44:00Z">
        <w:r w:rsidR="000E5023">
          <w:rPr>
            <w:color w:val="000000" w:themeColor="text1"/>
          </w:rPr>
          <w:t xml:space="preserve"> </w:t>
        </w:r>
      </w:ins>
      <w:ins w:id="755" w:author="Perkowski, Evan A" w:date="2023-01-18T12:43:00Z">
        <w:r w:rsidR="000E5023">
          <w:rPr>
            <w:color w:val="000000" w:themeColor="text1"/>
          </w:rPr>
          <w:t xml:space="preserve">These results contrast patterns expected from theory, where </w:t>
        </w:r>
      </w:ins>
      <w:ins w:id="756" w:author="Perkowski, Evan A" w:date="2023-01-18T12:44:00Z">
        <w:r w:rsidR="000E5023">
          <w:rPr>
            <w:color w:val="000000" w:themeColor="text1"/>
          </w:rPr>
          <w:t xml:space="preserve">increasing soil moisture is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w:t>
        </w:r>
        <w:r w:rsidR="000E5023">
          <w:rPr>
            <w:color w:val="000000" w:themeColor="text1"/>
          </w:rPr>
          <w:t xml:space="preserve">due to a </w:t>
        </w:r>
        <w:r w:rsidR="000E5023">
          <w:rPr>
            <w:color w:val="000000" w:themeColor="text1"/>
          </w:rPr>
          <w:t>reduction in costs associated with water acquisition and use</w:t>
        </w:r>
      </w:ins>
      <w:ins w:id="757" w:author="Perkowski, Evan A" w:date="2023-01-18T16:27:00Z">
        <w:r w:rsidR="00DE41C7">
          <w:rPr>
            <w:color w:val="000000" w:themeColor="text1"/>
          </w:rPr>
          <w:t xml:space="preserve"> </w:t>
        </w:r>
        <w:r w:rsidR="00DE41C7">
          <w:rPr>
            <w:color w:val="000000" w:themeColor="text1"/>
          </w:rPr>
          <w:fldChar w:fldCharType="begin" w:fldLock="1"/>
        </w:r>
      </w:ins>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ins w:id="758" w:author="Perkowski, Evan A" w:date="2023-01-18T16:27:00Z">
        <w:r w:rsidR="00DE41C7">
          <w:rPr>
            <w:color w:val="000000" w:themeColor="text1"/>
          </w:rPr>
          <w:fldChar w:fldCharType="end"/>
        </w:r>
      </w:ins>
      <w:ins w:id="759" w:author="Perkowski, Evan A" w:date="2023-01-18T12:44:00Z">
        <w:r w:rsidR="000E5023">
          <w:rPr>
            <w:color w:val="000000" w:themeColor="text1"/>
          </w:rPr>
          <w:t xml:space="preserve">. </w:t>
        </w:r>
      </w:ins>
      <w:ins w:id="760" w:author="Perkowski, Evan A" w:date="2023-01-18T12:46:00Z">
        <w:r w:rsidR="000E5023">
          <w:rPr>
            <w:color w:val="000000" w:themeColor="text1"/>
          </w:rPr>
          <w:t xml:space="preserve">Interestingly, structural equation model results revealed a strong positive association between soil moisture and soil nitrogen availability, indicating an indirect positive effect of increasing soil moisture </w:t>
        </w:r>
      </w:ins>
      <w:ins w:id="761" w:author="Perkowski, Evan A" w:date="2023-01-18T12:34:00Z">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 xml:space="preserve"> (Fig. 5).</w:t>
        </w:r>
      </w:ins>
      <w:ins w:id="762" w:author="Perkowski, Evan A" w:date="2023-01-18T12:47:00Z">
        <w:r w:rsidR="000E5023" w:rsidRPr="000E5023">
          <w:rPr>
            <w:color w:val="000000" w:themeColor="text1"/>
          </w:rPr>
          <w:t xml:space="preserve"> </w:t>
        </w:r>
      </w:ins>
      <w:r w:rsidR="006957FE">
        <w:rPr>
          <w:color w:val="000000" w:themeColor="text1"/>
        </w:rPr>
        <w:t xml:space="preserve">In Texan grasslands, productivity and nutrient uptake are often co-limited by precipitation and nutrient </w:t>
      </w:r>
      <w:ins w:id="763" w:author="Perkowski, Evan A" w:date="2023-01-18T12:48:00Z">
        <w:r w:rsidR="000E5023">
          <w:rPr>
            <w:color w:val="000000" w:themeColor="text1"/>
          </w:rPr>
          <w:t>availability</w:t>
        </w:r>
        <w:r w:rsidR="000E5023">
          <w:rPr>
            <w:color w:val="000000" w:themeColor="text1"/>
          </w:rPr>
          <w:t xml:space="preserve"> </w:t>
        </w:r>
      </w:ins>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xml:space="preserve">. Thus, increases in soil moisture </w:t>
      </w:r>
      <w:r w:rsidR="00B85BE0">
        <w:rPr>
          <w:color w:val="000000" w:themeColor="text1"/>
        </w:rPr>
        <w:t>may have facilitated</w:t>
      </w:r>
      <w:r w:rsidR="006957FE">
        <w:rPr>
          <w:color w:val="000000" w:themeColor="text1"/>
        </w:rPr>
        <w:t xml:space="preserve"> more favorable and productive environments for soil microbial communities, thereby stimulating the accumulation of plant</w:t>
      </w:r>
      <w:r w:rsidR="00B85BE0">
        <w:rPr>
          <w:color w:val="000000" w:themeColor="text1"/>
        </w:rPr>
        <w:t>-</w:t>
      </w:r>
      <w:r w:rsidR="006957FE">
        <w:rPr>
          <w:color w:val="000000" w:themeColor="text1"/>
        </w:rPr>
        <w:t xml:space="preserve">available nitrogen substrate through increased ammonification or nitrification rates </w:t>
      </w:r>
      <w:r w:rsidR="006957FE">
        <w:rPr>
          <w:color w:val="000000" w:themeColor="text1"/>
        </w:rPr>
        <w:fldChar w:fldCharType="begin" w:fldLock="1"/>
      </w:r>
      <w:r w:rsidR="0025039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(Reichman et al. 1966, Stark and Firestone 1995, Paul et al. 2003)</w:t>
      </w:r>
      <w:r w:rsidR="006957FE">
        <w:rPr>
          <w:color w:val="000000" w:themeColor="text1"/>
        </w:rPr>
        <w:fldChar w:fldCharType="end"/>
      </w:r>
      <w:r w:rsidR="006957FE">
        <w:rPr>
          <w:color w:val="000000" w:themeColor="text1"/>
        </w:rPr>
        <w:t>.</w:t>
      </w:r>
      <w:r w:rsidR="000E5023">
        <w:rPr>
          <w:color w:val="000000" w:themeColor="text1"/>
        </w:rPr>
        <w:t xml:space="preserve"> </w:t>
      </w:r>
      <w:r w:rsidR="000E5023">
        <w:rPr>
          <w:color w:val="000000" w:themeColor="text1"/>
        </w:rPr>
        <w:t xml:space="preserve">As discussed above, the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543CE5BB" w14:textId="77777777" w:rsidR="00573DF3" w:rsidRPr="00A751EB" w:rsidRDefault="00573DF3" w:rsidP="0025039E">
      <w:pPr>
        <w:autoSpaceDE w:val="0"/>
        <w:autoSpaceDN w:val="0"/>
        <w:adjustRightInd w:val="0"/>
        <w:spacing w:line="360" w:lineRule="auto"/>
        <w:rPr>
          <w:color w:val="000000" w:themeColor="text1"/>
        </w:rPr>
      </w:pPr>
    </w:p>
    <w:p w14:paraId="45090A0D" w14:textId="12BA5146" w:rsidR="00A751EB" w:rsidRDefault="00A751EB" w:rsidP="0025039E">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sidRPr="009C2552">
        <w:rPr>
          <w:i/>
          <w:iCs/>
          <w:color w:val="000000" w:themeColor="text1"/>
          <w:lang w:val="el-GR"/>
        </w:rPr>
        <w:t>β</w:t>
      </w:r>
    </w:p>
    <w:p w14:paraId="03945B3E" w14:textId="2107C744" w:rsidR="008518D7" w:rsidRPr="005442E1" w:rsidRDefault="007F2A13" w:rsidP="0025039E">
      <w:pPr>
        <w:autoSpaceDE w:val="0"/>
        <w:autoSpaceDN w:val="0"/>
        <w:adjustRightInd w:val="0"/>
        <w:spacing w:line="360" w:lineRule="auto"/>
        <w:ind w:firstLine="720"/>
        <w:rPr>
          <w:ins w:id="764" w:author="Perkowski, Evan A" w:date="2023-01-18T13:19:00Z"/>
        </w:rPr>
      </w:pPr>
      <w:r>
        <w:rPr>
          <w:color w:val="000000" w:themeColor="text1"/>
        </w:rPr>
        <w:t xml:space="preserve">In support of our hypothesis and patterns expected from theory, increasing </w:t>
      </w:r>
      <w:ins w:id="765" w:author="Perkowski, Evan A" w:date="2023-01-16T15:28:00Z">
        <w:r w:rsidR="00723922">
          <w:rPr>
            <w:i/>
            <w:iCs/>
            <w:color w:val="000000" w:themeColor="text1"/>
          </w:rPr>
          <w:t xml:space="preserve">VPD </w:t>
        </w:r>
      </w:ins>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ins w:id="766" w:author="Perkowski, Evan A" w:date="2023-01-18T16:28:00Z">
        <w:r w:rsidR="00DE41C7">
          <w:rPr>
            <w:color w:val="000000" w:themeColor="text1"/>
          </w:rPr>
          <w:t>the</w:t>
        </w:r>
      </w:ins>
      <w:r>
        <w:rPr>
          <w:color w:val="000000" w:themeColor="text1"/>
        </w:rPr>
        <w:t xml:space="preserve"> negative effect of increasing </w:t>
      </w:r>
      <w:ins w:id="767" w:author="Perkowski, Evan A" w:date="2023-01-16T15:28:00Z">
        <w:r w:rsidR="00723922">
          <w:rPr>
            <w:i/>
            <w:iCs/>
            <w:color w:val="000000" w:themeColor="text1"/>
          </w:rPr>
          <w:t>VPD</w:t>
        </w:r>
        <w:r w:rsidR="00723922" w:rsidDel="00723922">
          <w:rPr>
            <w:color w:val="000000" w:themeColor="text1"/>
          </w:rPr>
          <w:t xml:space="preserve"> </w:t>
        </w:r>
      </w:ins>
      <w:r>
        <w:rPr>
          <w:color w:val="000000" w:themeColor="text1"/>
        </w:rPr>
        <w:t xml:space="preserve">on </w:t>
      </w:r>
      <w:ins w:id="768" w:author="Perkowski, Evan A" w:date="2023-01-16T15:29:00Z">
        <w:r w:rsidR="00723922">
          <w:rPr>
            <w:i/>
            <w:iCs/>
            <w:lang w:val="el-GR"/>
          </w:rPr>
          <w:t>χ</w:t>
        </w:r>
        <w:r w:rsidR="00723922" w:rsidRPr="00723922">
          <w:t xml:space="preserve"> </w:t>
        </w:r>
      </w:ins>
      <w:r>
        <w:rPr>
          <w:color w:val="000000" w:themeColor="text1"/>
        </w:rPr>
        <w:t xml:space="preserve">(Fig. </w:t>
      </w:r>
      <w:ins w:id="769" w:author="Perkowski, Evan A" w:date="2023-01-18T12:42:00Z">
        <w:r w:rsidR="000E5023">
          <w:rPr>
            <w:color w:val="000000" w:themeColor="text1"/>
          </w:rPr>
          <w:t>3</w:t>
        </w:r>
        <w:r w:rsidR="000E5023">
          <w:rPr>
            <w:color w:val="000000" w:themeColor="text1"/>
          </w:rPr>
          <w:t>a</w:t>
        </w:r>
      </w:ins>
      <w:r>
        <w:rPr>
          <w:color w:val="000000" w:themeColor="text1"/>
        </w:rPr>
        <w:t>; Fig. 5)</w:t>
      </w:r>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strong reductions in stomatal conductance with increasing </w:t>
      </w:r>
      <w:ins w:id="770" w:author="Perkowski, Evan A" w:date="2023-01-16T15:28:00Z">
        <w:r w:rsidR="00723922">
          <w:rPr>
            <w:i/>
            <w:iCs/>
            <w:color w:val="000000" w:themeColor="text1"/>
          </w:rPr>
          <w:t>VPD</w:t>
        </w:r>
      </w:ins>
      <w:r w:rsidR="00723922" w:rsidDel="00723922">
        <w:rPr>
          <w:color w:val="000000" w:themeColor="text1"/>
        </w:rPr>
        <w:t xml:space="preserve"> </w:t>
      </w:r>
      <w:r w:rsidR="00722EFC">
        <w:rPr>
          <w:color w:val="000000" w:themeColor="text1"/>
        </w:rPr>
        <w:fldChar w:fldCharType="begin" w:fldLock="1"/>
      </w:r>
      <w:r w:rsidR="0025039E">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V.R.","non-dropping-particle":"","parse-names":false,"suffix":""}],"container-title":"Plant, Cell and Environment","id":"ITEM-2","issue":"12","issued":{"date-parts":[["1999"]]},"page":"1515-1526","title":"Survey and synthesis of intra- and interspecific variation in stomatal sensitivity to vapour pressure deficit","type":"article-journal","volume":"22"},"uris":["http://www.mendeley.com/documents/?uuid=eae220b6-67bd-4ddb-9a55-67d18ba5ff43"]},{"id":"ITEM-3","itemData":{"DOI":"10.1038/nclimate3114","ISSN":"17586798","abstract":"Soil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Change","id":"ITEM-3","issue":"11","issued":{"date-parts":[["2016"]]},"page":"1023-1027","title":"The increasing importance of atmospheric demand for ecosystem water and carbon fluxes","type":"article-journal","volume":"6"},"uris":["http://www.mendeley.com/documents/?uuid=2403359c-4827-451a-9095-efdbac2aba00"]},{"id":"ITEM-4","itemData":{"DOI":"10.1002/2016GL069416","ISSN":"19448007","abstract":"When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Letters","id":"ITEM-4","issue":"18","issued":{"date-parts":[["2016"]]},"page":"9686-9695","title":"High atmospheric demand for water can limit forest carbon uptake and transpiration as severely as dry soil","type":"article-journal","volume":"43"},"uris":["http://www.mendeley.com/documents/?uuid=1f62d4c1-56d9-4dde-9da8-40dd90c2b794"]}],"mendeley":{"formattedCitation":"(Oren et al. 1999, Novick et al. 2016, Sulman et al. 2016, Grossiord et al. 2020)","plainTextFormattedCitation":"(Oren et al. 1999, Novick et al. 2016, Sulman et al. 2016, Grossiord et al. 2020)","previouslyFormattedCitation":"(Oren et al. 1999, Novick et al. 2016, Sulman et al. 2016, Grossiord et al. 2020)"},"properties":{"noteIndex":0},"schema":"https://github.com/citation-style-language/schema/raw/master/csl-citation.json"}</w:instrText>
      </w:r>
      <w:r w:rsidR="00722EFC">
        <w:rPr>
          <w:color w:val="000000" w:themeColor="text1"/>
        </w:rPr>
        <w:fldChar w:fldCharType="separate"/>
      </w:r>
      <w:r w:rsidR="0025039E" w:rsidRPr="0025039E">
        <w:rPr>
          <w:noProof/>
          <w:color w:val="000000" w:themeColor="text1"/>
        </w:rPr>
        <w:t>(Oren et al. 1999, Novick et al. 2016, Sulman et al. 2016, Grossiord et al. 2020)</w:t>
      </w:r>
      <w:r w:rsidR="00722EFC">
        <w:rPr>
          <w:color w:val="000000" w:themeColor="text1"/>
        </w:rPr>
        <w:fldChar w:fldCharType="end"/>
      </w:r>
      <w:r>
        <w:rPr>
          <w:color w:val="000000" w:themeColor="text1"/>
        </w:rPr>
        <w:t>, a response that allows plants to minimize water loss</w:t>
      </w:r>
      <w:r w:rsidR="00722EFC">
        <w:rPr>
          <w:color w:val="000000" w:themeColor="text1"/>
        </w:rPr>
        <w:t xml:space="preserve"> </w:t>
      </w:r>
      <w:ins w:id="771" w:author="Perkowski, Evan A" w:date="2023-01-18T12:50:00Z">
        <w:r w:rsidR="002A23E5">
          <w:rPr>
            <w:color w:val="000000" w:themeColor="text1"/>
          </w:rPr>
          <w:t>as a result o</w:t>
        </w:r>
      </w:ins>
      <w:ins w:id="772" w:author="Perkowski, Evan A" w:date="2023-01-18T12:51:00Z">
        <w:r w:rsidR="002A23E5">
          <w:rPr>
            <w:color w:val="000000" w:themeColor="text1"/>
          </w:rPr>
          <w:t>f</w:t>
        </w:r>
      </w:ins>
      <w:r>
        <w:rPr>
          <w:color w:val="000000" w:themeColor="text1"/>
        </w:rPr>
        <w:t xml:space="preserve"> high atmospheric water demand.</w:t>
      </w:r>
      <w:r w:rsidR="00722EFC">
        <w:rPr>
          <w:color w:val="000000" w:themeColor="text1"/>
        </w:rPr>
        <w:t xml:space="preserve"> Results also support findings from previous experiments across environmental gradients, where increasing </w:t>
      </w:r>
      <w:ins w:id="773" w:author="Perkowski, Evan A" w:date="2023-01-16T15:29:00Z">
        <w:r w:rsidR="00723922">
          <w:rPr>
            <w:i/>
            <w:iCs/>
            <w:color w:val="000000" w:themeColor="text1"/>
          </w:rPr>
          <w:t>VPD</w:t>
        </w:r>
      </w:ins>
      <w:r w:rsidR="00723922" w:rsidDel="00723922">
        <w:rPr>
          <w:color w:val="000000" w:themeColor="text1"/>
        </w:rPr>
        <w:t xml:space="preserve"> </w:t>
      </w:r>
      <w:r w:rsidR="00722EFC">
        <w:rPr>
          <w:color w:val="000000" w:themeColor="text1"/>
        </w:rPr>
        <w:t xml:space="preserve">generally 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 xml:space="preserve">(Dong et al. 2017, 2022, Paillassa et al. 2020, </w:t>
      </w:r>
      <w:r w:rsidR="00B176A8" w:rsidRPr="00B176A8">
        <w:rPr>
          <w:noProof/>
          <w:color w:val="000000" w:themeColor="text1"/>
        </w:rPr>
        <w:lastRenderedPageBreak/>
        <w:t>Westerband et al. 2023)</w:t>
      </w:r>
      <w:r w:rsidR="00722EFC">
        <w:rPr>
          <w:color w:val="000000" w:themeColor="text1"/>
        </w:rPr>
        <w:fldChar w:fldCharType="end"/>
      </w:r>
      <w:r w:rsidR="002D12B6">
        <w:rPr>
          <w:color w:val="000000" w:themeColor="text1"/>
        </w:rPr>
        <w:t>.</w:t>
      </w:r>
      <w:ins w:id="774" w:author="Perkowski, Evan A" w:date="2023-01-18T13:10:00Z">
        <w:r w:rsidR="008518D7">
          <w:rPr>
            <w:color w:val="000000" w:themeColor="text1"/>
          </w:rPr>
          <w:t xml:space="preserve"> In this study, the narrow temperature range limited our ability to assess whether </w:t>
        </w:r>
      </w:ins>
      <w:ins w:id="775" w:author="Perkowski, Evan A" w:date="2023-01-18T13:11:00Z">
        <w:r w:rsidR="008518D7">
          <w:rPr>
            <w:color w:val="000000" w:themeColor="text1"/>
          </w:rPr>
          <w:t xml:space="preserve">relationships between </w:t>
        </w:r>
        <w:r w:rsidR="008518D7">
          <w:rPr>
            <w:i/>
            <w:iCs/>
            <w:lang w:val="el-GR"/>
          </w:rPr>
          <w:t>χ</w:t>
        </w:r>
        <w:r w:rsidR="008518D7">
          <w:rPr>
            <w:i/>
            <w:iCs/>
          </w:rPr>
          <w:t xml:space="preserve"> </w:t>
        </w:r>
        <w:r w:rsidR="008518D7">
          <w:t xml:space="preserve">and </w:t>
        </w:r>
        <w:r w:rsidR="008518D7">
          <w:rPr>
            <w:i/>
            <w:iCs/>
          </w:rPr>
          <w:t>N</w:t>
        </w:r>
        <w:r w:rsidR="008518D7">
          <w:rPr>
            <w:vertAlign w:val="subscript"/>
          </w:rPr>
          <w:t>area</w:t>
        </w:r>
        <w:r w:rsidR="008518D7">
          <w:t xml:space="preserve"> were driven by changes in temperature</w:t>
        </w:r>
      </w:ins>
      <w:ins w:id="776" w:author="Perkowski, Evan A" w:date="2023-01-18T13:42:00Z">
        <w:r w:rsidR="00747ADC">
          <w:t>.</w:t>
        </w:r>
      </w:ins>
      <w:ins w:id="777" w:author="Perkowski, Evan A" w:date="2023-01-18T13:12:00Z">
        <w:r w:rsidR="008518D7">
          <w:t xml:space="preserve"> </w:t>
        </w:r>
      </w:ins>
      <w:ins w:id="778" w:author="Perkowski, Evan A" w:date="2023-01-18T13:42:00Z">
        <w:r w:rsidR="00747ADC">
          <w:t>P</w:t>
        </w:r>
      </w:ins>
      <w:ins w:id="779" w:author="Perkowski, Evan A" w:date="2023-01-18T13:12:00Z">
        <w:r w:rsidR="008518D7">
          <w:t xml:space="preserve">revious work </w:t>
        </w:r>
      </w:ins>
      <w:ins w:id="780" w:author="Perkowski, Evan A" w:date="2023-01-18T13:43:00Z">
        <w:r w:rsidR="00747ADC">
          <w:t xml:space="preserve">indicates that </w:t>
        </w:r>
      </w:ins>
      <w:ins w:id="781" w:author="Perkowski, Evan A" w:date="2023-01-18T13:12:00Z">
        <w:r w:rsidR="008518D7">
          <w:t xml:space="preserve">increasing temperature </w:t>
        </w:r>
      </w:ins>
      <w:ins w:id="782" w:author="Perkowski, Evan A" w:date="2023-01-18T13:43:00Z">
        <w:r w:rsidR="00747ADC">
          <w:t xml:space="preserve">generally </w:t>
        </w:r>
      </w:ins>
      <w:ins w:id="783" w:author="Perkowski, Evan A" w:date="2023-01-18T13:12:00Z">
        <w:r w:rsidR="008518D7">
          <w:t>increase</w:t>
        </w:r>
      </w:ins>
      <w:ins w:id="784" w:author="Perkowski, Evan A" w:date="2023-01-18T13:42:00Z">
        <w:r w:rsidR="00747ADC">
          <w:t>s</w:t>
        </w:r>
      </w:ins>
      <w:ins w:id="785" w:author="Perkowski, Evan A" w:date="2023-01-18T13:12:00Z">
        <w:r w:rsidR="008518D7">
          <w:t xml:space="preserve"> </w:t>
        </w:r>
      </w:ins>
      <w:ins w:id="786" w:author="Perkowski, Evan A" w:date="2023-01-18T13:20:00Z">
        <w:r w:rsidR="008518D7">
          <w:rPr>
            <w:i/>
            <w:iCs/>
            <w:lang w:val="el-GR"/>
          </w:rPr>
          <w:t>χ</w:t>
        </w:r>
      </w:ins>
      <w:ins w:id="787" w:author="Perkowski, Evan A" w:date="2023-01-18T13:12:00Z">
        <w:r w:rsidR="008518D7">
          <w:t>, perhaps as a function of</w:t>
        </w:r>
      </w:ins>
      <w:ins w:id="788" w:author="Perkowski, Evan A" w:date="2023-01-18T13:13:00Z">
        <w:r w:rsidR="008518D7">
          <w:t xml:space="preserve"> faster enzyme kinetics at</w:t>
        </w:r>
      </w:ins>
      <w:ins w:id="789" w:author="Perkowski, Evan A" w:date="2023-01-18T13:15:00Z">
        <w:r w:rsidR="008518D7">
          <w:t xml:space="preserve"> increased</w:t>
        </w:r>
      </w:ins>
      <w:ins w:id="790" w:author="Perkowski, Evan A" w:date="2023-01-18T13:13:00Z">
        <w:r w:rsidR="008518D7">
          <w:t xml:space="preserve"> temperatures </w:t>
        </w:r>
      </w:ins>
      <w:ins w:id="791" w:author="Perkowski, Evan A" w:date="2023-01-18T13:14:00Z">
        <w:r w:rsidR="008518D7">
          <w:fldChar w:fldCharType="begin" w:fldLock="1"/>
        </w:r>
      </w:ins>
      <w:r w:rsidR="008518D7">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id":"ITEM-2","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Environment","id":"ITEM-2","issue":"9","issued":{"date-parts":[["2002","9"]]},"page":"1167-1179","title":"Temperature response of parameters of a biochemically based model of photosynthesis. II. A review of experimental data","type":"article-journal","volume":"25"},"uris":["http://www.mendeley.com/documents/?uuid=f142b2ba-b924-4247-ad80-0bb3c892ffdc"]},{"id":"ITEM-3","itemData":{"DOI":"10.1111/j.1365-3040.2007.01690.x","ISSN":"01407791","author":[{"dropping-particle":"","family":"Kattge","given":"Jens","non-dropping-particle":"","parse-names":false,"suffix":""},{"dropping-particle":"","family":"Knorr","given":"Wolfgang","non-dropping-particle":"","parse-names":false,"suffix":""}],"container-title":"Plant, Cell &amp; Environment","id":"ITEM-3","issue":"9","issued":{"date-parts":[["2007","9"]]},"page":"1176-1190","title":"Temperature acclimation in a biochemical model of photosynthesis: a reanalysis of data from 36 species","type":"article-journal","volume":"30"},"uris":["http://www.mendeley.com/documents/?uuid=1386fefb-1f6f-4dfa-a3ee-a1b31dbc916c"]}],"mendeley":{"formattedCitation":"(Bernacchi et al. 2001, Medlyn et al. 2002, Kattge and Knorr 2007)","plainTextFormattedCitation":"(Bernacchi et al. 2001, Medlyn et al. 2002, Kattge and Knorr 2007)","previouslyFormattedCitation":"(Bernacchi et al. 2001, Medlyn et al. 2002, Kattge and Knorr 2007)"},"properties":{"noteIndex":0},"schema":"https://github.com/citation-style-language/schema/raw/master/csl-citation.json"}</w:instrText>
      </w:r>
      <w:r w:rsidR="008518D7">
        <w:fldChar w:fldCharType="separate"/>
      </w:r>
      <w:r w:rsidR="008518D7" w:rsidRPr="008518D7">
        <w:rPr>
          <w:noProof/>
        </w:rPr>
        <w:t>(Bernacchi et al. 2001, Medlyn et al. 2002, Kattge and Knorr 2007)</w:t>
      </w:r>
      <w:ins w:id="792" w:author="Perkowski, Evan A" w:date="2023-01-18T13:14:00Z">
        <w:r w:rsidR="008518D7">
          <w:fldChar w:fldCharType="end"/>
        </w:r>
        <w:r w:rsidR="008518D7">
          <w:t xml:space="preserve"> or</w:t>
        </w:r>
      </w:ins>
      <w:ins w:id="793" w:author="Perkowski, Evan A" w:date="2023-01-18T13:12:00Z">
        <w:r w:rsidR="008518D7">
          <w:t xml:space="preserve"> decreased water viscosity </w:t>
        </w:r>
      </w:ins>
      <w:ins w:id="794" w:author="Perkowski, Evan A" w:date="2023-01-18T13:14:00Z">
        <w:r w:rsidR="008518D7">
          <w:t xml:space="preserve">at increased temperatures </w:t>
        </w:r>
      </w:ins>
      <w:ins w:id="795" w:author="Perkowski, Evan A" w:date="2023-01-18T13:15:00Z">
        <w:r w:rsidR="008518D7">
          <w:fldChar w:fldCharType="begin" w:fldLock="1"/>
        </w:r>
      </w:ins>
      <w:r w:rsidR="005442E1">
        <w:instrText>ADDIN CSL_CITATION {"citationItems":[{"id":"ITEM-1","itemData":{"DOI":"10.1021/j100721a006","ISSN":"00223654","abstract":"The relative viscosity of water has been measured with high precision in the range from 8 to 70° using a modified Cannon-Ubbelohde suspended-meniscus, dilution viscometer with a semiautomatic, optical viscometer reader. Measurements were made at 1° intervals with a relative precision of about 0.001%. The apparent energy of activation for viscous flow of water was calculated from these data. The result is given by an equation of the form ΔE‡ = A + BT + CT2 + DT3 + ET4. The root-mean-square deviation from this expression was 3.7 cal/g-mol (i.e., approximately 0.1% in ΔE‡). The results obtained did not reveal any abrupt changes, at discrete temperatures, in the observed energy of activation values. The suggestion is offered that some of the thermal anomalies (\"kinks\") which have been reported in bulk properties of water may have arisen from structural transitions in ordered water structures near interfaces.","author":[{"dropping-particle":"","family":"Korson","given":"Lawrence","non-dropping-particle":"","parse-names":false,"suffix":""},{"dropping-particle":"","family":"Drost-Hansen","given":"Walter","non-dropping-particle":"","parse-names":false,"suffix":""},{"dropping-particle":"","family":"Millero","given":"Frank J","non-dropping-particle":"","parse-names":false,"suffix":""}],"container-title":"Journal of Physical Chemistry","id":"ITEM-1","issue":"1","issued":{"date-parts":[["1969"]]},"page":"34-39","title":"Viscosity of water at various temperatures","type":"article-journal","volume":"73"},"uris":["http://www.mendeley.com/documents/?uuid=b6e66308-da44-479a-b5e8-b150ce87a2bc"]},{"id":"ITEM-2","itemData":{"DOI":"10.1063/1.3088050","ISSN":"00472689","abstract":"The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Data","id":"ITEM-2","issue":"2","issued":{"date-parts":[["2009"]]},"page":"101-125","title":"New international formulation for the viscosity of H2 O","type":"article-journal","volume":"38"},"uris":["http://www.mendeley.com/documents/?uuid=c215d344-bc40-4389-9308-90b6e2085482"]}],"mendeley":{"formattedCitation":"(Korson et al. 1969, Huber et al. 2009)","plainTextFormattedCitation":"(Korson et al. 1969, Huber et al. 2009)","previouslyFormattedCitation":"(Korson et al. 1969, Huber et al. 2009)"},"properties":{"noteIndex":0},"schema":"https://github.com/citation-style-language/schema/raw/master/csl-citation.json"}</w:instrText>
      </w:r>
      <w:r w:rsidR="008518D7">
        <w:fldChar w:fldCharType="separate"/>
      </w:r>
      <w:r w:rsidR="008518D7" w:rsidRPr="008518D7">
        <w:rPr>
          <w:noProof/>
        </w:rPr>
        <w:t>(Korson et al. 1969, Huber et al. 2009)</w:t>
      </w:r>
      <w:ins w:id="796" w:author="Perkowski, Evan A" w:date="2023-01-18T13:15:00Z">
        <w:r w:rsidR="008518D7">
          <w:fldChar w:fldCharType="end"/>
        </w:r>
      </w:ins>
      <w:ins w:id="797" w:author="Perkowski, Evan A" w:date="2023-01-18T13:14:00Z">
        <w:r w:rsidR="008518D7">
          <w:t xml:space="preserve">. </w:t>
        </w:r>
      </w:ins>
      <w:ins w:id="798" w:author="Perkowski, Evan A" w:date="2023-01-18T13:20:00Z">
        <w:r w:rsidR="005442E1">
          <w:t>Stimulations</w:t>
        </w:r>
      </w:ins>
      <w:ins w:id="799" w:author="Perkowski, Evan A" w:date="2023-01-18T13:19:00Z">
        <w:r w:rsidR="008518D7">
          <w:t xml:space="preserve"> in </w:t>
        </w:r>
      </w:ins>
      <w:ins w:id="800" w:author="Perkowski, Evan A" w:date="2023-01-18T13:20:00Z">
        <w:r w:rsidR="008518D7">
          <w:rPr>
            <w:i/>
            <w:iCs/>
            <w:lang w:val="el-GR"/>
          </w:rPr>
          <w:t>χ</w:t>
        </w:r>
        <w:r w:rsidR="008518D7">
          <w:t xml:space="preserve"> </w:t>
        </w:r>
      </w:ins>
      <w:ins w:id="801" w:author="Perkowski, Evan A" w:date="2023-01-18T13:43:00Z">
        <w:r w:rsidR="00747ADC">
          <w:t>with</w:t>
        </w:r>
      </w:ins>
      <w:ins w:id="802" w:author="Perkowski, Evan A" w:date="2023-01-18T13:20:00Z">
        <w:r w:rsidR="008518D7">
          <w:t xml:space="preserve"> increas</w:t>
        </w:r>
      </w:ins>
      <w:ins w:id="803" w:author="Perkowski, Evan A" w:date="2023-01-18T13:43:00Z">
        <w:r w:rsidR="00747ADC">
          <w:t>ing</w:t>
        </w:r>
      </w:ins>
      <w:ins w:id="804" w:author="Perkowski, Evan A" w:date="2023-01-18T13:20:00Z">
        <w:r w:rsidR="008518D7">
          <w:t xml:space="preserve"> temperature often correspond with reductions in </w:t>
        </w:r>
        <w:r w:rsidR="005442E1">
          <w:rPr>
            <w:i/>
            <w:iCs/>
          </w:rPr>
          <w:t>N</w:t>
        </w:r>
        <w:r w:rsidR="005442E1">
          <w:rPr>
            <w:vertAlign w:val="subscript"/>
          </w:rPr>
          <w:t>area</w:t>
        </w:r>
        <w:r w:rsidR="005442E1">
          <w:t xml:space="preserve"> across environmental gradients</w:t>
        </w:r>
      </w:ins>
      <w:ins w:id="805" w:author="Perkowski, Evan A" w:date="2023-01-18T13:22:00Z">
        <w:r w:rsidR="005442E1">
          <w:t xml:space="preserve"> </w:t>
        </w:r>
        <w:r w:rsidR="005442E1">
          <w:fldChar w:fldCharType="begin" w:fldLock="1"/>
        </w:r>
      </w:ins>
      <w:r w:rsidR="00581E8C">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et al. 2020)","plainTextFormattedCitation":"(Dong et al. 2020)","previouslyFormattedCitation":"(Dong et al. 2020)"},"properties":{"noteIndex":0},"schema":"https://github.com/citation-style-language/schema/raw/master/csl-citation.json"}</w:instrText>
      </w:r>
      <w:r w:rsidR="005442E1">
        <w:fldChar w:fldCharType="separate"/>
      </w:r>
      <w:r w:rsidR="005442E1" w:rsidRPr="005442E1">
        <w:rPr>
          <w:noProof/>
        </w:rPr>
        <w:t>(Dong et al. 2020)</w:t>
      </w:r>
      <w:ins w:id="806" w:author="Perkowski, Evan A" w:date="2023-01-18T13:22:00Z">
        <w:r w:rsidR="005442E1">
          <w:fldChar w:fldCharType="end"/>
        </w:r>
      </w:ins>
      <w:ins w:id="807" w:author="Perkowski, Evan A" w:date="2023-01-18T13:20:00Z">
        <w:r w:rsidR="005442E1">
          <w:t>, suggesting patterns consistent with those expected from theory</w:t>
        </w:r>
      </w:ins>
      <w:ins w:id="808" w:author="Perkowski, Evan A" w:date="2023-01-18T13:43:00Z">
        <w:r w:rsidR="00747ADC">
          <w:t xml:space="preserve">, though </w:t>
        </w:r>
      </w:ins>
      <w:ins w:id="809" w:author="Perkowski, Evan A" w:date="2023-01-18T16:29:00Z">
        <w:r w:rsidR="00DE41C7">
          <w:t xml:space="preserve">this was </w:t>
        </w:r>
      </w:ins>
      <w:ins w:id="810" w:author="Perkowski, Evan A" w:date="2023-01-18T13:43:00Z">
        <w:r w:rsidR="00747ADC">
          <w:t>not quantified here.</w:t>
        </w:r>
      </w:ins>
    </w:p>
    <w:p w14:paraId="0BB3D210" w14:textId="778AB35D" w:rsidR="00F4054A" w:rsidRDefault="00F4054A" w:rsidP="0025039E">
      <w:pPr>
        <w:autoSpaceDE w:val="0"/>
        <w:autoSpaceDN w:val="0"/>
        <w:adjustRightInd w:val="0"/>
        <w:spacing w:line="360" w:lineRule="auto"/>
        <w:rPr>
          <w:color w:val="000000" w:themeColor="text1"/>
        </w:rPr>
      </w:pPr>
    </w:p>
    <w:p w14:paraId="307F2C5B" w14:textId="48B0BA67" w:rsidR="00923F9A" w:rsidRDefault="00F4054A" w:rsidP="0025039E">
      <w:pPr>
        <w:autoSpaceDE w:val="0"/>
        <w:autoSpaceDN w:val="0"/>
        <w:adjustRightInd w:val="0"/>
        <w:spacing w:line="360" w:lineRule="auto"/>
        <w:rPr>
          <w:i/>
          <w:iCs/>
          <w:color w:val="000000" w:themeColor="text1"/>
          <w:vertAlign w:val="subscript"/>
        </w:rPr>
      </w:pPr>
      <w:r>
        <w:rPr>
          <w:i/>
          <w:iCs/>
          <w:color w:val="000000" w:themeColor="text1"/>
        </w:rPr>
        <w:t xml:space="preserve">Species identity traits modify effects of the environment </w:t>
      </w:r>
      <w:r w:rsidRPr="00F4054A">
        <w:rPr>
          <w:i/>
          <w:iCs/>
          <w:color w:val="000000" w:themeColor="text1"/>
        </w:rPr>
        <w:t xml:space="preserve">on </w:t>
      </w:r>
      <w:r w:rsidRPr="00F4054A">
        <w:rPr>
          <w:i/>
          <w:iCs/>
          <w:color w:val="000000" w:themeColor="text1"/>
          <w:lang w:val="el-GR"/>
        </w:rPr>
        <w:t>β</w:t>
      </w:r>
      <w:r w:rsidRPr="00F4054A">
        <w:rPr>
          <w:i/>
          <w:iCs/>
          <w:color w:val="000000" w:themeColor="text1"/>
        </w:rPr>
        <w:t xml:space="preserve">, </w:t>
      </w:r>
      <w:ins w:id="811" w:author="Perkowski, Evan A" w:date="2023-01-18T13:41:00Z">
        <w:r w:rsidR="00747ADC">
          <w:rPr>
            <w:i/>
            <w:iCs/>
            <w:lang w:val="el-GR"/>
          </w:rPr>
          <w:t>χ</w:t>
        </w:r>
      </w:ins>
      <w:r w:rsidRPr="00F4054A">
        <w:rPr>
          <w:i/>
          <w:iCs/>
          <w:color w:val="000000" w:themeColor="text1"/>
        </w:rPr>
        <w:t>, and N</w:t>
      </w:r>
      <w:r w:rsidRPr="00F4054A">
        <w:rPr>
          <w:i/>
          <w:iCs/>
          <w:color w:val="000000" w:themeColor="text1"/>
          <w:vertAlign w:val="subscript"/>
        </w:rPr>
        <w:t>area</w:t>
      </w:r>
    </w:p>
    <w:p w14:paraId="24860380" w14:textId="7D47B042" w:rsidR="00EE6FF9" w:rsidRDefault="00923F9A" w:rsidP="0025039E">
      <w:pPr>
        <w:autoSpaceDE w:val="0"/>
        <w:autoSpaceDN w:val="0"/>
        <w:adjustRightInd w:val="0"/>
        <w:spacing w:line="360" w:lineRule="auto"/>
        <w:rPr>
          <w:ins w:id="812" w:author="Perkowski, Evan A" w:date="2023-01-18T14:33:00Z"/>
        </w:rPr>
      </w:pPr>
      <w:r>
        <w:rPr>
          <w:color w:val="000000" w:themeColor="text1"/>
        </w:rPr>
        <w:tab/>
      </w:r>
      <w:r w:rsidR="00E557CE">
        <w:rPr>
          <w:color w:val="000000" w:themeColor="text1"/>
        </w:rPr>
        <w:t xml:space="preserve">N-fixing species generally had higher </w:t>
      </w:r>
      <w:r w:rsidR="00E557CE">
        <w:rPr>
          <w:i/>
          <w:iCs/>
          <w:color w:val="000000" w:themeColor="text1"/>
        </w:rPr>
        <w:t>N</w:t>
      </w:r>
      <w:r w:rsidR="00E557CE">
        <w:rPr>
          <w:color w:val="000000" w:themeColor="text1"/>
          <w:vertAlign w:val="subscript"/>
        </w:rPr>
        <w:t>area</w:t>
      </w:r>
      <w:r w:rsidR="00E557CE">
        <w:rPr>
          <w:color w:val="000000" w:themeColor="text1"/>
        </w:rPr>
        <w:t xml:space="preserve"> values on average compared to non-fixing species, a pattern driven by a strong</w:t>
      </w:r>
      <w:r w:rsidR="00A00EF5">
        <w:rPr>
          <w:color w:val="000000" w:themeColor="text1"/>
        </w:rPr>
        <w:t>er</w:t>
      </w:r>
      <w:r w:rsidR="00E557CE">
        <w:rPr>
          <w:color w:val="000000" w:themeColor="text1"/>
        </w:rPr>
        <w:t xml:space="preserve"> stimulation in </w:t>
      </w:r>
      <w:r w:rsidR="00E557CE">
        <w:rPr>
          <w:i/>
          <w:iCs/>
          <w:color w:val="000000" w:themeColor="text1"/>
        </w:rPr>
        <w:t>N</w:t>
      </w:r>
      <w:r w:rsidR="00E557CE">
        <w:rPr>
          <w:color w:val="000000" w:themeColor="text1"/>
          <w:vertAlign w:val="subscript"/>
        </w:rPr>
        <w:t>mass</w:t>
      </w:r>
      <w:r w:rsidR="00E557CE">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 (Table 4).</w:t>
      </w:r>
      <w:r w:rsidR="003C0438">
        <w:rPr>
          <w:color w:val="000000" w:themeColor="text1"/>
        </w:rPr>
        <w:t xml:space="preserve"> We found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5E59CF">
        <w:rPr>
          <w:i/>
          <w:iCs/>
          <w:lang w:val="el-GR"/>
        </w:rPr>
        <w:t>χ</w:t>
      </w:r>
      <w:r w:rsidR="005E59CF" w:rsidRPr="00723922">
        <w:t xml:space="preserve"> </w:t>
      </w:r>
      <w:r w:rsidR="003C0438">
        <w:rPr>
          <w:color w:val="000000" w:themeColor="text1"/>
        </w:rPr>
        <w:t>values compared to non-fixing species</w:t>
      </w:r>
      <w:r w:rsidR="00B75C7A">
        <w:rPr>
          <w:color w:val="000000" w:themeColor="text1"/>
        </w:rPr>
        <w:t xml:space="preserve"> across </w:t>
      </w:r>
      <w:ins w:id="813" w:author="Perkowski, Evan A" w:date="2023-01-18T16:29:00Z">
        <w:r w:rsidR="00DE41C7">
          <w:rPr>
            <w:color w:val="000000" w:themeColor="text1"/>
          </w:rPr>
          <w:t xml:space="preserve">the </w:t>
        </w:r>
      </w:ins>
      <w:r w:rsidR="00B75C7A">
        <w:rPr>
          <w:color w:val="000000" w:themeColor="text1"/>
        </w:rPr>
        <w:t xml:space="preserve">environmental gradient (Fig. 3, </w:t>
      </w:r>
      <w:r w:rsidR="00723922">
        <w:rPr>
          <w:color w:val="000000" w:themeColor="text1"/>
        </w:rPr>
        <w:t>Fig.</w:t>
      </w:r>
      <w:r w:rsidR="00B75C7A">
        <w:rPr>
          <w:color w:val="000000" w:themeColor="text1"/>
        </w:rPr>
        <w:t xml:space="preserve"> 5)</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xml:space="preserve">, and that increases in </w:t>
      </w:r>
      <w:r w:rsidR="003C0438">
        <w:rPr>
          <w:i/>
          <w:iCs/>
          <w:color w:val="000000" w:themeColor="text1"/>
        </w:rPr>
        <w:t>N</w:t>
      </w:r>
      <w:r w:rsidR="003C0438">
        <w:rPr>
          <w:color w:val="000000" w:themeColor="text1"/>
          <w:vertAlign w:val="subscript"/>
        </w:rPr>
        <w:t>mass</w:t>
      </w:r>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w:t>
      </w:r>
      <w:ins w:id="814" w:author="Perkowski, Evan A" w:date="2023-01-16T15:02:00Z">
        <w:r w:rsidR="005E59CF">
          <w:rPr>
            <w:i/>
            <w:iCs/>
            <w:lang w:val="el-GR"/>
          </w:rPr>
          <w:t>χ</w:t>
        </w:r>
      </w:ins>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our results are consistent with results from</w:t>
      </w:r>
      <w:r w:rsidR="00B75C7A">
        <w:rPr>
          <w:color w:val="000000" w:themeColor="text1"/>
        </w:rPr>
        <w:t xml:space="preserve"> previous environmental gradient experiments, </w:t>
      </w:r>
      <w:r w:rsidR="003C0438">
        <w:rPr>
          <w:color w:val="000000" w:themeColor="text1"/>
        </w:rPr>
        <w:t>they do not necessarily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ins w:id="815" w:author="Perkowski, Evan A" w:date="2023-01-16T15:02:00Z">
        <w:r w:rsidR="005E59CF">
          <w:rPr>
            <w:i/>
            <w:iCs/>
            <w:lang w:val="el-GR"/>
          </w:rPr>
          <w:t>χ</w:t>
        </w:r>
      </w:ins>
      <w:r w:rsidR="003C0438">
        <w:t>.</w:t>
      </w:r>
    </w:p>
    <w:p w14:paraId="43870823" w14:textId="4737430E" w:rsidR="00985720" w:rsidRPr="001B6C99" w:rsidRDefault="00581E8C" w:rsidP="001B6C99">
      <w:pPr>
        <w:autoSpaceDE w:val="0"/>
        <w:autoSpaceDN w:val="0"/>
        <w:adjustRightInd w:val="0"/>
        <w:spacing w:line="360" w:lineRule="auto"/>
        <w:ind w:firstLine="720"/>
        <w:rPr>
          <w:ins w:id="816" w:author="Perkowski, Evan A" w:date="2023-01-18T14:59:00Z"/>
        </w:rPr>
      </w:pPr>
      <w:commentRangeStart w:id="817"/>
      <w:ins w:id="818" w:author="Perkowski, Evan A" w:date="2023-01-18T14:33:00Z">
        <w:r>
          <w:t>C</w:t>
        </w:r>
      </w:ins>
      <w:commentRangeEnd w:id="817"/>
      <w:ins w:id="819" w:author="Perkowski, Evan A" w:date="2023-01-18T16:44:00Z">
        <w:r w:rsidR="00CF3820">
          <w:rPr>
            <w:rStyle w:val="CommentReference"/>
            <w:rFonts w:eastAsiaTheme="minorHAnsi" w:cs="Times New Roman (Body CS)"/>
          </w:rPr>
          <w:commentReference w:id="817"/>
        </w:r>
      </w:ins>
      <w:ins w:id="820" w:author="Perkowski, Evan A" w:date="2023-01-18T14:33:00Z">
        <w:r>
          <w:rPr>
            <w:vertAlign w:val="subscript"/>
          </w:rPr>
          <w:t>4</w:t>
        </w:r>
        <w:r>
          <w:t xml:space="preserve"> species generally had lower </w:t>
        </w:r>
      </w:ins>
      <w:ins w:id="821" w:author="Perkowski, Evan A" w:date="2023-01-18T13:45:00Z">
        <w:r w:rsidR="00747ADC" w:rsidRPr="00F4054A">
          <w:rPr>
            <w:i/>
            <w:iCs/>
            <w:color w:val="000000" w:themeColor="text1"/>
            <w:lang w:val="el-GR"/>
          </w:rPr>
          <w:t>β</w:t>
        </w:r>
      </w:ins>
      <w:ins w:id="822" w:author="Perkowski, Evan A" w:date="2023-01-18T14:32:00Z">
        <w:r w:rsidRPr="00581E8C">
          <w:rPr>
            <w:color w:val="000000" w:themeColor="text1"/>
          </w:rPr>
          <w:t xml:space="preserve"> </w:t>
        </w:r>
      </w:ins>
      <w:ins w:id="823" w:author="Perkowski, Evan A" w:date="2023-01-18T14:33:00Z">
        <w:r>
          <w:rPr>
            <w:color w:val="000000" w:themeColor="text1"/>
          </w:rPr>
          <w:t>(Fig. 2; Fig. 5)</w:t>
        </w:r>
      </w:ins>
      <w:ins w:id="824" w:author="Perkowski, Evan A" w:date="2023-01-18T14:36:00Z">
        <w:r>
          <w:rPr>
            <w:color w:val="000000" w:themeColor="text1"/>
          </w:rPr>
          <w:t xml:space="preserve">, </w:t>
        </w:r>
      </w:ins>
      <w:ins w:id="825" w:author="Perkowski, Evan A" w:date="2023-01-18T13:45:00Z">
        <w:r w:rsidR="00747ADC">
          <w:rPr>
            <w:i/>
            <w:iCs/>
            <w:lang w:val="el-GR"/>
          </w:rPr>
          <w:t>χ</w:t>
        </w:r>
      </w:ins>
      <w:ins w:id="826" w:author="Perkowski, Evan A" w:date="2023-01-18T14:33:00Z">
        <w:r w:rsidRPr="00581E8C">
          <w:t xml:space="preserve"> </w:t>
        </w:r>
        <w:r>
          <w:t>(Fig. 3)</w:t>
        </w:r>
      </w:ins>
      <w:ins w:id="827" w:author="Perkowski, Evan A" w:date="2023-01-18T14:36:00Z">
        <w:r>
          <w:t xml:space="preserve">, and </w:t>
        </w:r>
        <w:r>
          <w:rPr>
            <w:i/>
            <w:iCs/>
          </w:rPr>
          <w:t>N</w:t>
        </w:r>
        <w:r>
          <w:rPr>
            <w:vertAlign w:val="subscript"/>
          </w:rPr>
          <w:t>area</w:t>
        </w:r>
        <w:r>
          <w:t xml:space="preserve"> (Fig. 4)</w:t>
        </w:r>
      </w:ins>
      <w:ins w:id="828" w:author="Perkowski, Evan A" w:date="2023-01-18T14:34:00Z">
        <w:r>
          <w:t xml:space="preserve"> values than C</w:t>
        </w:r>
        <w:r>
          <w:rPr>
            <w:vertAlign w:val="subscript"/>
          </w:rPr>
          <w:t>3</w:t>
        </w:r>
        <w:r>
          <w:t xml:space="preserve"> species</w:t>
        </w:r>
      </w:ins>
      <w:ins w:id="829" w:author="Perkowski, Evan A" w:date="2023-01-18T14:36:00Z">
        <w:r>
          <w:t xml:space="preserve">. </w:t>
        </w:r>
      </w:ins>
      <w:ins w:id="830" w:author="Perkowski, Evan A" w:date="2023-01-18T14:43:00Z">
        <w:r>
          <w:t xml:space="preserve">Reduced </w:t>
        </w:r>
        <w:r w:rsidRPr="00F4054A">
          <w:rPr>
            <w:i/>
            <w:iCs/>
            <w:color w:val="000000" w:themeColor="text1"/>
            <w:lang w:val="el-GR"/>
          </w:rPr>
          <w:t>β</w:t>
        </w:r>
        <w:r>
          <w:rPr>
            <w:color w:val="000000" w:themeColor="text1"/>
          </w:rPr>
          <w:t xml:space="preserve"> </w:t>
        </w:r>
      </w:ins>
      <w:ins w:id="831" w:author="Perkowski, Evan A" w:date="2023-01-18T15:02:00Z">
        <w:r w:rsidR="00985720">
          <w:rPr>
            <w:color w:val="000000" w:themeColor="text1"/>
          </w:rPr>
          <w:t xml:space="preserve">and </w:t>
        </w:r>
        <w:r w:rsidR="00985720">
          <w:rPr>
            <w:i/>
            <w:iCs/>
            <w:lang w:val="el-GR"/>
          </w:rPr>
          <w:t>χ</w:t>
        </w:r>
        <w:r w:rsidR="00985720">
          <w:rPr>
            <w:color w:val="000000" w:themeColor="text1"/>
          </w:rPr>
          <w:t xml:space="preserve"> </w:t>
        </w:r>
      </w:ins>
      <w:ins w:id="832" w:author="Perkowski, Evan A" w:date="2023-01-18T14:43:00Z">
        <w:r>
          <w:rPr>
            <w:color w:val="000000" w:themeColor="text1"/>
          </w:rPr>
          <w:t xml:space="preserve">values </w:t>
        </w:r>
        <w:r>
          <w:t>in C</w:t>
        </w:r>
        <w:r>
          <w:rPr>
            <w:vertAlign w:val="subscript"/>
          </w:rPr>
          <w:t>4</w:t>
        </w:r>
        <w:r>
          <w:t xml:space="preserve"> species follow our hypothes</w:t>
        </w:r>
      </w:ins>
      <w:ins w:id="833" w:author="Perkowski, Evan A" w:date="2023-01-18T16:30:00Z">
        <w:r w:rsidR="00DE41C7">
          <w:t>i</w:t>
        </w:r>
      </w:ins>
      <w:ins w:id="834" w:author="Perkowski, Evan A" w:date="2023-01-18T14:43:00Z">
        <w:r>
          <w:t>s</w:t>
        </w:r>
        <w:r>
          <w:t xml:space="preserve">, a pattern that could be the result of either reduced </w:t>
        </w:r>
        <w:r>
          <w:t>costs of n</w:t>
        </w:r>
      </w:ins>
      <w:ins w:id="835" w:author="Perkowski, Evan A" w:date="2023-01-18T14:50:00Z">
        <w:r w:rsidR="00C84E3C">
          <w:t>itrogen</w:t>
        </w:r>
      </w:ins>
      <w:ins w:id="836" w:author="Perkowski, Evan A" w:date="2023-01-18T14:43:00Z">
        <w:r>
          <w:t xml:space="preserve"> acquisition and use or increased costs of water acquisition and use </w:t>
        </w:r>
        <w:r>
          <w:fldChar w:fldCharType="begin" w:fldLock="1"/>
        </w:r>
      </w:ins>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ins w:id="837" w:author="Perkowski, Evan A" w:date="2023-01-18T14:43:00Z">
        <w:r>
          <w:fldChar w:fldCharType="separate"/>
        </w:r>
        <w:r w:rsidRPr="00581E8C">
          <w:rPr>
            <w:noProof/>
          </w:rPr>
          <w:t>(Wright et al. 2003, Prentice et al. 2014)</w:t>
        </w:r>
        <w:r>
          <w:fldChar w:fldCharType="end"/>
        </w:r>
        <w:r>
          <w:t xml:space="preserve">. </w:t>
        </w:r>
      </w:ins>
      <w:ins w:id="838" w:author="Perkowski, Evan A" w:date="2023-01-18T14:44:00Z">
        <w:r w:rsidR="00C84E3C">
          <w:t xml:space="preserve">Results </w:t>
        </w:r>
      </w:ins>
      <w:ins w:id="839" w:author="Perkowski, Evan A" w:date="2023-01-18T16:30:00Z">
        <w:r w:rsidR="00DE41C7">
          <w:t>also</w:t>
        </w:r>
      </w:ins>
      <w:ins w:id="840" w:author="Perkowski, Evan A" w:date="2023-01-18T14:44:00Z">
        <w:r w:rsidR="00C84E3C">
          <w:t xml:space="preserve"> indicate that </w:t>
        </w:r>
        <w:r w:rsidR="00C84E3C" w:rsidRPr="00F4054A">
          <w:rPr>
            <w:i/>
            <w:iCs/>
            <w:color w:val="000000" w:themeColor="text1"/>
            <w:lang w:val="el-GR"/>
          </w:rPr>
          <w:t>β</w:t>
        </w:r>
      </w:ins>
      <w:ins w:id="841" w:author="Perkowski, Evan A" w:date="2023-01-18T14:45:00Z">
        <w:r w:rsidR="00C84E3C">
          <w:rPr>
            <w:i/>
            <w:iCs/>
            <w:color w:val="000000" w:themeColor="text1"/>
          </w:rPr>
          <w:t xml:space="preserve"> </w:t>
        </w:r>
        <w:r w:rsidR="00C84E3C">
          <w:rPr>
            <w:color w:val="000000" w:themeColor="text1"/>
          </w:rPr>
          <w:t>in</w:t>
        </w:r>
      </w:ins>
      <w:ins w:id="842" w:author="Perkowski, Evan A" w:date="2023-01-18T14:44:00Z">
        <w:r w:rsidR="00C84E3C">
          <w:t xml:space="preserve"> C</w:t>
        </w:r>
        <w:r w:rsidR="00C84E3C">
          <w:rPr>
            <w:vertAlign w:val="subscript"/>
          </w:rPr>
          <w:t>4</w:t>
        </w:r>
        <w:r w:rsidR="00C84E3C">
          <w:t xml:space="preserve"> nonlegumes</w:t>
        </w:r>
      </w:ins>
      <w:ins w:id="843" w:author="Perkowski, Evan A" w:date="2023-01-18T14:54:00Z">
        <w:r w:rsidR="00C84E3C">
          <w:t xml:space="preserve"> was unresponsive to changes in soil nitrogen availability despite an apparent negative effect of increasing soil nitrogen availability </w:t>
        </w:r>
      </w:ins>
      <w:ins w:id="844" w:author="Perkowski, Evan A" w:date="2023-01-18T14:51:00Z">
        <w:r w:rsidR="00C84E3C">
          <w:t>on</w:t>
        </w:r>
      </w:ins>
      <w:ins w:id="845" w:author="Perkowski, Evan A" w:date="2023-01-18T14:47:00Z">
        <w:r w:rsidR="00C84E3C">
          <w:t xml:space="preserve">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legumes and C</w:t>
        </w:r>
        <w:r w:rsidR="00C84E3C">
          <w:rPr>
            <w:vertAlign w:val="subscript"/>
          </w:rPr>
          <w:t>3</w:t>
        </w:r>
        <w:r w:rsidR="00C84E3C" w:rsidRPr="00C84E3C">
          <w:t xml:space="preserve"> </w:t>
        </w:r>
        <w:r w:rsidR="00C84E3C">
          <w:t>nonlegumes</w:t>
        </w:r>
      </w:ins>
      <w:ins w:id="846" w:author="Perkowski, Evan A" w:date="2023-01-18T14:49:00Z">
        <w:r w:rsidR="00C84E3C">
          <w:t xml:space="preserve"> (</w:t>
        </w:r>
      </w:ins>
      <w:ins w:id="847" w:author="Perkowski, Evan A" w:date="2023-01-18T14:51:00Z">
        <w:r w:rsidR="00C84E3C">
          <w:t>Fig. 2a)</w:t>
        </w:r>
      </w:ins>
      <w:ins w:id="848" w:author="Perkowski, Evan A" w:date="2023-01-18T14:47:00Z">
        <w:r w:rsidR="00C84E3C">
          <w:t>.</w:t>
        </w:r>
      </w:ins>
      <w:ins w:id="849" w:author="Perkowski, Evan A" w:date="2023-01-18T14:49:00Z">
        <w:r w:rsidR="00C84E3C">
          <w:t xml:space="preserve"> </w:t>
        </w:r>
      </w:ins>
      <w:ins w:id="850" w:author="Perkowski, Evan A" w:date="2023-01-18T14:55:00Z">
        <w:r w:rsidR="00985720">
          <w:t xml:space="preserve">Combined with a general null response of </w:t>
        </w:r>
      </w:ins>
      <w:ins w:id="851" w:author="Perkowski, Evan A" w:date="2023-01-18T14:49:00Z">
        <w:r w:rsidR="00C84E3C" w:rsidRPr="00F4054A">
          <w:rPr>
            <w:i/>
            <w:iCs/>
            <w:color w:val="000000" w:themeColor="text1"/>
            <w:lang w:val="el-GR"/>
          </w:rPr>
          <w:t>β</w:t>
        </w:r>
        <w:r w:rsidR="00C84E3C">
          <w:rPr>
            <w:color w:val="000000" w:themeColor="text1"/>
          </w:rPr>
          <w:t xml:space="preserve"> to soil moisture regardless of plant functional group</w:t>
        </w:r>
      </w:ins>
      <w:ins w:id="852" w:author="Perkowski, Evan A" w:date="2023-01-18T14:50:00Z">
        <w:r w:rsidR="00C84E3C">
          <w:rPr>
            <w:color w:val="000000" w:themeColor="text1"/>
          </w:rPr>
          <w:t xml:space="preserve"> (Fig. </w:t>
        </w:r>
      </w:ins>
      <w:ins w:id="853" w:author="Perkowski, Evan A" w:date="2023-01-18T14:51:00Z">
        <w:r w:rsidR="00C84E3C">
          <w:rPr>
            <w:color w:val="000000" w:themeColor="text1"/>
          </w:rPr>
          <w:t>2b)</w:t>
        </w:r>
      </w:ins>
      <w:ins w:id="854" w:author="Perkowski, Evan A" w:date="2023-01-18T14:49:00Z">
        <w:r w:rsidR="00C84E3C">
          <w:rPr>
            <w:color w:val="000000" w:themeColor="text1"/>
          </w:rPr>
          <w:t xml:space="preserve">, these </w:t>
        </w:r>
      </w:ins>
      <w:ins w:id="855" w:author="Perkowski, Evan A" w:date="2023-01-18T14:55:00Z">
        <w:r w:rsidR="00985720">
          <w:rPr>
            <w:color w:val="000000" w:themeColor="text1"/>
          </w:rPr>
          <w:t>patterns</w:t>
        </w:r>
      </w:ins>
      <w:ins w:id="856" w:author="Perkowski, Evan A" w:date="2023-01-18T14:49:00Z">
        <w:r w:rsidR="00C84E3C">
          <w:rPr>
            <w:color w:val="000000" w:themeColor="text1"/>
          </w:rPr>
          <w:t xml:space="preserve"> </w:t>
        </w:r>
      </w:ins>
      <w:ins w:id="857" w:author="Perkowski, Evan A" w:date="2023-01-18T14:52:00Z">
        <w:r w:rsidR="00C84E3C">
          <w:rPr>
            <w:color w:val="000000" w:themeColor="text1"/>
          </w:rPr>
          <w:t>imply</w:t>
        </w:r>
      </w:ins>
      <w:ins w:id="858" w:author="Perkowski, Evan A" w:date="2023-01-18T14:49:00Z">
        <w:r w:rsidR="00C84E3C">
          <w:rPr>
            <w:color w:val="000000" w:themeColor="text1"/>
          </w:rPr>
          <w:t xml:space="preserve"> that </w:t>
        </w:r>
      </w:ins>
      <w:ins w:id="859" w:author="Perkowski, Evan A" w:date="2023-01-18T14:53:00Z">
        <w:r w:rsidR="00C84E3C">
          <w:rPr>
            <w:color w:val="000000" w:themeColor="text1"/>
          </w:rPr>
          <w:t xml:space="preserve">reduced </w:t>
        </w:r>
        <w:r w:rsidR="00C84E3C" w:rsidRPr="00F4054A">
          <w:rPr>
            <w:i/>
            <w:iCs/>
            <w:color w:val="000000" w:themeColor="text1"/>
            <w:lang w:val="el-GR"/>
          </w:rPr>
          <w:t>β</w:t>
        </w:r>
        <w:r w:rsidR="00C84E3C">
          <w:rPr>
            <w:color w:val="000000" w:themeColor="text1"/>
          </w:rPr>
          <w:t xml:space="preserve"> values in C</w:t>
        </w:r>
        <w:r w:rsidR="00C84E3C">
          <w:rPr>
            <w:color w:val="000000" w:themeColor="text1"/>
            <w:vertAlign w:val="subscript"/>
          </w:rPr>
          <w:t>4</w:t>
        </w:r>
        <w:r w:rsidR="00C84E3C">
          <w:rPr>
            <w:color w:val="000000" w:themeColor="text1"/>
          </w:rPr>
          <w:t xml:space="preserve"> species</w:t>
        </w:r>
      </w:ins>
      <w:ins w:id="860" w:author="Perkowski, Evan A" w:date="2023-01-18T15:02:00Z">
        <w:r w:rsidR="00985720">
          <w:rPr>
            <w:color w:val="000000" w:themeColor="text1"/>
          </w:rPr>
          <w:t xml:space="preserve"> may be</w:t>
        </w:r>
      </w:ins>
      <w:ins w:id="861" w:author="Perkowski, Evan A" w:date="2023-01-18T14:53:00Z">
        <w:r w:rsidR="00C84E3C">
          <w:rPr>
            <w:color w:val="000000" w:themeColor="text1"/>
          </w:rPr>
          <w:t xml:space="preserve"> the </w:t>
        </w:r>
        <w:r w:rsidR="00C84E3C">
          <w:rPr>
            <w:color w:val="000000" w:themeColor="text1"/>
          </w:rPr>
          <w:lastRenderedPageBreak/>
          <w:t>result of lower costs of nitrogen acquisition and use relative to C</w:t>
        </w:r>
        <w:r w:rsidR="00C84E3C">
          <w:rPr>
            <w:color w:val="000000" w:themeColor="text1"/>
            <w:vertAlign w:val="subscript"/>
          </w:rPr>
          <w:t>3</w:t>
        </w:r>
        <w:r w:rsidR="00C84E3C">
          <w:rPr>
            <w:color w:val="000000" w:themeColor="text1"/>
          </w:rPr>
          <w:t xml:space="preserve"> species.</w:t>
        </w:r>
      </w:ins>
      <w:ins w:id="862" w:author="Perkowski, Evan A" w:date="2023-01-18T14:55:00Z">
        <w:r w:rsidR="00985720">
          <w:rPr>
            <w:color w:val="000000" w:themeColor="text1"/>
          </w:rPr>
          <w:t xml:space="preserve"> </w:t>
        </w:r>
      </w:ins>
      <w:ins w:id="863" w:author="Perkowski, Evan A" w:date="2023-01-18T15:13:00Z">
        <w:r w:rsidR="001B6C99">
          <w:t xml:space="preserve">While lower </w:t>
        </w:r>
        <w:r w:rsidR="001B6C99">
          <w:rPr>
            <w:i/>
            <w:iCs/>
            <w:lang w:val="el-GR"/>
          </w:rPr>
          <w:t>β</w:t>
        </w:r>
        <w:r w:rsidR="001B6C99">
          <w:t xml:space="preserve"> values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lower </w:t>
        </w:r>
        <w:r w:rsidR="001B6C99" w:rsidRPr="004B3F25">
          <w:rPr>
            <w:i/>
            <w:iCs/>
            <w:lang w:val="el-GR"/>
          </w:rPr>
          <w:t>χ</w:t>
        </w:r>
        <w:r w:rsidR="001B6C99">
          <w:t xml:space="preserve"> and greater water use efficiency, theory predicts that this response should cause C</w:t>
        </w:r>
        <w:r w:rsidR="001B6C99">
          <w:rPr>
            <w:vertAlign w:val="subscript"/>
          </w:rPr>
          <w:t>4</w:t>
        </w:r>
        <w:r w:rsidR="001B6C99">
          <w:t xml:space="preserve"> species to have greater </w:t>
        </w:r>
        <w:commentRangeStart w:id="864"/>
        <w:commentRangeStart w:id="865"/>
        <w:r w:rsidR="001B6C99">
          <w:rPr>
            <w:i/>
            <w:iCs/>
          </w:rPr>
          <w:t>N</w:t>
        </w:r>
        <w:r w:rsidR="001B6C99">
          <w:rPr>
            <w:vertAlign w:val="subscript"/>
          </w:rPr>
          <w:t>area</w:t>
        </w:r>
        <w:r w:rsidR="001B6C99">
          <w:t xml:space="preserve"> </w:t>
        </w:r>
        <w:commentRangeEnd w:id="864"/>
        <w:r w:rsidR="001B6C99">
          <w:rPr>
            <w:rStyle w:val="CommentReference"/>
            <w:rFonts w:eastAsiaTheme="minorHAnsi" w:cs="Times New Roman (Body CS)"/>
          </w:rPr>
          <w:commentReference w:id="864"/>
        </w:r>
        <w:commentRangeEnd w:id="865"/>
        <w:r w:rsidR="001B6C99">
          <w:rPr>
            <w:rStyle w:val="CommentReference"/>
            <w:rFonts w:eastAsiaTheme="minorHAnsi" w:cs="Times New Roman (Body CS)"/>
          </w:rPr>
          <w:commentReference w:id="865"/>
        </w:r>
        <w:r w:rsidR="001B6C99">
          <w:t>values compared to C</w:t>
        </w:r>
        <w:r w:rsidR="001B6C99">
          <w:rPr>
            <w:vertAlign w:val="subscript"/>
          </w:rPr>
          <w:t>3</w:t>
        </w:r>
        <w:r w:rsidR="001B6C99">
          <w:t xml:space="preserve"> species, though C</w:t>
        </w:r>
        <w:r w:rsidR="001B6C99">
          <w:rPr>
            <w:vertAlign w:val="subscript"/>
          </w:rPr>
          <w:t>4</w:t>
        </w:r>
        <w:r w:rsidR="001B6C99">
          <w:t xml:space="preserve"> species commonly exhibit lower </w:t>
        </w:r>
        <w:r w:rsidR="001B6C99">
          <w:rPr>
            <w:i/>
            <w:iCs/>
          </w:rPr>
          <w:t>N</w:t>
        </w:r>
        <w:r w:rsidR="001B6C99">
          <w:rPr>
            <w:vertAlign w:val="subscript"/>
          </w:rPr>
          <w:t>area</w:t>
        </w:r>
        <w:r w:rsidR="001B6C99">
          <w:t xml:space="preserve"> and higher nitrogen use efficiency than C</w:t>
        </w:r>
        <w:r w:rsidR="001B6C99">
          <w:rPr>
            <w:vertAlign w:val="subscript"/>
          </w:rPr>
          <w:t>3</w:t>
        </w:r>
        <w:r w:rsidR="001B6C99">
          <w:t xml:space="preserve"> species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w:t>
        </w:r>
      </w:ins>
      <w:ins w:id="866" w:author="Perkowski, Evan A" w:date="2023-01-18T15:14:00Z">
        <w:r w:rsidR="001B6C99">
          <w:t xml:space="preserve"> We speculate that lowered costs of nitrogen acquisition and use in </w:t>
        </w:r>
      </w:ins>
      <w:ins w:id="867" w:author="Perkowski, Evan A" w:date="2023-01-18T14:55:00Z">
        <w:r w:rsidR="00985720">
          <w:rPr>
            <w:color w:val="000000" w:themeColor="text1"/>
          </w:rPr>
          <w:t>C</w:t>
        </w:r>
        <w:r w:rsidR="00985720">
          <w:rPr>
            <w:color w:val="000000" w:themeColor="text1"/>
            <w:vertAlign w:val="subscript"/>
          </w:rPr>
          <w:t>4</w:t>
        </w:r>
        <w:r w:rsidR="00985720">
          <w:rPr>
            <w:color w:val="000000" w:themeColor="text1"/>
          </w:rPr>
          <w:t xml:space="preserve"> species </w:t>
        </w:r>
      </w:ins>
      <w:ins w:id="868" w:author="Perkowski, Evan A" w:date="2023-01-18T14:58:00Z">
        <w:r w:rsidR="00985720">
          <w:rPr>
            <w:color w:val="000000" w:themeColor="text1"/>
          </w:rPr>
          <w:t xml:space="preserve">could be driven by </w:t>
        </w:r>
      </w:ins>
      <w:ins w:id="869" w:author="Perkowski, Evan A" w:date="2023-01-18T14:59:00Z">
        <w:r w:rsidR="00985720">
          <w:rPr>
            <w:color w:val="000000" w:themeColor="text1"/>
          </w:rPr>
          <w:t>m</w:t>
        </w:r>
      </w:ins>
      <w:ins w:id="870" w:author="Perkowski, Evan A" w:date="2023-01-18T14:55:00Z">
        <w:r w:rsidR="00985720">
          <w:rPr>
            <w:color w:val="000000" w:themeColor="text1"/>
          </w:rPr>
          <w:t xml:space="preserve">ore efficient </w:t>
        </w:r>
      </w:ins>
      <w:ins w:id="871" w:author="Perkowski, Evan A" w:date="2023-01-18T14:56:00Z">
        <w:r w:rsidR="00985720">
          <w:rPr>
            <w:color w:val="000000" w:themeColor="text1"/>
          </w:rPr>
          <w:t>Rubisco carboxylation</w:t>
        </w:r>
      </w:ins>
      <w:ins w:id="872" w:author="Perkowski, Evan A" w:date="2023-01-18T14:59:00Z">
        <w:r w:rsidR="00985720">
          <w:rPr>
            <w:color w:val="000000" w:themeColor="text1"/>
          </w:rPr>
          <w:t xml:space="preserve"> efficiency</w:t>
        </w:r>
      </w:ins>
      <w:ins w:id="873" w:author="Perkowski, Evan A" w:date="2023-01-18T14:56:00Z">
        <w:r w:rsidR="00985720">
          <w:rPr>
            <w:color w:val="000000" w:themeColor="text1"/>
          </w:rPr>
          <w:t xml:space="preserve"> in C</w:t>
        </w:r>
        <w:r w:rsidR="00985720">
          <w:rPr>
            <w:color w:val="000000" w:themeColor="text1"/>
            <w:vertAlign w:val="subscript"/>
          </w:rPr>
          <w:t>4</w:t>
        </w:r>
        <w:r w:rsidR="00985720">
          <w:rPr>
            <w:color w:val="000000" w:themeColor="text1"/>
          </w:rPr>
          <w:t xml:space="preserve"> species</w:t>
        </w:r>
      </w:ins>
      <w:ins w:id="874" w:author="Perkowski, Evan A" w:date="2023-01-18T14:59:00Z">
        <w:r w:rsidR="00985720">
          <w:rPr>
            <w:color w:val="000000" w:themeColor="text1"/>
          </w:rPr>
          <w:t xml:space="preserve"> associated with CO</w:t>
        </w:r>
        <w:r w:rsidR="00985720">
          <w:rPr>
            <w:color w:val="000000" w:themeColor="text1"/>
            <w:vertAlign w:val="subscript"/>
          </w:rPr>
          <w:t>2</w:t>
        </w:r>
        <w:r w:rsidR="00985720">
          <w:rPr>
            <w:color w:val="000000" w:themeColor="text1"/>
          </w:rPr>
          <w:t xml:space="preserve"> concentrating mechanisms that eliminate photo</w:t>
        </w:r>
      </w:ins>
      <w:ins w:id="875" w:author="Perkowski, Evan A" w:date="2023-01-18T15:04:00Z">
        <w:r w:rsidR="00985720">
          <w:rPr>
            <w:color w:val="000000" w:themeColor="text1"/>
          </w:rPr>
          <w:t>respiration</w:t>
        </w:r>
      </w:ins>
      <w:ins w:id="876" w:author="Perkowski, Evan A" w:date="2023-01-18T16:31:00Z">
        <w:r w:rsidR="00DE41C7">
          <w:rPr>
            <w:color w:val="000000" w:themeColor="text1"/>
          </w:rPr>
          <w:t xml:space="preserve"> </w:t>
        </w:r>
        <w:r w:rsidR="00DE41C7">
          <w:rPr>
            <w:color w:val="000000" w:themeColor="text1"/>
          </w:rPr>
          <w:fldChar w:fldCharType="begin" w:fldLock="1"/>
        </w:r>
      </w:ins>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ins w:id="877" w:author="Perkowski, Evan A" w:date="2023-01-18T16:31:00Z">
        <w:r w:rsidR="00DE41C7">
          <w:rPr>
            <w:color w:val="000000" w:themeColor="text1"/>
          </w:rPr>
          <w:fldChar w:fldCharType="end"/>
        </w:r>
        <w:r w:rsidR="00DE41C7">
          <w:rPr>
            <w:color w:val="000000" w:themeColor="text1"/>
          </w:rPr>
          <w:t xml:space="preserve">, </w:t>
        </w:r>
      </w:ins>
      <w:ins w:id="878" w:author="Perkowski, Evan A" w:date="2023-01-18T15:14:00Z">
        <w:r w:rsidR="001B6C99">
          <w:rPr>
            <w:color w:val="000000" w:themeColor="text1"/>
          </w:rPr>
          <w:t>which could</w:t>
        </w:r>
      </w:ins>
      <w:ins w:id="879" w:author="Perkowski, Evan A" w:date="2023-01-18T15:06:00Z">
        <w:r w:rsidR="00923F9A">
          <w:rPr>
            <w:color w:val="000000" w:themeColor="text1"/>
          </w:rPr>
          <w:t xml:space="preserve"> </w:t>
        </w:r>
      </w:ins>
      <w:ins w:id="880" w:author="Perkowski, Evan A" w:date="2023-01-18T14:59:00Z">
        <w:r w:rsidR="00985720">
          <w:rPr>
            <w:color w:val="000000" w:themeColor="text1"/>
          </w:rPr>
          <w:t>reduc</w:t>
        </w:r>
      </w:ins>
      <w:ins w:id="881" w:author="Perkowski, Evan A" w:date="2023-01-18T15:14:00Z">
        <w:r w:rsidR="001B6C99">
          <w:rPr>
            <w:color w:val="000000" w:themeColor="text1"/>
          </w:rPr>
          <w:t>e</w:t>
        </w:r>
      </w:ins>
      <w:ins w:id="882" w:author="Perkowski, Evan A" w:date="2023-01-18T14:59:00Z">
        <w:r w:rsidR="00985720">
          <w:rPr>
            <w:color w:val="000000" w:themeColor="text1"/>
          </w:rPr>
          <w:t xml:space="preserve"> or eliminat</w:t>
        </w:r>
      </w:ins>
      <w:ins w:id="883" w:author="Perkowski, Evan A" w:date="2023-01-18T15:14:00Z">
        <w:r w:rsidR="001B6C99">
          <w:rPr>
            <w:color w:val="000000" w:themeColor="text1"/>
          </w:rPr>
          <w:t>e</w:t>
        </w:r>
      </w:ins>
      <w:ins w:id="884" w:author="Perkowski, Evan A" w:date="2023-01-18T14:59:00Z">
        <w:r w:rsidR="00985720">
          <w:rPr>
            <w:color w:val="000000" w:themeColor="text1"/>
          </w:rPr>
          <w:t xml:space="preserve"> the need to </w:t>
        </w:r>
      </w:ins>
      <w:ins w:id="885" w:author="Perkowski, Evan A" w:date="2023-01-18T15:00:00Z">
        <w:r w:rsidR="00985720">
          <w:rPr>
            <w:color w:val="000000" w:themeColor="text1"/>
          </w:rPr>
          <w:t xml:space="preserve">sacrifice inefficient nitrogen use for efficient </w:t>
        </w:r>
      </w:ins>
      <w:ins w:id="886" w:author="Perkowski, Evan A" w:date="2023-01-18T15:14:00Z">
        <w:r w:rsidR="001B6C99">
          <w:rPr>
            <w:color w:val="000000" w:themeColor="text1"/>
          </w:rPr>
          <w:t xml:space="preserve">water </w:t>
        </w:r>
      </w:ins>
      <w:ins w:id="887" w:author="Perkowski, Evan A" w:date="2023-01-18T15:00:00Z">
        <w:r w:rsidR="00985720">
          <w:rPr>
            <w:color w:val="000000" w:themeColor="text1"/>
          </w:rPr>
          <w:t>use</w:t>
        </w:r>
      </w:ins>
      <w:ins w:id="888" w:author="Perkowski, Evan A" w:date="2023-01-18T15:15:00Z">
        <w:r w:rsidR="00535E38">
          <w:rPr>
            <w:color w:val="000000" w:themeColor="text1"/>
          </w:rPr>
          <w:t xml:space="preserve"> to achieve optimal photosynthesis rates</w:t>
        </w:r>
      </w:ins>
      <w:ins w:id="889" w:author="Perkowski, Evan A" w:date="2023-01-18T15:04:00Z">
        <w:r w:rsidR="00985720">
          <w:rPr>
            <w:color w:val="000000" w:themeColor="text1"/>
          </w:rPr>
          <w:t>.</w:t>
        </w:r>
      </w:ins>
    </w:p>
    <w:p w14:paraId="1D40BFC6" w14:textId="77777777" w:rsidR="001B6C99" w:rsidRDefault="001B6C99" w:rsidP="0025039E">
      <w:pPr>
        <w:autoSpaceDE w:val="0"/>
        <w:autoSpaceDN w:val="0"/>
        <w:adjustRightInd w:val="0"/>
        <w:spacing w:line="360" w:lineRule="auto"/>
      </w:pPr>
    </w:p>
    <w:p w14:paraId="4C68D488" w14:textId="185FFD85" w:rsidR="00BE60E6" w:rsidRDefault="00BE60E6" w:rsidP="0025039E">
      <w:pPr>
        <w:autoSpaceDE w:val="0"/>
        <w:autoSpaceDN w:val="0"/>
        <w:adjustRightInd w:val="0"/>
        <w:spacing w:line="360" w:lineRule="auto"/>
        <w:rPr>
          <w:i/>
          <w:iCs/>
        </w:rPr>
      </w:pPr>
      <w:r>
        <w:rPr>
          <w:i/>
          <w:iCs/>
        </w:rPr>
        <w:t xml:space="preserve">Next steps for </w:t>
      </w:r>
      <w:r w:rsidR="00B626C6">
        <w:rPr>
          <w:i/>
          <w:iCs/>
        </w:rPr>
        <w:t xml:space="preserve">optimality </w:t>
      </w:r>
      <w:r>
        <w:rPr>
          <w:i/>
          <w:iCs/>
        </w:rPr>
        <w:t>model development</w:t>
      </w:r>
    </w:p>
    <w:p w14:paraId="550E356C" w14:textId="70F4AD0E" w:rsidR="00C04141" w:rsidRDefault="00BE60E6" w:rsidP="00723922">
      <w:pPr>
        <w:autoSpaceDE w:val="0"/>
        <w:autoSpaceDN w:val="0"/>
        <w:adjustRightInd w:val="0"/>
        <w:spacing w:line="360" w:lineRule="auto"/>
      </w:pPr>
      <w:r>
        <w:tab/>
        <w:t>Optimality models for both C</w:t>
      </w:r>
      <w:r>
        <w:rPr>
          <w:vertAlign w:val="subscript"/>
        </w:rPr>
        <w:t>3</w:t>
      </w:r>
      <w:r>
        <w:t xml:space="preserve"> and C</w:t>
      </w:r>
      <w:r>
        <w:rPr>
          <w:vertAlign w:val="subscript"/>
        </w:rPr>
        <w:t>4</w:t>
      </w:r>
      <w:r>
        <w:t xml:space="preserve"> species have been developed using principles from photosynthetic least-cost </w:t>
      </w:r>
      <w:ins w:id="890" w:author="Perkowski, Evan A" w:date="2023-01-18T16:32:00Z">
        <w:r w:rsidR="00DE41C7">
          <w:t>theor</w:t>
        </w:r>
        <w:r w:rsidR="00DE41C7">
          <w:t>y</w:t>
        </w:r>
        <w:r w:rsidR="00DE41C7">
          <w:t xml:space="preserve"> </w:t>
        </w:r>
      </w:ins>
      <w:ins w:id="891" w:author="Perkowski, Evan A" w:date="2023-01-18T16:33:00Z">
        <w:r w:rsidR="00DE41C7">
          <w:fldChar w:fldCharType="begin" w:fldLock="1"/>
        </w:r>
      </w:ins>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ins w:id="892" w:author="Perkowski, Evan A" w:date="2023-01-18T16:33:00Z">
        <w:r w:rsidR="00DE41C7">
          <w:fldChar w:fldCharType="end"/>
        </w:r>
      </w:ins>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values are held constant using global datasets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ins w:id="893" w:author="Perkowski, Evan A" w:date="2023-01-16T15:24:00Z">
        <w:r w:rsidR="00723922">
          <w:t xml:space="preserve">optimality </w:t>
        </w:r>
      </w:ins>
      <w:r w:rsidR="00B626C6">
        <w:t xml:space="preserve">model initially assumed a constant </w:t>
      </w:r>
      <w:r w:rsidR="00B626C6" w:rsidRPr="000C63A9">
        <w:rPr>
          <w:i/>
          <w:iCs/>
          <w:lang w:val="el-GR"/>
        </w:rPr>
        <w:t>β</w:t>
      </w:r>
      <w:r w:rsidR="00B626C6">
        <w:t xml:space="preserve"> value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ins w:id="894" w:author="Perkowski, Evan A" w:date="2023-01-16T15:24:00Z">
        <w:r w:rsidR="00723922">
          <w:t xml:space="preserve">optimality </w:t>
        </w:r>
      </w:ins>
      <w:r w:rsidR="00B626C6">
        <w:t xml:space="preserve">model assumes a constant </w:t>
      </w:r>
      <w:r w:rsidR="00B626C6" w:rsidRPr="000C63A9">
        <w:rPr>
          <w:i/>
          <w:iCs/>
          <w:lang w:val="el-GR"/>
        </w:rPr>
        <w:t>β</w:t>
      </w:r>
      <w:r w:rsidR="00B626C6">
        <w:t xml:space="preserve"> value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Our results, which build on findings from </w:t>
      </w:r>
      <w:proofErr w:type="spellStart"/>
      <w:r w:rsidR="00B626C6">
        <w:t>Paillassa</w:t>
      </w:r>
      <w:proofErr w:type="spellEnd"/>
      <w:r w:rsidR="00B626C6">
        <w:t xml:space="preserve"> </w:t>
      </w:r>
      <w:r w:rsidR="00B626C6" w:rsidRPr="005E59CF">
        <w:t>et al.</w:t>
      </w:r>
      <w:r w:rsidR="00B626C6">
        <w:t xml:space="preserve"> (2020), </w:t>
      </w:r>
      <w:r w:rsidR="006D10DC">
        <w:t xml:space="preserve">demonstrate high variability in calculated </w:t>
      </w:r>
      <w:r w:rsidR="006D10DC" w:rsidRPr="000C63A9">
        <w:rPr>
          <w:i/>
          <w:iCs/>
          <w:lang w:val="el-GR"/>
        </w:rPr>
        <w:t>β</w:t>
      </w:r>
      <w:r w:rsidR="006D10DC">
        <w:t xml:space="preserve"> values across environmental gradient</w:t>
      </w:r>
      <w:ins w:id="895" w:author="Perkowski, Evan A" w:date="2023-01-18T16:34:00Z">
        <w:r w:rsidR="00305C53">
          <w:t>s</w:t>
        </w:r>
      </w:ins>
      <w:r w:rsidR="006D10DC">
        <w:t xml:space="preserve">. Specifically, </w:t>
      </w:r>
      <w:r w:rsidR="006D10DC" w:rsidRPr="000C63A9">
        <w:rPr>
          <w:i/>
          <w:iCs/>
          <w:lang w:val="el-GR"/>
        </w:rPr>
        <w:t>β</w:t>
      </w:r>
      <w:r w:rsidR="006D10DC">
        <w:t xml:space="preserve"> values in C</w:t>
      </w:r>
      <w:r w:rsidR="006D10DC">
        <w:rPr>
          <w:vertAlign w:val="subscript"/>
        </w:rPr>
        <w:t>3</w:t>
      </w:r>
      <w:r w:rsidR="006D10DC">
        <w:t xml:space="preserve"> species ranged from </w:t>
      </w:r>
      <w:ins w:id="896" w:author="Perkowski, Evan A" w:date="2023-01-16T15:05:00Z">
        <w:r w:rsidR="005E59CF">
          <w:t>1.7</w:t>
        </w:r>
      </w:ins>
      <w:r w:rsidR="00E66041">
        <w:t xml:space="preserve"> </w:t>
      </w:r>
      <w:r w:rsidR="006D10DC">
        <w:t>to</w:t>
      </w:r>
      <w:r w:rsidR="00E66041">
        <w:t xml:space="preserve"> </w:t>
      </w:r>
      <w:ins w:id="897" w:author="Perkowski, Evan A" w:date="2023-01-16T15:05:00Z">
        <w:r w:rsidR="005E59CF">
          <w:t>188.0</w:t>
        </w:r>
      </w:ins>
      <w:r w:rsidR="00E66041">
        <w:t xml:space="preserve"> (mean: </w:t>
      </w:r>
      <w:ins w:id="898" w:author="Perkowski, Evan A" w:date="2023-01-16T15:06:00Z">
        <w:r w:rsidR="005E59CF">
          <w:t>30.2</w:t>
        </w:r>
      </w:ins>
      <w:r w:rsidR="00E66041">
        <w:t xml:space="preserve">; median: </w:t>
      </w:r>
      <w:ins w:id="899" w:author="Perkowski, Evan A" w:date="2023-01-16T15:06:00Z">
        <w:r w:rsidR="005E59CF">
          <w:t>23.1</w:t>
        </w:r>
      </w:ins>
      <w:r w:rsidR="00E66041">
        <w:t xml:space="preserve">; standard deviation: </w:t>
      </w:r>
      <w:ins w:id="900" w:author="Perkowski, Evan A" w:date="2023-01-16T15:06:00Z">
        <w:r w:rsidR="005E59CF">
          <w:t>25.4</w:t>
        </w:r>
      </w:ins>
      <w:r w:rsidR="00E66041">
        <w:t>)</w:t>
      </w:r>
      <w:r w:rsidR="006D10DC">
        <w:t xml:space="preserve">, while ranged from </w:t>
      </w:r>
      <w:r w:rsidR="00E66041">
        <w:t xml:space="preserve">0.1 </w:t>
      </w:r>
      <w:r w:rsidR="006D10DC">
        <w:t xml:space="preserve">to </w:t>
      </w:r>
      <w:ins w:id="901" w:author="Perkowski, Evan A" w:date="2023-01-16T15:06:00Z">
        <w:r w:rsidR="005E59CF">
          <w:t>110.6</w:t>
        </w:r>
      </w:ins>
      <w:r w:rsidR="00E66041">
        <w:t xml:space="preserve"> </w:t>
      </w:r>
      <w:r w:rsidR="006D10DC">
        <w:t>in C</w:t>
      </w:r>
      <w:r w:rsidR="006D10DC">
        <w:rPr>
          <w:vertAlign w:val="subscript"/>
        </w:rPr>
        <w:t xml:space="preserve">4 </w:t>
      </w:r>
      <w:r w:rsidR="006D10DC">
        <w:t xml:space="preserve">species </w:t>
      </w:r>
      <w:r w:rsidR="00E66041">
        <w:t xml:space="preserve">(mean: </w:t>
      </w:r>
      <w:ins w:id="902" w:author="Perkowski, Evan A" w:date="2023-01-16T15:07:00Z">
        <w:r w:rsidR="005E59CF">
          <w:t>7.2</w:t>
        </w:r>
      </w:ins>
      <w:r w:rsidR="00E66041">
        <w:t xml:space="preserve">; median: </w:t>
      </w:r>
      <w:ins w:id="903" w:author="Perkowski, Evan A" w:date="2023-01-16T15:06:00Z">
        <w:r w:rsidR="005E59CF">
          <w:t>0.7</w:t>
        </w:r>
      </w:ins>
      <w:r w:rsidR="00E66041">
        <w:t xml:space="preserve">; standard deviation: </w:t>
      </w:r>
      <w:ins w:id="904" w:author="Perkowski, Evan A" w:date="2023-01-16T15:07:00Z">
        <w:r w:rsidR="005E59CF">
          <w:t>18.6</w:t>
        </w:r>
      </w:ins>
      <w:r w:rsidR="00E66041">
        <w:t>)</w:t>
      </w:r>
      <w:r w:rsidR="006D10DC">
        <w:t>.</w:t>
      </w:r>
      <w:r w:rsidR="00E66041">
        <w:t xml:space="preserve"> </w:t>
      </w:r>
      <w:ins w:id="905" w:author="Perkowski, Evan A" w:date="2023-01-16T15:09:00Z">
        <w:r w:rsidR="00280E58">
          <w:t xml:space="preserve">Mean </w:t>
        </w:r>
        <w:r w:rsidR="00280E58" w:rsidRPr="000C63A9">
          <w:rPr>
            <w:i/>
            <w:iCs/>
            <w:lang w:val="el-GR"/>
          </w:rPr>
          <w:t>β</w:t>
        </w:r>
        <w:r w:rsidR="00280E58">
          <w:t xml:space="preserve"> values i</w:t>
        </w:r>
      </w:ins>
      <w:ins w:id="906" w:author="Perkowski, Evan A" w:date="2023-01-16T15:07:00Z">
        <w:r w:rsidR="005E59CF">
          <w:t>n both C</w:t>
        </w:r>
        <w:r w:rsidR="005E59CF">
          <w:rPr>
            <w:vertAlign w:val="subscript"/>
          </w:rPr>
          <w:t>3</w:t>
        </w:r>
        <w:r w:rsidR="005E59CF">
          <w:t xml:space="preserve"> and C</w:t>
        </w:r>
        <w:r w:rsidR="005E59CF">
          <w:rPr>
            <w:vertAlign w:val="subscript"/>
          </w:rPr>
          <w:t>4</w:t>
        </w:r>
        <w:r w:rsidR="005E59CF">
          <w:t xml:space="preserve"> species</w:t>
        </w:r>
      </w:ins>
      <w:ins w:id="907" w:author="Perkowski, Evan A" w:date="2023-01-16T15:09:00Z">
        <w:r w:rsidR="00280E58">
          <w:t xml:space="preserve"> were consistentl</w:t>
        </w:r>
      </w:ins>
      <w:ins w:id="908" w:author="Perkowski, Evan A" w:date="2023-01-16T15:10:00Z">
        <w:r w:rsidR="00280E58">
          <w:t>y lower than values currently implemented in optimality models</w:t>
        </w:r>
      </w:ins>
      <w:ins w:id="909" w:author="Perkowski, Evan A" w:date="2023-01-16T15:24:00Z">
        <w:r w:rsidR="00723922">
          <w:t>, though this was likely the result of increased water limitation across our sites relative to global average</w:t>
        </w:r>
      </w:ins>
      <w:ins w:id="910" w:author="Perkowski, Evan A" w:date="2023-01-18T16:34:00Z">
        <w:r w:rsidR="00305C53">
          <w:t>s</w:t>
        </w:r>
      </w:ins>
      <w:ins w:id="911" w:author="Perkowski, Evan A" w:date="2023-01-16T15:10:00Z">
        <w:r w:rsidR="00280E58">
          <w:t>.</w:t>
        </w:r>
      </w:ins>
      <w:r w:rsidR="00280E58">
        <w:t xml:space="preserve"> </w:t>
      </w:r>
      <w:ins w:id="912" w:author="Perkowski, Evan A" w:date="2023-01-16T15:25:00Z">
        <w:r w:rsidR="00723922">
          <w:t>Regardless, t</w:t>
        </w:r>
      </w:ins>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this environmental gradien</w:t>
      </w:r>
      <w:r w:rsidR="006D10DC">
        <w:t xml:space="preserve">t, together with findings from </w:t>
      </w:r>
      <w:r w:rsidR="005E59CF">
        <w:fldChar w:fldCharType="begin" w:fldLock="1"/>
      </w:r>
      <w:r w:rsidR="0089317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5E59CF">
        <w:fldChar w:fldCharType="separate"/>
      </w:r>
      <w:r w:rsidR="005E59CF" w:rsidRPr="005E59CF">
        <w:rPr>
          <w:noProof/>
        </w:rPr>
        <w:t xml:space="preserve">Lavergne et al. </w:t>
      </w:r>
      <w:r w:rsidR="005E59CF">
        <w:rPr>
          <w:noProof/>
        </w:rPr>
        <w:t>(</w:t>
      </w:r>
      <w:r w:rsidR="005E59CF" w:rsidRPr="005E59CF">
        <w:rPr>
          <w:noProof/>
        </w:rPr>
        <w:t>2020)</w:t>
      </w:r>
      <w:ins w:id="913" w:author="Perkowski, Evan A" w:date="2023-01-16T15:04:00Z">
        <w:r w:rsidR="005E59CF">
          <w:fldChar w:fldCharType="end"/>
        </w:r>
      </w:ins>
      <w:ins w:id="914" w:author="Perkowski, Evan A" w:date="2023-01-18T16:34:00Z">
        <w:r w:rsidR="00305C53">
          <w:t xml:space="preserve"> and </w:t>
        </w:r>
      </w:ins>
      <w:r w:rsidR="00305C53">
        <w:fldChar w:fldCharType="begin" w:fldLock="1"/>
      </w:r>
      <w:r w:rsidR="00305C53">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2020)"},"properties":{"noteIndex":0},"schema":"https://github.com/citation-style-language/schema/raw/master/csl-citation.json"}</w:instrText>
      </w:r>
      <w:r w:rsidR="00305C53">
        <w:fldChar w:fldCharType="separate"/>
      </w:r>
      <w:r w:rsidR="00305C53" w:rsidRPr="00305C53">
        <w:rPr>
          <w:noProof/>
        </w:rPr>
        <w:t xml:space="preserve">Paillassa et al. </w:t>
      </w:r>
      <w:r w:rsidR="00305C53">
        <w:rPr>
          <w:noProof/>
        </w:rPr>
        <w:t>(</w:t>
      </w:r>
      <w:r w:rsidR="00305C53" w:rsidRPr="00305C53">
        <w:rPr>
          <w:noProof/>
        </w:rPr>
        <w:t>2020)</w:t>
      </w:r>
      <w:ins w:id="915" w:author="Perkowski, Evan A" w:date="2023-01-18T16:34:00Z">
        <w:r w:rsidR="00305C53">
          <w:fldChar w:fldCharType="end"/>
        </w:r>
      </w:ins>
      <w:ins w:id="916" w:author="Perkowski, Evan A" w:date="2023-01-16T15:11:00Z">
        <w:r w:rsidR="00280E58">
          <w:t>,</w:t>
        </w:r>
      </w:ins>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values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E66041">
        <w:t xml:space="preserve">We therefore </w:t>
      </w:r>
      <w:ins w:id="917" w:author="Perkowski, Evan A" w:date="2023-01-18T15:08:00Z">
        <w:r w:rsidR="00923F9A">
          <w:t xml:space="preserve">build on suggestions from </w:t>
        </w:r>
      </w:ins>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ins w:id="918" w:author="Perkowski, Evan A" w:date="2023-01-18T15:08:00Z">
        <w:r w:rsidR="00923F9A">
          <w:fldChar w:fldCharType="end"/>
        </w:r>
      </w:ins>
      <w:ins w:id="919" w:author="Perkowski, Evan A" w:date="2023-01-18T15:09:00Z">
        <w:r w:rsidR="00923F9A">
          <w:t>,</w:t>
        </w:r>
      </w:ins>
      <w:r w:rsidR="00CF3820">
        <w:t xml:space="preserve"> </w:t>
      </w:r>
      <w:r w:rsidR="00E66041">
        <w:t>recommend</w:t>
      </w:r>
      <w:ins w:id="920" w:author="Perkowski, Evan A" w:date="2023-01-18T16:35:00Z">
        <w:r w:rsidR="006D4FD5">
          <w:t>ing</w:t>
        </w:r>
      </w:ins>
      <w:r w:rsidR="00E66041">
        <w:t xml:space="preserve"> future </w:t>
      </w:r>
      <w:ins w:id="921" w:author="Perkowski, Evan A" w:date="2023-01-18T15:09:00Z">
        <w:r w:rsidR="00923F9A">
          <w:t xml:space="preserve">photosynthetic least-cost </w:t>
        </w:r>
      </w:ins>
      <w:r w:rsidR="00E66041">
        <w:t>model developments</w:t>
      </w:r>
      <w:ins w:id="922" w:author="Perkowski, Evan A" w:date="2023-01-18T16:35:00Z">
        <w:r w:rsidR="006D4FD5">
          <w:t xml:space="preserve"> to</w:t>
        </w:r>
      </w:ins>
      <w:r w:rsidR="00E66041">
        <w:t xml:space="preserve"> consider the use of dynamic </w:t>
      </w:r>
      <w:r w:rsidR="00E66041" w:rsidRPr="000C63A9">
        <w:rPr>
          <w:i/>
          <w:iCs/>
          <w:lang w:val="el-GR"/>
        </w:rPr>
        <w:t>β</w:t>
      </w:r>
      <w:r w:rsidR="00E66041">
        <w:t xml:space="preserve"> values.</w:t>
      </w:r>
    </w:p>
    <w:p w14:paraId="14CE7DC7" w14:textId="77777777" w:rsidR="00E66041" w:rsidRPr="00E66041" w:rsidRDefault="00E66041" w:rsidP="0025039E">
      <w:pPr>
        <w:autoSpaceDE w:val="0"/>
        <w:autoSpaceDN w:val="0"/>
        <w:adjustRightInd w:val="0"/>
        <w:spacing w:line="360" w:lineRule="auto"/>
      </w:pPr>
    </w:p>
    <w:p w14:paraId="1A5CDE2D" w14:textId="64579989" w:rsidR="002F7BF0" w:rsidRPr="002F7BF0" w:rsidRDefault="002F7BF0" w:rsidP="0025039E">
      <w:pPr>
        <w:autoSpaceDE w:val="0"/>
        <w:autoSpaceDN w:val="0"/>
        <w:adjustRightInd w:val="0"/>
        <w:spacing w:line="360" w:lineRule="auto"/>
        <w:rPr>
          <w:color w:val="000000" w:themeColor="text1"/>
        </w:rPr>
      </w:pPr>
      <w:r>
        <w:rPr>
          <w:i/>
          <w:iCs/>
          <w:color w:val="000000" w:themeColor="text1"/>
        </w:rPr>
        <w:lastRenderedPageBreak/>
        <w:t>Conclusions</w:t>
      </w:r>
    </w:p>
    <w:p w14:paraId="6655D2E9" w14:textId="1869ED80" w:rsidR="00280E58" w:rsidRPr="00723922" w:rsidRDefault="00F17D1D" w:rsidP="0025039E">
      <w:pPr>
        <w:spacing w:line="360" w:lineRule="auto"/>
        <w:rPr>
          <w:color w:val="000000" w:themeColor="text1"/>
        </w:rPr>
      </w:pPr>
      <w:r>
        <w:rPr>
          <w:color w:val="000000" w:themeColor="text1"/>
        </w:rPr>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w:t>
      </w:r>
      <w:ins w:id="923" w:author="Perkowski, Evan A" w:date="2023-01-18T15:09:00Z">
        <w:r w:rsidR="00923F9A">
          <w:rPr>
            <w:color w:val="000000" w:themeColor="text1"/>
          </w:rPr>
          <w:t>an</w:t>
        </w:r>
      </w:ins>
      <w:r w:rsidR="00D10086">
        <w:rPr>
          <w:color w:val="000000" w:themeColor="text1"/>
        </w:rPr>
        <w:t xml:space="preserve"> environmental gradient</w:t>
      </w:r>
      <w:ins w:id="924" w:author="Perkowski, Evan A" w:date="2023-01-18T15:09:00Z">
        <w:r w:rsidR="00923F9A">
          <w:rPr>
            <w:color w:val="000000" w:themeColor="text1"/>
          </w:rPr>
          <w:t xml:space="preserve"> in Texan grasslands</w:t>
        </w:r>
      </w:ins>
      <w:r w:rsidR="00D10086">
        <w:rPr>
          <w:color w:val="000000" w:themeColor="text1"/>
        </w:rPr>
        <w:t xml:space="preserve"> was driven by indirect effects of climate and soil resource availability mediated, in all cases, through a negative effect of increasing </w:t>
      </w:r>
      <w:ins w:id="925" w:author="Perkowski, Evan A" w:date="2023-01-16T15:12:00Z">
        <w:r w:rsidR="00280E58">
          <w:rPr>
            <w:i/>
            <w:iCs/>
            <w:lang w:val="el-GR"/>
          </w:rPr>
          <w:t>χ</w:t>
        </w:r>
      </w:ins>
      <w:r w:rsidR="00D10086">
        <w:rPr>
          <w:color w:val="000000" w:themeColor="text1"/>
        </w:rPr>
        <w:t xml:space="preserve"> on </w:t>
      </w:r>
      <w:r w:rsidR="00D10086">
        <w:rPr>
          <w:i/>
          <w:iCs/>
          <w:color w:val="000000" w:themeColor="text1"/>
        </w:rPr>
        <w:t>N</w:t>
      </w:r>
      <w:r w:rsidR="00D10086">
        <w:rPr>
          <w:color w:val="000000" w:themeColor="text1"/>
          <w:vertAlign w:val="subscript"/>
        </w:rPr>
        <w:t>area</w:t>
      </w:r>
      <w:ins w:id="926" w:author="Perkowski, Evan A" w:date="2023-01-16T15:37:00Z">
        <w:r w:rsidR="00C1617D">
          <w:rPr>
            <w:color w:val="000000" w:themeColor="text1"/>
          </w:rPr>
          <w:t xml:space="preserve"> and positive effect of increasing </w:t>
        </w:r>
        <w:r w:rsidR="00C1617D">
          <w:rPr>
            <w:i/>
            <w:iCs/>
            <w:color w:val="000000" w:themeColor="text1"/>
            <w:lang w:val="el-GR"/>
          </w:rPr>
          <w:t>β</w:t>
        </w:r>
      </w:ins>
      <w:ins w:id="927" w:author="Perkowski, Evan A" w:date="2023-01-16T15:38:00Z">
        <w:r w:rsidR="00C1617D">
          <w:rPr>
            <w:color w:val="000000" w:themeColor="text1"/>
          </w:rPr>
          <w:t xml:space="preserve"> on </w:t>
        </w:r>
        <w:r w:rsidR="00C1617D">
          <w:rPr>
            <w:i/>
            <w:iCs/>
            <w:lang w:val="el-GR"/>
          </w:rPr>
          <w:t>χ</w:t>
        </w:r>
      </w:ins>
      <w:r w:rsidR="00D10086">
        <w:rPr>
          <w:color w:val="000000" w:themeColor="text1"/>
        </w:rPr>
        <w:t>.</w:t>
      </w:r>
      <w:ins w:id="928" w:author="Perkowski, Evan A" w:date="2023-01-16T15:38:00Z">
        <w:r w:rsidR="00C1617D">
          <w:rPr>
            <w:color w:val="000000" w:themeColor="text1"/>
          </w:rPr>
          <w:t xml:space="preserve"> Effects of soil resource availability on </w:t>
        </w:r>
        <w:r w:rsidR="00C1617D">
          <w:rPr>
            <w:i/>
            <w:iCs/>
            <w:color w:val="000000" w:themeColor="text1"/>
          </w:rPr>
          <w:t>N</w:t>
        </w:r>
        <w:r w:rsidR="00C1617D">
          <w:rPr>
            <w:color w:val="000000" w:themeColor="text1"/>
            <w:vertAlign w:val="subscript"/>
          </w:rPr>
          <w:t>area</w:t>
        </w:r>
        <w:r w:rsidR="00C1617D">
          <w:rPr>
            <w:color w:val="000000" w:themeColor="text1"/>
          </w:rPr>
          <w:t xml:space="preserve"> were mediated through changes in</w:t>
        </w:r>
        <w:r w:rsidR="00C1617D" w:rsidRPr="00C1617D">
          <w:rPr>
            <w:i/>
            <w:iCs/>
            <w:color w:val="000000" w:themeColor="text1"/>
          </w:rPr>
          <w:t xml:space="preserve"> </w:t>
        </w:r>
        <w:r w:rsidR="00C1617D">
          <w:rPr>
            <w:i/>
            <w:iCs/>
            <w:color w:val="000000" w:themeColor="text1"/>
            <w:lang w:val="el-GR"/>
          </w:rPr>
          <w:t>β</w:t>
        </w:r>
        <w:r w:rsidR="00C1617D">
          <w:rPr>
            <w:color w:val="000000" w:themeColor="text1"/>
          </w:rPr>
          <w:t xml:space="preserve">, while changes in aboveground climate were mediated through changes in </w:t>
        </w:r>
        <w:r w:rsidR="00C1617D">
          <w:rPr>
            <w:i/>
            <w:iCs/>
            <w:lang w:val="el-GR"/>
          </w:rPr>
          <w:t>χ</w:t>
        </w:r>
        <w:r w:rsidR="00C1617D">
          <w:t>.</w:t>
        </w:r>
      </w:ins>
      <w:r w:rsidR="00723922">
        <w:rPr>
          <w:color w:val="000000" w:themeColor="text1"/>
        </w:rPr>
        <w:t xml:space="preserve"> </w:t>
      </w:r>
      <w:r w:rsidR="00D10086">
        <w:rPr>
          <w:color w:val="000000" w:themeColor="text1"/>
        </w:rPr>
        <w:t xml:space="preserve">When </w:t>
      </w:r>
      <w:r w:rsidR="00D10086">
        <w:rPr>
          <w:i/>
          <w:iCs/>
          <w:color w:val="000000" w:themeColor="text1"/>
        </w:rPr>
        <w:t>N</w:t>
      </w:r>
      <w:r w:rsidR="00D10086">
        <w:rPr>
          <w:color w:val="000000" w:themeColor="text1"/>
          <w:vertAlign w:val="subscript"/>
        </w:rPr>
        <w:t>area</w:t>
      </w:r>
      <w:r w:rsidR="00D10086">
        <w:rPr>
          <w:color w:val="000000" w:themeColor="text1"/>
        </w:rPr>
        <w:t xml:space="preserve"> was broken down into its components, </w:t>
      </w:r>
      <w:ins w:id="929" w:author="Perkowski, Evan A" w:date="2023-01-16T15:12:00Z">
        <w:r w:rsidR="00280E58">
          <w:rPr>
            <w:color w:val="000000" w:themeColor="text1"/>
          </w:rPr>
          <w:t xml:space="preserve">increasing </w:t>
        </w:r>
        <w:r w:rsidR="00280E58">
          <w:rPr>
            <w:i/>
            <w:iCs/>
            <w:lang w:val="el-GR"/>
          </w:rPr>
          <w:t>χ</w:t>
        </w:r>
        <w:r w:rsidR="00280E58">
          <w:rPr>
            <w:i/>
            <w:iCs/>
          </w:rPr>
          <w:t xml:space="preserve"> </w:t>
        </w:r>
        <w:r w:rsidR="00280E58">
          <w:t xml:space="preserve">was associated with strong </w:t>
        </w:r>
      </w:ins>
      <w:ins w:id="930" w:author="Perkowski, Evan A" w:date="2023-01-16T15:13:00Z">
        <w:r w:rsidR="00280E58">
          <w:t xml:space="preserve">negative effects on </w:t>
        </w:r>
        <w:r w:rsidR="00280E58">
          <w:rPr>
            <w:i/>
            <w:iCs/>
          </w:rPr>
          <w:t>M</w:t>
        </w:r>
        <w:r w:rsidR="00280E58">
          <w:rPr>
            <w:vertAlign w:val="subscript"/>
          </w:rPr>
          <w:t>area</w:t>
        </w:r>
        <w:r w:rsidR="00280E58">
          <w:t xml:space="preserve">, but not </w:t>
        </w:r>
        <w:r w:rsidR="00280E58">
          <w:rPr>
            <w:i/>
            <w:iCs/>
          </w:rPr>
          <w:t>N</w:t>
        </w:r>
        <w:r w:rsidR="00280E58">
          <w:rPr>
            <w:vertAlign w:val="subscript"/>
          </w:rPr>
          <w:t>mass</w:t>
        </w:r>
        <w:r w:rsidR="00280E58">
          <w:t xml:space="preserve">, </w:t>
        </w:r>
      </w:ins>
      <w:r w:rsidR="00A46B75">
        <w:rPr>
          <w:color w:val="000000" w:themeColor="text1"/>
        </w:rPr>
        <w:t xml:space="preserve">suggesting that variance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the </w:t>
      </w:r>
      <w:r w:rsidR="00573DF3">
        <w:rPr>
          <w:color w:val="000000" w:themeColor="text1"/>
        </w:rPr>
        <w:t>environmental gradient</w:t>
      </w:r>
      <w:r w:rsidR="00D10086">
        <w:rPr>
          <w:color w:val="000000" w:themeColor="text1"/>
        </w:rPr>
        <w:t xml:space="preserve"> was best explained through </w:t>
      </w:r>
      <w:r w:rsidR="00573DF3">
        <w:rPr>
          <w:color w:val="000000" w:themeColor="text1"/>
        </w:rPr>
        <w:t xml:space="preserve">changes in </w:t>
      </w:r>
      <w:r w:rsidR="006039C0">
        <w:rPr>
          <w:i/>
          <w:iCs/>
          <w:color w:val="000000" w:themeColor="text1"/>
        </w:rPr>
        <w:t>M</w:t>
      </w:r>
      <w:r w:rsidR="006039C0">
        <w:rPr>
          <w:color w:val="000000" w:themeColor="text1"/>
          <w:vertAlign w:val="subscript"/>
        </w:rPr>
        <w:t>area</w:t>
      </w:r>
      <w:r w:rsidR="006039C0">
        <w:rPr>
          <w:color w:val="000000" w:themeColor="text1"/>
        </w:rPr>
        <w:t xml:space="preserve"> and related costs of leaf morphology</w:t>
      </w:r>
      <w:r w:rsidR="00D10086">
        <w:rPr>
          <w:color w:val="000000" w:themeColor="text1"/>
        </w:rPr>
        <w:t xml:space="preserve">. Results from this experiment </w:t>
      </w:r>
      <w:ins w:id="931" w:author="Perkowski, Evan A" w:date="2023-01-16T15:15:00Z">
        <w:r w:rsidR="00280E58">
          <w:rPr>
            <w:color w:val="000000" w:themeColor="text1"/>
          </w:rPr>
          <w:t>provide strong and consistent support for</w:t>
        </w:r>
      </w:ins>
      <w:r w:rsidR="00D10086">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ins w:id="932" w:author="Perkowski, Evan A" w:date="2023-01-16T15:16:00Z">
        <w:r w:rsidR="00280E58">
          <w:rPr>
            <w:color w:val="000000" w:themeColor="text1"/>
          </w:rPr>
          <w:t xml:space="preserve"> that n</w:t>
        </w:r>
      </w:ins>
      <w:ins w:id="933" w:author="Perkowski, Evan A" w:date="2023-01-16T15:17:00Z">
        <w:r w:rsidR="00280E58">
          <w:rPr>
            <w:color w:val="000000" w:themeColor="text1"/>
          </w:rPr>
          <w:t xml:space="preserve">egative relationships between </w:t>
        </w:r>
      </w:ins>
      <w:ins w:id="934" w:author="Perkowski, Evan A" w:date="2023-01-16T15:16:00Z">
        <w:r w:rsidR="00280E58">
          <w:rPr>
            <w:i/>
            <w:iCs/>
            <w:lang w:val="el-GR"/>
          </w:rPr>
          <w:t>χ</w:t>
        </w:r>
      </w:ins>
      <w:ins w:id="935" w:author="Perkowski, Evan A" w:date="2023-01-16T15:17:00Z">
        <w:r w:rsidR="00280E58">
          <w:t xml:space="preserve"> and </w:t>
        </w:r>
        <w:r w:rsidR="00280E58">
          <w:rPr>
            <w:i/>
            <w:iCs/>
          </w:rPr>
          <w:t>N</w:t>
        </w:r>
        <w:r w:rsidR="00280E58">
          <w:rPr>
            <w:vertAlign w:val="subscript"/>
          </w:rPr>
          <w:t>area</w:t>
        </w:r>
        <w:r w:rsidR="00280E58">
          <w:t xml:space="preserve"> unify </w:t>
        </w:r>
      </w:ins>
      <w:r w:rsidR="006039C0">
        <w:rPr>
          <w:color w:val="000000" w:themeColor="text1"/>
        </w:rPr>
        <w:t>expected effects of climatic and edaphic characteristics on</w:t>
      </w:r>
      <w:ins w:id="936" w:author="Perkowski, Evan A" w:date="2023-01-16T15:17:00Z">
        <w:r w:rsidR="00280E58">
          <w:rPr>
            <w:color w:val="000000" w:themeColor="text1"/>
          </w:rPr>
          <w:t xml:space="preserve"> </w:t>
        </w:r>
        <w:r w:rsidR="00280E58">
          <w:rPr>
            <w:i/>
            <w:iCs/>
            <w:color w:val="000000" w:themeColor="text1"/>
          </w:rPr>
          <w:t>N</w:t>
        </w:r>
        <w:r w:rsidR="00280E58">
          <w:rPr>
            <w:color w:val="000000" w:themeColor="text1"/>
            <w:vertAlign w:val="subscript"/>
          </w:rPr>
          <w:t>area</w:t>
        </w:r>
      </w:ins>
      <w:ins w:id="937" w:author="Perkowski, Evan A" w:date="2023-01-18T15:10:00Z">
        <w:r w:rsidR="00923F9A">
          <w:rPr>
            <w:color w:val="000000" w:themeColor="text1"/>
          </w:rPr>
          <w:t xml:space="preserve"> across environmental gradients</w:t>
        </w:r>
      </w:ins>
      <w:r w:rsidR="006039C0">
        <w:rPr>
          <w:color w:val="000000" w:themeColor="text1"/>
        </w:rPr>
        <w:t>.</w:t>
      </w:r>
      <w:r w:rsidR="00B626C6">
        <w:rPr>
          <w:color w:val="000000" w:themeColor="text1"/>
        </w:rPr>
        <w:t xml:space="preserve"> Our results also demonstrate a need to consider the dynamic nature of </w:t>
      </w:r>
      <w:r w:rsidR="00B626C6">
        <w:rPr>
          <w:i/>
          <w:iCs/>
          <w:color w:val="000000" w:themeColor="text1"/>
          <w:lang w:val="el-GR"/>
        </w:rPr>
        <w:t>β</w:t>
      </w:r>
      <w:r w:rsidR="00B626C6">
        <w:rPr>
          <w:color w:val="000000" w:themeColor="text1"/>
        </w:rPr>
        <w:t xml:space="preserve"> 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5D457C83" w:rsidR="006039C0" w:rsidRDefault="00F81B11" w:rsidP="0025039E">
      <w:pPr>
        <w:spacing w:line="360" w:lineRule="auto"/>
        <w:rPr>
          <w:ins w:id="938" w:author="Perkowski, Evan A" w:date="2023-01-16T15:19:00Z"/>
          <w:color w:val="000000" w:themeColor="text1"/>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ins w:id="939" w:author="Perkowski, Evan A" w:date="2023-01-16T15:18:00Z">
        <w:r w:rsidR="00280E58">
          <w:rPr>
            <w:color w:val="000000" w:themeColor="text1"/>
          </w:rPr>
          <w:t xml:space="preserve"> This work was funded by Braun &amp; Gresham, PLLC and a Texas Tech University Graduate </w:t>
        </w:r>
      </w:ins>
      <w:ins w:id="940" w:author="Perkowski, Evan A" w:date="2023-01-16T15:19:00Z">
        <w:r w:rsidR="00723922">
          <w:rPr>
            <w:color w:val="000000" w:themeColor="text1"/>
          </w:rPr>
          <w:t xml:space="preserve">Student </w:t>
        </w:r>
      </w:ins>
      <w:ins w:id="941" w:author="Perkowski, Evan A" w:date="2023-01-16T15:18:00Z">
        <w:r w:rsidR="00280E58">
          <w:rPr>
            <w:color w:val="000000" w:themeColor="text1"/>
          </w:rPr>
          <w:t>Research Support Awar</w:t>
        </w:r>
        <w:commentRangeStart w:id="942"/>
        <w:r w:rsidR="00280E58">
          <w:rPr>
            <w:color w:val="000000" w:themeColor="text1"/>
          </w:rPr>
          <w:t>d</w:t>
        </w:r>
      </w:ins>
      <w:commentRangeEnd w:id="942"/>
      <w:ins w:id="943" w:author="Perkowski, Evan A" w:date="2023-01-18T16:46:00Z">
        <w:r w:rsidR="00F87501">
          <w:rPr>
            <w:rStyle w:val="CommentReference"/>
            <w:rFonts w:eastAsiaTheme="minorHAnsi" w:cs="Times New Roman (Body CS)"/>
          </w:rPr>
          <w:commentReference w:id="942"/>
        </w:r>
      </w:ins>
      <w:ins w:id="944" w:author="Perkowski, Evan A" w:date="2023-01-16T15:19:00Z">
        <w:r w:rsidR="00723922">
          <w:rPr>
            <w:color w:val="000000" w:themeColor="text1"/>
          </w:rPr>
          <w:t>.</w:t>
        </w:r>
      </w:ins>
    </w:p>
    <w:p w14:paraId="35DE7DA2" w14:textId="0CAE752C" w:rsidR="00723922" w:rsidRDefault="00723922" w:rsidP="0025039E">
      <w:pPr>
        <w:spacing w:line="360" w:lineRule="auto"/>
        <w:rPr>
          <w:ins w:id="945" w:author="Perkowski, Evan A" w:date="2023-01-16T15:19:00Z"/>
          <w:color w:val="000000" w:themeColor="text1"/>
        </w:rPr>
      </w:pPr>
    </w:p>
    <w:p w14:paraId="1BD1BF33" w14:textId="6AA0E2ED" w:rsidR="00723922" w:rsidRDefault="00723922" w:rsidP="0025039E">
      <w:pPr>
        <w:spacing w:line="360" w:lineRule="auto"/>
        <w:rPr>
          <w:ins w:id="946" w:author="Perkowski, Evan A" w:date="2023-01-16T15:20:00Z"/>
          <w:color w:val="000000" w:themeColor="text1"/>
        </w:rPr>
      </w:pPr>
      <w:ins w:id="947" w:author="Perkowski, Evan A" w:date="2023-01-16T15:20:00Z">
        <w:r>
          <w:rPr>
            <w:i/>
            <w:iCs/>
            <w:color w:val="000000" w:themeColor="text1"/>
          </w:rPr>
          <w:t>Author contributions</w:t>
        </w:r>
      </w:ins>
    </w:p>
    <w:p w14:paraId="392E8B92" w14:textId="21AADEFA" w:rsidR="00723922" w:rsidRPr="00723922" w:rsidRDefault="00723922" w:rsidP="0025039E">
      <w:pPr>
        <w:spacing w:line="360" w:lineRule="auto"/>
        <w:rPr>
          <w:color w:val="000000" w:themeColor="text1"/>
        </w:rPr>
      </w:pPr>
      <w:ins w:id="948" w:author="Perkowski, Evan A" w:date="2023-01-16T15:20:00Z">
        <w:r>
          <w:rPr>
            <w:color w:val="000000" w:themeColor="text1"/>
          </w:rPr>
          <w:t>NGS conceptualized the experiment in collaboration with EAP. EAP c</w:t>
        </w:r>
      </w:ins>
      <w:ins w:id="949" w:author="Perkowski, Evan A" w:date="2023-01-16T15:21:00Z">
        <w:r>
          <w:rPr>
            <w:color w:val="000000" w:themeColor="text1"/>
          </w:rPr>
          <w:t>ompleted</w:t>
        </w:r>
      </w:ins>
      <w:ins w:id="950" w:author="Perkowski, Evan A" w:date="2023-01-16T15:20:00Z">
        <w:r>
          <w:rPr>
            <w:color w:val="000000" w:themeColor="text1"/>
          </w:rPr>
          <w:t xml:space="preserve"> field work and laboratory analyses, c</w:t>
        </w:r>
      </w:ins>
      <w:ins w:id="951" w:author="Perkowski, Evan A" w:date="2023-01-16T15:21:00Z">
        <w:r>
          <w:rPr>
            <w:color w:val="000000" w:themeColor="text1"/>
          </w:rPr>
          <w:t>onducted</w:t>
        </w:r>
      </w:ins>
      <w:ins w:id="952" w:author="Perkowski, Evan A" w:date="2023-01-16T15:20:00Z">
        <w:r>
          <w:rPr>
            <w:color w:val="000000" w:themeColor="text1"/>
          </w:rPr>
          <w:t xml:space="preserve"> data analysis, and wrote the first manusc</w:t>
        </w:r>
      </w:ins>
      <w:ins w:id="953" w:author="Perkowski, Evan A" w:date="2023-01-16T15:21:00Z">
        <w:r>
          <w:rPr>
            <w:color w:val="000000" w:themeColor="text1"/>
          </w:rPr>
          <w:t>ript draft. NGS also provided analysis and manuscript feedback.</w:t>
        </w:r>
      </w:ins>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061A488F" w14:textId="716FCA73" w:rsidR="00305C53" w:rsidRPr="00305C53" w:rsidRDefault="00AA3362" w:rsidP="00305C53">
      <w:pPr>
        <w:widowControl w:val="0"/>
        <w:autoSpaceDE w:val="0"/>
        <w:autoSpaceDN w:val="0"/>
        <w:adjustRightInd w:val="0"/>
        <w:spacing w:line="48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305C53" w:rsidRPr="00305C53">
        <w:rPr>
          <w:noProof/>
        </w:rPr>
        <w:t>Adams, M. A., T. L. Turnbull, J. I. Sprent, and N. Buchmann. 2016. Legumes are different: Leaf nitrogen, photosynthesis, and water use efficiency. Proceedings of the National Academy of Sciences of the United States of America 113:4098–4103.</w:t>
      </w:r>
    </w:p>
    <w:p w14:paraId="395E4501"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Bae, K., T. J. Fahey, R. D. Yanai, and M. Fisk. 2015. Soil nitrogen availability affects belowground carbon allocation and soil respiration in northern hardwood forests of New Hampshire. Ecosystems 18:1179–1191.</w:t>
      </w:r>
    </w:p>
    <w:p w14:paraId="708A13E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Bates, D., M. Mächler, B. Bolker, and S. Walker. 2015. Fitting linear mixed-effects models using lme4. Journal of Statistical Software 67:1–48.</w:t>
      </w:r>
    </w:p>
    <w:p w14:paraId="7C2A44E7"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Beaudette, D., J. Skovlin, S. Roeker, and A. Brown. 2022. soilDB: Soil Database Interface.</w:t>
      </w:r>
    </w:p>
    <w:p w14:paraId="7CA256E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Bernacchi, C. J., E. L. Singsaas, C. Pimentel, A. R. Portis, and S. P. Long. 2001. Improved temperature response functions for models of Rubisco-limited photosynthesis. Plant, Cell and Environment 24:253–259.</w:t>
      </w:r>
    </w:p>
    <w:p w14:paraId="7AED38B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Bialic‐Murphy, L., N. G. Smith, P. Voothuluru, R. M. McElderry, M. D. Roche, S. T. Cassidy, S. N. Kivlin, and S. Kalisz. 2021. Invasion‐induced root–fungal disruptions alter plant water and nitrogen economies. Ecology Letters 24:1145–1156.</w:t>
      </w:r>
    </w:p>
    <w:p w14:paraId="79A64329"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Bloomfield, K. J., B. D. Stocker, T. F. Keenan, and I. C. Prentice. 2022. Environmental controls on the light use efficiency of terrestrial gross primary production. Page Global Change Biology.</w:t>
      </w:r>
    </w:p>
    <w:p w14:paraId="7A6B6504"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Booth, B. B. B., C. D. Jones, M. Collins, I. J. Totterdell, P. M. Cox, S. Sitch, C. Huntingford, R. A. Betts, G. R. Harris, and J. Lloyd. 2012. High sensitivity of future global warming to land carbon cycle processes. Environmental Research Letters 7:024002.</w:t>
      </w:r>
    </w:p>
    <w:p w14:paraId="050F44A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Braghiere, R. K., J. B. Fisher, K. Allen, E. Brzostek, M. Shi, X. Yang, D. M. Ricciuto, R. A. </w:t>
      </w:r>
      <w:r w:rsidRPr="00305C53">
        <w:rPr>
          <w:noProof/>
        </w:rPr>
        <w:lastRenderedPageBreak/>
        <w:t>Fisher, Q. Zhu, and R. P. Phillips. 2022. Modeling Global Carbon Costs of Plant Nitrogen and Phosphorus Acquisition. Journal of Advances in Modeling Earth Systems 14:1–23.</w:t>
      </w:r>
    </w:p>
    <w:p w14:paraId="35C9EB2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Cernusak, L. A., N. Ubierna, K. Winter, J. A. M. Holtum, J. D. Marshall, and G. D. Farquhar. 2013. Environmental and physiological determinants of carbon isotope discrimination in terrestrial plants. New Phytologist 200:950–965.</w:t>
      </w:r>
    </w:p>
    <w:p w14:paraId="1E4DFB6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305C53">
        <w:rPr>
          <w:noProof/>
          <w:vertAlign w:val="subscript"/>
        </w:rPr>
        <w:t>3</w:t>
      </w:r>
      <w:r w:rsidRPr="00305C53">
        <w:rPr>
          <w:noProof/>
        </w:rPr>
        <w:t xml:space="preserve"> plants worldwide. Global Ecology and Biogeography 27:1056–1067.</w:t>
      </w:r>
    </w:p>
    <w:p w14:paraId="30B24A8D"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Cramer, W., and I. C. Prentice. 1988. Simulation of regional soil moisture deficits on a European scale. Norsk Geografisk Tidsskrift - Norwegian Journal of Geography 42:149–151.</w:t>
      </w:r>
    </w:p>
    <w:p w14:paraId="42E2DC8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14336165"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122C0934"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Davis, T. W., I. C. Prentice, B. D. Stocker, R. T. Thomas, R. J. Whitley, H. Wang, B. J. Evans, A. V Gallego-Sala, M. T. Sykes, and W. Cramer. 2017. Simple process-led algorithms for </w:t>
      </w:r>
      <w:r w:rsidRPr="00305C53">
        <w:rPr>
          <w:noProof/>
        </w:rPr>
        <w:lastRenderedPageBreak/>
        <w:t>simulating habitats (SPLASH v.1.0): robust indices of radiation, evapotranspiration and plant-available moisture. Geoscientific Model Development 10:689–708.</w:t>
      </w:r>
    </w:p>
    <w:p w14:paraId="3E69DB7E"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Dong, N., I. C. Prentice, B. J. Evans, S. Caddy-Retalic, A. J. Lowe, and I. J. Wright. 2017. Leaf nitrogen from first principles: field evidence for adaptive variation with climate. Biogeosciences 14:481–495.</w:t>
      </w:r>
    </w:p>
    <w:p w14:paraId="7E16552D"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Dong, N., I. C. Prentice, I. J. Wright, B. J. Evans, H. F. Togashi, S. Caddy-Retalic, F. A. McInerney, B. Sparrow, E. Leitch, and A. J. Lowe. 2020. Components of leaf‐trait variation along environmental gradients. New Phytologist 228:82–94.</w:t>
      </w:r>
    </w:p>
    <w:p w14:paraId="39CE8879"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Dong, N., I. C. Prentice, I. J. Wright, H. Wang, O. K. Atkin, K. J. Bloomfield, T. F. Domingues, S. M. Gleason, V. Maire, Y. Onoda, H. Poorter, and N. G. Smith. 2022. Leaf nitrogen from the perspective of optimal plant function. Journal of Ecology 110:2585–2602.</w:t>
      </w:r>
    </w:p>
    <w:p w14:paraId="43565DCD"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Evans, J. R. 1989a. Partitioning of nitrogen between and within leaves grown under different irradiances. Functional Plant Biology 16:533.</w:t>
      </w:r>
    </w:p>
    <w:p w14:paraId="6359652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Evans, J. R. 1989b. Photosynthesis and nitrogen relationships in leaves of C3 plants. Oecologia 78:9–19.</w:t>
      </w:r>
    </w:p>
    <w:p w14:paraId="77896CC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Evans, J. R., and J. R. Seemann. 1989. The allocation of protein nitrogen in the photosynthetic apparatus: costs, consequences, and control. Photosynthesis 8:183–205.</w:t>
      </w:r>
    </w:p>
    <w:p w14:paraId="6E1F7E5C"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Farquhar, G. D., J. R. Ehleringer, and K. T. Hubick. 1989. Carbon Isotope Discrimination and Photosynthesis. Annual Review of Plant Physiology and Plant Molecular Biology 40:503–537.</w:t>
      </w:r>
    </w:p>
    <w:p w14:paraId="493F8EB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Fay, P. A., S. M. Prober, W. S. Harpole, J. M. H. Knops, J. D. Bakker, E. T. Borer, E. M. Lind, A. S. MacDougall, E. W. Seabloom, P. D. Wragg, P. B. Adler, D. M. Blumenthal, Y. M. Buckley, C. Chu, E. E. Cleland, S. L. Collins, K. F. Davies, G. Du, X. Feng, J. Firn, D. S. </w:t>
      </w:r>
      <w:r w:rsidRPr="00305C53">
        <w:rPr>
          <w:noProof/>
        </w:rPr>
        <w:lastRenderedPageBreak/>
        <w:t>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2653406D"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Feng, X. 1999. Trends in intrinsic water-use efficiency of natural trees for the past 100-200 years: A response to atmospheric CO2 concentration. Geochimica et Cosmochimica Acta 63:1891–1903.</w:t>
      </w:r>
    </w:p>
    <w:p w14:paraId="62DB5AAE"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Field, C. B., and H. A. Mooney. 1986. The photosynthesis-nitrogen relationship in wild plants. Pages 25–55 </w:t>
      </w:r>
      <w:r w:rsidRPr="00305C53">
        <w:rPr>
          <w:i/>
          <w:iCs/>
          <w:noProof/>
        </w:rPr>
        <w:t>in</w:t>
      </w:r>
      <w:r w:rsidRPr="00305C53">
        <w:rPr>
          <w:noProof/>
        </w:rPr>
        <w:t xml:space="preserve"> T. J. Givnish, editor. On the Economy of Plant Form and Function. Cambridge University Press, Cambridge.</w:t>
      </w:r>
    </w:p>
    <w:p w14:paraId="1432B13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77C42818"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Fox, J., and S. Weisberg. 2019. An R companion to applied regression. Third edit. Sage, Thousand Oaks, California.</w:t>
      </w:r>
    </w:p>
    <w:p w14:paraId="3B43209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Ghannoum, O., J. R. Evans, and S. von Caemmerer. 2011. Nitrogen and water use efficiency of C4 plants. Pages 129–146 </w:t>
      </w:r>
      <w:r w:rsidRPr="00305C53">
        <w:rPr>
          <w:i/>
          <w:iCs/>
          <w:noProof/>
        </w:rPr>
        <w:t>in</w:t>
      </w:r>
      <w:r w:rsidRPr="00305C53">
        <w:rPr>
          <w:noProof/>
        </w:rPr>
        <w:t xml:space="preserve"> A. S. Raghavendra and R. F. Sage, editors. C4 Photosynthesis </w:t>
      </w:r>
      <w:r w:rsidRPr="00305C53">
        <w:rPr>
          <w:noProof/>
        </w:rPr>
        <w:lastRenderedPageBreak/>
        <w:t>and Related CO2 Concentrating Mechanisms. Springer.</w:t>
      </w:r>
    </w:p>
    <w:p w14:paraId="1947500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Grossiord, C., T. N. Buckley, L. A. Cernusak, K. A. Novick, B. Poulter, R. T. W. Siegwolf, J. S. Sperry, and N. G. McDowell. 2020. Plant responses to rising vapor pressure deficit. New Phytologist 226:1550–1566.</w:t>
      </w:r>
    </w:p>
    <w:p w14:paraId="5FD4DA7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Harrison, S. P., W. Cramer, O. Franklin, I. C. Prentice, H. Wang, Å. Brännström, H. de Boer, U. Dieckmann, J. Joshi, T. F. Keenan, A. Lavergne, S. Manzoni, G. Mengoli, C. Morfopoulos, J. Peñuelas, S. Pietsch, K. T. Rebel, Y. Ryu, N. G. Smith, B. D. Stocker, and I. J. Wright. 2021. Eco-evolutionary optimality as a means to improve vegetation and land-surface models. New Phytologist 231:2125–2141.</w:t>
      </w:r>
    </w:p>
    <w:p w14:paraId="03CE694B"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Hijmans, R. J. 2022. terra: Spatial Data Analysis.</w:t>
      </w:r>
    </w:p>
    <w:p w14:paraId="20AA1619"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Huber, M. L., R. A. Perkins, A. Laesecke, D. G. Friend, J. V Sengers, M. J. Assael, I. N. Metaxa, E. Vogel, R. Mareš, and K. Miyagawa. 2009. New international formulation for the viscosity of H2 O. Journal of Physical and Chemical Reference Data 38:101–125.</w:t>
      </w:r>
    </w:p>
    <w:p w14:paraId="381E8B3C"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Hungate, B. A., J. S. Dukes, M. R. Shaw, Y. Luo, and C. B. Field. 2003. Nitrogen and climate change. Science 302:1512–1513.</w:t>
      </w:r>
    </w:p>
    <w:p w14:paraId="06D0419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IPCC. 2014. Climate Change 2013 – The Physical Science Basis. Page (Intergovernmental Panel on Climate Change, Ed.). Cambridge University Press.</w:t>
      </w:r>
    </w:p>
    <w:p w14:paraId="7E70C139"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Kachurina, O. M., H. Zhang, W. R. Raun, and E. G. Krenzer. 2000. Simultaneous determination of soil aluminum, ammonium- and nitrate- nitrogen using 1 M potassium chloride. Communications in Soil Science and Plant Analysis 31:893–903.</w:t>
      </w:r>
    </w:p>
    <w:p w14:paraId="46B1AE94"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Katabuchi, M. 2015. LeafArea: An R package for rapid digital analysis of leaf area. Ecological Research 30:1073–1077.</w:t>
      </w:r>
    </w:p>
    <w:p w14:paraId="29833BC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Kattge, J., and W. Knorr. 2007. Temperature acclimation in a biochemical model of </w:t>
      </w:r>
      <w:r w:rsidRPr="00305C53">
        <w:rPr>
          <w:noProof/>
        </w:rPr>
        <w:lastRenderedPageBreak/>
        <w:t>photosynthesis: a reanalysis of data from 36 species. Plant, Cell &amp; Environment 30:1176–1190.</w:t>
      </w:r>
    </w:p>
    <w:p w14:paraId="2A9A381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Kattge, J., W. Knorr, T. Raddatz, and C. Wirth. 2009. Quantifying photosynthetic capacity and its relationship to leaf nitrogen content for global-scale terrestrial biosphere models. Global Change Biology 15:976–991.</w:t>
      </w:r>
    </w:p>
    <w:p w14:paraId="79666D32"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Keeling, C. D., W. G. Mook, and P. P. Tans. 1979. Recent trends in the </w:t>
      </w:r>
      <w:r w:rsidRPr="00305C53">
        <w:rPr>
          <w:noProof/>
          <w:vertAlign w:val="superscript"/>
        </w:rPr>
        <w:t>13</w:t>
      </w:r>
      <w:r w:rsidRPr="00305C53">
        <w:rPr>
          <w:noProof/>
        </w:rPr>
        <w:t>C/</w:t>
      </w:r>
      <w:r w:rsidRPr="00305C53">
        <w:rPr>
          <w:noProof/>
          <w:vertAlign w:val="superscript"/>
        </w:rPr>
        <w:t>12</w:t>
      </w:r>
      <w:r w:rsidRPr="00305C53">
        <w:rPr>
          <w:noProof/>
        </w:rPr>
        <w:t>C ratio of atmospheric carbon dioxide. Nature 277:121–123.</w:t>
      </w:r>
    </w:p>
    <w:p w14:paraId="697802C2"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Keeney, D. R., and D. W. Nelson. 1983. Nitrogen—Inorganic Forms. Pages 643–698 </w:t>
      </w:r>
      <w:r w:rsidRPr="00305C53">
        <w:rPr>
          <w:i/>
          <w:iCs/>
          <w:noProof/>
        </w:rPr>
        <w:t>in</w:t>
      </w:r>
      <w:r w:rsidRPr="00305C53">
        <w:rPr>
          <w:noProof/>
        </w:rPr>
        <w:t xml:space="preserve"> A. L. Page, editor. Methods of Soil Analysis. 2nd edition. ASA and SSSA, Madison, WI, USA.</w:t>
      </w:r>
    </w:p>
    <w:p w14:paraId="3C0EC663"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Kenward, M. G., and J. H. Roger. 1997. Small Sample Inference for Fixed Effects from Restricted Maximum Likelihood. Biometrics 53:983.</w:t>
      </w:r>
    </w:p>
    <w:p w14:paraId="1DDD8BC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Knorr, W., and M. Heimann. 2001. Uncertainties in global terrestrial biosphere modeling: 1. A comprehensive sensitivity analysis with a new photosynthesis and energy balance scheme. Global Biogeochemical Cycles 15:207–225.</w:t>
      </w:r>
    </w:p>
    <w:p w14:paraId="5746F8AD"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Korson, L., W. Drost-Hansen, and F. J. Millero. 1969. Viscosity of water at various temperatures. Journal of Physical Chemistry 73:34–39.</w:t>
      </w:r>
    </w:p>
    <w:p w14:paraId="58BED9F7"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Lavergne, A., D. Sandoval, V. J. Hare, H. Graven, and I. C. Prentice. 2020. Impacts of soil water stress on the acclimated stomatal limitation of photosynthesis: Insights from stable carbon isotope data. Global Change Biology 26:7158–7172.</w:t>
      </w:r>
    </w:p>
    <w:p w14:paraId="2CBCBFC2"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w:t>
      </w:r>
      <w:r w:rsidRPr="00305C53">
        <w:rPr>
          <w:noProof/>
        </w:rPr>
        <w:lastRenderedPageBreak/>
        <w:t>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601545F3"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LeBauer, D. S., and K. Treseder. 2008. Nitrogen limitation of net primary productivity. Ecology 89:371–379.</w:t>
      </w:r>
    </w:p>
    <w:p w14:paraId="2B295844"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Lefcheck, J. S. 2016. piecewiseSEM: Piecewise structural equation modelling in r for ecology, evolution, and systematics. Methods in Ecology and Evolution 7:573–579.</w:t>
      </w:r>
    </w:p>
    <w:p w14:paraId="6C2BEC23"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Lenth, R. 2019. emmeans: estimated marginal means, aka least-squares means.</w:t>
      </w:r>
    </w:p>
    <w:p w14:paraId="6C0EE6D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Li, W., H. Zhang, G. Huang, R. Liu, H. Wu, C. Zhao, and N. G. McDowell. 2020. Effects of nitrogen enrichment on tree carbon allocation: A global synthesis. Global Ecology and Biogeography 29:573–589.</w:t>
      </w:r>
    </w:p>
    <w:p w14:paraId="12BA7DC8"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Liang, X., T. Zhang, X. Lu, D. S. Ellsworth, H. BassiriRad, C. You, D. Wang, P. He, Q. Deng, H. Liu, J. Mo, and Q. Ye. 2020. Global response patterns of plant photosynthesis to nitrogen addition: A meta‐analysis. Global Change Biology 26:3585–3600.</w:t>
      </w:r>
    </w:p>
    <w:p w14:paraId="177813A3"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74960D9B"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Luo, X., T. F. Keenan, J. M. Chen, H. Croft, I. C. Prentice, N. G. Smith, A. P. Walker, H. Wang, </w:t>
      </w:r>
      <w:r w:rsidRPr="00305C53">
        <w:rPr>
          <w:noProof/>
        </w:rPr>
        <w:lastRenderedPageBreak/>
        <w:t>R. Wang, C. Xu, and Y. Zhang. 2021. Global variation in the fraction of leaf nitrogen allocated to photosynthesis. Nature Communications 12:4866.</w:t>
      </w:r>
    </w:p>
    <w:p w14:paraId="3B94F8C2"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Medlyn, B. E., E. Dreyer, D. S. Ellsworth, M. Forstreuter, P. C. Harley, M. U. F. Kirschbaum, X. Le Roux, P. Montpied, J. Strassemeyer, A. Walcroft, K. Wang, and D. Loustau. 2002. Temperature response of parameters of a biochemically based model of photosynthesis. II. A review of experimental data. Plant, Cell &amp; Environment 25:1167–1179.</w:t>
      </w:r>
    </w:p>
    <w:p w14:paraId="5D17F148"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7A9049F1"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Onoda, Y., K. Hikosaka, and T. Hirose. 2004. Allocation of nitrogen to cell walls decreases photosynthetic nitrogen-use efficiency. Functional Ecology 18:419–425.</w:t>
      </w:r>
    </w:p>
    <w:p w14:paraId="0C71AD3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Onoda, Y., I. J. Wright, J. R. Evans, K. Hikosaka, K. Kitajima, Ü. Niinemets, H. Poorter, T. Tosens, and M. Westoby. 2017. Physiological and structural tradeoffs underlying the leaf economics spectrum. New Phytologist 214:1447–1463.</w:t>
      </w:r>
    </w:p>
    <w:p w14:paraId="001005C2"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Oren, R., J. S. Sperry, G. G. Katul, D. E. Pataki, B. E. Ewers, N. Phillips, and K. V. R. Schäfer. 1999. Survey and synthesis of intra- and interspecific variation in stomatal sensitivity to vapour pressure deficit. Plant, Cell and Environment 22:1515–1526.</w:t>
      </w:r>
    </w:p>
    <w:p w14:paraId="01B99BF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Paillassa, J., I. J. Wright, I. C. Prentice, S. Pepin, N. G. Smith, G. Ethier, A. C. Westerband, L. J. Lamarque, H. Wang, W. K. Cornwell, and V. Maire. 2020. When and where soil is important to modify the carbon and water economy of leaves. New Phytologist 228:121–135.</w:t>
      </w:r>
    </w:p>
    <w:p w14:paraId="48A177A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Paul, K. I., P. J. Polglase, A. M. O’Connell, J. C. Carlyle, P. J. Smethurst, and P. K. Khanna. </w:t>
      </w:r>
      <w:r w:rsidRPr="00305C53">
        <w:rPr>
          <w:noProof/>
        </w:rPr>
        <w:lastRenderedPageBreak/>
        <w:t>2003. Defining the relation between soil water content and net nitrogen mineralization. European Journal of Soil Science 54:39–48.</w:t>
      </w:r>
    </w:p>
    <w:p w14:paraId="7577FAC7"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Peng, Y., K. J. Bloomfield, L. A. Cernusak, T. F. Domingues, and I. C. Prentice. 2021. Global climate and nutrient controls of photosynthetic capacity. Communications Biology 4:462.</w:t>
      </w:r>
    </w:p>
    <w:p w14:paraId="16DCAC5E"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Perkowski, E. A., D. W. Frey, C. L. Goodale, and N. G. Smith. (n.d.). Soil nitrogen availability modifies leaf nitrogen economics in mature temperate deciduous forests: a direct test of photosynthetic least-cos theory.</w:t>
      </w:r>
    </w:p>
    <w:p w14:paraId="2ACD403B"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1F25E61C"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Pinheiro, J., and D. Bates. 2022. nlme: linear and nonlinear mixed effects models.</w:t>
      </w:r>
    </w:p>
    <w:p w14:paraId="0BF98F6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Poggio, L., L. M. De Sousa, N. H. Batjes, G. B. M. Heuvelink, B. Kempen, E. Ribeiro, and D. Rossiter. 2021. SoilGrids 2.0: Producing soil information for the globe with quantified spatial uncertainty. Soil 7:217–240.</w:t>
      </w:r>
    </w:p>
    <w:p w14:paraId="7FFE091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Prentice, I. C., N. Dong, S. M. Gleason, V. Maire, and I. J. Wright. 2014. Balancing the costs of carbon gain and water transport: testing a new theoretical framework for plant functional ecology. Ecology Letters 17:82–91.</w:t>
      </w:r>
    </w:p>
    <w:p w14:paraId="4FB0F3C1"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Priestley, C. H. B., and R. J. Taylor. 1972. On the Assessment of Surface Heat Flux and Evaporation Using Large-Scale Parameters. Monthly Weather Review 100:81–92.</w:t>
      </w:r>
    </w:p>
    <w:p w14:paraId="528418F1"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30BDA99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lastRenderedPageBreak/>
        <w:t>R Core Team. 2021. R: A language and environment for statistical computing. R Foundation for Statistical Computing, Vienna, Austria.</w:t>
      </w:r>
    </w:p>
    <w:p w14:paraId="77210AF4"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Reich, P. B. 2014. The world-wide ‘fast-slow’ plant economics spectrum: a traits manifesto. Journal of Ecology 102:275–301.</w:t>
      </w:r>
    </w:p>
    <w:p w14:paraId="49AE3CC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Reichman, G. A., D. L. Grunes, and F. G. Viets. 1966. Effect of Soil Moisture on Ammonification and Nitrification in Two Northern Plains Soils. Soil Science Society of America Journal 30:363–366.</w:t>
      </w:r>
    </w:p>
    <w:p w14:paraId="3C5FA8F1"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Rogers, A. 2014. The use and misuse of V</w:t>
      </w:r>
      <w:r w:rsidRPr="00305C53">
        <w:rPr>
          <w:noProof/>
          <w:vertAlign w:val="subscript"/>
        </w:rPr>
        <w:t>c,max</w:t>
      </w:r>
      <w:r w:rsidRPr="00305C53">
        <w:rPr>
          <w:noProof/>
        </w:rPr>
        <w:t xml:space="preserve"> in Earth System Models. Photosynthesis Research 119:15–29.</w:t>
      </w:r>
    </w:p>
    <w:p w14:paraId="3CE0F3ED"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1CFAA4C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Sage, R. F., and R. W. Pearcy. 1987. The nitrogen use efficiency of C3 and C4 plants: I. Leaf nitrogen, growth, and biomass partitioning in </w:t>
      </w:r>
      <w:r w:rsidRPr="00305C53">
        <w:rPr>
          <w:i/>
          <w:iCs/>
          <w:noProof/>
        </w:rPr>
        <w:t>Chenopodium album</w:t>
      </w:r>
      <w:r w:rsidRPr="00305C53">
        <w:rPr>
          <w:noProof/>
        </w:rPr>
        <w:t xml:space="preserve"> (L.) and </w:t>
      </w:r>
      <w:r w:rsidRPr="00305C53">
        <w:rPr>
          <w:i/>
          <w:iCs/>
          <w:noProof/>
        </w:rPr>
        <w:t>Amaranthus retroflexus</w:t>
      </w:r>
      <w:r w:rsidRPr="00305C53">
        <w:rPr>
          <w:noProof/>
        </w:rPr>
        <w:t xml:space="preserve"> (L.). Plant Physiology 84:954–958.</w:t>
      </w:r>
    </w:p>
    <w:p w14:paraId="56909D1E"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Saxton, K. E., and W. J. Rawls. 2006. Soil water characteristic estimates by texture and organic matter for hydrologic solutions. Soil Science Society of America Journal 70:1569–1578.</w:t>
      </w:r>
    </w:p>
    <w:p w14:paraId="04E86989"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Schmitt, M. R., and G. E. Edwards. 1981. Photosynthetic capacity and nitrogen use efficiency of maize, wheat, and rice: A comparison between C3 and C4 photosynthesis. Journal of Experimental Botany 32:459–466.</w:t>
      </w:r>
    </w:p>
    <w:p w14:paraId="632553E1"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Schneider, C. A., W. S. Rasband, and K. W. Eliceiri. 2012. NIH Image to ImageJ: 25 years of image analysis. Nature methods 9:671–675.</w:t>
      </w:r>
    </w:p>
    <w:p w14:paraId="2A0FD7E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lastRenderedPageBreak/>
        <w:t>Scott, H. G., and N. G. Smith. 2022. A Model of C4 Photosynthetic Acclimation Based on Least-Cost Optimality Theory Suitable for Earth System Model Incorporation. Journal of Advances in Modeling Earth Systems 14:1–16.</w:t>
      </w:r>
    </w:p>
    <w:p w14:paraId="3CDA6161"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Shi, M., J. B. Fisher, E. R. Brzostek, and R. P. Phillips. 2016. Carbon cost of plant nitrogen acquisition: Global carbon cycle impact from an improved plant nitrogen cycle in the Community Land Model. Global Change Biology 22:1299–1314.</w:t>
      </w:r>
    </w:p>
    <w:p w14:paraId="20D6A36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Smith, B., D. Wärlind, A. Arneth, T. Hickler, P. Leadley, J. Siltberg, and S. Zaehle. 2014. Implications of incorporating N cycling and N limitations on primary production in an individual-based dynamic vegetation model. Biogeosciences 11:2027–2054.</w:t>
      </w:r>
    </w:p>
    <w:p w14:paraId="65466B3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598D33C4"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Stark, J. M., and M. K. Firestone. 1995. Mechanisms for soil moisture effects on activity of nitrifying bacteria. Applied and Environmental Microbiology 61:218–221.</w:t>
      </w:r>
    </w:p>
    <w:p w14:paraId="1907C4E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5A1A0F43"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Stocker, B. D., J. Zscheischler, T. F. Keenan, I. C. Prentice, J. Peñuelas, and S. I. Seneviratne. 2018. Quantifying soil moisture impacts on light use efficiency across biomes. New Phytologist 218:1430–1449.</w:t>
      </w:r>
    </w:p>
    <w:p w14:paraId="34C85768"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lastRenderedPageBreak/>
        <w:t>Sulman, B. N., D. T. Roman, K. Yi, L. Wang, R. P. Phillips, and K. A. Novick. 2016. High atmospheric demand for water can limit forest carbon uptake and transpiration as severely as dry soil. Geophysical Research Letters 43:9686–9695.</w:t>
      </w:r>
    </w:p>
    <w:p w14:paraId="04CDF10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Thieurmel, B., and A. Elmarhraoui. 2019. suncalc: Compute sun position, sunlight phases, moon position, and lunar phase.</w:t>
      </w:r>
    </w:p>
    <w:p w14:paraId="6BA333A9"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USDA NRCS. 2022. The PLANTS Database. (http://plants.usda.gov, 18 November 2022). National Plant Data Team, Greensboro, NC 27401-4901 USA.</w:t>
      </w:r>
    </w:p>
    <w:p w14:paraId="6F01D01B"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3399836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23541B42"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Wang, H., I. C. Prentice, T. F. Keenan, T. W. Davis, I. J. Wright, W. K. Cornwell, B. J. Evans, and C. Peng. 2017a. Towards a universal model for carbon dioxide uptake by plants. Nature Plants 3:734–741.</w:t>
      </w:r>
    </w:p>
    <w:p w14:paraId="6CA675F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Wang, H., I. C. Prentice, I. J. Wright, S. Qiao, X. Xu, K. Kikuzawa, and N. C. Stenseth. 2021. Leaf economics explained by optimality principles. bioRxiv.</w:t>
      </w:r>
    </w:p>
    <w:p w14:paraId="4908470B"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Wang, J., J. M. H. Knops, C. E. Brassil, and C. Mu. 2017b. Increased productivity in wet years drives a decline in ecosystem stability with nitrogen additions in arid grasslands. Ecology 98:1779–1786.</w:t>
      </w:r>
    </w:p>
    <w:p w14:paraId="5D9A4165"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lastRenderedPageBreak/>
        <w:t>Waring, E. F., E. A. Perkowski, and N. G. Smith. (n.d.). Soil nitrogen fertilization reduces relative leaf nitrogen allocation to photosynthesis.</w:t>
      </w:r>
    </w:p>
    <w:p w14:paraId="01CB95B7"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7A3B2EAC"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Wieder, W. R., C. C. Cleveland, W. K. Smith, and K. Todd-Brown. 2015. Future productivity and carbon storage limited by terrestrial nutrient availability. Nature Geoscience 8:441–444.</w:t>
      </w:r>
    </w:p>
    <w:p w14:paraId="4B7A683C"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Wright, I. J., P. B. Reich, and M. Westoby. 2003. Least-cost input mixtures of water and nitrogen for photosynthesis. The American Naturalist 161:98–111.</w:t>
      </w:r>
    </w:p>
    <w:p w14:paraId="31FD97F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68BCCF13"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Yahdjian, L., L. A. Gherardi, and O. E. Sala. 2011. Nitrogen limitation in arid-subhumid ecosystems: A meta-analysis of fertilization studies. Journal of Arid Environments 75:675–680.</w:t>
      </w:r>
    </w:p>
    <w:p w14:paraId="2E610A02"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Ziehn, T., J. Kattge, W. Knorr, and M. Scholze. 2011. Improving the predictability of global CO2 assimilation rates under climate change. Geophysical Research Letters 38:L10404.</w:t>
      </w:r>
    </w:p>
    <w:p w14:paraId="58BCB247" w14:textId="5BC9BD1A" w:rsidR="00AA3362" w:rsidRPr="00AA3362" w:rsidRDefault="00AA3362" w:rsidP="00305C53">
      <w:pPr>
        <w:widowControl w:val="0"/>
        <w:autoSpaceDE w:val="0"/>
        <w:autoSpaceDN w:val="0"/>
        <w:adjustRightInd w:val="0"/>
        <w:spacing w:line="48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Perkowski, Evan A" w:date="2023-01-18T16:42:00Z" w:initials="PEA">
    <w:p w14:paraId="7973E864" w14:textId="6B4E702F" w:rsidR="00CF3820" w:rsidRDefault="00CF3820">
      <w:pPr>
        <w:pStyle w:val="CommentText"/>
      </w:pPr>
      <w:r>
        <w:rPr>
          <w:rStyle w:val="CommentReference"/>
        </w:rPr>
        <w:annotationRef/>
      </w:r>
      <w:r>
        <w:t>Could maybe reduce even further to “environmental” gradients</w:t>
      </w:r>
    </w:p>
  </w:comment>
  <w:comment w:id="241" w:author="Perkowski, Evan A" w:date="2022-10-13T16:08:00Z" w:initials="PEA">
    <w:p w14:paraId="157466CF" w14:textId="77777777" w:rsidR="00DF37F5" w:rsidRPr="007B5E13" w:rsidRDefault="00DF37F5"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DF37F5" w:rsidRDefault="00DF37F5" w:rsidP="009B12AC">
      <w:pPr>
        <w:pStyle w:val="CommentText"/>
      </w:pPr>
    </w:p>
    <w:p w14:paraId="498952D2" w14:textId="77777777" w:rsidR="00DF37F5" w:rsidRDefault="00DF37F5"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DF37F5" w:rsidRDefault="00DF37F5" w:rsidP="009B12AC">
      <w:pPr>
        <w:pStyle w:val="CommentText"/>
      </w:pPr>
    </w:p>
    <w:p w14:paraId="5B66515C" w14:textId="02726FB7" w:rsidR="00DF37F5" w:rsidRPr="004566E8" w:rsidRDefault="00DF37F5"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242" w:author="Nick Smith" w:date="2022-12-30T14:44:00Z" w:initials="NGS">
    <w:p w14:paraId="5134DEEC" w14:textId="214B525F" w:rsidR="00DF37F5" w:rsidRDefault="00DF37F5">
      <w:pPr>
        <w:pStyle w:val="CommentText"/>
      </w:pPr>
      <w:r>
        <w:rPr>
          <w:rStyle w:val="CommentReference"/>
        </w:rPr>
        <w:annotationRef/>
      </w:r>
      <w:r>
        <w:t>Might not be a bad idea!</w:t>
      </w:r>
    </w:p>
  </w:comment>
  <w:comment w:id="243" w:author="Perkowski, Evan A" w:date="2023-01-04T12:05:00Z" w:initials="PEA">
    <w:p w14:paraId="055E33C9" w14:textId="1405442F" w:rsidR="00937D97" w:rsidRDefault="00937D97">
      <w:pPr>
        <w:pStyle w:val="CommentText"/>
      </w:pPr>
      <w:r>
        <w:rPr>
          <w:rStyle w:val="CommentReference"/>
        </w:rPr>
        <w:annotationRef/>
      </w:r>
      <w:r>
        <w:t>Chi calcs revised. Data interestingly show more robust shifts in beta due to soil N, as range in beta values have reduced</w:t>
      </w:r>
      <w:r w:rsidR="00A703BA">
        <w:t xml:space="preserve"> (0-600 in original analysis, now 0-190</w:t>
      </w:r>
      <w:r w:rsidR="00A631F4">
        <w:t>)</w:t>
      </w:r>
      <w:r w:rsidR="00A703BA">
        <w:t>.</w:t>
      </w:r>
      <w:r w:rsidR="00A631F4">
        <w:t xml:space="preserve"> Beta values m</w:t>
      </w:r>
      <w:r w:rsidR="00A703BA">
        <w:t xml:space="preserve">ore closely follow ranges reported in Lavergne et al. (2020) and datasets used to parameterize in </w:t>
      </w:r>
      <w:proofErr w:type="spellStart"/>
      <w:r w:rsidR="00A703BA">
        <w:t>Pmodel</w:t>
      </w:r>
      <w:proofErr w:type="spellEnd"/>
    </w:p>
  </w:comment>
  <w:comment w:id="306" w:author="Perkowski, Evan A" w:date="2023-01-04T12:17:00Z" w:initials="PEA">
    <w:p w14:paraId="72CB82F0" w14:textId="6B15BF94" w:rsidR="00A703BA" w:rsidRDefault="00A703BA">
      <w:pPr>
        <w:pStyle w:val="CommentText"/>
      </w:pPr>
      <w:r>
        <w:rPr>
          <w:rStyle w:val="CommentReference"/>
        </w:rPr>
        <w:annotationRef/>
      </w:r>
      <w:r>
        <w:t>Not</w:t>
      </w:r>
      <w:r w:rsidR="0084086E">
        <w:t>ing here</w:t>
      </w:r>
      <w:r>
        <w:t xml:space="preserve"> that changing</w:t>
      </w:r>
      <w:r w:rsidR="0084086E">
        <w:t xml:space="preserve"> the</w:t>
      </w:r>
      <w:r>
        <w:t xml:space="preserve"> way d13Cair was calculated shifted the soil moisture timescale for beta</w:t>
      </w:r>
      <w:r w:rsidR="0084086E">
        <w:t xml:space="preserve"> and also reduced the range in beta values</w:t>
      </w:r>
    </w:p>
  </w:comment>
  <w:comment w:id="582" w:author="Nick Smith" w:date="2022-12-30T15:22:00Z" w:initials="NGS">
    <w:p w14:paraId="52C2D82A" w14:textId="77777777" w:rsidR="00E04726" w:rsidRDefault="00E04726" w:rsidP="00E04726">
      <w:pPr>
        <w:pStyle w:val="CommentText"/>
      </w:pPr>
      <w:r>
        <w:rPr>
          <w:rStyle w:val="CommentReference"/>
        </w:rPr>
        <w:annotationRef/>
      </w:r>
      <w:r>
        <w:t>I think this should scale with the coefficient</w:t>
      </w:r>
    </w:p>
  </w:comment>
  <w:comment w:id="583" w:author="Perkowski, Evan A" w:date="2023-01-12T15:52:00Z" w:initials="PEA">
    <w:p w14:paraId="17EBB66D" w14:textId="77777777" w:rsidR="00E04726" w:rsidRDefault="00E04726" w:rsidP="00E04726">
      <w:pPr>
        <w:pStyle w:val="CommentText"/>
      </w:pPr>
      <w:r>
        <w:rPr>
          <w:rStyle w:val="CommentReference"/>
        </w:rPr>
        <w:annotationRef/>
      </w:r>
      <w:r>
        <w:t>Corrected!</w:t>
      </w:r>
    </w:p>
  </w:comment>
  <w:comment w:id="588" w:author="Nick Smith" w:date="2022-12-30T15:26:00Z" w:initials="NGS">
    <w:p w14:paraId="358B6FE2" w14:textId="5C4C798C" w:rsidR="00DF37F5" w:rsidRDefault="00DF37F5">
      <w:pPr>
        <w:pStyle w:val="CommentText"/>
      </w:pPr>
      <w:r>
        <w:rPr>
          <w:rStyle w:val="CommentReference"/>
        </w:rPr>
        <w:annotationRef/>
      </w:r>
      <w:r>
        <w:t>As noted above, I think the expectation is that the Narea effect is “B to X to Narea”</w:t>
      </w:r>
    </w:p>
  </w:comment>
  <w:comment w:id="589" w:author="Perkowski, Evan A" w:date="2023-01-16T13:49:00Z" w:initials="PEA">
    <w:p w14:paraId="71370CB8" w14:textId="72579EDE" w:rsidR="001D0FD1" w:rsidRDefault="001D0FD1">
      <w:pPr>
        <w:pStyle w:val="CommentText"/>
      </w:pPr>
      <w:r>
        <w:rPr>
          <w:rStyle w:val="CommentReference"/>
        </w:rPr>
        <w:annotationRef/>
      </w:r>
      <w:r>
        <w:t>Reframed Discussion and rest of manuscript!</w:t>
      </w:r>
    </w:p>
  </w:comment>
  <w:comment w:id="817" w:author="Perkowski, Evan A" w:date="2023-01-18T16:44:00Z" w:initials="PEA">
    <w:p w14:paraId="1EFB5D9B" w14:textId="50446F43" w:rsidR="00CF3820" w:rsidRDefault="00CF3820">
      <w:pPr>
        <w:pStyle w:val="CommentText"/>
      </w:pPr>
      <w:r>
        <w:rPr>
          <w:rStyle w:val="CommentReference"/>
        </w:rPr>
        <w:annotationRef/>
      </w:r>
      <w:r>
        <w:t>Still a bit unsure about the interpretation of C3/C4 differences here- there’s a lot of hand waving going on</w:t>
      </w:r>
    </w:p>
  </w:comment>
  <w:comment w:id="864" w:author="Nick Smith" w:date="2022-12-30T14:03:00Z" w:initials="NGS">
    <w:p w14:paraId="3EBEBCDB" w14:textId="77777777" w:rsidR="001B6C99" w:rsidRDefault="001B6C99" w:rsidP="001B6C99">
      <w:pPr>
        <w:pStyle w:val="CommentText"/>
      </w:pPr>
      <w:r>
        <w:rPr>
          <w:rStyle w:val="CommentReference"/>
        </w:rPr>
        <w:annotationRef/>
      </w:r>
      <w:r>
        <w:t>Do C4s really have higher Narea? It looks like the opposite to me in the Sage and Pearcy article</w:t>
      </w:r>
    </w:p>
  </w:comment>
  <w:comment w:id="865" w:author="Perkowski, Evan A" w:date="2023-01-12T09:49:00Z" w:initials="PEA">
    <w:p w14:paraId="366000D7" w14:textId="77777777" w:rsidR="001B6C99" w:rsidRPr="00A20513" w:rsidRDefault="001B6C99" w:rsidP="001B6C99">
      <w:pPr>
        <w:pStyle w:val="CommentText"/>
      </w:pPr>
      <w:r>
        <w:rPr>
          <w:rStyle w:val="CommentReference"/>
        </w:rPr>
        <w:annotationRef/>
      </w:r>
      <w:r>
        <w:t>Corrected the Sage &amp; Pearcy interpretation and added a few more citations here.</w:t>
      </w:r>
    </w:p>
  </w:comment>
  <w:comment w:id="942" w:author="Perkowski, Evan A" w:date="2023-01-18T16:46:00Z" w:initials="PEA">
    <w:p w14:paraId="58F5BAD1" w14:textId="7A262779" w:rsidR="00F87501" w:rsidRDefault="00F87501">
      <w:pPr>
        <w:pStyle w:val="CommentText"/>
      </w:pPr>
      <w:r>
        <w:rPr>
          <w:rStyle w:val="CommentReference"/>
        </w:rPr>
        <w:annotationRef/>
      </w:r>
      <w:r>
        <w:t>Not sure if any of the isotope data used LEMONTREE funds?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73E864" w15:done="0"/>
  <w15:commentEx w15:paraId="5B66515C" w15:done="1"/>
  <w15:commentEx w15:paraId="5134DEEC" w15:paraIdParent="5B66515C" w15:done="1"/>
  <w15:commentEx w15:paraId="055E33C9" w15:paraIdParent="5B66515C" w15:done="1"/>
  <w15:commentEx w15:paraId="72CB82F0" w15:done="0"/>
  <w15:commentEx w15:paraId="52C2D82A" w15:done="1"/>
  <w15:commentEx w15:paraId="17EBB66D" w15:paraIdParent="52C2D82A" w15:done="1"/>
  <w15:commentEx w15:paraId="358B6FE2" w15:done="1"/>
  <w15:commentEx w15:paraId="71370CB8" w15:paraIdParent="358B6FE2" w15:done="1"/>
  <w15:commentEx w15:paraId="1EFB5D9B" w15:done="0"/>
  <w15:commentEx w15:paraId="3EBEBCDB" w15:done="1"/>
  <w15:commentEx w15:paraId="366000D7" w15:paraIdParent="3EBEBCDB" w15:done="1"/>
  <w15:commentEx w15:paraId="58F5BA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29FF3" w16cex:dateUtc="2023-01-18T22:42:00Z"/>
  <w16cex:commentExtensible w16cex:durableId="26F2B68B" w16cex:dateUtc="2022-10-13T21:08:00Z"/>
  <w16cex:commentExtensible w16cex:durableId="275FEA1D" w16cex:dateUtc="2023-01-04T18:05:00Z"/>
  <w16cex:commentExtensible w16cex:durableId="275FECC5" w16cex:dateUtc="2023-01-04T18:17:00Z"/>
  <w16cex:commentExtensible w16cex:durableId="276FD030" w16cex:dateUtc="2023-01-12T21:52:00Z"/>
  <w16cex:commentExtensible w16cex:durableId="276FD46E" w16cex:dateUtc="2023-01-16T19:49:00Z"/>
  <w16cex:commentExtensible w16cex:durableId="2772A089" w16cex:dateUtc="2023-01-18T22:44:00Z"/>
  <w16cex:commentExtensible w16cex:durableId="27728B27" w16cex:dateUtc="2023-01-12T15:49:00Z"/>
  <w16cex:commentExtensible w16cex:durableId="2772A0FF" w16cex:dateUtc="2023-01-18T22: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73E864" w16cid:durableId="27729FF3"/>
  <w16cid:commentId w16cid:paraId="5B66515C" w16cid:durableId="26F2B68B"/>
  <w16cid:commentId w16cid:paraId="5134DEEC" w16cid:durableId="275977BB"/>
  <w16cid:commentId w16cid:paraId="055E33C9" w16cid:durableId="275FEA1D"/>
  <w16cid:commentId w16cid:paraId="72CB82F0" w16cid:durableId="275FECC5"/>
  <w16cid:commentId w16cid:paraId="52C2D82A" w16cid:durableId="276FD031"/>
  <w16cid:commentId w16cid:paraId="17EBB66D" w16cid:durableId="276FD030"/>
  <w16cid:commentId w16cid:paraId="358B6FE2" w16cid:durableId="2759819C"/>
  <w16cid:commentId w16cid:paraId="71370CB8" w16cid:durableId="276FD46E"/>
  <w16cid:commentId w16cid:paraId="1EFB5D9B" w16cid:durableId="2772A089"/>
  <w16cid:commentId w16cid:paraId="3EBEBCDB" w16cid:durableId="27728B28"/>
  <w16cid:commentId w16cid:paraId="366000D7" w16cid:durableId="27728B27"/>
  <w16cid:commentId w16cid:paraId="58F5BAD1" w16cid:durableId="2772A0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49567" w14:textId="77777777" w:rsidR="00C91C16" w:rsidRDefault="00C91C16" w:rsidP="00C14547">
      <w:r>
        <w:separator/>
      </w:r>
    </w:p>
  </w:endnote>
  <w:endnote w:type="continuationSeparator" w:id="0">
    <w:p w14:paraId="1DCAE4B6" w14:textId="77777777" w:rsidR="00C91C16" w:rsidRDefault="00C91C16"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F37F5" w:rsidRDefault="00DF37F5"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F37F5" w:rsidRDefault="00DF37F5"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8307C6" w14:textId="77777777" w:rsidR="00C91C16" w:rsidRDefault="00C91C16" w:rsidP="00C14547">
      <w:r>
        <w:separator/>
      </w:r>
    </w:p>
  </w:footnote>
  <w:footnote w:type="continuationSeparator" w:id="0">
    <w:p w14:paraId="096652C0" w14:textId="77777777" w:rsidR="00C91C16" w:rsidRDefault="00C91C16"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32356915">
    <w:abstractNumId w:val="8"/>
  </w:num>
  <w:num w:numId="2" w16cid:durableId="1397894364">
    <w:abstractNumId w:val="7"/>
  </w:num>
  <w:num w:numId="3" w16cid:durableId="296227372">
    <w:abstractNumId w:val="3"/>
  </w:num>
  <w:num w:numId="4" w16cid:durableId="797921252">
    <w:abstractNumId w:val="2"/>
  </w:num>
  <w:num w:numId="5" w16cid:durableId="1013191774">
    <w:abstractNumId w:val="4"/>
  </w:num>
  <w:num w:numId="6" w16cid:durableId="1449660215">
    <w:abstractNumId w:val="5"/>
  </w:num>
  <w:num w:numId="7" w16cid:durableId="93132830">
    <w:abstractNumId w:val="0"/>
  </w:num>
  <w:num w:numId="8" w16cid:durableId="1545680555">
    <w:abstractNumId w:val="6"/>
  </w:num>
  <w:num w:numId="9" w16cid:durableId="99761138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02C"/>
    <w:rsid w:val="00012D96"/>
    <w:rsid w:val="000146F1"/>
    <w:rsid w:val="00014A68"/>
    <w:rsid w:val="00016E39"/>
    <w:rsid w:val="00025FB0"/>
    <w:rsid w:val="00032518"/>
    <w:rsid w:val="00032B7F"/>
    <w:rsid w:val="00041324"/>
    <w:rsid w:val="0004230F"/>
    <w:rsid w:val="00042B1E"/>
    <w:rsid w:val="00042F4A"/>
    <w:rsid w:val="000438F0"/>
    <w:rsid w:val="00043993"/>
    <w:rsid w:val="00045962"/>
    <w:rsid w:val="00047003"/>
    <w:rsid w:val="000512E1"/>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276C"/>
    <w:rsid w:val="000A44CF"/>
    <w:rsid w:val="000A45DB"/>
    <w:rsid w:val="000A5ABE"/>
    <w:rsid w:val="000B0353"/>
    <w:rsid w:val="000B19A7"/>
    <w:rsid w:val="000B2E6E"/>
    <w:rsid w:val="000B3D4B"/>
    <w:rsid w:val="000B4C6C"/>
    <w:rsid w:val="000B6D78"/>
    <w:rsid w:val="000C1CCA"/>
    <w:rsid w:val="000C287B"/>
    <w:rsid w:val="000C4BE1"/>
    <w:rsid w:val="000C5143"/>
    <w:rsid w:val="000C52C7"/>
    <w:rsid w:val="000C63A9"/>
    <w:rsid w:val="000D0151"/>
    <w:rsid w:val="000D3018"/>
    <w:rsid w:val="000D405E"/>
    <w:rsid w:val="000D485F"/>
    <w:rsid w:val="000D5E15"/>
    <w:rsid w:val="000D63C0"/>
    <w:rsid w:val="000D64F7"/>
    <w:rsid w:val="000D6514"/>
    <w:rsid w:val="000D6797"/>
    <w:rsid w:val="000E02B9"/>
    <w:rsid w:val="000E1078"/>
    <w:rsid w:val="000E116E"/>
    <w:rsid w:val="000E497C"/>
    <w:rsid w:val="000E5023"/>
    <w:rsid w:val="000E580D"/>
    <w:rsid w:val="000E5BEF"/>
    <w:rsid w:val="000E6D81"/>
    <w:rsid w:val="000E765A"/>
    <w:rsid w:val="000F1589"/>
    <w:rsid w:val="000F4E0D"/>
    <w:rsid w:val="000F6AA1"/>
    <w:rsid w:val="000F6B11"/>
    <w:rsid w:val="000F712E"/>
    <w:rsid w:val="000F73AB"/>
    <w:rsid w:val="001012E4"/>
    <w:rsid w:val="0010638E"/>
    <w:rsid w:val="00106C1F"/>
    <w:rsid w:val="001102C6"/>
    <w:rsid w:val="001135C2"/>
    <w:rsid w:val="001145EF"/>
    <w:rsid w:val="001164C9"/>
    <w:rsid w:val="001178A7"/>
    <w:rsid w:val="001202AF"/>
    <w:rsid w:val="00121B00"/>
    <w:rsid w:val="00121E42"/>
    <w:rsid w:val="00122217"/>
    <w:rsid w:val="00132FD2"/>
    <w:rsid w:val="00136249"/>
    <w:rsid w:val="00136EA4"/>
    <w:rsid w:val="0014133A"/>
    <w:rsid w:val="00142813"/>
    <w:rsid w:val="00144F70"/>
    <w:rsid w:val="00150719"/>
    <w:rsid w:val="001515E5"/>
    <w:rsid w:val="00153760"/>
    <w:rsid w:val="00154B4C"/>
    <w:rsid w:val="00155249"/>
    <w:rsid w:val="00156FCE"/>
    <w:rsid w:val="00157D66"/>
    <w:rsid w:val="00160CD3"/>
    <w:rsid w:val="00164BD9"/>
    <w:rsid w:val="00171C56"/>
    <w:rsid w:val="001722A3"/>
    <w:rsid w:val="00173014"/>
    <w:rsid w:val="00173EC5"/>
    <w:rsid w:val="0017417D"/>
    <w:rsid w:val="00185D3B"/>
    <w:rsid w:val="00191624"/>
    <w:rsid w:val="00195BF9"/>
    <w:rsid w:val="001979FE"/>
    <w:rsid w:val="001A0E1E"/>
    <w:rsid w:val="001A3F78"/>
    <w:rsid w:val="001B06F2"/>
    <w:rsid w:val="001B2141"/>
    <w:rsid w:val="001B40BD"/>
    <w:rsid w:val="001B56C3"/>
    <w:rsid w:val="001B6C99"/>
    <w:rsid w:val="001B7059"/>
    <w:rsid w:val="001B7C94"/>
    <w:rsid w:val="001C0149"/>
    <w:rsid w:val="001C03A8"/>
    <w:rsid w:val="001C1192"/>
    <w:rsid w:val="001C1D53"/>
    <w:rsid w:val="001C4D52"/>
    <w:rsid w:val="001C5251"/>
    <w:rsid w:val="001C69B5"/>
    <w:rsid w:val="001D0FD1"/>
    <w:rsid w:val="001D1E96"/>
    <w:rsid w:val="001D434E"/>
    <w:rsid w:val="001D5368"/>
    <w:rsid w:val="001D5AAA"/>
    <w:rsid w:val="001D5FA4"/>
    <w:rsid w:val="001D60A5"/>
    <w:rsid w:val="001E0CCD"/>
    <w:rsid w:val="001E2242"/>
    <w:rsid w:val="001E2935"/>
    <w:rsid w:val="001E3E42"/>
    <w:rsid w:val="001E6E5B"/>
    <w:rsid w:val="001E711F"/>
    <w:rsid w:val="001F02BA"/>
    <w:rsid w:val="001F117F"/>
    <w:rsid w:val="001F39CF"/>
    <w:rsid w:val="001F3D26"/>
    <w:rsid w:val="001F3E79"/>
    <w:rsid w:val="00202323"/>
    <w:rsid w:val="002052B6"/>
    <w:rsid w:val="00207B31"/>
    <w:rsid w:val="002145BB"/>
    <w:rsid w:val="00214E3F"/>
    <w:rsid w:val="0021583E"/>
    <w:rsid w:val="002165FD"/>
    <w:rsid w:val="002174C6"/>
    <w:rsid w:val="002211AE"/>
    <w:rsid w:val="002218B1"/>
    <w:rsid w:val="00224791"/>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63427"/>
    <w:rsid w:val="00266AAF"/>
    <w:rsid w:val="002728F7"/>
    <w:rsid w:val="00273370"/>
    <w:rsid w:val="00273D41"/>
    <w:rsid w:val="0027422C"/>
    <w:rsid w:val="002775C3"/>
    <w:rsid w:val="002808EB"/>
    <w:rsid w:val="00280E58"/>
    <w:rsid w:val="0028171B"/>
    <w:rsid w:val="002822D0"/>
    <w:rsid w:val="0028276E"/>
    <w:rsid w:val="00282C11"/>
    <w:rsid w:val="00285FF4"/>
    <w:rsid w:val="00287227"/>
    <w:rsid w:val="00287474"/>
    <w:rsid w:val="002901D0"/>
    <w:rsid w:val="00291404"/>
    <w:rsid w:val="00292819"/>
    <w:rsid w:val="00294523"/>
    <w:rsid w:val="002948A3"/>
    <w:rsid w:val="002948B1"/>
    <w:rsid w:val="00295134"/>
    <w:rsid w:val="002A0EA7"/>
    <w:rsid w:val="002A23E5"/>
    <w:rsid w:val="002A31C1"/>
    <w:rsid w:val="002B1F2B"/>
    <w:rsid w:val="002B206F"/>
    <w:rsid w:val="002B26AB"/>
    <w:rsid w:val="002B29D1"/>
    <w:rsid w:val="002B3607"/>
    <w:rsid w:val="002B48F9"/>
    <w:rsid w:val="002C360E"/>
    <w:rsid w:val="002D12B6"/>
    <w:rsid w:val="002D16CC"/>
    <w:rsid w:val="002D386D"/>
    <w:rsid w:val="002D437C"/>
    <w:rsid w:val="002D4590"/>
    <w:rsid w:val="002D5264"/>
    <w:rsid w:val="002D5FD0"/>
    <w:rsid w:val="002D7638"/>
    <w:rsid w:val="002E0EA9"/>
    <w:rsid w:val="002E1B28"/>
    <w:rsid w:val="002E6639"/>
    <w:rsid w:val="002F0144"/>
    <w:rsid w:val="002F045F"/>
    <w:rsid w:val="002F17FB"/>
    <w:rsid w:val="002F39A9"/>
    <w:rsid w:val="002F4B2F"/>
    <w:rsid w:val="002F6D3B"/>
    <w:rsid w:val="002F6DCC"/>
    <w:rsid w:val="002F7BF0"/>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43AE"/>
    <w:rsid w:val="00335AE8"/>
    <w:rsid w:val="003365BA"/>
    <w:rsid w:val="00336F13"/>
    <w:rsid w:val="00337781"/>
    <w:rsid w:val="00337920"/>
    <w:rsid w:val="0034040D"/>
    <w:rsid w:val="003419F6"/>
    <w:rsid w:val="00341AA7"/>
    <w:rsid w:val="00341F1C"/>
    <w:rsid w:val="003438D7"/>
    <w:rsid w:val="00343D30"/>
    <w:rsid w:val="00344E21"/>
    <w:rsid w:val="0034752D"/>
    <w:rsid w:val="00352236"/>
    <w:rsid w:val="003603EC"/>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B04F8"/>
    <w:rsid w:val="003B13BA"/>
    <w:rsid w:val="003B2720"/>
    <w:rsid w:val="003C0438"/>
    <w:rsid w:val="003C57E0"/>
    <w:rsid w:val="003C6746"/>
    <w:rsid w:val="003C775F"/>
    <w:rsid w:val="003C7D13"/>
    <w:rsid w:val="003D1E21"/>
    <w:rsid w:val="003D362D"/>
    <w:rsid w:val="003D3665"/>
    <w:rsid w:val="003D4D18"/>
    <w:rsid w:val="003D76EF"/>
    <w:rsid w:val="003E2425"/>
    <w:rsid w:val="003E3009"/>
    <w:rsid w:val="003E305E"/>
    <w:rsid w:val="003E3C1F"/>
    <w:rsid w:val="003F18D0"/>
    <w:rsid w:val="003F607E"/>
    <w:rsid w:val="003F6CAE"/>
    <w:rsid w:val="004025A1"/>
    <w:rsid w:val="00402C58"/>
    <w:rsid w:val="004070A8"/>
    <w:rsid w:val="0041400A"/>
    <w:rsid w:val="004148B6"/>
    <w:rsid w:val="004150F4"/>
    <w:rsid w:val="004159BB"/>
    <w:rsid w:val="004210A0"/>
    <w:rsid w:val="00421772"/>
    <w:rsid w:val="004219F5"/>
    <w:rsid w:val="00426217"/>
    <w:rsid w:val="00427F68"/>
    <w:rsid w:val="00430933"/>
    <w:rsid w:val="0043441A"/>
    <w:rsid w:val="004351E1"/>
    <w:rsid w:val="00440EAD"/>
    <w:rsid w:val="00442029"/>
    <w:rsid w:val="004461BD"/>
    <w:rsid w:val="00446B04"/>
    <w:rsid w:val="00452CE9"/>
    <w:rsid w:val="00452F42"/>
    <w:rsid w:val="00454E0A"/>
    <w:rsid w:val="004555D7"/>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90E26"/>
    <w:rsid w:val="00490F97"/>
    <w:rsid w:val="004936F2"/>
    <w:rsid w:val="00495511"/>
    <w:rsid w:val="00496DB5"/>
    <w:rsid w:val="004976BA"/>
    <w:rsid w:val="00497794"/>
    <w:rsid w:val="004B1D63"/>
    <w:rsid w:val="004B296F"/>
    <w:rsid w:val="004B3F25"/>
    <w:rsid w:val="004B446C"/>
    <w:rsid w:val="004B4F66"/>
    <w:rsid w:val="004B5EDB"/>
    <w:rsid w:val="004B6243"/>
    <w:rsid w:val="004C0D74"/>
    <w:rsid w:val="004C3A59"/>
    <w:rsid w:val="004D22B5"/>
    <w:rsid w:val="004D2E36"/>
    <w:rsid w:val="004D4B72"/>
    <w:rsid w:val="004D5629"/>
    <w:rsid w:val="004D611D"/>
    <w:rsid w:val="004D73B8"/>
    <w:rsid w:val="004E1E9E"/>
    <w:rsid w:val="004E3BFA"/>
    <w:rsid w:val="004E5019"/>
    <w:rsid w:val="004F2F3C"/>
    <w:rsid w:val="004F64A3"/>
    <w:rsid w:val="004F7EE5"/>
    <w:rsid w:val="00500C38"/>
    <w:rsid w:val="005022EC"/>
    <w:rsid w:val="00503518"/>
    <w:rsid w:val="00503F5A"/>
    <w:rsid w:val="00504D35"/>
    <w:rsid w:val="00511023"/>
    <w:rsid w:val="005124E1"/>
    <w:rsid w:val="00514717"/>
    <w:rsid w:val="00514764"/>
    <w:rsid w:val="00515044"/>
    <w:rsid w:val="0051781E"/>
    <w:rsid w:val="00517A67"/>
    <w:rsid w:val="0053099B"/>
    <w:rsid w:val="00530A73"/>
    <w:rsid w:val="00531BAB"/>
    <w:rsid w:val="00532AE4"/>
    <w:rsid w:val="00535DB9"/>
    <w:rsid w:val="00535E38"/>
    <w:rsid w:val="00536868"/>
    <w:rsid w:val="00537035"/>
    <w:rsid w:val="00540553"/>
    <w:rsid w:val="00541926"/>
    <w:rsid w:val="0054373E"/>
    <w:rsid w:val="005442E1"/>
    <w:rsid w:val="00545184"/>
    <w:rsid w:val="00546067"/>
    <w:rsid w:val="005463D3"/>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80D4E"/>
    <w:rsid w:val="00581E8C"/>
    <w:rsid w:val="005834D6"/>
    <w:rsid w:val="0058449E"/>
    <w:rsid w:val="00586560"/>
    <w:rsid w:val="005908C1"/>
    <w:rsid w:val="00591203"/>
    <w:rsid w:val="00597B18"/>
    <w:rsid w:val="005A0E7B"/>
    <w:rsid w:val="005A2C5C"/>
    <w:rsid w:val="005A3AD9"/>
    <w:rsid w:val="005A4CC1"/>
    <w:rsid w:val="005A5FCA"/>
    <w:rsid w:val="005B0651"/>
    <w:rsid w:val="005B263A"/>
    <w:rsid w:val="005B451C"/>
    <w:rsid w:val="005B6568"/>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9CF"/>
    <w:rsid w:val="005E5CA6"/>
    <w:rsid w:val="005E629D"/>
    <w:rsid w:val="005E6A0B"/>
    <w:rsid w:val="005F1C6D"/>
    <w:rsid w:val="005F27CA"/>
    <w:rsid w:val="005F36CF"/>
    <w:rsid w:val="005F62E7"/>
    <w:rsid w:val="005F66A4"/>
    <w:rsid w:val="006000D8"/>
    <w:rsid w:val="0060037D"/>
    <w:rsid w:val="006026ED"/>
    <w:rsid w:val="006028A3"/>
    <w:rsid w:val="006039C0"/>
    <w:rsid w:val="00605B64"/>
    <w:rsid w:val="006074BA"/>
    <w:rsid w:val="00610A42"/>
    <w:rsid w:val="00610FE6"/>
    <w:rsid w:val="00611AFC"/>
    <w:rsid w:val="006123DE"/>
    <w:rsid w:val="00612D3F"/>
    <w:rsid w:val="0061524E"/>
    <w:rsid w:val="00615472"/>
    <w:rsid w:val="006165B0"/>
    <w:rsid w:val="006200EE"/>
    <w:rsid w:val="00621C5D"/>
    <w:rsid w:val="00621EDD"/>
    <w:rsid w:val="00624850"/>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5050"/>
    <w:rsid w:val="00676F12"/>
    <w:rsid w:val="006831D4"/>
    <w:rsid w:val="006849C8"/>
    <w:rsid w:val="00691B71"/>
    <w:rsid w:val="00692389"/>
    <w:rsid w:val="00692C8E"/>
    <w:rsid w:val="00693E83"/>
    <w:rsid w:val="006946C7"/>
    <w:rsid w:val="006957FE"/>
    <w:rsid w:val="00695D61"/>
    <w:rsid w:val="00696357"/>
    <w:rsid w:val="006A1B27"/>
    <w:rsid w:val="006A1E4A"/>
    <w:rsid w:val="006A415C"/>
    <w:rsid w:val="006A428A"/>
    <w:rsid w:val="006A5604"/>
    <w:rsid w:val="006A7B9F"/>
    <w:rsid w:val="006B1403"/>
    <w:rsid w:val="006B23D0"/>
    <w:rsid w:val="006B2928"/>
    <w:rsid w:val="006B3C03"/>
    <w:rsid w:val="006B48A0"/>
    <w:rsid w:val="006B503B"/>
    <w:rsid w:val="006C0371"/>
    <w:rsid w:val="006C3D89"/>
    <w:rsid w:val="006C471D"/>
    <w:rsid w:val="006C6457"/>
    <w:rsid w:val="006D10DC"/>
    <w:rsid w:val="006D26A6"/>
    <w:rsid w:val="006D3D52"/>
    <w:rsid w:val="006D4FD5"/>
    <w:rsid w:val="006D7311"/>
    <w:rsid w:val="006D7654"/>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60DA"/>
    <w:rsid w:val="0071657E"/>
    <w:rsid w:val="0072289E"/>
    <w:rsid w:val="00722EFC"/>
    <w:rsid w:val="00723786"/>
    <w:rsid w:val="00723922"/>
    <w:rsid w:val="007251E5"/>
    <w:rsid w:val="00727558"/>
    <w:rsid w:val="007331E6"/>
    <w:rsid w:val="007335E5"/>
    <w:rsid w:val="00734003"/>
    <w:rsid w:val="007367B4"/>
    <w:rsid w:val="00741A00"/>
    <w:rsid w:val="00745A50"/>
    <w:rsid w:val="00747ADC"/>
    <w:rsid w:val="00747B87"/>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742"/>
    <w:rsid w:val="007940A6"/>
    <w:rsid w:val="007A13CD"/>
    <w:rsid w:val="007A537E"/>
    <w:rsid w:val="007A6DC4"/>
    <w:rsid w:val="007B0F36"/>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12083"/>
    <w:rsid w:val="008133C1"/>
    <w:rsid w:val="0081374B"/>
    <w:rsid w:val="00820FA9"/>
    <w:rsid w:val="0082190A"/>
    <w:rsid w:val="00823CEA"/>
    <w:rsid w:val="008240F5"/>
    <w:rsid w:val="00825292"/>
    <w:rsid w:val="00825CED"/>
    <w:rsid w:val="00826AF7"/>
    <w:rsid w:val="00826DA5"/>
    <w:rsid w:val="00832F78"/>
    <w:rsid w:val="00836996"/>
    <w:rsid w:val="00836AA0"/>
    <w:rsid w:val="0084086E"/>
    <w:rsid w:val="008416A6"/>
    <w:rsid w:val="008469EA"/>
    <w:rsid w:val="008475BD"/>
    <w:rsid w:val="00851585"/>
    <w:rsid w:val="008518D7"/>
    <w:rsid w:val="008559B5"/>
    <w:rsid w:val="00860C08"/>
    <w:rsid w:val="008618D2"/>
    <w:rsid w:val="00866EC5"/>
    <w:rsid w:val="0087327E"/>
    <w:rsid w:val="00875F59"/>
    <w:rsid w:val="00880E65"/>
    <w:rsid w:val="00881359"/>
    <w:rsid w:val="008817BC"/>
    <w:rsid w:val="008829B8"/>
    <w:rsid w:val="00883496"/>
    <w:rsid w:val="00884BB2"/>
    <w:rsid w:val="008864CC"/>
    <w:rsid w:val="00887B6A"/>
    <w:rsid w:val="00887E50"/>
    <w:rsid w:val="008918A9"/>
    <w:rsid w:val="008919A7"/>
    <w:rsid w:val="00891F43"/>
    <w:rsid w:val="0089277C"/>
    <w:rsid w:val="0089317C"/>
    <w:rsid w:val="008A0A40"/>
    <w:rsid w:val="008A1A6F"/>
    <w:rsid w:val="008A1B10"/>
    <w:rsid w:val="008A1C36"/>
    <w:rsid w:val="008A2523"/>
    <w:rsid w:val="008A371F"/>
    <w:rsid w:val="008A5525"/>
    <w:rsid w:val="008A6A49"/>
    <w:rsid w:val="008A74ED"/>
    <w:rsid w:val="008B3028"/>
    <w:rsid w:val="008B3519"/>
    <w:rsid w:val="008B4902"/>
    <w:rsid w:val="008B54EE"/>
    <w:rsid w:val="008B7E7F"/>
    <w:rsid w:val="008C5E94"/>
    <w:rsid w:val="008C622B"/>
    <w:rsid w:val="008C6CF5"/>
    <w:rsid w:val="008C6FDC"/>
    <w:rsid w:val="008C72FA"/>
    <w:rsid w:val="008C7E23"/>
    <w:rsid w:val="008D1F15"/>
    <w:rsid w:val="008D376B"/>
    <w:rsid w:val="008D3E0E"/>
    <w:rsid w:val="008D3E2B"/>
    <w:rsid w:val="008D3F48"/>
    <w:rsid w:val="008D69F0"/>
    <w:rsid w:val="008E025F"/>
    <w:rsid w:val="008E0F83"/>
    <w:rsid w:val="008E428D"/>
    <w:rsid w:val="008E6DE6"/>
    <w:rsid w:val="008F07A5"/>
    <w:rsid w:val="008F2795"/>
    <w:rsid w:val="008F4F22"/>
    <w:rsid w:val="00910E99"/>
    <w:rsid w:val="00911E65"/>
    <w:rsid w:val="00912BB7"/>
    <w:rsid w:val="009134BD"/>
    <w:rsid w:val="00913542"/>
    <w:rsid w:val="00913F4A"/>
    <w:rsid w:val="009157F8"/>
    <w:rsid w:val="00915A6E"/>
    <w:rsid w:val="00916659"/>
    <w:rsid w:val="00923F9A"/>
    <w:rsid w:val="00927179"/>
    <w:rsid w:val="00927477"/>
    <w:rsid w:val="00930B42"/>
    <w:rsid w:val="009316B8"/>
    <w:rsid w:val="00935CD6"/>
    <w:rsid w:val="0093792E"/>
    <w:rsid w:val="00937D97"/>
    <w:rsid w:val="00937E02"/>
    <w:rsid w:val="009411C0"/>
    <w:rsid w:val="0094671E"/>
    <w:rsid w:val="0095217B"/>
    <w:rsid w:val="00952A58"/>
    <w:rsid w:val="009560C0"/>
    <w:rsid w:val="00964285"/>
    <w:rsid w:val="009643B9"/>
    <w:rsid w:val="00965142"/>
    <w:rsid w:val="009664B2"/>
    <w:rsid w:val="00967C8A"/>
    <w:rsid w:val="00971E03"/>
    <w:rsid w:val="00976ED2"/>
    <w:rsid w:val="00984782"/>
    <w:rsid w:val="0098572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BAC"/>
    <w:rsid w:val="009B6916"/>
    <w:rsid w:val="009B7651"/>
    <w:rsid w:val="009C0C20"/>
    <w:rsid w:val="009C2552"/>
    <w:rsid w:val="009C3546"/>
    <w:rsid w:val="009C360D"/>
    <w:rsid w:val="009C4309"/>
    <w:rsid w:val="009C50E2"/>
    <w:rsid w:val="009C531E"/>
    <w:rsid w:val="009C5D08"/>
    <w:rsid w:val="009D1C21"/>
    <w:rsid w:val="009D4499"/>
    <w:rsid w:val="009E1A7B"/>
    <w:rsid w:val="009E2D9C"/>
    <w:rsid w:val="009E4EBF"/>
    <w:rsid w:val="009F0160"/>
    <w:rsid w:val="009F0B72"/>
    <w:rsid w:val="009F25F2"/>
    <w:rsid w:val="009F5A9C"/>
    <w:rsid w:val="009F628C"/>
    <w:rsid w:val="009F79FC"/>
    <w:rsid w:val="009F7B8B"/>
    <w:rsid w:val="00A009A4"/>
    <w:rsid w:val="00A00EF5"/>
    <w:rsid w:val="00A011C4"/>
    <w:rsid w:val="00A04FA1"/>
    <w:rsid w:val="00A05D01"/>
    <w:rsid w:val="00A06DE4"/>
    <w:rsid w:val="00A11EA1"/>
    <w:rsid w:val="00A16927"/>
    <w:rsid w:val="00A174A5"/>
    <w:rsid w:val="00A20513"/>
    <w:rsid w:val="00A217C4"/>
    <w:rsid w:val="00A2298C"/>
    <w:rsid w:val="00A233BA"/>
    <w:rsid w:val="00A24BD7"/>
    <w:rsid w:val="00A25850"/>
    <w:rsid w:val="00A26963"/>
    <w:rsid w:val="00A32004"/>
    <w:rsid w:val="00A33A7D"/>
    <w:rsid w:val="00A34141"/>
    <w:rsid w:val="00A35BCC"/>
    <w:rsid w:val="00A36166"/>
    <w:rsid w:val="00A42CA7"/>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DA1"/>
    <w:rsid w:val="00A65E34"/>
    <w:rsid w:val="00A67BFE"/>
    <w:rsid w:val="00A70150"/>
    <w:rsid w:val="00A703BA"/>
    <w:rsid w:val="00A70EE7"/>
    <w:rsid w:val="00A751EB"/>
    <w:rsid w:val="00A75619"/>
    <w:rsid w:val="00A763ED"/>
    <w:rsid w:val="00A76DA1"/>
    <w:rsid w:val="00A8049D"/>
    <w:rsid w:val="00A80AA1"/>
    <w:rsid w:val="00A80E8A"/>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59DE"/>
    <w:rsid w:val="00AC0426"/>
    <w:rsid w:val="00AC0848"/>
    <w:rsid w:val="00AC317B"/>
    <w:rsid w:val="00AC36F9"/>
    <w:rsid w:val="00AD3166"/>
    <w:rsid w:val="00AD58B4"/>
    <w:rsid w:val="00AD59AA"/>
    <w:rsid w:val="00AD5D68"/>
    <w:rsid w:val="00AE09C2"/>
    <w:rsid w:val="00AE3E8B"/>
    <w:rsid w:val="00AE5A18"/>
    <w:rsid w:val="00AE5C62"/>
    <w:rsid w:val="00AE69F5"/>
    <w:rsid w:val="00AE6ED7"/>
    <w:rsid w:val="00AE739D"/>
    <w:rsid w:val="00AF2856"/>
    <w:rsid w:val="00AF40F1"/>
    <w:rsid w:val="00B03624"/>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3AEA"/>
    <w:rsid w:val="00B57485"/>
    <w:rsid w:val="00B6207E"/>
    <w:rsid w:val="00B626C6"/>
    <w:rsid w:val="00B62E88"/>
    <w:rsid w:val="00B639AF"/>
    <w:rsid w:val="00B75C7A"/>
    <w:rsid w:val="00B824CB"/>
    <w:rsid w:val="00B83198"/>
    <w:rsid w:val="00B84527"/>
    <w:rsid w:val="00B84EDF"/>
    <w:rsid w:val="00B85BE0"/>
    <w:rsid w:val="00B86347"/>
    <w:rsid w:val="00B869D3"/>
    <w:rsid w:val="00B86A34"/>
    <w:rsid w:val="00B91CD3"/>
    <w:rsid w:val="00B939BB"/>
    <w:rsid w:val="00B95C39"/>
    <w:rsid w:val="00BA43FC"/>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E2AD9"/>
    <w:rsid w:val="00BE2D96"/>
    <w:rsid w:val="00BE32FF"/>
    <w:rsid w:val="00BE3945"/>
    <w:rsid w:val="00BE3C65"/>
    <w:rsid w:val="00BE5472"/>
    <w:rsid w:val="00BE60E6"/>
    <w:rsid w:val="00BE75F0"/>
    <w:rsid w:val="00BF0154"/>
    <w:rsid w:val="00BF08D6"/>
    <w:rsid w:val="00BF23DF"/>
    <w:rsid w:val="00BF3D54"/>
    <w:rsid w:val="00BF3F5D"/>
    <w:rsid w:val="00BF405C"/>
    <w:rsid w:val="00BF5597"/>
    <w:rsid w:val="00BF59BE"/>
    <w:rsid w:val="00BF5AD7"/>
    <w:rsid w:val="00BF5D52"/>
    <w:rsid w:val="00BF60D7"/>
    <w:rsid w:val="00BF6C3C"/>
    <w:rsid w:val="00C01752"/>
    <w:rsid w:val="00C04141"/>
    <w:rsid w:val="00C0526A"/>
    <w:rsid w:val="00C1308C"/>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3F1B"/>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790F"/>
    <w:rsid w:val="00CD09F5"/>
    <w:rsid w:val="00CD0D7C"/>
    <w:rsid w:val="00CD1292"/>
    <w:rsid w:val="00CD2DCB"/>
    <w:rsid w:val="00CD421F"/>
    <w:rsid w:val="00CD5B76"/>
    <w:rsid w:val="00CD7C51"/>
    <w:rsid w:val="00CE37B5"/>
    <w:rsid w:val="00CE3AAB"/>
    <w:rsid w:val="00CE5922"/>
    <w:rsid w:val="00CE6E48"/>
    <w:rsid w:val="00CF01E6"/>
    <w:rsid w:val="00CF1D5B"/>
    <w:rsid w:val="00CF2746"/>
    <w:rsid w:val="00CF2D20"/>
    <w:rsid w:val="00CF3820"/>
    <w:rsid w:val="00CF6307"/>
    <w:rsid w:val="00CF6E82"/>
    <w:rsid w:val="00CF6ECE"/>
    <w:rsid w:val="00D0016D"/>
    <w:rsid w:val="00D00D82"/>
    <w:rsid w:val="00D01933"/>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708C6"/>
    <w:rsid w:val="00D71846"/>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42C9"/>
    <w:rsid w:val="00DA56AF"/>
    <w:rsid w:val="00DA688E"/>
    <w:rsid w:val="00DB31EB"/>
    <w:rsid w:val="00DB76B0"/>
    <w:rsid w:val="00DC0E39"/>
    <w:rsid w:val="00DC1016"/>
    <w:rsid w:val="00DD0AE3"/>
    <w:rsid w:val="00DD1040"/>
    <w:rsid w:val="00DD12D4"/>
    <w:rsid w:val="00DD2171"/>
    <w:rsid w:val="00DD2B66"/>
    <w:rsid w:val="00DD30FC"/>
    <w:rsid w:val="00DD4422"/>
    <w:rsid w:val="00DD473E"/>
    <w:rsid w:val="00DD6C74"/>
    <w:rsid w:val="00DE0776"/>
    <w:rsid w:val="00DE0E3A"/>
    <w:rsid w:val="00DE3AAB"/>
    <w:rsid w:val="00DE41C7"/>
    <w:rsid w:val="00DF0593"/>
    <w:rsid w:val="00DF21B9"/>
    <w:rsid w:val="00DF2328"/>
    <w:rsid w:val="00DF37F5"/>
    <w:rsid w:val="00DF4851"/>
    <w:rsid w:val="00E00412"/>
    <w:rsid w:val="00E012B9"/>
    <w:rsid w:val="00E02D09"/>
    <w:rsid w:val="00E031B3"/>
    <w:rsid w:val="00E03574"/>
    <w:rsid w:val="00E03BAA"/>
    <w:rsid w:val="00E044AD"/>
    <w:rsid w:val="00E04726"/>
    <w:rsid w:val="00E05802"/>
    <w:rsid w:val="00E0640A"/>
    <w:rsid w:val="00E06A40"/>
    <w:rsid w:val="00E1150D"/>
    <w:rsid w:val="00E11D4E"/>
    <w:rsid w:val="00E130E2"/>
    <w:rsid w:val="00E134F2"/>
    <w:rsid w:val="00E16F1C"/>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975"/>
    <w:rsid w:val="00E46B6E"/>
    <w:rsid w:val="00E475BA"/>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65AB"/>
    <w:rsid w:val="00E80C4A"/>
    <w:rsid w:val="00E8501A"/>
    <w:rsid w:val="00E91F24"/>
    <w:rsid w:val="00E91FE1"/>
    <w:rsid w:val="00E94E5D"/>
    <w:rsid w:val="00E976AA"/>
    <w:rsid w:val="00E97E11"/>
    <w:rsid w:val="00EA1295"/>
    <w:rsid w:val="00EA267C"/>
    <w:rsid w:val="00EA28FF"/>
    <w:rsid w:val="00EA4B70"/>
    <w:rsid w:val="00EA541A"/>
    <w:rsid w:val="00EA6746"/>
    <w:rsid w:val="00EA7491"/>
    <w:rsid w:val="00EA7957"/>
    <w:rsid w:val="00EA7D38"/>
    <w:rsid w:val="00EB0F41"/>
    <w:rsid w:val="00EB5FCB"/>
    <w:rsid w:val="00EB6719"/>
    <w:rsid w:val="00EB732F"/>
    <w:rsid w:val="00EC12A0"/>
    <w:rsid w:val="00EC2EFD"/>
    <w:rsid w:val="00EC3214"/>
    <w:rsid w:val="00EC4B78"/>
    <w:rsid w:val="00EC5C8E"/>
    <w:rsid w:val="00ED0DC0"/>
    <w:rsid w:val="00ED4D69"/>
    <w:rsid w:val="00ED632D"/>
    <w:rsid w:val="00EE0D16"/>
    <w:rsid w:val="00EE6FF9"/>
    <w:rsid w:val="00EE740F"/>
    <w:rsid w:val="00EE7C35"/>
    <w:rsid w:val="00EF348C"/>
    <w:rsid w:val="00EF3B0D"/>
    <w:rsid w:val="00EF592C"/>
    <w:rsid w:val="00EF5B4A"/>
    <w:rsid w:val="00EF7947"/>
    <w:rsid w:val="00EF7A8E"/>
    <w:rsid w:val="00F01871"/>
    <w:rsid w:val="00F02304"/>
    <w:rsid w:val="00F02491"/>
    <w:rsid w:val="00F043AB"/>
    <w:rsid w:val="00F06E85"/>
    <w:rsid w:val="00F074AC"/>
    <w:rsid w:val="00F10C2A"/>
    <w:rsid w:val="00F11B08"/>
    <w:rsid w:val="00F150BB"/>
    <w:rsid w:val="00F15B72"/>
    <w:rsid w:val="00F17D1D"/>
    <w:rsid w:val="00F26DFB"/>
    <w:rsid w:val="00F30239"/>
    <w:rsid w:val="00F30C7D"/>
    <w:rsid w:val="00F3172C"/>
    <w:rsid w:val="00F31BD6"/>
    <w:rsid w:val="00F32BE4"/>
    <w:rsid w:val="00F36A5B"/>
    <w:rsid w:val="00F36C18"/>
    <w:rsid w:val="00F4054A"/>
    <w:rsid w:val="00F40935"/>
    <w:rsid w:val="00F40BE2"/>
    <w:rsid w:val="00F458C4"/>
    <w:rsid w:val="00F45C86"/>
    <w:rsid w:val="00F45FFB"/>
    <w:rsid w:val="00F500F2"/>
    <w:rsid w:val="00F549AC"/>
    <w:rsid w:val="00F55F4F"/>
    <w:rsid w:val="00F60106"/>
    <w:rsid w:val="00F64630"/>
    <w:rsid w:val="00F676C9"/>
    <w:rsid w:val="00F7133A"/>
    <w:rsid w:val="00F734AE"/>
    <w:rsid w:val="00F74E98"/>
    <w:rsid w:val="00F81B11"/>
    <w:rsid w:val="00F833E7"/>
    <w:rsid w:val="00F86B84"/>
    <w:rsid w:val="00F87501"/>
    <w:rsid w:val="00F9029C"/>
    <w:rsid w:val="00F94539"/>
    <w:rsid w:val="00F95081"/>
    <w:rsid w:val="00F96951"/>
    <w:rsid w:val="00F96B7E"/>
    <w:rsid w:val="00FA1681"/>
    <w:rsid w:val="00FA1AB2"/>
    <w:rsid w:val="00FA2DA1"/>
    <w:rsid w:val="00FA4A16"/>
    <w:rsid w:val="00FA5BE7"/>
    <w:rsid w:val="00FA67A4"/>
    <w:rsid w:val="00FA693B"/>
    <w:rsid w:val="00FB104B"/>
    <w:rsid w:val="00FB5DEC"/>
    <w:rsid w:val="00FB6DC9"/>
    <w:rsid w:val="00FB6FEA"/>
    <w:rsid w:val="00FC370D"/>
    <w:rsid w:val="00FC3A26"/>
    <w:rsid w:val="00FC3ED2"/>
    <w:rsid w:val="00FD1286"/>
    <w:rsid w:val="00FD5ABE"/>
    <w:rsid w:val="00FE02FB"/>
    <w:rsid w:val="00FE1730"/>
    <w:rsid w:val="00FE2271"/>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703AC-51C6-E24A-B65E-5EC9005B9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47</Pages>
  <Words>79689</Words>
  <Characters>454231</Characters>
  <Application>Microsoft Office Word</Application>
  <DocSecurity>0</DocSecurity>
  <Lines>3785</Lines>
  <Paragraphs>1065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532855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14</cp:revision>
  <dcterms:created xsi:type="dcterms:W3CDTF">2023-01-18T18:07:00Z</dcterms:created>
  <dcterms:modified xsi:type="dcterms:W3CDTF">2023-01-18T22:57:00Z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