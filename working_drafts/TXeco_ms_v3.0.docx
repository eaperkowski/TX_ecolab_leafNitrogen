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160F81C9" w:rsidR="00160CD3" w:rsidRPr="00CF3820" w:rsidRDefault="00160CD3" w:rsidP="0025039E">
      <w:pPr>
        <w:spacing w:line="360" w:lineRule="auto"/>
        <w:rPr>
          <w:i/>
          <w:iCs/>
        </w:rPr>
      </w:pPr>
      <w:r>
        <w:rPr>
          <w:b/>
          <w:bCs/>
        </w:rPr>
        <w:t>Target Journals:</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5C9A4E28" w:rsidR="004B4F66" w:rsidRDefault="00160CD3" w:rsidP="0025039E">
      <w:pPr>
        <w:spacing w:line="360" w:lineRule="auto"/>
        <w:rPr>
          <w:b/>
          <w:bCs/>
        </w:rPr>
      </w:pPr>
      <w:commentRangeStart w:id="0"/>
      <w:r>
        <w:rPr>
          <w:b/>
          <w:bCs/>
        </w:rPr>
        <w:t>T</w:t>
      </w:r>
      <w:r w:rsidRPr="0070582B">
        <w:rPr>
          <w:b/>
          <w:bCs/>
        </w:rPr>
        <w:t>itle</w:t>
      </w:r>
      <w:commentRangeEnd w:id="0"/>
      <w:r w:rsidR="008F2304">
        <w:rPr>
          <w:rStyle w:val="CommentReference"/>
          <w:rFonts w:eastAsiaTheme="minorHAnsi" w:cs="Times New Roman (Body CS)"/>
        </w:rPr>
        <w:commentReference w:id="0"/>
      </w:r>
      <w:r>
        <w:t>:</w:t>
      </w:r>
      <w:r w:rsidR="00780F85">
        <w:t xml:space="preserve"> The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6F9B7F00" w:rsidR="00160CD3" w:rsidRDefault="00160CD3" w:rsidP="0025039E">
      <w:pPr>
        <w:spacing w:line="360" w:lineRule="auto"/>
        <w:rPr>
          <w:bCs/>
        </w:rPr>
      </w:pPr>
      <w:r w:rsidRPr="00895468">
        <w:rPr>
          <w:b/>
        </w:rPr>
        <w:t>Abstract:</w:t>
      </w:r>
      <w:r>
        <w:rPr>
          <w:bCs/>
        </w:rPr>
        <w:t xml:space="preserve"> </w:t>
      </w:r>
      <w:r w:rsidR="000A10F8">
        <w:rPr>
          <w:bCs/>
        </w:rPr>
        <w:t>2</w:t>
      </w:r>
      <w:r w:rsidR="00B36B0E">
        <w:rPr>
          <w:bCs/>
        </w:rPr>
        <w:t>89</w:t>
      </w:r>
      <w:r w:rsidR="002D437C">
        <w:rPr>
          <w:bCs/>
        </w:rPr>
        <w:t xml:space="preserve"> </w:t>
      </w:r>
      <w:r>
        <w:rPr>
          <w:bCs/>
        </w:rPr>
        <w:t>words</w:t>
      </w:r>
    </w:p>
    <w:p w14:paraId="543417E2" w14:textId="52FDA3EA"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673349">
        <w:rPr>
          <w:bCs/>
        </w:rPr>
        <w:t>593</w:t>
      </w:r>
      <w:r w:rsidR="00CF3820">
        <w:rPr>
          <w:bCs/>
        </w:rPr>
        <w:t xml:space="preserve"> </w:t>
      </w:r>
      <w:r>
        <w:rPr>
          <w:bCs/>
        </w:rPr>
        <w:t xml:space="preserve">words </w:t>
      </w:r>
    </w:p>
    <w:p w14:paraId="6D852392" w14:textId="77C614CC"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A7EA7">
        <w:rPr>
          <w:bCs/>
        </w:rPr>
        <w:t>05</w:t>
      </w:r>
      <w:r w:rsidR="004F64A3">
        <w:rPr>
          <w:bCs/>
        </w:rPr>
        <w:t xml:space="preserve"> </w:t>
      </w:r>
      <w:r>
        <w:rPr>
          <w:bCs/>
        </w:rPr>
        <w:t>words</w:t>
      </w:r>
    </w:p>
    <w:p w14:paraId="27B29C84" w14:textId="7C7284A0" w:rsidR="00160CD3" w:rsidRDefault="00160CD3" w:rsidP="0025039E">
      <w:pPr>
        <w:spacing w:line="360" w:lineRule="auto"/>
        <w:ind w:firstLine="720"/>
        <w:rPr>
          <w:bCs/>
        </w:rPr>
      </w:pPr>
      <w:r>
        <w:rPr>
          <w:bCs/>
        </w:rPr>
        <w:t xml:space="preserve">Methods: </w:t>
      </w:r>
      <w:r w:rsidR="006A7B9F">
        <w:rPr>
          <w:bCs/>
        </w:rPr>
        <w:t>2</w:t>
      </w:r>
      <w:r w:rsidR="00E54B1E">
        <w:rPr>
          <w:bCs/>
        </w:rPr>
        <w:t>4</w:t>
      </w:r>
      <w:r w:rsidR="008E654C">
        <w:rPr>
          <w:bCs/>
        </w:rPr>
        <w:t>68</w:t>
      </w:r>
      <w:r w:rsidR="006A7B9F">
        <w:rPr>
          <w:bCs/>
        </w:rPr>
        <w:t xml:space="preserve"> </w:t>
      </w:r>
      <w:r>
        <w:rPr>
          <w:bCs/>
        </w:rPr>
        <w:t>words</w:t>
      </w:r>
    </w:p>
    <w:p w14:paraId="0A2B2CD4" w14:textId="7F390852" w:rsidR="00160CD3" w:rsidRDefault="00160CD3" w:rsidP="0025039E">
      <w:pPr>
        <w:spacing w:line="360" w:lineRule="auto"/>
        <w:ind w:firstLine="720"/>
        <w:rPr>
          <w:bCs/>
        </w:rPr>
      </w:pPr>
      <w:r>
        <w:rPr>
          <w:bCs/>
        </w:rPr>
        <w:t xml:space="preserve">Results: </w:t>
      </w:r>
      <w:r w:rsidR="000A10F8">
        <w:rPr>
          <w:bCs/>
        </w:rPr>
        <w:t>1</w:t>
      </w:r>
      <w:r w:rsidR="008E654C">
        <w:rPr>
          <w:bCs/>
        </w:rPr>
        <w:t>193</w:t>
      </w:r>
      <w:r w:rsidR="00515044">
        <w:rPr>
          <w:bCs/>
        </w:rPr>
        <w:t xml:space="preserve"> </w:t>
      </w:r>
      <w:r>
        <w:rPr>
          <w:bCs/>
        </w:rPr>
        <w:t>words (not including text in figures or tables)</w:t>
      </w:r>
    </w:p>
    <w:p w14:paraId="35636F53" w14:textId="60022088" w:rsidR="00160CD3" w:rsidRDefault="00160CD3" w:rsidP="0025039E">
      <w:pPr>
        <w:spacing w:line="360" w:lineRule="auto"/>
        <w:ind w:firstLine="720"/>
        <w:rPr>
          <w:bCs/>
        </w:rPr>
      </w:pPr>
      <w:r>
        <w:rPr>
          <w:bCs/>
        </w:rPr>
        <w:t xml:space="preserve">Discussion: </w:t>
      </w:r>
      <w:r w:rsidR="00CF3820">
        <w:rPr>
          <w:bCs/>
        </w:rPr>
        <w:t>2</w:t>
      </w:r>
      <w:r w:rsidR="006A7EA7">
        <w:rPr>
          <w:bCs/>
        </w:rPr>
        <w:t>5</w:t>
      </w:r>
      <w:r w:rsidR="00673349">
        <w:rPr>
          <w:bCs/>
        </w:rPr>
        <w:t>27</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5FD5E395" w:rsidR="00A54F1E"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w:t>
      </w:r>
      <w:r w:rsidR="001C3F09">
        <w:t>Across the environmental gradien</w:t>
      </w:r>
      <w:r w:rsidR="005F21FC">
        <w:t>t</w:t>
      </w:r>
      <w:r w:rsidR="001C3F09">
        <w:t xml:space="preserve">, </w:t>
      </w:r>
      <w:r w:rsidR="001C3F09">
        <w:rPr>
          <w:i/>
          <w:iCs/>
        </w:rPr>
        <w:t>N</w:t>
      </w:r>
      <w:r w:rsidR="001C3F09">
        <w:rPr>
          <w:vertAlign w:val="subscript"/>
        </w:rPr>
        <w:t>area</w:t>
      </w:r>
      <w:r w:rsidR="001C3F09">
        <w:t xml:space="preserve"> increased with increasing nitrogen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t>
      </w:r>
      <w:proofErr w:type="gramStart"/>
      <w:r w:rsidR="001C3F09">
        <w:t>was</w:t>
      </w:r>
      <w:proofErr w:type="gramEnd"/>
      <w:r w:rsidR="001C3F09">
        <w:t xml:space="preserve">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5F21FC">
        <w:t xml:space="preserve"> </w:t>
      </w:r>
      <w:r w:rsidR="00ED2DE7">
        <w:t xml:space="preserve">Increasing vapor pressure deficit indirectly increased </w:t>
      </w:r>
      <w:r w:rsidR="00ED2DE7">
        <w:rPr>
          <w:i/>
          <w:iCs/>
        </w:rPr>
        <w:t>N</w:t>
      </w:r>
      <w:r w:rsidR="00ED2DE7">
        <w:rPr>
          <w:vertAlign w:val="subscript"/>
        </w:rPr>
        <w:t>area</w:t>
      </w:r>
      <w:r w:rsidR="00ED2DE7">
        <w:t xml:space="preserve"> when mediated through a negative effect of increasing vapor pressure deficit on leaf </w:t>
      </w:r>
      <w:r w:rsidR="00ED2DE7">
        <w:rPr>
          <w:i/>
          <w:iCs/>
        </w:rPr>
        <w:t>C</w:t>
      </w:r>
      <w:r w:rsidR="00ED2DE7">
        <w:rPr>
          <w:vertAlign w:val="subscript"/>
        </w:rPr>
        <w:t>i</w:t>
      </w:r>
      <w:r w:rsidR="00ED2DE7">
        <w:t>:</w:t>
      </w:r>
      <w:r w:rsidR="00ED2DE7">
        <w:rPr>
          <w:i/>
          <w:iCs/>
        </w:rPr>
        <w:t>C</w:t>
      </w:r>
      <w:r w:rsidR="00ED2DE7">
        <w:rPr>
          <w:vertAlign w:val="subscript"/>
        </w:rPr>
        <w:t>a</w:t>
      </w:r>
      <w:r w:rsidR="00ED2DE7">
        <w:t xml:space="preserve">. </w:t>
      </w:r>
      <w:r w:rsidR="00A54F1E">
        <w:t>These results support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77FF27B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and indirectly through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388B30DD" w:rsidR="00CC790F" w:rsidRPr="00CC790F" w:rsidRDefault="008469EA" w:rsidP="003F2EE4">
      <w:pPr>
        <w:spacing w:line="360" w:lineRule="auto"/>
        <w:ind w:firstLine="720"/>
      </w:pPr>
      <w:r>
        <w:t xml:space="preserve">Empirical support for positive relationships between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BF46A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nitrogen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nitrogen availability gradient</w:t>
      </w:r>
      <w:r w:rsidR="007A6DC4">
        <w:t>s</w:t>
      </w:r>
      <w:r w:rsidR="00171C56">
        <w:t xml:space="preserve"> </w:t>
      </w:r>
      <w:r w:rsidR="006E1DDC">
        <w:fldChar w:fldCharType="begin" w:fldLock="1"/>
      </w:r>
      <w:r w:rsidR="003051E3">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 xml:space="preserve">environmental </w:t>
      </w:r>
      <w:r w:rsidR="008072EC">
        <w:lastRenderedPageBreak/>
        <w:t>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26EE5EB6"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6D33CFAC" w:rsidR="004B446C" w:rsidRPr="002775C3" w:rsidRDefault="00B36B0E" w:rsidP="00632394">
      <w:pPr>
        <w:spacing w:line="360" w:lineRule="auto"/>
        <w:ind w:firstLine="720"/>
      </w:pPr>
      <w:r>
        <w:t>Variance in leaf nitrogen content</w:t>
      </w:r>
      <w:r w:rsidR="004B446C">
        <w:t xml:space="preserve">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3D2786">
        <w:t>Variance in l</w:t>
      </w:r>
      <w:r w:rsidR="002B206F">
        <w:t xml:space="preserve">eaf nitrogen </w:t>
      </w:r>
      <w:r w:rsidR="003D2786">
        <w:t>content</w:t>
      </w:r>
      <w:r w:rsidR="002B206F">
        <w:t xml:space="preserve"> across environmental gradients may</w:t>
      </w:r>
      <w:r w:rsidR="002271AC">
        <w:t xml:space="preserve"> also</w:t>
      </w:r>
      <w:r w:rsidR="002B206F">
        <w:t xml:space="preserve"> depend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lastRenderedPageBreak/>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rsidR="003D2786">
        <w:t xml:space="preserve"> C</w:t>
      </w:r>
      <w:r w:rsidR="003D2786">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73521DD9" w:rsidR="0028529C" w:rsidRDefault="00B36B0E" w:rsidP="000A004D">
      <w:pPr>
        <w:spacing w:line="360" w:lineRule="auto"/>
        <w:ind w:firstLine="720"/>
      </w:pPr>
      <w:r>
        <w:t>P</w:t>
      </w:r>
      <w:r w:rsidR="00A05D01">
        <w:t xml:space="preserve">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however,</w:t>
      </w:r>
      <w:r w:rsidR="009E2D9C">
        <w:t xml:space="preserve"> </w:t>
      </w:r>
      <w:r w:rsidR="00A05D01">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F13426">
        <w:t>tends</w:t>
      </w:r>
      <w:r w:rsidR="003D2786">
        <w:t xml:space="preserve"> to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w:t>
      </w:r>
      <w:r w:rsidR="003D2786">
        <w:t>e lack of such analyses</w:t>
      </w:r>
      <w:r w:rsidR="001836D7">
        <w:t xml:space="preserve"> limit</w:t>
      </w:r>
      <w:r w:rsidR="00F13426">
        <w:t>s</w:t>
      </w:r>
      <w:r w:rsidR="0028529C">
        <w:t xml:space="preserve"> our ability to assess whether </w:t>
      </w:r>
      <w:r w:rsidR="006A7EA7">
        <w:t>variance</w:t>
      </w:r>
      <w:r w:rsidR="0028529C">
        <w:t xml:space="preserve"> in </w:t>
      </w:r>
      <w:r w:rsidR="0028529C">
        <w:rPr>
          <w:i/>
          <w:iCs/>
        </w:rPr>
        <w:t>N</w:t>
      </w:r>
      <w:r w:rsidR="0028529C">
        <w:rPr>
          <w:vertAlign w:val="subscript"/>
        </w:rPr>
        <w:t>area</w:t>
      </w:r>
      <w:r w:rsidR="0028529C">
        <w:t xml:space="preserve"> across environmental gradients are driven by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509AF023"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28529C">
        <w:t>(</w:t>
      </w:r>
      <w:r w:rsidR="000A004D">
        <w:t xml:space="preserve">Table 1; </w:t>
      </w:r>
      <w:r w:rsidR="0028529C">
        <w:t>Fig. 1)</w:t>
      </w:r>
      <w:r w:rsidR="00E524D5">
        <w:t xml:space="preserve">. </w:t>
      </w:r>
      <w:r w:rsidR="00A85CFF">
        <w:t>V</w:t>
      </w:r>
      <w:r w:rsidR="00A16927">
        <w:t>ariability in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3A3847E3" w:rsidR="00BA6872" w:rsidRDefault="00F13426" w:rsidP="00BA6872">
      <w:pPr>
        <w:pStyle w:val="ListParagraph"/>
        <w:numPr>
          <w:ilvl w:val="0"/>
          <w:numId w:val="4"/>
        </w:numPr>
        <w:spacing w:line="360" w:lineRule="auto"/>
        <w:ind w:left="720"/>
      </w:pPr>
      <w:r>
        <w:t>N</w:t>
      </w:r>
      <w:r w:rsidR="001D1E96">
        <w:t xml:space="preserve">itrogen availability will decrease </w:t>
      </w:r>
      <w:r w:rsidR="001D1E96" w:rsidRPr="00BA6872">
        <w:rPr>
          <w:i/>
          <w:iCs/>
          <w:lang w:val="el-GR"/>
        </w:rPr>
        <w:t>β</w:t>
      </w:r>
      <w:r w:rsidR="001D1E96">
        <w:t xml:space="preserve"> through a reduction in costs of nitrogen acquisition and use, while soil moisture will increase </w:t>
      </w:r>
      <w:r w:rsidR="001D1E96" w:rsidRPr="00BA6872">
        <w:rPr>
          <w:i/>
          <w:iCs/>
          <w:lang w:val="el-GR"/>
        </w:rPr>
        <w:t>β</w:t>
      </w:r>
      <w:r w:rsidR="001D1E96">
        <w:t xml:space="preserve"> through a reduction in costs of water </w:t>
      </w:r>
      <w:r w:rsidR="001D1E96">
        <w:lastRenderedPageBreak/>
        <w:t>acquisition and use. N-fixing species</w:t>
      </w:r>
      <w:r w:rsidR="00DC701D">
        <w:t xml:space="preserve"> and C</w:t>
      </w:r>
      <w:r w:rsidR="00DC701D">
        <w:rPr>
          <w:vertAlign w:val="subscript"/>
        </w:rPr>
        <w:t>4</w:t>
      </w:r>
      <w:r w:rsidR="00DC701D">
        <w:t xml:space="preserve"> species</w:t>
      </w:r>
      <w:r w:rsidR="001D1E96">
        <w:t xml:space="preserve"> </w:t>
      </w:r>
      <w:r w:rsidR="00CC087B">
        <w:t>were</w:t>
      </w:r>
      <w:r w:rsidR="00DC701D">
        <w:t xml:space="preserve"> each</w:t>
      </w:r>
      <w:r w:rsidR="00CC087B">
        <w:t xml:space="preserve"> expected to have </w:t>
      </w:r>
      <w:r w:rsidR="00A10792">
        <w:t>decreased</w:t>
      </w:r>
      <w:r w:rsidR="001D1E96">
        <w:t xml:space="preserve"> </w:t>
      </w:r>
      <w:r w:rsidR="001D1E96" w:rsidRPr="00BA6872">
        <w:rPr>
          <w:i/>
          <w:iCs/>
          <w:lang w:val="el-GR"/>
        </w:rPr>
        <w:t>β</w:t>
      </w:r>
      <w:r w:rsidR="00291404">
        <w:t>.</w:t>
      </w:r>
    </w:p>
    <w:p w14:paraId="69B4C4B0" w14:textId="5580C09B"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F13426">
        <w:t>n</w:t>
      </w:r>
      <w:r w:rsidR="004D73B8" w:rsidRPr="004D73B8">
        <w:t>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39924432"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 xml:space="preserve">, resulting in </w:t>
      </w:r>
      <w:r w:rsidR="00AA48B8">
        <w:t>an indirect positive</w:t>
      </w:r>
      <w:r w:rsidR="001F281C">
        <w:t xml:space="preserve"> and negative</w:t>
      </w:r>
      <w:r w:rsidR="00AA48B8">
        <w:t xml:space="preserve"> effect of increasing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2C18F9B" w14:textId="5FD7C035" w:rsidR="00C77BBB" w:rsidRDefault="0028529C" w:rsidP="00547A3F">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4B275F9B" w:rsidR="009B12AC" w:rsidRDefault="0028529C" w:rsidP="00C77BBB">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2"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023EA89"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w:t>
      </w:r>
      <w:r w:rsidR="006A74BD">
        <w:t>Mean annual climate data were calculated using monthly PRISM data between 2006 and 2020 from the grid cell that contained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40BD7AD0" w14:textId="1A649FDA"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3"/>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igure 1</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 refer to sites visited in 2020, multiplication signs to sites visited in 2021, and asterisks to sites visited in</w:t>
      </w:r>
      <w:r w:rsidR="002068C2">
        <w:t xml:space="preserve"> both</w:t>
      </w:r>
      <w:r w:rsidR="005D71B8">
        <w:t xml:space="preserve"> 2020 and 2021. The </w:t>
      </w:r>
      <w:r w:rsidR="002068C2">
        <w:t xml:space="preserve">distance </w:t>
      </w:r>
      <w:r w:rsidR="005D71B8">
        <w:t>scale bar in (a) also applies to (b).</w:t>
      </w:r>
      <w:r w:rsidR="005D71B8" w:rsidRPr="000A004D">
        <w:t xml:space="preserve"> </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71C8A0CF"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Soil NO</w:t>
      </w:r>
      <w:r w:rsidR="00295C92">
        <w:rPr>
          <w:vertAlign w:val="subscript"/>
        </w:rPr>
        <w:t>3</w:t>
      </w:r>
      <w:r w:rsidR="00295C92">
        <w:t>-N concentration was used as a proxy for soil inorganic nitrogen availability.</w:t>
      </w:r>
      <w:r>
        <w:t xml:space="preserve"> </w:t>
      </w:r>
      <w:r w:rsidR="007F7BF7">
        <w:t>Soil texture</w:t>
      </w:r>
      <w:r w:rsidR="006A74BD">
        <w:t xml:space="preserve"> data (% sand, % silt, % clay)</w:t>
      </w:r>
      <w:r w:rsidR="007F7BF7">
        <w:t xml:space="preserve"> w</w:t>
      </w:r>
      <w:r w:rsidR="006A74BD">
        <w:t>ere</w:t>
      </w:r>
      <w:r w:rsidR="007F7BF7">
        <w:t xml:space="preserve"> estimated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2FDB609E"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w:t>
      </w:r>
      <w:proofErr w:type="spellStart"/>
      <w:r>
        <w:t>as</w:t>
      </w:r>
      <w:proofErr w:type="spellEnd"/>
      <w:r>
        <w:t xml:space="preserve">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2AF58371"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across sites with different water holding capacities as</w:t>
      </w:r>
      <w:r w:rsidR="00C8219D">
        <w:t xml:space="preserve"> was</w:t>
      </w:r>
      <w:r>
        <w:t xml:space="preserve">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1EABD53E"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788BC171"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16AE8E6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w:t>
      </w:r>
      <w:commentRangeStart w:id="1"/>
      <w:r>
        <w:rPr>
          <w:color w:val="000000"/>
        </w:rPr>
        <w:t>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commentRangeEnd w:id="1"/>
      <w:r w:rsidR="00C8219D">
        <w:rPr>
          <w:rStyle w:val="CommentReference"/>
          <w:rFonts w:eastAsiaTheme="minorHAnsi" w:cs="Times New Roman (Body CS)"/>
        </w:rPr>
        <w:commentReference w:id="1"/>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4BCB2368"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w:t>
      </w:r>
      <w:commentRangeStart w:id="2"/>
      <w:r w:rsidR="009B12AC">
        <w:rPr>
          <w:color w:val="000000"/>
        </w:rPr>
        <w:t xml:space="preserve">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commentRangeEnd w:id="2"/>
      <w:r w:rsidR="00C8219D">
        <w:rPr>
          <w:rStyle w:val="CommentReference"/>
          <w:rFonts w:eastAsiaTheme="minorHAnsi" w:cs="Times New Roman (Body CS)"/>
        </w:rPr>
        <w:commentReference w:id="2"/>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w:t>
      </w:r>
      <w:commentRangeStart w:id="3"/>
      <w:r w:rsidR="00185502">
        <w:rPr>
          <w:color w:val="000000"/>
        </w:rPr>
        <w:t xml:space="preserve">elevation correction </w:t>
      </w:r>
      <w:commentRangeEnd w:id="3"/>
      <w:r w:rsidR="00B05393">
        <w:rPr>
          <w:rStyle w:val="CommentReference"/>
          <w:rFonts w:eastAsiaTheme="minorHAnsi" w:cs="Times New Roman (Body CS)"/>
        </w:rPr>
        <w:commentReference w:id="3"/>
      </w:r>
      <w:r w:rsidR="00185502">
        <w:rPr>
          <w:color w:val="000000"/>
        </w:rPr>
        <w:t xml:space="preserve">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commentRangeStart w:id="4"/>
      <w:r w:rsidR="00787D3A">
        <w:rPr>
          <w:rFonts w:eastAsiaTheme="minorEastAsia"/>
          <w:color w:val="000000"/>
        </w:rPr>
        <w:t>using site elevation</w:t>
      </w:r>
      <w:commentRangeEnd w:id="4"/>
      <w:r w:rsidR="00B05393">
        <w:rPr>
          <w:rStyle w:val="CommentReference"/>
          <w:rFonts w:eastAsiaTheme="minorHAnsi" w:cs="Times New Roman (Body CS)"/>
        </w:rPr>
        <w:commentReference w:id="4"/>
      </w:r>
      <w:r w:rsidR="00787D3A">
        <w:rPr>
          <w:rFonts w:eastAsiaTheme="minorEastAsia"/>
          <w:color w:val="000000"/>
        </w:rPr>
        <w:t xml:space="preserve">.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w:t>
      </w:r>
      <w:commentRangeStart w:id="5"/>
      <w:r w:rsidR="00CC3E77">
        <w:rPr>
          <w:color w:val="000000"/>
        </w:rPr>
        <w:t xml:space="preserve">elevation correction </w:t>
      </w:r>
      <w:commentRangeEnd w:id="5"/>
      <w:r w:rsidR="00B05393">
        <w:rPr>
          <w:rStyle w:val="CommentReference"/>
          <w:rFonts w:eastAsiaTheme="minorHAnsi" w:cs="Times New Roman (Body CS)"/>
        </w:rPr>
        <w:commentReference w:id="5"/>
      </w:r>
      <w:r w:rsidR="00CC3E77">
        <w:rPr>
          <w:color w:val="000000"/>
        </w:rPr>
        <w:t xml:space="preserve">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6BE5C56" w:rsidR="00BF405C" w:rsidRPr="00BF405C" w:rsidRDefault="00BF405C" w:rsidP="00547A3F">
      <w:pPr>
        <w:spacing w:line="360" w:lineRule="auto"/>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t>
      </w:r>
      <w:commentRangeStart w:id="6"/>
      <w:r>
        <w:t xml:space="preserve">whether species were in the </w:t>
      </w:r>
      <w:r>
        <w:rPr>
          <w:i/>
          <w:iCs/>
        </w:rPr>
        <w:t>Fabaceae</w:t>
      </w:r>
      <w:r>
        <w:t xml:space="preserve"> family</w:t>
      </w:r>
      <w:commentRangeEnd w:id="6"/>
      <w:r w:rsidR="0019190B">
        <w:rPr>
          <w:rStyle w:val="CommentReference"/>
          <w:rFonts w:eastAsiaTheme="minorHAnsi" w:cs="Times New Roman (Body CS)"/>
        </w:rPr>
        <w:commentReference w:id="6"/>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commentRangeStart w:id="7"/>
      <w:r w:rsidR="008C35B4">
        <w:t>52</w:t>
      </w:r>
      <w:commentRangeEnd w:id="7"/>
      <w:r w:rsidR="0019190B">
        <w:rPr>
          <w:rStyle w:val="CommentReference"/>
          <w:rFonts w:eastAsiaTheme="minorHAnsi" w:cs="Times New Roman (Body CS)"/>
        </w:rPr>
        <w:commentReference w:id="7"/>
      </w:r>
      <w:ins w:id="8" w:author="Perkowski, Evan A" w:date="2023-08-31T15:42:00Z">
        <w:r w:rsidR="008D4C3E">
          <w:t xml:space="preserve"> individuals; XX species</w:t>
        </w:r>
      </w:ins>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ins w:id="9" w:author="Perkowski, Evan A" w:date="2023-08-31T15:42:00Z">
        <w:r w:rsidR="008D4C3E">
          <w:t xml:space="preserve"> individuals; XX species</w:t>
        </w:r>
      </w:ins>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ins w:id="10" w:author="Perkowski, Evan A" w:date="2023-08-31T15:42:00Z">
        <w:r w:rsidR="008D4C3E">
          <w:t xml:space="preserve"> individuals, XX species</w:t>
        </w:r>
      </w:ins>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08D80980"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 effects of climate and soil resource availability on </w:t>
      </w:r>
      <w:r w:rsidR="00707030">
        <w:rPr>
          <w:i/>
          <w:iCs/>
        </w:rPr>
        <w:t>N</w:t>
      </w:r>
      <w:r w:rsidR="00707030">
        <w:rPr>
          <w:vertAlign w:val="subscript"/>
        </w:rPr>
        <w:t>area</w:t>
      </w:r>
      <w:r w:rsidR="00707030">
        <w:t>.</w:t>
      </w:r>
    </w:p>
    <w:p w14:paraId="1DEE2562" w14:textId="11BE97C2"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xml:space="preserve">, </w:t>
      </w:r>
      <w:commentRangeStart w:id="11"/>
      <w:r w:rsidR="00C853D8">
        <w:t>includ</w:t>
      </w:r>
      <w:r>
        <w:t>ing</w:t>
      </w:r>
      <w:r w:rsidR="00C853D8">
        <w:t xml:space="preserve"> soil moisture, </w:t>
      </w:r>
      <w:r w:rsidR="001B06F2">
        <w:t>nitrogen</w:t>
      </w:r>
      <w:r w:rsidR="00C853D8">
        <w:t xml:space="preserve"> availability, and functional</w:t>
      </w:r>
      <w:r w:rsidR="009C50E2">
        <w:t xml:space="preserve"> group</w:t>
      </w:r>
      <w:r w:rsidR="00C853D8">
        <w:t xml:space="preserve"> as fixed effect coefficients</w:t>
      </w:r>
      <w:r w:rsidR="00F676C9">
        <w:t xml:space="preserve">. </w:t>
      </w:r>
      <w:commentRangeEnd w:id="11"/>
      <w:r w:rsidR="003A15CB">
        <w:rPr>
          <w:rStyle w:val="CommentReference"/>
          <w:rFonts w:eastAsiaTheme="minorHAnsi" w:cs="Times New Roman (Body CS)"/>
        </w:rPr>
        <w:commentReference w:id="11"/>
      </w:r>
      <w:r w:rsidR="00F676C9">
        <w:t>Species</w:t>
      </w:r>
      <w:r w:rsidR="00530B65">
        <w:t xml:space="preserve"> identity</w:t>
      </w:r>
      <w:r w:rsidR="00F676C9">
        <w:t xml:space="preserve"> </w:t>
      </w:r>
      <w:r w:rsidR="009C50E2">
        <w:t>w</w:t>
      </w:r>
      <w:r w:rsidR="00530B65">
        <w:t>as</w:t>
      </w:r>
      <w:r w:rsidR="00F676C9">
        <w:t xml:space="preserve"> designated as</w:t>
      </w:r>
      <w:r w:rsidR="009C50E2">
        <w:t xml:space="preserve"> a </w:t>
      </w:r>
      <w:r w:rsidR="00F676C9">
        <w:t>random intercept term.</w:t>
      </w:r>
      <w:r w:rsidR="00C853D8">
        <w:t xml:space="preserve"> Interaction</w:t>
      </w:r>
      <w:r w:rsidR="00530B65">
        <w:t>s</w:t>
      </w:r>
      <w:r w:rsidR="00C853D8">
        <w:t xml:space="preserve"> between all possible combinations of the three fixed effect coefficients were also included</w:t>
      </w:r>
      <w:r w:rsidR="00530B65">
        <w:t xml:space="preserve"> as separate fixed effects</w:t>
      </w:r>
      <w:r w:rsidR="00C853D8">
        <w:t xml:space="preserve">. </w:t>
      </w:r>
      <w:r w:rsidR="00C853D8">
        <w:rPr>
          <w:i/>
          <w:iCs/>
          <w:lang w:val="el-GR"/>
        </w:rPr>
        <w:t>β</w:t>
      </w:r>
      <w:r w:rsidR="00C853D8" w:rsidRPr="00C27873">
        <w:t xml:space="preserve"> was </w:t>
      </w:r>
      <w:r w:rsidR="00D64868">
        <w:t>square root</w:t>
      </w:r>
      <w:r w:rsidR="00C853D8">
        <w:t xml:space="preserve"> transformed to</w:t>
      </w:r>
      <w:r w:rsidR="009C50E2">
        <w:t xml:space="preserve"> </w:t>
      </w:r>
      <w:r w:rsidR="00EC141E">
        <w:t>normalize</w:t>
      </w:r>
      <w:r w:rsidR="009C50E2">
        <w:t xml:space="preserve"> </w:t>
      </w:r>
      <w:r w:rsidR="00F941DF">
        <w:t>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w:t>
      </w:r>
      <w:commentRangeStart w:id="12"/>
      <w:r w:rsidR="00F676C9">
        <w:t xml:space="preserve">90-, 60-, 30-, 20-, 15-, 10-, 9-, 8-, 7-, 6-, 5-, 4-, 3-, 2-, or 1-day </w:t>
      </w:r>
      <w:commentRangeEnd w:id="12"/>
      <w:r w:rsidR="003A15CB">
        <w:rPr>
          <w:rStyle w:val="CommentReference"/>
          <w:rFonts w:eastAsiaTheme="minorHAnsi" w:cs="Times New Roman (Body CS)"/>
        </w:rPr>
        <w:commentReference w:id="12"/>
      </w:r>
      <w:r w:rsidR="00F676C9">
        <w:t xml:space="preserve">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Species</w:t>
      </w:r>
      <w:r w:rsidR="00530B65">
        <w:t xml:space="preserve"> identity</w:t>
      </w:r>
      <w:r w:rsidR="00F676C9">
        <w:t xml:space="preserve"> </w:t>
      </w:r>
      <w:r w:rsidR="009C50E2">
        <w:t>w</w:t>
      </w:r>
      <w:r w:rsidR="00530B65">
        <w:t>as</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941DF">
        <w:rPr>
          <w:color w:val="000000" w:themeColor="text1"/>
        </w:rPr>
        <w:t xml:space="preserve">values were </w:t>
      </w:r>
      <w:r>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1C8079A2" w:rsidR="003438D7" w:rsidRDefault="008C5D93" w:rsidP="008C5D93">
      <w:pPr>
        <w:autoSpaceDE w:val="0"/>
        <w:autoSpaceDN w:val="0"/>
        <w:adjustRightInd w:val="0"/>
        <w:spacing w:line="360" w:lineRule="auto"/>
        <w:ind w:firstLine="720"/>
      </w:pPr>
      <w:r>
        <w:lastRenderedPageBreak/>
        <w:t xml:space="preserve">A second linear mixed effect model was built to explore </w:t>
      </w:r>
      <w:r w:rsidR="00C853D8">
        <w:t>environmental drivers of</w:t>
      </w:r>
      <w:r w:rsidR="006F7E47">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w:t>
      </w:r>
      <w:r>
        <w:t xml:space="preserve"> and included</w:t>
      </w:r>
      <w:r w:rsidR="00F676C9">
        <w:t xml:space="preserve"> </w:t>
      </w:r>
      <w:commentRangeStart w:id="13"/>
      <w:r w:rsidR="0021599A">
        <w:t>vapor pressure deficit</w:t>
      </w:r>
      <w:r w:rsidR="00F676C9">
        <w:t xml:space="preserve">, soil moisture, </w:t>
      </w:r>
      <w:r w:rsidR="001B06F2">
        <w:t>nitrogen</w:t>
      </w:r>
      <w:r w:rsidR="00F676C9">
        <w:t xml:space="preserve"> availability, </w:t>
      </w:r>
      <w:r w:rsidR="00605B64">
        <w:t>and functional group as fixed effect coefficients</w:t>
      </w:r>
      <w:commentRangeEnd w:id="13"/>
      <w:r w:rsidR="003A15CB">
        <w:rPr>
          <w:rStyle w:val="CommentReference"/>
          <w:rFonts w:eastAsiaTheme="minorHAnsi" w:cs="Times New Roman (Body CS)"/>
        </w:rPr>
        <w:commentReference w:id="13"/>
      </w:r>
      <w:r w:rsidR="00605B64">
        <w:t xml:space="preserve">. </w:t>
      </w:r>
      <w:r w:rsidR="003438D7">
        <w:t xml:space="preserve">Two-way interactions between functional group and </w:t>
      </w:r>
      <w:r w:rsidR="0021599A">
        <w:t>vapor pressure deficit</w:t>
      </w:r>
      <w:r w:rsidR="003438D7">
        <w:t xml:space="preserve">, nitrogen availability, </w:t>
      </w:r>
      <w:r w:rsidR="00335DCA">
        <w:t xml:space="preserve">and </w:t>
      </w:r>
      <w:r w:rsidR="003438D7">
        <w:t>soil moisture were also included as</w:t>
      </w:r>
      <w:r w:rsidR="00845E05">
        <w:t xml:space="preserve"> additional</w:t>
      </w:r>
      <w:r w:rsidR="003438D7">
        <w:t xml:space="preserve"> fixed effect coefficients, in addition to a three-way interaction between soil moisture, nitrogen availability, and plant functional group. Species</w:t>
      </w:r>
      <w:ins w:id="14" w:author="Smith, Nick" w:date="2023-07-18T09:15:00Z">
        <w:r w:rsidR="00335DCA">
          <w:t xml:space="preserve"> </w:t>
        </w:r>
      </w:ins>
      <w:r w:rsidR="00335DCA">
        <w:t>identity</w:t>
      </w:r>
      <w:r w:rsidR="003438D7">
        <w:t xml:space="preserve"> </w:t>
      </w:r>
      <w:r w:rsidR="00335DCA">
        <w:t xml:space="preserve">was </w:t>
      </w:r>
      <w:r w:rsidR="003438D7">
        <w:t xml:space="preserve">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35DCA">
        <w:t xml:space="preserve">, as evaluated by </w:t>
      </w:r>
      <w:proofErr w:type="spellStart"/>
      <w:r w:rsidR="00335DCA">
        <w:t>AIC</w:t>
      </w:r>
      <w:r w:rsidR="00335DCA">
        <w:rPr>
          <w:vertAlign w:val="subscript"/>
        </w:rPr>
        <w:t>c</w:t>
      </w:r>
      <w:proofErr w:type="spellEnd"/>
      <w:r w:rsidR="00335DCA">
        <w:t>.</w:t>
      </w:r>
    </w:p>
    <w:p w14:paraId="4BC13580" w14:textId="5CA684D9"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commentRangeStart w:id="15"/>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nitrogen availability, soil moisture, and functional group</w:t>
      </w:r>
      <w:r>
        <w:t xml:space="preserve"> were included</w:t>
      </w:r>
      <w:r w:rsidR="00B1382A">
        <w:t xml:space="preserve"> as fixed effect coefficients. </w:t>
      </w:r>
      <w:r w:rsidR="000438F0">
        <w:t xml:space="preserve">Two-way interactions between functional group and </w:t>
      </w:r>
      <w:r w:rsidR="005E4B91">
        <w:rPr>
          <w:i/>
          <w:iCs/>
          <w:lang w:val="el-GR"/>
        </w:rPr>
        <w:t>β</w:t>
      </w:r>
      <w:r w:rsidR="005E4B91" w:rsidRPr="001979F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nitrogen availability, or soil moisture were included</w:t>
      </w:r>
      <w:r w:rsidR="003438D7">
        <w:t xml:space="preserve"> as additional fixed effect coefficients</w:t>
      </w:r>
      <w:r w:rsidR="005E4B91">
        <w:t>, in addition to a three-way interaction between nitrogen availability, soil moisture, and functional group.</w:t>
      </w:r>
      <w:commentRangeEnd w:id="15"/>
      <w:r w:rsidR="00335DCA">
        <w:rPr>
          <w:rStyle w:val="CommentReference"/>
          <w:rFonts w:eastAsiaTheme="minorHAnsi" w:cs="Times New Roman (Body CS)"/>
        </w:rPr>
        <w:commentReference w:id="15"/>
      </w:r>
      <w:r w:rsidR="003438D7">
        <w:t xml:space="preserve"> Species</w:t>
      </w:r>
      <w:r w:rsidR="00335DCA">
        <w:t xml:space="preserve"> identity</w:t>
      </w:r>
      <w:r w:rsidR="003438D7">
        <w:t xml:space="preserve"> w</w:t>
      </w:r>
      <w:r w:rsidR="00335DCA">
        <w:t>as</w:t>
      </w:r>
      <w:r w:rsidR="003438D7">
        <w:t xml:space="preserv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31E09C2D" w14:textId="677A3F49" w:rsidR="003051E3" w:rsidRDefault="008A1B10" w:rsidP="003051E3">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F941DF">
        <w:t xml:space="preserve"> was constructed</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B639AF">
        <w:t xml:space="preserve"> </w:t>
      </w:r>
      <w:r w:rsidR="00B639AF">
        <w:rPr>
          <w:i/>
          <w:iCs/>
        </w:rPr>
        <w:t>N</w:t>
      </w:r>
      <w:r w:rsidR="00B639AF">
        <w:rPr>
          <w:vertAlign w:val="subscript"/>
        </w:rPr>
        <w:t>area</w:t>
      </w:r>
      <w:r w:rsidR="00F941DF">
        <w:t xml:space="preserve"> across the environmental gradient</w:t>
      </w:r>
      <w:r w:rsidR="00B639AF">
        <w:t xml:space="preserve">. </w:t>
      </w:r>
      <w:r w:rsidR="0071254E">
        <w:t>S</w:t>
      </w:r>
      <w:r w:rsidR="003051E3">
        <w:t>even</w:t>
      </w:r>
      <w:r w:rsidR="0071254E">
        <w:t xml:space="preserve"> separate linear </w:t>
      </w:r>
      <w:r w:rsidR="001012E4">
        <w:t xml:space="preserve">mixed-effect </w:t>
      </w:r>
      <w:r w:rsidR="0071254E">
        <w:t>models were loaded into the piecewise structural equation model</w:t>
      </w:r>
      <w:r w:rsidR="00D64868">
        <w:t xml:space="preserve">. Models were </w:t>
      </w:r>
      <w:r w:rsidR="008D3E2B">
        <w:t xml:space="preserve">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lastRenderedPageBreak/>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3051E3">
        <w:t>,</w:t>
      </w:r>
      <w:r w:rsidR="00854540">
        <w:t xml:space="preserve"> nitrogen availability</w:t>
      </w:r>
      <w:r w:rsidR="003051E3">
        <w:t>, and photosynthetic pathway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3051E3">
        <w:t xml:space="preserve"> square-</w:t>
      </w:r>
      <w:proofErr w:type="spellStart"/>
      <w:r w:rsidR="003051E3">
        <w:t>root</w:t>
      </w:r>
      <w:proofErr w:type="spellEnd"/>
      <w:r w:rsidR="003051E3">
        <w:t xml:space="preserve"> transformed </w:t>
      </w:r>
      <w:r w:rsidR="003051E3">
        <w:rPr>
          <w:i/>
          <w:iCs/>
          <w:lang w:val="el-GR"/>
        </w:rPr>
        <w:t>β</w:t>
      </w:r>
      <w:r w:rsidR="003051E3">
        <w:t xml:space="preserve">, nitrogen availability, log-transformed </w:t>
      </w:r>
      <w:r w:rsidR="003051E3">
        <w:rPr>
          <w:i/>
          <w:iCs/>
        </w:rPr>
        <w:t>M</w:t>
      </w:r>
      <w:r w:rsidR="003051E3">
        <w:rPr>
          <w:vertAlign w:val="subscript"/>
        </w:rPr>
        <w:t>area</w:t>
      </w:r>
      <w:r w:rsidR="003051E3">
        <w:t xml:space="preserve">, </w:t>
      </w:r>
      <w:r w:rsidR="001B4DC9">
        <w:t>ability to associate with symbiotic nitrogen-fixing bacteria</w:t>
      </w:r>
      <w:r w:rsidR="005D7A66">
        <w:t>,</w:t>
      </w:r>
      <w:r w:rsidR="003051E3">
        <w:t xml:space="preserve"> photosynthetic pathway, and % clay content,</w:t>
      </w:r>
      <w:r w:rsidR="005D7A66">
        <w:t xml:space="preserve">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3051E3">
        <w:t>,</w:t>
      </w:r>
      <w:r w:rsidR="00BE3945">
        <w:t xml:space="preserve"> </w:t>
      </w:r>
      <w:r w:rsidR="0021599A">
        <w:t>vapor pressure deficit</w:t>
      </w:r>
      <w:r w:rsidR="005D7A66">
        <w:t xml:space="preserve">, </w:t>
      </w:r>
      <w:r w:rsidR="003051E3">
        <w:t xml:space="preserve">photosynthetic pathway, and soil moisture, </w:t>
      </w:r>
      <w:r w:rsidR="005D7A66">
        <w:t>(5)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w:t>
      </w:r>
      <w:r w:rsidR="003051E3">
        <w:t xml:space="preserve"> vapor pressure deficit, and % clay content,</w:t>
      </w:r>
      <w:r w:rsidR="005D7A66">
        <w:t xml:space="preserve"> (6)</w:t>
      </w:r>
      <w:r w:rsidR="007C20B9">
        <w:t xml:space="preserve"> nitrogen availability </w:t>
      </w:r>
      <w:r w:rsidR="005D7A66">
        <w:t xml:space="preserve">regressed </w:t>
      </w:r>
      <w:r w:rsidR="007C20B9">
        <w:t>against</w:t>
      </w:r>
      <w:r w:rsidR="004210A0">
        <w:t xml:space="preserve"> soil moisture</w:t>
      </w:r>
      <w:r w:rsidR="00AB66F7">
        <w:t xml:space="preserve"> and percent clay content</w:t>
      </w:r>
      <w:r w:rsidR="00E55260">
        <w:t xml:space="preserve">, and (7) soil moisture regressed against </w:t>
      </w:r>
      <w:r w:rsidR="003051E3">
        <w:t xml:space="preserve">vapor pressure </w:t>
      </w:r>
      <w:proofErr w:type="spellStart"/>
      <w:r w:rsidR="003051E3">
        <w:t>defici</w:t>
      </w:r>
      <w:proofErr w:type="spellEnd"/>
      <w:r w:rsidR="003051E3">
        <w:t xml:space="preserve">t and % </w:t>
      </w:r>
      <w:r w:rsidR="00E55260">
        <w:t>clay content</w:t>
      </w:r>
      <w:r w:rsidR="003051E3">
        <w:t xml:space="preserve">. </w:t>
      </w:r>
      <w:r w:rsidR="006F6784">
        <w:t xml:space="preserve">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w:t>
      </w:r>
      <w:r w:rsidR="00335DCA">
        <w:t xml:space="preserve"> identity</w:t>
      </w:r>
      <w:r w:rsidR="004210A0">
        <w:t xml:space="preserve">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79C6C66C" w14:textId="6F0C08BB" w:rsidR="00F45C86" w:rsidRPr="00837B4A" w:rsidRDefault="003051E3" w:rsidP="00C3588E">
      <w:pPr>
        <w:autoSpaceDE w:val="0"/>
        <w:autoSpaceDN w:val="0"/>
        <w:adjustRightInd w:val="0"/>
        <w:spacing w:line="360" w:lineRule="auto"/>
        <w:ind w:firstLine="720"/>
      </w:pPr>
      <w:r>
        <w:t>Tests of directed separation indicated that the piecewise structural equation model was missing correlation</w:t>
      </w:r>
      <w:r w:rsidR="00C3588E">
        <w:t>s</w:t>
      </w:r>
      <w:r>
        <w:t xml:space="preserve"> between nitrogen availability and vapor pressure deficit (</w:t>
      </w:r>
      <w:r>
        <w:rPr>
          <w:i/>
          <w:iCs/>
        </w:rPr>
        <w:t>p</w:t>
      </w:r>
      <w:r>
        <w:t xml:space="preserve">&lt;0.05) </w:t>
      </w:r>
      <w:r w:rsidR="00837B4A">
        <w:t xml:space="preserve">and between </w:t>
      </w:r>
      <w:r w:rsidR="00837B4A">
        <w:rPr>
          <w:i/>
          <w:iCs/>
          <w:lang w:val="el-GR"/>
        </w:rPr>
        <w:t>β</w:t>
      </w:r>
      <w:r w:rsidR="00837B4A">
        <w:t xml:space="preserve"> and vapor pressure deficit </w:t>
      </w:r>
      <w:r w:rsidR="00C3588E">
        <w:t>(</w:t>
      </w:r>
      <w:r w:rsidR="00C3588E">
        <w:rPr>
          <w:i/>
          <w:iCs/>
        </w:rPr>
        <w:t>p</w:t>
      </w:r>
      <w:r w:rsidR="00C3588E">
        <w:t xml:space="preserve">&lt;0.001), for which we did not have hypotheses to explain, </w:t>
      </w:r>
      <w:r>
        <w:t xml:space="preserve">that contributed to poor overall model fit (Fisher’s </w:t>
      </w:r>
      <w:r>
        <w:rPr>
          <w:i/>
          <w:iCs/>
        </w:rPr>
        <w:t>C</w:t>
      </w:r>
      <w:r>
        <w:t>=</w:t>
      </w:r>
      <w:r w:rsidR="00837B4A">
        <w:t>184.358</w:t>
      </w:r>
      <w:r>
        <w:t xml:space="preserve">, </w:t>
      </w:r>
      <w:r>
        <w:rPr>
          <w:i/>
          <w:iCs/>
        </w:rPr>
        <w:t>p</w:t>
      </w:r>
      <w:r>
        <w:t>&lt;0.001; df=</w:t>
      </w:r>
      <w:r w:rsidR="00837B4A">
        <w:t>48</w:t>
      </w:r>
      <w:r>
        <w:t>; AIC=</w:t>
      </w:r>
      <w:r w:rsidR="00837B4A">
        <w:t>276.358</w:t>
      </w:r>
      <w:r>
        <w:t>; BIC=</w:t>
      </w:r>
      <w:r w:rsidR="00837B4A">
        <w:t>462.862</w:t>
      </w:r>
      <w:r>
        <w:t>).</w:t>
      </w:r>
      <w:r w:rsidR="00C3588E">
        <w:t xml:space="preserve"> Relationships between nitrogen availability and vapor pressure deficit and between </w:t>
      </w:r>
      <w:r w:rsidR="00C3588E">
        <w:rPr>
          <w:i/>
          <w:iCs/>
          <w:lang w:val="el-GR"/>
        </w:rPr>
        <w:t>β</w:t>
      </w:r>
      <w:r w:rsidR="00C3588E">
        <w:t xml:space="preserve"> and vapor pressure deficit</w:t>
      </w:r>
      <w:r w:rsidR="00C3588E">
        <w:t xml:space="preserve"> were each included in the structural equation model as correlated errors</w:t>
      </w:r>
      <w:r>
        <w:t xml:space="preserve">, which substantially improved model fit </w:t>
      </w:r>
      <w:r>
        <w:t xml:space="preserve">(Fisher’s </w:t>
      </w:r>
      <w:r>
        <w:rPr>
          <w:i/>
          <w:iCs/>
        </w:rPr>
        <w:t>C</w:t>
      </w:r>
      <w:r>
        <w:t>=</w:t>
      </w:r>
      <w:r w:rsidR="00837B4A">
        <w:t>39.194</w:t>
      </w:r>
      <w:r>
        <w:t xml:space="preserve">, </w:t>
      </w:r>
      <w:r>
        <w:rPr>
          <w:i/>
          <w:iCs/>
        </w:rPr>
        <w:t>p</w:t>
      </w:r>
      <w:r>
        <w:t>=0.677, df=44, AIC=</w:t>
      </w:r>
      <w:r w:rsidR="00837B4A">
        <w:t>131.194</w:t>
      </w:r>
      <w:r>
        <w:t>, BIC=</w:t>
      </w:r>
      <w:r w:rsidR="00837B4A">
        <w:t>317.698</w:t>
      </w:r>
      <w:r>
        <w:t>) and satisfied goodness-of-fit recommendations for piecewise structural equation modeling</w:t>
      </w:r>
      <w:r>
        <w:t xml:space="preserve">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2016)"},"properties":{"noteIndex":0},"schema":"https://github.com/citation-style-language/schema/raw/master/csl-citation.json"}</w:instrText>
      </w:r>
      <w:r>
        <w:fldChar w:fldCharType="separate"/>
      </w:r>
      <w:r w:rsidRPr="003051E3">
        <w:rPr>
          <w:noProof/>
        </w:rPr>
        <w:t>(Lefcheck 2016)</w:t>
      </w:r>
      <w:r>
        <w:fldChar w:fldCharType="end"/>
      </w:r>
      <w:r>
        <w:t>.</w:t>
      </w:r>
    </w:p>
    <w:p w14:paraId="17C59E14" w14:textId="77777777" w:rsidR="003077BE" w:rsidRDefault="003077BE">
      <w:pPr>
        <w:rPr>
          <w:b/>
          <w:bCs/>
          <w:color w:val="000000" w:themeColor="text1"/>
        </w:rPr>
      </w:pPr>
      <w:r>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256D94B4"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2a) </w:t>
      </w:r>
      <w:r w:rsidR="004E1D06">
        <w:rPr>
          <w:color w:val="000000" w:themeColor="text1"/>
        </w:rPr>
        <w:t xml:space="preserve">similarly between functional groups (nitrogen-by-functional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plant functional group</w:t>
      </w:r>
      <w:r w:rsidR="003077BE">
        <w:rPr>
          <w:color w:val="000000" w:themeColor="text1"/>
        </w:rPr>
        <w:t xml:space="preserve"> (soil moisture-by-functional group interaction: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 the positive effect of </w:t>
      </w:r>
      <w:commentRangeStart w:id="16"/>
      <w:r w:rsidR="00F84394">
        <w:rPr>
          <w:color w:val="000000" w:themeColor="text1"/>
        </w:rPr>
        <w:t xml:space="preserve">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C32328">
        <w:rPr>
          <w:color w:val="000000" w:themeColor="text1"/>
        </w:rPr>
        <w:t>&gt;0.05</w:t>
      </w:r>
      <w:r w:rsidR="00F84394">
        <w:rPr>
          <w:color w:val="000000" w:themeColor="text1"/>
        </w:rPr>
        <w:t>)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C32328">
        <w:rPr>
          <w:color w:val="000000" w:themeColor="text1"/>
        </w:rPr>
        <w:t>&gt;0.05</w:t>
      </w:r>
      <w:r w:rsidR="00F84394">
        <w:rPr>
          <w:color w:val="000000" w:themeColor="text1"/>
        </w:rPr>
        <w:t xml:space="preserve">; </w:t>
      </w:r>
      <w:r w:rsidR="006253B2">
        <w:rPr>
          <w:color w:val="000000" w:themeColor="text1"/>
        </w:rPr>
        <w:t>Fig. 2b).</w:t>
      </w:r>
      <w:commentRangeEnd w:id="16"/>
      <w:r w:rsidR="00B240AE">
        <w:rPr>
          <w:rStyle w:val="CommentReference"/>
          <w:rFonts w:eastAsiaTheme="minorHAnsi" w:cs="Times New Roman (Body CS)"/>
        </w:rPr>
        <w:commentReference w:id="16"/>
      </w:r>
      <w:r w:rsidR="006253B2">
        <w:rPr>
          <w:color w:val="000000" w:themeColor="text1"/>
        </w:rPr>
        <w:t xml:space="preserve">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590152E5"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265C0930" w:rsidR="003077BE" w:rsidRPr="003077BE" w:rsidRDefault="003077BE" w:rsidP="003077BE">
            <w:pPr>
              <w:spacing w:line="276" w:lineRule="auto"/>
              <w:jc w:val="right"/>
              <w:rPr>
                <w:color w:val="000000"/>
              </w:rPr>
            </w:pPr>
            <w:r w:rsidRPr="003077BE">
              <w:rPr>
                <w:color w:val="000000"/>
              </w:rPr>
              <w:t>-5.70</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45535B8" w:rsidR="003077BE" w:rsidRPr="003077BE" w:rsidRDefault="003077BE" w:rsidP="003077BE">
            <w:pPr>
              <w:spacing w:line="276" w:lineRule="auto"/>
              <w:jc w:val="right"/>
              <w:rPr>
                <w:color w:val="000000"/>
              </w:rPr>
            </w:pPr>
            <w:r w:rsidRPr="003077BE">
              <w:rPr>
                <w:color w:val="000000"/>
              </w:rPr>
              <w:t>-3.17</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970DC36" w:rsidR="003077BE" w:rsidRPr="003077BE" w:rsidRDefault="003077BE" w:rsidP="003077BE">
            <w:pPr>
              <w:spacing w:line="276" w:lineRule="auto"/>
              <w:jc w:val="right"/>
              <w:rPr>
                <w:color w:val="000000"/>
              </w:rPr>
            </w:pPr>
            <w:r w:rsidRPr="003077BE">
              <w:rPr>
                <w:color w:val="000000"/>
              </w:rPr>
              <w:t>7.37</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497C2FD9"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9875E47" w:rsidR="002D386D" w:rsidRDefault="00FA52BA" w:rsidP="0025039E">
      <w:pPr>
        <w:spacing w:line="360" w:lineRule="auto"/>
        <w:rPr>
          <w:b/>
          <w:bCs/>
          <w:color w:val="000000" w:themeColor="text1"/>
        </w:rPr>
      </w:pPr>
      <w:r>
        <w:rPr>
          <w:b/>
          <w:bCs/>
          <w:noProof/>
          <w:color w:val="000000" w:themeColor="text1"/>
        </w:rPr>
        <w:drawing>
          <wp:inline distT="0" distB="0" distL="0" distR="0" wp14:anchorId="29388A62" wp14:editId="4CEC909B">
            <wp:extent cx="5943600" cy="2228850"/>
            <wp:effectExtent l="0" t="0" r="0" b="6350"/>
            <wp:docPr id="985516976" name="Picture 1" descr="A picture containing line,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6976" name="Picture 1" descr="A picture containing line, screenshot, text, diagram&#10;&#10;Description automatically generated"/>
                    <pic:cNvPicPr/>
                  </pic:nvPicPr>
                  <pic:blipFill>
                    <a:blip r:embed="rId14"/>
                    <a:stretch>
                      <a:fillRect/>
                    </a:stretch>
                  </pic:blipFill>
                  <pic:spPr>
                    <a:xfrm>
                      <a:off x="0" y="0"/>
                      <a:ext cx="5943600" cy="2228850"/>
                    </a:xfrm>
                    <a:prstGeom prst="rect">
                      <a:avLst/>
                    </a:prstGeom>
                  </pic:spPr>
                </pic:pic>
              </a:graphicData>
            </a:graphic>
          </wp:inline>
        </w:drawing>
      </w:r>
    </w:p>
    <w:p w14:paraId="5DD00672" w14:textId="5CC2F9AE"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674E71">
        <w:rPr>
          <w:color w:val="000000" w:themeColor="text1"/>
        </w:rPr>
        <w:t>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w:t>
      </w:r>
      <w:r w:rsidR="00EC141E">
        <w:rPr>
          <w:color w:val="000000" w:themeColor="text1"/>
        </w:rPr>
        <w:t>normalize</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commentRangeStart w:id="17"/>
      <w:r w:rsidR="00B91DD1">
        <w:rPr>
          <w:color w:val="000000" w:themeColor="text1"/>
        </w:rPr>
        <w:t>Points are jittered along the x-axis for visibility</w:t>
      </w:r>
      <w:commentRangeEnd w:id="17"/>
      <w:r w:rsidR="00B240AE">
        <w:rPr>
          <w:rStyle w:val="CommentReference"/>
          <w:rFonts w:eastAsiaTheme="minorHAnsi" w:cs="Times New Roman (Body CS)"/>
        </w:rPr>
        <w:commentReference w:id="17"/>
      </w:r>
      <w:r w:rsidR="00B91DD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bivariate 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bivariate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581D0B26"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 xml:space="preserve">a pattern that was similar across functional groups (vapor pressure deficit-by-functional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&gt;0.1</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plant functional group (</w:t>
      </w:r>
      <w:r w:rsidR="00197ED8">
        <w:rPr>
          <w:rFonts w:ascii="Times New Roman" w:hAnsi="Times New Roman" w:cs="Times New Roman"/>
          <w:color w:val="000000" w:themeColor="text1"/>
          <w:sz w:val="24"/>
          <w:szCs w:val="24"/>
        </w:rPr>
        <w:t xml:space="preserve">soil moisture-by-functional group interaction: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6253B2">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additional interaction between nitrogen availability and plant functional group (</w:t>
      </w:r>
      <w:r w:rsidR="00197ED8">
        <w:rPr>
          <w:rFonts w:ascii="Times New Roman" w:hAnsi="Times New Roman" w:cs="Times New Roman"/>
          <w:color w:val="000000" w:themeColor="text1"/>
          <w:sz w:val="24"/>
          <w:szCs w:val="24"/>
        </w:rPr>
        <w:t xml:space="preserve">soil N-by-functional group interaction: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886</w:t>
      </w:r>
      <w:r w:rsidR="004D1026">
        <w:rPr>
          <w:rFonts w:ascii="Times New Roman" w:hAnsi="Times New Roman" w:cs="Times New Roman"/>
          <w:color w:val="000000" w:themeColor="text1"/>
          <w:sz w:val="24"/>
          <w:szCs w:val="24"/>
        </w:rPr>
        <w:t>)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0818B595" w:rsidR="00BE2AD9" w:rsidRDefault="00837591" w:rsidP="0025039E">
      <w:pPr>
        <w:spacing w:line="360" w:lineRule="auto"/>
        <w:rPr>
          <w:b/>
          <w:bCs/>
          <w:color w:val="000000" w:themeColor="text1"/>
        </w:rPr>
      </w:pPr>
      <w:r>
        <w:rPr>
          <w:b/>
          <w:bCs/>
          <w:noProof/>
          <w:color w:val="000000" w:themeColor="text1"/>
        </w:rPr>
        <w:drawing>
          <wp:inline distT="0" distB="0" distL="0" distR="0" wp14:anchorId="36FAC276" wp14:editId="0BD875A3">
            <wp:extent cx="4450404" cy="4127560"/>
            <wp:effectExtent l="0" t="0" r="0" b="0"/>
            <wp:docPr id="419066947"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6947" name="Picture 2" descr="A picture containing text, screenshot, diagram, line&#10;&#10;Description automatically generated"/>
                    <pic:cNvPicPr/>
                  </pic:nvPicPr>
                  <pic:blipFill>
                    <a:blip r:embed="rId15"/>
                    <a:stretch>
                      <a:fillRect/>
                    </a:stretch>
                  </pic:blipFill>
                  <pic:spPr>
                    <a:xfrm>
                      <a:off x="0" y="0"/>
                      <a:ext cx="4479710" cy="4154740"/>
                    </a:xfrm>
                    <a:prstGeom prst="rect">
                      <a:avLst/>
                    </a:prstGeom>
                  </pic:spPr>
                </pic:pic>
              </a:graphicData>
            </a:graphic>
          </wp:inline>
        </w:drawing>
      </w:r>
    </w:p>
    <w:p w14:paraId="4042139A" w14:textId="3F342396"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Points are jittered along the x-axis for visibility. Black trendlines and 95% confidence intervals demonstrate significant bivariate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bivariate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E7B9C66" w14:textId="12E9C78A"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w:t>
      </w:r>
      <w:r w:rsidR="006963FD">
        <w:rPr>
          <w:color w:val="000000" w:themeColor="text1"/>
        </w:rPr>
        <w:t>a</w:t>
      </w:r>
      <w:r>
        <w:rPr>
          <w:color w:val="000000" w:themeColor="text1"/>
        </w:rPr>
        <w:t xml:space="preserv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C32328">
        <w:rPr>
          <w:color w:val="000000" w:themeColor="text1"/>
        </w:rPr>
        <w:t>&lt;0.05</w:t>
      </w:r>
      <w:r>
        <w:rPr>
          <w:color w:val="000000" w:themeColor="text1"/>
        </w:rPr>
        <w:t>; Fig. 4</w:t>
      </w:r>
      <w:r w:rsidR="00DE0E3A">
        <w:rPr>
          <w:color w:val="000000" w:themeColor="text1"/>
        </w:rPr>
        <w:t>a</w:t>
      </w:r>
      <w:r>
        <w:rPr>
          <w:color w:val="000000" w:themeColor="text1"/>
        </w:rPr>
        <w:t>)</w:t>
      </w:r>
      <w:ins w:id="18" w:author="Smith, Nick" w:date="2023-07-18T09:31:00Z">
        <w:r w:rsidR="00B240AE">
          <w:rPr>
            <w:color w:val="000000" w:themeColor="text1"/>
          </w:rPr>
          <w:t>, but no effect in C4?</w:t>
        </w:r>
      </w:ins>
      <w:r w:rsidR="006E782F">
        <w:rPr>
          <w:color w:val="000000" w:themeColor="text1"/>
        </w:rPr>
        <w:t>. Increasing nitrogen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A241EC">
        <w:rPr>
          <w:color w:val="000000" w:themeColor="text1"/>
        </w:rPr>
        <w:t>2d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2g)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3E1966">
        <w:rPr>
          <w:color w:val="000000" w:themeColor="text1"/>
        </w:rPr>
        <w:t xml:space="preserve">nitrogen-by-functional group interaction: </w:t>
      </w:r>
      <w:r w:rsidR="003E1966">
        <w:rPr>
          <w:i/>
          <w:iCs/>
          <w:color w:val="000000" w:themeColor="text1"/>
        </w:rPr>
        <w:t>p</w:t>
      </w:r>
      <w:commentRangeStart w:id="19"/>
      <w:r w:rsidR="003E1966">
        <w:rPr>
          <w:color w:val="000000" w:themeColor="text1"/>
        </w:rPr>
        <w:t>&gt;</w:t>
      </w:r>
      <w:commentRangeEnd w:id="19"/>
      <w:r w:rsidR="00B240AE">
        <w:rPr>
          <w:rStyle w:val="CommentReference"/>
          <w:rFonts w:eastAsiaTheme="minorHAnsi" w:cs="Times New Roman (Body CS)"/>
        </w:rPr>
        <w:commentReference w:id="19"/>
      </w:r>
      <w:r w:rsidR="003E1966">
        <w:rPr>
          <w:color w:val="000000" w:themeColor="text1"/>
        </w:rPr>
        <w:t>0.05 in both cases;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 xml:space="preserve">. </w:t>
      </w:r>
      <w:r w:rsidR="003E1966">
        <w:rPr>
          <w:i/>
          <w:iCs/>
          <w:color w:val="000000" w:themeColor="text1"/>
        </w:rPr>
        <w:t>N</w:t>
      </w:r>
      <w:r w:rsidR="003E1966">
        <w:rPr>
          <w:color w:val="000000" w:themeColor="text1"/>
          <w:vertAlign w:val="subscript"/>
        </w:rPr>
        <w:t>area</w:t>
      </w:r>
      <w:r w:rsidR="003E1966">
        <w:rPr>
          <w:color w:val="000000" w:themeColor="text1"/>
        </w:rPr>
        <w:t xml:space="preserve"> was also </w:t>
      </w:r>
      <w:r w:rsidR="006511F6">
        <w:rPr>
          <w:color w:val="000000" w:themeColor="text1"/>
        </w:rPr>
        <w:t xml:space="preserve">marginally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3E196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2B872623" w14:textId="2B100CA2" w:rsidR="00D01437"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 with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nitrogen availability (</w:t>
      </w:r>
      <w:r w:rsidR="006511F6">
        <w:rPr>
          <w:i/>
          <w:iCs/>
          <w:color w:val="000000" w:themeColor="text1"/>
        </w:rPr>
        <w:t>p</w:t>
      </w:r>
      <w:r w:rsidR="006511F6">
        <w:rPr>
          <w:color w:val="000000" w:themeColor="text1"/>
        </w:rPr>
        <w:t>&lt;0.001; Table 4; Fig. 4e) and soil moisture (</w:t>
      </w:r>
      <w:r w:rsidR="006511F6">
        <w:rPr>
          <w:i/>
          <w:iCs/>
          <w:color w:val="000000" w:themeColor="text1"/>
        </w:rPr>
        <w:t>p</w:t>
      </w:r>
      <w:r w:rsidR="006511F6">
        <w:rPr>
          <w:color w:val="000000" w:themeColor="text1"/>
        </w:rPr>
        <w:t>&lt;0.001; Table 4; Fig. 4h). A</w:t>
      </w:r>
      <w:r w:rsidR="003E1966">
        <w:rPr>
          <w:color w:val="000000" w:themeColor="text1"/>
        </w:rPr>
        <w:t xml:space="preserve"> weak</w:t>
      </w:r>
      <w:r w:rsidR="006511F6">
        <w:rPr>
          <w:color w:val="000000" w:themeColor="text1"/>
        </w:rPr>
        <w:t xml:space="preserve"> interaction </w:t>
      </w:r>
      <w:r w:rsidR="003E1966">
        <w:rPr>
          <w:color w:val="000000" w:themeColor="text1"/>
        </w:rPr>
        <w:t xml:space="preserve">between </w:t>
      </w:r>
      <w:r w:rsidR="003E61AB">
        <w:rPr>
          <w:color w:val="000000" w:themeColor="text1"/>
        </w:rPr>
        <w:t>nitrogen availability and soil moisture</w:t>
      </w:r>
      <w:r w:rsidR="00844CFA">
        <w:rPr>
          <w:color w:val="000000" w:themeColor="text1"/>
        </w:rPr>
        <w:t xml:space="preserve"> (</w:t>
      </w:r>
      <w:r w:rsidR="00844CFA">
        <w:rPr>
          <w:i/>
          <w:iCs/>
          <w:color w:val="000000" w:themeColor="text1"/>
        </w:rPr>
        <w:t>p</w:t>
      </w:r>
      <w:r w:rsidR="00C32328">
        <w:rPr>
          <w:color w:val="000000" w:themeColor="text1"/>
        </w:rPr>
        <w:t>&lt;0.1</w:t>
      </w:r>
      <w:r w:rsidR="00844CFA">
        <w:rPr>
          <w:color w:val="000000" w:themeColor="text1"/>
        </w:rPr>
        <w:t>; Table 4)</w:t>
      </w:r>
      <w:r w:rsidR="003E61AB">
        <w:rPr>
          <w:color w:val="000000" w:themeColor="text1"/>
        </w:rPr>
        <w:t xml:space="preserve"> revealed that</w:t>
      </w:r>
      <w:r w:rsidR="00C32328">
        <w:rPr>
          <w:color w:val="000000" w:themeColor="text1"/>
        </w:rPr>
        <w:t xml:space="preserve"> the positive effect of increasing nitrogen availability on </w:t>
      </w:r>
      <w:r w:rsidR="00C32328">
        <w:rPr>
          <w:i/>
          <w:iCs/>
          <w:color w:val="000000" w:themeColor="text1"/>
        </w:rPr>
        <w:t>N</w:t>
      </w:r>
      <w:r w:rsidR="00C32328">
        <w:rPr>
          <w:color w:val="000000" w:themeColor="text1"/>
          <w:vertAlign w:val="subscript"/>
        </w:rPr>
        <w:t>mass</w:t>
      </w:r>
      <w:r w:rsidR="00C32328">
        <w:rPr>
          <w:color w:val="000000" w:themeColor="text1"/>
        </w:rPr>
        <w:t xml:space="preserve"> decreased with increasing soil moisture.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E51D26">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mass</w:t>
      </w:r>
      <w:r w:rsidR="006511F6">
        <w:rPr>
          <w:color w:val="000000" w:themeColor="text1"/>
        </w:rPr>
        <w:t xml:space="preserve"> compared to </w:t>
      </w:r>
      <w:r w:rsidR="0040616D">
        <w:rPr>
          <w:color w:val="000000" w:themeColor="text1"/>
        </w:rPr>
        <w:t>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C32328">
        <w:rPr>
          <w:i/>
          <w:iCs/>
          <w:color w:val="000000" w:themeColor="text1"/>
          <w:highlight w:val="yellow"/>
        </w:rPr>
        <w:t>p</w:t>
      </w:r>
      <w:r w:rsidR="0040616D" w:rsidRPr="00C32328">
        <w:rPr>
          <w:color w:val="000000" w:themeColor="text1"/>
          <w:highlight w:val="yellow"/>
        </w:rPr>
        <w:t>=0.</w:t>
      </w:r>
      <w:r w:rsidR="00844CFA" w:rsidRPr="00C32328">
        <w:rPr>
          <w:color w:val="000000" w:themeColor="text1"/>
          <w:highlight w:val="yellow"/>
        </w:rPr>
        <w:t>1</w:t>
      </w:r>
      <w:r w:rsidR="006511F6" w:rsidRPr="00C32328">
        <w:rPr>
          <w:color w:val="000000" w:themeColor="text1"/>
          <w:highlight w:val="yellow"/>
        </w:rPr>
        <w:t>13</w:t>
      </w:r>
      <w:r w:rsidR="0040616D">
        <w:rPr>
          <w:color w:val="000000" w:themeColor="text1"/>
        </w:rPr>
        <w:t>)</w:t>
      </w:r>
      <w:r w:rsidR="003E1966">
        <w:rPr>
          <w:color w:val="000000" w:themeColor="text1"/>
        </w:rPr>
        <w:t>.</w:t>
      </w:r>
    </w:p>
    <w:p w14:paraId="36C4EC84" w14:textId="33D90C2A" w:rsidR="00EA5DA3" w:rsidRDefault="000A10F8" w:rsidP="00EA5DA3">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D591C">
        <w:rPr>
          <w:color w:val="000000" w:themeColor="text1"/>
        </w:rPr>
        <w:t>was driven by 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&lt;0.001 in both cases</w:t>
      </w:r>
      <w:r w:rsidR="00A241EC">
        <w:rPr>
          <w:color w:val="000000" w:themeColor="text1"/>
        </w:rPr>
        <w:t>; Fig. 4c</w:t>
      </w:r>
      <w:r w:rsidR="007D591C">
        <w:rPr>
          <w:color w:val="000000" w:themeColor="text1"/>
        </w:rPr>
        <w:t>). A three-way interaction between nitrogen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xml:space="preserve">; Table 4) indicated that the negative effect of increasing nitrogen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EA5DA3">
        <w:rPr>
          <w:color w:val="000000" w:themeColor="text1"/>
        </w:rPr>
        <w:t xml:space="preserve"> and decreasingly negative with increasing soil moisture in C</w:t>
      </w:r>
      <w:r w:rsidR="00EA5DA3">
        <w:rPr>
          <w:color w:val="000000" w:themeColor="text1"/>
          <w:vertAlign w:val="subscript"/>
        </w:rPr>
        <w:t>3</w:t>
      </w:r>
      <w:r w:rsidR="00EA5DA3">
        <w:rPr>
          <w:color w:val="000000" w:themeColor="text1"/>
        </w:rPr>
        <w:t xml:space="preserve"> N-fixers</w:t>
      </w:r>
      <w:r w:rsidR="008D4C3E">
        <w:rPr>
          <w:color w:val="000000" w:themeColor="text1"/>
        </w:rPr>
        <w:t>.</w:t>
      </w:r>
      <w:r>
        <w:rPr>
          <w:color w:val="000000" w:themeColor="text1"/>
        </w:rPr>
        <w:t xml:space="preserve"> </w:t>
      </w:r>
      <w:r w:rsidR="003E1966">
        <w:rPr>
          <w:color w:val="000000" w:themeColor="text1"/>
        </w:rPr>
        <w:t xml:space="preserve">There was no effect of nitrogen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p>
    <w:p w14:paraId="1600B382" w14:textId="77777777" w:rsidR="00EA5DA3" w:rsidRDefault="00EA5DA3" w:rsidP="00EA5DA3">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5929E91F" w14:textId="4E90BC94"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nitrogen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79757A98"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00203C1A"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B58388B" w:rsidR="005C46D0" w:rsidRDefault="001E0BAA" w:rsidP="0025039E">
      <w:pPr>
        <w:spacing w:line="360" w:lineRule="auto"/>
        <w:rPr>
          <w:color w:val="000000" w:themeColor="text1"/>
        </w:rPr>
      </w:pPr>
      <w:r>
        <w:rPr>
          <w:noProof/>
          <w:color w:val="000000" w:themeColor="text1"/>
        </w:rPr>
        <w:drawing>
          <wp:inline distT="0" distB="0" distL="0" distR="0" wp14:anchorId="527DF374" wp14:editId="577AF81F">
            <wp:extent cx="5943600" cy="4457700"/>
            <wp:effectExtent l="0" t="0" r="0" b="0"/>
            <wp:docPr id="421950805"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0805" name="Picture 3" descr="A picture containing text, diagram, screenshot, line&#10;&#10;Description automatically generated"/>
                    <pic:cNvPicPr/>
                  </pic:nvPicPr>
                  <pic:blipFill>
                    <a:blip r:embed="rId18"/>
                    <a:stretch>
                      <a:fillRect/>
                    </a:stretch>
                  </pic:blipFill>
                  <pic:spPr>
                    <a:xfrm>
                      <a:off x="0" y="0"/>
                      <a:ext cx="5943600" cy="4457700"/>
                    </a:xfrm>
                    <a:prstGeom prst="rect">
                      <a:avLst/>
                    </a:prstGeom>
                  </pic:spPr>
                </pic:pic>
              </a:graphicData>
            </a:graphic>
          </wp:inline>
        </w:drawing>
      </w:r>
    </w:p>
    <w:p w14:paraId="26B68A8D" w14:textId="603B30A5"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Pr>
          <w:color w:val="000000" w:themeColor="text1"/>
        </w:rPr>
        <w:t xml:space="preserve"> (a-c)</w:t>
      </w:r>
      <w:r w:rsidR="0038469D" w:rsidRPr="0038469D">
        <w:rPr>
          <w:color w:val="000000" w:themeColor="text1"/>
        </w:rPr>
        <w:t>,</w:t>
      </w:r>
      <w:r w:rsidR="008E025F">
        <w:rPr>
          <w:color w:val="000000" w:themeColor="text1"/>
        </w:rPr>
        <w:t xml:space="preserve">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w:t>
      </w:r>
      <w:r w:rsidR="001E0BAA">
        <w:rPr>
          <w:color w:val="000000" w:themeColor="text1"/>
        </w:rPr>
        <w:t xml:space="preserve">area-based leaf nitrogen content </w:t>
      </w:r>
      <w:r w:rsidR="008E025F">
        <w:rPr>
          <w:color w:val="000000" w:themeColor="text1"/>
        </w:rPr>
        <w:t>(</w:t>
      </w:r>
      <w:r w:rsidR="00E765AB">
        <w:rPr>
          <w:color w:val="000000" w:themeColor="text1"/>
        </w:rPr>
        <w:t>a, d, g</w:t>
      </w:r>
      <w:r w:rsidR="008E025F">
        <w:rPr>
          <w:color w:val="000000" w:themeColor="text1"/>
        </w:rPr>
        <w:t xml:space="preserve">), </w:t>
      </w:r>
      <w:r w:rsidR="001E0BAA">
        <w:rPr>
          <w:color w:val="000000" w:themeColor="text1"/>
        </w:rPr>
        <w:t xml:space="preserve">mass-based </w:t>
      </w:r>
      <w:r w:rsidR="008E025F">
        <w:rPr>
          <w:color w:val="000000" w:themeColor="text1"/>
        </w:rPr>
        <w:t>leaf nitrogen content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Points are jittered along the x-axis for visibility. Black trendlines and 95% confidence intervals demonstrate significant bivariate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bivariate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3251AEB9"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w:t>
      </w:r>
      <w:commentRangeStart w:id="20"/>
      <w:commentRangeStart w:id="21"/>
      <w:r w:rsidR="002A4462">
        <w:rPr>
          <w:color w:val="000000" w:themeColor="text1"/>
        </w:rPr>
        <w:t xml:space="preserve">important missing </w:t>
      </w:r>
      <w:r w:rsidR="004F3544">
        <w:rPr>
          <w:color w:val="000000" w:themeColor="text1"/>
        </w:rPr>
        <w:t>independence claims</w:t>
      </w:r>
      <w:commentRangeEnd w:id="20"/>
      <w:r w:rsidR="009E29E9">
        <w:rPr>
          <w:rStyle w:val="CommentReference"/>
          <w:rFonts w:eastAsiaTheme="minorHAnsi" w:cs="Times New Roman (Body CS)"/>
        </w:rPr>
        <w:commentReference w:id="20"/>
      </w:r>
      <w:commentRangeEnd w:id="21"/>
      <w:r w:rsidR="007E5988">
        <w:rPr>
          <w:rStyle w:val="CommentReference"/>
          <w:rFonts w:eastAsiaTheme="minorHAnsi" w:cs="Times New Roman (Body CS)"/>
        </w:rPr>
        <w:commentReference w:id="21"/>
      </w:r>
      <w:r w:rsidR="002A4462">
        <w:rPr>
          <w:color w:val="000000" w:themeColor="text1"/>
        </w:rPr>
        <w:t xml:space="preserve"> were added to the original model</w:t>
      </w:r>
      <w:r w:rsidR="004F3544">
        <w:rPr>
          <w:color w:val="000000" w:themeColor="text1"/>
        </w:rPr>
        <w:t xml:space="preserve"> </w:t>
      </w:r>
      <w:r w:rsidR="00EA1E6D">
        <w:t xml:space="preserve">(Fisher’s </w:t>
      </w:r>
      <w:r w:rsidR="00EA1E6D">
        <w:rPr>
          <w:i/>
          <w:iCs/>
        </w:rPr>
        <w:t>C</w:t>
      </w:r>
      <w:r w:rsidR="00EA1E6D">
        <w:t>=</w:t>
      </w:r>
      <w:r w:rsidR="007E5988">
        <w:t>39.</w:t>
      </w:r>
      <w:r w:rsidR="00837B4A">
        <w:t>194</w:t>
      </w:r>
      <w:r w:rsidR="00EA1E6D">
        <w:t>, p</w:t>
      </w:r>
      <w:r w:rsidR="00793DA4">
        <w:t>=0.</w:t>
      </w:r>
      <w:r w:rsidR="007E5988">
        <w:t>677</w:t>
      </w:r>
      <w:r w:rsidR="00EA1E6D">
        <w:t>; df=</w:t>
      </w:r>
      <w:r w:rsidR="00793DA4">
        <w:t>4</w:t>
      </w:r>
      <w:r w:rsidR="007E5988">
        <w:t>4</w:t>
      </w:r>
      <w:r w:rsidR="00EA1E6D">
        <w:t>; AIC=</w:t>
      </w:r>
      <w:r w:rsidR="00837B4A">
        <w:t>131.194</w:t>
      </w:r>
      <w:r w:rsidR="00EA1E6D">
        <w:t>; BIC=</w:t>
      </w:r>
      <w:r w:rsidR="00837B4A">
        <w:t>317.698</w:t>
      </w:r>
      <w:r w:rsidR="00EA1E6D">
        <w:t>)</w:t>
      </w:r>
      <w:r w:rsidR="004041B1">
        <w:t>. The optimized model</w:t>
      </w:r>
      <w:r w:rsidR="00EA1E6D">
        <w:t xml:space="preserve"> </w:t>
      </w:r>
      <w:r w:rsidR="004F3544">
        <w:t>explain</w:t>
      </w:r>
      <w:r w:rsidR="004041B1">
        <w:t>ed</w:t>
      </w:r>
      <w:r w:rsidR="004F3544">
        <w:t xml:space="preserve"> </w:t>
      </w:r>
      <w:r>
        <w:rPr>
          <w:color w:val="000000" w:themeColor="text1"/>
        </w:rPr>
        <w:t>6</w:t>
      </w:r>
      <w:r w:rsidR="007E5988">
        <w:rPr>
          <w:color w:val="000000" w:themeColor="text1"/>
        </w:rPr>
        <w:t>5</w:t>
      </w:r>
      <w:r>
        <w:rPr>
          <w:color w:val="000000" w:themeColor="text1"/>
        </w:rPr>
        <w:t>%, 5</w:t>
      </w:r>
      <w:r w:rsidR="00793DA4">
        <w:rPr>
          <w:color w:val="000000" w:themeColor="text1"/>
        </w:rPr>
        <w:t>7</w:t>
      </w:r>
      <w:r>
        <w:rPr>
          <w:color w:val="000000" w:themeColor="text1"/>
        </w:rPr>
        <w:t xml:space="preserve">%,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185391FD" w14:textId="4E3FE703" w:rsidR="007E5988" w:rsidRDefault="007E5988" w:rsidP="007E5988">
      <w:pPr>
        <w:spacing w:line="360" w:lineRule="auto"/>
        <w:ind w:firstLine="720"/>
        <w:rPr>
          <w:color w:val="000000" w:themeColor="text1"/>
        </w:rPr>
      </w:pPr>
      <w:r>
        <w:rPr>
          <w:color w:val="000000" w:themeColor="text1"/>
        </w:rPr>
        <w:t>Model results indicated that increasing soil moisture and % clay each decreased nitrogen availability (</w:t>
      </w:r>
      <w:r>
        <w:rPr>
          <w:i/>
          <w:iCs/>
          <w:color w:val="000000" w:themeColor="text1"/>
        </w:rPr>
        <w:t>p</w:t>
      </w:r>
      <w:r>
        <w:rPr>
          <w:color w:val="000000" w:themeColor="text1"/>
        </w:rPr>
        <w:t>&lt;0.05 in both cases; Table 5). Soil moisture increased with % clay and decreased with increasing vapor pressure deficit (</w:t>
      </w:r>
      <w:r>
        <w:rPr>
          <w:i/>
          <w:iCs/>
          <w:color w:val="000000" w:themeColor="text1"/>
        </w:rPr>
        <w:t>p</w:t>
      </w:r>
      <w:r>
        <w:rPr>
          <w:color w:val="000000" w:themeColor="text1"/>
        </w:rPr>
        <w:t>&lt;0.05 in both cases; Table 5).</w:t>
      </w:r>
    </w:p>
    <w:p w14:paraId="57620D0D" w14:textId="50B8BEA2" w:rsidR="00A800E7" w:rsidRDefault="00A800E7" w:rsidP="00A800E7">
      <w:pPr>
        <w:spacing w:line="360" w:lineRule="auto"/>
        <w:ind w:firstLine="720"/>
        <w:rPr>
          <w:color w:val="000000" w:themeColor="text1"/>
        </w:rPr>
      </w:pPr>
      <w:r>
        <w:rPr>
          <w:color w:val="000000" w:themeColor="text1"/>
        </w:rPr>
        <w:t xml:space="preserve">Increasing nitrogen availability, % clay, and vapor pressure deficit were each negatively associated with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in all cases</w:t>
      </w:r>
      <w:r>
        <w:rPr>
          <w:color w:val="000000" w:themeColor="text1"/>
        </w:rPr>
        <w:t>; Table 5)</w:t>
      </w:r>
      <w:r>
        <w:rPr>
          <w:color w:val="000000" w:themeColor="text1"/>
        </w:rPr>
        <w:t xml:space="preserve">. </w:t>
      </w:r>
      <w:r>
        <w:rPr>
          <w:i/>
          <w:iCs/>
          <w:color w:val="000000" w:themeColor="text1"/>
          <w:lang w:val="el-GR"/>
        </w:rPr>
        <w:t>β</w:t>
      </w:r>
      <w:r>
        <w:rPr>
          <w:color w:val="000000" w:themeColor="text1"/>
        </w:rPr>
        <w:t xml:space="preserve"> was unrelated to soil moisture and ability to acquire nitrogen through symbiotic nitrogen fixation (</w:t>
      </w:r>
      <w:r>
        <w:rPr>
          <w:i/>
          <w:iCs/>
          <w:color w:val="000000" w:themeColor="text1"/>
        </w:rPr>
        <w:t>p</w:t>
      </w:r>
      <w:r>
        <w:rPr>
          <w:color w:val="000000" w:themeColor="text1"/>
        </w:rPr>
        <w:t xml:space="preserve">&gt;0.05; Table 5), though </w:t>
      </w:r>
      <w:r>
        <w:rPr>
          <w:i/>
          <w:iCs/>
          <w:color w:val="000000" w:themeColor="text1"/>
          <w:lang w:val="el-GR"/>
        </w:rPr>
        <w:t>β</w:t>
      </w:r>
      <w:r>
        <w:rPr>
          <w:color w:val="000000" w:themeColor="text1"/>
        </w:rPr>
        <w:t xml:space="preserve"> values were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w:t>
      </w:r>
    </w:p>
    <w:p w14:paraId="7187FA78" w14:textId="336D65ED" w:rsidR="00A800E7" w:rsidRDefault="00A800E7" w:rsidP="00A800E7">
      <w:pPr>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vapor pressure deficit and soil moisture (</w:t>
      </w:r>
      <w:r>
        <w:rPr>
          <w:i/>
          <w:iCs/>
          <w:color w:val="000000" w:themeColor="text1"/>
        </w:rPr>
        <w:t>p</w:t>
      </w:r>
      <w:r>
        <w:rPr>
          <w:color w:val="000000" w:themeColor="text1"/>
        </w:rPr>
        <w:t xml:space="preserve">&lt;0.001 in both cases; Table 5), increased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&lt;0.001; Table 5), and was generally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w:t>
      </w:r>
    </w:p>
    <w:p w14:paraId="3B78A235" w14:textId="2D0E6074" w:rsidR="00837B4A" w:rsidRDefault="00EA5DA3" w:rsidP="00837B4A">
      <w:pPr>
        <w:spacing w:line="360" w:lineRule="auto"/>
        <w:ind w:firstLine="720"/>
        <w:rPr>
          <w:color w:val="000000" w:themeColor="text1"/>
        </w:rPr>
      </w:pP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w:t>
      </w:r>
      <w:r w:rsidR="00837B4A">
        <w:rPr>
          <w:color w:val="000000" w:themeColor="text1"/>
        </w:rPr>
        <w:t xml:space="preserve">each </w:t>
      </w:r>
      <w:r>
        <w:rPr>
          <w:color w:val="000000" w:themeColor="text1"/>
        </w:rPr>
        <w:t xml:space="preserve">positively related to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in both cases; Table 5).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t>
      </w:r>
      <w:r w:rsidR="00837B4A">
        <w:rPr>
          <w:color w:val="000000" w:themeColor="text1"/>
        </w:rPr>
        <w:t xml:space="preserve">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533954">
        <w:rPr>
          <w:color w:val="000000" w:themeColor="text1"/>
        </w:rPr>
        <w:t xml:space="preserve"> (</w:t>
      </w:r>
      <w:r w:rsidR="00533954">
        <w:rPr>
          <w:i/>
          <w:iCs/>
          <w:color w:val="000000" w:themeColor="text1"/>
        </w:rPr>
        <w:t>p</w:t>
      </w:r>
      <w:r w:rsidR="00533954">
        <w:rPr>
          <w:color w:val="000000" w:themeColor="text1"/>
        </w:rPr>
        <w:t>&lt;0.05;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increased both with increasing nitrogen availability and % clay content, was greater in C</w:t>
      </w:r>
      <w:r w:rsidR="00837B4A">
        <w:rPr>
          <w:color w:val="000000" w:themeColor="text1"/>
          <w:vertAlign w:val="subscript"/>
        </w:rPr>
        <w:t>3</w:t>
      </w:r>
      <w:r w:rsidR="00837B4A">
        <w:rPr>
          <w:color w:val="000000" w:themeColor="text1"/>
        </w:rPr>
        <w:t xml:space="preserve"> species, and was greater in individuals able to acquire nitrogen through symbiotic nitrogen fixation</w:t>
      </w:r>
      <w:r w:rsidR="00533954">
        <w:rPr>
          <w:color w:val="000000" w:themeColor="text1"/>
        </w:rPr>
        <w:t xml:space="preserve"> (</w:t>
      </w:r>
      <w:r w:rsidR="00533954">
        <w:rPr>
          <w:i/>
          <w:iCs/>
          <w:color w:val="000000" w:themeColor="text1"/>
        </w:rPr>
        <w:t>p</w:t>
      </w:r>
      <w:r w:rsidR="00533954">
        <w:rPr>
          <w:color w:val="000000" w:themeColor="text1"/>
        </w:rPr>
        <w:t xml:space="preserve">&lt;0.05 in </w:t>
      </w:r>
      <w:r w:rsidR="00837B4A">
        <w:rPr>
          <w:color w:val="000000" w:themeColor="text1"/>
        </w:rPr>
        <w:t>all</w:t>
      </w:r>
      <w:r w:rsidR="00533954">
        <w:rPr>
          <w:color w:val="000000" w:themeColor="text1"/>
        </w:rPr>
        <w:t xml:space="preserve"> cases;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 xml:space="preserve">&lt;0.001; Table 5).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both with increasing </w:t>
      </w:r>
      <w:r w:rsidR="00837B4A">
        <w:rPr>
          <w:color w:val="000000" w:themeColor="text1"/>
        </w:rPr>
        <w:t xml:space="preserve">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nitrogen availability (</w:t>
      </w:r>
      <w:r w:rsidR="00837B4A">
        <w:rPr>
          <w:i/>
          <w:iCs/>
          <w:color w:val="000000" w:themeColor="text1"/>
        </w:rPr>
        <w:t>p</w:t>
      </w:r>
      <w:r w:rsidR="00837B4A">
        <w:rPr>
          <w:color w:val="000000" w:themeColor="text1"/>
        </w:rPr>
        <w:t>&lt;0.05 in both cases; Table 5) and was generally greater in C</w:t>
      </w:r>
      <w:r w:rsidR="00837B4A">
        <w:rPr>
          <w:color w:val="000000" w:themeColor="text1"/>
          <w:vertAlign w:val="subscript"/>
        </w:rPr>
        <w:t>3</w:t>
      </w:r>
      <w:r w:rsidR="00837B4A">
        <w:rPr>
          <w:color w:val="000000" w:themeColor="text1"/>
        </w:rPr>
        <w:t xml:space="preserve"> species (</w:t>
      </w:r>
      <w:r w:rsidR="00837B4A">
        <w:rPr>
          <w:i/>
          <w:iCs/>
          <w:color w:val="000000" w:themeColor="text1"/>
        </w:rPr>
        <w:t>p</w:t>
      </w:r>
      <w:r w:rsidR="00837B4A">
        <w:rPr>
          <w:color w:val="000000" w:themeColor="text1"/>
        </w:rPr>
        <w:t>&lt;0.05; Table 5).</w:t>
      </w:r>
    </w:p>
    <w:p w14:paraId="7C8AE7FE" w14:textId="30CE07AE" w:rsidR="00C3588E" w:rsidRDefault="00C3588E" w:rsidP="00C3588E">
      <w:pPr>
        <w:autoSpaceDE w:val="0"/>
        <w:autoSpaceDN w:val="0"/>
        <w:adjustRightInd w:val="0"/>
        <w:spacing w:line="360" w:lineRule="auto"/>
        <w:ind w:firstLine="720"/>
        <w:rPr>
          <w:color w:val="000000" w:themeColor="text1"/>
        </w:rPr>
      </w:pPr>
      <w:r>
        <w:rPr>
          <w:color w:val="000000" w:themeColor="text1"/>
        </w:rPr>
        <w:t xml:space="preserve">Correlated error results indicated that vapor pressure deficit was negatively correlated with nitrogen availability and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in both cases; Table 5)</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associated with increasing soil moisture (</w:t>
      </w:r>
      <w:r w:rsidR="008B7A7D">
        <w:rPr>
          <w:i/>
          <w:iCs/>
          <w:color w:val="000000" w:themeColor="text1"/>
        </w:rPr>
        <w:t>p</w:t>
      </w:r>
      <w:r w:rsidR="008B7A7D">
        <w:rPr>
          <w:color w:val="000000" w:themeColor="text1"/>
        </w:rPr>
        <w:t>&lt;0.05; Table 5)</w:t>
      </w:r>
      <w:r>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22" w:type="dxa"/>
        <w:jc w:val="center"/>
        <w:tblLayout w:type="fixed"/>
        <w:tblLook w:val="04A0" w:firstRow="1" w:lastRow="0" w:firstColumn="1" w:lastColumn="0" w:noHBand="0" w:noVBand="1"/>
      </w:tblPr>
      <w:tblGrid>
        <w:gridCol w:w="360"/>
        <w:gridCol w:w="2233"/>
        <w:gridCol w:w="1249"/>
        <w:gridCol w:w="880"/>
      </w:tblGrid>
      <w:tr w:rsidR="003F607E" w:rsidRPr="001C0C03" w14:paraId="0E86AB05" w14:textId="77777777" w:rsidTr="0028298A">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3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9BD2187"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8298A">
        <w:trPr>
          <w:jc w:val="center"/>
        </w:trPr>
        <w:tc>
          <w:tcPr>
            <w:tcW w:w="3842" w:type="dxa"/>
            <w:gridSpan w:val="3"/>
            <w:tcBorders>
              <w:top w:val="nil"/>
              <w:left w:val="nil"/>
              <w:bottom w:val="nil"/>
              <w:right w:val="nil"/>
            </w:tcBorders>
            <w:vAlign w:val="center"/>
          </w:tcPr>
          <w:p w14:paraId="3A0C1063" w14:textId="7B17EEEB"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28298A">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28298A">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28298A">
        <w:trPr>
          <w:jc w:val="center"/>
        </w:trPr>
        <w:tc>
          <w:tcPr>
            <w:tcW w:w="3842" w:type="dxa"/>
            <w:gridSpan w:val="3"/>
            <w:tcBorders>
              <w:top w:val="single" w:sz="4" w:space="0" w:color="auto"/>
              <w:left w:val="nil"/>
              <w:bottom w:val="nil"/>
              <w:right w:val="nil"/>
            </w:tcBorders>
            <w:shd w:val="clear" w:color="auto" w:fill="auto"/>
            <w:vAlign w:val="center"/>
          </w:tcPr>
          <w:p w14:paraId="70E1A23A" w14:textId="1F051C1E"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8298A" w:rsidRPr="001C0C03" w14:paraId="0FCD9FEB" w14:textId="77777777" w:rsidTr="0028298A">
        <w:trPr>
          <w:jc w:val="center"/>
        </w:trPr>
        <w:tc>
          <w:tcPr>
            <w:tcW w:w="360" w:type="dxa"/>
            <w:vMerge w:val="restart"/>
            <w:tcBorders>
              <w:top w:val="nil"/>
              <w:left w:val="nil"/>
              <w:right w:val="nil"/>
            </w:tcBorders>
            <w:vAlign w:val="center"/>
          </w:tcPr>
          <w:p w14:paraId="4472D992" w14:textId="1E5AD953"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051182EB" w14:textId="59D7FB30" w:rsidR="0028298A" w:rsidRPr="0028298A" w:rsidRDefault="0028298A" w:rsidP="0028298A">
            <w:pPr>
              <w:rPr>
                <w:i/>
                <w:iCs/>
                <w:color w:val="000000"/>
                <w:sz w:val="20"/>
                <w:szCs w:val="20"/>
                <w:lang w:val="el-GR"/>
              </w:rPr>
            </w:pPr>
            <w:r w:rsidRPr="001C0C03">
              <w:rPr>
                <w:i/>
                <w:iCs/>
                <w:color w:val="000000"/>
                <w:sz w:val="20"/>
                <w:szCs w:val="20"/>
              </w:rPr>
              <w:t>Photosynthetic pathway</w:t>
            </w:r>
          </w:p>
        </w:tc>
        <w:tc>
          <w:tcPr>
            <w:tcW w:w="1249" w:type="dxa"/>
            <w:tcBorders>
              <w:top w:val="nil"/>
              <w:left w:val="nil"/>
              <w:bottom w:val="nil"/>
              <w:right w:val="nil"/>
            </w:tcBorders>
            <w:vAlign w:val="bottom"/>
          </w:tcPr>
          <w:p w14:paraId="0BD832C9" w14:textId="4639917D" w:rsidR="0028298A" w:rsidRPr="0028298A" w:rsidRDefault="0028298A" w:rsidP="0028298A">
            <w:pPr>
              <w:jc w:val="right"/>
              <w:rPr>
                <w:color w:val="000000"/>
                <w:sz w:val="20"/>
                <w:szCs w:val="20"/>
              </w:rPr>
            </w:pPr>
            <w:r w:rsidRPr="0028298A">
              <w:rPr>
                <w:color w:val="000000"/>
                <w:sz w:val="20"/>
                <w:szCs w:val="20"/>
              </w:rPr>
              <w:t>0.4</w:t>
            </w:r>
            <w:r w:rsidR="008B7A7D">
              <w:rPr>
                <w:color w:val="000000"/>
                <w:sz w:val="20"/>
                <w:szCs w:val="20"/>
              </w:rPr>
              <w:t>00</w:t>
            </w:r>
          </w:p>
        </w:tc>
        <w:tc>
          <w:tcPr>
            <w:tcW w:w="880" w:type="dxa"/>
            <w:tcBorders>
              <w:top w:val="nil"/>
              <w:left w:val="nil"/>
              <w:bottom w:val="nil"/>
              <w:right w:val="nil"/>
            </w:tcBorders>
            <w:vAlign w:val="bottom"/>
          </w:tcPr>
          <w:p w14:paraId="00211274" w14:textId="7E2E2D92" w:rsidR="0028298A" w:rsidRPr="008B7A7D" w:rsidRDefault="0028298A" w:rsidP="0028298A">
            <w:pPr>
              <w:jc w:val="right"/>
              <w:rPr>
                <w:b/>
                <w:bCs/>
                <w:color w:val="000000"/>
                <w:sz w:val="20"/>
                <w:szCs w:val="20"/>
              </w:rPr>
            </w:pPr>
            <w:r w:rsidRPr="008B7A7D">
              <w:rPr>
                <w:b/>
                <w:bCs/>
                <w:color w:val="000000"/>
                <w:sz w:val="20"/>
                <w:szCs w:val="20"/>
              </w:rPr>
              <w:t>0.003</w:t>
            </w:r>
          </w:p>
        </w:tc>
      </w:tr>
      <w:tr w:rsidR="0028298A" w:rsidRPr="001C0C03" w14:paraId="0B95B0D8" w14:textId="77777777" w:rsidTr="0028298A">
        <w:trPr>
          <w:jc w:val="center"/>
        </w:trPr>
        <w:tc>
          <w:tcPr>
            <w:tcW w:w="360" w:type="dxa"/>
            <w:vMerge/>
            <w:tcBorders>
              <w:top w:val="nil"/>
              <w:left w:val="nil"/>
              <w:right w:val="nil"/>
            </w:tcBorders>
            <w:vAlign w:val="center"/>
          </w:tcPr>
          <w:p w14:paraId="45389402"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692F38F" w14:textId="17543ABB" w:rsidR="0028298A" w:rsidRPr="0028298A" w:rsidRDefault="0028298A" w:rsidP="0028298A">
            <w:pPr>
              <w:rPr>
                <w:i/>
                <w:iCs/>
                <w:color w:val="000000"/>
                <w:sz w:val="20"/>
                <w:szCs w:val="20"/>
                <w:lang w:val="el-GR"/>
              </w:rPr>
            </w:pPr>
            <w:r w:rsidRPr="0028298A">
              <w:rPr>
                <w:i/>
                <w:iCs/>
                <w:color w:val="000000"/>
                <w:sz w:val="20"/>
                <w:szCs w:val="20"/>
              </w:rPr>
              <w:t>M</w:t>
            </w:r>
            <w:r w:rsidRPr="0028298A">
              <w:rPr>
                <w:color w:val="000000"/>
                <w:sz w:val="20"/>
                <w:szCs w:val="20"/>
                <w:vertAlign w:val="subscript"/>
              </w:rPr>
              <w:t>area</w:t>
            </w:r>
          </w:p>
        </w:tc>
        <w:tc>
          <w:tcPr>
            <w:tcW w:w="1249" w:type="dxa"/>
            <w:tcBorders>
              <w:top w:val="nil"/>
              <w:left w:val="nil"/>
              <w:bottom w:val="nil"/>
              <w:right w:val="nil"/>
            </w:tcBorders>
            <w:vAlign w:val="bottom"/>
          </w:tcPr>
          <w:p w14:paraId="6E967ED3" w14:textId="615D05CA" w:rsidR="0028298A" w:rsidRPr="0028298A" w:rsidRDefault="0028298A" w:rsidP="0028298A">
            <w:pPr>
              <w:jc w:val="right"/>
              <w:rPr>
                <w:color w:val="000000"/>
                <w:sz w:val="20"/>
                <w:szCs w:val="20"/>
              </w:rPr>
            </w:pPr>
            <w:r w:rsidRPr="0028298A">
              <w:rPr>
                <w:color w:val="000000"/>
                <w:sz w:val="20"/>
                <w:szCs w:val="20"/>
              </w:rPr>
              <w:t>-0.327</w:t>
            </w:r>
          </w:p>
        </w:tc>
        <w:tc>
          <w:tcPr>
            <w:tcW w:w="880" w:type="dxa"/>
            <w:tcBorders>
              <w:top w:val="nil"/>
              <w:left w:val="nil"/>
              <w:bottom w:val="nil"/>
              <w:right w:val="nil"/>
            </w:tcBorders>
            <w:vAlign w:val="bottom"/>
          </w:tcPr>
          <w:p w14:paraId="1E8C689A" w14:textId="3A1C2BFE"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75B59C55" w14:textId="77777777" w:rsidTr="0028298A">
        <w:trPr>
          <w:jc w:val="center"/>
        </w:trPr>
        <w:tc>
          <w:tcPr>
            <w:tcW w:w="360" w:type="dxa"/>
            <w:vMerge/>
            <w:tcBorders>
              <w:top w:val="nil"/>
              <w:left w:val="nil"/>
              <w:right w:val="nil"/>
            </w:tcBorders>
            <w:vAlign w:val="center"/>
          </w:tcPr>
          <w:p w14:paraId="08ADFA3B"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15655FE9" w14:textId="6124A1E9" w:rsidR="0028298A" w:rsidRPr="0028298A" w:rsidRDefault="0028298A" w:rsidP="0028298A">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0A3D6553" w:rsidR="0028298A" w:rsidRPr="0028298A" w:rsidRDefault="0028298A" w:rsidP="0028298A">
            <w:pPr>
              <w:jc w:val="right"/>
              <w:rPr>
                <w:color w:val="000000"/>
                <w:sz w:val="20"/>
                <w:szCs w:val="20"/>
              </w:rPr>
            </w:pPr>
            <w:r w:rsidRPr="0028298A">
              <w:rPr>
                <w:color w:val="000000"/>
                <w:sz w:val="20"/>
                <w:szCs w:val="20"/>
              </w:rPr>
              <w:t>0.267</w:t>
            </w:r>
          </w:p>
        </w:tc>
        <w:tc>
          <w:tcPr>
            <w:tcW w:w="880" w:type="dxa"/>
            <w:tcBorders>
              <w:top w:val="nil"/>
              <w:left w:val="nil"/>
              <w:bottom w:val="nil"/>
              <w:right w:val="nil"/>
            </w:tcBorders>
            <w:vAlign w:val="bottom"/>
          </w:tcPr>
          <w:p w14:paraId="11DA1072" w14:textId="694BFE7E" w:rsidR="0028298A" w:rsidRPr="008B7A7D" w:rsidRDefault="0028298A" w:rsidP="0028298A">
            <w:pPr>
              <w:jc w:val="right"/>
              <w:rPr>
                <w:b/>
                <w:bCs/>
                <w:color w:val="000000"/>
                <w:sz w:val="20"/>
                <w:szCs w:val="20"/>
              </w:rPr>
            </w:pPr>
            <w:r w:rsidRPr="008B7A7D">
              <w:rPr>
                <w:b/>
                <w:bCs/>
                <w:color w:val="000000"/>
                <w:sz w:val="20"/>
                <w:szCs w:val="20"/>
              </w:rPr>
              <w:t>0.001</w:t>
            </w:r>
          </w:p>
        </w:tc>
      </w:tr>
      <w:tr w:rsidR="0028298A" w:rsidRPr="001C0C03" w14:paraId="0419F5C8" w14:textId="77777777" w:rsidTr="0028298A">
        <w:trPr>
          <w:jc w:val="center"/>
        </w:trPr>
        <w:tc>
          <w:tcPr>
            <w:tcW w:w="360" w:type="dxa"/>
            <w:vMerge/>
            <w:tcBorders>
              <w:top w:val="nil"/>
              <w:left w:val="nil"/>
              <w:right w:val="nil"/>
            </w:tcBorders>
            <w:vAlign w:val="center"/>
          </w:tcPr>
          <w:p w14:paraId="533B6E8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A0CF2DD" w14:textId="7E919CFA" w:rsidR="0028298A" w:rsidRPr="0028298A" w:rsidRDefault="0028298A" w:rsidP="0028298A">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6865FB8" w:rsidR="0028298A" w:rsidRPr="0028298A" w:rsidRDefault="0028298A" w:rsidP="0028298A">
            <w:pPr>
              <w:jc w:val="right"/>
              <w:rPr>
                <w:color w:val="000000"/>
                <w:sz w:val="20"/>
                <w:szCs w:val="20"/>
              </w:rPr>
            </w:pPr>
            <w:r w:rsidRPr="0028298A">
              <w:rPr>
                <w:color w:val="000000"/>
                <w:sz w:val="20"/>
                <w:szCs w:val="20"/>
              </w:rPr>
              <w:t>0.204</w:t>
            </w:r>
          </w:p>
        </w:tc>
        <w:tc>
          <w:tcPr>
            <w:tcW w:w="880" w:type="dxa"/>
            <w:tcBorders>
              <w:top w:val="nil"/>
              <w:left w:val="nil"/>
              <w:bottom w:val="nil"/>
              <w:right w:val="nil"/>
            </w:tcBorders>
            <w:vAlign w:val="bottom"/>
          </w:tcPr>
          <w:p w14:paraId="69808FCF" w14:textId="21AF2E37"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2F691E4A" w14:textId="77777777" w:rsidTr="0028298A">
        <w:trPr>
          <w:jc w:val="center"/>
        </w:trPr>
        <w:tc>
          <w:tcPr>
            <w:tcW w:w="360" w:type="dxa"/>
            <w:vMerge/>
            <w:tcBorders>
              <w:top w:val="nil"/>
              <w:left w:val="nil"/>
              <w:right w:val="nil"/>
            </w:tcBorders>
            <w:vAlign w:val="center"/>
          </w:tcPr>
          <w:p w14:paraId="72F6BD9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7ED52691" w14:textId="1BF16470" w:rsidR="0028298A" w:rsidRPr="0028298A" w:rsidRDefault="0028298A" w:rsidP="0028298A">
            <w:pPr>
              <w:rPr>
                <w:i/>
                <w:iCs/>
                <w:color w:val="000000"/>
                <w:sz w:val="20"/>
                <w:szCs w:val="20"/>
                <w:lang w:val="el-GR"/>
              </w:rPr>
            </w:pPr>
            <w:r w:rsidRPr="0028298A">
              <w:rPr>
                <w:color w:val="000000" w:themeColor="text1"/>
                <w:sz w:val="20"/>
                <w:szCs w:val="20"/>
              </w:rPr>
              <w:t>L</w:t>
            </w:r>
            <w:r w:rsidRPr="0028298A">
              <w:rPr>
                <w:color w:val="000000" w:themeColor="text1"/>
                <w:sz w:val="20"/>
                <w:szCs w:val="20"/>
              </w:rPr>
              <w:t xml:space="preserve">eaf </w:t>
            </w:r>
            <w:r w:rsidRPr="0028298A">
              <w:rPr>
                <w:i/>
                <w:iCs/>
                <w:color w:val="000000" w:themeColor="text1"/>
                <w:sz w:val="20"/>
                <w:szCs w:val="20"/>
              </w:rPr>
              <w:t>C</w:t>
            </w:r>
            <w:r w:rsidRPr="0028298A">
              <w:rPr>
                <w:color w:val="000000" w:themeColor="text1"/>
                <w:sz w:val="20"/>
                <w:szCs w:val="20"/>
                <w:vertAlign w:val="subscript"/>
              </w:rPr>
              <w:t>i</w:t>
            </w:r>
            <w:r w:rsidRPr="0028298A">
              <w:rPr>
                <w:color w:val="000000" w:themeColor="text1"/>
                <w:sz w:val="20"/>
                <w:szCs w:val="20"/>
              </w:rPr>
              <w:t>:</w:t>
            </w:r>
            <w:r w:rsidRPr="0028298A">
              <w:rPr>
                <w:i/>
                <w:iCs/>
                <w:color w:val="000000" w:themeColor="text1"/>
                <w:sz w:val="20"/>
                <w:szCs w:val="20"/>
              </w:rPr>
              <w:t>C</w:t>
            </w:r>
            <w:r w:rsidRPr="0028298A">
              <w:rPr>
                <w:color w:val="000000" w:themeColor="text1"/>
                <w:sz w:val="20"/>
                <w:szCs w:val="20"/>
                <w:vertAlign w:val="subscript"/>
              </w:rPr>
              <w:t>a</w:t>
            </w:r>
          </w:p>
        </w:tc>
        <w:tc>
          <w:tcPr>
            <w:tcW w:w="1249" w:type="dxa"/>
            <w:tcBorders>
              <w:top w:val="nil"/>
              <w:left w:val="nil"/>
              <w:bottom w:val="nil"/>
              <w:right w:val="nil"/>
            </w:tcBorders>
            <w:vAlign w:val="bottom"/>
          </w:tcPr>
          <w:p w14:paraId="523596AA" w14:textId="28349757" w:rsidR="0028298A" w:rsidRPr="0028298A" w:rsidRDefault="0028298A" w:rsidP="0028298A">
            <w:pPr>
              <w:jc w:val="right"/>
              <w:rPr>
                <w:color w:val="000000"/>
                <w:sz w:val="20"/>
                <w:szCs w:val="20"/>
              </w:rPr>
            </w:pPr>
            <w:r w:rsidRPr="0028298A">
              <w:rPr>
                <w:color w:val="000000"/>
                <w:sz w:val="20"/>
                <w:szCs w:val="20"/>
              </w:rPr>
              <w:t>0.172</w:t>
            </w:r>
          </w:p>
        </w:tc>
        <w:tc>
          <w:tcPr>
            <w:tcW w:w="880" w:type="dxa"/>
            <w:tcBorders>
              <w:top w:val="nil"/>
              <w:left w:val="nil"/>
              <w:bottom w:val="nil"/>
              <w:right w:val="nil"/>
            </w:tcBorders>
            <w:vAlign w:val="bottom"/>
          </w:tcPr>
          <w:p w14:paraId="6CE1D9B0" w14:textId="49FFC717" w:rsidR="0028298A" w:rsidRPr="0028298A" w:rsidRDefault="0028298A" w:rsidP="0028298A">
            <w:pPr>
              <w:jc w:val="right"/>
              <w:rPr>
                <w:b/>
                <w:bCs/>
                <w:i/>
                <w:iCs/>
                <w:color w:val="000000"/>
                <w:sz w:val="20"/>
                <w:szCs w:val="20"/>
              </w:rPr>
            </w:pPr>
            <w:r w:rsidRPr="0028298A">
              <w:rPr>
                <w:color w:val="000000"/>
                <w:sz w:val="20"/>
                <w:szCs w:val="20"/>
              </w:rPr>
              <w:t>0.19</w:t>
            </w:r>
            <w:r w:rsidR="008B7A7D">
              <w:rPr>
                <w:color w:val="000000"/>
                <w:sz w:val="20"/>
                <w:szCs w:val="20"/>
              </w:rPr>
              <w:t>0</w:t>
            </w:r>
          </w:p>
        </w:tc>
      </w:tr>
      <w:tr w:rsidR="0028298A" w:rsidRPr="001C0C03" w14:paraId="6AF4135F" w14:textId="77777777" w:rsidTr="0028298A">
        <w:trPr>
          <w:jc w:val="center"/>
        </w:trPr>
        <w:tc>
          <w:tcPr>
            <w:tcW w:w="360" w:type="dxa"/>
            <w:vMerge/>
            <w:tcBorders>
              <w:top w:val="nil"/>
              <w:left w:val="nil"/>
              <w:right w:val="nil"/>
            </w:tcBorders>
            <w:vAlign w:val="center"/>
          </w:tcPr>
          <w:p w14:paraId="24C9811F"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616B5462" w14:textId="1CA4B6DB" w:rsidR="0028298A" w:rsidRPr="0028298A" w:rsidRDefault="0028298A" w:rsidP="0028298A">
            <w:pPr>
              <w:rPr>
                <w:i/>
                <w:iCs/>
                <w:color w:val="000000"/>
                <w:sz w:val="20"/>
                <w:szCs w:val="20"/>
                <w:lang w:val="el-GR"/>
              </w:rPr>
            </w:pPr>
            <w:r w:rsidRPr="001C0C03">
              <w:rPr>
                <w:i/>
                <w:iCs/>
                <w:color w:val="000000"/>
                <w:sz w:val="20"/>
                <w:szCs w:val="20"/>
                <w:lang w:val="el-GR"/>
              </w:rPr>
              <w:t>β</w:t>
            </w:r>
          </w:p>
        </w:tc>
        <w:tc>
          <w:tcPr>
            <w:tcW w:w="1249" w:type="dxa"/>
            <w:tcBorders>
              <w:top w:val="nil"/>
              <w:left w:val="nil"/>
              <w:bottom w:val="nil"/>
              <w:right w:val="nil"/>
            </w:tcBorders>
            <w:vAlign w:val="bottom"/>
          </w:tcPr>
          <w:p w14:paraId="6D91106F" w14:textId="6BD0DF4F" w:rsidR="0028298A" w:rsidRPr="0028298A" w:rsidRDefault="0028298A" w:rsidP="0028298A">
            <w:pPr>
              <w:jc w:val="right"/>
              <w:rPr>
                <w:color w:val="000000"/>
                <w:sz w:val="20"/>
                <w:szCs w:val="20"/>
              </w:rPr>
            </w:pPr>
            <w:r w:rsidRPr="0028298A">
              <w:rPr>
                <w:color w:val="000000"/>
                <w:sz w:val="20"/>
                <w:szCs w:val="20"/>
              </w:rPr>
              <w:t>-0.159</w:t>
            </w:r>
          </w:p>
        </w:tc>
        <w:tc>
          <w:tcPr>
            <w:tcW w:w="880" w:type="dxa"/>
            <w:tcBorders>
              <w:top w:val="nil"/>
              <w:left w:val="nil"/>
              <w:bottom w:val="nil"/>
              <w:right w:val="nil"/>
            </w:tcBorders>
            <w:vAlign w:val="bottom"/>
          </w:tcPr>
          <w:p w14:paraId="7130748C" w14:textId="5C344BC6" w:rsidR="0028298A" w:rsidRPr="008B7A7D" w:rsidRDefault="0028298A" w:rsidP="0028298A">
            <w:pPr>
              <w:jc w:val="right"/>
              <w:rPr>
                <w:b/>
                <w:bCs/>
                <w:color w:val="000000"/>
                <w:sz w:val="20"/>
                <w:szCs w:val="20"/>
              </w:rPr>
            </w:pPr>
            <w:r w:rsidRPr="008B7A7D">
              <w:rPr>
                <w:b/>
                <w:bCs/>
                <w:color w:val="000000"/>
                <w:sz w:val="20"/>
                <w:szCs w:val="20"/>
              </w:rPr>
              <w:t>0.022</w:t>
            </w:r>
          </w:p>
        </w:tc>
      </w:tr>
      <w:tr w:rsidR="0028298A" w:rsidRPr="001C0C03" w14:paraId="40A8D90F" w14:textId="77777777" w:rsidTr="0028298A">
        <w:trPr>
          <w:jc w:val="center"/>
        </w:trPr>
        <w:tc>
          <w:tcPr>
            <w:tcW w:w="360" w:type="dxa"/>
            <w:vMerge/>
            <w:tcBorders>
              <w:top w:val="nil"/>
              <w:left w:val="nil"/>
              <w:right w:val="nil"/>
            </w:tcBorders>
            <w:vAlign w:val="center"/>
          </w:tcPr>
          <w:p w14:paraId="30980EBC"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547A1970" w14:textId="5FCCBBEF" w:rsidR="0028298A" w:rsidRPr="0028298A" w:rsidRDefault="0028298A" w:rsidP="0028298A">
            <w:pPr>
              <w:rPr>
                <w:i/>
                <w:iCs/>
                <w:color w:val="000000"/>
                <w:sz w:val="20"/>
                <w:szCs w:val="20"/>
                <w:lang w:val="el-GR"/>
              </w:rPr>
            </w:pPr>
            <w:r w:rsidRPr="001C0C03">
              <w:rPr>
                <w:color w:val="000000"/>
                <w:sz w:val="20"/>
                <w:szCs w:val="20"/>
              </w:rPr>
              <w:t>% clay</w:t>
            </w:r>
          </w:p>
        </w:tc>
        <w:tc>
          <w:tcPr>
            <w:tcW w:w="1249" w:type="dxa"/>
            <w:tcBorders>
              <w:top w:val="nil"/>
              <w:left w:val="nil"/>
              <w:bottom w:val="nil"/>
              <w:right w:val="nil"/>
            </w:tcBorders>
            <w:vAlign w:val="bottom"/>
          </w:tcPr>
          <w:p w14:paraId="6B2EC10A" w14:textId="41DF07AD" w:rsidR="0028298A" w:rsidRPr="0028298A" w:rsidRDefault="0028298A" w:rsidP="0028298A">
            <w:pPr>
              <w:jc w:val="right"/>
              <w:rPr>
                <w:color w:val="000000"/>
                <w:sz w:val="20"/>
                <w:szCs w:val="20"/>
              </w:rPr>
            </w:pPr>
            <w:r w:rsidRPr="0028298A">
              <w:rPr>
                <w:color w:val="000000"/>
                <w:sz w:val="20"/>
                <w:szCs w:val="20"/>
              </w:rPr>
              <w:t>0.145</w:t>
            </w:r>
          </w:p>
        </w:tc>
        <w:tc>
          <w:tcPr>
            <w:tcW w:w="880" w:type="dxa"/>
            <w:tcBorders>
              <w:top w:val="nil"/>
              <w:left w:val="nil"/>
              <w:bottom w:val="nil"/>
              <w:right w:val="nil"/>
            </w:tcBorders>
            <w:vAlign w:val="bottom"/>
          </w:tcPr>
          <w:p w14:paraId="7BB0974A" w14:textId="4FBB2335" w:rsidR="0028298A" w:rsidRPr="008B7A7D" w:rsidRDefault="0028298A" w:rsidP="0028298A">
            <w:pPr>
              <w:jc w:val="right"/>
              <w:rPr>
                <w:b/>
                <w:bCs/>
                <w:color w:val="000000"/>
                <w:sz w:val="20"/>
                <w:szCs w:val="20"/>
              </w:rPr>
            </w:pPr>
            <w:r w:rsidRPr="008B7A7D">
              <w:rPr>
                <w:b/>
                <w:bCs/>
                <w:color w:val="000000"/>
                <w:sz w:val="20"/>
                <w:szCs w:val="20"/>
              </w:rPr>
              <w:t>&lt;0.001</w:t>
            </w:r>
          </w:p>
        </w:tc>
      </w:tr>
      <w:tr w:rsidR="0047474B" w:rsidRPr="001C0C03" w14:paraId="6BD95C9E" w14:textId="77777777" w:rsidTr="0028298A">
        <w:trPr>
          <w:jc w:val="center"/>
        </w:trPr>
        <w:tc>
          <w:tcPr>
            <w:tcW w:w="3842" w:type="dxa"/>
            <w:gridSpan w:val="3"/>
            <w:tcBorders>
              <w:top w:val="single" w:sz="4" w:space="0" w:color="auto"/>
              <w:left w:val="nil"/>
              <w:bottom w:val="nil"/>
              <w:right w:val="nil"/>
            </w:tcBorders>
            <w:vAlign w:val="center"/>
          </w:tcPr>
          <w:p w14:paraId="7315487C" w14:textId="05F07276"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28298A">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33" w:type="dxa"/>
            <w:tcBorders>
              <w:top w:val="nil"/>
              <w:left w:val="nil"/>
              <w:bottom w:val="nil"/>
              <w:right w:val="nil"/>
            </w:tcBorders>
            <w:vAlign w:val="bottom"/>
          </w:tcPr>
          <w:p w14:paraId="06F04373" w14:textId="724CD579"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28298A">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28298A">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28298A">
        <w:trPr>
          <w:jc w:val="center"/>
        </w:trPr>
        <w:tc>
          <w:tcPr>
            <w:tcW w:w="3842" w:type="dxa"/>
            <w:gridSpan w:val="3"/>
            <w:tcBorders>
              <w:top w:val="single" w:sz="4" w:space="0" w:color="auto"/>
              <w:left w:val="nil"/>
              <w:bottom w:val="nil"/>
              <w:right w:val="nil"/>
            </w:tcBorders>
            <w:vAlign w:val="center"/>
          </w:tcPr>
          <w:p w14:paraId="6A25A1E7" w14:textId="7F74931E"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28298A">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5881503" w14:textId="08A67BAC" w:rsidR="00793DA4" w:rsidRPr="001C0C03" w:rsidRDefault="00793DA4" w:rsidP="00793DA4">
            <w:pPr>
              <w:rPr>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28298A">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28298A">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28298A">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28298A">
        <w:trPr>
          <w:jc w:val="center"/>
        </w:trPr>
        <w:tc>
          <w:tcPr>
            <w:tcW w:w="3842" w:type="dxa"/>
            <w:gridSpan w:val="3"/>
            <w:tcBorders>
              <w:top w:val="single" w:sz="4" w:space="0" w:color="auto"/>
              <w:left w:val="nil"/>
              <w:bottom w:val="nil"/>
              <w:right w:val="nil"/>
            </w:tcBorders>
            <w:vAlign w:val="center"/>
          </w:tcPr>
          <w:p w14:paraId="7F93668B" w14:textId="20E77D70" w:rsidR="001C0C03" w:rsidRPr="001C0C03" w:rsidRDefault="001C0C03" w:rsidP="0066568C">
            <w:pPr>
              <w:rPr>
                <w:b/>
                <w:bCs/>
                <w:color w:val="000000"/>
                <w:sz w:val="20"/>
                <w:szCs w:val="20"/>
              </w:rPr>
            </w:pPr>
            <w:r w:rsidRPr="001C0C03">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28298A" w:rsidRPr="001C0C03" w14:paraId="29FD2CBD" w14:textId="77777777" w:rsidTr="0028298A">
        <w:trPr>
          <w:jc w:val="center"/>
        </w:trPr>
        <w:tc>
          <w:tcPr>
            <w:tcW w:w="360" w:type="dxa"/>
            <w:vMerge w:val="restart"/>
            <w:tcBorders>
              <w:top w:val="nil"/>
              <w:left w:val="nil"/>
              <w:right w:val="nil"/>
            </w:tcBorders>
            <w:vAlign w:val="center"/>
          </w:tcPr>
          <w:p w14:paraId="71D9C5AB" w14:textId="20242404"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A8116F3" w14:textId="40C7CC82" w:rsidR="0028298A" w:rsidRPr="001C0C03" w:rsidRDefault="0028298A" w:rsidP="0028298A">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381A9D2C" w:rsidR="0028298A" w:rsidRPr="0028298A" w:rsidRDefault="0028298A" w:rsidP="0028298A">
            <w:pPr>
              <w:jc w:val="right"/>
              <w:rPr>
                <w:b/>
                <w:bCs/>
                <w:color w:val="000000"/>
                <w:sz w:val="20"/>
                <w:szCs w:val="20"/>
              </w:rPr>
            </w:pPr>
            <w:r w:rsidRPr="0028298A">
              <w:rPr>
                <w:color w:val="000000"/>
                <w:sz w:val="20"/>
                <w:szCs w:val="20"/>
              </w:rPr>
              <w:t>0.816</w:t>
            </w:r>
          </w:p>
        </w:tc>
        <w:tc>
          <w:tcPr>
            <w:tcW w:w="880" w:type="dxa"/>
            <w:tcBorders>
              <w:top w:val="nil"/>
              <w:left w:val="nil"/>
              <w:bottom w:val="nil"/>
              <w:right w:val="nil"/>
            </w:tcBorders>
            <w:vAlign w:val="bottom"/>
          </w:tcPr>
          <w:p w14:paraId="01CCD467" w14:textId="283E546E" w:rsidR="0028298A" w:rsidRPr="0028298A" w:rsidRDefault="0028298A" w:rsidP="0028298A">
            <w:pPr>
              <w:jc w:val="right"/>
              <w:rPr>
                <w:b/>
                <w:bCs/>
                <w:i/>
                <w:iCs/>
                <w:color w:val="000000"/>
                <w:sz w:val="20"/>
                <w:szCs w:val="20"/>
              </w:rPr>
            </w:pPr>
            <w:r w:rsidRPr="0028298A">
              <w:rPr>
                <w:b/>
                <w:bCs/>
                <w:color w:val="000000"/>
                <w:sz w:val="20"/>
                <w:szCs w:val="20"/>
              </w:rPr>
              <w:t>&lt;0.001</w:t>
            </w:r>
          </w:p>
        </w:tc>
      </w:tr>
      <w:tr w:rsidR="0028298A" w:rsidRPr="001C0C03" w14:paraId="3D28399A" w14:textId="77777777" w:rsidTr="0028298A">
        <w:trPr>
          <w:jc w:val="center"/>
        </w:trPr>
        <w:tc>
          <w:tcPr>
            <w:tcW w:w="360" w:type="dxa"/>
            <w:vMerge/>
            <w:tcBorders>
              <w:top w:val="nil"/>
              <w:left w:val="nil"/>
              <w:right w:val="nil"/>
            </w:tcBorders>
            <w:vAlign w:val="center"/>
          </w:tcPr>
          <w:p w14:paraId="4645EB2C"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035BCB95" w14:textId="48558E2F" w:rsidR="0028298A" w:rsidRPr="001C0C03" w:rsidRDefault="0028298A" w:rsidP="0028298A">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739DC960" w14:textId="7A39DAFF" w:rsidR="0028298A" w:rsidRPr="0028298A" w:rsidRDefault="0028298A" w:rsidP="0028298A">
            <w:pPr>
              <w:jc w:val="right"/>
              <w:rPr>
                <w:color w:val="000000"/>
                <w:sz w:val="20"/>
                <w:szCs w:val="20"/>
              </w:rPr>
            </w:pPr>
            <w:r w:rsidRPr="0028298A">
              <w:rPr>
                <w:color w:val="000000"/>
                <w:sz w:val="20"/>
                <w:szCs w:val="20"/>
              </w:rPr>
              <w:t>-0.111</w:t>
            </w:r>
          </w:p>
        </w:tc>
        <w:tc>
          <w:tcPr>
            <w:tcW w:w="880" w:type="dxa"/>
            <w:tcBorders>
              <w:top w:val="nil"/>
              <w:left w:val="nil"/>
              <w:bottom w:val="nil"/>
              <w:right w:val="nil"/>
            </w:tcBorders>
            <w:vAlign w:val="bottom"/>
          </w:tcPr>
          <w:p w14:paraId="07435533" w14:textId="18935D14" w:rsidR="0028298A" w:rsidRPr="0028298A" w:rsidRDefault="0028298A" w:rsidP="0028298A">
            <w:pPr>
              <w:jc w:val="right"/>
              <w:rPr>
                <w:b/>
                <w:bCs/>
                <w:color w:val="000000"/>
                <w:sz w:val="20"/>
                <w:szCs w:val="20"/>
              </w:rPr>
            </w:pPr>
            <w:r w:rsidRPr="0028298A">
              <w:rPr>
                <w:color w:val="000000"/>
                <w:sz w:val="20"/>
                <w:szCs w:val="20"/>
              </w:rPr>
              <w:t>0.222</w:t>
            </w:r>
          </w:p>
        </w:tc>
      </w:tr>
      <w:tr w:rsidR="0028298A" w:rsidRPr="001C0C03" w14:paraId="03809253" w14:textId="77777777" w:rsidTr="0028298A">
        <w:trPr>
          <w:jc w:val="center"/>
        </w:trPr>
        <w:tc>
          <w:tcPr>
            <w:tcW w:w="360" w:type="dxa"/>
            <w:vMerge/>
            <w:tcBorders>
              <w:top w:val="nil"/>
              <w:left w:val="nil"/>
              <w:right w:val="nil"/>
            </w:tcBorders>
            <w:vAlign w:val="center"/>
          </w:tcPr>
          <w:p w14:paraId="10F600D5"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88A9A95" w14:textId="79566E90" w:rsidR="0028298A" w:rsidRPr="001C0C03" w:rsidRDefault="0028298A" w:rsidP="0028298A">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0386797" w:rsidR="0028298A" w:rsidRPr="0028298A" w:rsidRDefault="0028298A" w:rsidP="0028298A">
            <w:pPr>
              <w:jc w:val="right"/>
              <w:rPr>
                <w:color w:val="000000"/>
                <w:sz w:val="20"/>
                <w:szCs w:val="20"/>
              </w:rPr>
            </w:pPr>
            <w:r w:rsidRPr="0028298A">
              <w:rPr>
                <w:color w:val="000000"/>
                <w:sz w:val="20"/>
                <w:szCs w:val="20"/>
              </w:rPr>
              <w:t>0.101</w:t>
            </w:r>
          </w:p>
        </w:tc>
        <w:tc>
          <w:tcPr>
            <w:tcW w:w="880" w:type="dxa"/>
            <w:tcBorders>
              <w:top w:val="nil"/>
              <w:left w:val="nil"/>
              <w:bottom w:val="nil"/>
              <w:right w:val="nil"/>
            </w:tcBorders>
            <w:vAlign w:val="bottom"/>
          </w:tcPr>
          <w:p w14:paraId="60AA620E" w14:textId="242FF2B3"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43FBB392" w14:textId="77777777" w:rsidTr="0028298A">
        <w:trPr>
          <w:jc w:val="center"/>
        </w:trPr>
        <w:tc>
          <w:tcPr>
            <w:tcW w:w="360" w:type="dxa"/>
            <w:vMerge/>
            <w:tcBorders>
              <w:top w:val="nil"/>
              <w:left w:val="nil"/>
              <w:right w:val="nil"/>
            </w:tcBorders>
            <w:vAlign w:val="center"/>
          </w:tcPr>
          <w:p w14:paraId="767A2874"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76EF415" w14:textId="6C768907" w:rsidR="0028298A" w:rsidRPr="001C0C03"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696B2E8" w14:textId="382CA2CE" w:rsidR="0028298A" w:rsidRPr="0028298A" w:rsidRDefault="0028298A" w:rsidP="0028298A">
            <w:pPr>
              <w:jc w:val="right"/>
              <w:rPr>
                <w:color w:val="000000"/>
                <w:sz w:val="20"/>
                <w:szCs w:val="20"/>
              </w:rPr>
            </w:pPr>
            <w:r w:rsidRPr="0028298A">
              <w:rPr>
                <w:color w:val="000000"/>
                <w:sz w:val="20"/>
                <w:szCs w:val="20"/>
              </w:rPr>
              <w:t>-0.084</w:t>
            </w:r>
          </w:p>
        </w:tc>
        <w:tc>
          <w:tcPr>
            <w:tcW w:w="880" w:type="dxa"/>
            <w:tcBorders>
              <w:top w:val="nil"/>
              <w:left w:val="nil"/>
              <w:bottom w:val="nil"/>
              <w:right w:val="nil"/>
            </w:tcBorders>
            <w:vAlign w:val="bottom"/>
          </w:tcPr>
          <w:p w14:paraId="5E5A299F" w14:textId="641A8739"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B5AC47C" w14:textId="77777777" w:rsidTr="0028298A">
        <w:trPr>
          <w:jc w:val="center"/>
        </w:trPr>
        <w:tc>
          <w:tcPr>
            <w:tcW w:w="360" w:type="dxa"/>
            <w:vMerge/>
            <w:tcBorders>
              <w:top w:val="nil"/>
              <w:left w:val="nil"/>
              <w:right w:val="nil"/>
            </w:tcBorders>
            <w:vAlign w:val="center"/>
          </w:tcPr>
          <w:p w14:paraId="2A24B6B7"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5D8259AE" w14:textId="4510AFFB" w:rsidR="0028298A" w:rsidRPr="001C0C03" w:rsidRDefault="0028298A" w:rsidP="0028298A">
            <w:pPr>
              <w:rPr>
                <w:i/>
                <w:iCs/>
                <w:color w:val="000000"/>
                <w:sz w:val="20"/>
                <w:szCs w:val="20"/>
              </w:rPr>
            </w:pPr>
            <w:r>
              <w:rPr>
                <w:i/>
                <w:iCs/>
                <w:color w:val="000000"/>
                <w:sz w:val="20"/>
                <w:szCs w:val="20"/>
              </w:rPr>
              <w:t>% clay</w:t>
            </w:r>
          </w:p>
        </w:tc>
        <w:tc>
          <w:tcPr>
            <w:tcW w:w="1249" w:type="dxa"/>
            <w:tcBorders>
              <w:top w:val="nil"/>
              <w:left w:val="nil"/>
              <w:bottom w:val="nil"/>
              <w:right w:val="nil"/>
            </w:tcBorders>
            <w:vAlign w:val="bottom"/>
          </w:tcPr>
          <w:p w14:paraId="6CB741D3" w14:textId="0B7F6303" w:rsidR="0028298A" w:rsidRPr="0028298A" w:rsidRDefault="0028298A" w:rsidP="0028298A">
            <w:pPr>
              <w:jc w:val="right"/>
              <w:rPr>
                <w:color w:val="000000"/>
                <w:sz w:val="20"/>
                <w:szCs w:val="20"/>
              </w:rPr>
            </w:pPr>
            <w:r w:rsidRPr="0028298A">
              <w:rPr>
                <w:color w:val="000000"/>
                <w:sz w:val="20"/>
                <w:szCs w:val="20"/>
              </w:rPr>
              <w:t>-0.034</w:t>
            </w:r>
          </w:p>
        </w:tc>
        <w:tc>
          <w:tcPr>
            <w:tcW w:w="880" w:type="dxa"/>
            <w:tcBorders>
              <w:top w:val="nil"/>
              <w:left w:val="nil"/>
              <w:bottom w:val="nil"/>
              <w:right w:val="nil"/>
            </w:tcBorders>
            <w:vAlign w:val="bottom"/>
          </w:tcPr>
          <w:p w14:paraId="4D651EC8" w14:textId="5105683A" w:rsidR="0028298A" w:rsidRPr="0028298A" w:rsidRDefault="0028298A" w:rsidP="0028298A">
            <w:pPr>
              <w:jc w:val="right"/>
              <w:rPr>
                <w:b/>
                <w:bCs/>
                <w:color w:val="000000"/>
                <w:sz w:val="20"/>
                <w:szCs w:val="20"/>
              </w:rPr>
            </w:pPr>
            <w:r w:rsidRPr="0028298A">
              <w:rPr>
                <w:color w:val="000000"/>
                <w:sz w:val="20"/>
                <w:szCs w:val="20"/>
              </w:rPr>
              <w:t>0.264</w:t>
            </w:r>
          </w:p>
        </w:tc>
      </w:tr>
      <w:tr w:rsidR="001C0C03" w:rsidRPr="001C0C03" w14:paraId="0C085736" w14:textId="77777777" w:rsidTr="0028298A">
        <w:trPr>
          <w:jc w:val="center"/>
        </w:trPr>
        <w:tc>
          <w:tcPr>
            <w:tcW w:w="3842" w:type="dxa"/>
            <w:gridSpan w:val="3"/>
            <w:tcBorders>
              <w:top w:val="single" w:sz="4" w:space="0" w:color="auto"/>
              <w:left w:val="nil"/>
              <w:bottom w:val="nil"/>
              <w:right w:val="nil"/>
            </w:tcBorders>
          </w:tcPr>
          <w:p w14:paraId="23A21582" w14:textId="6BC3FFFC" w:rsidR="001C0C03" w:rsidRPr="001C0C03" w:rsidRDefault="001C0C03" w:rsidP="0066568C">
            <w:pPr>
              <w:rPr>
                <w:b/>
                <w:bCs/>
                <w:color w:val="000000"/>
                <w:sz w:val="20"/>
                <w:szCs w:val="20"/>
              </w:rPr>
            </w:pPr>
            <w:r w:rsidRPr="001C0C03">
              <w:rPr>
                <w:b/>
                <w:bCs/>
                <w:i/>
                <w:iCs/>
                <w:color w:val="000000"/>
                <w:sz w:val="20"/>
                <w:szCs w:val="20"/>
              </w:rPr>
              <w:t>Soil N</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8298A" w:rsidRPr="001C0C03" w14:paraId="6BAC56BE" w14:textId="77777777" w:rsidTr="0028298A">
        <w:trPr>
          <w:jc w:val="center"/>
        </w:trPr>
        <w:tc>
          <w:tcPr>
            <w:tcW w:w="360" w:type="dxa"/>
            <w:tcBorders>
              <w:top w:val="nil"/>
              <w:left w:val="nil"/>
              <w:bottom w:val="nil"/>
              <w:right w:val="nil"/>
            </w:tcBorders>
          </w:tcPr>
          <w:p w14:paraId="79616BFE"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2978F6D2" w14:textId="4506551C" w:rsidR="0028298A" w:rsidRPr="00741A80"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65B86308" w:rsidR="0028298A" w:rsidRPr="0028298A" w:rsidRDefault="0028298A" w:rsidP="0028298A">
            <w:pPr>
              <w:jc w:val="right"/>
              <w:rPr>
                <w:color w:val="000000"/>
                <w:sz w:val="20"/>
                <w:szCs w:val="20"/>
              </w:rPr>
            </w:pPr>
            <w:r w:rsidRPr="0028298A">
              <w:rPr>
                <w:color w:val="000000"/>
                <w:sz w:val="20"/>
                <w:szCs w:val="20"/>
              </w:rPr>
              <w:t>-0.157</w:t>
            </w:r>
          </w:p>
        </w:tc>
        <w:tc>
          <w:tcPr>
            <w:tcW w:w="880" w:type="dxa"/>
            <w:tcBorders>
              <w:top w:val="nil"/>
              <w:left w:val="nil"/>
              <w:bottom w:val="nil"/>
              <w:right w:val="nil"/>
            </w:tcBorders>
            <w:vAlign w:val="bottom"/>
          </w:tcPr>
          <w:p w14:paraId="73930ED1" w14:textId="64F9193E"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2C92D37" w14:textId="77777777" w:rsidTr="0028298A">
        <w:trPr>
          <w:jc w:val="center"/>
        </w:trPr>
        <w:tc>
          <w:tcPr>
            <w:tcW w:w="360" w:type="dxa"/>
            <w:tcBorders>
              <w:top w:val="nil"/>
              <w:left w:val="nil"/>
              <w:bottom w:val="nil"/>
              <w:right w:val="nil"/>
            </w:tcBorders>
          </w:tcPr>
          <w:p w14:paraId="2A19A181"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3455AE53" w14:textId="247F4FDF" w:rsidR="0028298A" w:rsidRPr="00741A80" w:rsidRDefault="0028298A" w:rsidP="0028298A">
            <w:pPr>
              <w:rPr>
                <w:i/>
                <w:iCs/>
                <w:color w:val="000000"/>
                <w:sz w:val="20"/>
                <w:szCs w:val="20"/>
                <w:vertAlign w:val="superscript"/>
              </w:rPr>
            </w:pPr>
            <w:r w:rsidRPr="001C0C03">
              <w:rPr>
                <w:color w:val="000000"/>
                <w:sz w:val="20"/>
                <w:szCs w:val="20"/>
              </w:rPr>
              <w:t>% clay</w:t>
            </w:r>
          </w:p>
        </w:tc>
        <w:tc>
          <w:tcPr>
            <w:tcW w:w="1249" w:type="dxa"/>
            <w:tcBorders>
              <w:top w:val="nil"/>
              <w:left w:val="nil"/>
              <w:bottom w:val="nil"/>
              <w:right w:val="nil"/>
            </w:tcBorders>
            <w:vAlign w:val="bottom"/>
          </w:tcPr>
          <w:p w14:paraId="560D8589" w14:textId="121CEFBC" w:rsidR="0028298A" w:rsidRPr="0028298A" w:rsidRDefault="0028298A" w:rsidP="0028298A">
            <w:pPr>
              <w:jc w:val="right"/>
              <w:rPr>
                <w:color w:val="000000"/>
                <w:sz w:val="20"/>
                <w:szCs w:val="20"/>
              </w:rPr>
            </w:pPr>
            <w:r w:rsidRPr="0028298A">
              <w:rPr>
                <w:color w:val="000000"/>
                <w:sz w:val="20"/>
                <w:szCs w:val="20"/>
              </w:rPr>
              <w:t>-0.104</w:t>
            </w:r>
          </w:p>
        </w:tc>
        <w:tc>
          <w:tcPr>
            <w:tcW w:w="880" w:type="dxa"/>
            <w:tcBorders>
              <w:top w:val="nil"/>
              <w:left w:val="nil"/>
              <w:bottom w:val="nil"/>
              <w:right w:val="nil"/>
            </w:tcBorders>
            <w:vAlign w:val="bottom"/>
          </w:tcPr>
          <w:p w14:paraId="5FC8BB60" w14:textId="72984CF5" w:rsidR="0028298A" w:rsidRPr="0028298A" w:rsidRDefault="0028298A" w:rsidP="0028298A">
            <w:pPr>
              <w:jc w:val="right"/>
              <w:rPr>
                <w:b/>
                <w:bCs/>
                <w:color w:val="000000"/>
                <w:sz w:val="20"/>
                <w:szCs w:val="20"/>
              </w:rPr>
            </w:pPr>
            <w:r w:rsidRPr="0028298A">
              <w:rPr>
                <w:b/>
                <w:bCs/>
                <w:color w:val="000000"/>
                <w:sz w:val="20"/>
                <w:szCs w:val="20"/>
              </w:rPr>
              <w:t>0.032</w:t>
            </w:r>
          </w:p>
        </w:tc>
      </w:tr>
      <w:tr w:rsidR="001C0C03" w:rsidRPr="001C0C03" w14:paraId="285DFB5C" w14:textId="77777777" w:rsidTr="008B7A7D">
        <w:trPr>
          <w:jc w:val="center"/>
        </w:trPr>
        <w:tc>
          <w:tcPr>
            <w:tcW w:w="4722" w:type="dxa"/>
            <w:gridSpan w:val="4"/>
            <w:tcBorders>
              <w:top w:val="nil"/>
              <w:left w:val="nil"/>
              <w:bottom w:val="nil"/>
              <w:right w:val="nil"/>
            </w:tcBorders>
          </w:tcPr>
          <w:p w14:paraId="61D0F543" w14:textId="15A191B6" w:rsidR="001C0C03" w:rsidRPr="001C0C03" w:rsidRDefault="001C0C03" w:rsidP="0066568C">
            <w:pPr>
              <w:rPr>
                <w:b/>
                <w:bCs/>
                <w:color w:val="000000"/>
                <w:sz w:val="20"/>
                <w:szCs w:val="20"/>
              </w:rPr>
            </w:pPr>
            <w:r w:rsidRPr="001C0C03">
              <w:rPr>
                <w:b/>
                <w:bCs/>
                <w:i/>
                <w:iCs/>
                <w:color w:val="000000"/>
                <w:sz w:val="20"/>
                <w:szCs w:val="20"/>
              </w:rPr>
              <w:t>Soil moisture</w:t>
            </w:r>
          </w:p>
        </w:tc>
      </w:tr>
      <w:tr w:rsidR="00793DA4" w:rsidRPr="001C0C03" w14:paraId="0015B8E5" w14:textId="77777777" w:rsidTr="0028298A">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2844E45" w14:textId="4327E92A"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28298A">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3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r w:rsidR="00C3588E" w:rsidRPr="001C0C03" w14:paraId="4A288B57" w14:textId="77777777" w:rsidTr="0028298A">
        <w:trPr>
          <w:jc w:val="center"/>
        </w:trPr>
        <w:tc>
          <w:tcPr>
            <w:tcW w:w="2593" w:type="dxa"/>
            <w:gridSpan w:val="2"/>
            <w:tcBorders>
              <w:top w:val="single" w:sz="4" w:space="0" w:color="auto"/>
              <w:left w:val="nil"/>
              <w:bottom w:val="nil"/>
              <w:right w:val="nil"/>
            </w:tcBorders>
          </w:tcPr>
          <w:p w14:paraId="493EF231" w14:textId="488BB426" w:rsidR="00C3588E" w:rsidRPr="00C3588E" w:rsidRDefault="00C3588E" w:rsidP="00793DA4">
            <w:pPr>
              <w:rPr>
                <w:b/>
                <w:bCs/>
                <w:i/>
                <w:iCs/>
                <w:color w:val="000000"/>
                <w:sz w:val="20"/>
                <w:szCs w:val="20"/>
              </w:rPr>
            </w:pPr>
            <w:r>
              <w:rPr>
                <w:b/>
                <w:bCs/>
                <w:i/>
                <w:iCs/>
                <w:color w:val="000000"/>
                <w:sz w:val="20"/>
                <w:szCs w:val="20"/>
              </w:rPr>
              <w:t>Correlated Errors</w:t>
            </w:r>
          </w:p>
        </w:tc>
        <w:tc>
          <w:tcPr>
            <w:tcW w:w="1249" w:type="dxa"/>
            <w:tcBorders>
              <w:top w:val="single" w:sz="4" w:space="0" w:color="auto"/>
              <w:left w:val="nil"/>
              <w:bottom w:val="nil"/>
              <w:right w:val="nil"/>
            </w:tcBorders>
            <w:vAlign w:val="bottom"/>
          </w:tcPr>
          <w:p w14:paraId="0EDE186C" w14:textId="77777777" w:rsidR="00C3588E" w:rsidRPr="00793DA4" w:rsidRDefault="00C3588E" w:rsidP="00793DA4">
            <w:pPr>
              <w:jc w:val="right"/>
              <w:rPr>
                <w:color w:val="000000"/>
                <w:sz w:val="20"/>
                <w:szCs w:val="20"/>
              </w:rPr>
            </w:pPr>
          </w:p>
        </w:tc>
        <w:tc>
          <w:tcPr>
            <w:tcW w:w="880" w:type="dxa"/>
            <w:tcBorders>
              <w:top w:val="single" w:sz="4" w:space="0" w:color="auto"/>
              <w:left w:val="nil"/>
              <w:bottom w:val="nil"/>
              <w:right w:val="nil"/>
            </w:tcBorders>
            <w:vAlign w:val="bottom"/>
          </w:tcPr>
          <w:p w14:paraId="795B99CF" w14:textId="77777777" w:rsidR="00C3588E" w:rsidRPr="00793DA4" w:rsidRDefault="00C3588E" w:rsidP="00793DA4">
            <w:pPr>
              <w:jc w:val="right"/>
              <w:rPr>
                <w:b/>
                <w:bCs/>
                <w:color w:val="000000"/>
                <w:sz w:val="20"/>
                <w:szCs w:val="20"/>
              </w:rPr>
            </w:pPr>
          </w:p>
        </w:tc>
      </w:tr>
      <w:tr w:rsidR="00C3588E" w:rsidRPr="001C0C03" w14:paraId="3009EF58" w14:textId="77777777" w:rsidTr="0028298A">
        <w:trPr>
          <w:jc w:val="center"/>
        </w:trPr>
        <w:tc>
          <w:tcPr>
            <w:tcW w:w="360" w:type="dxa"/>
            <w:tcBorders>
              <w:top w:val="nil"/>
              <w:left w:val="nil"/>
              <w:bottom w:val="nil"/>
              <w:right w:val="nil"/>
            </w:tcBorders>
          </w:tcPr>
          <w:p w14:paraId="5AB8E1AB" w14:textId="77777777" w:rsidR="00C3588E" w:rsidRPr="001C0C03" w:rsidRDefault="00C3588E" w:rsidP="00793DA4">
            <w:pPr>
              <w:rPr>
                <w:color w:val="000000"/>
                <w:sz w:val="20"/>
                <w:szCs w:val="20"/>
              </w:rPr>
            </w:pPr>
          </w:p>
        </w:tc>
        <w:tc>
          <w:tcPr>
            <w:tcW w:w="2233" w:type="dxa"/>
            <w:tcBorders>
              <w:top w:val="nil"/>
              <w:left w:val="nil"/>
              <w:bottom w:val="nil"/>
              <w:right w:val="nil"/>
            </w:tcBorders>
            <w:vAlign w:val="bottom"/>
          </w:tcPr>
          <w:p w14:paraId="01B63AA3" w14:textId="19981074" w:rsidR="00C3588E" w:rsidRPr="00C3588E" w:rsidRDefault="00C3588E" w:rsidP="00793DA4">
            <w:pPr>
              <w:rPr>
                <w:i/>
                <w:iCs/>
                <w:color w:val="000000"/>
                <w:sz w:val="20"/>
                <w:szCs w:val="20"/>
              </w:rPr>
            </w:pPr>
            <w:r>
              <w:rPr>
                <w:i/>
                <w:iCs/>
                <w:color w:val="000000"/>
                <w:sz w:val="20"/>
                <w:szCs w:val="20"/>
              </w:rPr>
              <w:t>Soil N</w:t>
            </w:r>
            <w:r w:rsidR="008B7A7D" w:rsidRPr="008B7A7D">
              <w:rPr>
                <w:color w:val="000000"/>
                <w:sz w:val="20"/>
                <w:szCs w:val="20"/>
              </w:rPr>
              <w:t xml:space="preserve"> </w:t>
            </w:r>
            <w:r w:rsidRPr="008B7A7D">
              <w:rPr>
                <w:color w:val="000000"/>
                <w:sz w:val="20"/>
                <w:szCs w:val="20"/>
              </w:rPr>
              <w:t>~</w:t>
            </w:r>
            <w:r w:rsidR="008B7A7D" w:rsidRPr="008B7A7D">
              <w:rPr>
                <w:color w:val="000000"/>
                <w:sz w:val="20"/>
                <w:szCs w:val="20"/>
              </w:rPr>
              <w:t xml:space="preserve"> </w:t>
            </w:r>
            <w:r>
              <w:rPr>
                <w:i/>
                <w:iCs/>
                <w:color w:val="000000"/>
                <w:sz w:val="20"/>
                <w:szCs w:val="20"/>
              </w:rPr>
              <w:t>VPD</w:t>
            </w:r>
            <w:r>
              <w:rPr>
                <w:i/>
                <w:iCs/>
                <w:color w:val="000000"/>
                <w:sz w:val="20"/>
                <w:szCs w:val="20"/>
                <w:vertAlign w:val="subscript"/>
              </w:rPr>
              <w:t>90</w:t>
            </w:r>
          </w:p>
        </w:tc>
        <w:tc>
          <w:tcPr>
            <w:tcW w:w="1249" w:type="dxa"/>
            <w:tcBorders>
              <w:top w:val="nil"/>
              <w:left w:val="nil"/>
              <w:bottom w:val="nil"/>
              <w:right w:val="nil"/>
            </w:tcBorders>
            <w:vAlign w:val="bottom"/>
          </w:tcPr>
          <w:p w14:paraId="46F426B4" w14:textId="43AB5835" w:rsidR="00C3588E" w:rsidRPr="00793DA4" w:rsidRDefault="00C3588E" w:rsidP="00793DA4">
            <w:pPr>
              <w:jc w:val="right"/>
              <w:rPr>
                <w:color w:val="000000"/>
                <w:sz w:val="20"/>
                <w:szCs w:val="20"/>
              </w:rPr>
            </w:pPr>
            <w:r>
              <w:rPr>
                <w:color w:val="000000"/>
                <w:sz w:val="20"/>
                <w:szCs w:val="20"/>
              </w:rPr>
              <w:t>-0.275</w:t>
            </w:r>
          </w:p>
        </w:tc>
        <w:tc>
          <w:tcPr>
            <w:tcW w:w="880" w:type="dxa"/>
            <w:tcBorders>
              <w:top w:val="nil"/>
              <w:left w:val="nil"/>
              <w:bottom w:val="nil"/>
              <w:right w:val="nil"/>
            </w:tcBorders>
            <w:vAlign w:val="bottom"/>
          </w:tcPr>
          <w:p w14:paraId="1F7D96AB" w14:textId="33B8B2E0" w:rsidR="00C3588E" w:rsidRPr="00793DA4" w:rsidRDefault="00C3588E" w:rsidP="00793DA4">
            <w:pPr>
              <w:jc w:val="right"/>
              <w:rPr>
                <w:b/>
                <w:bCs/>
                <w:color w:val="000000"/>
                <w:sz w:val="20"/>
                <w:szCs w:val="20"/>
              </w:rPr>
            </w:pPr>
            <w:r>
              <w:rPr>
                <w:b/>
                <w:bCs/>
                <w:color w:val="000000"/>
                <w:sz w:val="20"/>
                <w:szCs w:val="20"/>
              </w:rPr>
              <w:t>&lt;0.001</w:t>
            </w:r>
          </w:p>
        </w:tc>
      </w:tr>
      <w:tr w:rsidR="008B7A7D" w:rsidRPr="001C0C03" w14:paraId="32537389" w14:textId="77777777" w:rsidTr="008B7A7D">
        <w:trPr>
          <w:jc w:val="center"/>
        </w:trPr>
        <w:tc>
          <w:tcPr>
            <w:tcW w:w="360" w:type="dxa"/>
            <w:tcBorders>
              <w:top w:val="nil"/>
              <w:left w:val="nil"/>
              <w:bottom w:val="nil"/>
              <w:right w:val="nil"/>
            </w:tcBorders>
          </w:tcPr>
          <w:p w14:paraId="12F19486" w14:textId="77777777" w:rsidR="008B7A7D" w:rsidRPr="001C0C03" w:rsidRDefault="008B7A7D" w:rsidP="008B7A7D">
            <w:pPr>
              <w:rPr>
                <w:color w:val="000000"/>
                <w:sz w:val="20"/>
                <w:szCs w:val="20"/>
              </w:rPr>
            </w:pPr>
          </w:p>
        </w:tc>
        <w:tc>
          <w:tcPr>
            <w:tcW w:w="2233" w:type="dxa"/>
            <w:tcBorders>
              <w:top w:val="nil"/>
              <w:left w:val="nil"/>
              <w:bottom w:val="nil"/>
              <w:right w:val="nil"/>
            </w:tcBorders>
            <w:vAlign w:val="bottom"/>
          </w:tcPr>
          <w:p w14:paraId="58DB9046" w14:textId="225059C0" w:rsidR="008B7A7D" w:rsidRPr="001C0C03" w:rsidRDefault="008B7A7D" w:rsidP="008B7A7D">
            <w:pPr>
              <w:rPr>
                <w:i/>
                <w:iCs/>
                <w:color w:val="000000"/>
                <w:sz w:val="20"/>
                <w:szCs w:val="20"/>
                <w:lang w:val="el-GR"/>
              </w:rPr>
            </w:pPr>
            <w:r>
              <w:rPr>
                <w:i/>
                <w:iCs/>
                <w:color w:val="000000"/>
                <w:sz w:val="20"/>
                <w:szCs w:val="20"/>
              </w:rPr>
              <w:t>N</w:t>
            </w:r>
            <w:r>
              <w:rPr>
                <w:color w:val="000000"/>
                <w:sz w:val="20"/>
                <w:szCs w:val="20"/>
                <w:vertAlign w:val="subscript"/>
              </w:rPr>
              <w:t>mass</w:t>
            </w:r>
            <w:r w:rsidRPr="008B7A7D">
              <w:rPr>
                <w:color w:val="000000"/>
                <w:sz w:val="20"/>
                <w:szCs w:val="20"/>
              </w:rPr>
              <w:t xml:space="preserve"> ~</w:t>
            </w:r>
            <w:r>
              <w:rPr>
                <w:color w:val="000000"/>
                <w:sz w:val="20"/>
                <w:szCs w:val="20"/>
              </w:rPr>
              <w:t xml:space="preserve"> </w:t>
            </w:r>
            <w:r>
              <w:rPr>
                <w:i/>
                <w:iCs/>
                <w:color w:val="000000"/>
                <w:sz w:val="20"/>
                <w:szCs w:val="20"/>
              </w:rPr>
              <w:t>SM</w:t>
            </w:r>
            <w:r>
              <w:rPr>
                <w:color w:val="000000"/>
                <w:sz w:val="20"/>
                <w:szCs w:val="20"/>
                <w:vertAlign w:val="subscript"/>
              </w:rPr>
              <w:t>90</w:t>
            </w:r>
          </w:p>
        </w:tc>
        <w:tc>
          <w:tcPr>
            <w:tcW w:w="1249" w:type="dxa"/>
            <w:tcBorders>
              <w:top w:val="nil"/>
              <w:left w:val="nil"/>
              <w:bottom w:val="nil"/>
              <w:right w:val="nil"/>
            </w:tcBorders>
            <w:vAlign w:val="bottom"/>
          </w:tcPr>
          <w:p w14:paraId="7A3AC516" w14:textId="7F8FCEF9" w:rsidR="008B7A7D" w:rsidRDefault="008B7A7D" w:rsidP="008B7A7D">
            <w:pPr>
              <w:jc w:val="right"/>
              <w:rPr>
                <w:color w:val="000000"/>
                <w:sz w:val="20"/>
                <w:szCs w:val="20"/>
              </w:rPr>
            </w:pPr>
            <w:r>
              <w:rPr>
                <w:color w:val="000000"/>
                <w:sz w:val="20"/>
                <w:szCs w:val="20"/>
              </w:rPr>
              <w:t>-0.086</w:t>
            </w:r>
          </w:p>
        </w:tc>
        <w:tc>
          <w:tcPr>
            <w:tcW w:w="880" w:type="dxa"/>
            <w:tcBorders>
              <w:top w:val="nil"/>
              <w:left w:val="nil"/>
              <w:bottom w:val="nil"/>
              <w:right w:val="nil"/>
            </w:tcBorders>
            <w:vAlign w:val="bottom"/>
          </w:tcPr>
          <w:p w14:paraId="3BA7E044" w14:textId="4B041773" w:rsidR="008B7A7D" w:rsidRDefault="008B7A7D" w:rsidP="008B7A7D">
            <w:pPr>
              <w:jc w:val="right"/>
              <w:rPr>
                <w:b/>
                <w:bCs/>
                <w:color w:val="000000"/>
                <w:sz w:val="20"/>
                <w:szCs w:val="20"/>
              </w:rPr>
            </w:pPr>
            <w:r>
              <w:rPr>
                <w:b/>
                <w:bCs/>
                <w:color w:val="000000"/>
                <w:sz w:val="20"/>
                <w:szCs w:val="20"/>
              </w:rPr>
              <w:t>0.028</w:t>
            </w:r>
          </w:p>
        </w:tc>
      </w:tr>
      <w:tr w:rsidR="00C3588E" w:rsidRPr="001C0C03" w14:paraId="718483D1" w14:textId="77777777" w:rsidTr="008B7A7D">
        <w:trPr>
          <w:jc w:val="center"/>
        </w:trPr>
        <w:tc>
          <w:tcPr>
            <w:tcW w:w="360" w:type="dxa"/>
            <w:tcBorders>
              <w:top w:val="nil"/>
              <w:left w:val="nil"/>
              <w:bottom w:val="single" w:sz="4" w:space="0" w:color="auto"/>
              <w:right w:val="nil"/>
            </w:tcBorders>
          </w:tcPr>
          <w:p w14:paraId="62E8A5D8" w14:textId="77777777" w:rsidR="00C3588E" w:rsidRPr="001C0C03" w:rsidRDefault="00C3588E" w:rsidP="00793DA4">
            <w:pPr>
              <w:rPr>
                <w:color w:val="000000"/>
                <w:sz w:val="20"/>
                <w:szCs w:val="20"/>
              </w:rPr>
            </w:pPr>
          </w:p>
        </w:tc>
        <w:tc>
          <w:tcPr>
            <w:tcW w:w="2233" w:type="dxa"/>
            <w:tcBorders>
              <w:top w:val="nil"/>
              <w:left w:val="nil"/>
              <w:bottom w:val="single" w:sz="4" w:space="0" w:color="auto"/>
              <w:right w:val="nil"/>
            </w:tcBorders>
            <w:vAlign w:val="bottom"/>
          </w:tcPr>
          <w:p w14:paraId="122F3BAB" w14:textId="6786C08E" w:rsidR="00C3588E" w:rsidRPr="00C3588E" w:rsidRDefault="00C3588E" w:rsidP="00793DA4">
            <w:pPr>
              <w:rPr>
                <w:color w:val="000000"/>
                <w:sz w:val="20"/>
                <w:szCs w:val="20"/>
              </w:rPr>
            </w:pPr>
            <w:r w:rsidRPr="001C0C03">
              <w:rPr>
                <w:i/>
                <w:iCs/>
                <w:color w:val="000000"/>
                <w:sz w:val="20"/>
                <w:szCs w:val="20"/>
                <w:lang w:val="el-GR"/>
              </w:rPr>
              <w:t>Β</w:t>
            </w:r>
            <w:r w:rsidRPr="008B7A7D">
              <w:rPr>
                <w:color w:val="000000"/>
                <w:sz w:val="20"/>
                <w:szCs w:val="20"/>
              </w:rPr>
              <w:t xml:space="preserve"> ~</w:t>
            </w:r>
            <w:r>
              <w:rPr>
                <w:i/>
                <w:iCs/>
                <w:color w:val="000000"/>
                <w:sz w:val="20"/>
                <w:szCs w:val="20"/>
              </w:rPr>
              <w:t xml:space="preserve"> VPD</w:t>
            </w:r>
            <w:r>
              <w:rPr>
                <w:i/>
                <w:iCs/>
                <w:color w:val="000000"/>
                <w:sz w:val="20"/>
                <w:szCs w:val="20"/>
                <w:vertAlign w:val="subscript"/>
              </w:rPr>
              <w:t>90</w:t>
            </w:r>
          </w:p>
        </w:tc>
        <w:tc>
          <w:tcPr>
            <w:tcW w:w="1249" w:type="dxa"/>
            <w:tcBorders>
              <w:top w:val="nil"/>
              <w:left w:val="nil"/>
              <w:bottom w:val="single" w:sz="4" w:space="0" w:color="auto"/>
              <w:right w:val="nil"/>
            </w:tcBorders>
            <w:vAlign w:val="bottom"/>
          </w:tcPr>
          <w:p w14:paraId="3910CDB0" w14:textId="668FEF1B" w:rsidR="00C3588E" w:rsidRPr="00793DA4" w:rsidRDefault="00C3588E" w:rsidP="00793DA4">
            <w:pPr>
              <w:jc w:val="right"/>
              <w:rPr>
                <w:color w:val="000000"/>
                <w:sz w:val="20"/>
                <w:szCs w:val="20"/>
              </w:rPr>
            </w:pPr>
            <w:r>
              <w:rPr>
                <w:color w:val="000000"/>
                <w:sz w:val="20"/>
                <w:szCs w:val="20"/>
              </w:rPr>
              <w:t>-0.075</w:t>
            </w:r>
          </w:p>
        </w:tc>
        <w:tc>
          <w:tcPr>
            <w:tcW w:w="880" w:type="dxa"/>
            <w:tcBorders>
              <w:top w:val="nil"/>
              <w:left w:val="nil"/>
              <w:bottom w:val="single" w:sz="4" w:space="0" w:color="auto"/>
              <w:right w:val="nil"/>
            </w:tcBorders>
            <w:vAlign w:val="bottom"/>
          </w:tcPr>
          <w:p w14:paraId="54AFA61D" w14:textId="3EE04A45" w:rsidR="00C3588E" w:rsidRPr="00793DA4" w:rsidRDefault="00C3588E" w:rsidP="00793DA4">
            <w:pPr>
              <w:jc w:val="right"/>
              <w:rPr>
                <w:b/>
                <w:bCs/>
                <w:color w:val="000000"/>
                <w:sz w:val="20"/>
                <w:szCs w:val="20"/>
              </w:rPr>
            </w:pPr>
            <w:r>
              <w:rPr>
                <w:b/>
                <w:bCs/>
                <w:color w:val="000000"/>
                <w:sz w:val="20"/>
                <w:szCs w:val="20"/>
              </w:rPr>
              <w:t>0.048</w:t>
            </w:r>
          </w:p>
        </w:tc>
      </w:tr>
    </w:tbl>
    <w:p w14:paraId="1240EEC6" w14:textId="3CEFF59E"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C3588E">
        <w:rPr>
          <w:color w:val="000000" w:themeColor="text1"/>
        </w:rPr>
        <w:t>where 0.05&lt;</w:t>
      </w:r>
      <w:r w:rsidR="00C3588E">
        <w:rPr>
          <w:i/>
          <w:iCs/>
          <w:color w:val="000000" w:themeColor="text1"/>
        </w:rPr>
        <w:t>p</w:t>
      </w:r>
      <w:r w:rsidR="00C3588E">
        <w:rPr>
          <w:color w:val="000000" w:themeColor="text1"/>
        </w:rPr>
        <w:t>&lt;0.1 are italicized</w:t>
      </w:r>
      <w:r w:rsidR="00D71846">
        <w:rPr>
          <w:color w:val="000000" w:themeColor="text1"/>
        </w:rPr>
        <w:t>.</w:t>
      </w:r>
      <w:r w:rsidR="00E94E5D">
        <w:rPr>
          <w:color w:val="000000" w:themeColor="text1"/>
        </w:rPr>
        <w:t xml:space="preserve"> Positive coefficients for photosynthetic pathway indicate </w:t>
      </w:r>
      <w:r w:rsidR="00837B4A">
        <w:rPr>
          <w:color w:val="000000" w:themeColor="text1"/>
        </w:rPr>
        <w:t>greater</w:t>
      </w:r>
      <w:r w:rsidR="00E94E5D">
        <w:rPr>
          <w:color w:val="000000" w:themeColor="text1"/>
        </w:rPr>
        <w:t xml:space="preserve"> values in C</w:t>
      </w:r>
      <w:r w:rsidR="00E94E5D">
        <w:rPr>
          <w:color w:val="000000" w:themeColor="text1"/>
          <w:vertAlign w:val="subscript"/>
        </w:rPr>
        <w:t>3</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=leaf nitrogen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1D430A45" w:rsidR="002052B6" w:rsidRPr="000E5BEF" w:rsidRDefault="008B7A7D" w:rsidP="0025039E">
      <w:pPr>
        <w:spacing w:line="360" w:lineRule="auto"/>
        <w:rPr>
          <w:b/>
          <w:bCs/>
          <w:color w:val="000000" w:themeColor="text1"/>
        </w:rPr>
      </w:pPr>
      <w:r>
        <w:rPr>
          <w:b/>
          <w:bCs/>
          <w:noProof/>
          <w:color w:val="000000" w:themeColor="text1"/>
        </w:rPr>
        <w:drawing>
          <wp:inline distT="0" distB="0" distL="0" distR="0" wp14:anchorId="2FEDC92B" wp14:editId="24AB7849">
            <wp:extent cx="5943600" cy="5074285"/>
            <wp:effectExtent l="0" t="0" r="0" b="5715"/>
            <wp:docPr id="9510127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2740" name="Picture 1" descr="A diagram of a flowchart&#10;&#10;Description automatically generated"/>
                    <pic:cNvPicPr/>
                  </pic:nvPicPr>
                  <pic:blipFill>
                    <a:blip r:embed="rId19"/>
                    <a:stretch>
                      <a:fillRect/>
                    </a:stretch>
                  </pic:blipFill>
                  <pic:spPr>
                    <a:xfrm>
                      <a:off x="0" y="0"/>
                      <a:ext cx="5943600" cy="5074285"/>
                    </a:xfrm>
                    <a:prstGeom prst="rect">
                      <a:avLst/>
                    </a:prstGeom>
                  </pic:spPr>
                </pic:pic>
              </a:graphicData>
            </a:graphic>
          </wp:inline>
        </w:drawing>
      </w:r>
    </w:p>
    <w:p w14:paraId="0A13BBA7" w14:textId="19023CD3" w:rsidR="00A11C6C"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2155302A" w14:textId="18084917" w:rsidR="00592533"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FB2C87" w:rsidRPr="00F30C7D">
        <w:rPr>
          <w:color w:val="000000" w:themeColor="text1"/>
        </w:rPr>
        <w:t xml:space="preserve">. </w:t>
      </w:r>
      <w:r w:rsidR="00FB2C87">
        <w:rPr>
          <w:color w:val="000000" w:themeColor="text1"/>
        </w:rPr>
        <w:t xml:space="preserve">In further support of the theory, increasing nitrogen availability had a negative effect on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nitrogen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nitrogen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nitrogen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alternative pathway where increasing nitrogen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sidR="008E654C">
        <w:rPr>
          <w:color w:val="000000" w:themeColor="text1"/>
        </w:rPr>
        <w:t>a</w:t>
      </w:r>
      <w:r>
        <w:rPr>
          <w:color w:val="000000" w:themeColor="text1"/>
        </w:rPr>
        <w:t xml:space="preserve"> pathway</w:t>
      </w:r>
      <w:r w:rsidR="008E654C">
        <w:rPr>
          <w:color w:val="000000" w:themeColor="text1"/>
        </w:rPr>
        <w:t xml:space="preserve"> that</w:t>
      </w:r>
      <w:r>
        <w:rPr>
          <w:color w:val="000000" w:themeColor="text1"/>
        </w:rPr>
        <w:t xml:space="preserve"> was independent of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Increasing vapor pressure deficit 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direct negative effect of increasing vapor pressure deficit 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2A4462">
        <w:t xml:space="preserve"> </w:t>
      </w:r>
      <w:r w:rsidR="00592533">
        <w:t>Overall, results indicate that variance in leaf nitrogen content across the environmental gradient was the product of complex interactions between edaphic and climatic factors</w:t>
      </w:r>
      <w:r w:rsidR="00426799">
        <w:t>, each of which are</w:t>
      </w:r>
      <w:r w:rsidR="00592533">
        <w:t xml:space="preserve"> capable of being predicted using expectations from photosynthetic least-cost theory. These findings provide important insight to understanding drivers of leaf nitrogen content across environmental gradients and could be used to help guide next-generation terrestrial biosphere model development.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Pr>
          <w:i/>
          <w:iCs/>
        </w:rPr>
        <w:t xml:space="preserve"> </w:t>
      </w:r>
      <w:r w:rsidR="00A11C6C">
        <w:rPr>
          <w:i/>
          <w:iCs/>
        </w:rPr>
        <w:t>and</w:t>
      </w:r>
      <w:r>
        <w:rPr>
          <w:i/>
          <w:iCs/>
        </w:rPr>
        <w:t xml:space="preserve"> N</w:t>
      </w:r>
      <w:r>
        <w:rPr>
          <w:i/>
          <w:iCs/>
          <w:vertAlign w:val="subscript"/>
        </w:rPr>
        <w:t>area</w:t>
      </w:r>
      <w:r>
        <w:rPr>
          <w:i/>
          <w:iCs/>
        </w:rPr>
        <w:t xml:space="preserve"> </w:t>
      </w:r>
      <w:proofErr w:type="gramStart"/>
      <w:r w:rsidR="00A11C6C">
        <w:rPr>
          <w:i/>
          <w:iCs/>
        </w:rPr>
        <w:t>is</w:t>
      </w:r>
      <w:proofErr w:type="gramEnd"/>
      <w:r>
        <w:rPr>
          <w:i/>
          <w:iCs/>
        </w:rPr>
        <w:t xml:space="preserve"> driven by changes in leaf morphology</w:t>
      </w:r>
    </w:p>
    <w:p w14:paraId="0327CBF0" w14:textId="7E083E35" w:rsidR="00F40646" w:rsidRDefault="004D22B5" w:rsidP="00EB2977">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97118C">
        <w:t>, suggesting that leaf nitrogen-water use tradeoffs across the environmental gradient were driven more strongly through changes in leaf morphology than leaf chemistry.</w:t>
      </w:r>
      <w:r w:rsidR="00592533">
        <w:t xml:space="preserve"> </w:t>
      </w:r>
      <w:r w:rsidR="00EB2977">
        <w:t xml:space="preserve">These patterns were </w:t>
      </w:r>
      <w:r w:rsidR="00592533">
        <w:t xml:space="preserve">also associated with negative covariance between </w:t>
      </w:r>
      <w:r w:rsidR="00592533">
        <w:rPr>
          <w:i/>
          <w:iCs/>
        </w:rPr>
        <w:t>M</w:t>
      </w:r>
      <w:r w:rsidR="00592533">
        <w:rPr>
          <w:vertAlign w:val="subscript"/>
        </w:rPr>
        <w:t>area</w:t>
      </w:r>
      <w:r w:rsidR="00592533">
        <w:t xml:space="preserve"> and </w:t>
      </w:r>
      <w:r w:rsidR="00592533">
        <w:rPr>
          <w:i/>
          <w:iCs/>
        </w:rPr>
        <w:t>N</w:t>
      </w:r>
      <w:r w:rsidR="00592533">
        <w:rPr>
          <w:vertAlign w:val="subscript"/>
        </w:rPr>
        <w:t>mass</w:t>
      </w:r>
      <w:r w:rsidR="00592533">
        <w:t xml:space="preserve">, indicating that increased stomatal </w:t>
      </w:r>
      <w:r w:rsidR="00592533">
        <w:lastRenderedPageBreak/>
        <w:t xml:space="preserve">conductance, reduced water use efficiency, and increased leaf nitrogen allocation were </w:t>
      </w:r>
      <w:r w:rsidR="00EB2977">
        <w:t>each</w:t>
      </w:r>
      <w:r w:rsidR="00592533">
        <w:t xml:space="preserve"> associated </w:t>
      </w:r>
      <w:commentRangeStart w:id="22"/>
      <w:r w:rsidR="00592533">
        <w:t xml:space="preserve">with </w:t>
      </w:r>
      <w:del w:id="23" w:author="Smith, Nick" w:date="2023-07-18T09:59:00Z">
        <w:r w:rsidR="00592533" w:rsidDel="003370DD">
          <w:delText xml:space="preserve">thinner, larger leaves (i.e., </w:delText>
        </w:r>
      </w:del>
      <w:r w:rsidR="00592533">
        <w:t xml:space="preserve">decreased </w:t>
      </w:r>
      <w:r w:rsidR="00592533">
        <w:rPr>
          <w:i/>
          <w:iCs/>
        </w:rPr>
        <w:t>M</w:t>
      </w:r>
      <w:r w:rsidR="00592533">
        <w:rPr>
          <w:vertAlign w:val="subscript"/>
        </w:rPr>
        <w:t>area</w:t>
      </w:r>
      <w:commentRangeEnd w:id="22"/>
      <w:r w:rsidR="003370DD">
        <w:rPr>
          <w:rStyle w:val="CommentReference"/>
          <w:rFonts w:eastAsiaTheme="minorHAnsi" w:cs="Times New Roman (Body CS)"/>
        </w:rPr>
        <w:commentReference w:id="22"/>
      </w:r>
      <w:del w:id="24" w:author="Smith, Nick" w:date="2023-07-18T09:59:00Z">
        <w:r w:rsidR="00592533" w:rsidDel="003370DD">
          <w:delText>)</w:delText>
        </w:r>
      </w:del>
      <w:r w:rsidR="00592533">
        <w:t>. This</w:t>
      </w:r>
      <w:r w:rsidR="00EB2977">
        <w:t xml:space="preserve"> negative</w:t>
      </w:r>
      <w:r w:rsidR="00592533">
        <w:t xml:space="preserve"> trait covariation could be indicative of tradeoffs between leaf longevity and productivity</w:t>
      </w:r>
      <w:r w:rsidR="00EB2977">
        <w:t xml:space="preserve">, which are included in a continuum </w:t>
      </w:r>
      <w:r w:rsidR="00C75993">
        <w:t xml:space="preserve">of coordinated leaf traits that position individuals along </w:t>
      </w:r>
      <w:del w:id="25" w:author="Smith, Nick" w:date="2023-07-18T10:00:00Z">
        <w:r w:rsidR="00C75993" w:rsidDel="003370DD">
          <w:delText>a fast- or slow-growing</w:delText>
        </w:r>
      </w:del>
      <w:ins w:id="26" w:author="Smith, Nick" w:date="2023-07-18T10:00:00Z">
        <w:r w:rsidR="003370DD">
          <w:t>the</w:t>
        </w:r>
      </w:ins>
      <w:r w:rsidR="00C75993">
        <w:t xml:space="preserve"> leaf economics spectrum </w:t>
      </w:r>
      <w:r w:rsidR="00C75993">
        <w:fldChar w:fldCharType="begin" w:fldLock="1"/>
      </w:r>
      <w:r w:rsidR="00C75993">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C75993">
        <w:fldChar w:fldCharType="separate"/>
      </w:r>
      <w:r w:rsidR="00C75993" w:rsidRPr="00A43268">
        <w:rPr>
          <w:noProof/>
        </w:rPr>
        <w:t>(Wright et al. 2004, Onoda et al. 2004, 2017, Reich 2014, Wang et al. 2023)</w:t>
      </w:r>
      <w:r w:rsidR="00C75993">
        <w:fldChar w:fldCharType="end"/>
      </w:r>
      <w:r w:rsidR="00C75993">
        <w:t>.</w:t>
      </w:r>
      <w:r w:rsidR="00EB2977" w:rsidRPr="00EB2977">
        <w:t xml:space="preserve"> </w:t>
      </w:r>
      <w:r w:rsidR="00EB2977">
        <w:t xml:space="preserve">Recent developments to least-cost theory have included an approach for quantitatively predicting </w:t>
      </w:r>
      <w:r w:rsidR="00EB2977">
        <w:rPr>
          <w:i/>
          <w:iCs/>
        </w:rPr>
        <w:t>M</w:t>
      </w:r>
      <w:r w:rsidR="00EB2977">
        <w:rPr>
          <w:vertAlign w:val="subscript"/>
        </w:rPr>
        <w:t>area</w:t>
      </w:r>
      <w:r w:rsidR="00EB2977">
        <w:t xml:space="preserve"> from aboveground climate using leaf economics principles</w:t>
      </w:r>
      <w:r w:rsidR="009B39BE">
        <w:t xml:space="preserve">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EB2977">
        <w:t xml:space="preserve">, </w:t>
      </w:r>
      <w:commentRangeStart w:id="27"/>
      <w:r w:rsidR="00EB2977">
        <w:t xml:space="preserve">though do not </w:t>
      </w:r>
      <w:r w:rsidR="009B39BE">
        <w:t xml:space="preserve">yet </w:t>
      </w:r>
      <w:r w:rsidR="00EB2977">
        <w:t xml:space="preserve">account for variance in </w:t>
      </w:r>
      <w:r w:rsidR="00EB2977">
        <w:rPr>
          <w:i/>
          <w:iCs/>
        </w:rPr>
        <w:t>M</w:t>
      </w:r>
      <w:r w:rsidR="00EB2977">
        <w:rPr>
          <w:vertAlign w:val="subscript"/>
        </w:rPr>
        <w:t>area</w:t>
      </w:r>
      <w:r w:rsidR="00EB2977">
        <w:t xml:space="preserve"> attributed to</w:t>
      </w:r>
      <w:r w:rsidR="009B39BE">
        <w:t xml:space="preserve"> changes in</w:t>
      </w:r>
      <w:r w:rsidR="00EB2977">
        <w:t xml:space="preserve"> leaf </w:t>
      </w:r>
      <w:r w:rsidR="00EB2977" w:rsidRPr="001B5901">
        <w:rPr>
          <w:i/>
          <w:iCs/>
          <w:color w:val="000000" w:themeColor="text1"/>
        </w:rPr>
        <w:t>C</w:t>
      </w:r>
      <w:r w:rsidR="00EB2977" w:rsidRPr="009C1249">
        <w:rPr>
          <w:color w:val="000000" w:themeColor="text1"/>
          <w:vertAlign w:val="subscript"/>
        </w:rPr>
        <w:t>i</w:t>
      </w:r>
      <w:r w:rsidR="00EB2977">
        <w:rPr>
          <w:color w:val="000000" w:themeColor="text1"/>
        </w:rPr>
        <w:t>:</w:t>
      </w:r>
      <w:r w:rsidR="00EB2977" w:rsidRPr="001B5901">
        <w:rPr>
          <w:i/>
          <w:iCs/>
          <w:color w:val="000000" w:themeColor="text1"/>
        </w:rPr>
        <w:t>C</w:t>
      </w:r>
      <w:r w:rsidR="00EB2977" w:rsidRPr="009C1249">
        <w:rPr>
          <w:color w:val="000000" w:themeColor="text1"/>
          <w:vertAlign w:val="subscript"/>
        </w:rPr>
        <w:t>a</w:t>
      </w:r>
      <w:commentRangeEnd w:id="27"/>
      <w:r w:rsidR="003370DD">
        <w:rPr>
          <w:rStyle w:val="CommentReference"/>
          <w:rFonts w:eastAsiaTheme="minorHAnsi" w:cs="Times New Roman (Body CS)"/>
        </w:rPr>
        <w:commentReference w:id="27"/>
      </w:r>
      <w:r w:rsidR="00EB2977">
        <w:rPr>
          <w:color w:val="000000" w:themeColor="text1"/>
        </w:rPr>
        <w:t xml:space="preserve">. Future model development may consider how variability in leaf </w:t>
      </w:r>
      <w:r w:rsidR="00EB2977" w:rsidRPr="001B5901">
        <w:rPr>
          <w:i/>
          <w:iCs/>
          <w:color w:val="000000" w:themeColor="text1"/>
        </w:rPr>
        <w:t>C</w:t>
      </w:r>
      <w:r w:rsidR="00EB2977" w:rsidRPr="009C1249">
        <w:rPr>
          <w:color w:val="000000" w:themeColor="text1"/>
          <w:vertAlign w:val="subscript"/>
        </w:rPr>
        <w:t>i</w:t>
      </w:r>
      <w:r w:rsidR="00EB2977">
        <w:rPr>
          <w:color w:val="000000" w:themeColor="text1"/>
        </w:rPr>
        <w:t>:</w:t>
      </w:r>
      <w:r w:rsidR="00EB2977" w:rsidRPr="001B5901">
        <w:rPr>
          <w:i/>
          <w:iCs/>
          <w:color w:val="000000" w:themeColor="text1"/>
        </w:rPr>
        <w:t>C</w:t>
      </w:r>
      <w:r w:rsidR="00EB2977" w:rsidRPr="009C1249">
        <w:rPr>
          <w:color w:val="000000" w:themeColor="text1"/>
          <w:vertAlign w:val="subscript"/>
        </w:rPr>
        <w:t>a</w:t>
      </w:r>
      <w:r w:rsidR="00EB2977">
        <w:rPr>
          <w:color w:val="000000" w:themeColor="text1"/>
        </w:rPr>
        <w:t xml:space="preserve"> impacts </w:t>
      </w:r>
      <w:r w:rsidR="00EB2977">
        <w:rPr>
          <w:i/>
          <w:iCs/>
          <w:color w:val="000000" w:themeColor="text1"/>
        </w:rPr>
        <w:t>M</w:t>
      </w:r>
      <w:r w:rsidR="00EB2977">
        <w:rPr>
          <w:color w:val="000000" w:themeColor="text1"/>
          <w:vertAlign w:val="subscript"/>
        </w:rPr>
        <w:t>area</w:t>
      </w:r>
      <w:r w:rsidR="00EB2977">
        <w:rPr>
          <w:color w:val="000000" w:themeColor="text1"/>
        </w:rPr>
        <w:t xml:space="preserve"> across environmental gradients.</w:t>
      </w:r>
    </w:p>
    <w:p w14:paraId="1C58314D" w14:textId="59C23009" w:rsidR="0097118C" w:rsidRDefault="00F40646" w:rsidP="00F40646">
      <w:pPr>
        <w:autoSpaceDE w:val="0"/>
        <w:autoSpaceDN w:val="0"/>
        <w:adjustRightInd w:val="0"/>
        <w:spacing w:line="36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covariance between </w:t>
      </w:r>
      <w:r>
        <w:rPr>
          <w:i/>
          <w:iCs/>
        </w:rPr>
        <w:t>M</w:t>
      </w:r>
      <w:r>
        <w:rPr>
          <w:vertAlign w:val="subscript"/>
        </w:rPr>
        <w:t>area</w:t>
      </w:r>
      <w:r>
        <w:t xml:space="preserve"> and </w:t>
      </w:r>
      <w:r>
        <w:rPr>
          <w:i/>
          <w:iCs/>
        </w:rPr>
        <w:t>N</w:t>
      </w:r>
      <w:r>
        <w:rPr>
          <w:vertAlign w:val="subscript"/>
        </w:rPr>
        <w:t>mass</w:t>
      </w:r>
      <w:r>
        <w:t xml:space="preserve"> </w:t>
      </w:r>
      <w:r>
        <w:fldChar w:fldCharType="begin" w:fldLock="1"/>
      </w:r>
      <w:r>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fldChar w:fldCharType="separate"/>
      </w:r>
      <w:r w:rsidRPr="00A43268">
        <w:rPr>
          <w:noProof/>
        </w:rPr>
        <w:t>(Wright et al. 2004, Dong et al. 2017, 2022, Querejeta et al. 2022, Wang et al. 2023)</w:t>
      </w:r>
      <w:r>
        <w:fldChar w:fldCharType="end"/>
      </w:r>
      <w:r>
        <w:t xml:space="preserve">. </w:t>
      </w:r>
      <w:commentRangeStart w:id="28"/>
      <w:r>
        <w:t xml:space="preserve">These responses may have allowed individuals to </w:t>
      </w:r>
      <w:r w:rsidR="0097118C">
        <w:t xml:space="preserve">maximize light interception and therefore productivity by exploiting high light environments at the expense of increased water loss and decreased water-use efficiency. </w:t>
      </w:r>
      <w:commentRangeEnd w:id="28"/>
      <w:r w:rsidR="00B3021C">
        <w:rPr>
          <w:rStyle w:val="CommentReference"/>
          <w:rFonts w:eastAsiaTheme="minorHAnsi" w:cs="Times New Roman (Body CS)"/>
        </w:rPr>
        <w:commentReference w:id="28"/>
      </w:r>
      <w:r w:rsidR="0097118C">
        <w:t>This strategy may be especially advantageous for fast-growing species in open canopy systems. In this study, C</w:t>
      </w:r>
      <w:r w:rsidR="0097118C">
        <w:rPr>
          <w:vertAlign w:val="subscript"/>
        </w:rPr>
        <w:t>3</w:t>
      </w:r>
      <w:r w:rsidR="0097118C">
        <w:t xml:space="preserve"> N</w:t>
      </w:r>
      <w:r w:rsidR="0097118C">
        <w:rPr>
          <w:color w:val="000000" w:themeColor="text1"/>
        </w:rPr>
        <w:t>-fixers</w:t>
      </w:r>
      <w:r w:rsidR="0097118C">
        <w:t xml:space="preserve"> and C</w:t>
      </w:r>
      <w:r w:rsidR="0097118C">
        <w:rPr>
          <w:vertAlign w:val="subscript"/>
        </w:rPr>
        <w:t>3</w:t>
      </w:r>
      <w:r w:rsidR="0097118C">
        <w:t xml:space="preserve"> non</w:t>
      </w:r>
      <w:r w:rsidR="0097118C">
        <w:rPr>
          <w:color w:val="000000" w:themeColor="text1"/>
        </w:rPr>
        <w:t>-fixers</w:t>
      </w:r>
      <w:r w:rsidR="0097118C">
        <w:t xml:space="preserve"> dominated the dataset (77% of total sampling effort), of which 23% (17% of total sampling effort) were classified as annual species with short growing seasons. There was no effect of </w:t>
      </w:r>
      <w:r w:rsidR="0097118C">
        <w:rPr>
          <w:color w:val="000000" w:themeColor="text1"/>
        </w:rPr>
        <w:t xml:space="preserve">leaf </w:t>
      </w:r>
      <w:r w:rsidR="0097118C" w:rsidRPr="001B5901">
        <w:rPr>
          <w:i/>
          <w:iCs/>
          <w:color w:val="000000" w:themeColor="text1"/>
        </w:rPr>
        <w:t>C</w:t>
      </w:r>
      <w:r w:rsidR="0097118C" w:rsidRPr="009C1249">
        <w:rPr>
          <w:color w:val="000000" w:themeColor="text1"/>
          <w:vertAlign w:val="subscript"/>
        </w:rPr>
        <w:t>i</w:t>
      </w:r>
      <w:r w:rsidR="0097118C">
        <w:rPr>
          <w:color w:val="000000" w:themeColor="text1"/>
        </w:rPr>
        <w:t>:</w:t>
      </w:r>
      <w:r w:rsidR="0097118C" w:rsidRPr="001B5901">
        <w:rPr>
          <w:i/>
          <w:iCs/>
          <w:color w:val="000000" w:themeColor="text1"/>
        </w:rPr>
        <w:t>C</w:t>
      </w:r>
      <w:r w:rsidR="0097118C" w:rsidRPr="009C1249">
        <w:rPr>
          <w:color w:val="000000" w:themeColor="text1"/>
          <w:vertAlign w:val="subscript"/>
        </w:rPr>
        <w:t>a</w:t>
      </w:r>
      <w:r w:rsidR="0097118C">
        <w:t xml:space="preserve"> on </w:t>
      </w:r>
      <w:r w:rsidR="0097118C">
        <w:rPr>
          <w:i/>
          <w:iCs/>
        </w:rPr>
        <w:t>N</w:t>
      </w:r>
      <w:r w:rsidR="0097118C">
        <w:rPr>
          <w:vertAlign w:val="subscript"/>
        </w:rPr>
        <w:t>area</w:t>
      </w:r>
      <w:r w:rsidR="0097118C">
        <w:t xml:space="preserve"> or</w:t>
      </w:r>
      <w:r w:rsidR="0097118C">
        <w:rPr>
          <w:i/>
          <w:iCs/>
        </w:rPr>
        <w:t xml:space="preserve"> M</w:t>
      </w:r>
      <w:r w:rsidR="0097118C">
        <w:rPr>
          <w:vertAlign w:val="subscript"/>
        </w:rPr>
        <w:t>area</w:t>
      </w:r>
      <w:r w:rsidR="0097118C">
        <w:t xml:space="preserve"> in C</w:t>
      </w:r>
      <w:r w:rsidR="0097118C">
        <w:rPr>
          <w:vertAlign w:val="subscript"/>
        </w:rPr>
        <w:t>4</w:t>
      </w:r>
      <w:r w:rsidR="0097118C">
        <w:t xml:space="preserve"> non</w:t>
      </w:r>
      <w:r w:rsidR="0097118C">
        <w:rPr>
          <w:color w:val="000000" w:themeColor="text1"/>
        </w:rPr>
        <w:t>-fixers</w:t>
      </w:r>
      <w:r w:rsidR="0097118C">
        <w:t xml:space="preserve">, which made up 23% of the sampling effort and were generally classified as perennial warm season graminoid species with </w:t>
      </w:r>
      <w:commentRangeStart w:id="29"/>
      <w:r w:rsidR="0097118C">
        <w:t>longer growing seasons</w:t>
      </w:r>
      <w:commentRangeEnd w:id="29"/>
      <w:r w:rsidR="00B3021C">
        <w:rPr>
          <w:rStyle w:val="CommentReference"/>
          <w:rFonts w:eastAsiaTheme="minorHAnsi" w:cs="Times New Roman (Body CS)"/>
        </w:rPr>
        <w:commentReference w:id="29"/>
      </w:r>
      <w:r w:rsidR="0097118C">
        <w:t xml:space="preserve">. These patterns </w:t>
      </w:r>
      <w:r w:rsidR="00EB2977">
        <w:t>imply</w:t>
      </w:r>
      <w:r w:rsidR="0097118C">
        <w:t xml:space="preserve"> that stronger tradeoffs between nitrogen and water use may be more apparent in fast-growing species with high demand for building and maintaining </w:t>
      </w:r>
      <w:commentRangeStart w:id="30"/>
      <w:r w:rsidR="0097118C">
        <w:t>productive leaf tissues</w:t>
      </w:r>
      <w:commentRangeEnd w:id="30"/>
      <w:r w:rsidR="00B3021C">
        <w:rPr>
          <w:rStyle w:val="CommentReference"/>
          <w:rFonts w:eastAsiaTheme="minorHAnsi" w:cs="Times New Roman (Body CS)"/>
        </w:rPr>
        <w:commentReference w:id="30"/>
      </w:r>
      <w:r w:rsidR="00EB2977">
        <w:t xml:space="preserve">, though studies that experimentally test this hypothesis are </w:t>
      </w:r>
      <w:r w:rsidR="009B39BE">
        <w:t>needed</w:t>
      </w:r>
      <w:r w:rsidR="0097118C">
        <w:t>.</w:t>
      </w:r>
    </w:p>
    <w:p w14:paraId="67F468CF" w14:textId="77777777" w:rsidR="00F81790" w:rsidRDefault="00F81790" w:rsidP="00F81790">
      <w:pPr>
        <w:autoSpaceDE w:val="0"/>
        <w:autoSpaceDN w:val="0"/>
        <w:adjustRightInd w:val="0"/>
        <w:spacing w:line="360" w:lineRule="auto"/>
      </w:pPr>
    </w:p>
    <w:p w14:paraId="2C022031" w14:textId="2AD7A127" w:rsidR="00F81790" w:rsidRPr="00C854FC" w:rsidRDefault="00426799" w:rsidP="00F81790">
      <w:pPr>
        <w:autoSpaceDE w:val="0"/>
        <w:autoSpaceDN w:val="0"/>
        <w:adjustRightInd w:val="0"/>
        <w:spacing w:line="360" w:lineRule="auto"/>
        <w:rPr>
          <w:i/>
          <w:iCs/>
        </w:rPr>
      </w:pPr>
      <w:r>
        <w:rPr>
          <w:i/>
          <w:iCs/>
        </w:rPr>
        <w:t>N</w:t>
      </w:r>
      <w:r w:rsidR="00C854FC">
        <w:rPr>
          <w:i/>
          <w:iCs/>
        </w:rPr>
        <w:t>itrogen availability increases N</w:t>
      </w:r>
      <w:r w:rsidR="00C854FC">
        <w:rPr>
          <w:i/>
          <w:iCs/>
          <w:vertAlign w:val="subscript"/>
        </w:rPr>
        <w:t>area</w:t>
      </w:r>
      <w:r w:rsidR="00C854FC">
        <w:t xml:space="preserve"> </w:t>
      </w:r>
      <w:r w:rsidR="00C854FC">
        <w:rPr>
          <w:i/>
          <w:iCs/>
        </w:rPr>
        <w:t>through multiple pathways</w:t>
      </w:r>
    </w:p>
    <w:p w14:paraId="1A2BD64C" w14:textId="3A4D28CF" w:rsidR="00C9101D" w:rsidRDefault="000D3858" w:rsidP="00FA6954">
      <w:pPr>
        <w:autoSpaceDE w:val="0"/>
        <w:autoSpaceDN w:val="0"/>
        <w:adjustRightInd w:val="0"/>
        <w:spacing w:line="360" w:lineRule="auto"/>
      </w:pPr>
      <w:r>
        <w:t>The s</w:t>
      </w:r>
      <w:r w:rsidR="000316B0">
        <w:t xml:space="preserve">tructural equation model </w:t>
      </w:r>
      <w:r w:rsidR="00F40646">
        <w:t xml:space="preserve">indicated that </w:t>
      </w:r>
      <w:r w:rsidR="00746BEA">
        <w:rPr>
          <w:i/>
          <w:iCs/>
        </w:rPr>
        <w:t>N</w:t>
      </w:r>
      <w:r w:rsidR="00746BEA">
        <w:rPr>
          <w:vertAlign w:val="subscript"/>
        </w:rPr>
        <w:t>area</w:t>
      </w:r>
      <w:r w:rsidR="00746BEA">
        <w:t xml:space="preserve"> increased with increasing nitrogen availability due to larger positive </w:t>
      </w:r>
      <w:r w:rsidR="0089448D">
        <w:t xml:space="preserve">direct </w:t>
      </w:r>
      <w:r w:rsidR="00746BEA">
        <w:t xml:space="preserve">effects of increasing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nitrogen availability</w:t>
      </w:r>
      <w:r w:rsidR="00746BEA">
        <w:t xml:space="preserve"> on </w:t>
      </w:r>
      <w:r w:rsidR="00746BEA">
        <w:rPr>
          <w:i/>
          <w:iCs/>
        </w:rPr>
        <w:t>M</w:t>
      </w:r>
      <w:r w:rsidR="00746BEA">
        <w:rPr>
          <w:vertAlign w:val="subscript"/>
        </w:rPr>
        <w:t>area</w:t>
      </w:r>
      <w:r w:rsidR="0089448D">
        <w:t xml:space="preserve">. </w:t>
      </w:r>
      <w:r w:rsidR="003F2EE4">
        <w:t xml:space="preserve">This pathway supports the idea that positive relationships between nitrogen availability and </w:t>
      </w:r>
      <w:r w:rsidR="003F2EE4">
        <w:rPr>
          <w:i/>
          <w:iCs/>
        </w:rPr>
        <w:t>N</w:t>
      </w:r>
      <w:r w:rsidR="003F2EE4">
        <w:rPr>
          <w:vertAlign w:val="subscript"/>
        </w:rPr>
        <w:t>area</w:t>
      </w:r>
      <w:r w:rsidR="003F2EE4">
        <w:t xml:space="preserve"> were driven </w:t>
      </w:r>
      <w:r w:rsidR="003F2EE4">
        <w:lastRenderedPageBreak/>
        <w:t xml:space="preserve">by changes to leaf chemistry, perhaps in response to high nitrogen requirements to build and maintain photosynthetic enzymes </w:t>
      </w:r>
      <w:r w:rsidR="003F2EE4">
        <w:fldChar w:fldCharType="begin" w:fldLock="1"/>
      </w:r>
      <w:r w:rsidR="003F2EE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plants","type":"article-journal","volume":"78"},"uris":["http://www.mendeley.com/documents/?uuid=8a12bd1f-72d8-4a90-9c09-6200cd189e47"]}],"mendeley":{"formattedCitation":"(Evans 1989b, Evans and Seemann 1989)","plainTextFormattedCitation":"(Evans 1989b, Evans and Seemann 1989)","previouslyFormattedCitation":"(Evans 1989b, Evans and Seemann 1989)"},"properties":{"noteIndex":0},"schema":"https://github.com/citation-style-language/schema/raw/master/csl-citation.json"}</w:instrText>
      </w:r>
      <w:r w:rsidR="003F2EE4">
        <w:fldChar w:fldCharType="separate"/>
      </w:r>
      <w:r w:rsidR="003F2EE4" w:rsidRPr="003F2EE4">
        <w:rPr>
          <w:noProof/>
        </w:rPr>
        <w:t>(Evans 1989b, Evans and Seemann 1989)</w:t>
      </w:r>
      <w:r w:rsidR="003F2EE4">
        <w:fldChar w:fldCharType="end"/>
      </w:r>
      <w:r w:rsidR="003F2EE4">
        <w:t>.</w:t>
      </w:r>
    </w:p>
    <w:p w14:paraId="45D652DE" w14:textId="5AD4F6BF" w:rsidR="002C5E7B" w:rsidRDefault="00C9101D" w:rsidP="00FA6954">
      <w:pPr>
        <w:autoSpaceDE w:val="0"/>
        <w:autoSpaceDN w:val="0"/>
        <w:adjustRightInd w:val="0"/>
        <w:spacing w:line="360" w:lineRule="auto"/>
        <w:rPr>
          <w:color w:val="000000" w:themeColor="text1"/>
        </w:rPr>
      </w:pPr>
      <w:r>
        <w:tab/>
      </w:r>
      <w:commentRangeStart w:id="31"/>
      <w:r w:rsidR="00EB2977">
        <w:t>However, t</w:t>
      </w:r>
      <w:r>
        <w:t xml:space="preserve">he structural equation model </w:t>
      </w:r>
      <w:r w:rsidR="00F40646">
        <w:t>suggested two alternative pathways</w:t>
      </w:r>
      <w:r>
        <w:t xml:space="preserve"> that resulted in</w:t>
      </w:r>
      <w:r w:rsidR="00F40646">
        <w:t xml:space="preserve"> </w:t>
      </w:r>
      <w:r>
        <w:t xml:space="preserve">indirect </w:t>
      </w:r>
      <w:r w:rsidR="00F40646">
        <w:t>positive effect</w:t>
      </w:r>
      <w:r>
        <w:t>s</w:t>
      </w:r>
      <w:r w:rsidR="00F40646">
        <w:t xml:space="preserve"> of increasing nitrogen availability on </w:t>
      </w:r>
      <w:r w:rsidR="00F40646">
        <w:rPr>
          <w:i/>
          <w:iCs/>
        </w:rPr>
        <w:t>N</w:t>
      </w:r>
      <w:r w:rsidR="00F40646">
        <w:rPr>
          <w:vertAlign w:val="subscript"/>
        </w:rPr>
        <w:t>area</w:t>
      </w:r>
      <w:r w:rsidR="00EB2977">
        <w:t xml:space="preserve"> mediated through </w:t>
      </w:r>
      <w:r w:rsidR="00EB2977">
        <w:rPr>
          <w:i/>
          <w:iCs/>
          <w:lang w:val="el-GR"/>
        </w:rPr>
        <w:t>β</w:t>
      </w:r>
      <w:r w:rsidR="002C5E7B">
        <w:t>, following patterns expected from theory</w:t>
      </w:r>
      <w:r w:rsidR="00F40646">
        <w:t>.</w:t>
      </w:r>
      <w:r>
        <w:t xml:space="preserve"> First, an indirect positive effect of increasing nitrogen availability on </w:t>
      </w:r>
      <w:r>
        <w:rPr>
          <w:i/>
          <w:iCs/>
        </w:rPr>
        <w:t>N</w:t>
      </w:r>
      <w:r>
        <w:rPr>
          <w:vertAlign w:val="subscript"/>
        </w:rPr>
        <w:t>area</w:t>
      </w:r>
      <w:r>
        <w:t xml:space="preserve"> was mediated through a negative effect of increasing nitrogen availability on </w:t>
      </w:r>
      <w:r>
        <w:rPr>
          <w:i/>
          <w:iCs/>
          <w:color w:val="000000" w:themeColor="text1"/>
          <w:lang w:val="el-GR"/>
        </w:rPr>
        <w:t>β</w:t>
      </w:r>
      <w:r>
        <w:rPr>
          <w:color w:val="000000" w:themeColor="text1"/>
        </w:rPr>
        <w:t xml:space="preserve">, positive relationship between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negative relationship between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w:t>
      </w:r>
      <w:r w:rsidR="00EB2977">
        <w:rPr>
          <w:color w:val="000000" w:themeColor="text1"/>
        </w:rPr>
        <w:t xml:space="preserve"> </w:t>
      </w:r>
      <w:r>
        <w:rPr>
          <w:color w:val="000000" w:themeColor="text1"/>
        </w:rPr>
        <w:t xml:space="preserve">A second indirect positive effect of increasing nitrogen availability on </w:t>
      </w:r>
      <w:r>
        <w:rPr>
          <w:i/>
          <w:iCs/>
          <w:color w:val="000000" w:themeColor="text1"/>
        </w:rPr>
        <w:t>N</w:t>
      </w:r>
      <w:r>
        <w:rPr>
          <w:color w:val="000000" w:themeColor="text1"/>
          <w:vertAlign w:val="subscript"/>
        </w:rPr>
        <w:t>area</w:t>
      </w:r>
      <w:r>
        <w:rPr>
          <w:color w:val="000000" w:themeColor="text1"/>
        </w:rPr>
        <w:t xml:space="preserve"> was mediated through a negative effect of increasing nitrogen availability on</w:t>
      </w:r>
      <w:r w:rsidRPr="00C9101D">
        <w:rPr>
          <w:i/>
          <w:iCs/>
          <w:color w:val="000000" w:themeColor="text1"/>
        </w:rPr>
        <w:t xml:space="preserve"> </w:t>
      </w:r>
      <w:r>
        <w:rPr>
          <w:i/>
          <w:iCs/>
          <w:color w:val="000000" w:themeColor="text1"/>
          <w:lang w:val="el-GR"/>
        </w:rPr>
        <w:t>β</w:t>
      </w:r>
      <w:r>
        <w:rPr>
          <w:color w:val="000000" w:themeColor="text1"/>
        </w:rPr>
        <w:t xml:space="preserve"> and negative effect of increasing </w:t>
      </w:r>
      <w:r>
        <w:rPr>
          <w:i/>
          <w:iCs/>
          <w:color w:val="000000" w:themeColor="text1"/>
          <w:lang w:val="el-GR"/>
        </w:rPr>
        <w:t>β</w:t>
      </w:r>
      <w:r>
        <w:rPr>
          <w:i/>
          <w:iCs/>
          <w:color w:val="000000" w:themeColor="text1"/>
        </w:rPr>
        <w:t xml:space="preserve"> </w:t>
      </w:r>
      <w:r>
        <w:rPr>
          <w:color w:val="000000" w:themeColor="text1"/>
        </w:rPr>
        <w:t xml:space="preserve">on </w:t>
      </w:r>
      <w:r>
        <w:rPr>
          <w:i/>
          <w:iCs/>
          <w:color w:val="000000" w:themeColor="text1"/>
        </w:rPr>
        <w:t>N</w:t>
      </w:r>
      <w:r>
        <w:rPr>
          <w:color w:val="000000" w:themeColor="text1"/>
          <w:vertAlign w:val="subscript"/>
        </w:rPr>
        <w:t>mass</w:t>
      </w:r>
      <w:r>
        <w:rPr>
          <w:color w:val="000000" w:themeColor="text1"/>
        </w:rPr>
        <w:t xml:space="preserve">. </w:t>
      </w:r>
      <w:commentRangeEnd w:id="31"/>
      <w:r w:rsidR="00B3021C">
        <w:rPr>
          <w:rStyle w:val="CommentReference"/>
          <w:rFonts w:eastAsiaTheme="minorHAnsi" w:cs="Times New Roman (Body CS)"/>
        </w:rPr>
        <w:commentReference w:id="31"/>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nitrogen availability </w:t>
      </w:r>
      <w:r>
        <w:rPr>
          <w:color w:val="000000" w:themeColor="text1"/>
        </w:rPr>
        <w:t xml:space="preserve">through pathways </w:t>
      </w:r>
      <w:r w:rsidR="00746BEA">
        <w:rPr>
          <w:color w:val="000000" w:themeColor="text1"/>
        </w:rPr>
        <w:t>were likely driven by reductions in the cost of acquiring and using nitrogen, following patterns observed in previous experiments</w:t>
      </w:r>
      <w:r w:rsidR="00EB2977">
        <w:rPr>
          <w:color w:val="000000" w:themeColor="text1"/>
        </w:rPr>
        <w:t xml:space="preserve"> </w:t>
      </w:r>
      <w:r w:rsidR="00EB2977">
        <w:rPr>
          <w:color w:val="000000" w:themeColor="text1"/>
        </w:rPr>
        <w:fldChar w:fldCharType="begin" w:fldLock="1"/>
      </w:r>
      <w:r w:rsidR="00EB2977">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EB2977">
        <w:rPr>
          <w:color w:val="000000" w:themeColor="text1"/>
        </w:rPr>
        <w:fldChar w:fldCharType="separate"/>
      </w:r>
      <w:r w:rsidR="00EB2977" w:rsidRPr="00746BEA">
        <w:rPr>
          <w:noProof/>
          <w:color w:val="000000" w:themeColor="text1"/>
        </w:rPr>
        <w:t>(Bae et al. 2015, Eastman et al. 2021, Perkowski et al. 2021, Lu et al. 2022)</w:t>
      </w:r>
      <w:r w:rsidR="00EB2977">
        <w:rPr>
          <w:color w:val="000000" w:themeColor="text1"/>
        </w:rPr>
        <w:fldChar w:fldCharType="end"/>
      </w:r>
      <w:r w:rsidR="00622D89">
        <w:rPr>
          <w:color w:val="000000" w:themeColor="text1"/>
        </w:rPr>
        <w:t>.</w:t>
      </w:r>
    </w:p>
    <w:p w14:paraId="65F68998" w14:textId="6FC24A74" w:rsidR="00121290" w:rsidRDefault="002C5E7B" w:rsidP="00FA6954">
      <w:pPr>
        <w:autoSpaceDE w:val="0"/>
        <w:autoSpaceDN w:val="0"/>
        <w:adjustRightInd w:val="0"/>
        <w:spacing w:line="360" w:lineRule="auto"/>
        <w:rPr>
          <w:color w:val="000000" w:themeColor="text1"/>
        </w:rPr>
      </w:pPr>
      <w:r>
        <w:rPr>
          <w:color w:val="000000" w:themeColor="text1"/>
        </w:rPr>
        <w:tab/>
      </w:r>
      <w:r w:rsidR="009B39BE">
        <w:rPr>
          <w:color w:val="000000" w:themeColor="text1"/>
        </w:rPr>
        <w:t>R</w:t>
      </w:r>
      <w:r>
        <w:rPr>
          <w:color w:val="000000" w:themeColor="text1"/>
        </w:rPr>
        <w:t xml:space="preserve">esults from the structural equation model indicate that the mechanisms that explained variance in leaf nitrogen content due to nitrogen availability were </w:t>
      </w:r>
      <w:r w:rsidR="009B39BE">
        <w:rPr>
          <w:color w:val="000000" w:themeColor="text1"/>
        </w:rPr>
        <w:t>multi-faceted</w:t>
      </w:r>
      <w:r>
        <w:rPr>
          <w:color w:val="000000" w:themeColor="text1"/>
        </w:rPr>
        <w:t xml:space="preserve">. Pathways indicated that </w:t>
      </w:r>
      <w:r w:rsidR="00746BEA">
        <w:rPr>
          <w:color w:val="000000" w:themeColor="text1"/>
        </w:rPr>
        <w:t xml:space="preserve">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mediated through reductions in the cost of acquiring and using nitrogen, following patterns observed in previous experiments </w:t>
      </w:r>
      <w:r w:rsidR="00622D89">
        <w:rPr>
          <w:color w:val="000000" w:themeColor="text1"/>
        </w:rPr>
        <w:fldChar w:fldCharType="begin" w:fldLock="1"/>
      </w:r>
      <w:r w:rsidR="00622D89">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622D89">
        <w:rPr>
          <w:color w:val="000000" w:themeColor="text1"/>
        </w:rPr>
        <w:fldChar w:fldCharType="separate"/>
      </w:r>
      <w:r w:rsidR="00622D89" w:rsidRPr="00746BEA">
        <w:rPr>
          <w:noProof/>
          <w:color w:val="000000" w:themeColor="text1"/>
        </w:rPr>
        <w:t>(Bae et al. 2015, Eastman et al. 2021, Perkowski et al. 2021, Lu et al. 2022)</w:t>
      </w:r>
      <w:r w:rsidR="00622D89">
        <w:rPr>
          <w:color w:val="000000" w:themeColor="text1"/>
        </w:rPr>
        <w:fldChar w:fldCharType="end"/>
      </w:r>
      <w:r w:rsidR="00622D89">
        <w:rPr>
          <w:color w:val="000000" w:themeColor="text1"/>
        </w:rPr>
        <w:t xml:space="preserve"> as well as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ere indicate that photosynthetic least-cost frameworks are capable of predict</w:t>
      </w:r>
      <w:r w:rsidR="009B39BE">
        <w:rPr>
          <w:color w:val="000000" w:themeColor="text1"/>
        </w:rPr>
        <w:t>ing</w:t>
      </w:r>
      <w:r w:rsidR="00121290">
        <w:rPr>
          <w:color w:val="000000" w:themeColor="text1"/>
        </w:rPr>
        <w:t xml:space="preserve"> </w:t>
      </w:r>
      <w:commentRangeStart w:id="32"/>
      <w:ins w:id="33" w:author="Smith, Nick" w:date="2023-07-18T10:10:00Z">
        <w:r w:rsidR="00B3021C">
          <w:rPr>
            <w:color w:val="000000" w:themeColor="text1"/>
          </w:rPr>
          <w:t xml:space="preserve">some, but not all, </w:t>
        </w:r>
        <w:commentRangeEnd w:id="32"/>
        <w:r w:rsidR="00B3021C">
          <w:rPr>
            <w:rStyle w:val="CommentReference"/>
            <w:rFonts w:eastAsiaTheme="minorHAnsi" w:cs="Times New Roman (Body CS)"/>
          </w:rPr>
          <w:commentReference w:id="32"/>
        </w:r>
      </w:ins>
      <w:r w:rsidR="00121290">
        <w:rPr>
          <w:color w:val="000000" w:themeColor="text1"/>
        </w:rPr>
        <w:t xml:space="preserve">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across nitrogen availability gradients</w:t>
      </w:r>
      <w:r>
        <w:rPr>
          <w:color w:val="000000" w:themeColor="text1"/>
        </w:rPr>
        <w:t xml:space="preserve">, which could indicate the utility of adopting such frameworks in </w:t>
      </w:r>
      <w:r w:rsidR="009B39BE">
        <w:rPr>
          <w:color w:val="000000" w:themeColor="text1"/>
        </w:rPr>
        <w:t xml:space="preserve">future </w:t>
      </w:r>
      <w:r>
        <w:rPr>
          <w:color w:val="000000" w:themeColor="text1"/>
        </w:rPr>
        <w:t>generation</w:t>
      </w:r>
      <w:r w:rsidR="009B39BE">
        <w:rPr>
          <w:color w:val="000000" w:themeColor="text1"/>
        </w:rPr>
        <w:t>s of</w:t>
      </w:r>
      <w:r>
        <w:rPr>
          <w:color w:val="000000" w:themeColor="text1"/>
        </w:rPr>
        <w:t xml:space="preserve"> terrestrial biosphere models</w:t>
      </w:r>
      <w:r w:rsidR="00507F4D">
        <w:rPr>
          <w:color w:val="000000" w:themeColor="text1"/>
        </w:rPr>
        <w:t>.</w:t>
      </w:r>
    </w:p>
    <w:p w14:paraId="132EB059" w14:textId="77777777" w:rsidR="0060600A" w:rsidRDefault="0060600A" w:rsidP="00FA6954">
      <w:pPr>
        <w:autoSpaceDE w:val="0"/>
        <w:autoSpaceDN w:val="0"/>
        <w:adjustRightInd w:val="0"/>
        <w:spacing w:line="360" w:lineRule="auto"/>
        <w:rPr>
          <w:color w:val="000000" w:themeColor="text1"/>
        </w:rPr>
      </w:pPr>
    </w:p>
    <w:p w14:paraId="29159A13" w14:textId="4D6B15D3" w:rsidR="0060600A" w:rsidRPr="0060600A" w:rsidRDefault="0060600A" w:rsidP="00FA6954">
      <w:pPr>
        <w:autoSpaceDE w:val="0"/>
        <w:autoSpaceDN w:val="0"/>
        <w:adjustRightInd w:val="0"/>
        <w:spacing w:line="360" w:lineRule="auto"/>
        <w:rPr>
          <w:i/>
          <w:iCs/>
          <w:color w:val="000000" w:themeColor="text1"/>
        </w:rPr>
      </w:pPr>
      <w:r>
        <w:rPr>
          <w:i/>
          <w:iCs/>
          <w:color w:val="000000" w:themeColor="text1"/>
        </w:rPr>
        <w:t>Soil moisture does not explain variance in N</w:t>
      </w:r>
      <w:r>
        <w:rPr>
          <w:i/>
          <w:iCs/>
          <w:color w:val="000000" w:themeColor="text1"/>
          <w:vertAlign w:val="subscript"/>
        </w:rPr>
        <w:t>area</w:t>
      </w:r>
      <w:r>
        <w:rPr>
          <w:i/>
          <w:iCs/>
          <w:color w:val="000000" w:themeColor="text1"/>
        </w:rPr>
        <w:t xml:space="preserve"> independent of nitrogen availability</w:t>
      </w:r>
    </w:p>
    <w:p w14:paraId="4D58CD03" w14:textId="1D579A94" w:rsidR="00BF46A8" w:rsidRPr="00BF46A8" w:rsidRDefault="00046720" w:rsidP="0060600A">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a response driven by a 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a null effect of soil moisture on </w:t>
      </w:r>
      <w:r w:rsidR="002A6652">
        <w:rPr>
          <w:i/>
          <w:iCs/>
          <w:color w:val="000000" w:themeColor="text1"/>
        </w:rPr>
        <w:t>M</w:t>
      </w:r>
      <w:r w:rsidR="002A6652">
        <w:rPr>
          <w:color w:val="000000" w:themeColor="text1"/>
          <w:vertAlign w:val="subscript"/>
        </w:rPr>
        <w:t>area</w:t>
      </w:r>
      <w:r w:rsidR="002A6652">
        <w:rPr>
          <w:color w:val="000000" w:themeColor="text1"/>
        </w:rPr>
        <w:t xml:space="preserve">. Linear mixed effect models suggested that these patterns </w:t>
      </w:r>
      <w:commentRangeStart w:id="34"/>
      <w:del w:id="35" w:author="Smith, Nick" w:date="2023-07-18T10:12:00Z">
        <w:r w:rsidR="002A6652" w:rsidDel="00B3021C">
          <w:rPr>
            <w:color w:val="000000" w:themeColor="text1"/>
          </w:rPr>
          <w:delText>were associated with</w:delText>
        </w:r>
      </w:del>
      <w:ins w:id="36" w:author="Smith, Nick" w:date="2023-07-18T10:12:00Z">
        <w:r w:rsidR="00B3021C">
          <w:rPr>
            <w:color w:val="000000" w:themeColor="text1"/>
          </w:rPr>
          <w:t>were seen in spite of</w:t>
        </w:r>
      </w:ins>
      <w:r w:rsidR="002A6652">
        <w:rPr>
          <w:color w:val="000000" w:themeColor="text1"/>
        </w:rPr>
        <w:t xml:space="preserve"> </w:t>
      </w:r>
      <w:commentRangeEnd w:id="34"/>
      <w:r w:rsidR="00B3021C">
        <w:rPr>
          <w:rStyle w:val="CommentReference"/>
          <w:rFonts w:eastAsiaTheme="minorHAnsi" w:cs="Times New Roman (Body CS)"/>
        </w:rPr>
        <w:commentReference w:id="34"/>
      </w:r>
      <w:r w:rsidR="002A6652">
        <w:rPr>
          <w:color w:val="000000" w:themeColor="text1"/>
        </w:rPr>
        <w:t xml:space="preserve">a positive effect of soil moisture on </w:t>
      </w:r>
      <w:r w:rsidR="002A6652">
        <w:rPr>
          <w:i/>
          <w:iCs/>
          <w:color w:val="000000" w:themeColor="text1"/>
          <w:lang w:val="el-GR"/>
        </w:rPr>
        <w:t>β</w:t>
      </w:r>
      <w:r w:rsidR="002A6652">
        <w:rPr>
          <w:color w:val="000000" w:themeColor="text1"/>
        </w:rPr>
        <w:t xml:space="preserve">, presumably driven by a </w:t>
      </w:r>
      <w:r w:rsidR="002A6652">
        <w:rPr>
          <w:color w:val="000000" w:themeColor="text1"/>
        </w:rPr>
        <w:lastRenderedPageBreak/>
        <w:t>reduction in costs associated with water acquisition and use</w:t>
      </w:r>
      <w:r w:rsidR="002C5E7B">
        <w:rPr>
          <w:color w:val="000000" w:themeColor="text1"/>
        </w:rPr>
        <w:t xml:space="preserve"> with increasing soil moisture</w:t>
      </w:r>
      <w:r w:rsidR="002A6652">
        <w:rPr>
          <w:color w:val="000000" w:themeColor="text1"/>
        </w:rPr>
        <w:t xml:space="preserve">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 xml:space="preserve">. However, the effect of soil moisture on </w:t>
      </w:r>
      <w:r w:rsidR="0060600A">
        <w:rPr>
          <w:i/>
          <w:iCs/>
          <w:color w:val="000000" w:themeColor="text1"/>
          <w:lang w:val="el-GR"/>
        </w:rPr>
        <w:t>β</w:t>
      </w:r>
      <w:r w:rsidR="0060600A">
        <w:rPr>
          <w:color w:val="000000" w:themeColor="text1"/>
        </w:rPr>
        <w:t xml:space="preserve"> was driven by C</w:t>
      </w:r>
      <w:r w:rsidR="0060600A">
        <w:rPr>
          <w:color w:val="000000" w:themeColor="text1"/>
          <w:vertAlign w:val="subscript"/>
        </w:rPr>
        <w:t>4</w:t>
      </w:r>
      <w:r w:rsidR="0060600A">
        <w:rPr>
          <w:color w:val="000000" w:themeColor="text1"/>
        </w:rPr>
        <w:t xml:space="preserve"> non-fixers, as there was no effect of soil moisture on </w:t>
      </w:r>
      <w:r w:rsidR="0060600A">
        <w:rPr>
          <w:i/>
          <w:iCs/>
          <w:color w:val="000000" w:themeColor="text1"/>
          <w:lang w:val="el-GR"/>
        </w:rPr>
        <w:t>β</w:t>
      </w:r>
      <w:r w:rsidR="0060600A">
        <w:rPr>
          <w:color w:val="000000" w:themeColor="text1"/>
        </w:rPr>
        <w:t xml:space="preserve"> in C</w:t>
      </w:r>
      <w:r w:rsidR="0060600A">
        <w:rPr>
          <w:color w:val="000000" w:themeColor="text1"/>
          <w:vertAlign w:val="subscript"/>
        </w:rPr>
        <w:t>3</w:t>
      </w:r>
      <w:r w:rsidR="0060600A">
        <w:rPr>
          <w:color w:val="000000" w:themeColor="text1"/>
        </w:rPr>
        <w:t xml:space="preserve"> N-fixers or C</w:t>
      </w:r>
      <w:r w:rsidR="0060600A">
        <w:rPr>
          <w:color w:val="000000" w:themeColor="text1"/>
          <w:vertAlign w:val="subscript"/>
        </w:rPr>
        <w:t>3</w:t>
      </w:r>
      <w:r w:rsidR="0060600A">
        <w:rPr>
          <w:color w:val="000000" w:themeColor="text1"/>
        </w:rPr>
        <w:t xml:space="preserve"> non-fixers. </w:t>
      </w:r>
      <w:r w:rsidR="002A6652">
        <w:rPr>
          <w:color w:val="000000" w:themeColor="text1"/>
        </w:rPr>
        <w:t xml:space="preserve">Interestingly, </w:t>
      </w:r>
      <w:r w:rsidR="00622D89">
        <w:rPr>
          <w:color w:val="000000" w:themeColor="text1"/>
        </w:rPr>
        <w:t xml:space="preserve">structural equation model results indicated that the positive effect of soil moisture on </w:t>
      </w:r>
      <w:r w:rsidR="00622D89">
        <w:rPr>
          <w:i/>
          <w:iCs/>
          <w:color w:val="000000" w:themeColor="text1"/>
          <w:lang w:val="el-GR"/>
        </w:rPr>
        <w:t>β</w:t>
      </w:r>
      <w:r w:rsidR="00622D89">
        <w:rPr>
          <w:color w:val="000000" w:themeColor="text1"/>
        </w:rPr>
        <w:t xml:space="preserve"> observed in the mixed effect models w</w:t>
      </w:r>
      <w:r w:rsidR="002A6652">
        <w:rPr>
          <w:color w:val="000000" w:themeColor="text1"/>
        </w:rPr>
        <w:t>as</w:t>
      </w:r>
      <w:r w:rsidR="00622D89">
        <w:rPr>
          <w:color w:val="000000" w:themeColor="text1"/>
        </w:rPr>
        <w:t xml:space="preserve"> likely an artifact of strong negative covariance between soil moisture and nitrogen availability, as there was </w:t>
      </w:r>
      <w:commentRangeStart w:id="37"/>
      <w:r w:rsidR="00622D89">
        <w:rPr>
          <w:color w:val="000000" w:themeColor="text1"/>
        </w:rPr>
        <w:t xml:space="preserve">no direct effect of soil moisture on </w:t>
      </w:r>
      <w:r w:rsidR="00622D89">
        <w:rPr>
          <w:i/>
          <w:iCs/>
          <w:color w:val="000000" w:themeColor="text1"/>
          <w:lang w:val="el-GR"/>
        </w:rPr>
        <w:t>β</w:t>
      </w:r>
      <w:r w:rsidR="00BF46A8">
        <w:rPr>
          <w:color w:val="000000" w:themeColor="text1"/>
        </w:rPr>
        <w:t xml:space="preserve"> or on components of </w:t>
      </w:r>
      <w:r w:rsidR="00BF46A8">
        <w:rPr>
          <w:i/>
          <w:iCs/>
          <w:color w:val="000000" w:themeColor="text1"/>
        </w:rPr>
        <w:t>N</w:t>
      </w:r>
      <w:r w:rsidR="00BF46A8">
        <w:rPr>
          <w:color w:val="000000" w:themeColor="text1"/>
          <w:vertAlign w:val="subscript"/>
        </w:rPr>
        <w:t>area</w:t>
      </w:r>
      <w:commentRangeEnd w:id="37"/>
      <w:r w:rsidR="00B3021C">
        <w:rPr>
          <w:rStyle w:val="CommentReference"/>
          <w:rFonts w:eastAsiaTheme="minorHAnsi" w:cs="Times New Roman (Body CS)"/>
        </w:rPr>
        <w:commentReference w:id="37"/>
      </w:r>
      <w:r w:rsidR="00622D89">
        <w:rPr>
          <w:color w:val="000000" w:themeColor="text1"/>
        </w:rPr>
        <w:t>.</w:t>
      </w:r>
      <w:r w:rsidR="007D79FB">
        <w:rPr>
          <w:color w:val="000000" w:themeColor="text1"/>
        </w:rPr>
        <w:t xml:space="preserve"> </w:t>
      </w:r>
      <w:r w:rsidR="00BF46A8">
        <w:rPr>
          <w:color w:val="000000" w:themeColor="text1"/>
        </w:rPr>
        <w:t xml:space="preserve">These results indicate that nitrogen </w:t>
      </w:r>
      <w:r w:rsidR="002C5E7B">
        <w:rPr>
          <w:color w:val="000000" w:themeColor="text1"/>
        </w:rPr>
        <w:t>availability</w:t>
      </w:r>
      <w:r w:rsidR="0060600A">
        <w:rPr>
          <w:color w:val="000000" w:themeColor="text1"/>
        </w:rPr>
        <w:t xml:space="preserve"> and photosynthetic pathway</w:t>
      </w:r>
      <w:r w:rsidR="002C5E7B">
        <w:rPr>
          <w:color w:val="000000" w:themeColor="text1"/>
        </w:rPr>
        <w:t xml:space="preserve"> </w:t>
      </w:r>
      <w:r w:rsidR="007D79FB">
        <w:rPr>
          <w:color w:val="000000" w:themeColor="text1"/>
        </w:rPr>
        <w:t xml:space="preserve">likely </w:t>
      </w:r>
      <w:r w:rsidR="002C5E7B">
        <w:rPr>
          <w:color w:val="000000" w:themeColor="text1"/>
        </w:rPr>
        <w:t>played a more important role in determining</w:t>
      </w:r>
      <w:r w:rsidR="00BF46A8">
        <w:rPr>
          <w:color w:val="000000" w:themeColor="text1"/>
        </w:rPr>
        <w:t xml:space="preserve"> variance in </w:t>
      </w:r>
      <w:r w:rsidR="00BF46A8">
        <w:rPr>
          <w:i/>
          <w:iCs/>
          <w:color w:val="000000" w:themeColor="text1"/>
          <w:lang w:val="el-GR"/>
        </w:rPr>
        <w:t>β</w:t>
      </w:r>
      <w:r w:rsidR="00BF46A8">
        <w:rPr>
          <w:color w:val="000000" w:themeColor="text1"/>
        </w:rPr>
        <w:t xml:space="preserve"> and </w:t>
      </w:r>
      <w:r w:rsidR="00BF46A8">
        <w:rPr>
          <w:i/>
          <w:iCs/>
          <w:color w:val="000000" w:themeColor="text1"/>
        </w:rPr>
        <w:t>N</w:t>
      </w:r>
      <w:r w:rsidR="00BF46A8">
        <w:rPr>
          <w:color w:val="000000" w:themeColor="text1"/>
          <w:vertAlign w:val="subscript"/>
        </w:rPr>
        <w:t>area</w:t>
      </w:r>
      <w:r w:rsidR="00BF46A8">
        <w:rPr>
          <w:color w:val="000000" w:themeColor="text1"/>
        </w:rPr>
        <w:t xml:space="preserve"> across the environmental gradient</w:t>
      </w:r>
      <w:r w:rsidR="0060600A">
        <w:rPr>
          <w:color w:val="000000" w:themeColor="text1"/>
        </w:rPr>
        <w:t xml:space="preserve"> than soil moisture</w:t>
      </w:r>
      <w:r w:rsidR="00BF46A8">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2A5F8EC"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07E5495A" w:rsidR="008518D7" w:rsidRPr="00FA6954" w:rsidRDefault="00FA6954" w:rsidP="00FA6954">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patterns expected from theory, increasing </w:t>
      </w:r>
      <w:r w:rsidR="00EB7AE1">
        <w:rPr>
          <w:color w:val="000000" w:themeColor="text1"/>
        </w:rPr>
        <w:t>vapor pressure deficit</w:t>
      </w:r>
      <w:r w:rsidR="00723922">
        <w:rPr>
          <w:i/>
          <w:iCs/>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w:t>
      </w:r>
      <w:r w:rsidR="009B39BE">
        <w:rPr>
          <w:color w:val="000000" w:themeColor="text1"/>
        </w:rPr>
        <w:t xml:space="preserve">a result that was </w:t>
      </w:r>
      <w:r w:rsidR="007F2A13">
        <w:rPr>
          <w:color w:val="000000" w:themeColor="text1"/>
        </w:rPr>
        <w:t xml:space="preserve">mediated through </w:t>
      </w:r>
      <w:r w:rsidR="00013E16">
        <w:rPr>
          <w:color w:val="000000" w:themeColor="text1"/>
        </w:rPr>
        <w:t>a</w:t>
      </w:r>
      <w:r w:rsidR="007F2A13">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sidR="007F2A13">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vapor pressure deficit 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w:t>
      </w:r>
      <w:r w:rsidR="00695FAC">
        <w:t>broader</w:t>
      </w:r>
      <w:r w:rsidR="002E6BD9">
        <w:t xml:space="preserve"> timescales </w:t>
      </w:r>
      <w:r>
        <w:t xml:space="preserve">than was </w:t>
      </w:r>
      <w:r w:rsidR="00BF46A8">
        <w:t>relevant</w:t>
      </w:r>
      <w:r>
        <w:t xml:space="preserve">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deterministic </w:t>
      </w:r>
      <w:ins w:id="38" w:author="Smith, Nick" w:date="2023-07-18T10:14:00Z">
        <w:r w:rsidR="00B3021C">
          <w:t xml:space="preserve">adaptation and/or </w:t>
        </w:r>
      </w:ins>
      <w:r w:rsidR="00272D8E">
        <w:t xml:space="preserve">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7F232999" w:rsidR="00F81790" w:rsidRPr="00F81790" w:rsidRDefault="00F81790" w:rsidP="00F81790">
      <w:pPr>
        <w:autoSpaceDE w:val="0"/>
        <w:autoSpaceDN w:val="0"/>
        <w:adjustRightInd w:val="0"/>
        <w:spacing w:line="360" w:lineRule="auto"/>
        <w:rPr>
          <w:i/>
          <w:iCs/>
        </w:rPr>
      </w:pPr>
      <w:r>
        <w:rPr>
          <w:i/>
          <w:iCs/>
        </w:rPr>
        <w:t xml:space="preserve">Species identity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leaf C</w:t>
      </w:r>
      <w:r w:rsidR="00C854FC">
        <w:rPr>
          <w:i/>
          <w:iCs/>
          <w:vertAlign w:val="subscript"/>
        </w:rPr>
        <w:t>i</w:t>
      </w:r>
      <w:r w:rsidR="00C854FC">
        <w:rPr>
          <w:i/>
          <w:iCs/>
        </w:rPr>
        <w:t>:C</w:t>
      </w:r>
      <w:r w:rsidR="00C854FC">
        <w:rPr>
          <w:i/>
          <w:iCs/>
          <w:vertAlign w:val="subscript"/>
        </w:rPr>
        <w:t>a</w:t>
      </w:r>
      <w:r w:rsidR="00C854FC" w:rsidRPr="00F4054A">
        <w:rPr>
          <w:i/>
          <w:iCs/>
          <w:color w:val="000000" w:themeColor="text1"/>
        </w:rPr>
        <w:t>, and N</w:t>
      </w:r>
      <w:r w:rsidR="00C854FC" w:rsidRPr="00F4054A">
        <w:rPr>
          <w:i/>
          <w:iCs/>
          <w:color w:val="000000" w:themeColor="text1"/>
          <w:vertAlign w:val="subscript"/>
        </w:rPr>
        <w:t>area</w:t>
      </w:r>
    </w:p>
    <w:p w14:paraId="24860380" w14:textId="2FBB3999"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t xml:space="preserve">previous environmental gradient experiments, </w:t>
      </w:r>
      <w:r w:rsidR="003C0438">
        <w:rPr>
          <w:color w:val="000000" w:themeColor="text1"/>
        </w:rPr>
        <w:t>they do not support our hypothesis or patterns expected f</w:t>
      </w:r>
      <w:r w:rsidR="00FA6954">
        <w:rPr>
          <w:color w:val="000000" w:themeColor="text1"/>
        </w:rPr>
        <w:t>ro</w:t>
      </w:r>
      <w:r w:rsidR="003C0438">
        <w:rPr>
          <w:color w:val="000000" w:themeColor="text1"/>
        </w:rPr>
        <w:t>m theory</w:t>
      </w:r>
      <w:r w:rsidR="00B75C7A">
        <w:rPr>
          <w:color w:val="000000" w:themeColor="text1"/>
        </w:rPr>
        <w:t>, which predict</w:t>
      </w:r>
      <w:r w:rsidR="0060600A">
        <w:rPr>
          <w:color w:val="000000" w:themeColor="text1"/>
        </w:rPr>
        <w:t>s</w:t>
      </w:r>
      <w:r w:rsidR="00B75C7A">
        <w:rPr>
          <w:color w:val="000000" w:themeColor="text1"/>
        </w:rPr>
        <w:t xml:space="preserve">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xml:space="preserve">. This could be a response driven by additional energetic costs of nitrogen fixation that are independent </w:t>
      </w:r>
      <w:commentRangeStart w:id="39"/>
      <w:r w:rsidR="00740B11">
        <w:t xml:space="preserve">of costs to acquire and use nitrogen </w:t>
      </w:r>
      <w:commentRangeEnd w:id="39"/>
      <w:r w:rsidR="00136219">
        <w:rPr>
          <w:rStyle w:val="CommentReference"/>
          <w:rFonts w:eastAsiaTheme="minorHAnsi" w:cs="Times New Roman (Body CS)"/>
        </w:rPr>
        <w:commentReference w:id="39"/>
      </w:r>
      <w:r w:rsidR="00740B11">
        <w:t>relative to water, though more work is needed to test this claim.</w:t>
      </w:r>
    </w:p>
    <w:p w14:paraId="43870823" w14:textId="2F6E823D" w:rsidR="00985720" w:rsidRPr="009D721E" w:rsidRDefault="00581E8C" w:rsidP="009D721E">
      <w:pPr>
        <w:autoSpaceDE w:val="0"/>
        <w:autoSpaceDN w:val="0"/>
        <w:adjustRightInd w:val="0"/>
        <w:spacing w:line="360" w:lineRule="auto"/>
        <w:ind w:firstLine="720"/>
        <w:rPr>
          <w:color w:val="000000" w:themeColor="text1"/>
        </w:rPr>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9D721E">
        <w:rPr>
          <w:color w:val="000000" w:themeColor="text1"/>
        </w:rPr>
        <w:t xml:space="preserve">decreased nitrogen availability regardless of plant functional group. Combined with a null response of </w:t>
      </w:r>
      <w:r w:rsidR="00C84E3C" w:rsidRPr="00F4054A">
        <w:rPr>
          <w:i/>
          <w:iCs/>
          <w:color w:val="000000" w:themeColor="text1"/>
          <w:lang w:val="el-GR"/>
        </w:rPr>
        <w:t>β</w:t>
      </w:r>
      <w:r w:rsidR="00C84E3C">
        <w:rPr>
          <w:color w:val="000000" w:themeColor="text1"/>
        </w:rPr>
        <w:t xml:space="preserve"> to soil moisture</w:t>
      </w:r>
      <w:r w:rsidR="0060600A">
        <w:rPr>
          <w:color w:val="000000" w:themeColor="text1"/>
        </w:rPr>
        <w:t xml:space="preserve"> in C</w:t>
      </w:r>
      <w:r w:rsidR="0060600A">
        <w:rPr>
          <w:color w:val="000000" w:themeColor="text1"/>
          <w:vertAlign w:val="subscript"/>
        </w:rPr>
        <w:t>4</w:t>
      </w:r>
      <w:r w:rsidR="0060600A">
        <w:rPr>
          <w:color w:val="000000" w:themeColor="text1"/>
        </w:rPr>
        <w:t xml:space="preserve"> non-fixers</w:t>
      </w:r>
      <w:r w:rsidR="00C84E3C">
        <w:rPr>
          <w:color w:val="000000" w:themeColor="text1"/>
        </w:rPr>
        <w:t xml:space="preserve">, </w:t>
      </w:r>
      <w:commentRangeStart w:id="40"/>
      <w:r w:rsidR="00C84E3C">
        <w:rPr>
          <w:color w:val="000000" w:themeColor="text1"/>
        </w:rPr>
        <w:t xml:space="preserve">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commentRangeEnd w:id="40"/>
      <w:r w:rsidR="00D17F8B">
        <w:rPr>
          <w:rStyle w:val="CommentReference"/>
          <w:rFonts w:eastAsiaTheme="minorHAnsi" w:cs="Times New Roman (Body CS)"/>
        </w:rPr>
        <w:commentReference w:id="40"/>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w:t>
      </w:r>
      <w:r w:rsidR="009B39BE">
        <w:t>non-fixers</w:t>
      </w:r>
      <w:r w:rsidR="001B6C99">
        <w:t xml:space="preserve">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w:t>
      </w:r>
      <w:commentRangeStart w:id="41"/>
      <w:r w:rsidR="001B6C99">
        <w:t>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w:t>
      </w:r>
      <w:commentRangeEnd w:id="41"/>
      <w:r w:rsidR="00D17F8B">
        <w:rPr>
          <w:rStyle w:val="CommentReference"/>
          <w:rFonts w:eastAsiaTheme="minorHAnsi" w:cs="Times New Roman (Body CS)"/>
        </w:rPr>
        <w:commentReference w:id="41"/>
      </w:r>
      <w:r w:rsidR="001B6C99">
        <w:t>,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w:t>
      </w:r>
      <w:r w:rsidR="009D721E">
        <w:rPr>
          <w:color w:val="000000" w:themeColor="text1"/>
        </w:rPr>
        <w:t>increased</w:t>
      </w:r>
      <w:r w:rsidR="00985720">
        <w:rPr>
          <w:color w:val="000000" w:themeColor="text1"/>
        </w:rPr>
        <w:t xml:space="preserve">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w:t>
      </w:r>
      <w:commentRangeStart w:id="42"/>
      <w:r w:rsidR="002E6BD9">
        <w:rPr>
          <w:color w:val="000000" w:themeColor="text1"/>
        </w:rPr>
        <w:t xml:space="preserve">Increased </w:t>
      </w:r>
      <w:r w:rsidR="002E6BD9">
        <w:rPr>
          <w:color w:val="000000" w:themeColor="text1"/>
        </w:rPr>
        <w:lastRenderedPageBreak/>
        <w:t>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commentRangeStart w:id="43"/>
      <w:r w:rsidR="002E6BD9">
        <w:t>.</w:t>
      </w:r>
      <w:commentRangeEnd w:id="42"/>
      <w:r w:rsidR="00D17F8B">
        <w:rPr>
          <w:rStyle w:val="CommentReference"/>
          <w:rFonts w:eastAsiaTheme="minorHAnsi" w:cs="Times New Roman (Body CS)"/>
        </w:rPr>
        <w:commentReference w:id="42"/>
      </w:r>
      <w:commentRangeEnd w:id="43"/>
      <w:r w:rsidR="00D17F8B">
        <w:rPr>
          <w:rStyle w:val="CommentReference"/>
          <w:rFonts w:eastAsiaTheme="minorHAnsi" w:cs="Times New Roman (Body CS)"/>
        </w:rPr>
        <w:commentReference w:id="43"/>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377B2D42" w14:textId="57A5FF23" w:rsidR="005A5C27" w:rsidRDefault="00BE60E6" w:rsidP="00A378D3">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9B39B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BF46A8" w:rsidRPr="00BF46A8">
        <w:rPr>
          <w:noProof/>
        </w:rPr>
        <w:t>(Prentice et al. 2014, Wang et al. 2017,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9B39B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BF46A8" w:rsidRPr="00BF46A8">
        <w:rPr>
          <w:noProof/>
        </w:rPr>
        <w:t>(Wang et al. 2017,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BF46A8" w:rsidRPr="00BF46A8">
        <w:rPr>
          <w:noProof/>
        </w:rPr>
        <w:t>(Wang et al. 2017)</w:t>
      </w:r>
      <w:r w:rsidR="00B626C6">
        <w:fldChar w:fldCharType="end"/>
      </w:r>
      <w:r w:rsidR="009D721E">
        <w:t xml:space="preserve"> </w:t>
      </w:r>
      <w:r w:rsidR="00B626C6">
        <w:t>while the C</w:t>
      </w:r>
      <w:r w:rsidR="00B626C6">
        <w:rPr>
          <w:vertAlign w:val="subscript"/>
        </w:rPr>
        <w:t>4</w:t>
      </w:r>
      <w:r w:rsidR="00B626C6">
        <w:t xml:space="preserve"> </w:t>
      </w:r>
      <w:r w:rsidR="00723922">
        <w:t xml:space="preserve">optimality </w:t>
      </w:r>
      <w:r w:rsidR="00B626C6">
        <w:t>model assume</w:t>
      </w:r>
      <w:r w:rsidR="009B39BE">
        <w:t>d</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9D721E">
        <w:t>Results reported here suggest that C</w:t>
      </w:r>
      <w:r w:rsidR="009D721E">
        <w:rPr>
          <w:vertAlign w:val="subscript"/>
        </w:rPr>
        <w:t>3</w:t>
      </w:r>
      <w:r w:rsidR="009D721E">
        <w:t xml:space="preserve"> species commonly have greater </w:t>
      </w:r>
      <w:r w:rsidR="009D721E" w:rsidRPr="000C63A9">
        <w:rPr>
          <w:i/>
          <w:iCs/>
          <w:lang w:val="el-GR"/>
        </w:rPr>
        <w:t>β</w:t>
      </w:r>
      <w:r w:rsidR="009D721E">
        <w:t xml:space="preserve"> values than C</w:t>
      </w:r>
      <w:r w:rsidR="009D721E">
        <w:rPr>
          <w:vertAlign w:val="subscript"/>
        </w:rPr>
        <w:t>4</w:t>
      </w:r>
      <w:r w:rsidR="009D721E">
        <w:t xml:space="preserve"> species, supporting the directionality of the </w:t>
      </w:r>
      <w:r w:rsidR="009D721E" w:rsidRPr="000C63A9">
        <w:rPr>
          <w:i/>
          <w:iCs/>
          <w:lang w:val="el-GR"/>
        </w:rPr>
        <w:t>β</w:t>
      </w:r>
      <w:r w:rsidR="009D721E">
        <w:t xml:space="preserve"> parameter included in optimality model variants. </w:t>
      </w:r>
      <w:r w:rsidR="009B39BE">
        <w:t>However</w:t>
      </w:r>
      <w:r w:rsidR="009D721E">
        <w:t xml:space="preserve">, these results build on findings </w:t>
      </w:r>
      <w:r w:rsidR="00B626C6">
        <w:t xml:space="preserve">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9D721E">
        <w:t xml:space="preserve">, </w:t>
      </w:r>
      <w:r w:rsidR="006D10DC">
        <w:t>demonstrat</w:t>
      </w:r>
      <w:r w:rsidR="009D721E">
        <w:t>ing</w:t>
      </w:r>
      <w:r w:rsidR="006D10DC">
        <w:t xml:space="preserv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9D721E">
        <w:t>397.9</w:t>
      </w:r>
      <w:r w:rsidR="00E66041">
        <w:t xml:space="preserve">; median: </w:t>
      </w:r>
      <w:r w:rsidR="009D721E">
        <w:t>301.3</w:t>
      </w:r>
      <w:r w:rsidR="00E66041">
        <w:t xml:space="preserve">; standard deviation: </w:t>
      </w:r>
      <w:r w:rsidR="009D721E">
        <w:t>313.03</w:t>
      </w:r>
      <w:r w:rsidR="00E66041">
        <w:t>)</w:t>
      </w:r>
      <w:r w:rsidR="00C06D0C">
        <w:t xml:space="preserve"> and</w:t>
      </w:r>
      <w:r w:rsidR="006D10DC">
        <w:t xml:space="preserve"> ranged</w:t>
      </w:r>
      <w:r w:rsidR="00C06D0C">
        <w:t xml:space="preserve"> </w:t>
      </w:r>
      <w:r w:rsidR="006D10DC">
        <w:t xml:space="preserve">from </w:t>
      </w:r>
      <w:r w:rsidR="00E66041">
        <w:t>0.</w:t>
      </w:r>
      <w:r w:rsidR="00744636">
        <w:t>0</w:t>
      </w:r>
      <w:r w:rsidR="00EF3B2B">
        <w:t>01</w:t>
      </w:r>
      <w:r w:rsidR="00E66041">
        <w:t xml:space="preserve"> </w:t>
      </w:r>
      <w:r w:rsidR="006D10DC">
        <w:t xml:space="preserve">to </w:t>
      </w:r>
      <w:r w:rsidR="00EF3B2B">
        <w:t>362.7</w:t>
      </w:r>
      <w:r w:rsidR="006D10DC">
        <w:t xml:space="preserve"> </w:t>
      </w:r>
      <w:r w:rsidR="005A5C27">
        <w:t>in C</w:t>
      </w:r>
      <w:r w:rsidR="005A5C27">
        <w:rPr>
          <w:vertAlign w:val="subscript"/>
        </w:rPr>
        <w:t xml:space="preserve">4 </w:t>
      </w:r>
      <w:r w:rsidR="005A5C27">
        <w:t xml:space="preserve">species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r w:rsidR="00E66041">
        <w:t xml:space="preserve"> </w:t>
      </w:r>
    </w:p>
    <w:p w14:paraId="550E356C" w14:textId="412C9398" w:rsidR="00C04141" w:rsidRDefault="00280E58" w:rsidP="005A5C27">
      <w:pPr>
        <w:autoSpaceDE w:val="0"/>
        <w:autoSpaceDN w:val="0"/>
        <w:adjustRightInd w:val="0"/>
        <w:spacing w:line="360" w:lineRule="auto"/>
        <w:ind w:firstLine="720"/>
      </w:pPr>
      <w:r>
        <w:t xml:space="preserve">Mean </w:t>
      </w:r>
      <w:r w:rsidRPr="000C63A9">
        <w:rPr>
          <w:i/>
          <w:iCs/>
          <w:lang w:val="el-GR"/>
        </w:rPr>
        <w:t>β</w:t>
      </w:r>
      <w:r>
        <w:t xml:space="preserve"> </w:t>
      </w:r>
      <w:r w:rsidR="00A378D3">
        <w:t xml:space="preserve">values </w:t>
      </w:r>
      <w:r>
        <w:t>i</w:t>
      </w:r>
      <w:r w:rsidR="005E59CF">
        <w:t>n both C</w:t>
      </w:r>
      <w:r w:rsidR="005E59CF">
        <w:rPr>
          <w:vertAlign w:val="subscript"/>
        </w:rPr>
        <w:t>3</w:t>
      </w:r>
      <w:r w:rsidR="005E59CF">
        <w:t xml:space="preserve"> and C</w:t>
      </w:r>
      <w:r w:rsidR="005E59CF">
        <w:rPr>
          <w:vertAlign w:val="subscript"/>
        </w:rPr>
        <w:t>4</w:t>
      </w:r>
      <w:r w:rsidR="005E59CF">
        <w:t xml:space="preserve"> species</w:t>
      </w:r>
      <w:r>
        <w:t xml:space="preserve"> were consistently </w:t>
      </w:r>
      <w:r w:rsidR="009B39BE">
        <w:t>greater</w:t>
      </w:r>
      <w:r w:rsidR="00EF3B2B">
        <w:t xml:space="preserve"> </w:t>
      </w:r>
      <w:r>
        <w:t xml:space="preserve">than </w:t>
      </w:r>
      <w:r w:rsidR="00DB6EA3">
        <w:t>those</w:t>
      </w:r>
      <w:r>
        <w:t xml:space="preserve"> currently </w:t>
      </w:r>
      <w:r w:rsidR="00C06D0C">
        <w:t>parameterized</w:t>
      </w:r>
      <w:r>
        <w:t xml:space="preserve"> in optimality models</w:t>
      </w:r>
      <w:r w:rsidR="00723922">
        <w:t xml:space="preserve">, </w:t>
      </w:r>
      <w:r w:rsidR="00EF3B2B">
        <w:t xml:space="preserve">suggesting that </w:t>
      </w:r>
      <w:r w:rsidR="005A5C27">
        <w:t>measured plants</w:t>
      </w:r>
      <w:r w:rsidR="00EF3B2B">
        <w:t xml:space="preserve"> either had greater costs of acquiring and using nitrogen or </w:t>
      </w:r>
      <w:commentRangeStart w:id="44"/>
      <w:r w:rsidR="00EF3B2B">
        <w:t xml:space="preserve">reduced costs of acquiring and using </w:t>
      </w:r>
      <w:r w:rsidR="005A5C27">
        <w:t>water</w:t>
      </w:r>
      <w:r w:rsidR="00EF3B2B">
        <w:t xml:space="preserve"> </w:t>
      </w:r>
      <w:commentRangeEnd w:id="44"/>
      <w:r w:rsidR="00394F2B">
        <w:rPr>
          <w:rStyle w:val="CommentReference"/>
          <w:rFonts w:eastAsiaTheme="minorHAnsi" w:cs="Times New Roman (Body CS)"/>
        </w:rPr>
        <w:commentReference w:id="44"/>
      </w:r>
      <w:r w:rsidR="00EF3B2B">
        <w:t>relative to the global mean</w:t>
      </w:r>
      <w:r w:rsidR="005A5C27">
        <w:t xml:space="preserve"> values used to parameterize models. </w:t>
      </w:r>
      <w:commentRangeStart w:id="45"/>
      <w:r w:rsidR="005A5C27">
        <w:t xml:space="preserve">Greater </w:t>
      </w:r>
      <w:r w:rsidR="005A5C27" w:rsidRPr="000C63A9">
        <w:rPr>
          <w:i/>
          <w:iCs/>
          <w:lang w:val="el-GR"/>
        </w:rPr>
        <w:t>β</w:t>
      </w:r>
      <w:r w:rsidR="005A5C27">
        <w:t xml:space="preserve"> </w:t>
      </w:r>
      <w:r w:rsidR="009B39BE">
        <w:t xml:space="preserve">values </w:t>
      </w:r>
      <w:r w:rsidR="005A5C27">
        <w:t xml:space="preserve">in this study may have been more strongly driven by shifts in the cost of acquiring and using nitrogen, as </w:t>
      </w:r>
      <w:r w:rsidR="005A5C27" w:rsidRPr="000C63A9">
        <w:rPr>
          <w:i/>
          <w:iCs/>
          <w:lang w:val="el-GR"/>
        </w:rPr>
        <w:t>β</w:t>
      </w:r>
      <w:r w:rsidR="005A5C27">
        <w:t xml:space="preserve"> was not strongly linked to soil moisture</w:t>
      </w:r>
      <w:r w:rsidR="00EF3B2B">
        <w:t>.</w:t>
      </w:r>
      <w:commentRangeEnd w:id="45"/>
      <w:r w:rsidR="00394F2B">
        <w:rPr>
          <w:rStyle w:val="CommentReference"/>
          <w:rFonts w:eastAsiaTheme="minorHAnsi" w:cs="Times New Roman (Body CS)"/>
        </w:rPr>
        <w:commentReference w:id="45"/>
      </w:r>
      <w:r w:rsidR="00EF3B2B">
        <w:t xml:space="preserve"> </w:t>
      </w:r>
      <w:r w:rsidR="009B39BE">
        <w:t>Regardless</w:t>
      </w:r>
      <w:r w:rsidR="00723922">
        <w:t>,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t>,</w:t>
      </w:r>
      <w:r w:rsidR="005E59CF">
        <w:t xml:space="preserve"> </w:t>
      </w:r>
      <w:r w:rsidR="00E66041">
        <w:t>suggest</w:t>
      </w:r>
      <w:r w:rsidR="006D10DC">
        <w:t>s</w:t>
      </w:r>
      <w:r w:rsidR="00E66041">
        <w:t xml:space="preserve"> that the use of </w:t>
      </w:r>
      <w:r w:rsidR="009B39BE">
        <w:t xml:space="preserve">a </w:t>
      </w:r>
      <w:r w:rsidR="00E66041">
        <w:t>constant</w:t>
      </w:r>
      <w:r w:rsidR="009B39BE">
        <w:t xml:space="preserve"> parameterized</w:t>
      </w:r>
      <w:r w:rsidR="00E66041">
        <w:t xml:space="preserve"> </w:t>
      </w:r>
      <w:r w:rsidR="00B626C6" w:rsidRPr="000C63A9">
        <w:rPr>
          <w:i/>
          <w:iCs/>
          <w:lang w:val="el-GR"/>
        </w:rPr>
        <w:t>β</w:t>
      </w:r>
      <w:r w:rsidR="00B626C6">
        <w:t xml:space="preserve"> </w:t>
      </w:r>
      <w:r w:rsidR="005A5C27">
        <w:t>in optimality model</w:t>
      </w:r>
      <w:r w:rsidR="009B39BE">
        <w:t xml:space="preserve"> variant</w:t>
      </w:r>
      <w:r w:rsidR="005A5C27">
        <w:t>s</w:t>
      </w:r>
      <w:r w:rsidR="00EF3B2B">
        <w:t xml:space="preserve"> </w:t>
      </w:r>
      <w:r w:rsidR="00B626C6">
        <w:t xml:space="preserve">may contribute to </w:t>
      </w:r>
      <w:r w:rsidR="009F0B72">
        <w:t xml:space="preserve">erroneous errors when </w:t>
      </w:r>
      <w:r w:rsidR="006D10DC">
        <w:t>conducting</w:t>
      </w:r>
      <w:r w:rsidR="00E66041">
        <w:t xml:space="preserve"> </w:t>
      </w:r>
      <w:r w:rsidR="009F0B72">
        <w:t>model simulations</w:t>
      </w:r>
      <w:r w:rsidR="00B626C6">
        <w:t xml:space="preserve">. </w:t>
      </w:r>
      <w:r w:rsidR="00C06D0C">
        <w:t xml:space="preserve">Results from this experiment build on suggestions from </w:t>
      </w:r>
      <w:r w:rsidR="00923F9A">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2017)","manualFormatting":"Wang et al. (2017a)","plainTextFormattedCitation":"(Wang et al. 2017)","previouslyFormattedCitation":"(Wang et al. 2017)"},"properties":{"noteIndex":0},"schema":"https://github.com/citation-style-language/schema/raw/master/csl-citation.json"}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w:t>
      </w:r>
      <w:commentRangeStart w:id="46"/>
      <w:r w:rsidR="00E66041">
        <w:t xml:space="preserve">dynamic </w:t>
      </w:r>
      <w:r w:rsidR="00E66041" w:rsidRPr="000C63A9">
        <w:rPr>
          <w:i/>
          <w:iCs/>
          <w:lang w:val="el-GR"/>
        </w:rPr>
        <w:t>β</w:t>
      </w:r>
      <w:r w:rsidR="00EF3B2B">
        <w:t xml:space="preserve"> values</w:t>
      </w:r>
      <w:commentRangeEnd w:id="46"/>
      <w:r w:rsidR="00394F2B">
        <w:rPr>
          <w:rStyle w:val="CommentReference"/>
          <w:rFonts w:eastAsiaTheme="minorHAnsi" w:cs="Times New Roman (Body CS)"/>
        </w:rPr>
        <w:commentReference w:id="46"/>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1CA666A4" w:rsidR="00280E58" w:rsidRPr="00723922" w:rsidRDefault="00D10086" w:rsidP="00EF3B2B">
      <w:pPr>
        <w:spacing w:line="360" w:lineRule="auto"/>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744636">
        <w:rPr>
          <w:color w:val="000000" w:themeColor="text1"/>
        </w:rPr>
        <w:t>nitrogen availability</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r w:rsidR="003D0D91" w:rsidRPr="003D0D91">
        <w:rPr>
          <w:color w:val="000000" w:themeColor="text1"/>
          <w:lang w:val="en-GB"/>
        </w:rPr>
        <w:t>obseRvations</w:t>
      </w:r>
      <w:proofErr w:type="spell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6A7AF60F"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r w:rsidR="005A5C27">
        <w:rPr>
          <w:color w:val="000000" w:themeColor="text1"/>
        </w:rPr>
        <w:t xml:space="preserve"> All authors contributed to manuscript feedback.</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4984342F" w14:textId="5DDD6E2D" w:rsidR="003051E3" w:rsidRPr="003051E3" w:rsidRDefault="00AA3362" w:rsidP="003051E3">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051E3" w:rsidRPr="003051E3">
        <w:rPr>
          <w:noProof/>
        </w:rPr>
        <w:t>Adams, M. A., T. L. Turnbull, J. I. Sprent, and N. Buchmann. 2016. Legumes are different: Leaf nitrogen, photosynthesis, and water use efficiency. Proceedings of the National Academy of Sciences of the United States of America 113:4098–4103.</w:t>
      </w:r>
    </w:p>
    <w:p w14:paraId="6FD2CFCE"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Bae, K., T. J. Fahey, R. D. Yanai, and M. Fisk. 2015. Soil nitrogen availability affects belowground carbon allocation and soil respiration in northern hardwood forests of New Hampshire. Ecosystems 18:1179–1191.</w:t>
      </w:r>
    </w:p>
    <w:p w14:paraId="057AFEC9"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Bates, D., M. Mächler, B. Bolker, and S. Walker. 2015. Fitting linear mixed-effects models using lme4. Journal of Statistical Software 67:1–48.</w:t>
      </w:r>
    </w:p>
    <w:p w14:paraId="5A8D1CB1"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Bloomfield, K. J., B. D. Stocker, T. F. Keenan, and I. C. Prentice. 2022. Environmental controls on the light use efficiency of terrestrial gross primary production. Global Change Biology:0–2.</w:t>
      </w:r>
    </w:p>
    <w:p w14:paraId="72928A90"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Booth, B. B. B., C. D. Jones, M. Collins, I. J. Totterdell, P. M. Cox, S. Sitch, C. Huntingford, R. A. Betts, G. R. Harris, and J. Lloyd. 2012. High sensitivity of future global warming to land carbon cycle processes. Environmental Research Letters 7:024002.</w:t>
      </w:r>
    </w:p>
    <w:p w14:paraId="7ADAB576"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3707983"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3051E3">
        <w:rPr>
          <w:noProof/>
          <w:vertAlign w:val="subscript"/>
        </w:rPr>
        <w:t>3</w:t>
      </w:r>
      <w:r w:rsidRPr="003051E3">
        <w:rPr>
          <w:noProof/>
        </w:rPr>
        <w:t xml:space="preserve"> plants worldwide. Global Ecology and Biogeography 27:1056–1067.</w:t>
      </w:r>
    </w:p>
    <w:p w14:paraId="7CF263FD"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Cramer, W., and I. C. Prentice. 1988. Simulation of regional soil moisture deficits on a European scale. Norsk Geografisk Tidsskrift - Norwegian Journal of Geography 42:149–151.</w:t>
      </w:r>
    </w:p>
    <w:p w14:paraId="79F2D319"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73995F63"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 xml:space="preserve">Davies-Barnard, T., J. Meyerholt, S. Zaehle, P. Friedlingstein, V. Brovkin, Y. Fan, R. A. Fisher, </w:t>
      </w:r>
      <w:r w:rsidRPr="003051E3">
        <w:rPr>
          <w:noProof/>
        </w:rPr>
        <w:lastRenderedPageBreak/>
        <w:t>C. D. Jones, H. Lee, D. Peano, B. Smith, D. Wårlind, and A. J. Wiltshire. 2020. Nitrogen cycling in CMIP6 land surface models: progress and limitations. Biogeosciences 17:5129–5148.</w:t>
      </w:r>
    </w:p>
    <w:p w14:paraId="5DED5C2A"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5F59331"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Dong, N., I. C. Prentice, B. J. Evans, S. Caddy-Retalic, A. J. Lowe, and I. J. Wright. 2017. Leaf nitrogen from first principles: field evidence for adaptive variation with climate. Biogeosciences 14:481–495.</w:t>
      </w:r>
    </w:p>
    <w:p w14:paraId="691CBA21"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Dong, N., I. C. Prentice, I. J. Wright, B. J. Evans, H. F. Togashi, S. Caddy-Retalic, F. A. McInerney, B. Sparrow, E. Leitch, and A. J. Lowe. 2020. Components of leaf‐trait variation along environmental gradients. New Phytologist 228:82–94.</w:t>
      </w:r>
    </w:p>
    <w:p w14:paraId="0E1D839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Dong, N., I. C. Prentice, I. J. Wright, H. Wang, O. K. Atkin, K. J. Bloomfield, T. F. Domingues, S. M. Gleason, V. Maire, Y. Onoda, H. Poorter, and N. G. Smith. 2022. Leaf nitrogen from the perspective of optimal plant function. Journal of Ecology 110:2585–2602.</w:t>
      </w:r>
    </w:p>
    <w:p w14:paraId="1D4E1E82"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Eamus, D., N. Boulain, J. Cleverly, and D. D. Breshears. 2013. Global change-type drought-induced tree mortality: Vapor pressure deficit is more important than temperature per se in causing decline in tree health. Ecology and Evolution 3:2711–2729.</w:t>
      </w:r>
    </w:p>
    <w:p w14:paraId="58F5353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520796EF"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Evans, J. R. 1989a. Partitioning of nitrogen between and within leaves grown under different irradiances. Functional Plant Biology 16:533.</w:t>
      </w:r>
    </w:p>
    <w:p w14:paraId="083636C1"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Evans, J. R. 1989b. Photosynthesis and nitrogen relationships in leaves of C</w:t>
      </w:r>
      <w:r w:rsidRPr="003051E3">
        <w:rPr>
          <w:noProof/>
          <w:vertAlign w:val="subscript"/>
        </w:rPr>
        <w:t>3</w:t>
      </w:r>
      <w:r w:rsidRPr="003051E3">
        <w:rPr>
          <w:noProof/>
        </w:rPr>
        <w:t xml:space="preserve"> plants. Oecologia 78:9–19.</w:t>
      </w:r>
    </w:p>
    <w:p w14:paraId="22DF3B1E"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Evans, J. R., and J. R. Seemann. 1989. The allocation of protein nitrogen in the photosynthetic apparatus: costs, consequences, and control. Photosynthesis 8:183–205.</w:t>
      </w:r>
    </w:p>
    <w:p w14:paraId="68EBBFCB"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Farquhar, G. D., J. R. Ehleringer, and K. T. Hubick. 1989. Carbon Isotope Discrimination and Photosynthesis. Annual Review of Plant Physiology and Plant Molecular Biology 40:503–</w:t>
      </w:r>
      <w:r w:rsidRPr="003051E3">
        <w:rPr>
          <w:noProof/>
        </w:rPr>
        <w:lastRenderedPageBreak/>
        <w:t>537.</w:t>
      </w:r>
    </w:p>
    <w:p w14:paraId="3729BD0B"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574610DB"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 xml:space="preserve">Field, C. B., and H. A. Mooney. 1986. The photosynthesis-nitrogen relationship in wild plants. Pages 25–55 </w:t>
      </w:r>
      <w:r w:rsidRPr="003051E3">
        <w:rPr>
          <w:i/>
          <w:iCs/>
          <w:noProof/>
        </w:rPr>
        <w:t>in</w:t>
      </w:r>
      <w:r w:rsidRPr="003051E3">
        <w:rPr>
          <w:noProof/>
        </w:rPr>
        <w:t xml:space="preserve"> T. J. Givnish, editor. On the Economy of Plant Form and Function. Cambridge University Press, Cambridge.</w:t>
      </w:r>
    </w:p>
    <w:p w14:paraId="360194CD"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5B63DE2"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Fox, J., and S. Weisberg. 2019. An R companion to applied regression. Third edit. Sage, Thousand Oaks, California.</w:t>
      </w:r>
    </w:p>
    <w:p w14:paraId="6B70F6E4"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 xml:space="preserve">Ghannoum, O., J. R. Evans, and S. von Caemmerer. 2011. Nitrogen and water use efficiency of C4 plants. Pages 129–146 </w:t>
      </w:r>
      <w:r w:rsidRPr="003051E3">
        <w:rPr>
          <w:i/>
          <w:iCs/>
          <w:noProof/>
        </w:rPr>
        <w:t>in</w:t>
      </w:r>
      <w:r w:rsidRPr="003051E3">
        <w:rPr>
          <w:noProof/>
        </w:rPr>
        <w:t xml:space="preserve"> A. S. Raghavendra and R. F. Sage, editors. C4 Photosynthesis and Related CO2 Concentrating Mechanisms. Springer.</w:t>
      </w:r>
    </w:p>
    <w:p w14:paraId="67BC8954"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Grossiord, C., T. N. Buckley, L. A. Cernusak, K. A. Novick, B. Poulter, R. T. W. Siegwolf, J. S. Sperry, and N. G. McDowell. 2020. Plant responses to rising vapor pressure deficit. New Phytologist 226:1550–1566.</w:t>
      </w:r>
    </w:p>
    <w:p w14:paraId="46ED4923"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Hijmans, R. J. 2022. terra: Spatial Data Analysis.</w:t>
      </w:r>
    </w:p>
    <w:p w14:paraId="181B9397"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 xml:space="preserve">Huber, M. L., R. A. Perkins, A. Laesecke, D. G. Friend, J. V Sengers, M. J. Assael, I. N. Metaxa, E. Vogel, R. Mareš, and K. Miyagawa. 2009. New international formulation for the </w:t>
      </w:r>
      <w:r w:rsidRPr="003051E3">
        <w:rPr>
          <w:noProof/>
        </w:rPr>
        <w:lastRenderedPageBreak/>
        <w:t>viscosity of H2 O. Journal of Physical and Chemical Reference Data 38:101–125.</w:t>
      </w:r>
    </w:p>
    <w:p w14:paraId="74F9D375"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Hungate, B. A., J. S. Dukes, M. R. Shaw, Y. Luo, and C. B. Field. 2003. Nitrogen and climate change. Science 302:1512–1513.</w:t>
      </w:r>
    </w:p>
    <w:p w14:paraId="2F3213E9"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2F32946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Kachurina, O. M., H. Zhang, W. R. Raun, and E. G. Krenzer. 2000. Simultaneous determination of soil aluminum, ammonium- and nitrate- nitrogen using 1 M potassium chloride. Communications in Soil Science and Plant Analysis 31:893–903.</w:t>
      </w:r>
    </w:p>
    <w:p w14:paraId="42742D8D"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Katabuchi, M. 2015. LeafArea: An R package for rapid digital analysis of leaf area. Ecological Research 30:1073–1077.</w:t>
      </w:r>
    </w:p>
    <w:p w14:paraId="7E0456E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Kattge, J., W. Knorr, T. Raddatz, and C. Wirth. 2009. Quantifying photosynthetic capacity and its relationship to leaf nitrogen content for global-scale terrestrial biosphere models. Global Change Biology 15:976–991.</w:t>
      </w:r>
    </w:p>
    <w:p w14:paraId="0786F693"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 xml:space="preserve">Keeney, D. R., and D. W. Nelson. 1983. Nitrogen—Inorganic Forms. Pages 643–698 </w:t>
      </w:r>
      <w:r w:rsidRPr="003051E3">
        <w:rPr>
          <w:i/>
          <w:iCs/>
          <w:noProof/>
        </w:rPr>
        <w:t>in</w:t>
      </w:r>
      <w:r w:rsidRPr="003051E3">
        <w:rPr>
          <w:noProof/>
        </w:rPr>
        <w:t xml:space="preserve"> A. L. Page, editor. Methods of Soil Analysis. 2nd edition. ASA and SSSA, Madison, WI, USA.</w:t>
      </w:r>
    </w:p>
    <w:p w14:paraId="5FAE154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Kenward, M. G., and J. H. Roger. 1997. Small Sample Inference for Fixed Effects from Restricted Maximum Likelihood. Biometrics 53:983.</w:t>
      </w:r>
    </w:p>
    <w:p w14:paraId="3473479E"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Knorr, W., and M. Heimann. 2001. Uncertainties in global terrestrial biosphere modeling: 1. A comprehensive sensitivity analysis with a new photosynthesis and energy balance scheme. Global Biogeochemical Cycles 15:207–225.</w:t>
      </w:r>
    </w:p>
    <w:p w14:paraId="458F57C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Lavergne, A., D. Sandoval, V. J. Hare, H. Graven, and I. C. Prentice. 2020. Impacts of soil water stress on the acclimated stomatal limitation of photosynthesis: Insights from stable carbon isotope data. Global Change Biology 26:7158–7172.</w:t>
      </w:r>
    </w:p>
    <w:p w14:paraId="27277644"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w:t>
      </w:r>
      <w:r w:rsidRPr="003051E3">
        <w:rPr>
          <w:noProof/>
        </w:rPr>
        <w:lastRenderedPageBreak/>
        <w:t>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2FF0C3AE"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LeBauer, D. S., and K. Treseder. 2008. Nitrogen limitation of net primary productivity in terrestrial ecosystems is globally distributed. Ecology 89:371–379.</w:t>
      </w:r>
    </w:p>
    <w:p w14:paraId="428FADCC"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Lefcheck, J. S. 2016. piecewiseSEM: Piecewise structural equation modelling in r for ecology, evolution, and systematics. Methods in Ecology and Evolution 7:573–579.</w:t>
      </w:r>
    </w:p>
    <w:p w14:paraId="1D0B3ECF"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Lenth, R. 2019. emmeans: estimated marginal means, aka least-squares means.</w:t>
      </w:r>
    </w:p>
    <w:p w14:paraId="53753A8E"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Li, W., H. Zhang, G. Huang, R. Liu, H. Wu, C. Zhao, and N. G. McDowell. 2020. Effects of nitrogen enrichment on tree carbon allocation: A global synthesis. Global Ecology and Biogeography 29:573–589.</w:t>
      </w:r>
    </w:p>
    <w:p w14:paraId="53542BA2"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Liang, X., T. Zhang, X. Lu, D. S. Ellsworth, H. BassiriRad, C. You, D. Wang, P. He, Q. Deng, H. Liu, J. Mo, and Q. Ye. 2020. Global response patterns of plant photosynthesis to nitrogen addition: A meta‐analysis. Global Change Biology 26:3585–3600.</w:t>
      </w:r>
    </w:p>
    <w:p w14:paraId="5F1ABBB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López, J., D. A. Way, and W. Sadok. 2021. Systemic effects of rising atmospheric vapor pressure deficit on plant physiology and productivity. Global Change Biology 27:1704–1720.</w:t>
      </w:r>
    </w:p>
    <w:p w14:paraId="1FA061D4"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66D5CFA4"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Luo, X., T. F. Keenan, J. M. Chen, H. Croft, I. C. Prentice, N. G. Smith, A. P. Walker, H. Wang, R. Wang, C. Xu, and Y. Zhang. 2021. Global variation in the fraction of leaf nitrogen allocated to photosynthesis. Nature Communications 12:4866.</w:t>
      </w:r>
    </w:p>
    <w:p w14:paraId="338BA750"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 xml:space="preserve">Novick, K. A., D. L. Ficklin, P. C. Stoy, C. A. Williams, G. Bohrer, A. C. Oishi, S. A. Papuga, P. D. Blanken, A. Noormets, B. N. Sulman, R. L. Scott, L. Wang, and R. P. Phillips. 2016. The increasing importance of atmospheric demand for ecosystem water and carbon fluxes. </w:t>
      </w:r>
      <w:r w:rsidRPr="003051E3">
        <w:rPr>
          <w:noProof/>
        </w:rPr>
        <w:lastRenderedPageBreak/>
        <w:t>Nature Climate Change 6:1023–1027.</w:t>
      </w:r>
    </w:p>
    <w:p w14:paraId="0F9E6EA6"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Onoda, Y., K. Hikosaka, and T. Hirose. 2004. Allocation of nitrogen to cell walls decreases photosynthetic nitrogen-use efficiency. Functional Ecology 18:419–425.</w:t>
      </w:r>
    </w:p>
    <w:p w14:paraId="4C078DD3"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Onoda, Y., I. J. Wright, J. R. Evans, K. Hikosaka, K. Kitajima, Ü. Niinemets, H. Poorter, T. Tosens, and M. Westoby. 2017. Physiological and structural tradeoffs underlying the leaf economics spectrum. New Phytologist 214:1447–1463.</w:t>
      </w:r>
    </w:p>
    <w:p w14:paraId="58D8C85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Oren, R., J. S. Sperry, G. G. Katul, D. E. Pataki, B. E. Ewers, N. Phillips, and K. V. R. Schäfer. 1999. Survey and synthesis of intra- and interspecific variation in stomatal sensitivity to vapour pressure deficit. Plant, Cell and Environment 22:1515–1526.</w:t>
      </w:r>
    </w:p>
    <w:p w14:paraId="0F8AB901"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Paillassa, J., I. J. Wright, I. C. Prentice, S. Pepin, N. G. Smith, G. Ethier, A. C. Westerband, L. J. Lamarque, H. Wang, W. K. Cornwell, and V. Maire. 2020. When and where soil is important to modify the carbon and water economy of leaves. New Phytologist 228:121–135.</w:t>
      </w:r>
    </w:p>
    <w:p w14:paraId="57E81774"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Peng, Y., K. J. Bloomfield, L. A. Cernusak, T. F. Domingues, and I. C. Prentice. 2021. Global climate and nutrient controls of photosynthetic capacity. Communications Biology 4:462.</w:t>
      </w:r>
    </w:p>
    <w:p w14:paraId="7DD8B0E7"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Perkowski, E. A., D. W. Frey, C. L. Goodale, and N. G. Smith. (n.d.). Soil nitrogen availability modifies leaf nitrogen economics in mature temperate deciduous forests: a direct test of photosynthetic least-cos theory.</w:t>
      </w:r>
    </w:p>
    <w:p w14:paraId="7D07801B"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23CA851F"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Pinheiro, J., and D. Bates. 2022. nlme: linear and nonlinear mixed effects models.</w:t>
      </w:r>
    </w:p>
    <w:p w14:paraId="2B61ACBC"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Prentice, I. C., N. Dong, S. M. Gleason, V. Maire, and I. J. Wright. 2014. Balancing the costs of carbon gain and water transport: testing a new theoretical framework for plant functional ecology. Ecology Letters 17:82–91.</w:t>
      </w:r>
    </w:p>
    <w:p w14:paraId="5D2C842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Priestley, C. H. B., and R. J. Taylor. 1972. On the Assessment of Surface Heat Flux and Evaporation Using Large-Scale Parameters. Monthly Weather Review 100:81–92.</w:t>
      </w:r>
    </w:p>
    <w:p w14:paraId="0FD6E6E6"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4264BC67"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lastRenderedPageBreak/>
        <w:t>R Core Team. 2021. R: A language and environment for statistical computing. R Foundation for Statistical Computing, Vienna, Austria.</w:t>
      </w:r>
    </w:p>
    <w:p w14:paraId="2D9C93C3"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Reich, P. B. 2014. The world-wide ‘fast-slow’ plant economics spectrum: a traits manifesto. Journal of Ecology 102:275–301.</w:t>
      </w:r>
    </w:p>
    <w:p w14:paraId="6ADD593C"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Rogers, A. 2014. The use and misuse of V</w:t>
      </w:r>
      <w:r w:rsidRPr="003051E3">
        <w:rPr>
          <w:noProof/>
          <w:vertAlign w:val="subscript"/>
        </w:rPr>
        <w:t>c,max</w:t>
      </w:r>
      <w:r w:rsidRPr="003051E3">
        <w:rPr>
          <w:noProof/>
        </w:rPr>
        <w:t xml:space="preserve"> in Earth System Models. Photosynthesis Research 119:15–29.</w:t>
      </w:r>
    </w:p>
    <w:p w14:paraId="48B531E1"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6A4771E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 xml:space="preserve">Sage, R. F., and R. W. Pearcy. 1987. The nitrogen use efficiency of C3 and C4 plants: I. Leaf nitrogen, growth, and biomass partitioning in </w:t>
      </w:r>
      <w:r w:rsidRPr="003051E3">
        <w:rPr>
          <w:i/>
          <w:iCs/>
          <w:noProof/>
        </w:rPr>
        <w:t>Chenopodium album</w:t>
      </w:r>
      <w:r w:rsidRPr="003051E3">
        <w:rPr>
          <w:noProof/>
        </w:rPr>
        <w:t xml:space="preserve"> (L.) and </w:t>
      </w:r>
      <w:r w:rsidRPr="003051E3">
        <w:rPr>
          <w:i/>
          <w:iCs/>
          <w:noProof/>
        </w:rPr>
        <w:t>Amaranthus retroflexus</w:t>
      </w:r>
      <w:r w:rsidRPr="003051E3">
        <w:rPr>
          <w:noProof/>
        </w:rPr>
        <w:t xml:space="preserve"> (L.). Plant Physiology 84:954–958.</w:t>
      </w:r>
    </w:p>
    <w:p w14:paraId="51E9C412"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Saxton, K. E., and W. J. Rawls. 2006. Soil water characteristic estimates by texture and organic matter for hydrologic solutions. Soil Science Society of America Journal 70:1569–1578.</w:t>
      </w:r>
    </w:p>
    <w:p w14:paraId="1013CADF"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Schmitt, M. R., and G. E. Edwards. 1981. Photosynthetic capacity and nitrogen use efficiency of maize, wheat, and rice: A comparison between C3 and C4 photosynthesis. Journal of Experimental Botany 32:459–466.</w:t>
      </w:r>
    </w:p>
    <w:p w14:paraId="625A88CD"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Schneider, C. A., W. S. Rasband, and K. W. Eliceiri. 2012. NIH Image to ImageJ: 25 years of image analysis. Nature methods 9:671–675.</w:t>
      </w:r>
    </w:p>
    <w:p w14:paraId="463F1EBA"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Scott, H. G., and N. G. Smith. 2022. A Model of C4 Photosynthetic Acclimation Based on Least-Cost Optimality Theory Suitable for Earth System Model Incorporation. Journal of Advances in Modeling Earth Systems 14:1–16.</w:t>
      </w:r>
    </w:p>
    <w:p w14:paraId="7E8AA1E1"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Shi, M., J. B. Fisher, E. R. Brzostek, and R. P. Phillips. 2016. Carbon cost of plant nitrogen acquisition: Global carbon cycle impact from an improved plant nitrogen cycle in the Community Land Model. Global Change Biology 22:1299–1314.</w:t>
      </w:r>
    </w:p>
    <w:p w14:paraId="27712C8D"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Smith, B., D. Wärlind, A. Arneth, T. Hickler, P. Leadley, J. Siltberg, and S. Zaehle. 2014. Implications of incorporating N cycling and N limitations on primary production in an individual-based dynamic vegetation model. Biogeosciences 11:2027–2054.</w:t>
      </w:r>
    </w:p>
    <w:p w14:paraId="3BC6E1C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 xml:space="preserve">Smith, N. G., T. F. Keenan, I. C. Prentice, H. Wang, I. J. Wright, Ü. Niinemets, K. Y. Crous, T. F. Domingues, R. Guerrieri, F. oko Ishida, J. Kattge, E. L. Kruger, V. Maire, A. Rogers, S. </w:t>
      </w:r>
      <w:r w:rsidRPr="003051E3">
        <w:rPr>
          <w:noProof/>
        </w:rPr>
        <w:lastRenderedPageBreak/>
        <w:t>P. Serbin, L. Tarvainen, H. F. Togashi, P. A. Townsend, M. Wang, L. K. Weerasinghe, and S.-X. Zhou. 2019. Global photosynthetic capacity is optimized to the environment. Ecology Letters 22:506–517.</w:t>
      </w:r>
    </w:p>
    <w:p w14:paraId="57D09736"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7845DF7C"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Stocker, B. D., J. Zscheischler, T. F. Keenan, I. C. Prentice, J. Peñuelas, and S. I. Seneviratne. 2018. Quantifying soil moisture impacts on light use efficiency across biomes. New Phytologist 218:1430–1449.</w:t>
      </w:r>
    </w:p>
    <w:p w14:paraId="2B9B9554"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Sulman, B. N., D. T. Roman, K. Yi, L. Wang, R. P. Phillips, and K. A. Novick. 2016. High atmospheric demand for water can limit forest carbon uptake and transpiration as severely as dry soil. Geophysical Research Letters 43:9686–9695.</w:t>
      </w:r>
    </w:p>
    <w:p w14:paraId="0ABC85F8"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Thieurmel, B., and A. Elmarhraoui. 2019. suncalc: Compute sun position, sunlight phases, moon position, and lunar phase.</w:t>
      </w:r>
    </w:p>
    <w:p w14:paraId="7D6C3562"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USDA NRCS. 2022. The PLANTS Database. (http://plants.usda.gov, 18 November 2022). National Plant Data Team, Greensboro, NC 27401-4901 USA.</w:t>
      </w:r>
    </w:p>
    <w:p w14:paraId="3B48FCF1"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A1C8BA1"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342596C6"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Wang, H., I. C. Prentice, T. F. Keenan, T. W. Davis, I. J. Wright, W. K. Cornwell, B. J. Evans, and C. Peng. 2017. Towards a universal model for carbon dioxide uptake by plants. Nature Plants 3:734–741.</w:t>
      </w:r>
    </w:p>
    <w:p w14:paraId="21160A5D"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Wang, H., I. C. Prentice, I. J. Wright, D. I. Warton, S. Qiao, X. Xu, J. Zhou, K. Kikuzawa, and N. C. Stenseth. 2023. Leaf economics fundamentals explained by optimality principles. Science Advances 9:eadd566.</w:t>
      </w:r>
    </w:p>
    <w:p w14:paraId="659862DB"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lastRenderedPageBreak/>
        <w:t>Waring, E. F., E. A. Perkowski, and N. G. Smith. 2023. Soil nitrogen fertilization reduces relative leaf nitrogen allocation to photosynthesis. Journal of Experimental Botany.</w:t>
      </w:r>
    </w:p>
    <w:p w14:paraId="221559EE"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2827C84B"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Wieder, W. R., C. C. Cleveland, W. K. Smith, and K. Todd-Brown. 2015. Future productivity and carbon storage limited by terrestrial nutrient availability. Nature Geoscience 8:441–444.</w:t>
      </w:r>
    </w:p>
    <w:p w14:paraId="193BAE01"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Wright, I. J., P. B. Reich, and M. Westoby. 2003. Least-cost input mixtures of water and nitrogen for photosynthesis. The American Naturalist 161:98–111.</w:t>
      </w:r>
    </w:p>
    <w:p w14:paraId="218F1E27"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0A848414"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18CBB8CD" w14:textId="77777777" w:rsidR="003051E3" w:rsidRPr="003051E3" w:rsidRDefault="003051E3" w:rsidP="003051E3">
      <w:pPr>
        <w:widowControl w:val="0"/>
        <w:autoSpaceDE w:val="0"/>
        <w:autoSpaceDN w:val="0"/>
        <w:adjustRightInd w:val="0"/>
        <w:spacing w:line="360" w:lineRule="auto"/>
        <w:ind w:left="480" w:hanging="480"/>
        <w:rPr>
          <w:noProof/>
        </w:rPr>
      </w:pPr>
      <w:r w:rsidRPr="003051E3">
        <w:rPr>
          <w:noProof/>
        </w:rPr>
        <w:t>Ziehn, T., J. Kattge, W. Knorr, and M. Scholze. 2011. Improving the predictability of global CO</w:t>
      </w:r>
      <w:r w:rsidRPr="003051E3">
        <w:rPr>
          <w:noProof/>
          <w:vertAlign w:val="subscript"/>
        </w:rPr>
        <w:t>2</w:t>
      </w:r>
      <w:r w:rsidRPr="003051E3">
        <w:rPr>
          <w:noProof/>
        </w:rPr>
        <w:t xml:space="preserve"> assimilation rates under climate change. Geophysical Research Letters 38:L10404.</w:t>
      </w:r>
    </w:p>
    <w:p w14:paraId="58BCB247" w14:textId="5A7D5987" w:rsidR="00AA3362" w:rsidRPr="00AA3362" w:rsidRDefault="00AA3362" w:rsidP="003051E3">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17T14:39:00Z" w:initials="SN">
    <w:p w14:paraId="60063E83" w14:textId="432C0837" w:rsidR="008F2304" w:rsidRDefault="008F2304">
      <w:pPr>
        <w:pStyle w:val="CommentText"/>
      </w:pPr>
      <w:r>
        <w:rPr>
          <w:rStyle w:val="CommentReference"/>
        </w:rPr>
        <w:annotationRef/>
      </w:r>
      <w:r>
        <w:t>I think the title is good, but maybe a little wordy. Could remove “relative” and/or the end starting with “across”</w:t>
      </w:r>
    </w:p>
  </w:comment>
  <w:comment w:id="1" w:author="Smith, Nick" w:date="2023-07-18T09:00:00Z" w:initials="SN">
    <w:p w14:paraId="5FF0EA0C" w14:textId="6F674242" w:rsidR="00C8219D" w:rsidRDefault="00C8219D">
      <w:pPr>
        <w:pStyle w:val="CommentText"/>
      </w:pPr>
      <w:r>
        <w:rPr>
          <w:rStyle w:val="CommentReference"/>
        </w:rPr>
        <w:annotationRef/>
      </w:r>
      <w:r>
        <w:t>Could note how many this was (or %)</w:t>
      </w:r>
    </w:p>
  </w:comment>
  <w:comment w:id="2" w:author="Smith, Nick" w:date="2023-07-18T09:00:00Z" w:initials="SN">
    <w:p w14:paraId="22478056" w14:textId="13B2BA19" w:rsidR="00C8219D" w:rsidRDefault="00C8219D">
      <w:pPr>
        <w:pStyle w:val="CommentText"/>
      </w:pPr>
      <w:r>
        <w:rPr>
          <w:rStyle w:val="CommentReference"/>
        </w:rPr>
        <w:annotationRef/>
      </w:r>
      <w:r>
        <w:t>Could provide this</w:t>
      </w:r>
    </w:p>
  </w:comment>
  <w:comment w:id="3" w:author="Smith, Nick" w:date="2023-07-18T09:01:00Z" w:initials="SN">
    <w:p w14:paraId="664837C1" w14:textId="3C0CAAD0" w:rsidR="00B05393" w:rsidRDefault="00B05393">
      <w:pPr>
        <w:pStyle w:val="CommentText"/>
      </w:pPr>
      <w:r>
        <w:rPr>
          <w:rStyle w:val="CommentReference"/>
        </w:rPr>
        <w:annotationRef/>
      </w:r>
      <w:r>
        <w:t>Could provide equation</w:t>
      </w:r>
    </w:p>
  </w:comment>
  <w:comment w:id="4" w:author="Smith, Nick" w:date="2023-07-18T09:02:00Z" w:initials="SN">
    <w:p w14:paraId="1B6340D4" w14:textId="2E620AFE" w:rsidR="00B05393" w:rsidRDefault="00B05393">
      <w:pPr>
        <w:pStyle w:val="CommentText"/>
      </w:pPr>
      <w:r>
        <w:rPr>
          <w:rStyle w:val="CommentReference"/>
        </w:rPr>
        <w:annotationRef/>
      </w:r>
      <w:r>
        <w:t>Could also provide equation</w:t>
      </w:r>
    </w:p>
  </w:comment>
  <w:comment w:id="5" w:author="Smith, Nick" w:date="2023-07-18T09:02:00Z" w:initials="SN">
    <w:p w14:paraId="706E94C5" w14:textId="66BAA32B" w:rsidR="00B05393" w:rsidRDefault="00B05393">
      <w:pPr>
        <w:pStyle w:val="CommentText"/>
      </w:pPr>
      <w:r>
        <w:rPr>
          <w:rStyle w:val="CommentReference"/>
        </w:rPr>
        <w:annotationRef/>
      </w:r>
      <w:r>
        <w:t>Same as above…this could just be a general equation for the elevation correction</w:t>
      </w:r>
    </w:p>
  </w:comment>
  <w:comment w:id="6" w:author="Smith, Nick" w:date="2023-07-18T09:03:00Z" w:initials="SN">
    <w:p w14:paraId="3B40EE40" w14:textId="7137C62C" w:rsidR="0019190B" w:rsidRDefault="0019190B">
      <w:pPr>
        <w:pStyle w:val="CommentText"/>
      </w:pPr>
      <w:r>
        <w:rPr>
          <w:rStyle w:val="CommentReference"/>
        </w:rPr>
        <w:annotationRef/>
      </w:r>
      <w:r>
        <w:t>If true, you might note that no other families known to include N fixers were sampled. I believe Alissar has a comprehensive list of N fixing species that you could corroborate with and cite</w:t>
      </w:r>
    </w:p>
  </w:comment>
  <w:comment w:id="7" w:author="Smith, Nick" w:date="2023-07-18T09:04:00Z" w:initials="SN">
    <w:p w14:paraId="46C889CA" w14:textId="6F8DD017" w:rsidR="0019190B" w:rsidRDefault="0019190B">
      <w:pPr>
        <w:pStyle w:val="CommentText"/>
      </w:pPr>
      <w:r>
        <w:rPr>
          <w:rStyle w:val="CommentReference"/>
        </w:rPr>
        <w:annotationRef/>
      </w:r>
      <w:r>
        <w:t>Are these numbers for individuals or species? Might include both</w:t>
      </w:r>
    </w:p>
  </w:comment>
  <w:comment w:id="11" w:author="Smith, Nick" w:date="2023-07-18T09:10:00Z" w:initials="SN">
    <w:p w14:paraId="40633348" w14:textId="4721571B" w:rsidR="003A15CB" w:rsidRDefault="003A15CB">
      <w:pPr>
        <w:pStyle w:val="CommentText"/>
      </w:pPr>
      <w:r>
        <w:rPr>
          <w:rStyle w:val="CommentReference"/>
        </w:rPr>
        <w:annotationRef/>
      </w:r>
      <w:r>
        <w:t>Since the models differ in their fixed effects structure (for good reason), you might consider reiterating that the structure is based on a priori hypotheses and restate them (e.g., soil properties, acquisition strategy, and photosynthetic capacity are thought to contribute to B).</w:t>
      </w:r>
    </w:p>
  </w:comment>
  <w:comment w:id="12" w:author="Smith, Nick" w:date="2023-07-18T09:07:00Z" w:initials="SN">
    <w:p w14:paraId="5A164CEA" w14:textId="2D6DD854" w:rsidR="003A15CB" w:rsidRDefault="003A15CB">
      <w:pPr>
        <w:pStyle w:val="CommentText"/>
      </w:pPr>
      <w:r>
        <w:rPr>
          <w:rStyle w:val="CommentReference"/>
        </w:rPr>
        <w:annotationRef/>
      </w:r>
      <w:r>
        <w:t>I’m wondering if there may be an issue with the mismatch between what is indicated here and the 7-day period used for the corrections above. Maybe not a problem, as you could argue that things acclimate on different time scales, but this might come up in peer review.</w:t>
      </w:r>
    </w:p>
  </w:comment>
  <w:comment w:id="13" w:author="Smith, Nick" w:date="2023-07-18T09:11:00Z" w:initials="SN">
    <w:p w14:paraId="2CE7949F" w14:textId="0D4EA1DF" w:rsidR="003A15CB" w:rsidRDefault="003A15CB">
      <w:pPr>
        <w:pStyle w:val="CommentText"/>
      </w:pPr>
      <w:r>
        <w:rPr>
          <w:rStyle w:val="CommentReference"/>
        </w:rPr>
        <w:annotationRef/>
      </w:r>
      <w:r>
        <w:t>See not above about justifying fixed effects structure. Here you might specifically highlight the inclusion of VPD. Another thing that could help is a figure with the a priori path diagram in the Intro that you could point to</w:t>
      </w:r>
    </w:p>
  </w:comment>
  <w:comment w:id="15" w:author="Smith, Nick" w:date="2023-07-18T09:16:00Z" w:initials="SN">
    <w:p w14:paraId="1CE75A95" w14:textId="78A37057" w:rsidR="00335DCA" w:rsidRDefault="00335DCA">
      <w:pPr>
        <w:pStyle w:val="CommentText"/>
      </w:pPr>
      <w:r>
        <w:rPr>
          <w:rStyle w:val="CommentReference"/>
        </w:rPr>
        <w:annotationRef/>
      </w:r>
      <w:r>
        <w:t>See above</w:t>
      </w:r>
    </w:p>
  </w:comment>
  <w:comment w:id="16" w:author="Smith, Nick" w:date="2023-07-18T09:27:00Z" w:initials="SN">
    <w:p w14:paraId="59589427" w14:textId="257C57C2" w:rsidR="00B240AE" w:rsidRDefault="00B240AE">
      <w:pPr>
        <w:pStyle w:val="CommentText"/>
      </w:pPr>
      <w:r>
        <w:rPr>
          <w:rStyle w:val="CommentReference"/>
        </w:rPr>
        <w:annotationRef/>
      </w:r>
      <w:r>
        <w:t>Why is the overall SM coefficient negative then?</w:t>
      </w:r>
    </w:p>
  </w:comment>
  <w:comment w:id="17" w:author="Smith, Nick" w:date="2023-07-18T09:29:00Z" w:initials="SN">
    <w:p w14:paraId="640CFFEE" w14:textId="5CADA95B" w:rsidR="00B240AE" w:rsidRDefault="00B240AE">
      <w:pPr>
        <w:pStyle w:val="CommentText"/>
      </w:pPr>
      <w:r>
        <w:rPr>
          <w:rStyle w:val="CommentReference"/>
        </w:rPr>
        <w:annotationRef/>
      </w:r>
      <w:r>
        <w:t>I think it’d be okay to remove jittering</w:t>
      </w:r>
    </w:p>
  </w:comment>
  <w:comment w:id="19" w:author="Smith, Nick" w:date="2023-07-18T09:31:00Z" w:initials="SN">
    <w:p w14:paraId="347F8AAC" w14:textId="6D532FB6" w:rsidR="00B240AE" w:rsidRDefault="00B240AE">
      <w:pPr>
        <w:pStyle w:val="CommentText"/>
      </w:pPr>
      <w:r>
        <w:rPr>
          <w:rStyle w:val="CommentReference"/>
        </w:rPr>
        <w:annotationRef/>
      </w:r>
      <w:r>
        <w:t>Check consistency with including actual p values and &gt;/&lt; symbols</w:t>
      </w:r>
    </w:p>
  </w:comment>
  <w:comment w:id="20" w:author="Smith, Nick" w:date="2023-07-18T09:42:00Z" w:initials="SN">
    <w:p w14:paraId="39A946CC" w14:textId="77777777" w:rsidR="009E29E9" w:rsidRDefault="009E29E9">
      <w:pPr>
        <w:pStyle w:val="CommentText"/>
      </w:pPr>
      <w:r>
        <w:rPr>
          <w:rStyle w:val="CommentReference"/>
        </w:rPr>
        <w:annotationRef/>
      </w:r>
      <w:r>
        <w:t>Still don’t buy that these are important. From the piecewiseSEM vignette: “Paths can be omitted from the basis set by specifying them as correlated errors using %~~% or by assigning a directionality using the argument direction, e.g. direction = c("X &lt;- Y"). This can be done if post hoc examination of the d-sep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21" w:author="Perkowski, Evan A [2]" w:date="2023-09-08T10:58:00Z" w:initials="PEA">
    <w:p w14:paraId="31792846" w14:textId="77777777" w:rsidR="00EA5DA3" w:rsidRDefault="007E5988" w:rsidP="009C5D7F">
      <w:r>
        <w:rPr>
          <w:rStyle w:val="CommentReference"/>
        </w:rPr>
        <w:annotationRef/>
      </w:r>
      <w:r w:rsidR="00EA5DA3">
        <w:rPr>
          <w:rFonts w:eastAsiaTheme="minorHAnsi" w:cs="Times New Roman (Body CS)"/>
          <w:sz w:val="20"/>
          <w:szCs w:val="20"/>
        </w:rPr>
        <w:t>Thanks Nick! pSEM approach has been modified such that independence claims w/ clear hypotheses are included in original model fit (simplifies model description/approach and reduces word count in Methods section). VPD~soil N is now included as correlated error in model</w:t>
      </w:r>
    </w:p>
    <w:p w14:paraId="5819DE15" w14:textId="77777777" w:rsidR="00EA5DA3" w:rsidRDefault="00EA5DA3" w:rsidP="009C5D7F"/>
  </w:comment>
  <w:comment w:id="22" w:author="Smith, Nick" w:date="2023-07-18T09:59:00Z" w:initials="SN">
    <w:p w14:paraId="7C5B1F11" w14:textId="6566A5A7" w:rsidR="003370DD" w:rsidRDefault="003370DD">
      <w:pPr>
        <w:pStyle w:val="CommentText"/>
      </w:pPr>
      <w:r>
        <w:rPr>
          <w:rStyle w:val="CommentReference"/>
        </w:rPr>
        <w:annotationRef/>
      </w:r>
      <w:r>
        <w:t>Just a suggestion, as you don’t present leaf size or thickness</w:t>
      </w:r>
    </w:p>
  </w:comment>
  <w:comment w:id="27" w:author="Smith, Nick" w:date="2023-07-18T10:00:00Z" w:initials="SN">
    <w:p w14:paraId="60D0504D" w14:textId="20EC04EF" w:rsidR="003370DD" w:rsidRDefault="003370DD">
      <w:pPr>
        <w:pStyle w:val="CommentText"/>
      </w:pPr>
      <w:r>
        <w:rPr>
          <w:rStyle w:val="CommentReference"/>
        </w:rPr>
        <w:annotationRef/>
      </w:r>
      <w:r>
        <w:t xml:space="preserve">Well it may not need to account for it if they co-vary as expected in the model with the </w:t>
      </w:r>
      <w:r w:rsidR="00B3021C">
        <w:t>environment. I would check this</w:t>
      </w:r>
    </w:p>
  </w:comment>
  <w:comment w:id="28" w:author="Smith, Nick" w:date="2023-07-18T10:01:00Z" w:initials="SN">
    <w:p w14:paraId="54377F36" w14:textId="3D6ED16F" w:rsidR="00B3021C" w:rsidRDefault="00B3021C">
      <w:pPr>
        <w:pStyle w:val="CommentText"/>
      </w:pPr>
      <w:r>
        <w:rPr>
          <w:rStyle w:val="CommentReference"/>
        </w:rPr>
        <w:annotationRef/>
      </w:r>
      <w:r>
        <w:t>Unclear how this follows from the previous sentence. Could you explain this a bit more?</w:t>
      </w:r>
    </w:p>
  </w:comment>
  <w:comment w:id="29" w:author="Smith, Nick" w:date="2023-07-18T10:02:00Z" w:initials="SN">
    <w:p w14:paraId="0B096DFC" w14:textId="1001BA81" w:rsidR="00B3021C" w:rsidRDefault="00B3021C">
      <w:pPr>
        <w:pStyle w:val="CommentText"/>
      </w:pPr>
      <w:r>
        <w:rPr>
          <w:rStyle w:val="CommentReference"/>
        </w:rPr>
        <w:annotationRef/>
      </w:r>
      <w:r>
        <w:t>Or lifespans?</w:t>
      </w:r>
    </w:p>
  </w:comment>
  <w:comment w:id="30" w:author="Smith, Nick" w:date="2023-07-18T10:03:00Z" w:initials="SN">
    <w:p w14:paraId="5C39C6F7" w14:textId="4FA55825" w:rsidR="00B3021C" w:rsidRDefault="00B3021C">
      <w:pPr>
        <w:pStyle w:val="CommentText"/>
      </w:pPr>
      <w:r>
        <w:rPr>
          <w:rStyle w:val="CommentReference"/>
        </w:rPr>
        <w:annotationRef/>
      </w:r>
      <w:r>
        <w:t>Also, C4s just have higher photosynthetic rates, so maybe not as much selection for plasticity</w:t>
      </w:r>
    </w:p>
  </w:comment>
  <w:comment w:id="31" w:author="Smith, Nick" w:date="2023-07-18T10:09:00Z" w:initials="SN">
    <w:p w14:paraId="45CEECDA" w14:textId="140F4A89" w:rsidR="00B3021C" w:rsidRDefault="00B3021C">
      <w:pPr>
        <w:pStyle w:val="CommentText"/>
      </w:pPr>
      <w:r>
        <w:rPr>
          <w:rStyle w:val="CommentReference"/>
        </w:rPr>
        <w:annotationRef/>
      </w:r>
      <w:r>
        <w:t>A lot of repeat from beginning of Discussion</w:t>
      </w:r>
    </w:p>
  </w:comment>
  <w:comment w:id="32" w:author="Smith, Nick" w:date="2023-07-18T10:10:00Z" w:initials="SN">
    <w:p w14:paraId="5F7C6F0F" w14:textId="5AB170BE" w:rsidR="00B3021C" w:rsidRDefault="00B3021C">
      <w:pPr>
        <w:pStyle w:val="CommentText"/>
      </w:pPr>
      <w:r>
        <w:rPr>
          <w:rStyle w:val="CommentReference"/>
        </w:rPr>
        <w:annotationRef/>
      </w:r>
      <w:r>
        <w:t>Right? I think it is important to note that some of the variation looks to be due to photosynthesis, but possibly not all (i.e., direct soil N to Nmass). Of course, the latter could be due to photosynthetic responses that are not included in the theory or due to allocation to non photosynthetic processes</w:t>
      </w:r>
    </w:p>
  </w:comment>
  <w:comment w:id="34" w:author="Smith, Nick" w:date="2023-07-18T10:12:00Z" w:initials="SN">
    <w:p w14:paraId="129A7EF7" w14:textId="018F94EA" w:rsidR="00B3021C" w:rsidRDefault="00B3021C">
      <w:pPr>
        <w:pStyle w:val="CommentText"/>
      </w:pPr>
      <w:r>
        <w:rPr>
          <w:rStyle w:val="CommentReference"/>
        </w:rPr>
        <w:annotationRef/>
      </w:r>
      <w:r>
        <w:t>Since this should confer a decrease in leaf N right?</w:t>
      </w:r>
    </w:p>
  </w:comment>
  <w:comment w:id="37" w:author="Smith, Nick" w:date="2023-07-18T10:13:00Z" w:initials="SN">
    <w:p w14:paraId="6BA0400B" w14:textId="4F158B9E" w:rsidR="00B3021C" w:rsidRDefault="00B3021C">
      <w:pPr>
        <w:pStyle w:val="CommentText"/>
      </w:pPr>
      <w:r>
        <w:rPr>
          <w:rStyle w:val="CommentReference"/>
        </w:rPr>
        <w:annotationRef/>
      </w:r>
      <w:r>
        <w:t>Conflicts with previous sentences</w:t>
      </w:r>
    </w:p>
  </w:comment>
  <w:comment w:id="39" w:author="Smith, Nick" w:date="2023-07-18T10:16:00Z" w:initials="SN">
    <w:p w14:paraId="4DF5B404" w14:textId="3FE11131" w:rsidR="00136219" w:rsidRDefault="00136219">
      <w:pPr>
        <w:pStyle w:val="CommentText"/>
      </w:pPr>
      <w:r>
        <w:rPr>
          <w:rStyle w:val="CommentReference"/>
        </w:rPr>
        <w:annotationRef/>
      </w:r>
      <w:r>
        <w:t>Should be clarified that B costs are for photosynthesis only. So the cost savings could be being used to support non photosynthetic processes</w:t>
      </w:r>
    </w:p>
  </w:comment>
  <w:comment w:id="40" w:author="Smith, Nick" w:date="2023-07-18T10:19:00Z" w:initials="SN">
    <w:p w14:paraId="2B806735" w14:textId="37C263A6" w:rsidR="00D17F8B" w:rsidRDefault="00D17F8B">
      <w:pPr>
        <w:pStyle w:val="CommentText"/>
      </w:pPr>
      <w:r>
        <w:rPr>
          <w:rStyle w:val="CommentReference"/>
        </w:rPr>
        <w:annotationRef/>
      </w:r>
      <w:r>
        <w:t>Can we reach this conclusion? It just seems like they are more responsive to soil N, but doesn’t mean it’s the reason for the C3/C4 difference.</w:t>
      </w:r>
    </w:p>
  </w:comment>
  <w:comment w:id="41" w:author="Smith, Nick" w:date="2023-07-18T10:20:00Z" w:initials="SN">
    <w:p w14:paraId="76653064" w14:textId="1F75944C" w:rsidR="00D17F8B" w:rsidRDefault="00D17F8B">
      <w:pPr>
        <w:pStyle w:val="CommentText"/>
      </w:pPr>
      <w:r>
        <w:rPr>
          <w:rStyle w:val="CommentReference"/>
        </w:rPr>
        <w:annotationRef/>
      </w:r>
      <w:r>
        <w:t>I’m not sure that this is necessarily the case</w:t>
      </w:r>
    </w:p>
  </w:comment>
  <w:comment w:id="42" w:author="Smith, Nick" w:date="2023-07-18T10:21:00Z" w:initials="SN">
    <w:p w14:paraId="0B30D28E" w14:textId="6B3EC317" w:rsidR="00D17F8B" w:rsidRDefault="00D17F8B">
      <w:pPr>
        <w:pStyle w:val="CommentText"/>
      </w:pPr>
      <w:r>
        <w:rPr>
          <w:rStyle w:val="CommentReference"/>
        </w:rPr>
        <w:annotationRef/>
      </w:r>
      <w:r>
        <w:t>This one makes sense!</w:t>
      </w:r>
    </w:p>
  </w:comment>
  <w:comment w:id="43" w:author="Smith, Nick" w:date="2023-07-18T10:21:00Z" w:initials="SN">
    <w:p w14:paraId="176A46D5" w14:textId="23F86F56" w:rsidR="00D17F8B" w:rsidRDefault="00D17F8B">
      <w:pPr>
        <w:pStyle w:val="CommentText"/>
      </w:pPr>
      <w:r>
        <w:rPr>
          <w:rStyle w:val="CommentReference"/>
        </w:rPr>
        <w:annotationRef/>
      </w:r>
      <w:r>
        <w:t>I think you could point out that the the mechanism for the difference in B for C3 and C4 is not easily identifiable with these data. We know stomatal conductance and Ci/Ca are highly reduced in C4 because of the CCM and because B is calculated from that in this dataset, it is no surprise to see the lower B values. I think this would be a good place to call for further investigation that separately quantify C costs for nutrient and water to support photosynthesis in C4 plants</w:t>
      </w:r>
    </w:p>
  </w:comment>
  <w:comment w:id="44" w:author="Smith, Nick" w:date="2023-07-18T10:25:00Z" w:initials="SN">
    <w:p w14:paraId="083BCD54" w14:textId="1EF88F96" w:rsidR="00394F2B" w:rsidRDefault="00394F2B">
      <w:pPr>
        <w:pStyle w:val="CommentText"/>
      </w:pPr>
      <w:r>
        <w:rPr>
          <w:rStyle w:val="CommentReference"/>
        </w:rPr>
        <w:annotationRef/>
      </w:r>
      <w:r>
        <w:t>Probably the case given that there are no trees and water transport pathways are short</w:t>
      </w:r>
    </w:p>
  </w:comment>
  <w:comment w:id="45" w:author="Smith, Nick" w:date="2023-07-18T10:25:00Z" w:initials="SN">
    <w:p w14:paraId="50617B7F" w14:textId="5536EE2D" w:rsidR="00394F2B" w:rsidRDefault="00394F2B">
      <w:pPr>
        <w:pStyle w:val="CommentText"/>
      </w:pPr>
      <w:r>
        <w:rPr>
          <w:rStyle w:val="CommentReference"/>
        </w:rPr>
        <w:annotationRef/>
      </w:r>
      <w:r>
        <w:t>Maybe I’m missing something, but I don’t think you can make this conclusion here</w:t>
      </w:r>
    </w:p>
  </w:comment>
  <w:comment w:id="46" w:author="Smith, Nick" w:date="2023-07-18T10:26:00Z" w:initials="SN">
    <w:p w14:paraId="0B25181C" w14:textId="4B0339B4" w:rsidR="00394F2B" w:rsidRDefault="00394F2B">
      <w:pPr>
        <w:pStyle w:val="CommentText"/>
      </w:pPr>
      <w:r>
        <w:rPr>
          <w:rStyle w:val="CommentReference"/>
        </w:rPr>
        <w:annotationRef/>
      </w:r>
      <w:r>
        <w:t>Another good place to call for studies that quantify both the numerator and denominator of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063E83" w15:done="0"/>
  <w15:commentEx w15:paraId="5FF0EA0C" w15:done="0"/>
  <w15:commentEx w15:paraId="22478056" w15:done="0"/>
  <w15:commentEx w15:paraId="664837C1" w15:done="0"/>
  <w15:commentEx w15:paraId="1B6340D4" w15:done="0"/>
  <w15:commentEx w15:paraId="706E94C5" w15:done="0"/>
  <w15:commentEx w15:paraId="3B40EE40" w15:done="0"/>
  <w15:commentEx w15:paraId="46C889CA" w15:done="0"/>
  <w15:commentEx w15:paraId="40633348" w15:done="0"/>
  <w15:commentEx w15:paraId="5A164CEA" w15:done="0"/>
  <w15:commentEx w15:paraId="2CE7949F" w15:done="0"/>
  <w15:commentEx w15:paraId="1CE75A95" w15:done="0"/>
  <w15:commentEx w15:paraId="59589427" w15:done="0"/>
  <w15:commentEx w15:paraId="640CFFEE" w15:done="0"/>
  <w15:commentEx w15:paraId="347F8AAC" w15:done="0"/>
  <w15:commentEx w15:paraId="0195B2D1" w15:done="0"/>
  <w15:commentEx w15:paraId="5819DE15" w15:paraIdParent="0195B2D1" w15:done="0"/>
  <w15:commentEx w15:paraId="7C5B1F11" w15:done="0"/>
  <w15:commentEx w15:paraId="60D0504D" w15:done="0"/>
  <w15:commentEx w15:paraId="54377F36" w15:done="0"/>
  <w15:commentEx w15:paraId="0B096DFC" w15:done="0"/>
  <w15:commentEx w15:paraId="5C39C6F7" w15:done="0"/>
  <w15:commentEx w15:paraId="45CEECDA" w15:done="0"/>
  <w15:commentEx w15:paraId="5F7C6F0F" w15:done="0"/>
  <w15:commentEx w15:paraId="129A7EF7" w15:done="0"/>
  <w15:commentEx w15:paraId="6BA0400B" w15:done="0"/>
  <w15:commentEx w15:paraId="4DF5B404" w15:done="0"/>
  <w15:commentEx w15:paraId="2B806735" w15:done="0"/>
  <w15:commentEx w15:paraId="76653064" w15:done="0"/>
  <w15:commentEx w15:paraId="0B30D28E" w15:done="0"/>
  <w15:commentEx w15:paraId="176A46D5" w15:done="0"/>
  <w15:commentEx w15:paraId="083BCD54" w15:done="0"/>
  <w15:commentEx w15:paraId="50617B7F" w15:done="0"/>
  <w15:commentEx w15:paraId="0B2518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FD12C" w16cex:dateUtc="2023-07-17T19:39:00Z"/>
  <w16cex:commentExtensible w16cex:durableId="2860D319" w16cex:dateUtc="2023-07-18T14:00:00Z"/>
  <w16cex:commentExtensible w16cex:durableId="2860D339" w16cex:dateUtc="2023-07-18T14:00:00Z"/>
  <w16cex:commentExtensible w16cex:durableId="2860D365" w16cex:dateUtc="2023-07-18T14:01:00Z"/>
  <w16cex:commentExtensible w16cex:durableId="2860D390" w16cex:dateUtc="2023-07-18T14:02:00Z"/>
  <w16cex:commentExtensible w16cex:durableId="2860D3AC" w16cex:dateUtc="2023-07-18T14:02:00Z"/>
  <w16cex:commentExtensible w16cex:durableId="2860D3D8" w16cex:dateUtc="2023-07-18T14:03:00Z"/>
  <w16cex:commentExtensible w16cex:durableId="2860D428" w16cex:dateUtc="2023-07-18T14:04:00Z"/>
  <w16cex:commentExtensible w16cex:durableId="2860D56A" w16cex:dateUtc="2023-07-18T14:10:00Z"/>
  <w16cex:commentExtensible w16cex:durableId="2860D4CF" w16cex:dateUtc="2023-07-18T14:07:00Z"/>
  <w16cex:commentExtensible w16cex:durableId="2860D5BB" w16cex:dateUtc="2023-07-18T14:11:00Z"/>
  <w16cex:commentExtensible w16cex:durableId="2860D6FA" w16cex:dateUtc="2023-07-18T14:16:00Z"/>
  <w16cex:commentExtensible w16cex:durableId="2860D96D" w16cex:dateUtc="2023-07-18T14:27:00Z"/>
  <w16cex:commentExtensible w16cex:durableId="2860D9F2" w16cex:dateUtc="2023-07-18T14:29:00Z"/>
  <w16cex:commentExtensible w16cex:durableId="2860DA8D" w16cex:dateUtc="2023-07-18T14:31:00Z"/>
  <w16cex:commentExtensible w16cex:durableId="2860DCFE" w16cex:dateUtc="2023-07-18T14:42:00Z"/>
  <w16cex:commentExtensible w16cex:durableId="67993A6E" w16cex:dateUtc="2023-09-08T15:58:00Z"/>
  <w16cex:commentExtensible w16cex:durableId="2860E100" w16cex:dateUtc="2023-07-18T14:59:00Z"/>
  <w16cex:commentExtensible w16cex:durableId="2860E157" w16cex:dateUtc="2023-07-18T15:00:00Z"/>
  <w16cex:commentExtensible w16cex:durableId="2860E196" w16cex:dateUtc="2023-07-18T15:01:00Z"/>
  <w16cex:commentExtensible w16cex:durableId="2860E1D2" w16cex:dateUtc="2023-07-18T15:02:00Z"/>
  <w16cex:commentExtensible w16cex:durableId="2860E1F3" w16cex:dateUtc="2023-07-18T15:03:00Z"/>
  <w16cex:commentExtensible w16cex:durableId="2860E34D" w16cex:dateUtc="2023-07-18T15:09:00Z"/>
  <w16cex:commentExtensible w16cex:durableId="2860E381" w16cex:dateUtc="2023-07-18T15:10:00Z"/>
  <w16cex:commentExtensible w16cex:durableId="2860E41A" w16cex:dateUtc="2023-07-18T15:12:00Z"/>
  <w16cex:commentExtensible w16cex:durableId="2860E442" w16cex:dateUtc="2023-07-18T15:13:00Z"/>
  <w16cex:commentExtensible w16cex:durableId="2860E4F6" w16cex:dateUtc="2023-07-18T15:16:00Z"/>
  <w16cex:commentExtensible w16cex:durableId="2860E5AF" w16cex:dateUtc="2023-07-18T15:19:00Z"/>
  <w16cex:commentExtensible w16cex:durableId="2860E5F2" w16cex:dateUtc="2023-07-18T15:20:00Z"/>
  <w16cex:commentExtensible w16cex:durableId="2860E62A" w16cex:dateUtc="2023-07-18T15:21:00Z"/>
  <w16cex:commentExtensible w16cex:durableId="2860E636" w16cex:dateUtc="2023-07-18T15:21:00Z"/>
  <w16cex:commentExtensible w16cex:durableId="2860E720" w16cex:dateUtc="2023-07-18T15:25:00Z"/>
  <w16cex:commentExtensible w16cex:durableId="2860E70A" w16cex:dateUtc="2023-07-18T15:25:00Z"/>
  <w16cex:commentExtensible w16cex:durableId="2860E746" w16cex:dateUtc="2023-07-18T15: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063E83" w16cid:durableId="285FD12C"/>
  <w16cid:commentId w16cid:paraId="5FF0EA0C" w16cid:durableId="2860D319"/>
  <w16cid:commentId w16cid:paraId="22478056" w16cid:durableId="2860D339"/>
  <w16cid:commentId w16cid:paraId="664837C1" w16cid:durableId="2860D365"/>
  <w16cid:commentId w16cid:paraId="1B6340D4" w16cid:durableId="2860D390"/>
  <w16cid:commentId w16cid:paraId="706E94C5" w16cid:durableId="2860D3AC"/>
  <w16cid:commentId w16cid:paraId="3B40EE40" w16cid:durableId="2860D3D8"/>
  <w16cid:commentId w16cid:paraId="46C889CA" w16cid:durableId="2860D428"/>
  <w16cid:commentId w16cid:paraId="40633348" w16cid:durableId="2860D56A"/>
  <w16cid:commentId w16cid:paraId="5A164CEA" w16cid:durableId="2860D4CF"/>
  <w16cid:commentId w16cid:paraId="2CE7949F" w16cid:durableId="2860D5BB"/>
  <w16cid:commentId w16cid:paraId="1CE75A95" w16cid:durableId="2860D6FA"/>
  <w16cid:commentId w16cid:paraId="59589427" w16cid:durableId="2860D96D"/>
  <w16cid:commentId w16cid:paraId="640CFFEE" w16cid:durableId="2860D9F2"/>
  <w16cid:commentId w16cid:paraId="347F8AAC" w16cid:durableId="2860DA8D"/>
  <w16cid:commentId w16cid:paraId="0195B2D1" w16cid:durableId="2860DCFE"/>
  <w16cid:commentId w16cid:paraId="5819DE15" w16cid:durableId="67993A6E"/>
  <w16cid:commentId w16cid:paraId="7C5B1F11" w16cid:durableId="2860E100"/>
  <w16cid:commentId w16cid:paraId="60D0504D" w16cid:durableId="2860E157"/>
  <w16cid:commentId w16cid:paraId="54377F36" w16cid:durableId="2860E196"/>
  <w16cid:commentId w16cid:paraId="0B096DFC" w16cid:durableId="2860E1D2"/>
  <w16cid:commentId w16cid:paraId="5C39C6F7" w16cid:durableId="2860E1F3"/>
  <w16cid:commentId w16cid:paraId="45CEECDA" w16cid:durableId="2860E34D"/>
  <w16cid:commentId w16cid:paraId="5F7C6F0F" w16cid:durableId="2860E381"/>
  <w16cid:commentId w16cid:paraId="129A7EF7" w16cid:durableId="2860E41A"/>
  <w16cid:commentId w16cid:paraId="6BA0400B" w16cid:durableId="2860E442"/>
  <w16cid:commentId w16cid:paraId="4DF5B404" w16cid:durableId="2860E4F6"/>
  <w16cid:commentId w16cid:paraId="2B806735" w16cid:durableId="2860E5AF"/>
  <w16cid:commentId w16cid:paraId="76653064" w16cid:durableId="2860E5F2"/>
  <w16cid:commentId w16cid:paraId="0B30D28E" w16cid:durableId="2860E62A"/>
  <w16cid:commentId w16cid:paraId="176A46D5" w16cid:durableId="2860E636"/>
  <w16cid:commentId w16cid:paraId="083BCD54" w16cid:durableId="2860E720"/>
  <w16cid:commentId w16cid:paraId="50617B7F" w16cid:durableId="2860E70A"/>
  <w16cid:commentId w16cid:paraId="0B25181C" w16cid:durableId="2860E7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084CC" w14:textId="77777777" w:rsidR="00504250" w:rsidRDefault="00504250" w:rsidP="00C14547">
      <w:r>
        <w:separator/>
      </w:r>
    </w:p>
  </w:endnote>
  <w:endnote w:type="continuationSeparator" w:id="0">
    <w:p w14:paraId="65985B96" w14:textId="77777777" w:rsidR="00504250" w:rsidRDefault="00504250"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7BD12" w14:textId="77777777" w:rsidR="00504250" w:rsidRDefault="00504250" w:rsidP="00C14547">
      <w:r>
        <w:separator/>
      </w:r>
    </w:p>
  </w:footnote>
  <w:footnote w:type="continuationSeparator" w:id="0">
    <w:p w14:paraId="07F1CDB0" w14:textId="77777777" w:rsidR="00504250" w:rsidRDefault="00504250"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79663882">
    <w:abstractNumId w:val="8"/>
  </w:num>
  <w:num w:numId="2" w16cid:durableId="1434088941">
    <w:abstractNumId w:val="7"/>
  </w:num>
  <w:num w:numId="3" w16cid:durableId="1454052859">
    <w:abstractNumId w:val="3"/>
  </w:num>
  <w:num w:numId="4" w16cid:durableId="188031680">
    <w:abstractNumId w:val="2"/>
  </w:num>
  <w:num w:numId="5" w16cid:durableId="435753376">
    <w:abstractNumId w:val="4"/>
  </w:num>
  <w:num w:numId="6" w16cid:durableId="571431157">
    <w:abstractNumId w:val="5"/>
  </w:num>
  <w:num w:numId="7" w16cid:durableId="1506171042">
    <w:abstractNumId w:val="0"/>
  </w:num>
  <w:num w:numId="8" w16cid:durableId="1048841225">
    <w:abstractNumId w:val="6"/>
  </w:num>
  <w:num w:numId="9" w16cid:durableId="282662370">
    <w:abstractNumId w:val="1"/>
  </w:num>
  <w:num w:numId="10" w16cid:durableId="122135858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3F"/>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85E13"/>
    <w:rsid w:val="00191624"/>
    <w:rsid w:val="0019190B"/>
    <w:rsid w:val="00191962"/>
    <w:rsid w:val="001956BA"/>
    <w:rsid w:val="00195BF9"/>
    <w:rsid w:val="001979FE"/>
    <w:rsid w:val="00197ED8"/>
    <w:rsid w:val="001A0E1E"/>
    <w:rsid w:val="001A3F78"/>
    <w:rsid w:val="001B06F2"/>
    <w:rsid w:val="001B1BA0"/>
    <w:rsid w:val="001B2141"/>
    <w:rsid w:val="001B40BD"/>
    <w:rsid w:val="001B4DC9"/>
    <w:rsid w:val="001B56C3"/>
    <w:rsid w:val="001B5901"/>
    <w:rsid w:val="001B6C99"/>
    <w:rsid w:val="001B7059"/>
    <w:rsid w:val="001B7C94"/>
    <w:rsid w:val="001B7FE3"/>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98A"/>
    <w:rsid w:val="00282C11"/>
    <w:rsid w:val="0028529C"/>
    <w:rsid w:val="00285FF4"/>
    <w:rsid w:val="00286CAB"/>
    <w:rsid w:val="00287227"/>
    <w:rsid w:val="00287474"/>
    <w:rsid w:val="002901D0"/>
    <w:rsid w:val="00291404"/>
    <w:rsid w:val="00292819"/>
    <w:rsid w:val="00294523"/>
    <w:rsid w:val="002948A3"/>
    <w:rsid w:val="002948B1"/>
    <w:rsid w:val="00295134"/>
    <w:rsid w:val="00295C92"/>
    <w:rsid w:val="002A0EA7"/>
    <w:rsid w:val="002A23E5"/>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5A19"/>
    <w:rsid w:val="002C0E0D"/>
    <w:rsid w:val="002C360E"/>
    <w:rsid w:val="002C5E7B"/>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1E3"/>
    <w:rsid w:val="00305473"/>
    <w:rsid w:val="00305C53"/>
    <w:rsid w:val="00306B99"/>
    <w:rsid w:val="003077BE"/>
    <w:rsid w:val="00310537"/>
    <w:rsid w:val="003109E7"/>
    <w:rsid w:val="003113E2"/>
    <w:rsid w:val="00315B64"/>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D21"/>
    <w:rsid w:val="003A0A8E"/>
    <w:rsid w:val="003A15CB"/>
    <w:rsid w:val="003A4765"/>
    <w:rsid w:val="003B04F8"/>
    <w:rsid w:val="003B13BA"/>
    <w:rsid w:val="003B2720"/>
    <w:rsid w:val="003B6257"/>
    <w:rsid w:val="003C0438"/>
    <w:rsid w:val="003C22BD"/>
    <w:rsid w:val="003C57E0"/>
    <w:rsid w:val="003C6746"/>
    <w:rsid w:val="003C775F"/>
    <w:rsid w:val="003C7D13"/>
    <w:rsid w:val="003D0D91"/>
    <w:rsid w:val="003D1E21"/>
    <w:rsid w:val="003D2786"/>
    <w:rsid w:val="003D362D"/>
    <w:rsid w:val="003D3665"/>
    <w:rsid w:val="003D4D18"/>
    <w:rsid w:val="003D76EF"/>
    <w:rsid w:val="003E1966"/>
    <w:rsid w:val="003E2425"/>
    <w:rsid w:val="003E3009"/>
    <w:rsid w:val="003E305E"/>
    <w:rsid w:val="003E3C1F"/>
    <w:rsid w:val="003E4C60"/>
    <w:rsid w:val="003E61AB"/>
    <w:rsid w:val="003F0FA4"/>
    <w:rsid w:val="003F18D0"/>
    <w:rsid w:val="003F2EE4"/>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3099B"/>
    <w:rsid w:val="00530A73"/>
    <w:rsid w:val="00530B65"/>
    <w:rsid w:val="00531BAB"/>
    <w:rsid w:val="00532AE4"/>
    <w:rsid w:val="0053395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13C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48D7"/>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3DA4"/>
    <w:rsid w:val="007940A6"/>
    <w:rsid w:val="007A0CD6"/>
    <w:rsid w:val="007A13CD"/>
    <w:rsid w:val="007A2378"/>
    <w:rsid w:val="007A537E"/>
    <w:rsid w:val="007A6AF9"/>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37591"/>
    <w:rsid w:val="00837B4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A7D"/>
    <w:rsid w:val="008B7E7F"/>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AC6"/>
    <w:rsid w:val="008D69F0"/>
    <w:rsid w:val="008E025F"/>
    <w:rsid w:val="008E0F83"/>
    <w:rsid w:val="008E34FA"/>
    <w:rsid w:val="008E428D"/>
    <w:rsid w:val="008E654C"/>
    <w:rsid w:val="008E6DE6"/>
    <w:rsid w:val="008F07A5"/>
    <w:rsid w:val="008F2304"/>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18C"/>
    <w:rsid w:val="00971E03"/>
    <w:rsid w:val="009743F1"/>
    <w:rsid w:val="00976ED2"/>
    <w:rsid w:val="00981DBC"/>
    <w:rsid w:val="00982CFA"/>
    <w:rsid w:val="00984782"/>
    <w:rsid w:val="00985720"/>
    <w:rsid w:val="00990110"/>
    <w:rsid w:val="00990D34"/>
    <w:rsid w:val="009928A9"/>
    <w:rsid w:val="00992A10"/>
    <w:rsid w:val="00992D1D"/>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21E"/>
    <w:rsid w:val="009D762C"/>
    <w:rsid w:val="009E1A7B"/>
    <w:rsid w:val="009E25A4"/>
    <w:rsid w:val="009E29E9"/>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9B2"/>
    <w:rsid w:val="00A46B75"/>
    <w:rsid w:val="00A473D4"/>
    <w:rsid w:val="00A47477"/>
    <w:rsid w:val="00A52129"/>
    <w:rsid w:val="00A52757"/>
    <w:rsid w:val="00A5327B"/>
    <w:rsid w:val="00A54F1E"/>
    <w:rsid w:val="00A56981"/>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4AE9"/>
    <w:rsid w:val="00A751EB"/>
    <w:rsid w:val="00A75619"/>
    <w:rsid w:val="00A763ED"/>
    <w:rsid w:val="00A76DA1"/>
    <w:rsid w:val="00A800E7"/>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2856"/>
    <w:rsid w:val="00AF40F1"/>
    <w:rsid w:val="00AF743B"/>
    <w:rsid w:val="00B03624"/>
    <w:rsid w:val="00B03B89"/>
    <w:rsid w:val="00B05393"/>
    <w:rsid w:val="00B1021D"/>
    <w:rsid w:val="00B1382A"/>
    <w:rsid w:val="00B14994"/>
    <w:rsid w:val="00B14AEF"/>
    <w:rsid w:val="00B176A8"/>
    <w:rsid w:val="00B21D8A"/>
    <w:rsid w:val="00B21ED9"/>
    <w:rsid w:val="00B2269C"/>
    <w:rsid w:val="00B22F67"/>
    <w:rsid w:val="00B23C7F"/>
    <w:rsid w:val="00B240AE"/>
    <w:rsid w:val="00B243EE"/>
    <w:rsid w:val="00B26C51"/>
    <w:rsid w:val="00B3021C"/>
    <w:rsid w:val="00B31387"/>
    <w:rsid w:val="00B321DD"/>
    <w:rsid w:val="00B32655"/>
    <w:rsid w:val="00B3333E"/>
    <w:rsid w:val="00B33832"/>
    <w:rsid w:val="00B34A11"/>
    <w:rsid w:val="00B34E20"/>
    <w:rsid w:val="00B356F0"/>
    <w:rsid w:val="00B35E3E"/>
    <w:rsid w:val="00B36B0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3F8F"/>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17F8B"/>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1E"/>
    <w:rsid w:val="00E54BE2"/>
    <w:rsid w:val="00E55260"/>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5FCB"/>
    <w:rsid w:val="00EB6604"/>
    <w:rsid w:val="00EB6719"/>
    <w:rsid w:val="00EB732F"/>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2DB5"/>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4.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prism.oregonstate.edu"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g"/><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43</Pages>
  <Words>81937</Words>
  <Characters>467047</Characters>
  <Application>Microsoft Office Word</Application>
  <DocSecurity>0</DocSecurity>
  <Lines>3892</Lines>
  <Paragraphs>1095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547889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cp:lastPrinted>2023-03-23T20:30:00Z</cp:lastPrinted>
  <dcterms:created xsi:type="dcterms:W3CDTF">2023-08-14T12:00:00Z</dcterms:created>
  <dcterms:modified xsi:type="dcterms:W3CDTF">2023-09-08T19:09:00Z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