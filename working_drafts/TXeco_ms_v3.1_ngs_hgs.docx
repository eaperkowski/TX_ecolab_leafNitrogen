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28A1B645" w:rsidR="00160CD3" w:rsidRPr="00CF3820" w:rsidRDefault="00160CD3" w:rsidP="0025039E">
      <w:pPr>
        <w:spacing w:line="360" w:lineRule="auto"/>
        <w:rPr>
          <w:i/>
          <w:iCs/>
        </w:rPr>
      </w:pPr>
      <w:r>
        <w:rPr>
          <w:b/>
          <w:bCs/>
        </w:rPr>
        <w:t>Target Journal:</w:t>
      </w:r>
      <w:r w:rsidR="006A1E4A">
        <w:t xml:space="preserve"> </w:t>
      </w:r>
      <w:r w:rsidR="00CF3820">
        <w:rPr>
          <w:i/>
          <w:iCs/>
        </w:rPr>
        <w:t>Journal of Ecology</w:t>
      </w:r>
    </w:p>
    <w:p w14:paraId="3EB0B22F" w14:textId="77777777" w:rsidR="00160CD3" w:rsidRDefault="00160CD3" w:rsidP="0025039E">
      <w:pPr>
        <w:spacing w:line="360" w:lineRule="auto"/>
        <w:rPr>
          <w:b/>
          <w:bCs/>
        </w:rPr>
      </w:pPr>
    </w:p>
    <w:p w14:paraId="7A1F278D" w14:textId="2261FF48" w:rsidR="004B4F66" w:rsidRDefault="00160CD3" w:rsidP="0025039E">
      <w:pPr>
        <w:spacing w:line="360" w:lineRule="auto"/>
        <w:rPr>
          <w:b/>
          <w:bCs/>
        </w:rPr>
      </w:pPr>
      <w:r>
        <w:rPr>
          <w:b/>
          <w:bCs/>
        </w:rPr>
        <w:t>T</w:t>
      </w:r>
      <w:r w:rsidRPr="0070582B">
        <w:rPr>
          <w:b/>
          <w:bCs/>
        </w:rPr>
        <w:t>itle</w:t>
      </w:r>
      <w:r>
        <w:t>:</w:t>
      </w:r>
      <w:r w:rsidR="00780F85">
        <w:t xml:space="preserve"> The cost of resource use for photosynthesis drives</w:t>
      </w:r>
      <w:r w:rsidR="00CF3820">
        <w:t xml:space="preserve"> </w:t>
      </w:r>
      <w:r w:rsidR="00780F85">
        <w:t>v</w:t>
      </w:r>
      <w:r w:rsidR="004B4F66" w:rsidRPr="004B4F66">
        <w:t>ariance in leaf nitrogen content</w:t>
      </w:r>
      <w:r w:rsidR="00902535">
        <w:t xml:space="preserve"> in </w:t>
      </w:r>
      <w:r w:rsidR="00B42F33">
        <w:t>grasslands of Texas, USA</w:t>
      </w:r>
    </w:p>
    <w:p w14:paraId="2013D9DF" w14:textId="77777777" w:rsidR="00160CD3" w:rsidRPr="00160CD3" w:rsidRDefault="00160CD3" w:rsidP="0025039E">
      <w:pPr>
        <w:spacing w:line="360" w:lineRule="auto"/>
        <w:rPr>
          <w:b/>
          <w:bCs/>
        </w:rPr>
      </w:pPr>
    </w:p>
    <w:p w14:paraId="09A8CF0C" w14:textId="271F003E"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w:t>
      </w:r>
      <w:r w:rsidR="0072508D">
        <w:t>N</w:t>
      </w:r>
      <w:r w:rsidR="003C7D13">
        <w:t xml:space="preserve"> content</w:t>
      </w:r>
    </w:p>
    <w:p w14:paraId="2C1BAF51" w14:textId="77777777" w:rsidR="00160CD3" w:rsidRDefault="00160CD3" w:rsidP="0025039E">
      <w:pPr>
        <w:spacing w:line="360" w:lineRule="auto"/>
        <w:rPr>
          <w:b/>
          <w:bCs/>
        </w:rPr>
      </w:pPr>
    </w:p>
    <w:p w14:paraId="3D21737E" w14:textId="6F130F63" w:rsidR="00160CD3" w:rsidRPr="00AA5310" w:rsidRDefault="00160CD3" w:rsidP="0025039E">
      <w:pPr>
        <w:spacing w:line="360" w:lineRule="auto"/>
      </w:pPr>
      <w:r>
        <w:rPr>
          <w:b/>
          <w:bCs/>
        </w:rPr>
        <w:t>Author List:</w:t>
      </w:r>
      <w:r>
        <w:t xml:space="preserve"> Evan A. Perkowski,</w:t>
      </w:r>
      <w:r w:rsidR="000F0C3F">
        <w:t xml:space="preserve"> Helen G. Scott,</w:t>
      </w:r>
      <w:r>
        <w:t xml:space="preserve"> Nicholas G. Smith</w:t>
      </w:r>
    </w:p>
    <w:p w14:paraId="47588409" w14:textId="5D02EC64" w:rsidR="00160CD3" w:rsidRPr="00182CD2" w:rsidRDefault="00160CD3" w:rsidP="0025039E">
      <w:pPr>
        <w:spacing w:line="360" w:lineRule="auto"/>
      </w:pPr>
      <w:r>
        <w:rPr>
          <w:b/>
          <w:bCs/>
        </w:rPr>
        <w:t xml:space="preserve">Author </w:t>
      </w:r>
      <w:commentRangeStart w:id="0"/>
      <w:commentRangeStart w:id="1"/>
      <w:r>
        <w:rPr>
          <w:b/>
          <w:bCs/>
        </w:rPr>
        <w:t>Affiliations</w:t>
      </w:r>
      <w:commentRangeEnd w:id="0"/>
      <w:r w:rsidR="00D56630">
        <w:rPr>
          <w:rStyle w:val="CommentReference"/>
          <w:rFonts w:eastAsiaTheme="minorHAnsi" w:cs="Times New Roman (Body CS)"/>
        </w:rPr>
        <w:commentReference w:id="0"/>
      </w:r>
      <w:commentRangeEnd w:id="1"/>
      <w:r w:rsidR="00E83576">
        <w:rPr>
          <w:rStyle w:val="CommentReference"/>
          <w:rFonts w:eastAsiaTheme="minorHAnsi" w:cs="Times New Roman (Body CS)"/>
        </w:rPr>
        <w:commentReference w:id="1"/>
      </w:r>
      <w:r>
        <w:rPr>
          <w:b/>
          <w:bCs/>
        </w:rPr>
        <w:t>:</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737DD268" w:rsidR="00160CD3" w:rsidRDefault="00160CD3" w:rsidP="0025039E">
      <w:pPr>
        <w:spacing w:line="360" w:lineRule="auto"/>
        <w:rPr>
          <w:bCs/>
        </w:rPr>
      </w:pPr>
      <w:r w:rsidRPr="00895468">
        <w:rPr>
          <w:b/>
        </w:rPr>
        <w:t>Abstract:</w:t>
      </w:r>
      <w:r>
        <w:rPr>
          <w:bCs/>
        </w:rPr>
        <w:t xml:space="preserve"> </w:t>
      </w:r>
      <w:r w:rsidR="00AF17C5">
        <w:rPr>
          <w:bCs/>
        </w:rPr>
        <w:t>321</w:t>
      </w:r>
      <w:r w:rsidR="002D437C">
        <w:rPr>
          <w:bCs/>
        </w:rPr>
        <w:t xml:space="preserve"> </w:t>
      </w:r>
      <w:r>
        <w:rPr>
          <w:bCs/>
        </w:rPr>
        <w:t>words</w:t>
      </w:r>
    </w:p>
    <w:p w14:paraId="543417E2" w14:textId="05AAE9BF" w:rsidR="00160CD3" w:rsidRDefault="00160CD3" w:rsidP="0025039E">
      <w:pPr>
        <w:spacing w:line="360" w:lineRule="auto"/>
        <w:rPr>
          <w:bCs/>
        </w:rPr>
      </w:pPr>
      <w:r w:rsidRPr="00006BDD">
        <w:rPr>
          <w:b/>
        </w:rPr>
        <w:t>Main text word count</w:t>
      </w:r>
      <w:r>
        <w:rPr>
          <w:bCs/>
        </w:rPr>
        <w:t>:</w:t>
      </w:r>
      <w:r w:rsidR="000D755C">
        <w:rPr>
          <w:bCs/>
        </w:rPr>
        <w:t xml:space="preserve"> </w:t>
      </w:r>
      <w:r w:rsidR="000A10F8">
        <w:rPr>
          <w:bCs/>
        </w:rPr>
        <w:t>7</w:t>
      </w:r>
      <w:r w:rsidR="00521769">
        <w:rPr>
          <w:bCs/>
        </w:rPr>
        <w:t>3</w:t>
      </w:r>
      <w:r w:rsidR="00270005">
        <w:rPr>
          <w:bCs/>
        </w:rPr>
        <w:t>48</w:t>
      </w:r>
      <w:r w:rsidR="00CF3820">
        <w:rPr>
          <w:bCs/>
        </w:rPr>
        <w:t xml:space="preserve"> </w:t>
      </w:r>
      <w:r>
        <w:rPr>
          <w:bCs/>
        </w:rPr>
        <w:t xml:space="preserve">words </w:t>
      </w:r>
    </w:p>
    <w:p w14:paraId="6D852392" w14:textId="551CE7E0" w:rsidR="00160CD3" w:rsidRDefault="00160CD3" w:rsidP="0025039E">
      <w:pPr>
        <w:spacing w:line="360" w:lineRule="auto"/>
        <w:ind w:firstLine="720"/>
        <w:rPr>
          <w:bCs/>
        </w:rPr>
      </w:pPr>
      <w:r>
        <w:rPr>
          <w:bCs/>
        </w:rPr>
        <w:t xml:space="preserve">Introduction: </w:t>
      </w:r>
      <w:r w:rsidR="0008663E">
        <w:rPr>
          <w:bCs/>
        </w:rPr>
        <w:t>1</w:t>
      </w:r>
      <w:r w:rsidR="00B42F33">
        <w:rPr>
          <w:bCs/>
        </w:rPr>
        <w:t>5</w:t>
      </w:r>
      <w:r w:rsidR="00705B52">
        <w:rPr>
          <w:bCs/>
        </w:rPr>
        <w:t>07</w:t>
      </w:r>
      <w:r w:rsidR="004F64A3">
        <w:rPr>
          <w:bCs/>
        </w:rPr>
        <w:t xml:space="preserve"> </w:t>
      </w:r>
      <w:r>
        <w:rPr>
          <w:bCs/>
        </w:rPr>
        <w:t>words</w:t>
      </w:r>
    </w:p>
    <w:p w14:paraId="27B29C84" w14:textId="501C88CC" w:rsidR="00160CD3" w:rsidRDefault="00160CD3" w:rsidP="0025039E">
      <w:pPr>
        <w:spacing w:line="360" w:lineRule="auto"/>
        <w:ind w:firstLine="720"/>
        <w:rPr>
          <w:bCs/>
        </w:rPr>
      </w:pPr>
      <w:r>
        <w:rPr>
          <w:bCs/>
        </w:rPr>
        <w:t xml:space="preserve">Methods: </w:t>
      </w:r>
      <w:r w:rsidR="006A7B9F">
        <w:rPr>
          <w:bCs/>
        </w:rPr>
        <w:t>2</w:t>
      </w:r>
      <w:r w:rsidR="003C776C">
        <w:rPr>
          <w:bCs/>
        </w:rPr>
        <w:t>5</w:t>
      </w:r>
      <w:r w:rsidR="00B42F33">
        <w:rPr>
          <w:bCs/>
        </w:rPr>
        <w:t>32</w:t>
      </w:r>
      <w:r w:rsidR="006A7B9F">
        <w:rPr>
          <w:bCs/>
        </w:rPr>
        <w:t xml:space="preserve"> </w:t>
      </w:r>
      <w:r>
        <w:rPr>
          <w:bCs/>
        </w:rPr>
        <w:t>words</w:t>
      </w:r>
    </w:p>
    <w:p w14:paraId="0A2B2CD4" w14:textId="4303C607" w:rsidR="00160CD3" w:rsidRDefault="00160CD3" w:rsidP="0025039E">
      <w:pPr>
        <w:spacing w:line="360" w:lineRule="auto"/>
        <w:ind w:firstLine="720"/>
        <w:rPr>
          <w:bCs/>
        </w:rPr>
      </w:pPr>
      <w:r>
        <w:rPr>
          <w:bCs/>
        </w:rPr>
        <w:t xml:space="preserve">Results: </w:t>
      </w:r>
      <w:r w:rsidR="00B106C9">
        <w:rPr>
          <w:bCs/>
        </w:rPr>
        <w:t>955</w:t>
      </w:r>
      <w:r w:rsidR="00515044">
        <w:rPr>
          <w:bCs/>
        </w:rPr>
        <w:t xml:space="preserve"> </w:t>
      </w:r>
      <w:r>
        <w:rPr>
          <w:bCs/>
        </w:rPr>
        <w:t>words (not including text in figures or tables)</w:t>
      </w:r>
    </w:p>
    <w:p w14:paraId="35636F53" w14:textId="6F3D9139" w:rsidR="00160CD3" w:rsidRDefault="00160CD3" w:rsidP="0025039E">
      <w:pPr>
        <w:spacing w:line="360" w:lineRule="auto"/>
        <w:ind w:firstLine="720"/>
        <w:rPr>
          <w:bCs/>
        </w:rPr>
      </w:pPr>
      <w:r>
        <w:rPr>
          <w:bCs/>
        </w:rPr>
        <w:t xml:space="preserve">Discussion: </w:t>
      </w:r>
      <w:r w:rsidR="00CF3820">
        <w:rPr>
          <w:bCs/>
        </w:rPr>
        <w:t>2</w:t>
      </w:r>
      <w:r w:rsidR="00521769">
        <w:rPr>
          <w:bCs/>
        </w:rPr>
        <w:t>3</w:t>
      </w:r>
      <w:r w:rsidR="00270005">
        <w:rPr>
          <w:bCs/>
        </w:rPr>
        <w:t>54</w:t>
      </w:r>
      <w:r w:rsidR="00D00CF8">
        <w:rPr>
          <w:bCs/>
        </w:rPr>
        <w:t xml:space="preserve"> </w:t>
      </w:r>
      <w:r>
        <w:rPr>
          <w:bCs/>
        </w:rPr>
        <w:t>words</w:t>
      </w:r>
    </w:p>
    <w:p w14:paraId="54F37F59" w14:textId="53B280B3" w:rsidR="00160CD3" w:rsidRDefault="00160CD3" w:rsidP="0025039E">
      <w:pPr>
        <w:spacing w:line="360" w:lineRule="auto"/>
        <w:rPr>
          <w:bCs/>
        </w:rPr>
      </w:pPr>
      <w:r>
        <w:rPr>
          <w:b/>
        </w:rPr>
        <w:t>Tables and Figures</w:t>
      </w:r>
      <w:r>
        <w:rPr>
          <w:bCs/>
        </w:rPr>
        <w:t xml:space="preserve">: </w:t>
      </w:r>
      <w:r w:rsidR="009A03F3">
        <w:rPr>
          <w:bCs/>
        </w:rPr>
        <w:t xml:space="preserve">5 tables; </w:t>
      </w:r>
      <w:r w:rsidR="00270005">
        <w:rPr>
          <w:bCs/>
        </w:rPr>
        <w:t>6</w:t>
      </w:r>
      <w:r w:rsidR="009A03F3">
        <w:rPr>
          <w:bCs/>
        </w:rPr>
        <w:t xml:space="preserve">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22E1C5F5" w14:textId="671A3CBC" w:rsidR="00AF17C5" w:rsidRPr="00AF17C5" w:rsidRDefault="008F4F22" w:rsidP="0025039E">
      <w:pPr>
        <w:spacing w:line="360" w:lineRule="auto"/>
      </w:pPr>
      <w:r>
        <w:t xml:space="preserve">Climate and resource availability </w:t>
      </w:r>
      <w:r w:rsidR="000D0151">
        <w:t>are important d</w:t>
      </w:r>
      <w:r w:rsidR="00182D7C">
        <w:t>eterminants</w:t>
      </w:r>
      <w:r w:rsidR="000D0151">
        <w:t xml:space="preserve"> of plant nitrogen uptake and allocation. </w:t>
      </w:r>
      <w:r w:rsidR="00621C5D">
        <w:t>Photosynthetic l</w:t>
      </w:r>
      <w:r w:rsidR="006738DC">
        <w:t>east</w:t>
      </w:r>
      <w:r w:rsidR="00182D7C">
        <w:t>-</w:t>
      </w:r>
      <w:r w:rsidR="006738DC">
        <w:t xml:space="preserve">cost </w:t>
      </w:r>
      <w:r w:rsidR="00A70EE7">
        <w:t>theory provides a unified framework for understanding the integrative role of climat</w:t>
      </w:r>
      <w:r>
        <w:t>e</w:t>
      </w:r>
      <w:r w:rsidR="00A70EE7">
        <w:t xml:space="preserve"> and </w:t>
      </w:r>
      <w:r>
        <w:t>soil resource availability</w:t>
      </w:r>
      <w:r w:rsidR="00A70EE7">
        <w:t xml:space="preserve"> on </w:t>
      </w:r>
      <w:ins w:id="2" w:author="Scott, Helen" w:date="2023-10-10T08:18:00Z">
        <w:r w:rsidR="00E83576">
          <w:t xml:space="preserve">the </w:t>
        </w:r>
      </w:ins>
      <w:del w:id="3" w:author="Nick Smith" w:date="2023-09-28T09:22:00Z">
        <w:r w:rsidR="00A70EE7" w:rsidDel="00D56630">
          <w:delText xml:space="preserve">leaf </w:delText>
        </w:r>
      </w:del>
      <w:r w:rsidR="00476F25">
        <w:t>nitrogen</w:t>
      </w:r>
      <w:r w:rsidR="00A70EE7">
        <w:t xml:space="preserve"> content</w:t>
      </w:r>
      <w:ins w:id="4" w:author="Nick Smith" w:date="2023-09-28T09:22:00Z">
        <w:r w:rsidR="00D56630">
          <w:t xml:space="preserve"> of leaves</w:t>
        </w:r>
      </w:ins>
      <w:r w:rsidR="00ED2DE7">
        <w:t>, positing</w:t>
      </w:r>
      <w:r w:rsidR="00520FD3">
        <w:t xml:space="preserve"> that </w:t>
      </w:r>
      <w:r w:rsidR="004B4CA0">
        <w:t>water</w:t>
      </w:r>
      <w:r w:rsidR="00520FD3">
        <w:t xml:space="preserve"> and </w:t>
      </w:r>
      <w:r w:rsidR="0072508D">
        <w:t>nitrogen</w:t>
      </w:r>
      <w:r w:rsidR="00520FD3">
        <w:t xml:space="preserve"> can be used as substitutable resources to support photosynthesis</w:t>
      </w:r>
      <w:r w:rsidR="00ED2DE7">
        <w:t xml:space="preserve">. The theory also indicates </w:t>
      </w:r>
      <w:r w:rsidR="00FF332A">
        <w:t>that</w:t>
      </w:r>
      <w:r w:rsidR="00520FD3">
        <w:t xml:space="preserve"> leaf investment in </w:t>
      </w:r>
      <w:r w:rsidR="004B4CA0">
        <w:t>water</w:t>
      </w:r>
      <w:ins w:id="5" w:author="Nick Smith" w:date="2023-09-28T09:22:00Z">
        <w:r w:rsidR="00D56630">
          <w:t xml:space="preserve"> use</w:t>
        </w:r>
      </w:ins>
      <w:r w:rsidR="00520FD3">
        <w:t xml:space="preserve"> (reflected in</w:t>
      </w:r>
      <w:r w:rsidR="0070273D">
        <w:t xml:space="preserve"> the ratio of</w:t>
      </w:r>
      <w:r w:rsidR="00520FD3">
        <w:t xml:space="preserve"> leaf</w:t>
      </w:r>
      <w:r w:rsidR="0070273D">
        <w:t xml:space="preserve"> intercellular to atmospheric CO</w:t>
      </w:r>
      <w:r w:rsidR="00182D7C">
        <w:rPr>
          <w:vertAlign w:val="subscript"/>
        </w:rPr>
        <w:t>2</w:t>
      </w:r>
      <w:r w:rsidR="0070273D">
        <w:t>,</w:t>
      </w:r>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xml:space="preserve">) </w:t>
      </w:r>
      <w:r w:rsidR="0072508D">
        <w:t>and nitrogen</w:t>
      </w:r>
      <w:r w:rsidR="00520FD3">
        <w:t xml:space="preserve"> use (reflected in</w:t>
      </w:r>
      <w:r w:rsidR="00A70EE7">
        <w:t xml:space="preserve"> </w:t>
      </w:r>
      <w:r>
        <w:t xml:space="preserve">area-based </w:t>
      </w:r>
      <w:r w:rsidR="00A70EE7">
        <w:t xml:space="preserve">leaf </w:t>
      </w:r>
      <w:r w:rsidR="0072508D">
        <w:t>nitrogen</w:t>
      </w:r>
      <w:r w:rsidR="00A70EE7">
        <w:t xml:space="preserve"> content</w:t>
      </w:r>
      <w:r w:rsidR="00860344">
        <w:t xml:space="preserve">, </w:t>
      </w:r>
      <w:r>
        <w:rPr>
          <w:i/>
          <w:iCs/>
        </w:rPr>
        <w:t>N</w:t>
      </w:r>
      <w:r>
        <w:rPr>
          <w:vertAlign w:val="subscript"/>
        </w:rPr>
        <w:t>area</w:t>
      </w:r>
      <w:r w:rsidR="00520FD3">
        <w:t>) are each</w:t>
      </w:r>
      <w:r w:rsidR="004B4CA0">
        <w:t xml:space="preserve"> a</w:t>
      </w:r>
      <w:r w:rsidR="00520FD3">
        <w:t xml:space="preserve"> </w:t>
      </w:r>
      <w:r w:rsidR="004B4CA0">
        <w:t>function</w:t>
      </w:r>
      <w:r w:rsidR="00520FD3">
        <w:t xml:space="preserve"> of </w:t>
      </w:r>
      <w:r w:rsidR="00520FD3" w:rsidRPr="00A217C4">
        <w:t>the</w:t>
      </w:r>
      <w:r w:rsidR="00520FD3">
        <w:t xml:space="preserve"> unit cost of acquiring and using </w:t>
      </w:r>
      <w:r w:rsidR="0072508D">
        <w:t>nitrogen</w:t>
      </w:r>
      <w:r w:rsidR="00520FD3">
        <w:t xml:space="preserve"> relative to </w:t>
      </w:r>
      <w:r w:rsidR="004B4CA0">
        <w:t>water</w:t>
      </w:r>
      <w:r w:rsidR="00520FD3">
        <w:t xml:space="preserve"> (</w:t>
      </w:r>
      <w:r w:rsidR="00520FD3" w:rsidRPr="00A70EE7">
        <w:rPr>
          <w:i/>
          <w:iCs/>
          <w:lang w:val="el-GR"/>
        </w:rPr>
        <w:t>β</w:t>
      </w:r>
      <w:r w:rsidR="00520FD3">
        <w:t>)</w:t>
      </w:r>
      <w:r w:rsidR="009D192D">
        <w:t xml:space="preserve"> and</w:t>
      </w:r>
      <w:r w:rsidR="00520FD3">
        <w:t xml:space="preserve"> aboveground climate, which alters demand for </w:t>
      </w:r>
      <w:r w:rsidR="004B4CA0">
        <w:t>water</w:t>
      </w:r>
      <w:r w:rsidR="00520FD3">
        <w:t xml:space="preserve"> and </w:t>
      </w:r>
      <w:r w:rsidR="0072508D">
        <w:t>nitrogen</w:t>
      </w:r>
      <w:ins w:id="6" w:author="Nick Smith" w:date="2023-09-28T09:23:00Z">
        <w:r w:rsidR="00D56630">
          <w:t xml:space="preserve"> to support photosynthesis</w:t>
        </w:r>
      </w:ins>
      <w:r w:rsidR="00520FD3">
        <w:t>.</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D2DE7">
        <w:t xml:space="preserve"> concurrently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721CD9">
        <w:t xml:space="preserve">499 </w:t>
      </w:r>
      <w:r w:rsidR="005463D3">
        <w:t xml:space="preserve">individuals comprising </w:t>
      </w:r>
      <w:r w:rsidR="001B56C3">
        <w:t>5</w:t>
      </w:r>
      <w:r w:rsidR="00AD7D44">
        <w:t>2</w:t>
      </w:r>
      <w:r w:rsidR="005463D3">
        <w:t xml:space="preserve"> species </w:t>
      </w:r>
      <w:r w:rsidR="007A6DC4">
        <w:t xml:space="preserve">across </w:t>
      </w:r>
      <w:r w:rsidR="005463D3">
        <w:t>2</w:t>
      </w:r>
      <w:r w:rsidR="00721CD9">
        <w:t>3</w:t>
      </w:r>
      <w:r w:rsidR="005463D3">
        <w:t xml:space="preserve"> sites</w:t>
      </w:r>
      <w:r w:rsidR="001B56C3">
        <w:t xml:space="preserve"> scattered a</w:t>
      </w:r>
      <w:r w:rsidR="007A6DC4">
        <w:t>long</w:t>
      </w:r>
      <w:r w:rsidR="001B56C3">
        <w:t xml:space="preserve"> a</w:t>
      </w:r>
      <w:r w:rsidR="00E703BA">
        <w:t xml:space="preserve"> </w:t>
      </w:r>
      <w:commentRangeStart w:id="7"/>
      <w:r w:rsidR="00E703BA">
        <w:t>climat</w:t>
      </w:r>
      <w:r w:rsidR="00DC701D">
        <w:t>ic</w:t>
      </w:r>
      <w:r w:rsidR="00E703BA">
        <w:t xml:space="preserve"> and </w:t>
      </w:r>
      <w:r w:rsidR="00CD5B76">
        <w:t>resource availability</w:t>
      </w:r>
      <w:r w:rsidR="00E703BA">
        <w:t xml:space="preserve"> gradient </w:t>
      </w:r>
      <w:commentRangeEnd w:id="7"/>
      <w:r w:rsidR="00D56630">
        <w:rPr>
          <w:rStyle w:val="CommentReference"/>
          <w:rFonts w:eastAsiaTheme="minorHAnsi" w:cs="Times New Roman (Body CS)"/>
        </w:rPr>
        <w:commentReference w:id="7"/>
      </w:r>
      <w:r w:rsidR="00E703BA">
        <w:t>in Texas,</w:t>
      </w:r>
      <w:r w:rsidR="00580B93">
        <w:t xml:space="preserve"> USA. </w:t>
      </w:r>
      <w:r w:rsidR="001C3F09">
        <w:t>Across the gradien</w:t>
      </w:r>
      <w:r w:rsidR="005F21FC">
        <w:t>t</w:t>
      </w:r>
      <w:r w:rsidR="001C3F09">
        <w:t xml:space="preserve">, </w:t>
      </w:r>
      <w:r w:rsidR="001C3F09">
        <w:rPr>
          <w:i/>
          <w:iCs/>
        </w:rPr>
        <w:t>N</w:t>
      </w:r>
      <w:r w:rsidR="001C3F09">
        <w:rPr>
          <w:vertAlign w:val="subscript"/>
        </w:rPr>
        <w:t>area</w:t>
      </w:r>
      <w:r w:rsidR="001C3F09">
        <w:t xml:space="preserve"> increased with increasing </w:t>
      </w:r>
      <w:r w:rsidR="0072508D">
        <w:t>nitrogen</w:t>
      </w:r>
      <w:r w:rsidR="001C3F09">
        <w:t xml:space="preserve"> availability and soil moisture, but decreased with increasing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The negative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area</w:t>
      </w:r>
      <w:r w:rsidR="001C3F09">
        <w:t xml:space="preserve"> was driven by negative covariance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M</w:t>
      </w:r>
      <w:r w:rsidR="001C3F09">
        <w:rPr>
          <w:vertAlign w:val="subscript"/>
        </w:rPr>
        <w:t>area</w:t>
      </w:r>
      <w:r w:rsidR="001C3F09">
        <w:t xml:space="preserve"> coupled with no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mass</w:t>
      </w:r>
      <w:r w:rsidR="001C3F09">
        <w:t xml:space="preserve">, suggesting that </w:t>
      </w:r>
      <w:r w:rsidR="0072508D">
        <w:t>nitrogen</w:t>
      </w:r>
      <w:r w:rsidR="001C3F09">
        <w:t>-</w:t>
      </w:r>
      <w:r w:rsidR="004B4CA0">
        <w:t>water</w:t>
      </w:r>
      <w:r w:rsidR="0072508D">
        <w:t xml:space="preserve"> </w:t>
      </w:r>
      <w:r w:rsidR="001C3F09">
        <w:t>use tradeoffs were modified</w:t>
      </w:r>
      <w:r w:rsidR="00AF17C5">
        <w:t xml:space="preserve"> across the environmental gradient</w:t>
      </w:r>
      <w:r w:rsidR="001C3F09">
        <w:t xml:space="preserve"> through changes in leaf morphology</w:t>
      </w:r>
      <w:r w:rsidR="00182D7C">
        <w:t xml:space="preserve">. </w:t>
      </w:r>
      <w:r w:rsidR="00ED2DE7">
        <w:t xml:space="preserve">Increasing </w:t>
      </w:r>
      <w:r w:rsidR="00476F25" w:rsidRPr="00476F25">
        <w:rPr>
          <w:i/>
          <w:iCs/>
          <w:color w:val="000000" w:themeColor="text1"/>
        </w:rPr>
        <w:t>VPD</w:t>
      </w:r>
      <w:r w:rsidR="00FB63DD">
        <w:t xml:space="preserve"> </w:t>
      </w:r>
      <w:r w:rsidR="00ED2DE7">
        <w:t xml:space="preserve">indirectly increased </w:t>
      </w:r>
      <w:r w:rsidR="00ED2DE7">
        <w:rPr>
          <w:i/>
          <w:iCs/>
        </w:rPr>
        <w:t>N</w:t>
      </w:r>
      <w:r w:rsidR="00ED2DE7">
        <w:rPr>
          <w:vertAlign w:val="subscript"/>
        </w:rPr>
        <w:t>area</w:t>
      </w:r>
      <w:r w:rsidR="00ED2DE7">
        <w:t xml:space="preserve"> when mediated through a negative effect of increasing </w:t>
      </w:r>
      <w:r w:rsidR="00476F25">
        <w:rPr>
          <w:i/>
          <w:iCs/>
          <w:color w:val="000000" w:themeColor="text1"/>
        </w:rPr>
        <w:t>VPD</w:t>
      </w:r>
      <w:r w:rsidR="00FB63DD">
        <w:t xml:space="preserve"> </w:t>
      </w:r>
      <w:r w:rsidR="00ED2DE7">
        <w:t xml:space="preserve">on leaf </w:t>
      </w:r>
      <w:r w:rsidR="00ED2DE7">
        <w:rPr>
          <w:i/>
          <w:iCs/>
        </w:rPr>
        <w:t>C</w:t>
      </w:r>
      <w:r w:rsidR="00ED2DE7">
        <w:rPr>
          <w:vertAlign w:val="subscript"/>
        </w:rPr>
        <w:t>i</w:t>
      </w:r>
      <w:r w:rsidR="00ED2DE7">
        <w:t>:</w:t>
      </w:r>
      <w:r w:rsidR="00ED2DE7">
        <w:rPr>
          <w:i/>
          <w:iCs/>
        </w:rPr>
        <w:t>C</w:t>
      </w:r>
      <w:r w:rsidR="00ED2DE7">
        <w:rPr>
          <w:vertAlign w:val="subscript"/>
        </w:rPr>
        <w:t>a</w:t>
      </w:r>
      <w:r w:rsidR="00902535">
        <w:t xml:space="preserve"> and negative relationship between leaf </w:t>
      </w:r>
      <w:r w:rsidR="00902535">
        <w:rPr>
          <w:i/>
          <w:iCs/>
        </w:rPr>
        <w:t>C</w:t>
      </w:r>
      <w:r w:rsidR="00902535">
        <w:rPr>
          <w:vertAlign w:val="subscript"/>
        </w:rPr>
        <w:t>i</w:t>
      </w:r>
      <w:r w:rsidR="00902535">
        <w:t>:</w:t>
      </w:r>
      <w:r w:rsidR="00902535">
        <w:rPr>
          <w:i/>
          <w:iCs/>
        </w:rPr>
        <w:t>C</w:t>
      </w:r>
      <w:r w:rsidR="00902535">
        <w:rPr>
          <w:vertAlign w:val="subscript"/>
        </w:rPr>
        <w:t>a</w:t>
      </w:r>
      <w:r w:rsidR="00902535">
        <w:t xml:space="preserve"> and </w:t>
      </w:r>
      <w:r w:rsidR="00902535">
        <w:rPr>
          <w:i/>
          <w:iCs/>
        </w:rPr>
        <w:t>M</w:t>
      </w:r>
      <w:r w:rsidR="00902535">
        <w:rPr>
          <w:vertAlign w:val="subscript"/>
        </w:rPr>
        <w:t>area</w:t>
      </w:r>
      <w:r w:rsidR="00ED2DE7">
        <w:t>.</w:t>
      </w:r>
      <w:r w:rsidR="00AF17C5">
        <w:t xml:space="preserve"> Finally, increasing nitrogen availability decreased </w:t>
      </w:r>
      <w:r w:rsidR="00AF17C5" w:rsidRPr="00A70EE7">
        <w:rPr>
          <w:i/>
          <w:iCs/>
          <w:lang w:val="el-GR"/>
        </w:rPr>
        <w:t>β</w:t>
      </w:r>
      <w:r w:rsidR="00AF17C5">
        <w:t xml:space="preserve"> while increasing soil moisture increased </w:t>
      </w:r>
      <w:r w:rsidR="00AF17C5" w:rsidRPr="00A70EE7">
        <w:rPr>
          <w:i/>
          <w:iCs/>
          <w:lang w:val="el-GR"/>
        </w:rPr>
        <w:t>β</w:t>
      </w:r>
      <w:r w:rsidR="00AF17C5">
        <w:t xml:space="preserve">, following theoretical expectations. </w:t>
      </w:r>
      <w:commentRangeStart w:id="8"/>
      <w:r w:rsidR="00AF17C5">
        <w:t xml:space="preserve">Results also indicate that </w:t>
      </w:r>
      <w:r w:rsidR="00AF17C5" w:rsidRPr="00A70EE7">
        <w:rPr>
          <w:i/>
          <w:iCs/>
          <w:lang w:val="el-GR"/>
        </w:rPr>
        <w:t>β</w:t>
      </w:r>
      <w:r w:rsidR="00AF17C5">
        <w:t xml:space="preserve"> was highly variable across the environmental gradient.</w:t>
      </w:r>
      <w:commentRangeEnd w:id="8"/>
      <w:r w:rsidR="00121AC8">
        <w:rPr>
          <w:rStyle w:val="CommentReference"/>
          <w:rFonts w:eastAsiaTheme="minorHAnsi" w:cs="Times New Roman (Body CS)"/>
        </w:rPr>
        <w:commentReference w:id="8"/>
      </w:r>
      <w:r w:rsidR="00AF17C5">
        <w:t xml:space="preserve"> Overall, results support patterns expected from the photosynthetic least-cost theory, demonstrating the capability of the theory to predict the integrative role of edaphic and climatic factors on leaf nitrogen content across environments.</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70F8A299"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FA6954">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CO&lt;sub&gt;2&lt;/sub&gt;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w:t>
      </w:r>
      <w:r w:rsidR="00D846CB">
        <w:t xml:space="preserve"> is </w:t>
      </w:r>
      <w:r>
        <w:t>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4B4CA0">
        <w:t>water</w:t>
      </w:r>
      <w:r w:rsidR="00565BF9">
        <w:t xml:space="preserve"> </w:t>
      </w:r>
      <w:r>
        <w:t xml:space="preserve">and </w:t>
      </w:r>
      <w:r w:rsidR="00565BF9">
        <w:t xml:space="preserve">nitrogen </w:t>
      </w:r>
      <w:r>
        <w:t>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relationships between</w:t>
      </w:r>
      <w:r w:rsidR="003603EC">
        <w:t xml:space="preserve"> </w:t>
      </w:r>
      <w:r w:rsidR="00F10C2A">
        <w:t xml:space="preserve">area-based </w:t>
      </w:r>
      <w:r w:rsidR="004159BB">
        <w:t xml:space="preserve">leaf </w:t>
      </w:r>
      <w:r w:rsidR="004B4CA0">
        <w:t>nitrogen</w:t>
      </w:r>
      <w:r w:rsidR="004159BB">
        <w:t xml:space="preserve">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odels are 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w:t>
      </w:r>
      <w:r w:rsidR="00F10C2A">
        <w:rPr>
          <w:i/>
          <w:iCs/>
        </w:rPr>
        <w:t>N</w:t>
      </w:r>
      <w:r w:rsidR="00F10C2A">
        <w:rPr>
          <w:vertAlign w:val="subscript"/>
        </w:rPr>
        <w:t>area</w:t>
      </w:r>
      <w:r w:rsidR="00F10C2A">
        <w:t xml:space="preserve"> </w:t>
      </w:r>
      <w:r w:rsidR="004B6243">
        <w:t xml:space="preserve">and indirectly through </w:t>
      </w:r>
      <w:r w:rsidR="00AF17C5">
        <w:t>nitrogen</w:t>
      </w:r>
      <w:r w:rsidR="004B6243">
        <w:t xml:space="preserve">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relationships between </w:t>
      </w:r>
      <w:r w:rsidR="004B4CA0">
        <w:t>nitrogen</w:t>
      </w:r>
      <w:r w:rsidR="004B6243">
        <w:t xml:space="preserve">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162F3CFE" w:rsidR="00CC790F" w:rsidRPr="00CC790F" w:rsidRDefault="008469EA" w:rsidP="00D846CB">
      <w:pPr>
        <w:spacing w:line="360" w:lineRule="auto"/>
        <w:ind w:firstLine="720"/>
      </w:pPr>
      <w:r>
        <w:t xml:space="preserve">Empirical support for positive relationships between </w:t>
      </w:r>
      <w:r w:rsidR="004B4CA0">
        <w:t>nitrogen</w:t>
      </w:r>
      <w:r>
        <w:t xml:space="preserve">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rsidR="00A10792">
        <w:t xml:space="preserve"> </w:t>
      </w:r>
      <w:r>
        <w:t>attributed</w:t>
      </w:r>
      <w:ins w:id="9" w:author="Nick Smith" w:date="2023-09-28T09:27:00Z">
        <w:r w:rsidR="00970594">
          <w:t>, in part,</w:t>
        </w:r>
      </w:ins>
      <w:r>
        <w:t xml:space="preserve"> to the high</w:t>
      </w:r>
      <w:r w:rsidR="00D437FE">
        <w:t xml:space="preserve"> </w:t>
      </w:r>
      <w:r w:rsidR="004B4CA0">
        <w:t>nitrogen</w:t>
      </w:r>
      <w:r w:rsidR="00565BF9">
        <w:t xml:space="preserve"> </w:t>
      </w:r>
      <w:r>
        <w:t>cost of building and maintaining</w:t>
      </w:r>
      <w:r w:rsidR="00D846CB">
        <w:t xml:space="preserve"> Ribulose-1,5,-bisphosphate carboxylase/oxygenase (“Rubisco”;</w:t>
      </w:r>
      <w:r>
        <w:t xml:space="preserve"> </w:t>
      </w:r>
      <w:r>
        <w:fldChar w:fldCharType="begin" w:fldLock="1"/>
      </w:r>
      <w:r w:rsidR="00D35AD4">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2020)","manualFormatting":"Evans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0C6C92" w:rsidRPr="000C6C92">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w:t>
      </w:r>
      <w:r w:rsidR="00F74E98" w:rsidRPr="00B36B0E">
        <w:t>positive</w:t>
      </w:r>
      <w:r w:rsidR="00F74E98">
        <w:t xml:space="preserve"> relationships between </w:t>
      </w:r>
      <w:r w:rsidR="004B4CA0">
        <w:t>nitrogen</w:t>
      </w:r>
      <w:r w:rsidR="00F74E98">
        <w:t xml:space="preserve">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 xml:space="preserve">hotosynthesis response to </w:t>
      </w:r>
      <w:r w:rsidR="004B4CA0">
        <w:t>nitrogen</w:t>
      </w:r>
      <w:r>
        <w:t xml:space="preserve"> availability ha</w:t>
      </w:r>
      <w:r w:rsidR="00E91F24">
        <w:t>s</w:t>
      </w:r>
      <w:r>
        <w:t xml:space="preserve"> been observed both in manipulative experiments</w:t>
      </w:r>
      <w:r w:rsidR="00E91F24">
        <w:t xml:space="preserve"> and across environmental gradients</w:t>
      </w:r>
      <w:r>
        <w:t xml:space="preserve"> </w:t>
      </w:r>
      <w:r w:rsidR="003F2EE4">
        <w:fldChar w:fldCharType="begin" w:fldLock="1"/>
      </w:r>
      <w:r w:rsidR="00622D89">
        <w:instrText>ADDIN CSL_CITATION {"citationItems":[{"id":"ITEM-1","itemData":{"author":[{"dropping-particle":"","family":"Field","given":"Christopher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J","non-dropping-particle":"","parse-names":false,"suffix":""}],"id":"ITEM-1","issued":{"date-parts":[["1986"]]},"page":"25-55","publisher":"Cambridge University Press","publisher-place":"Cambridge","title":"The photosynthesis-nitrogen relationship in wild plants","type":"chapter"},"uris":["http://www.mendeley.com/documents/?uuid=2875bd6d-174c-40cd-9bcf-a7be722bf21a"]},{"id":"ITEM-2","itemData":{"DOI":"10.1007/BF00377192","ISSN":"1432-1939","abstract":"The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Biogeography","id":"ITEM-4","issue":"3","issued":{"date-parts":[["2020","3","6"]]},"page":"573-589","title":"Effects of nitrogen enrichment on tree carbon allocation: A global synthesis","type":"article-journal","volume":"29"},"uris":["http://www.mendeley.com/documents/?uuid=97d32149-0d7f-456a-89b4-109a86f6d490"]}],"mendeley":{"formattedCitation":"(Field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3F2EE4">
        <w:fldChar w:fldCharType="separate"/>
      </w:r>
      <w:r w:rsidR="003F2EE4" w:rsidRPr="003F2EE4">
        <w:rPr>
          <w:noProof/>
        </w:rPr>
        <w:t>(Field and Mooney 1986, Evans 1989b, Walker et al. 2014, Li et al. 2020)</w:t>
      </w:r>
      <w:r w:rsidR="003F2EE4">
        <w:fldChar w:fldCharType="end"/>
      </w:r>
      <w:r w:rsidR="00E91F24">
        <w:t xml:space="preserve"> </w:t>
      </w:r>
      <w:r>
        <w:t xml:space="preserve">and is thought to be driven by ecosystem </w:t>
      </w:r>
      <w:r w:rsidR="004B4CA0">
        <w:t>nitrogen</w:t>
      </w:r>
      <w:r>
        <w:t xml:space="preserve">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w:t>
      </w:r>
      <w:ins w:id="10" w:author="Nick Smith" w:date="2023-09-28T09:28:00Z">
        <w:r w:rsidR="00970594">
          <w:t xml:space="preserve"> </w:t>
        </w:r>
        <w:commentRangeStart w:id="11"/>
        <w:r w:rsidR="00970594">
          <w:t>differing level</w:t>
        </w:r>
      </w:ins>
      <w:ins w:id="12" w:author="Nick Smith" w:date="2023-09-28T09:29:00Z">
        <w:r w:rsidR="00970594">
          <w:t>s of</w:t>
        </w:r>
      </w:ins>
      <w:r w:rsidR="00171C56">
        <w:t xml:space="preserve"> </w:t>
      </w:r>
      <w:r w:rsidR="004B4CA0">
        <w:t>nitrogen</w:t>
      </w:r>
      <w:r w:rsidR="00171C56">
        <w:t xml:space="preserve"> availability </w:t>
      </w:r>
      <w:commentRangeEnd w:id="11"/>
      <w:r w:rsidR="00970594">
        <w:rPr>
          <w:rStyle w:val="CommentReference"/>
          <w:rFonts w:eastAsiaTheme="minorHAnsi" w:cs="Times New Roman (Body CS)"/>
        </w:rPr>
        <w:commentReference w:id="11"/>
      </w:r>
      <w:del w:id="13" w:author="Nick Smith" w:date="2023-09-28T09:29:00Z">
        <w:r w:rsidR="00171C56" w:rsidDel="00970594">
          <w:delText>gradient</w:delText>
        </w:r>
        <w:r w:rsidR="007A6DC4" w:rsidDel="00970594">
          <w:delText>s</w:delText>
        </w:r>
        <w:r w:rsidR="00171C56" w:rsidDel="00970594">
          <w:delText xml:space="preserve"> </w:delText>
        </w:r>
      </w:del>
      <w:r w:rsidR="006E1DDC">
        <w:fldChar w:fldCharType="begin" w:fldLock="1"/>
      </w:r>
      <w:r w:rsidR="003B403B">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photosynthesis","type":"article-journal","volume":"74"},"uris":["http://www.mendeley.com/documents/?uuid=84f9e119-629b-4d40-ad7f-87f747ce2e46"]}],"mendeley":{"formattedCitation":"(Liang et al. 2020, Luo et al. 2021, Waring et al. 2023)","plainTextFormattedCitation":"(Liang et al. 2020, Luo et al. 2021, Waring et al. 2023)","previouslyFormattedCitation":"(Liang et al. 2020, Luo et al. 2021, Waring et al. 2023)"},"properties":{"noteIndex":0},"schema":"https://github.com/citation-style-language/schema/raw/master/csl-citation.json"}</w:instrText>
      </w:r>
      <w:r w:rsidR="006E1DDC">
        <w:fldChar w:fldCharType="separate"/>
      </w:r>
      <w:r w:rsidR="006E1DDC" w:rsidRPr="006E1DDC">
        <w:rPr>
          <w:noProof/>
        </w:rPr>
        <w:t>(Liang et al. 2020, Luo et al. 2021, Waring et al. 2023)</w:t>
      </w:r>
      <w:r w:rsidR="006E1DDC">
        <w:fldChar w:fldCharType="end"/>
      </w:r>
      <w:r w:rsidR="006E1DDC">
        <w:t xml:space="preserve"> </w:t>
      </w:r>
      <w:r w:rsidR="009F5A9C">
        <w:t>and t</w:t>
      </w:r>
      <w:r w:rsidR="00171C56">
        <w:t xml:space="preserve">hat </w:t>
      </w:r>
      <w:r w:rsidR="009F5A9C">
        <w:t>aboveground growing conditions (e.g., light availability</w:t>
      </w:r>
      <w:r w:rsidR="009E2D9C">
        <w:t xml:space="preserve">, temperature, </w:t>
      </w:r>
      <w:r w:rsidR="00FB63DD">
        <w:t>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w:t>
      </w:r>
      <w:r w:rsidR="008072EC">
        <w:t>environmental gradients</w:t>
      </w:r>
      <w:r w:rsidR="003C6746">
        <w:t xml:space="preserve"> </w:t>
      </w:r>
      <w:r w:rsidR="00171C56">
        <w:fldChar w:fldCharType="begin" w:fldLock="1"/>
      </w:r>
      <w:r w:rsidR="009C33F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function","type":"article-journal","volume":"110"},"uris":["http://www.mendeley.com/documents/?uuid=50267697-cf85-48a3-8479-7edfcd508a88"]},{"id":"ITEM-8","itemData":{"DOI":"10.1111/geb.13660","ISSN":"1466-822X","abstract":"Aim: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author":[{"dropping-particle":"","family":"Yan","given":"Zhengbing","non-dropping-particle":"","parse-names":false,"suffix":""},{"dropping-particle":"","family":"Sardans","given":"Jordi","non-dropping-particle":"","parse-names":false,"suffix":""},{"dropping-particle":"","family":"Peñuelas","given":"Josep","non-dropping-particle":"","parse-names":false,"suffix":""},{"dropping-particle":"","family":"Detto","given":"Matteo","non-dropping-particle":"","parse-names":false,"suffix":""},{"dropping-particle":"","family":"Smith","given":"Nicholas G.","non-dropping-particle":"","parse-names":false,"suffix":""},{"dropping-particle":"","family":"Wang","given":"Han","non-dropping-particle":"","parse-names":false,"suffix":""},{"dropping-particle":"","family":"Guo","given":"Lulu","non-dropping-particle":"","parse-names":false,"suffix":""},{"dropping-particle":"","family":"Hughes","given":"Alice C.","non-dropping-particle":"","parse-names":false,"suffix":""},{"dropping-particle":"","family":"Guo","given":"Zhengfei","non-dropping-particle":"","parse-names":false,"suffix":""},{"dropping-particle":"","family":"Lee","given":"Calvin K. F.","non-dropping-particle":"","parse-names":false,"suffix":""},{"dropping-particle":"","family":"Liu","given":"Lingli","non-dropping-particle":"","parse-names":false,"suffix":""},{"dropping-particle":"","family":"Wu","given":"Jin","non-dropping-particle":"","parse-names":false,"suffix":""}],"container-title":"Global Ecology and Biogeography","id":"ITEM-8","issue":"February","issued":{"date-parts":[["2023"]]},"page":"668-682","title":"Global patterns and drivers of leaf photosynthetic capacity: The relative importance of environmental factors and evolutionary history","type":"article-journal"},"uris":["http://www.mendeley.com/documents/?uuid=7e127851-370b-40ab-bd44-697318d8fe0b"]}],"mendeley":{"formattedCitation":"(Adams et al. 2016, Dong et al. 2017, 2020, 2022, Smith et al. 2019, Peng et al. 2021, Yan et al. 2023, Westerband et al. 2023)","plainTextFormattedCitation":"(Adams et al. 2016, Dong et al. 2017, 2020, 2022, Smith et al. 2019, Peng et al. 2021, Yan et al. 2023, Westerband et al. 2023)","previouslyFormattedCitation":"(Adams et al. 2016, Dong et al. 2017, 2020, 2022, Smith et al. 2019, Peng et al. 2021, Yan et al. 2023, Westerband et al. 2023)"},"properties":{"noteIndex":0},"schema":"https://github.com/citation-style-language/schema/raw/master/csl-citation.json"}</w:instrText>
      </w:r>
      <w:r w:rsidR="00171C56">
        <w:fldChar w:fldCharType="separate"/>
      </w:r>
      <w:r w:rsidR="00902535" w:rsidRPr="00902535">
        <w:rPr>
          <w:noProof/>
        </w:rPr>
        <w:t xml:space="preserve">(Adams et al. 2016, </w:t>
      </w:r>
      <w:r w:rsidR="00902535" w:rsidRPr="00902535">
        <w:rPr>
          <w:noProof/>
        </w:rPr>
        <w:lastRenderedPageBreak/>
        <w:t>Dong et al. 2017, 2020, 2022, Smith et al. 2019, Peng et al. 2021, Yan et al. 2023, Westerband et al. 2023)</w:t>
      </w:r>
      <w:r w:rsidR="00171C56">
        <w:fldChar w:fldCharType="end"/>
      </w:r>
      <w:r w:rsidR="00F10C2A">
        <w:t>.</w:t>
      </w:r>
    </w:p>
    <w:p w14:paraId="241917BA" w14:textId="6CD1226F" w:rsidR="00AE5C62" w:rsidRDefault="00E259D9" w:rsidP="00A10792">
      <w:pPr>
        <w:spacing w:line="360" w:lineRule="auto"/>
        <w:ind w:firstLine="720"/>
      </w:pPr>
      <w:commentRangeStart w:id="14"/>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 xml:space="preserve">The theory </w:t>
      </w:r>
      <w:r w:rsidR="008F2304">
        <w:t xml:space="preserve">posits </w:t>
      </w:r>
      <w:r w:rsidR="008D376B">
        <w:t xml:space="preserve">that plants </w:t>
      </w:r>
      <w:r w:rsidR="008F2304">
        <w:t xml:space="preserve">adapt and </w:t>
      </w:r>
      <w:r w:rsidR="008D376B">
        <w:t>acclimate to</w:t>
      </w:r>
      <w:r w:rsidR="008F2304">
        <w:t xml:space="preserve"> their</w:t>
      </w:r>
      <w:r w:rsidR="00634047">
        <w:t xml:space="preserve"> </w:t>
      </w:r>
      <w:r w:rsidR="008D376B">
        <w:t xml:space="preserve">environment </w:t>
      </w:r>
      <w:r w:rsidR="00C5029B">
        <w:t>by optimizing photosynthetic assimilation rates</w:t>
      </w:r>
      <w:r w:rsidR="008D376B">
        <w:t xml:space="preserve"> at the lowest summed cost of </w:t>
      </w:r>
      <w:r w:rsidR="004B4CA0">
        <w:t>nitrogen</w:t>
      </w:r>
      <w:r w:rsidR="00515044">
        <w:t xml:space="preserve"> </w:t>
      </w:r>
      <w:r w:rsidR="008D376B">
        <w:t xml:space="preserve">and </w:t>
      </w:r>
      <w:r w:rsidR="004B4CA0">
        <w:t>water</w:t>
      </w:r>
      <w:r w:rsidR="008D376B">
        <w:t xml:space="preserve">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commentRangeEnd w:id="14"/>
      <w:r w:rsidR="00E74992">
        <w:rPr>
          <w:rStyle w:val="CommentReference"/>
          <w:rFonts w:eastAsiaTheme="minorHAnsi" w:cs="Times New Roman (Body CS)"/>
        </w:rPr>
        <w:commentReference w:id="14"/>
      </w:r>
      <w:r w:rsidR="00C5029B">
        <w:t>In a given</w:t>
      </w:r>
      <w:r w:rsidR="00155249">
        <w:t xml:space="preserve"> environment</w:t>
      </w:r>
      <w:r w:rsidR="00310537">
        <w:t>,</w:t>
      </w:r>
      <w:r w:rsidR="00A42CA7">
        <w:t xml:space="preserve"> </w:t>
      </w:r>
      <w:r w:rsidR="004B4CA0">
        <w:t xml:space="preserve">nitrogen and water </w:t>
      </w:r>
      <w:r w:rsidR="00C5029B">
        <w:t>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w:t>
      </w:r>
      <w:r w:rsidR="004B4CA0">
        <w:t>nitrogen</w:t>
      </w:r>
      <w:r w:rsidR="00B53AEA">
        <w:t xml:space="preserve"> availability </w:t>
      </w:r>
      <w:r w:rsidR="00632394">
        <w:t xml:space="preserve">should </w:t>
      </w:r>
      <w:r w:rsidR="00B53AEA">
        <w:t xml:space="preserve">decrease the cost of acquiring and using </w:t>
      </w:r>
      <w:r w:rsidR="004B4CA0">
        <w:t>nitrogen</w:t>
      </w:r>
      <w:r w:rsidR="00515044">
        <w:t xml:space="preserve"> </w:t>
      </w:r>
      <w:r w:rsidR="00B53AEA">
        <w:t xml:space="preserve">relative to </w:t>
      </w:r>
      <w:r w:rsidR="004B4CA0">
        <w:t>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r w:rsidR="008F2304">
        <w:t xml:space="preserve">ratio of </w:t>
      </w:r>
      <w:r w:rsidR="004B3F25">
        <w:t>leaf</w:t>
      </w:r>
      <w:r w:rsidR="008F2304">
        <w:t xml:space="preserve"> intercellular to atmospheric CO</w:t>
      </w:r>
      <w:r w:rsidR="008F2304">
        <w:rPr>
          <w:vertAlign w:val="subscript"/>
        </w:rPr>
        <w:t>2</w:t>
      </w:r>
      <w:r w:rsidR="004B3F25">
        <w:t xml:space="preserve"> </w:t>
      </w:r>
      <w:r w:rsidR="008F2304">
        <w:t>(</w:t>
      </w:r>
      <w:r w:rsidR="00AF17C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8F2304">
        <w:t>)</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4B4CA0">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xml:space="preserve">, </w:t>
      </w:r>
      <w:r w:rsidR="00BF6DBE">
        <w:t xml:space="preserve">and </w:t>
      </w:r>
      <w:r w:rsidR="00B53AEA">
        <w:t>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w:t>
      </w:r>
      <w:r w:rsidR="00FB63DD">
        <w:t xml:space="preserve"> vapor pressure deficit</w:t>
      </w:r>
      <w:r w:rsidR="00047003">
        <w:t xml:space="preserve"> </w:t>
      </w:r>
      <w:r w:rsidR="00FB63DD">
        <w:t>(</w:t>
      </w:r>
      <w:r w:rsidR="00FB63DD" w:rsidRPr="00BF6DBE">
        <w:rPr>
          <w:i/>
          <w:iCs/>
          <w:color w:val="000000" w:themeColor="text1"/>
        </w:rPr>
        <w:t>VPD</w:t>
      </w:r>
      <w:r w:rsidR="00FB63DD">
        <w:rPr>
          <w:color w:val="000000" w:themeColor="text1"/>
        </w:rPr>
        <w:t>)</w:t>
      </w:r>
      <w:r w:rsidR="00FB63DD">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491C53">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Biology","id":"ITEM-2","issue":"9","issued":{"date-parts":[["2021"]]},"page":"1704-1720","title":"Systemic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2021)","plainTextFormattedCitation":"(Grossiord et al. 2020, López et al. 2021)","previouslyFormattedCitation":"(Grossiord et al. 2020, López et al. 2021)"},"properties":{"noteIndex":0},"schema":"https://github.com/citation-style-language/schema/raw/master/csl-citation.json"}</w:instrText>
      </w:r>
      <w:r w:rsidR="004B446C">
        <w:fldChar w:fldCharType="separate"/>
      </w:r>
      <w:r w:rsidR="00AF17C5" w:rsidRPr="00AF17C5">
        <w:rPr>
          <w:noProof/>
        </w:rPr>
        <w:t>(Grossiord et al. 2020, López et al. 2021)</w:t>
      </w:r>
      <w:r w:rsidR="004B446C">
        <w:fldChar w:fldCharType="end"/>
      </w:r>
      <w:r w:rsidR="00BC0640">
        <w:t>.</w:t>
      </w:r>
    </w:p>
    <w:p w14:paraId="7372CEAE" w14:textId="61D7BFAA" w:rsidR="009C33F8" w:rsidRDefault="00B36B0E" w:rsidP="009C33F8">
      <w:pPr>
        <w:spacing w:line="360" w:lineRule="auto"/>
        <w:ind w:firstLine="720"/>
      </w:pPr>
      <w:r>
        <w:t xml:space="preserve">Variance in leaf </w:t>
      </w:r>
      <w:r w:rsidR="004B4CA0">
        <w:t>nitrogen</w:t>
      </w:r>
      <w:r>
        <w:t xml:space="preserve"> content</w:t>
      </w:r>
      <w:r w:rsidR="004B446C">
        <w:t xml:space="preserve"> </w:t>
      </w:r>
      <w:r w:rsidR="00632394">
        <w:t xml:space="preserve">across </w:t>
      </w:r>
      <w:r w:rsidR="00D846CB">
        <w:t>environmental</w:t>
      </w:r>
      <w:r w:rsidR="00632394">
        <w:t xml:space="preserve"> gradients</w:t>
      </w:r>
      <w:r w:rsidR="004B446C">
        <w:t xml:space="preserve"> may depend on </w:t>
      </w:r>
      <w:r w:rsidR="00CC087B">
        <w:t>nutrient acquisition strategy</w:t>
      </w:r>
      <w:r w:rsidR="00D846CB">
        <w:t xml:space="preserve">, </w:t>
      </w:r>
      <w:r w:rsidR="00484586">
        <w:t>defined here as the</w:t>
      </w:r>
      <w:r w:rsidR="00D846CB">
        <w:t xml:space="preserve"> method by which plants acquire nutrients (e.g., direct uptake, symbioses with soil microbial communities, etc.)</w:t>
      </w:r>
      <w:r w:rsidR="004B446C">
        <w:t xml:space="preserve">. For example, species that form associations with symbiotic </w:t>
      </w:r>
      <w:r w:rsidR="004B4CA0">
        <w:t>nitrogen</w:t>
      </w:r>
      <w:r w:rsidR="004B446C">
        <w:t>-fixing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 xml:space="preserve">less finite </w:t>
      </w:r>
      <w:r w:rsidR="004B4CA0">
        <w:t>nitrogen</w:t>
      </w:r>
      <w:r w:rsidR="004B446C">
        <w:t xml:space="preserve">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r w:rsidR="001F281C">
        <w:t xml:space="preserve">. </w:t>
      </w:r>
      <w:r w:rsidR="0059184C">
        <w:t>Decreased</w:t>
      </w:r>
      <w:r w:rsidR="00AA379F">
        <w:t xml:space="preserve"> </w:t>
      </w:r>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N-fixing species</w:t>
      </w:r>
      <w:r w:rsidR="004B446C">
        <w:t xml:space="preserve"> have </w:t>
      </w:r>
      <w:r w:rsidR="00A10792">
        <w:t>greater</w:t>
      </w:r>
      <w:r w:rsidR="004B446C">
        <w:t xml:space="preserve"> leaf </w:t>
      </w:r>
      <w:r w:rsidR="004B4CA0">
        <w:t>nitrogen</w:t>
      </w:r>
      <w:r w:rsidR="004B446C">
        <w:t xml:space="preserve">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9C33F8">
        <w:t>, though these relationships have not been explored and may</w:t>
      </w:r>
      <w:r w:rsidR="00FB63DD">
        <w:t xml:space="preserve"> themselves</w:t>
      </w:r>
      <w:r w:rsidR="009C33F8">
        <w:t xml:space="preserve"> </w:t>
      </w:r>
      <w:r w:rsidR="00FB63DD">
        <w:t xml:space="preserve">be </w:t>
      </w:r>
      <w:r w:rsidR="009C33F8">
        <w:lastRenderedPageBreak/>
        <w:t>context dependent on external environmental factors</w:t>
      </w:r>
      <w:r w:rsidR="0008663E">
        <w:t xml:space="preserve"> </w:t>
      </w:r>
      <w:r w:rsidR="009C33F8">
        <w:t xml:space="preserve">such as </w:t>
      </w:r>
      <w:r w:rsidR="004B4CA0">
        <w:t>nitrogen</w:t>
      </w:r>
      <w:r w:rsidR="009C33F8">
        <w:t xml:space="preserve"> availability, temperature, or light availability </w:t>
      </w:r>
      <w:r w:rsidR="009C33F8">
        <w:fldChar w:fldCharType="begin" w:fldLock="1"/>
      </w:r>
      <w:r w:rsidR="003B403B">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Botany","editor":[{"dropping-particle":"","family":"Rogers","given":"Alistair","non-dropping-particle":"","parse-names":false,"suffix":""}],"id":"ITEM-2","issue":"17","issued":{"date-parts":[["2023","9","13"]]},"page":"5166-5180","title":"Soil nitrogen fertilization reduces relative leaf nitrogen allocation to photosynthesis","type":"article-journal","volume":"74"},"uris":["http://www.mendeley.com/documents/?uuid=84f9e119-629b-4d40-ad7f-87f747ce2e46"]},{"id":"ITEM-3","itemData":{"DOI":"10.3389/fpls.2019.01316","ISSN":"1664-462X","author":[{"dropping-particle":"","family":"Friel","given":"Colleen A","non-dropping-particle":"","parse-names":false,"suffix":""},{"dropping-particle":"","family":"Friesen","given":"Maren L","non-dropping-particle":"","parse-names":false,"suffix":""}],"container-title":"Frontiers in Plant Science","id":"ITEM-3","issued":{"date-parts":[["2019","11","5"]]},"page":"1316","title":"Legumes modulate allocation to rhizobial nitrogen fixation in response to factorial light and nitrogen manipulation","type":"article-journal","volume":"10"},"uris":["http://www.mendeley.com/documents/?uuid=d9883d6e-3df1-4942-af66-0da6c24da3c9"]},{"id":"ITEM-4","itemData":{"DOI":"10.1038/s41477-018-0231-9","ISSN":"2055-0278","abstract":"Nitrogen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Plants","id":"ITEM-4","issue":"9","issued":{"date-parts":[["2018","9","20"]]},"page":"655-661","title":"Light regulates tropical symbiotic nitrogen fixation more strongly than soil nitrogen","type":"article-journal","volume":"4"},"uris":["http://www.mendeley.com/documents/?uuid=8fb57f2b-0468-4c6a-8724-10760436201c"]}],"mendeley":{"formattedCitation":"(Taylor and Menge 2018, Friel and Friesen 2019, Perkowski et al. 2021, Waring et al. 2023)","plainTextFormattedCitation":"(Taylor and Menge 2018, Friel and Friesen 2019, Perkowski et al. 2021, Waring et al. 2023)","previouslyFormattedCitation":"(Taylor and Menge 2018, Friel and Friesen 2019, Perkowski et al. 2021, Waring et al. 2023)"},"properties":{"noteIndex":0},"schema":"https://github.com/citation-style-language/schema/raw/master/csl-citation.json"}</w:instrText>
      </w:r>
      <w:r w:rsidR="009C33F8">
        <w:fldChar w:fldCharType="separate"/>
      </w:r>
      <w:r w:rsidR="009C33F8" w:rsidRPr="009C33F8">
        <w:rPr>
          <w:noProof/>
        </w:rPr>
        <w:t>(Taylor and Menge 2018, Friel and Friesen 2019, Perkowski et al. 2021, Waring et al. 2023)</w:t>
      </w:r>
      <w:r w:rsidR="009C33F8">
        <w:fldChar w:fldCharType="end"/>
      </w:r>
      <w:r w:rsidR="009C33F8">
        <w:t>.</w:t>
      </w:r>
    </w:p>
    <w:p w14:paraId="64800909" w14:textId="3AF89450" w:rsidR="004B446C" w:rsidRPr="002775C3" w:rsidRDefault="003D2786" w:rsidP="0059184C">
      <w:pPr>
        <w:spacing w:line="360" w:lineRule="auto"/>
        <w:ind w:firstLine="720"/>
      </w:pPr>
      <w:r>
        <w:t>Variance in l</w:t>
      </w:r>
      <w:r w:rsidR="002B206F">
        <w:t xml:space="preserve">eaf </w:t>
      </w:r>
      <w:r w:rsidR="004B4CA0">
        <w:t>nitrogen</w:t>
      </w:r>
      <w:r w:rsidR="002B206F">
        <w:t xml:space="preserve"> </w:t>
      </w:r>
      <w:r>
        <w:t>content</w:t>
      </w:r>
      <w:r w:rsidR="002B206F">
        <w:t xml:space="preserve"> across environmental gradients may</w:t>
      </w:r>
      <w:r w:rsidR="002271AC">
        <w:t xml:space="preserve"> also</w:t>
      </w:r>
      <w:r w:rsidR="002B206F">
        <w:t xml:space="preserve"> depend on photosynthetic pathway. </w:t>
      </w:r>
      <w:r w:rsidR="0059184C">
        <w:t>Generally</w:t>
      </w:r>
      <w:ins w:id="15" w:author="Nick Smith" w:date="2023-09-28T09:33:00Z">
        <w:r w:rsidR="00F20127">
          <w:t>,</w:t>
        </w:r>
      </w:ins>
      <w:r w:rsidR="0059184C">
        <w:t xml:space="preserve"> reduced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59184C">
        <w:t xml:space="preserve"> </w:t>
      </w:r>
      <w:r w:rsidR="0008663E">
        <w:t>in C</w:t>
      </w:r>
      <w:r w:rsidR="0008663E">
        <w:rPr>
          <w:vertAlign w:val="subscript"/>
        </w:rPr>
        <w:t>4</w:t>
      </w:r>
      <w:r w:rsidR="0008663E">
        <w:t xml:space="preserve"> species </w:t>
      </w:r>
      <w:r w:rsidR="002B206F">
        <w:t>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 xml:space="preserve">increased costs associated with </w:t>
      </w:r>
      <w:r w:rsidR="004B4CA0">
        <w:t>water</w:t>
      </w:r>
      <w:r w:rsidR="00E30E4D">
        <w:t xml:space="preserve"> acquisition and use</w:t>
      </w:r>
      <w:r w:rsidR="002B206F">
        <w:t xml:space="preserve"> </w:t>
      </w:r>
      <w:r w:rsidR="00F96547">
        <w:t>for photosynthesis</w:t>
      </w:r>
      <w:r w:rsidR="00BF6DBE">
        <w:t>,</w:t>
      </w:r>
      <w:r w:rsidR="002B206F">
        <w:t xml:space="preserve"> reduced costs </w:t>
      </w:r>
      <w:r w:rsidR="001D285A">
        <w:t xml:space="preserve">of </w:t>
      </w:r>
      <w:r w:rsidR="004B4CA0">
        <w:t>nitrogen</w:t>
      </w:r>
      <w:r w:rsidR="002B206F">
        <w:t xml:space="preserve"> acquisition and use </w:t>
      </w:r>
      <w:r w:rsidR="00F96547">
        <w:t>for photosynthesis</w:t>
      </w:r>
      <w:r w:rsidR="00BF6DBE">
        <w:t>, or both</w:t>
      </w:r>
      <w:r w:rsidR="002B206F">
        <w:t xml:space="preserve">. </w:t>
      </w:r>
      <w:r w:rsidR="001F281C">
        <w:t>Theory predicts that</w:t>
      </w:r>
      <w:r w:rsidR="0059184C">
        <w:t xml:space="preserve"> decreased </w:t>
      </w:r>
      <w:r w:rsidR="0059184C">
        <w:rPr>
          <w:i/>
          <w:iCs/>
          <w:lang w:val="el-GR"/>
        </w:rPr>
        <w:t>β</w:t>
      </w:r>
      <w:r w:rsidR="001F281C">
        <w:t xml:space="preserve"> </w:t>
      </w:r>
      <w:r w:rsidR="0059184C">
        <w:t xml:space="preserve">values </w:t>
      </w:r>
      <w:r w:rsidR="00737063">
        <w:t>should</w:t>
      </w:r>
      <w:r w:rsidR="001F281C">
        <w:t xml:space="preserve"> </w:t>
      </w:r>
      <w:r w:rsidR="00737063">
        <w:t>allow</w:t>
      </w:r>
      <w:r w:rsidR="001F281C">
        <w:t xml:space="preserve"> C</w:t>
      </w:r>
      <w:r w:rsidR="001F281C">
        <w:rPr>
          <w:vertAlign w:val="subscript"/>
        </w:rPr>
        <w:t>4</w:t>
      </w:r>
      <w:r w:rsidR="001F281C">
        <w:t xml:space="preserve"> species to have greater leaf </w:t>
      </w:r>
      <w:r w:rsidR="004B4CA0">
        <w:t>nitrogen</w:t>
      </w:r>
      <w:r w:rsidR="001F281C">
        <w:t xml:space="preserve"> content compared to C</w:t>
      </w:r>
      <w:r w:rsidR="001F281C">
        <w:rPr>
          <w:vertAlign w:val="subscript"/>
        </w:rPr>
        <w:t>3</w:t>
      </w:r>
      <w:r w:rsidR="001F281C">
        <w:t xml:space="preserve"> species, though</w:t>
      </w:r>
      <w:r w:rsidR="0074254C">
        <w:t xml:space="preserve"> opposite patterns are commonly observed</w:t>
      </w:r>
      <w:r w:rsidR="0008663E">
        <w:t>,</w:t>
      </w:r>
      <w:r w:rsidR="001F281C">
        <w:t xml:space="preserve"> </w:t>
      </w:r>
      <w:r w:rsidR="00484586">
        <w:t xml:space="preserve">presumably </w:t>
      </w:r>
      <w:r w:rsidR="0059184C">
        <w:t xml:space="preserve">due </w:t>
      </w:r>
      <w:r w:rsidR="00737063">
        <w:t xml:space="preserve">to increased </w:t>
      </w:r>
      <w:r w:rsidR="004B4CA0">
        <w:t>nitrogen</w:t>
      </w:r>
      <w:r w:rsidR="00737063">
        <w:t xml:space="preserve">-use efficiency </w:t>
      </w:r>
      <w:r w:rsidR="0059184C">
        <w:t>in C</w:t>
      </w:r>
      <w:r w:rsidR="0059184C">
        <w:rPr>
          <w:vertAlign w:val="subscript"/>
        </w:rPr>
        <w:t>4</w:t>
      </w:r>
      <w:r w:rsidR="0059184C">
        <w:t xml:space="preserve"> species as a result of</w:t>
      </w:r>
      <w:r w:rsidR="00737063">
        <w:t xml:space="preserve"> CO</w:t>
      </w:r>
      <w:r w:rsidR="00737063">
        <w:rPr>
          <w:vertAlign w:val="subscript"/>
        </w:rPr>
        <w:t>2</w:t>
      </w:r>
      <w:r w:rsidR="00737063">
        <w:t xml:space="preserve"> concentrating mechanisms </w:t>
      </w:r>
      <w:r w:rsidR="0008663E">
        <w:t>that constitute</w:t>
      </w:r>
      <w:r w:rsidR="00737063">
        <w:t xml:space="preserve"> the C</w:t>
      </w:r>
      <w:r w:rsidR="00737063">
        <w:rPr>
          <w:vertAlign w:val="subscript"/>
        </w:rPr>
        <w:t>4</w:t>
      </w:r>
      <w:r w:rsidR="00737063">
        <w:t xml:space="preserve"> photosynthetic pathway</w:t>
      </w:r>
      <w:r w:rsidR="0008663E">
        <w:t xml:space="preserve"> </w:t>
      </w:r>
      <w:r w:rsidR="0008663E">
        <w:fldChar w:fldCharType="begin" w:fldLock="1"/>
      </w:r>
      <w:r w:rsidR="0008663E">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08663E">
        <w:fldChar w:fldCharType="separate"/>
      </w:r>
      <w:r w:rsidR="0008663E" w:rsidRPr="001F281C">
        <w:rPr>
          <w:noProof/>
        </w:rPr>
        <w:t>(Schmitt and Edwards 1981, Sage and Pearcy 1987, Ghannoum et al. 2011)</w:t>
      </w:r>
      <w:r w:rsidR="0008663E">
        <w:fldChar w:fldCharType="end"/>
      </w:r>
      <w:r w:rsidR="00737063">
        <w:t>.</w:t>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a</w:t>
      </w:r>
      <w:r>
        <w:t xml:space="preserve"> C</w:t>
      </w:r>
      <w:r>
        <w:rPr>
          <w:vertAlign w:val="subscript"/>
        </w:rPr>
        <w:t>4</w:t>
      </w:r>
      <w:r w:rsidR="00E30E4D">
        <w:t xml:space="preserve">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F6DBE">
        <w:t xml:space="preserve">, </w:t>
      </w:r>
      <w:r w:rsidR="00AF17C5">
        <w:t xml:space="preserve">which limits </w:t>
      </w:r>
      <w:r w:rsidR="00BF6DBE">
        <w:t>our ability to make inferences about the role of photosynthetic pathway on patterns expected from theory</w:t>
      </w:r>
      <w:r w:rsidR="00B176A8">
        <w:t>.</w:t>
      </w:r>
    </w:p>
    <w:p w14:paraId="3FC4940D" w14:textId="2BC0F001" w:rsidR="0028529C" w:rsidRDefault="00484586" w:rsidP="0059184C">
      <w:pPr>
        <w:spacing w:line="360" w:lineRule="auto"/>
        <w:ind w:firstLine="720"/>
      </w:pPr>
      <w:r>
        <w:t>While p</w:t>
      </w:r>
      <w:r w:rsidR="00A05D01">
        <w:t>hotosynthetic least-cost theory provides hypothes</w:t>
      </w:r>
      <w:r w:rsidR="0008663E">
        <w:t>e</w:t>
      </w:r>
      <w:r w:rsidR="00A05D01">
        <w:t xml:space="preserve">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t xml:space="preserve">, </w:t>
      </w:r>
      <w:r w:rsidR="00A05D01">
        <w:t xml:space="preserve">empirical tests of the theory are </w:t>
      </w:r>
      <w:r w:rsidR="0008663E">
        <w:t>limited</w:t>
      </w:r>
      <w:r w:rsidR="00A05D01">
        <w:t xml:space="preserv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xml:space="preserve">. </w:t>
      </w:r>
      <w:r w:rsidR="00295C92">
        <w:t>Additionally, w</w:t>
      </w:r>
      <w:r w:rsidR="00E46B6E">
        <w:t xml:space="preserve">hile </w:t>
      </w:r>
      <w:r w:rsidR="00E46B6E">
        <w:rPr>
          <w:i/>
          <w:iCs/>
        </w:rPr>
        <w:t>N</w:t>
      </w:r>
      <w:r w:rsidR="00E46B6E">
        <w:rPr>
          <w:vertAlign w:val="subscript"/>
        </w:rPr>
        <w:t>area</w:t>
      </w:r>
      <w:r w:rsidR="00E46B6E">
        <w:t xml:space="preserve"> </w:t>
      </w:r>
      <w:r w:rsidR="0008663E">
        <w:t xml:space="preserve">tends </w:t>
      </w:r>
      <w:commentRangeStart w:id="16"/>
      <w:r w:rsidR="0008663E">
        <w:t>to</w:t>
      </w:r>
      <w:r w:rsidR="003D2786">
        <w:t xml:space="preserve"> </w:t>
      </w:r>
      <w:del w:id="17" w:author="Scott, Helen" w:date="2023-10-10T10:21:00Z">
        <w:r w:rsidR="003D2786" w:rsidDel="00B30E89">
          <w:delText xml:space="preserve">negatively </w:delText>
        </w:r>
      </w:del>
      <w:r w:rsidR="003D2786">
        <w:t>covary with</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ins w:id="18" w:author="Scott, Helen" w:date="2023-10-10T10:21:00Z">
        <w:r w:rsidR="00B30E89">
          <w:t xml:space="preserve">negatively </w:t>
        </w:r>
      </w:ins>
      <w:commentRangeEnd w:id="16"/>
      <w:ins w:id="19" w:author="Scott, Helen" w:date="2023-10-10T10:27:00Z">
        <w:r w:rsidR="00B30E89">
          <w:rPr>
            <w:rStyle w:val="CommentReference"/>
            <w:rFonts w:eastAsiaTheme="minorHAnsi" w:cs="Times New Roman (Body CS)"/>
          </w:rPr>
          <w:commentReference w:id="16"/>
        </w:r>
      </w:ins>
      <w:r w:rsidR="003D2786">
        <w:t xml:space="preserve">across environmental gradients </w:t>
      </w:r>
      <w:r w:rsidR="00E46B6E">
        <w:fldChar w:fldCharType="begin" w:fldLock="1"/>
      </w:r>
      <w:r w:rsidR="002B4C9C">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G","non-dropping-particle":"","parse-names":false,"suffix":""}],"id":"ITEM-4","issued":{"date-parts":[["0"]]},"title":"Increasing nitrogen availability increases water use efficiency and decreases nitrogen use efficiency in &lt;i&gt;Acer saccharum&lt;/i&gt;: a test of photosynthetic least-cost theory in mature forests","type":"article-journal"},"uris":["http://www.mendeley.com/documents/?uuid=b0a8c6a9-5a34-4180-b717-9ad6e1c603e4"]}],"mendeley":{"formattedCitation":"(Perkowski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resource availability</w:t>
      </w:r>
      <w:r w:rsidR="0059184C">
        <w:t xml:space="preserve">, nutrient acquisition strategy, or photosynthetic pathway </w:t>
      </w:r>
      <w:r w:rsidR="00385D99">
        <w:t xml:space="preserve">using </w:t>
      </w:r>
      <w:r w:rsidR="00CC790F">
        <w:rPr>
          <w:i/>
          <w:iCs/>
          <w:lang w:val="el-GR"/>
        </w:rPr>
        <w:t>β</w:t>
      </w:r>
      <w:r w:rsidR="00CC790F">
        <w:t xml:space="preserve"> as a </w:t>
      </w:r>
      <w:r w:rsidR="0008663E">
        <w:t>predictor</w:t>
      </w:r>
      <w:r w:rsidR="00705B52">
        <w:t xml:space="preserve"> of variance in </w:t>
      </w:r>
      <w:r w:rsidR="00705B52">
        <w:rPr>
          <w:i/>
          <w:iCs/>
        </w:rPr>
        <w:t>N</w:t>
      </w:r>
      <w:r w:rsidR="00705B52">
        <w:rPr>
          <w:vertAlign w:val="subscript"/>
        </w:rPr>
        <w:t>area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w:t>
      </w:r>
      <w:r w:rsidR="00BF6DBE">
        <w:t>nitrogen</w:t>
      </w:r>
      <w:r w:rsidR="007335E5">
        <w:t xml:space="preserve"> content </w:t>
      </w:r>
      <w:r w:rsidR="000A004D">
        <w:t>(</w:t>
      </w:r>
      <w:r w:rsidR="007335E5">
        <w:rPr>
          <w:i/>
          <w:iCs/>
        </w:rPr>
        <w:t>N</w:t>
      </w:r>
      <w:r w:rsidR="007335E5">
        <w:rPr>
          <w:vertAlign w:val="subscript"/>
        </w:rPr>
        <w:t>mass</w:t>
      </w:r>
      <w:r w:rsidR="007335E5">
        <w:t>; gN g</w:t>
      </w:r>
      <w:r w:rsidR="007335E5">
        <w:rPr>
          <w:vertAlign w:val="superscript"/>
        </w:rPr>
        <w:t>-1</w:t>
      </w:r>
      <w:r w:rsidR="007335E5">
        <w:t>)</w:t>
      </w:r>
      <w:r w:rsidR="00CC790F">
        <w:t xml:space="preserve">, no study has investigated </w:t>
      </w:r>
      <w:del w:id="20" w:author="Nick Smith" w:date="2023-09-28T09:34:00Z">
        <w:r w:rsidR="00CC790F" w:rsidDel="00F20127">
          <w:delText xml:space="preserve">which </w:delText>
        </w:r>
      </w:del>
      <w:ins w:id="21" w:author="Nick Smith" w:date="2023-09-28T09:34:00Z">
        <w:r w:rsidR="00F20127">
          <w:t xml:space="preserve">how the different </w:t>
        </w:r>
      </w:ins>
      <w:r w:rsidR="00CC790F">
        <w:t>component</w:t>
      </w:r>
      <w:ins w:id="22" w:author="Nick Smith" w:date="2023-09-28T09:34:00Z">
        <w:r w:rsidR="00F20127">
          <w:t>s</w:t>
        </w:r>
      </w:ins>
      <w:r w:rsidR="00610A42">
        <w:t xml:space="preserve"> </w:t>
      </w:r>
      <w:del w:id="23" w:author="Nick Smith" w:date="2023-09-28T09:34:00Z">
        <w:r w:rsidR="00CC790F" w:rsidDel="00F20127">
          <w:delText xml:space="preserve">drives </w:delText>
        </w:r>
      </w:del>
      <w:ins w:id="24" w:author="Nick Smith" w:date="2023-09-28T09:34:00Z">
        <w:r w:rsidR="00F20127">
          <w:t xml:space="preserve">influence </w:t>
        </w:r>
      </w:ins>
      <w:r w:rsidR="00CC790F">
        <w:t xml:space="preserve">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t xml:space="preserve">, which limits our ability to make inferences about whether </w:t>
      </w:r>
      <w:r w:rsidR="006A7EA7">
        <w:t>variance</w:t>
      </w:r>
      <w:r w:rsidR="0028529C">
        <w:t xml:space="preserve"> in </w:t>
      </w:r>
      <w:r w:rsidR="0028529C">
        <w:rPr>
          <w:i/>
          <w:iCs/>
        </w:rPr>
        <w:t>N</w:t>
      </w:r>
      <w:r w:rsidR="0028529C">
        <w:rPr>
          <w:vertAlign w:val="subscript"/>
        </w:rPr>
        <w:t>area</w:t>
      </w:r>
      <w:r w:rsidR="0028529C">
        <w:t xml:space="preserve"> across environmental gradients </w:t>
      </w:r>
      <w:r w:rsidR="00705B52">
        <w:t>are</w:t>
      </w:r>
      <w:r w:rsidR="0028529C">
        <w:t xml:space="preserve"> driven by</w:t>
      </w:r>
      <w:r w:rsidR="0008663E">
        <w:t xml:space="preserve"> changes in</w:t>
      </w:r>
      <w:r w:rsidR="0028529C">
        <w:t xml:space="preserve"> </w:t>
      </w:r>
      <w:r w:rsidR="0043441A">
        <w:t>leaf morphology</w:t>
      </w:r>
      <w:r w:rsidR="001F281C">
        <w:t xml:space="preserve"> (</w:t>
      </w:r>
      <w:r w:rsidR="00F13426">
        <w:t>i.e.,</w:t>
      </w:r>
      <w:r w:rsidR="00295C92">
        <w:t xml:space="preserve"> through changes in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w:t>
      </w:r>
      <w:r w:rsidR="00F13426">
        <w:t>i.e.,</w:t>
      </w:r>
      <w:r w:rsidR="00295C92">
        <w:t xml:space="preserve"> through changes in</w:t>
      </w:r>
      <w:r w:rsidR="001F281C">
        <w:t xml:space="preserve"> </w:t>
      </w:r>
      <w:r w:rsidR="001F281C">
        <w:rPr>
          <w:i/>
          <w:iCs/>
        </w:rPr>
        <w:t>N</w:t>
      </w:r>
      <w:r w:rsidR="001F281C">
        <w:rPr>
          <w:vertAlign w:val="subscript"/>
        </w:rPr>
        <w:t>mass</w:t>
      </w:r>
      <w:r w:rsidR="001F281C">
        <w:t>), or both</w:t>
      </w:r>
      <w:r w:rsidR="0028529C">
        <w:t>.</w:t>
      </w:r>
    </w:p>
    <w:p w14:paraId="65F6FE19" w14:textId="65E52F82" w:rsidR="005A0E7B" w:rsidRDefault="00A833A5" w:rsidP="007F7BF7">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721CD9">
        <w:t>499</w:t>
      </w:r>
      <w:r w:rsidR="00136249">
        <w:t xml:space="preserve"> individuals spanning </w:t>
      </w:r>
      <w:r w:rsidR="00C3111F">
        <w:t>5</w:t>
      </w:r>
      <w:r w:rsidR="00AD7D44">
        <w:t>2</w:t>
      </w:r>
      <w:r w:rsidR="00136249">
        <w:t xml:space="preserve"> species </w:t>
      </w:r>
      <w:del w:id="25" w:author="Scott, Helen" w:date="2023-10-10T10:22:00Z">
        <w:r w:rsidR="00136249" w:rsidDel="00B30E89">
          <w:delText xml:space="preserve">scattered </w:delText>
        </w:r>
      </w:del>
      <w:r w:rsidR="00136249">
        <w:t>across 2</w:t>
      </w:r>
      <w:r w:rsidR="00721CD9">
        <w:t>3</w:t>
      </w:r>
      <w:r w:rsidR="00136249">
        <w:t xml:space="preserve"> grassland sites in Texas, USA. </w:t>
      </w:r>
      <w:r w:rsidR="005A0E7B">
        <w:t xml:space="preserve">Texas contains a diverse climatic gradient, </w:t>
      </w:r>
      <w:r w:rsidR="005A0E7B">
        <w:lastRenderedPageBreak/>
        <w:t xml:space="preserve">indicated by </w:t>
      </w:r>
      <w:r w:rsidR="00C3111F">
        <w:t xml:space="preserve">2006-2020 </w:t>
      </w:r>
      <w:r w:rsidR="005A0E7B">
        <w:t>mean annual precipitation</w:t>
      </w:r>
      <w:r w:rsidR="007F7BF7">
        <w:t xml:space="preserve"> across</w:t>
      </w:r>
      <w:r w:rsidR="008F2304">
        <w:t xml:space="preserve"> the 23</w:t>
      </w:r>
      <w:r w:rsidR="007F7BF7">
        <w:t xml:space="preserve"> sites</w:t>
      </w:r>
      <w:r w:rsidR="005A0E7B">
        <w:t xml:space="preserve"> ranging from </w:t>
      </w:r>
      <w:r w:rsidR="000A004D">
        <w:t>563</w:t>
      </w:r>
      <w:r w:rsidR="005A0E7B">
        <w:t xml:space="preserve"> to </w:t>
      </w:r>
      <w:r w:rsidR="00C3111F">
        <w:t>1</w:t>
      </w:r>
      <w:r w:rsidR="000A004D">
        <w:t>492</w:t>
      </w:r>
      <w:r w:rsidR="005A0E7B">
        <w:t xml:space="preserve"> mm</w:t>
      </w:r>
      <w:r>
        <w:t xml:space="preserve"> </w:t>
      </w:r>
      <w:r w:rsidR="00484586">
        <w:t xml:space="preserve">per year </w:t>
      </w:r>
      <w:r w:rsidR="0028529C">
        <w:t>(</w:t>
      </w:r>
      <w:r w:rsidR="000A004D">
        <w:t xml:space="preserve">Table 1; </w:t>
      </w:r>
      <w:r w:rsidR="0028529C">
        <w:t xml:space="preserve">Fig. </w:t>
      </w:r>
      <w:r w:rsidR="00FE3822">
        <w:t>2</w:t>
      </w:r>
      <w:r w:rsidR="0028529C">
        <w:t>)</w:t>
      </w:r>
      <w:r w:rsidR="00E524D5">
        <w:t xml:space="preserve">. </w:t>
      </w:r>
      <w:r w:rsidR="00A85CFF">
        <w:t>V</w:t>
      </w:r>
      <w:r w:rsidR="00A16927">
        <w:t xml:space="preserve">ariability in </w:t>
      </w:r>
      <w:r w:rsidR="004B4CA0">
        <w:t>nitrogen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climate that would drive differential rates of</w:t>
      </w:r>
      <w:r w:rsidR="00ED632D">
        <w:t xml:space="preserve"> </w:t>
      </w:r>
      <w:r w:rsidR="004B4CA0">
        <w:t>water</w:t>
      </w:r>
      <w:r w:rsidR="00ED632D">
        <w:t xml:space="preserve"> retention and</w:t>
      </w:r>
      <w:r w:rsidR="00A85CFF">
        <w:t xml:space="preserve"> </w:t>
      </w:r>
      <w:r w:rsidR="004B4CA0">
        <w:t>nitrogen</w:t>
      </w:r>
      <w:r w:rsidR="00AA7402">
        <w:t xml:space="preserve"> </w:t>
      </w:r>
      <w:r w:rsidR="00A85CFF">
        <w:t xml:space="preserve">transformations to plant-available </w:t>
      </w:r>
      <w:r w:rsidR="004B4CA0">
        <w:t>nitrogen</w:t>
      </w:r>
      <w:r w:rsidR="001F281C">
        <w:t xml:space="preserve"> </w:t>
      </w:r>
      <w:r w:rsidR="009E2D9C">
        <w:t>substrate</w:t>
      </w:r>
      <w:r w:rsidR="00A16927">
        <w:t xml:space="preserve">. </w:t>
      </w:r>
      <w:r w:rsidR="007F7BF7">
        <w:t>We used the</w:t>
      </w:r>
      <w:r w:rsidR="00484586">
        <w:t xml:space="preserve"> </w:t>
      </w:r>
      <w:r w:rsidR="00D44E47">
        <w:t>expected</w:t>
      </w:r>
      <w:r w:rsidR="0008663E">
        <w:t xml:space="preserve"> climatic and edaphic</w:t>
      </w:r>
      <w:r w:rsidR="007F7BF7">
        <w:t xml:space="preserve"> </w:t>
      </w:r>
      <w:r w:rsidR="00D44E47">
        <w:t xml:space="preserve">variability </w:t>
      </w:r>
      <w:r w:rsidR="00610A42">
        <w:t xml:space="preserve">across sites </w:t>
      </w:r>
      <w:r w:rsidR="005610A3">
        <w:t>to test the following hypotheses</w:t>
      </w:r>
      <w:r w:rsidR="00CF301F">
        <w:t xml:space="preserve">, outlined in Fig. </w:t>
      </w:r>
      <w:r w:rsidR="00FE3822">
        <w:t>1</w:t>
      </w:r>
      <w:r w:rsidR="001D1E96">
        <w:t>:</w:t>
      </w:r>
    </w:p>
    <w:p w14:paraId="4D9352B1" w14:textId="741C4564" w:rsidR="00BA6872" w:rsidRDefault="00F13426" w:rsidP="00BA6872">
      <w:pPr>
        <w:pStyle w:val="ListParagraph"/>
        <w:numPr>
          <w:ilvl w:val="0"/>
          <w:numId w:val="4"/>
        </w:numPr>
        <w:spacing w:line="360" w:lineRule="auto"/>
        <w:ind w:left="720"/>
      </w:pPr>
      <w:r>
        <w:t>N</w:t>
      </w:r>
      <w:r w:rsidR="004B4CA0">
        <w:t>itrogen</w:t>
      </w:r>
      <w:r w:rsidR="001D1E96">
        <w:t xml:space="preserve"> availability will decrease </w:t>
      </w:r>
      <w:r w:rsidR="001D1E96" w:rsidRPr="00BA6872">
        <w:rPr>
          <w:i/>
          <w:iCs/>
          <w:lang w:val="el-GR"/>
        </w:rPr>
        <w:t>β</w:t>
      </w:r>
      <w:r w:rsidR="001D1E96">
        <w:t xml:space="preserve"> </w:t>
      </w:r>
      <w:del w:id="26" w:author="Nick Smith" w:date="2023-09-28T09:35:00Z">
        <w:r w:rsidR="001D1E96" w:rsidDel="00F20127">
          <w:delText xml:space="preserve">through </w:delText>
        </w:r>
      </w:del>
      <w:ins w:id="27" w:author="Nick Smith" w:date="2023-09-28T09:35:00Z">
        <w:r w:rsidR="00F20127">
          <w:t xml:space="preserve">as a result of </w:t>
        </w:r>
      </w:ins>
      <w:r w:rsidR="001D1E96">
        <w:t xml:space="preserve">a reduction in costs of </w:t>
      </w:r>
      <w:r w:rsidR="0008663E">
        <w:t>nitrogen</w:t>
      </w:r>
      <w:r w:rsidR="001D1E96">
        <w:t xml:space="preserve"> acquisition, while soil moisture will increase </w:t>
      </w:r>
      <w:r w:rsidR="001D1E96" w:rsidRPr="00BA6872">
        <w:rPr>
          <w:i/>
          <w:iCs/>
          <w:lang w:val="el-GR"/>
        </w:rPr>
        <w:t>β</w:t>
      </w:r>
      <w:r w:rsidR="001D1E96">
        <w:t xml:space="preserve"> </w:t>
      </w:r>
      <w:del w:id="28" w:author="Nick Smith" w:date="2023-09-28T09:35:00Z">
        <w:r w:rsidR="001D1E96" w:rsidDel="00F20127">
          <w:delText xml:space="preserve">through </w:delText>
        </w:r>
      </w:del>
      <w:ins w:id="29" w:author="Nick Smith" w:date="2023-09-28T09:35:00Z">
        <w:r w:rsidR="00F20127">
          <w:t xml:space="preserve">as a result of </w:t>
        </w:r>
      </w:ins>
      <w:r w:rsidR="001D1E96">
        <w:t xml:space="preserve">a reduction in costs of </w:t>
      </w:r>
      <w:r w:rsidR="004B4CA0">
        <w:t>water</w:t>
      </w:r>
      <w:r w:rsidR="001D1E96">
        <w:t xml:space="preserve"> acquisition. </w:t>
      </w:r>
      <w:del w:id="30" w:author="Nick Smith" w:date="2023-09-28T09:36:00Z">
        <w:r w:rsidR="001D1E96" w:rsidDel="00F20127">
          <w:delText>N-fixing species</w:delText>
        </w:r>
        <w:r w:rsidR="00DC701D" w:rsidDel="00F20127">
          <w:delText xml:space="preserve"> and C</w:delText>
        </w:r>
        <w:r w:rsidR="00DC701D" w:rsidDel="00F20127">
          <w:rPr>
            <w:vertAlign w:val="subscript"/>
          </w:rPr>
          <w:delText>4</w:delText>
        </w:r>
        <w:r w:rsidR="00DC701D" w:rsidDel="00F20127">
          <w:delText xml:space="preserve"> species</w:delText>
        </w:r>
      </w:del>
      <w:ins w:id="31" w:author="Nick Smith" w:date="2023-09-28T09:36:00Z">
        <w:r w:rsidR="00F20127">
          <w:t>The ability to form symbiotic associations with N-fixing bacteria and presence of the C</w:t>
        </w:r>
        <w:r w:rsidR="00F20127">
          <w:rPr>
            <w:vertAlign w:val="subscript"/>
          </w:rPr>
          <w:t>4</w:t>
        </w:r>
        <w:r w:rsidR="00F20127">
          <w:t xml:space="preserve"> photosynthetic pathway</w:t>
        </w:r>
      </w:ins>
      <w:r w:rsidR="001D1E96">
        <w:t xml:space="preserve"> </w:t>
      </w:r>
      <w:r w:rsidR="00CC087B">
        <w:t>were</w:t>
      </w:r>
      <w:r w:rsidR="00DC701D">
        <w:t xml:space="preserve"> each</w:t>
      </w:r>
      <w:r w:rsidR="00CC087B">
        <w:t xml:space="preserve"> expected to </w:t>
      </w:r>
      <w:del w:id="32" w:author="Nick Smith" w:date="2023-09-28T09:36:00Z">
        <w:r w:rsidR="00CC087B" w:rsidDel="00F20127">
          <w:delText xml:space="preserve">have </w:delText>
        </w:r>
      </w:del>
      <w:r w:rsidR="00A10792">
        <w:t>decrease</w:t>
      </w:r>
      <w:del w:id="33" w:author="Nick Smith" w:date="2023-09-28T09:36:00Z">
        <w:r w:rsidR="00A10792" w:rsidDel="00F20127">
          <w:delText>d</w:delText>
        </w:r>
      </w:del>
      <w:r w:rsidR="001D1E96">
        <w:t xml:space="preserve"> </w:t>
      </w:r>
      <w:r w:rsidR="001D1E96" w:rsidRPr="00BA6872">
        <w:rPr>
          <w:i/>
          <w:iCs/>
          <w:lang w:val="el-GR"/>
        </w:rPr>
        <w:t>β</w:t>
      </w:r>
      <w:r w:rsidR="00291404">
        <w:t>.</w:t>
      </w:r>
    </w:p>
    <w:p w14:paraId="69B4C4B0" w14:textId="75228BAF" w:rsidR="00AA48B8" w:rsidRDefault="000D755C" w:rsidP="00285FF4">
      <w:pPr>
        <w:pStyle w:val="ListParagraph"/>
        <w:numPr>
          <w:ilvl w:val="0"/>
          <w:numId w:val="4"/>
        </w:numPr>
        <w:spacing w:line="360" w:lineRule="auto"/>
        <w:ind w:left="720"/>
      </w:pP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w:t>
      </w:r>
      <w:r w:rsidR="004B4CA0">
        <w:t>nitrogen</w:t>
      </w:r>
      <w:r w:rsidR="004D73B8" w:rsidRPr="004D73B8">
        <w:t xml:space="preserve">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A10792">
        <w:t>decreased</w:t>
      </w:r>
      <w:r w:rsidR="004D73B8">
        <w:t xml:space="preserve">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r>
        <w:rPr>
          <w:i/>
          <w:iCs/>
        </w:rPr>
        <w:t>C</w:t>
      </w:r>
      <w:r>
        <w:rPr>
          <w:vertAlign w:val="subscript"/>
        </w:rPr>
        <w:t>i</w:t>
      </w:r>
      <w:r>
        <w:t>:</w:t>
      </w:r>
      <w:r>
        <w:rPr>
          <w:i/>
          <w:iCs/>
        </w:rPr>
        <w:t>C</w:t>
      </w:r>
      <w:r>
        <w:rPr>
          <w:vertAlign w:val="subscript"/>
        </w:rPr>
        <w:t>a</w:t>
      </w:r>
      <w:r w:rsidR="00AA48B8">
        <w:t xml:space="preserve"> </w:t>
      </w:r>
      <w:r w:rsidR="00CC087B">
        <w:t xml:space="preserve">was </w:t>
      </w:r>
      <w:r w:rsidR="00BF6DBE">
        <w:t xml:space="preserve">also </w:t>
      </w:r>
      <w:r w:rsidR="00CC087B">
        <w:t xml:space="preserve">expected to be </w:t>
      </w:r>
      <w:r w:rsidR="00AA48B8">
        <w:t>negatively related to</w:t>
      </w:r>
      <w:r w:rsidR="00632394">
        <w:t xml:space="preserve"> increasing</w:t>
      </w:r>
      <w:r w:rsidR="0028529C">
        <w:t xml:space="preserve"> </w:t>
      </w:r>
      <w:r w:rsidR="00FB63DD" w:rsidRPr="00BF6DBE">
        <w:rPr>
          <w:i/>
          <w:iCs/>
          <w:color w:val="000000" w:themeColor="text1"/>
        </w:rPr>
        <w:t>VPD</w:t>
      </w:r>
      <w:r w:rsidR="00705B52">
        <w:rPr>
          <w:color w:val="000000" w:themeColor="text1"/>
        </w:rPr>
        <w:t>.</w:t>
      </w:r>
    </w:p>
    <w:p w14:paraId="600D31B6" w14:textId="567B95BB" w:rsidR="001F281C" w:rsidRDefault="00463A7F" w:rsidP="00D44E47">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087B">
        <w:t>,</w:t>
      </w:r>
      <w:r w:rsidR="00D44E47">
        <w:t xml:space="preserve"> which will be the result of either a negative relationship between </w:t>
      </w:r>
      <w:r w:rsidR="00D44E47">
        <w:rPr>
          <w:i/>
          <w:iCs/>
        </w:rPr>
        <w:t>N</w:t>
      </w:r>
      <w:r w:rsidR="00D44E47">
        <w:rPr>
          <w:vertAlign w:val="subscript"/>
        </w:rPr>
        <w:t>mass</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a negative relationship between </w:t>
      </w:r>
      <w:r w:rsidR="00D44E47">
        <w:rPr>
          <w:i/>
          <w:iCs/>
        </w:rPr>
        <w:t>M</w:t>
      </w:r>
      <w:r w:rsidR="00D44E47">
        <w:rPr>
          <w:vertAlign w:val="subscript"/>
        </w:rPr>
        <w:t>area</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or both. Negative covariance between</w:t>
      </w:r>
      <w:r w:rsidR="00705B52">
        <w:t xml:space="preserve"> components of</w:t>
      </w:r>
      <w:r w:rsidR="00D44E47">
        <w:t xml:space="preserve"> </w:t>
      </w:r>
      <w:r w:rsidR="00D44E47">
        <w:rPr>
          <w:i/>
          <w:iCs/>
        </w:rPr>
        <w:t>N</w:t>
      </w:r>
      <w:r w:rsidR="00D44E47">
        <w:rPr>
          <w:vertAlign w:val="subscript"/>
        </w:rPr>
        <w:t>area</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will result in an indirect </w:t>
      </w:r>
      <w:r w:rsidR="00AA48B8">
        <w:t>positive</w:t>
      </w:r>
      <w:r w:rsidR="001F281C">
        <w:t xml:space="preserve"> and negative</w:t>
      </w:r>
      <w:r w:rsidR="00AA48B8">
        <w:t xml:space="preserve"> effect of increasing </w:t>
      </w:r>
      <w:r w:rsidR="004B4CA0">
        <w:t>nitrogen</w:t>
      </w:r>
      <w:r w:rsidR="00AA48B8">
        <w:t xml:space="preserve"> availability</w:t>
      </w:r>
      <w:r w:rsidR="001F281C">
        <w:t xml:space="preserve"> and soil moisture, respectively, on </w:t>
      </w:r>
      <w:r w:rsidR="001F281C" w:rsidRPr="00D44E47">
        <w:rPr>
          <w:i/>
          <w:iCs/>
        </w:rPr>
        <w:t>N</w:t>
      </w:r>
      <w:r w:rsidR="001F281C" w:rsidRPr="00D44E47">
        <w:rPr>
          <w:vertAlign w:val="subscript"/>
        </w:rPr>
        <w:t>area</w:t>
      </w:r>
      <w:r w:rsidR="001F281C">
        <w:t xml:space="preserve">, and larger </w:t>
      </w:r>
      <w:r w:rsidR="001F281C" w:rsidRPr="00D44E47">
        <w:rPr>
          <w:i/>
          <w:iCs/>
        </w:rPr>
        <w:t>N</w:t>
      </w:r>
      <w:r w:rsidR="001F281C" w:rsidRPr="00D44E47">
        <w:rPr>
          <w:vertAlign w:val="subscript"/>
        </w:rPr>
        <w:t>area</w:t>
      </w:r>
      <w:r w:rsidR="001F281C">
        <w:t xml:space="preserve"> in N-fixing species. </w:t>
      </w:r>
      <w:r w:rsidR="0051708D">
        <w:t>C</w:t>
      </w:r>
      <w:r w:rsidR="0051708D" w:rsidRPr="00D44E47">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D44E47">
        <w:rPr>
          <w:i/>
          <w:iCs/>
        </w:rPr>
        <w:t>N</w:t>
      </w:r>
      <w:r w:rsidR="0051708D" w:rsidRPr="00D44E47">
        <w:rPr>
          <w:vertAlign w:val="subscript"/>
        </w:rPr>
        <w:t>area</w:t>
      </w:r>
      <w:r w:rsidR="0051708D">
        <w:t xml:space="preserve"> </w:t>
      </w:r>
      <w:r w:rsidR="00A10792">
        <w:t>compared to</w:t>
      </w:r>
      <w:r w:rsidR="0051708D">
        <w:t xml:space="preserve"> C</w:t>
      </w:r>
      <w:r w:rsidR="0051708D" w:rsidRPr="00D44E47">
        <w:rPr>
          <w:vertAlign w:val="subscript"/>
        </w:rPr>
        <w:t>3</w:t>
      </w:r>
      <w:r w:rsidR="0051708D">
        <w:t xml:space="preserve"> species due to greater </w:t>
      </w:r>
      <w:r w:rsidR="004B4CA0">
        <w:t>nitrogen</w:t>
      </w:r>
      <w:r w:rsidR="00565BF9">
        <w:t>-</w:t>
      </w:r>
      <w:r w:rsidR="0051708D">
        <w:t>use efficiency in C</w:t>
      </w:r>
      <w:r w:rsidR="0051708D" w:rsidRPr="00D44E47">
        <w:rPr>
          <w:vertAlign w:val="subscript"/>
        </w:rPr>
        <w:t>4</w:t>
      </w:r>
      <w:r w:rsidR="0051708D">
        <w:t xml:space="preserve"> species. </w:t>
      </w:r>
      <w:r w:rsidR="00CC087B">
        <w:t xml:space="preserve">Reductions in leaf </w:t>
      </w:r>
      <w:r w:rsidR="00CC087B" w:rsidRPr="00D44E47">
        <w:rPr>
          <w:i/>
          <w:iCs/>
        </w:rPr>
        <w:t>C</w:t>
      </w:r>
      <w:r w:rsidR="00CC087B" w:rsidRPr="00D44E47">
        <w:rPr>
          <w:vertAlign w:val="subscript"/>
        </w:rPr>
        <w:t>i</w:t>
      </w:r>
      <w:r w:rsidR="00CC087B">
        <w:t>:</w:t>
      </w:r>
      <w:r w:rsidR="00CC087B" w:rsidRPr="00D44E47">
        <w:rPr>
          <w:i/>
          <w:iCs/>
        </w:rPr>
        <w:t>C</w:t>
      </w:r>
      <w:r w:rsidR="00CC087B" w:rsidRPr="00D44E47">
        <w:rPr>
          <w:vertAlign w:val="subscript"/>
        </w:rPr>
        <w:t>a</w:t>
      </w:r>
      <w:r w:rsidR="00CC087B">
        <w:t xml:space="preserve"> with increasing </w:t>
      </w:r>
      <w:r w:rsidR="00FB63DD" w:rsidRPr="00BF6DBE">
        <w:rPr>
          <w:i/>
          <w:iCs/>
          <w:color w:val="000000" w:themeColor="text1"/>
        </w:rPr>
        <w:t>VPD</w:t>
      </w:r>
      <w:r w:rsidR="00FB63DD">
        <w:t xml:space="preserve"> </w:t>
      </w:r>
      <w:r w:rsidR="00CC087B">
        <w:t xml:space="preserve">were expected to increase </w:t>
      </w:r>
      <w:r w:rsidR="0051708D" w:rsidRPr="00D44E47">
        <w:rPr>
          <w:i/>
          <w:iCs/>
        </w:rPr>
        <w:t>N</w:t>
      </w:r>
      <w:r w:rsidR="0051708D" w:rsidRPr="00D44E47">
        <w:rPr>
          <w:vertAlign w:val="subscript"/>
        </w:rPr>
        <w:t>area</w:t>
      </w:r>
      <w:r w:rsidR="0051708D">
        <w:t>.</w:t>
      </w:r>
    </w:p>
    <w:p w14:paraId="6EE92126" w14:textId="0F3A7679" w:rsidR="000374AE" w:rsidRDefault="000374AE">
      <w:pPr>
        <w:rPr>
          <w:b/>
          <w:bCs/>
        </w:rPr>
      </w:pPr>
      <w:r>
        <w:rPr>
          <w:b/>
          <w:bCs/>
        </w:rPr>
        <w:br w:type="page"/>
      </w:r>
    </w:p>
    <w:p w14:paraId="0F77E878" w14:textId="189E2247" w:rsidR="00821A61" w:rsidRPr="00FE3822" w:rsidRDefault="00FE3822" w:rsidP="000374AE">
      <w:pPr>
        <w:spacing w:line="360" w:lineRule="auto"/>
        <w:rPr>
          <w:b/>
          <w:bCs/>
          <w:noProof/>
        </w:rPr>
      </w:pPr>
      <w:r w:rsidRPr="00FE3822">
        <w:rPr>
          <w:b/>
          <w:bCs/>
          <w:noProof/>
        </w:rPr>
        <w:lastRenderedPageBreak/>
        <w:t>Figure 1</w:t>
      </w:r>
    </w:p>
    <w:p w14:paraId="04CE5D93" w14:textId="2275DE1C" w:rsidR="00781FB2" w:rsidRDefault="00705B52" w:rsidP="000374AE">
      <w:pPr>
        <w:spacing w:line="360" w:lineRule="auto"/>
      </w:pPr>
      <w:r>
        <w:rPr>
          <w:noProof/>
        </w:rPr>
        <w:drawing>
          <wp:inline distT="0" distB="0" distL="0" distR="0" wp14:anchorId="1ED696F7" wp14:editId="614CF475">
            <wp:extent cx="5943600" cy="2667635"/>
            <wp:effectExtent l="0" t="0" r="0" b="0"/>
            <wp:docPr id="852591107" name="Picture 1" descr="A diagram of a positive eff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91107" name="Picture 1" descr="A diagram of a positive effect&#10;&#10;Description automatically generated"/>
                    <pic:cNvPicPr/>
                  </pic:nvPicPr>
                  <pic:blipFill>
                    <a:blip r:embed="rId12"/>
                    <a:stretch>
                      <a:fillRect/>
                    </a:stretch>
                  </pic:blipFill>
                  <pic:spPr>
                    <a:xfrm>
                      <a:off x="0" y="0"/>
                      <a:ext cx="5943600" cy="2667635"/>
                    </a:xfrm>
                    <a:prstGeom prst="rect">
                      <a:avLst/>
                    </a:prstGeom>
                  </pic:spPr>
                </pic:pic>
              </a:graphicData>
            </a:graphic>
          </wp:inline>
        </w:drawing>
      </w:r>
    </w:p>
    <w:p w14:paraId="73AEEA9D" w14:textId="52163D54" w:rsidR="000374AE" w:rsidRPr="007B3277" w:rsidRDefault="007B3277" w:rsidP="000374AE">
      <w:pPr>
        <w:spacing w:line="360" w:lineRule="auto"/>
      </w:pPr>
      <w:commentRangeStart w:id="34"/>
      <w:commentRangeStart w:id="35"/>
      <w:r>
        <w:rPr>
          <w:b/>
          <w:bCs/>
        </w:rPr>
        <w:t>Fig</w:t>
      </w:r>
      <w:r w:rsidR="00A71B9B">
        <w:rPr>
          <w:b/>
          <w:bCs/>
        </w:rPr>
        <w:t>ure</w:t>
      </w:r>
      <w:r>
        <w:rPr>
          <w:b/>
          <w:bCs/>
        </w:rPr>
        <w:t xml:space="preserve"> 1</w:t>
      </w:r>
      <w:r>
        <w:t xml:space="preserve"> </w:t>
      </w:r>
      <w:commentRangeEnd w:id="34"/>
      <w:r w:rsidR="00F20127">
        <w:rPr>
          <w:rStyle w:val="CommentReference"/>
          <w:rFonts w:eastAsiaTheme="minorHAnsi" w:cs="Times New Roman (Body CS)"/>
        </w:rPr>
        <w:commentReference w:id="34"/>
      </w:r>
      <w:commentRangeEnd w:id="35"/>
      <w:r w:rsidR="00B30E89">
        <w:rPr>
          <w:rStyle w:val="CommentReference"/>
          <w:rFonts w:eastAsiaTheme="minorHAnsi" w:cs="Times New Roman (Body CS)"/>
        </w:rPr>
        <w:commentReference w:id="35"/>
      </w:r>
      <w:r>
        <w:t>Conceptual diagram mapping</w:t>
      </w:r>
      <w:r w:rsidR="003A259C">
        <w:t xml:space="preserve"> </w:t>
      </w:r>
      <w:r w:rsidR="00CF301F">
        <w:t xml:space="preserve">the hypothesized path that explains variance in </w:t>
      </w:r>
      <w:r>
        <w:t xml:space="preserve">area-based leaf </w:t>
      </w:r>
      <w:r w:rsidR="004B4CA0">
        <w:t>nitrogen</w:t>
      </w:r>
      <w:r>
        <w:t xml:space="preserve"> content (</w:t>
      </w:r>
      <w:r>
        <w:rPr>
          <w:i/>
          <w:iCs/>
        </w:rPr>
        <w:t>N</w:t>
      </w:r>
      <w:r>
        <w:rPr>
          <w:vertAlign w:val="subscript"/>
        </w:rPr>
        <w:t>area</w:t>
      </w:r>
      <w:r>
        <w:t>) across environmental gradients</w:t>
      </w:r>
      <w:r w:rsidR="00CF301F">
        <w:t xml:space="preserve">. </w:t>
      </w:r>
      <w:commentRangeStart w:id="36"/>
      <w:r w:rsidR="00CF301F">
        <w:t>Hypothesized paths were generated</w:t>
      </w:r>
      <w:r w:rsidR="003A259C">
        <w:t xml:space="preserve"> following expectations from photosynthetic least-cost theory</w:t>
      </w:r>
      <w:r>
        <w:t xml:space="preserve">. </w:t>
      </w:r>
      <w:commentRangeEnd w:id="36"/>
      <w:r w:rsidR="00F20127">
        <w:rPr>
          <w:rStyle w:val="CommentReference"/>
          <w:rFonts w:eastAsiaTheme="minorHAnsi" w:cs="Times New Roman (Body CS)"/>
        </w:rPr>
        <w:commentReference w:id="36"/>
      </w:r>
      <w:r>
        <w:t>Blue arrows indicate positive effects, while red arrows indicate negative effects.</w:t>
      </w:r>
      <w:r w:rsidR="003A259C">
        <w:t xml:space="preserve"> The </w:t>
      </w:r>
      <w:commentRangeStart w:id="37"/>
      <w:r w:rsidR="003A259C">
        <w:t>blue arrow</w:t>
      </w:r>
      <w:commentRangeEnd w:id="37"/>
      <w:r w:rsidR="00B30E89">
        <w:rPr>
          <w:rStyle w:val="CommentReference"/>
          <w:rFonts w:eastAsiaTheme="minorHAnsi" w:cs="Times New Roman (Body CS)"/>
        </w:rPr>
        <w:commentReference w:id="37"/>
      </w:r>
      <w:r w:rsidR="003A259C">
        <w:t xml:space="preserve"> for </w:t>
      </w:r>
      <w:commentRangeStart w:id="38"/>
      <w:r w:rsidR="003A259C">
        <w:t>C</w:t>
      </w:r>
      <w:r w:rsidR="003A259C">
        <w:rPr>
          <w:vertAlign w:val="subscript"/>
        </w:rPr>
        <w:t>3</w:t>
      </w:r>
      <w:r w:rsidR="003A259C">
        <w:t xml:space="preserve"> photosynthesis indicate</w:t>
      </w:r>
      <w:r w:rsidR="00705B52">
        <w:t>s</w:t>
      </w:r>
      <w:r w:rsidR="003A259C">
        <w:t xml:space="preserve"> greater </w:t>
      </w:r>
      <w:r w:rsidR="003A259C">
        <w:rPr>
          <w:i/>
          <w:iCs/>
          <w:lang w:val="el-GR"/>
        </w:rPr>
        <w:t>β</w:t>
      </w:r>
      <w:r w:rsidR="003A259C">
        <w:t xml:space="preserve"> </w:t>
      </w:r>
      <w:r w:rsidR="001E60B4">
        <w:t xml:space="preserve">respective </w:t>
      </w:r>
      <w:r w:rsidR="003A259C">
        <w:t>values in C</w:t>
      </w:r>
      <w:r w:rsidR="003A259C">
        <w:rPr>
          <w:vertAlign w:val="subscript"/>
        </w:rPr>
        <w:t>3</w:t>
      </w:r>
      <w:r w:rsidR="003A259C">
        <w:t xml:space="preserve"> species </w:t>
      </w:r>
      <w:r w:rsidR="00705B52">
        <w:t>compared to C</w:t>
      </w:r>
      <w:r w:rsidR="00705B52">
        <w:rPr>
          <w:vertAlign w:val="subscript"/>
        </w:rPr>
        <w:t>4</w:t>
      </w:r>
      <w:r w:rsidR="00705B52">
        <w:t xml:space="preserve"> species </w:t>
      </w:r>
      <w:commentRangeEnd w:id="38"/>
      <w:r w:rsidR="00F20127">
        <w:rPr>
          <w:rStyle w:val="CommentReference"/>
          <w:rFonts w:eastAsiaTheme="minorHAnsi" w:cs="Times New Roman (Body CS)"/>
        </w:rPr>
        <w:commentReference w:id="38"/>
      </w:r>
      <w:r w:rsidR="00705B52">
        <w:t>while the red arrow for nitrogen fixation (</w:t>
      </w:r>
      <w:r w:rsidR="00705B52">
        <w:rPr>
          <w:i/>
          <w:iCs/>
        </w:rPr>
        <w:t>N</w:t>
      </w:r>
      <w:r w:rsidR="00705B52">
        <w:rPr>
          <w:vertAlign w:val="subscript"/>
        </w:rPr>
        <w:t>fixation</w:t>
      </w:r>
      <w:r w:rsidR="00705B52">
        <w:t xml:space="preserve">) indicates decreased </w:t>
      </w:r>
      <w:r w:rsidR="00705B52">
        <w:rPr>
          <w:i/>
          <w:iCs/>
          <w:lang w:val="el-GR"/>
        </w:rPr>
        <w:t>β</w:t>
      </w:r>
      <w:r w:rsidR="00705B52">
        <w:t xml:space="preserve"> in N-fixing species compared to non-fixing species</w:t>
      </w:r>
      <w:r w:rsidR="003A259C">
        <w:t>.</w:t>
      </w:r>
      <w:r w:rsidR="00D44E47">
        <w:t xml:space="preserve"> </w:t>
      </w:r>
      <w:r w:rsidR="001E60B4">
        <w:t xml:space="preserve">Indirect paths can be inferred by </w:t>
      </w:r>
      <w:r w:rsidR="00D44E47">
        <w:t>multiplying the sign of each arrow within the designated path.</w:t>
      </w:r>
    </w:p>
    <w:p w14:paraId="7E8AE91F" w14:textId="4475BBB5" w:rsidR="000374AE" w:rsidRDefault="000374AE">
      <w:pPr>
        <w:rPr>
          <w:b/>
          <w:bCs/>
        </w:rPr>
      </w:pPr>
      <w:r>
        <w:rPr>
          <w:b/>
          <w:bCs/>
        </w:rPr>
        <w:br w:type="page"/>
      </w:r>
    </w:p>
    <w:p w14:paraId="074E51E2" w14:textId="2EA79AC4" w:rsidR="00C61F15" w:rsidRPr="00BF6C3C" w:rsidRDefault="0089277C" w:rsidP="0025039E">
      <w:pPr>
        <w:spacing w:line="360" w:lineRule="auto"/>
      </w:pPr>
      <w:r>
        <w:rPr>
          <w:b/>
          <w:bCs/>
        </w:rPr>
        <w:lastRenderedPageBreak/>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7F46E14F" w14:textId="01FB3F52" w:rsidR="00737063" w:rsidRDefault="0028529C" w:rsidP="00737063">
      <w:pPr>
        <w:spacing w:line="360" w:lineRule="auto"/>
      </w:pPr>
      <w:r>
        <w:t>L</w:t>
      </w:r>
      <w:r w:rsidR="00A34141">
        <w:t>eaf and soil samples</w:t>
      </w:r>
      <w:r>
        <w:t xml:space="preserve"> were collected</w:t>
      </w:r>
      <w:r w:rsidR="00A34141">
        <w:t xml:space="preserve"> from 2</w:t>
      </w:r>
      <w:r w:rsidR="00C77BBB">
        <w:t>3</w:t>
      </w:r>
      <w:r w:rsidR="000B2E6E">
        <w:t xml:space="preserve">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w:t>
      </w:r>
      <w:r w:rsidR="00CF301F">
        <w:t>2</w:t>
      </w:r>
      <w:r w:rsidR="00A34141">
        <w:t xml:space="preserve">). </w:t>
      </w:r>
      <w:r w:rsidR="00C77BBB">
        <w:t>Eleven</w:t>
      </w:r>
      <w:r w:rsidR="00A34141">
        <w:t xml:space="preserve"> </w:t>
      </w:r>
      <w:r w:rsidR="002165FD">
        <w:t>sites</w:t>
      </w:r>
      <w:r w:rsidR="00A34141">
        <w:t xml:space="preserve"> were visited </w:t>
      </w:r>
      <w:r w:rsidR="002165FD">
        <w:t xml:space="preserve">between June and July 2020 and </w:t>
      </w:r>
      <w:r w:rsidR="00A34141">
        <w:t>1</w:t>
      </w:r>
      <w:r w:rsidR="00C77BBB">
        <w:t>5</w:t>
      </w:r>
      <w:r w:rsidR="00A34141">
        <w:t xml:space="preserve"> </w:t>
      </w:r>
      <w:r w:rsidR="002165FD">
        <w:t>sites</w:t>
      </w:r>
      <w:r w:rsidR="00A34141">
        <w:t xml:space="preserve"> (1</w:t>
      </w:r>
      <w:r w:rsidR="006A74BD">
        <w:t>2</w:t>
      </w:r>
      <w:r w:rsidR="00A34141">
        <w:t xml:space="preserve">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705B52">
        <w:t>; Fig. 2</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p>
    <w:p w14:paraId="58F02753" w14:textId="212AEB41" w:rsidR="009B12AC" w:rsidRDefault="0028529C" w:rsidP="00737063">
      <w:pPr>
        <w:spacing w:line="360" w:lineRule="auto"/>
        <w:ind w:firstLine="720"/>
      </w:pPr>
      <w:r>
        <w:t>L</w:t>
      </w:r>
      <w:r w:rsidR="009B12AC">
        <w:t xml:space="preserve">eaf material </w:t>
      </w:r>
      <w:r>
        <w:t xml:space="preserve">was collected </w:t>
      </w:r>
      <w:r w:rsidR="009B12AC">
        <w:t>from three individuals</w:t>
      </w:r>
      <w:del w:id="39" w:author="Scott, Helen" w:date="2023-10-10T10:34:00Z">
        <w:r w:rsidR="009B12AC" w:rsidDel="00512FBE">
          <w:delText xml:space="preserve"> each</w:delText>
        </w:r>
      </w:del>
      <w:r w:rsidR="009B12AC">
        <w:t xml:space="preserve">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 xml:space="preserve">species </w:t>
      </w:r>
      <w:del w:id="40" w:author="Scott, Helen" w:date="2023-10-10T10:34:00Z">
        <w:r w:rsidR="00DA688E" w:rsidDel="00512FBE">
          <w:delText xml:space="preserve">that were </w:delText>
        </w:r>
      </w:del>
      <w:r w:rsidR="00DA688E">
        <w:t>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 xml:space="preserve">free from shading by nearby shrubs or trees. </w:t>
      </w:r>
      <w:r w:rsidR="00C77BBB">
        <w:t>At least f</w:t>
      </w:r>
      <w:r w:rsidR="009B12AC">
        <w:t>ive</w:t>
      </w:r>
      <w:r w:rsidR="0008663E">
        <w:t xml:space="preserve"> </w:t>
      </w:r>
      <w:r w:rsidR="009B12AC">
        <w:t>soil samples were collected from 0-15cm</w:t>
      </w:r>
      <w:r w:rsidR="00343D30">
        <w:t xml:space="preserve"> below the soil surface</w:t>
      </w:r>
      <w:r w:rsidR="009B12AC">
        <w:t xml:space="preserve"> </w:t>
      </w:r>
      <w:r w:rsidR="00913F4A">
        <w:t>at</w:t>
      </w:r>
      <w:r w:rsidR="0008663E">
        <w:t xml:space="preserve"> random locations in</w:t>
      </w:r>
      <w:r w:rsidR="00913F4A">
        <w:t xml:space="preserve"> each site near the </w:t>
      </w:r>
      <w:r w:rsidR="007C24E0">
        <w:t>leaf collection sample locations</w:t>
      </w:r>
      <w:r w:rsidR="009B12AC">
        <w:t xml:space="preserve">. Soil samples were mixed </w:t>
      </w:r>
      <w:del w:id="41" w:author="Scott, Helen" w:date="2023-10-10T10:36:00Z">
        <w:r w:rsidR="009B12AC" w:rsidDel="002010E3">
          <w:delText>together</w:delText>
        </w:r>
      </w:del>
      <w:r w:rsidR="009B12AC">
        <w:t xml:space="preserve"> by hand to create one composite soil sample per site.</w:t>
      </w:r>
    </w:p>
    <w:p w14:paraId="529BA155" w14:textId="77777777" w:rsidR="000A004D" w:rsidRDefault="000A004D" w:rsidP="00547A3F">
      <w:pPr>
        <w:spacing w:line="360" w:lineRule="auto"/>
      </w:pPr>
    </w:p>
    <w:p w14:paraId="1D3C077D" w14:textId="57B88D21" w:rsidR="000A004D" w:rsidRDefault="00493CAF" w:rsidP="000A004D">
      <w:pPr>
        <w:spacing w:line="360" w:lineRule="auto"/>
      </w:pPr>
      <w:r>
        <w:rPr>
          <w:i/>
          <w:iCs/>
        </w:rPr>
        <w:t>C</w:t>
      </w:r>
      <w:r w:rsidR="000A004D">
        <w:rPr>
          <w:i/>
          <w:iCs/>
        </w:rPr>
        <w:t>limate data</w:t>
      </w:r>
    </w:p>
    <w:p w14:paraId="26F53BAF" w14:textId="630BCCD5" w:rsidR="005D71B8" w:rsidRDefault="000A004D" w:rsidP="000A004D">
      <w:pPr>
        <w:spacing w:line="360" w:lineRule="auto"/>
      </w:pPr>
      <w:r>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w:t>
      </w:r>
      <w:r w:rsidR="00737063">
        <w:t>estimates</w:t>
      </w:r>
      <w:r>
        <w:t xml:space="preserve">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13"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air temperature, </w:t>
      </w:r>
      <w:r w:rsidR="00FB63DD" w:rsidRPr="00954255">
        <w:rPr>
          <w:i/>
          <w:iCs/>
          <w:color w:val="000000" w:themeColor="text1"/>
        </w:rPr>
        <w:t>VPD</w:t>
      </w:r>
      <w:r>
        <w:t xml:space="preserve">, and precipitation </w:t>
      </w:r>
      <w:r w:rsidR="00737063">
        <w:t>estimates</w:t>
      </w:r>
      <w:r>
        <w:t xml:space="preserve">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 xml:space="preserve">PRISM data were used in lieu of local weather station data because several rural sites did not have a local weather station </w:t>
      </w:r>
      <w:del w:id="42" w:author="Scott, Helen" w:date="2023-10-10T10:37:00Z">
        <w:r w:rsidDel="002010E3">
          <w:delText xml:space="preserve">present </w:delText>
        </w:r>
      </w:del>
      <w:r>
        <w:t xml:space="preserve">within a 20-km radius of the site. Total precipitation and </w:t>
      </w:r>
      <w:r w:rsidR="0008663E">
        <w:t>mean</w:t>
      </w:r>
      <w:r>
        <w:t xml:space="preserve"> </w:t>
      </w:r>
      <w:r w:rsidR="00FB63DD" w:rsidRPr="00954255">
        <w:rPr>
          <w:i/>
          <w:iCs/>
          <w:color w:val="000000" w:themeColor="text1"/>
        </w:rPr>
        <w:t>VPD</w:t>
      </w:r>
      <w:r w:rsidR="00FB63DD">
        <w:t xml:space="preserve"> </w:t>
      </w:r>
      <w:r>
        <w:t>were calculated for the prior 1, 2, 3, 4, 5, 6, 7, 8, 9, 10, 15, 20, 25, 30, 60, and 90 days leading up to each site visit. Temperature data were not included in analyses due to the close range in mean annual temperature between sites (mean±SD: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20E4964A" w:rsidR="005D71B8" w:rsidRDefault="005D71B8" w:rsidP="005D71B8">
      <w:pPr>
        <w:spacing w:line="360" w:lineRule="auto"/>
      </w:pPr>
      <w:commentRangeStart w:id="43"/>
      <w:r>
        <w:rPr>
          <w:b/>
          <w:bCs/>
        </w:rPr>
        <w:lastRenderedPageBreak/>
        <w:t>Ta</w:t>
      </w:r>
      <w:r w:rsidRPr="00C761E4">
        <w:rPr>
          <w:b/>
          <w:bCs/>
        </w:rPr>
        <w:t>ble 1</w:t>
      </w:r>
      <w:r>
        <w:t xml:space="preserve"> </w:t>
      </w:r>
      <w:commentRangeEnd w:id="43"/>
      <w:r w:rsidR="00D430C5">
        <w:rPr>
          <w:rStyle w:val="CommentReference"/>
          <w:rFonts w:eastAsiaTheme="minorHAnsi" w:cs="Times New Roman (Body CS)"/>
        </w:rPr>
        <w:commentReference w:id="43"/>
      </w:r>
      <w:r>
        <w:t xml:space="preserve">Site locality information, sampling year(s), 2006-2020 mean annual precipitation (MAP; mm), mean annual temperature (MAT; </w:t>
      </w:r>
      <w:r w:rsidRPr="0034752D">
        <w:sym w:font="Symbol" w:char="F0B0"/>
      </w:r>
      <w:r w:rsidRPr="0034752D">
        <w:t>C</w:t>
      </w:r>
      <w:r>
        <w:t xml:space="preserve">), and </w:t>
      </w:r>
      <w:r w:rsidR="004B4CA0">
        <w:t>water</w:t>
      </w:r>
      <w:r>
        <w:t xml:space="preserve"> holding capacity (WHC; mm). Rows are arranged by longitude to visualize precipitation variability. </w:t>
      </w:r>
      <w:r w:rsidR="00954255">
        <w:t>C</w:t>
      </w:r>
      <w:r w:rsidR="006A74BD">
        <w:t xml:space="preserve">limate data were calculated using monthly PRISM data between 2006 and 2020 from the </w:t>
      </w:r>
      <w:r w:rsidR="00954255">
        <w:t xml:space="preserve">4-km </w:t>
      </w:r>
      <w:r w:rsidR="006A74BD">
        <w:t>grid cell that contained each site</w:t>
      </w:r>
    </w:p>
    <w:tbl>
      <w:tblPr>
        <w:tblW w:w="9307" w:type="dxa"/>
        <w:tblLook w:val="04A0" w:firstRow="1" w:lastRow="0" w:firstColumn="1" w:lastColumn="0" w:noHBand="0" w:noVBand="1"/>
      </w:tblPr>
      <w:tblGrid>
        <w:gridCol w:w="2456"/>
        <w:gridCol w:w="1217"/>
        <w:gridCol w:w="1390"/>
        <w:gridCol w:w="1416"/>
        <w:gridCol w:w="996"/>
        <w:gridCol w:w="896"/>
        <w:gridCol w:w="936"/>
      </w:tblGrid>
      <w:tr w:rsidR="005D71B8" w14:paraId="7E457629" w14:textId="77777777" w:rsidTr="00154D91">
        <w:trPr>
          <w:trHeight w:val="320"/>
        </w:trPr>
        <w:tc>
          <w:tcPr>
            <w:tcW w:w="2456" w:type="dxa"/>
            <w:tcBorders>
              <w:top w:val="single" w:sz="4" w:space="0" w:color="auto"/>
              <w:left w:val="nil"/>
              <w:bottom w:val="single" w:sz="4" w:space="0" w:color="auto"/>
              <w:right w:val="nil"/>
            </w:tcBorders>
            <w:shd w:val="clear" w:color="auto" w:fill="auto"/>
            <w:noWrap/>
            <w:hideMark/>
          </w:tcPr>
          <w:p w14:paraId="70242C2D" w14:textId="0E62E29F" w:rsidR="005D71B8" w:rsidRPr="00EB7416" w:rsidRDefault="00EB7416" w:rsidP="00B335DF">
            <w:pPr>
              <w:spacing w:line="276" w:lineRule="auto"/>
              <w:rPr>
                <w:b/>
                <w:bCs/>
                <w:color w:val="000000"/>
              </w:rPr>
            </w:pPr>
            <w:r w:rsidRPr="00EB7416">
              <w:rPr>
                <w:b/>
                <w:bCs/>
                <w:color w:val="000000"/>
              </w:rPr>
              <w:t>Site</w:t>
            </w:r>
          </w:p>
        </w:tc>
        <w:tc>
          <w:tcPr>
            <w:tcW w:w="1217" w:type="dxa"/>
            <w:tcBorders>
              <w:top w:val="single" w:sz="4" w:space="0" w:color="auto"/>
              <w:left w:val="nil"/>
              <w:bottom w:val="single" w:sz="4" w:space="0" w:color="auto"/>
              <w:right w:val="nil"/>
            </w:tcBorders>
            <w:shd w:val="clear" w:color="auto" w:fill="auto"/>
            <w:noWrap/>
            <w:hideMark/>
          </w:tcPr>
          <w:p w14:paraId="36BF9CE1" w14:textId="77777777" w:rsidR="005D71B8" w:rsidRPr="005B263A" w:rsidRDefault="005D71B8" w:rsidP="00B335DF">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6FF2382E" w14:textId="77777777" w:rsidR="005D71B8" w:rsidRPr="005B263A" w:rsidRDefault="005D71B8" w:rsidP="00B335DF">
            <w:pPr>
              <w:spacing w:line="276" w:lineRule="auto"/>
              <w:rPr>
                <w:color w:val="000000"/>
              </w:rPr>
            </w:pPr>
            <w:r w:rsidRPr="005B263A">
              <w:rPr>
                <w:b/>
                <w:bCs/>
              </w:rPr>
              <w:t>Longitude</w:t>
            </w:r>
          </w:p>
        </w:tc>
        <w:tc>
          <w:tcPr>
            <w:tcW w:w="1416" w:type="dxa"/>
            <w:tcBorders>
              <w:top w:val="single" w:sz="4" w:space="0" w:color="auto"/>
              <w:left w:val="nil"/>
              <w:bottom w:val="single" w:sz="4" w:space="0" w:color="auto"/>
              <w:right w:val="nil"/>
            </w:tcBorders>
            <w:shd w:val="clear" w:color="auto" w:fill="auto"/>
            <w:noWrap/>
            <w:hideMark/>
          </w:tcPr>
          <w:p w14:paraId="3A6231C0" w14:textId="758D97AD" w:rsidR="005D71B8" w:rsidRPr="005B263A" w:rsidRDefault="00154D91" w:rsidP="00B335DF">
            <w:pPr>
              <w:spacing w:line="276" w:lineRule="auto"/>
              <w:rPr>
                <w:color w:val="000000"/>
              </w:rPr>
            </w:pPr>
            <w:r>
              <w:rPr>
                <w:b/>
                <w:bCs/>
              </w:rPr>
              <w:t>Y</w:t>
            </w:r>
            <w:r w:rsidR="005D71B8" w:rsidRPr="005B263A">
              <w:rPr>
                <w:b/>
                <w:bCs/>
              </w:rPr>
              <w:t>ear</w:t>
            </w:r>
          </w:p>
        </w:tc>
        <w:tc>
          <w:tcPr>
            <w:tcW w:w="996" w:type="dxa"/>
            <w:tcBorders>
              <w:top w:val="single" w:sz="4" w:space="0" w:color="auto"/>
              <w:left w:val="nil"/>
              <w:bottom w:val="single" w:sz="4" w:space="0" w:color="auto"/>
              <w:right w:val="nil"/>
            </w:tcBorders>
            <w:shd w:val="clear" w:color="auto" w:fill="auto"/>
            <w:noWrap/>
            <w:hideMark/>
          </w:tcPr>
          <w:p w14:paraId="641B6219" w14:textId="77777777" w:rsidR="005D71B8" w:rsidRPr="005B263A" w:rsidRDefault="005D71B8" w:rsidP="00B335DF">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098F40A3" w14:textId="77777777" w:rsidR="005D71B8" w:rsidRPr="005B263A" w:rsidRDefault="005D71B8" w:rsidP="00B335DF">
            <w:pPr>
              <w:spacing w:line="276" w:lineRule="auto"/>
              <w:rPr>
                <w:color w:val="000000"/>
              </w:rPr>
            </w:pPr>
            <w:r w:rsidRPr="005B263A">
              <w:rPr>
                <w:b/>
                <w:bCs/>
              </w:rPr>
              <w:t>MAT</w:t>
            </w:r>
          </w:p>
        </w:tc>
        <w:tc>
          <w:tcPr>
            <w:tcW w:w="936" w:type="dxa"/>
            <w:tcBorders>
              <w:top w:val="single" w:sz="4" w:space="0" w:color="auto"/>
              <w:left w:val="nil"/>
              <w:bottom w:val="single" w:sz="4" w:space="0" w:color="auto"/>
              <w:right w:val="nil"/>
            </w:tcBorders>
            <w:shd w:val="clear" w:color="auto" w:fill="auto"/>
            <w:noWrap/>
            <w:hideMark/>
          </w:tcPr>
          <w:p w14:paraId="57AF61BD" w14:textId="77777777" w:rsidR="005D71B8" w:rsidRPr="005B263A" w:rsidRDefault="005D71B8" w:rsidP="00B335DF">
            <w:pPr>
              <w:spacing w:line="276" w:lineRule="auto"/>
              <w:rPr>
                <w:color w:val="000000"/>
              </w:rPr>
            </w:pPr>
            <w:r>
              <w:rPr>
                <w:b/>
                <w:bCs/>
              </w:rPr>
              <w:t>WHC</w:t>
            </w:r>
          </w:p>
        </w:tc>
      </w:tr>
      <w:tr w:rsidR="005D71B8" w14:paraId="269E9210" w14:textId="77777777" w:rsidTr="00154D91">
        <w:trPr>
          <w:trHeight w:val="320"/>
        </w:trPr>
        <w:tc>
          <w:tcPr>
            <w:tcW w:w="2456" w:type="dxa"/>
            <w:tcBorders>
              <w:top w:val="single" w:sz="4" w:space="0" w:color="auto"/>
              <w:left w:val="nil"/>
              <w:bottom w:val="nil"/>
              <w:right w:val="nil"/>
            </w:tcBorders>
            <w:shd w:val="clear" w:color="auto" w:fill="auto"/>
            <w:noWrap/>
            <w:vAlign w:val="bottom"/>
            <w:hideMark/>
          </w:tcPr>
          <w:p w14:paraId="49D2EF51" w14:textId="77777777" w:rsidR="005D71B8" w:rsidRPr="005B263A" w:rsidRDefault="005D71B8" w:rsidP="00B335DF">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3C33C9F9" w14:textId="77777777" w:rsidR="005D71B8" w:rsidRPr="005B263A" w:rsidRDefault="005D71B8" w:rsidP="00B335DF">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9D81D3D" w14:textId="77777777" w:rsidR="005D71B8" w:rsidRPr="005B263A" w:rsidRDefault="005D71B8" w:rsidP="00B335DF">
            <w:pPr>
              <w:spacing w:line="276" w:lineRule="auto"/>
              <w:jc w:val="right"/>
              <w:rPr>
                <w:color w:val="000000"/>
              </w:rPr>
            </w:pPr>
            <w:r w:rsidRPr="005B263A">
              <w:rPr>
                <w:color w:val="000000"/>
              </w:rPr>
              <w:t>-100.36</w:t>
            </w:r>
          </w:p>
        </w:tc>
        <w:tc>
          <w:tcPr>
            <w:tcW w:w="1416" w:type="dxa"/>
            <w:tcBorders>
              <w:top w:val="single" w:sz="4" w:space="0" w:color="auto"/>
              <w:left w:val="nil"/>
              <w:bottom w:val="nil"/>
              <w:right w:val="nil"/>
            </w:tcBorders>
            <w:shd w:val="clear" w:color="auto" w:fill="auto"/>
            <w:noWrap/>
            <w:vAlign w:val="bottom"/>
            <w:hideMark/>
          </w:tcPr>
          <w:p w14:paraId="62E68772"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single" w:sz="4" w:space="0" w:color="auto"/>
              <w:left w:val="nil"/>
              <w:bottom w:val="nil"/>
              <w:right w:val="nil"/>
            </w:tcBorders>
            <w:shd w:val="clear" w:color="auto" w:fill="auto"/>
            <w:noWrap/>
            <w:vAlign w:val="bottom"/>
            <w:hideMark/>
          </w:tcPr>
          <w:p w14:paraId="40E71BE5" w14:textId="77777777" w:rsidR="005D71B8" w:rsidRPr="005B263A" w:rsidRDefault="005D71B8" w:rsidP="00B335DF">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7D260737" w14:textId="77777777" w:rsidR="005D71B8" w:rsidRPr="005B263A" w:rsidRDefault="005D71B8" w:rsidP="00B335DF">
            <w:pPr>
              <w:spacing w:line="276" w:lineRule="auto"/>
              <w:jc w:val="right"/>
              <w:rPr>
                <w:color w:val="000000"/>
              </w:rPr>
            </w:pPr>
            <w:r w:rsidRPr="005B263A">
              <w:rPr>
                <w:color w:val="000000"/>
              </w:rPr>
              <w:t>19.0</w:t>
            </w:r>
          </w:p>
        </w:tc>
        <w:tc>
          <w:tcPr>
            <w:tcW w:w="936" w:type="dxa"/>
            <w:tcBorders>
              <w:top w:val="nil"/>
              <w:left w:val="nil"/>
              <w:bottom w:val="nil"/>
              <w:right w:val="nil"/>
            </w:tcBorders>
            <w:shd w:val="clear" w:color="auto" w:fill="auto"/>
            <w:noWrap/>
            <w:vAlign w:val="bottom"/>
          </w:tcPr>
          <w:p w14:paraId="36EFBFD1" w14:textId="77777777" w:rsidR="005D71B8" w:rsidRPr="00C0526A" w:rsidRDefault="005D71B8" w:rsidP="00B335DF">
            <w:pPr>
              <w:spacing w:line="276" w:lineRule="auto"/>
              <w:jc w:val="right"/>
              <w:rPr>
                <w:color w:val="000000"/>
              </w:rPr>
            </w:pPr>
            <w:r>
              <w:rPr>
                <w:color w:val="000000"/>
              </w:rPr>
              <w:t>224.7</w:t>
            </w:r>
          </w:p>
        </w:tc>
      </w:tr>
      <w:tr w:rsidR="005D71B8" w14:paraId="0E536CCC" w14:textId="77777777" w:rsidTr="00154D91">
        <w:trPr>
          <w:trHeight w:val="320"/>
        </w:trPr>
        <w:tc>
          <w:tcPr>
            <w:tcW w:w="2456" w:type="dxa"/>
            <w:tcBorders>
              <w:top w:val="nil"/>
              <w:left w:val="nil"/>
              <w:bottom w:val="nil"/>
              <w:right w:val="nil"/>
            </w:tcBorders>
            <w:shd w:val="clear" w:color="auto" w:fill="auto"/>
            <w:noWrap/>
            <w:vAlign w:val="bottom"/>
            <w:hideMark/>
          </w:tcPr>
          <w:p w14:paraId="2C564130" w14:textId="77777777" w:rsidR="005D71B8" w:rsidRPr="005B263A" w:rsidRDefault="005D71B8" w:rsidP="00B335DF">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040F8BF5" w14:textId="77777777" w:rsidR="005D71B8" w:rsidRPr="005B263A" w:rsidRDefault="005D71B8" w:rsidP="00B335DF">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378EE59" w14:textId="77777777" w:rsidR="005D71B8" w:rsidRPr="005B263A" w:rsidRDefault="005D71B8" w:rsidP="00B335DF">
            <w:pPr>
              <w:spacing w:line="276" w:lineRule="auto"/>
              <w:jc w:val="right"/>
              <w:rPr>
                <w:color w:val="000000"/>
              </w:rPr>
            </w:pPr>
            <w:r w:rsidRPr="005B263A">
              <w:rPr>
                <w:color w:val="000000"/>
              </w:rPr>
              <w:t>-100.09</w:t>
            </w:r>
          </w:p>
        </w:tc>
        <w:tc>
          <w:tcPr>
            <w:tcW w:w="1416" w:type="dxa"/>
            <w:tcBorders>
              <w:top w:val="nil"/>
              <w:left w:val="nil"/>
              <w:bottom w:val="nil"/>
              <w:right w:val="nil"/>
            </w:tcBorders>
            <w:shd w:val="clear" w:color="auto" w:fill="auto"/>
            <w:noWrap/>
            <w:vAlign w:val="bottom"/>
            <w:hideMark/>
          </w:tcPr>
          <w:p w14:paraId="315CBCF3" w14:textId="77777777" w:rsidR="005D71B8" w:rsidRPr="005B263A" w:rsidRDefault="005D71B8" w:rsidP="00B335DF">
            <w:pPr>
              <w:spacing w:line="276" w:lineRule="auto"/>
              <w:jc w:val="right"/>
              <w:rPr>
                <w:color w:val="000000"/>
              </w:rPr>
            </w:pPr>
            <w:r w:rsidRPr="005B263A">
              <w:rPr>
                <w:color w:val="000000"/>
              </w:rPr>
              <w:t>2020, 2021</w:t>
            </w:r>
          </w:p>
        </w:tc>
        <w:tc>
          <w:tcPr>
            <w:tcW w:w="996" w:type="dxa"/>
            <w:tcBorders>
              <w:top w:val="nil"/>
              <w:left w:val="nil"/>
              <w:bottom w:val="nil"/>
              <w:right w:val="nil"/>
            </w:tcBorders>
            <w:shd w:val="clear" w:color="auto" w:fill="auto"/>
            <w:noWrap/>
            <w:vAlign w:val="bottom"/>
            <w:hideMark/>
          </w:tcPr>
          <w:p w14:paraId="4DC99057" w14:textId="77777777" w:rsidR="005D71B8" w:rsidRPr="005B263A" w:rsidRDefault="005D71B8" w:rsidP="00B335DF">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48B3402F" w14:textId="77777777" w:rsidR="005D71B8" w:rsidRPr="005B263A" w:rsidRDefault="005D71B8" w:rsidP="00B335DF">
            <w:pPr>
              <w:spacing w:line="276" w:lineRule="auto"/>
              <w:jc w:val="right"/>
              <w:rPr>
                <w:color w:val="000000"/>
              </w:rPr>
            </w:pPr>
            <w:r w:rsidRPr="005B263A">
              <w:rPr>
                <w:color w:val="000000"/>
              </w:rPr>
              <w:t>19.5</w:t>
            </w:r>
          </w:p>
        </w:tc>
        <w:tc>
          <w:tcPr>
            <w:tcW w:w="936" w:type="dxa"/>
            <w:tcBorders>
              <w:top w:val="nil"/>
              <w:left w:val="nil"/>
              <w:bottom w:val="nil"/>
              <w:right w:val="nil"/>
            </w:tcBorders>
            <w:shd w:val="clear" w:color="auto" w:fill="auto"/>
            <w:noWrap/>
            <w:vAlign w:val="bottom"/>
          </w:tcPr>
          <w:p w14:paraId="1FB2181A" w14:textId="77777777" w:rsidR="005D71B8" w:rsidRPr="00C0526A" w:rsidRDefault="005D71B8" w:rsidP="00B335DF">
            <w:pPr>
              <w:spacing w:line="276" w:lineRule="auto"/>
              <w:jc w:val="right"/>
              <w:rPr>
                <w:color w:val="000000"/>
              </w:rPr>
            </w:pPr>
            <w:r>
              <w:rPr>
                <w:color w:val="000000"/>
              </w:rPr>
              <w:t>235.2</w:t>
            </w:r>
          </w:p>
        </w:tc>
      </w:tr>
      <w:tr w:rsidR="005D71B8" w14:paraId="59C49582" w14:textId="77777777" w:rsidTr="00154D91">
        <w:trPr>
          <w:trHeight w:val="320"/>
        </w:trPr>
        <w:tc>
          <w:tcPr>
            <w:tcW w:w="2456" w:type="dxa"/>
            <w:tcBorders>
              <w:top w:val="nil"/>
              <w:left w:val="nil"/>
              <w:bottom w:val="nil"/>
              <w:right w:val="nil"/>
            </w:tcBorders>
            <w:shd w:val="clear" w:color="auto" w:fill="auto"/>
            <w:noWrap/>
            <w:vAlign w:val="bottom"/>
            <w:hideMark/>
          </w:tcPr>
          <w:p w14:paraId="31818F4C" w14:textId="77777777" w:rsidR="005D71B8" w:rsidRPr="005B263A" w:rsidRDefault="005D71B8" w:rsidP="00B335DF">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5263317F" w14:textId="77777777" w:rsidR="005D71B8" w:rsidRPr="005B263A" w:rsidRDefault="005D71B8" w:rsidP="00B335DF">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26EBBA4" w14:textId="77777777" w:rsidR="005D71B8" w:rsidRPr="005B263A" w:rsidRDefault="005D71B8" w:rsidP="00B335DF">
            <w:pPr>
              <w:spacing w:line="276" w:lineRule="auto"/>
              <w:jc w:val="right"/>
              <w:rPr>
                <w:color w:val="000000"/>
              </w:rPr>
            </w:pPr>
            <w:r w:rsidRPr="005B263A">
              <w:rPr>
                <w:color w:val="000000"/>
              </w:rPr>
              <w:t>-99.57</w:t>
            </w:r>
          </w:p>
        </w:tc>
        <w:tc>
          <w:tcPr>
            <w:tcW w:w="1416" w:type="dxa"/>
            <w:tcBorders>
              <w:top w:val="nil"/>
              <w:left w:val="nil"/>
              <w:bottom w:val="nil"/>
              <w:right w:val="nil"/>
            </w:tcBorders>
            <w:shd w:val="clear" w:color="auto" w:fill="auto"/>
            <w:noWrap/>
            <w:vAlign w:val="bottom"/>
            <w:hideMark/>
          </w:tcPr>
          <w:p w14:paraId="2D2148A3"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70EC68AF" w14:textId="77777777" w:rsidR="005D71B8" w:rsidRPr="005B263A" w:rsidRDefault="005D71B8" w:rsidP="00B335DF">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3878E8C0" w14:textId="77777777" w:rsidR="005D71B8" w:rsidRPr="005B263A" w:rsidRDefault="005D71B8" w:rsidP="00B335DF">
            <w:pPr>
              <w:spacing w:line="276" w:lineRule="auto"/>
              <w:jc w:val="right"/>
              <w:rPr>
                <w:color w:val="000000"/>
              </w:rPr>
            </w:pPr>
            <w:r w:rsidRPr="005B263A">
              <w:rPr>
                <w:color w:val="000000"/>
              </w:rPr>
              <w:t>18.3</w:t>
            </w:r>
          </w:p>
        </w:tc>
        <w:tc>
          <w:tcPr>
            <w:tcW w:w="936" w:type="dxa"/>
            <w:tcBorders>
              <w:top w:val="nil"/>
              <w:left w:val="nil"/>
              <w:bottom w:val="nil"/>
              <w:right w:val="nil"/>
            </w:tcBorders>
            <w:shd w:val="clear" w:color="auto" w:fill="auto"/>
            <w:noWrap/>
            <w:vAlign w:val="bottom"/>
          </w:tcPr>
          <w:p w14:paraId="1185EC3D" w14:textId="77777777" w:rsidR="005D71B8" w:rsidRPr="00C0526A" w:rsidRDefault="005D71B8" w:rsidP="00B335DF">
            <w:pPr>
              <w:spacing w:line="276" w:lineRule="auto"/>
              <w:jc w:val="right"/>
              <w:rPr>
                <w:color w:val="000000"/>
              </w:rPr>
            </w:pPr>
            <w:r>
              <w:rPr>
                <w:color w:val="000000"/>
              </w:rPr>
              <w:t>220.2</w:t>
            </w:r>
          </w:p>
        </w:tc>
      </w:tr>
      <w:tr w:rsidR="005D71B8" w14:paraId="30FA96E2" w14:textId="77777777" w:rsidTr="00154D91">
        <w:trPr>
          <w:trHeight w:val="320"/>
        </w:trPr>
        <w:tc>
          <w:tcPr>
            <w:tcW w:w="2456" w:type="dxa"/>
            <w:tcBorders>
              <w:top w:val="nil"/>
              <w:left w:val="nil"/>
              <w:bottom w:val="nil"/>
              <w:right w:val="nil"/>
            </w:tcBorders>
            <w:shd w:val="clear" w:color="auto" w:fill="auto"/>
            <w:noWrap/>
            <w:vAlign w:val="bottom"/>
            <w:hideMark/>
          </w:tcPr>
          <w:p w14:paraId="65A882A7" w14:textId="77777777" w:rsidR="005D71B8" w:rsidRPr="005B263A" w:rsidRDefault="005D71B8" w:rsidP="00B335DF">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CA92620" w14:textId="77777777" w:rsidR="005D71B8" w:rsidRPr="005B263A" w:rsidRDefault="005D71B8" w:rsidP="00B335DF">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50284ADA" w14:textId="77777777" w:rsidR="005D71B8" w:rsidRPr="005B263A" w:rsidRDefault="005D71B8" w:rsidP="00B335DF">
            <w:pPr>
              <w:spacing w:line="276" w:lineRule="auto"/>
              <w:jc w:val="right"/>
              <w:rPr>
                <w:color w:val="000000"/>
              </w:rPr>
            </w:pPr>
            <w:r w:rsidRPr="005B263A">
              <w:rPr>
                <w:color w:val="000000"/>
              </w:rPr>
              <w:t>-99.34</w:t>
            </w:r>
          </w:p>
        </w:tc>
        <w:tc>
          <w:tcPr>
            <w:tcW w:w="1416" w:type="dxa"/>
            <w:tcBorders>
              <w:top w:val="nil"/>
              <w:left w:val="nil"/>
              <w:bottom w:val="nil"/>
              <w:right w:val="nil"/>
            </w:tcBorders>
            <w:shd w:val="clear" w:color="auto" w:fill="auto"/>
            <w:noWrap/>
            <w:vAlign w:val="bottom"/>
            <w:hideMark/>
          </w:tcPr>
          <w:p w14:paraId="34CC73FF"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228ADF92" w14:textId="77777777" w:rsidR="005D71B8" w:rsidRPr="005B263A" w:rsidRDefault="005D71B8" w:rsidP="00B335DF">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44AFA706" w14:textId="77777777" w:rsidR="005D71B8" w:rsidRPr="005B263A" w:rsidRDefault="005D71B8" w:rsidP="00B335DF">
            <w:pPr>
              <w:spacing w:line="276" w:lineRule="auto"/>
              <w:jc w:val="right"/>
              <w:rPr>
                <w:color w:val="000000"/>
              </w:rPr>
            </w:pPr>
            <w:r w:rsidRPr="005B263A">
              <w:rPr>
                <w:color w:val="000000"/>
              </w:rPr>
              <w:t>18.3</w:t>
            </w:r>
          </w:p>
        </w:tc>
        <w:tc>
          <w:tcPr>
            <w:tcW w:w="936" w:type="dxa"/>
            <w:tcBorders>
              <w:top w:val="nil"/>
              <w:left w:val="nil"/>
              <w:bottom w:val="nil"/>
              <w:right w:val="nil"/>
            </w:tcBorders>
            <w:shd w:val="clear" w:color="auto" w:fill="auto"/>
            <w:noWrap/>
            <w:vAlign w:val="bottom"/>
          </w:tcPr>
          <w:p w14:paraId="21A779DB" w14:textId="77777777" w:rsidR="005D71B8" w:rsidRPr="00C0526A" w:rsidRDefault="005D71B8" w:rsidP="00B335DF">
            <w:pPr>
              <w:spacing w:line="276" w:lineRule="auto"/>
              <w:jc w:val="right"/>
              <w:rPr>
                <w:color w:val="000000"/>
              </w:rPr>
            </w:pPr>
            <w:r>
              <w:rPr>
                <w:color w:val="000000"/>
              </w:rPr>
              <w:t>237.5</w:t>
            </w:r>
          </w:p>
        </w:tc>
      </w:tr>
      <w:tr w:rsidR="005D71B8" w14:paraId="28A61E24" w14:textId="77777777" w:rsidTr="00154D91">
        <w:trPr>
          <w:trHeight w:val="320"/>
        </w:trPr>
        <w:tc>
          <w:tcPr>
            <w:tcW w:w="2456" w:type="dxa"/>
            <w:tcBorders>
              <w:top w:val="nil"/>
              <w:left w:val="nil"/>
              <w:bottom w:val="nil"/>
              <w:right w:val="nil"/>
            </w:tcBorders>
            <w:shd w:val="clear" w:color="auto" w:fill="auto"/>
            <w:noWrap/>
            <w:vAlign w:val="bottom"/>
            <w:hideMark/>
          </w:tcPr>
          <w:p w14:paraId="187B2B27" w14:textId="77777777" w:rsidR="005D71B8" w:rsidRPr="005B263A" w:rsidRDefault="005D71B8" w:rsidP="00B335DF">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483342D8" w14:textId="77777777" w:rsidR="005D71B8" w:rsidRPr="005B263A" w:rsidRDefault="005D71B8" w:rsidP="00B335DF">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719843D7" w14:textId="77777777" w:rsidR="005D71B8" w:rsidRPr="005B263A" w:rsidRDefault="005D71B8" w:rsidP="00B335DF">
            <w:pPr>
              <w:spacing w:line="276" w:lineRule="auto"/>
              <w:jc w:val="right"/>
              <w:rPr>
                <w:color w:val="000000"/>
              </w:rPr>
            </w:pPr>
            <w:r w:rsidRPr="005B263A">
              <w:rPr>
                <w:color w:val="000000"/>
              </w:rPr>
              <w:t>-99.30</w:t>
            </w:r>
          </w:p>
        </w:tc>
        <w:tc>
          <w:tcPr>
            <w:tcW w:w="1416" w:type="dxa"/>
            <w:tcBorders>
              <w:top w:val="nil"/>
              <w:left w:val="nil"/>
              <w:bottom w:val="nil"/>
              <w:right w:val="nil"/>
            </w:tcBorders>
            <w:shd w:val="clear" w:color="auto" w:fill="auto"/>
            <w:noWrap/>
            <w:vAlign w:val="bottom"/>
            <w:hideMark/>
          </w:tcPr>
          <w:p w14:paraId="796F741B"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43C62A51" w14:textId="77777777" w:rsidR="005D71B8" w:rsidRPr="005B263A" w:rsidRDefault="005D71B8" w:rsidP="00B335DF">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24523EAB" w14:textId="77777777" w:rsidR="005D71B8" w:rsidRPr="005B263A" w:rsidRDefault="005D71B8" w:rsidP="00B335DF">
            <w:pPr>
              <w:spacing w:line="276" w:lineRule="auto"/>
              <w:jc w:val="right"/>
              <w:rPr>
                <w:color w:val="000000"/>
              </w:rPr>
            </w:pPr>
            <w:r w:rsidRPr="005B263A">
              <w:rPr>
                <w:color w:val="000000"/>
              </w:rPr>
              <w:t>18.8</w:t>
            </w:r>
          </w:p>
        </w:tc>
        <w:tc>
          <w:tcPr>
            <w:tcW w:w="936" w:type="dxa"/>
            <w:tcBorders>
              <w:top w:val="nil"/>
              <w:left w:val="nil"/>
              <w:bottom w:val="nil"/>
              <w:right w:val="nil"/>
            </w:tcBorders>
            <w:shd w:val="clear" w:color="auto" w:fill="auto"/>
            <w:noWrap/>
            <w:vAlign w:val="bottom"/>
          </w:tcPr>
          <w:p w14:paraId="023AE66A" w14:textId="77777777" w:rsidR="005D71B8" w:rsidRPr="00C0526A" w:rsidRDefault="005D71B8" w:rsidP="00B335DF">
            <w:pPr>
              <w:spacing w:line="276" w:lineRule="auto"/>
              <w:jc w:val="right"/>
              <w:rPr>
                <w:color w:val="000000"/>
              </w:rPr>
            </w:pPr>
            <w:r>
              <w:rPr>
                <w:color w:val="000000"/>
              </w:rPr>
              <w:t>235.1</w:t>
            </w:r>
          </w:p>
        </w:tc>
      </w:tr>
      <w:tr w:rsidR="005D71B8" w14:paraId="4F5ADAFD" w14:textId="77777777" w:rsidTr="00154D91">
        <w:trPr>
          <w:trHeight w:val="320"/>
        </w:trPr>
        <w:tc>
          <w:tcPr>
            <w:tcW w:w="2456" w:type="dxa"/>
            <w:tcBorders>
              <w:top w:val="nil"/>
              <w:left w:val="nil"/>
              <w:bottom w:val="nil"/>
              <w:right w:val="nil"/>
            </w:tcBorders>
            <w:shd w:val="clear" w:color="auto" w:fill="auto"/>
            <w:noWrap/>
            <w:vAlign w:val="bottom"/>
            <w:hideMark/>
          </w:tcPr>
          <w:p w14:paraId="07DF1650" w14:textId="77777777" w:rsidR="005D71B8" w:rsidRPr="005B263A" w:rsidRDefault="005D71B8" w:rsidP="00B335DF">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467AD44" w14:textId="77777777" w:rsidR="005D71B8" w:rsidRPr="005B263A" w:rsidRDefault="005D71B8" w:rsidP="00B335DF">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686ED800" w14:textId="77777777" w:rsidR="005D71B8" w:rsidRPr="005B263A" w:rsidRDefault="005D71B8" w:rsidP="00B335DF">
            <w:pPr>
              <w:spacing w:line="276" w:lineRule="auto"/>
              <w:jc w:val="right"/>
              <w:rPr>
                <w:color w:val="000000"/>
              </w:rPr>
            </w:pPr>
            <w:r w:rsidRPr="005B263A">
              <w:rPr>
                <w:color w:val="000000"/>
              </w:rPr>
              <w:t>-98.62</w:t>
            </w:r>
          </w:p>
        </w:tc>
        <w:tc>
          <w:tcPr>
            <w:tcW w:w="1416" w:type="dxa"/>
            <w:tcBorders>
              <w:top w:val="nil"/>
              <w:left w:val="nil"/>
              <w:bottom w:val="nil"/>
              <w:right w:val="nil"/>
            </w:tcBorders>
            <w:shd w:val="clear" w:color="auto" w:fill="auto"/>
            <w:noWrap/>
            <w:vAlign w:val="bottom"/>
            <w:hideMark/>
          </w:tcPr>
          <w:p w14:paraId="7F617115"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583C20D9" w14:textId="77777777" w:rsidR="005D71B8" w:rsidRPr="005B263A" w:rsidRDefault="005D71B8" w:rsidP="00B335DF">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15C5062B" w14:textId="77777777" w:rsidR="005D71B8" w:rsidRPr="005B263A" w:rsidRDefault="005D71B8" w:rsidP="00B335DF">
            <w:pPr>
              <w:spacing w:line="276" w:lineRule="auto"/>
              <w:jc w:val="right"/>
              <w:rPr>
                <w:color w:val="000000"/>
              </w:rPr>
            </w:pPr>
            <w:r w:rsidRPr="005B263A">
              <w:rPr>
                <w:color w:val="000000"/>
              </w:rPr>
              <w:t>18.8</w:t>
            </w:r>
          </w:p>
        </w:tc>
        <w:tc>
          <w:tcPr>
            <w:tcW w:w="936" w:type="dxa"/>
            <w:tcBorders>
              <w:top w:val="nil"/>
              <w:left w:val="nil"/>
              <w:bottom w:val="nil"/>
              <w:right w:val="nil"/>
            </w:tcBorders>
            <w:shd w:val="clear" w:color="auto" w:fill="auto"/>
            <w:noWrap/>
            <w:vAlign w:val="bottom"/>
          </w:tcPr>
          <w:p w14:paraId="428A5139" w14:textId="77777777" w:rsidR="005D71B8" w:rsidRPr="00C0526A" w:rsidRDefault="005D71B8" w:rsidP="00B335DF">
            <w:pPr>
              <w:spacing w:line="276" w:lineRule="auto"/>
              <w:jc w:val="right"/>
              <w:rPr>
                <w:color w:val="000000"/>
              </w:rPr>
            </w:pPr>
            <w:r>
              <w:rPr>
                <w:color w:val="000000"/>
              </w:rPr>
              <w:t>234.3</w:t>
            </w:r>
          </w:p>
        </w:tc>
      </w:tr>
      <w:tr w:rsidR="005D71B8" w14:paraId="0AC20AE8" w14:textId="77777777" w:rsidTr="00154D91">
        <w:trPr>
          <w:trHeight w:val="320"/>
        </w:trPr>
        <w:tc>
          <w:tcPr>
            <w:tcW w:w="2456" w:type="dxa"/>
            <w:tcBorders>
              <w:top w:val="nil"/>
              <w:left w:val="nil"/>
              <w:bottom w:val="nil"/>
              <w:right w:val="nil"/>
            </w:tcBorders>
            <w:shd w:val="clear" w:color="auto" w:fill="auto"/>
            <w:noWrap/>
            <w:vAlign w:val="bottom"/>
            <w:hideMark/>
          </w:tcPr>
          <w:p w14:paraId="6B8FE93C" w14:textId="77777777" w:rsidR="005D71B8" w:rsidRPr="005B263A" w:rsidRDefault="005D71B8" w:rsidP="00B335DF">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AF38E06" w14:textId="77777777" w:rsidR="005D71B8" w:rsidRPr="005B263A" w:rsidRDefault="005D71B8" w:rsidP="00B335DF">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3C9C2CF5" w14:textId="77777777" w:rsidR="005D71B8" w:rsidRPr="005B263A" w:rsidRDefault="005D71B8" w:rsidP="00B335DF">
            <w:pPr>
              <w:spacing w:line="276" w:lineRule="auto"/>
              <w:jc w:val="right"/>
              <w:rPr>
                <w:color w:val="000000"/>
              </w:rPr>
            </w:pPr>
            <w:r w:rsidRPr="005B263A">
              <w:rPr>
                <w:color w:val="000000"/>
              </w:rPr>
              <w:t>-98.43</w:t>
            </w:r>
          </w:p>
        </w:tc>
        <w:tc>
          <w:tcPr>
            <w:tcW w:w="1416" w:type="dxa"/>
            <w:tcBorders>
              <w:top w:val="nil"/>
              <w:left w:val="nil"/>
              <w:bottom w:val="nil"/>
              <w:right w:val="nil"/>
            </w:tcBorders>
            <w:shd w:val="clear" w:color="auto" w:fill="auto"/>
            <w:noWrap/>
            <w:vAlign w:val="bottom"/>
            <w:hideMark/>
          </w:tcPr>
          <w:p w14:paraId="4E75965C"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10161BB8" w14:textId="77777777" w:rsidR="005D71B8" w:rsidRPr="005B263A" w:rsidRDefault="005D71B8" w:rsidP="00B335DF">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B322295" w14:textId="77777777" w:rsidR="005D71B8" w:rsidRPr="005B263A" w:rsidRDefault="005D71B8" w:rsidP="00B335DF">
            <w:pPr>
              <w:spacing w:line="276" w:lineRule="auto"/>
              <w:jc w:val="right"/>
              <w:rPr>
                <w:color w:val="000000"/>
              </w:rPr>
            </w:pPr>
            <w:r w:rsidRPr="005B263A">
              <w:rPr>
                <w:color w:val="000000"/>
              </w:rPr>
              <w:t>19.9</w:t>
            </w:r>
          </w:p>
        </w:tc>
        <w:tc>
          <w:tcPr>
            <w:tcW w:w="936" w:type="dxa"/>
            <w:tcBorders>
              <w:top w:val="nil"/>
              <w:left w:val="nil"/>
              <w:bottom w:val="nil"/>
              <w:right w:val="nil"/>
            </w:tcBorders>
            <w:shd w:val="clear" w:color="auto" w:fill="auto"/>
            <w:noWrap/>
            <w:vAlign w:val="bottom"/>
          </w:tcPr>
          <w:p w14:paraId="0D658593" w14:textId="77777777" w:rsidR="005D71B8" w:rsidRPr="00C0526A" w:rsidRDefault="005D71B8" w:rsidP="00B335DF">
            <w:pPr>
              <w:spacing w:line="276" w:lineRule="auto"/>
              <w:jc w:val="right"/>
              <w:rPr>
                <w:color w:val="000000"/>
              </w:rPr>
            </w:pPr>
            <w:r>
              <w:rPr>
                <w:color w:val="000000"/>
              </w:rPr>
              <w:t>220.7</w:t>
            </w:r>
          </w:p>
        </w:tc>
      </w:tr>
      <w:tr w:rsidR="005D71B8" w14:paraId="0F9B698F" w14:textId="77777777" w:rsidTr="00154D91">
        <w:trPr>
          <w:trHeight w:val="320"/>
        </w:trPr>
        <w:tc>
          <w:tcPr>
            <w:tcW w:w="2456" w:type="dxa"/>
            <w:tcBorders>
              <w:top w:val="nil"/>
              <w:left w:val="nil"/>
              <w:bottom w:val="nil"/>
              <w:right w:val="nil"/>
            </w:tcBorders>
            <w:shd w:val="clear" w:color="auto" w:fill="auto"/>
            <w:noWrap/>
            <w:vAlign w:val="bottom"/>
            <w:hideMark/>
          </w:tcPr>
          <w:p w14:paraId="51292A17" w14:textId="77777777" w:rsidR="005D71B8" w:rsidRPr="005B263A" w:rsidRDefault="005D71B8" w:rsidP="00B335DF">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33409CF5" w14:textId="77777777" w:rsidR="005D71B8" w:rsidRPr="005B263A" w:rsidRDefault="005D71B8" w:rsidP="00B335DF">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50D22C5C" w14:textId="77777777" w:rsidR="005D71B8" w:rsidRPr="005B263A" w:rsidRDefault="005D71B8" w:rsidP="00B335DF">
            <w:pPr>
              <w:spacing w:line="276" w:lineRule="auto"/>
              <w:jc w:val="right"/>
              <w:rPr>
                <w:color w:val="000000"/>
              </w:rPr>
            </w:pPr>
            <w:r w:rsidRPr="005B263A">
              <w:rPr>
                <w:color w:val="000000"/>
              </w:rPr>
              <w:t>-98.43</w:t>
            </w:r>
          </w:p>
        </w:tc>
        <w:tc>
          <w:tcPr>
            <w:tcW w:w="1416" w:type="dxa"/>
            <w:tcBorders>
              <w:top w:val="nil"/>
              <w:left w:val="nil"/>
              <w:bottom w:val="nil"/>
              <w:right w:val="nil"/>
            </w:tcBorders>
            <w:shd w:val="clear" w:color="auto" w:fill="auto"/>
            <w:noWrap/>
            <w:vAlign w:val="bottom"/>
            <w:hideMark/>
          </w:tcPr>
          <w:p w14:paraId="29FC9898"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5A76CA85" w14:textId="77777777" w:rsidR="005D71B8" w:rsidRPr="005B263A" w:rsidRDefault="005D71B8" w:rsidP="00B335DF">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A443F37" w14:textId="77777777" w:rsidR="005D71B8" w:rsidRPr="005B263A" w:rsidRDefault="005D71B8" w:rsidP="00B335DF">
            <w:pPr>
              <w:spacing w:line="276" w:lineRule="auto"/>
              <w:jc w:val="right"/>
              <w:rPr>
                <w:color w:val="000000"/>
              </w:rPr>
            </w:pPr>
            <w:r w:rsidRPr="005B263A">
              <w:rPr>
                <w:color w:val="000000"/>
              </w:rPr>
              <w:t>19.2</w:t>
            </w:r>
          </w:p>
        </w:tc>
        <w:tc>
          <w:tcPr>
            <w:tcW w:w="936" w:type="dxa"/>
            <w:tcBorders>
              <w:top w:val="nil"/>
              <w:left w:val="nil"/>
              <w:bottom w:val="nil"/>
              <w:right w:val="nil"/>
            </w:tcBorders>
            <w:shd w:val="clear" w:color="auto" w:fill="auto"/>
            <w:noWrap/>
            <w:vAlign w:val="bottom"/>
          </w:tcPr>
          <w:p w14:paraId="4739CDDD" w14:textId="77777777" w:rsidR="005D71B8" w:rsidRPr="00C0526A" w:rsidRDefault="005D71B8" w:rsidP="00B335DF">
            <w:pPr>
              <w:spacing w:line="276" w:lineRule="auto"/>
              <w:jc w:val="right"/>
              <w:rPr>
                <w:color w:val="000000"/>
              </w:rPr>
            </w:pPr>
            <w:r>
              <w:rPr>
                <w:color w:val="000000"/>
              </w:rPr>
              <w:t>222.2</w:t>
            </w:r>
          </w:p>
        </w:tc>
      </w:tr>
      <w:tr w:rsidR="005D71B8" w14:paraId="6BFFA9DB" w14:textId="77777777" w:rsidTr="00154D91">
        <w:trPr>
          <w:trHeight w:val="320"/>
        </w:trPr>
        <w:tc>
          <w:tcPr>
            <w:tcW w:w="2456" w:type="dxa"/>
            <w:tcBorders>
              <w:top w:val="nil"/>
              <w:left w:val="nil"/>
              <w:bottom w:val="nil"/>
              <w:right w:val="nil"/>
            </w:tcBorders>
            <w:shd w:val="clear" w:color="auto" w:fill="auto"/>
            <w:noWrap/>
            <w:vAlign w:val="bottom"/>
            <w:hideMark/>
          </w:tcPr>
          <w:p w14:paraId="582D575C" w14:textId="77777777" w:rsidR="005D71B8" w:rsidRPr="005B263A" w:rsidRDefault="005D71B8" w:rsidP="00B335DF">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5E7D380A" w14:textId="77777777" w:rsidR="005D71B8" w:rsidRPr="005B263A" w:rsidRDefault="005D71B8" w:rsidP="00B335DF">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04DBCCC0" w14:textId="77777777" w:rsidR="005D71B8" w:rsidRPr="005B263A" w:rsidRDefault="005D71B8" w:rsidP="00B335DF">
            <w:pPr>
              <w:spacing w:line="276" w:lineRule="auto"/>
              <w:jc w:val="right"/>
              <w:rPr>
                <w:color w:val="000000"/>
              </w:rPr>
            </w:pPr>
            <w:r w:rsidRPr="005B263A">
              <w:rPr>
                <w:color w:val="000000"/>
              </w:rPr>
              <w:t>-98.43</w:t>
            </w:r>
          </w:p>
        </w:tc>
        <w:tc>
          <w:tcPr>
            <w:tcW w:w="1416" w:type="dxa"/>
            <w:tcBorders>
              <w:top w:val="nil"/>
              <w:left w:val="nil"/>
              <w:bottom w:val="nil"/>
              <w:right w:val="nil"/>
            </w:tcBorders>
            <w:shd w:val="clear" w:color="auto" w:fill="auto"/>
            <w:noWrap/>
            <w:vAlign w:val="bottom"/>
            <w:hideMark/>
          </w:tcPr>
          <w:p w14:paraId="7F4A918D"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6ABECA14" w14:textId="77777777" w:rsidR="005D71B8" w:rsidRPr="005B263A" w:rsidRDefault="005D71B8" w:rsidP="00B335DF">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345B44D9" w14:textId="77777777" w:rsidR="005D71B8" w:rsidRPr="005B263A" w:rsidRDefault="005D71B8" w:rsidP="00B335DF">
            <w:pPr>
              <w:spacing w:line="276" w:lineRule="auto"/>
              <w:jc w:val="right"/>
              <w:rPr>
                <w:color w:val="000000"/>
              </w:rPr>
            </w:pPr>
            <w:r w:rsidRPr="005B263A">
              <w:rPr>
                <w:color w:val="000000"/>
              </w:rPr>
              <w:t>21.5</w:t>
            </w:r>
          </w:p>
        </w:tc>
        <w:tc>
          <w:tcPr>
            <w:tcW w:w="936" w:type="dxa"/>
            <w:tcBorders>
              <w:top w:val="nil"/>
              <w:left w:val="nil"/>
              <w:bottom w:val="nil"/>
              <w:right w:val="nil"/>
            </w:tcBorders>
            <w:shd w:val="clear" w:color="auto" w:fill="auto"/>
            <w:noWrap/>
            <w:vAlign w:val="bottom"/>
          </w:tcPr>
          <w:p w14:paraId="2C6CFBAB" w14:textId="77777777" w:rsidR="005D71B8" w:rsidRPr="00C0526A" w:rsidRDefault="005D71B8" w:rsidP="00B335DF">
            <w:pPr>
              <w:spacing w:line="276" w:lineRule="auto"/>
              <w:jc w:val="right"/>
              <w:rPr>
                <w:color w:val="000000"/>
              </w:rPr>
            </w:pPr>
            <w:r>
              <w:rPr>
                <w:color w:val="000000"/>
              </w:rPr>
              <w:t>206.0</w:t>
            </w:r>
          </w:p>
        </w:tc>
      </w:tr>
      <w:tr w:rsidR="005D71B8" w14:paraId="326DDD05" w14:textId="77777777" w:rsidTr="00154D91">
        <w:trPr>
          <w:trHeight w:val="320"/>
        </w:trPr>
        <w:tc>
          <w:tcPr>
            <w:tcW w:w="2456" w:type="dxa"/>
            <w:tcBorders>
              <w:top w:val="nil"/>
              <w:left w:val="nil"/>
              <w:bottom w:val="nil"/>
              <w:right w:val="nil"/>
            </w:tcBorders>
            <w:shd w:val="clear" w:color="auto" w:fill="auto"/>
            <w:noWrap/>
            <w:vAlign w:val="bottom"/>
            <w:hideMark/>
          </w:tcPr>
          <w:p w14:paraId="4A24357D" w14:textId="77777777" w:rsidR="005D71B8" w:rsidRPr="005B263A" w:rsidRDefault="005D71B8" w:rsidP="00B335DF">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6A24CADC" w14:textId="77777777" w:rsidR="005D71B8" w:rsidRPr="005B263A" w:rsidRDefault="005D71B8" w:rsidP="00B335DF">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20873A95" w14:textId="77777777" w:rsidR="005D71B8" w:rsidRPr="005B263A" w:rsidRDefault="005D71B8" w:rsidP="00B335DF">
            <w:pPr>
              <w:spacing w:line="276" w:lineRule="auto"/>
              <w:jc w:val="right"/>
              <w:rPr>
                <w:color w:val="000000"/>
              </w:rPr>
            </w:pPr>
            <w:r w:rsidRPr="005B263A">
              <w:rPr>
                <w:color w:val="000000"/>
              </w:rPr>
              <w:t>-98.34</w:t>
            </w:r>
          </w:p>
        </w:tc>
        <w:tc>
          <w:tcPr>
            <w:tcW w:w="1416" w:type="dxa"/>
            <w:tcBorders>
              <w:top w:val="nil"/>
              <w:left w:val="nil"/>
              <w:bottom w:val="nil"/>
              <w:right w:val="nil"/>
            </w:tcBorders>
            <w:shd w:val="clear" w:color="auto" w:fill="auto"/>
            <w:noWrap/>
            <w:vAlign w:val="bottom"/>
            <w:hideMark/>
          </w:tcPr>
          <w:p w14:paraId="7EDF25BD"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51B7CC07" w14:textId="77777777" w:rsidR="005D71B8" w:rsidRPr="005B263A" w:rsidRDefault="005D71B8" w:rsidP="00B335DF">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131B18DD" w14:textId="77777777" w:rsidR="005D71B8" w:rsidRPr="005B263A" w:rsidRDefault="005D71B8" w:rsidP="00B335DF">
            <w:pPr>
              <w:spacing w:line="276" w:lineRule="auto"/>
              <w:jc w:val="right"/>
              <w:rPr>
                <w:color w:val="000000"/>
              </w:rPr>
            </w:pPr>
            <w:r w:rsidRPr="005B263A">
              <w:rPr>
                <w:color w:val="000000"/>
              </w:rPr>
              <w:t>19.5</w:t>
            </w:r>
          </w:p>
        </w:tc>
        <w:tc>
          <w:tcPr>
            <w:tcW w:w="936" w:type="dxa"/>
            <w:tcBorders>
              <w:top w:val="nil"/>
              <w:left w:val="nil"/>
              <w:bottom w:val="nil"/>
              <w:right w:val="nil"/>
            </w:tcBorders>
            <w:shd w:val="clear" w:color="auto" w:fill="auto"/>
            <w:noWrap/>
            <w:vAlign w:val="bottom"/>
          </w:tcPr>
          <w:p w14:paraId="1195947B" w14:textId="77777777" w:rsidR="005D71B8" w:rsidRPr="00C0526A" w:rsidRDefault="005D71B8" w:rsidP="00B335DF">
            <w:pPr>
              <w:spacing w:line="276" w:lineRule="auto"/>
              <w:jc w:val="right"/>
              <w:rPr>
                <w:color w:val="000000"/>
              </w:rPr>
            </w:pPr>
            <w:r>
              <w:rPr>
                <w:color w:val="000000"/>
              </w:rPr>
              <w:t>217.8</w:t>
            </w:r>
          </w:p>
        </w:tc>
      </w:tr>
      <w:tr w:rsidR="005D71B8" w14:paraId="3E569906" w14:textId="77777777" w:rsidTr="00154D91">
        <w:trPr>
          <w:trHeight w:val="320"/>
        </w:trPr>
        <w:tc>
          <w:tcPr>
            <w:tcW w:w="2456" w:type="dxa"/>
            <w:tcBorders>
              <w:top w:val="nil"/>
              <w:left w:val="nil"/>
              <w:bottom w:val="nil"/>
              <w:right w:val="nil"/>
            </w:tcBorders>
            <w:shd w:val="clear" w:color="auto" w:fill="auto"/>
            <w:noWrap/>
            <w:vAlign w:val="bottom"/>
            <w:hideMark/>
          </w:tcPr>
          <w:p w14:paraId="3BC4D458" w14:textId="77777777" w:rsidR="005D71B8" w:rsidRPr="005B263A" w:rsidRDefault="005D71B8" w:rsidP="00B335DF">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09131168" w14:textId="77777777" w:rsidR="005D71B8" w:rsidRPr="005B263A" w:rsidRDefault="005D71B8" w:rsidP="00B335DF">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3B8F89AA" w14:textId="77777777" w:rsidR="005D71B8" w:rsidRPr="005B263A" w:rsidRDefault="005D71B8" w:rsidP="00B335DF">
            <w:pPr>
              <w:spacing w:line="276" w:lineRule="auto"/>
              <w:jc w:val="right"/>
              <w:rPr>
                <w:color w:val="000000"/>
              </w:rPr>
            </w:pPr>
            <w:r w:rsidRPr="005B263A">
              <w:rPr>
                <w:color w:val="000000"/>
              </w:rPr>
              <w:t>-98.32</w:t>
            </w:r>
          </w:p>
        </w:tc>
        <w:tc>
          <w:tcPr>
            <w:tcW w:w="1416" w:type="dxa"/>
            <w:tcBorders>
              <w:top w:val="nil"/>
              <w:left w:val="nil"/>
              <w:bottom w:val="nil"/>
              <w:right w:val="nil"/>
            </w:tcBorders>
            <w:shd w:val="clear" w:color="auto" w:fill="auto"/>
            <w:noWrap/>
            <w:vAlign w:val="bottom"/>
            <w:hideMark/>
          </w:tcPr>
          <w:p w14:paraId="0CA11228"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1A424261" w14:textId="77777777" w:rsidR="005D71B8" w:rsidRPr="005B263A" w:rsidRDefault="005D71B8" w:rsidP="00B335DF">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7AF93F67" w14:textId="77777777" w:rsidR="005D71B8" w:rsidRPr="005B263A" w:rsidRDefault="005D71B8" w:rsidP="00B335DF">
            <w:pPr>
              <w:spacing w:line="276" w:lineRule="auto"/>
              <w:jc w:val="right"/>
              <w:rPr>
                <w:color w:val="000000"/>
              </w:rPr>
            </w:pPr>
            <w:r w:rsidRPr="005B263A">
              <w:rPr>
                <w:color w:val="000000"/>
              </w:rPr>
              <w:t>19.3</w:t>
            </w:r>
          </w:p>
        </w:tc>
        <w:tc>
          <w:tcPr>
            <w:tcW w:w="936" w:type="dxa"/>
            <w:tcBorders>
              <w:top w:val="nil"/>
              <w:left w:val="nil"/>
              <w:bottom w:val="nil"/>
              <w:right w:val="nil"/>
            </w:tcBorders>
            <w:shd w:val="clear" w:color="auto" w:fill="auto"/>
            <w:noWrap/>
            <w:vAlign w:val="bottom"/>
          </w:tcPr>
          <w:p w14:paraId="47024D27" w14:textId="77777777" w:rsidR="005D71B8" w:rsidRPr="00C0526A" w:rsidRDefault="005D71B8" w:rsidP="00B335DF">
            <w:pPr>
              <w:spacing w:line="276" w:lineRule="auto"/>
              <w:jc w:val="right"/>
              <w:rPr>
                <w:color w:val="000000"/>
              </w:rPr>
            </w:pPr>
            <w:r>
              <w:rPr>
                <w:color w:val="000000"/>
              </w:rPr>
              <w:t>220.4</w:t>
            </w:r>
          </w:p>
        </w:tc>
      </w:tr>
      <w:tr w:rsidR="005D71B8" w14:paraId="11F4BF75" w14:textId="77777777" w:rsidTr="00154D91">
        <w:trPr>
          <w:trHeight w:val="320"/>
        </w:trPr>
        <w:tc>
          <w:tcPr>
            <w:tcW w:w="2456" w:type="dxa"/>
            <w:tcBorders>
              <w:top w:val="nil"/>
              <w:left w:val="nil"/>
              <w:bottom w:val="nil"/>
              <w:right w:val="nil"/>
            </w:tcBorders>
            <w:shd w:val="clear" w:color="auto" w:fill="auto"/>
            <w:noWrap/>
            <w:vAlign w:val="bottom"/>
            <w:hideMark/>
          </w:tcPr>
          <w:p w14:paraId="1B395C70" w14:textId="77777777" w:rsidR="005D71B8" w:rsidRPr="005B263A" w:rsidRDefault="005D71B8" w:rsidP="00B335DF">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029C05B0" w14:textId="77777777" w:rsidR="005D71B8" w:rsidRPr="005B263A" w:rsidRDefault="005D71B8" w:rsidP="00B335DF">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692F1FA" w14:textId="77777777" w:rsidR="005D71B8" w:rsidRPr="005B263A" w:rsidRDefault="005D71B8" w:rsidP="00B335DF">
            <w:pPr>
              <w:spacing w:line="276" w:lineRule="auto"/>
              <w:jc w:val="right"/>
              <w:rPr>
                <w:color w:val="000000"/>
              </w:rPr>
            </w:pPr>
            <w:r w:rsidRPr="005B263A">
              <w:rPr>
                <w:color w:val="000000"/>
              </w:rPr>
              <w:t>-98.17</w:t>
            </w:r>
          </w:p>
        </w:tc>
        <w:tc>
          <w:tcPr>
            <w:tcW w:w="1416" w:type="dxa"/>
            <w:tcBorders>
              <w:top w:val="nil"/>
              <w:left w:val="nil"/>
              <w:bottom w:val="nil"/>
              <w:right w:val="nil"/>
            </w:tcBorders>
            <w:shd w:val="clear" w:color="auto" w:fill="auto"/>
            <w:noWrap/>
            <w:vAlign w:val="bottom"/>
            <w:hideMark/>
          </w:tcPr>
          <w:p w14:paraId="3E59D0C6"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16AB1B51" w14:textId="77777777" w:rsidR="005D71B8" w:rsidRPr="005B263A" w:rsidRDefault="005D71B8" w:rsidP="00B335DF">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3D43AEAB" w14:textId="77777777" w:rsidR="005D71B8" w:rsidRPr="005B263A" w:rsidRDefault="005D71B8" w:rsidP="00B335DF">
            <w:pPr>
              <w:spacing w:line="276" w:lineRule="auto"/>
              <w:jc w:val="right"/>
              <w:rPr>
                <w:color w:val="000000"/>
              </w:rPr>
            </w:pPr>
            <w:r w:rsidRPr="005B263A">
              <w:rPr>
                <w:color w:val="000000"/>
              </w:rPr>
              <w:t>20.0</w:t>
            </w:r>
          </w:p>
        </w:tc>
        <w:tc>
          <w:tcPr>
            <w:tcW w:w="936" w:type="dxa"/>
            <w:tcBorders>
              <w:top w:val="nil"/>
              <w:left w:val="nil"/>
              <w:bottom w:val="nil"/>
              <w:right w:val="nil"/>
            </w:tcBorders>
            <w:shd w:val="clear" w:color="auto" w:fill="auto"/>
            <w:noWrap/>
            <w:vAlign w:val="bottom"/>
          </w:tcPr>
          <w:p w14:paraId="6890B175" w14:textId="77777777" w:rsidR="005D71B8" w:rsidRPr="00C0526A" w:rsidRDefault="005D71B8" w:rsidP="00B335DF">
            <w:pPr>
              <w:spacing w:line="276" w:lineRule="auto"/>
              <w:jc w:val="right"/>
              <w:rPr>
                <w:color w:val="000000"/>
              </w:rPr>
            </w:pPr>
            <w:r>
              <w:rPr>
                <w:color w:val="000000"/>
              </w:rPr>
              <w:t>225.6</w:t>
            </w:r>
          </w:p>
        </w:tc>
      </w:tr>
      <w:tr w:rsidR="005D71B8" w14:paraId="407C54C4" w14:textId="77777777" w:rsidTr="00154D91">
        <w:trPr>
          <w:trHeight w:val="320"/>
        </w:trPr>
        <w:tc>
          <w:tcPr>
            <w:tcW w:w="2456" w:type="dxa"/>
            <w:tcBorders>
              <w:top w:val="nil"/>
              <w:left w:val="nil"/>
              <w:bottom w:val="nil"/>
              <w:right w:val="nil"/>
            </w:tcBorders>
            <w:shd w:val="clear" w:color="auto" w:fill="auto"/>
            <w:noWrap/>
            <w:vAlign w:val="bottom"/>
            <w:hideMark/>
          </w:tcPr>
          <w:p w14:paraId="756198D5" w14:textId="77777777" w:rsidR="005D71B8" w:rsidRPr="005B263A" w:rsidRDefault="005D71B8" w:rsidP="00B335DF">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3C311F76" w14:textId="77777777" w:rsidR="005D71B8" w:rsidRPr="005B263A" w:rsidRDefault="005D71B8" w:rsidP="00B335DF">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4390C3EA" w14:textId="77777777" w:rsidR="005D71B8" w:rsidRPr="005B263A" w:rsidRDefault="005D71B8" w:rsidP="00B335DF">
            <w:pPr>
              <w:spacing w:line="276" w:lineRule="auto"/>
              <w:jc w:val="right"/>
              <w:rPr>
                <w:color w:val="000000"/>
              </w:rPr>
            </w:pPr>
            <w:r w:rsidRPr="005B263A">
              <w:rPr>
                <w:color w:val="000000"/>
              </w:rPr>
              <w:t>-98.06</w:t>
            </w:r>
          </w:p>
        </w:tc>
        <w:tc>
          <w:tcPr>
            <w:tcW w:w="1416" w:type="dxa"/>
            <w:tcBorders>
              <w:top w:val="nil"/>
              <w:left w:val="nil"/>
              <w:bottom w:val="nil"/>
              <w:right w:val="nil"/>
            </w:tcBorders>
            <w:shd w:val="clear" w:color="auto" w:fill="auto"/>
            <w:noWrap/>
            <w:vAlign w:val="bottom"/>
            <w:hideMark/>
          </w:tcPr>
          <w:p w14:paraId="23B8BDE1"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01591A5D" w14:textId="77777777" w:rsidR="005D71B8" w:rsidRPr="005B263A" w:rsidRDefault="005D71B8" w:rsidP="00B335DF">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5255090C" w14:textId="77777777" w:rsidR="005D71B8" w:rsidRPr="005B263A" w:rsidRDefault="005D71B8" w:rsidP="00B335DF">
            <w:pPr>
              <w:spacing w:line="276" w:lineRule="auto"/>
              <w:jc w:val="right"/>
              <w:rPr>
                <w:color w:val="000000"/>
              </w:rPr>
            </w:pPr>
            <w:r w:rsidRPr="005B263A">
              <w:rPr>
                <w:color w:val="000000"/>
              </w:rPr>
              <w:t>19.4</w:t>
            </w:r>
          </w:p>
        </w:tc>
        <w:tc>
          <w:tcPr>
            <w:tcW w:w="936" w:type="dxa"/>
            <w:tcBorders>
              <w:top w:val="nil"/>
              <w:left w:val="nil"/>
              <w:bottom w:val="nil"/>
              <w:right w:val="nil"/>
            </w:tcBorders>
            <w:shd w:val="clear" w:color="auto" w:fill="auto"/>
            <w:noWrap/>
            <w:vAlign w:val="bottom"/>
          </w:tcPr>
          <w:p w14:paraId="2348F218" w14:textId="77777777" w:rsidR="005D71B8" w:rsidRPr="00C0526A" w:rsidRDefault="005D71B8" w:rsidP="00B335DF">
            <w:pPr>
              <w:spacing w:line="276" w:lineRule="auto"/>
              <w:jc w:val="right"/>
              <w:rPr>
                <w:color w:val="000000"/>
              </w:rPr>
            </w:pPr>
            <w:r>
              <w:rPr>
                <w:color w:val="000000"/>
              </w:rPr>
              <w:t>245.3</w:t>
            </w:r>
          </w:p>
        </w:tc>
      </w:tr>
      <w:tr w:rsidR="005D71B8" w14:paraId="4BB98A4A" w14:textId="77777777" w:rsidTr="00154D91">
        <w:trPr>
          <w:trHeight w:val="320"/>
        </w:trPr>
        <w:tc>
          <w:tcPr>
            <w:tcW w:w="2456" w:type="dxa"/>
            <w:tcBorders>
              <w:top w:val="nil"/>
              <w:left w:val="nil"/>
              <w:bottom w:val="nil"/>
              <w:right w:val="nil"/>
            </w:tcBorders>
            <w:shd w:val="clear" w:color="auto" w:fill="auto"/>
            <w:noWrap/>
            <w:vAlign w:val="bottom"/>
            <w:hideMark/>
          </w:tcPr>
          <w:p w14:paraId="7CCCB911" w14:textId="77777777" w:rsidR="005D71B8" w:rsidRPr="005B263A" w:rsidRDefault="005D71B8" w:rsidP="00B335DF">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54E4C785" w14:textId="77777777" w:rsidR="005D71B8" w:rsidRPr="005B263A" w:rsidRDefault="005D71B8" w:rsidP="00B335DF">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67C72D61" w14:textId="77777777" w:rsidR="005D71B8" w:rsidRPr="005B263A" w:rsidRDefault="005D71B8" w:rsidP="00B335DF">
            <w:pPr>
              <w:spacing w:line="276" w:lineRule="auto"/>
              <w:jc w:val="right"/>
              <w:rPr>
                <w:color w:val="000000"/>
              </w:rPr>
            </w:pPr>
            <w:r w:rsidRPr="005B263A">
              <w:rPr>
                <w:color w:val="000000"/>
              </w:rPr>
              <w:t>-97.86</w:t>
            </w:r>
          </w:p>
        </w:tc>
        <w:tc>
          <w:tcPr>
            <w:tcW w:w="1416" w:type="dxa"/>
            <w:tcBorders>
              <w:top w:val="nil"/>
              <w:left w:val="nil"/>
              <w:bottom w:val="nil"/>
              <w:right w:val="nil"/>
            </w:tcBorders>
            <w:shd w:val="clear" w:color="auto" w:fill="auto"/>
            <w:noWrap/>
            <w:vAlign w:val="bottom"/>
            <w:hideMark/>
          </w:tcPr>
          <w:p w14:paraId="5F24C9F0"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2163E504" w14:textId="77777777" w:rsidR="005D71B8" w:rsidRPr="005B263A" w:rsidRDefault="005D71B8" w:rsidP="00B335DF">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1055825A" w14:textId="77777777" w:rsidR="005D71B8" w:rsidRPr="005B263A" w:rsidRDefault="005D71B8" w:rsidP="00B335DF">
            <w:pPr>
              <w:spacing w:line="276" w:lineRule="auto"/>
              <w:jc w:val="right"/>
              <w:rPr>
                <w:color w:val="000000"/>
              </w:rPr>
            </w:pPr>
            <w:r w:rsidRPr="005B263A">
              <w:rPr>
                <w:color w:val="000000"/>
              </w:rPr>
              <w:t>19.7</w:t>
            </w:r>
          </w:p>
        </w:tc>
        <w:tc>
          <w:tcPr>
            <w:tcW w:w="936" w:type="dxa"/>
            <w:tcBorders>
              <w:top w:val="nil"/>
              <w:left w:val="nil"/>
              <w:bottom w:val="nil"/>
              <w:right w:val="nil"/>
            </w:tcBorders>
            <w:shd w:val="clear" w:color="auto" w:fill="auto"/>
            <w:noWrap/>
            <w:vAlign w:val="bottom"/>
          </w:tcPr>
          <w:p w14:paraId="3B767D81" w14:textId="77777777" w:rsidR="005D71B8" w:rsidRPr="00C0526A" w:rsidRDefault="005D71B8" w:rsidP="00B335DF">
            <w:pPr>
              <w:spacing w:line="276" w:lineRule="auto"/>
              <w:jc w:val="right"/>
              <w:rPr>
                <w:color w:val="000000"/>
              </w:rPr>
            </w:pPr>
            <w:r>
              <w:rPr>
                <w:color w:val="000000"/>
              </w:rPr>
              <w:t>270.2</w:t>
            </w:r>
          </w:p>
        </w:tc>
      </w:tr>
      <w:tr w:rsidR="005D71B8" w14:paraId="26681E8F" w14:textId="77777777" w:rsidTr="00154D91">
        <w:trPr>
          <w:trHeight w:val="320"/>
        </w:trPr>
        <w:tc>
          <w:tcPr>
            <w:tcW w:w="2456" w:type="dxa"/>
            <w:tcBorders>
              <w:top w:val="nil"/>
              <w:left w:val="nil"/>
              <w:bottom w:val="nil"/>
              <w:right w:val="nil"/>
            </w:tcBorders>
            <w:shd w:val="clear" w:color="auto" w:fill="auto"/>
            <w:noWrap/>
            <w:vAlign w:val="bottom"/>
            <w:hideMark/>
          </w:tcPr>
          <w:p w14:paraId="27FB1D37" w14:textId="77777777" w:rsidR="005D71B8" w:rsidRPr="005B263A" w:rsidRDefault="005D71B8" w:rsidP="00B335DF">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679C82C5" w14:textId="77777777" w:rsidR="005D71B8" w:rsidRPr="005B263A" w:rsidRDefault="005D71B8" w:rsidP="00B335DF">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7A51BDD1" w14:textId="77777777" w:rsidR="005D71B8" w:rsidRPr="005B263A" w:rsidRDefault="005D71B8" w:rsidP="00B335DF">
            <w:pPr>
              <w:spacing w:line="276" w:lineRule="auto"/>
              <w:jc w:val="right"/>
              <w:rPr>
                <w:color w:val="000000"/>
              </w:rPr>
            </w:pPr>
            <w:r w:rsidRPr="005B263A">
              <w:rPr>
                <w:color w:val="000000"/>
              </w:rPr>
              <w:t>-97.77</w:t>
            </w:r>
          </w:p>
        </w:tc>
        <w:tc>
          <w:tcPr>
            <w:tcW w:w="1416" w:type="dxa"/>
            <w:tcBorders>
              <w:top w:val="nil"/>
              <w:left w:val="nil"/>
              <w:bottom w:val="nil"/>
              <w:right w:val="nil"/>
            </w:tcBorders>
            <w:shd w:val="clear" w:color="auto" w:fill="auto"/>
            <w:noWrap/>
            <w:vAlign w:val="bottom"/>
            <w:hideMark/>
          </w:tcPr>
          <w:p w14:paraId="2CEBFD9A"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746CCE64" w14:textId="77777777" w:rsidR="005D71B8" w:rsidRPr="005B263A" w:rsidRDefault="005D71B8" w:rsidP="00B335DF">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0D36BD2E" w14:textId="77777777" w:rsidR="005D71B8" w:rsidRPr="005B263A" w:rsidRDefault="005D71B8" w:rsidP="00B335DF">
            <w:pPr>
              <w:spacing w:line="276" w:lineRule="auto"/>
              <w:jc w:val="right"/>
              <w:rPr>
                <w:color w:val="000000"/>
              </w:rPr>
            </w:pPr>
            <w:r w:rsidRPr="005B263A">
              <w:rPr>
                <w:color w:val="000000"/>
              </w:rPr>
              <w:t>19.9</w:t>
            </w:r>
          </w:p>
        </w:tc>
        <w:tc>
          <w:tcPr>
            <w:tcW w:w="936" w:type="dxa"/>
            <w:tcBorders>
              <w:top w:val="nil"/>
              <w:left w:val="nil"/>
              <w:bottom w:val="nil"/>
              <w:right w:val="nil"/>
            </w:tcBorders>
            <w:shd w:val="clear" w:color="auto" w:fill="auto"/>
            <w:noWrap/>
            <w:vAlign w:val="bottom"/>
          </w:tcPr>
          <w:p w14:paraId="08044217" w14:textId="77777777" w:rsidR="005D71B8" w:rsidRPr="00C0526A" w:rsidRDefault="005D71B8" w:rsidP="00B335DF">
            <w:pPr>
              <w:spacing w:line="276" w:lineRule="auto"/>
              <w:jc w:val="right"/>
              <w:rPr>
                <w:color w:val="000000"/>
              </w:rPr>
            </w:pPr>
            <w:r>
              <w:rPr>
                <w:color w:val="000000"/>
              </w:rPr>
              <w:t>239.8</w:t>
            </w:r>
          </w:p>
        </w:tc>
      </w:tr>
      <w:tr w:rsidR="005D71B8" w14:paraId="38316664" w14:textId="77777777" w:rsidTr="00154D91">
        <w:trPr>
          <w:trHeight w:val="320"/>
        </w:trPr>
        <w:tc>
          <w:tcPr>
            <w:tcW w:w="2456" w:type="dxa"/>
            <w:tcBorders>
              <w:top w:val="nil"/>
              <w:left w:val="nil"/>
              <w:bottom w:val="nil"/>
              <w:right w:val="nil"/>
            </w:tcBorders>
            <w:shd w:val="clear" w:color="auto" w:fill="auto"/>
            <w:noWrap/>
            <w:vAlign w:val="bottom"/>
            <w:hideMark/>
          </w:tcPr>
          <w:p w14:paraId="03692241" w14:textId="77777777" w:rsidR="005D71B8" w:rsidRPr="005B263A" w:rsidRDefault="005D71B8" w:rsidP="00B335DF">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7353C3F8" w14:textId="77777777" w:rsidR="005D71B8" w:rsidRPr="005B263A" w:rsidRDefault="005D71B8" w:rsidP="00B335DF">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6F91EF50" w14:textId="77777777" w:rsidR="005D71B8" w:rsidRPr="005B263A" w:rsidRDefault="005D71B8" w:rsidP="00B335DF">
            <w:pPr>
              <w:spacing w:line="276" w:lineRule="auto"/>
              <w:jc w:val="right"/>
              <w:rPr>
                <w:color w:val="000000"/>
              </w:rPr>
            </w:pPr>
            <w:r w:rsidRPr="005B263A">
              <w:rPr>
                <w:color w:val="000000"/>
              </w:rPr>
              <w:t>-97.55</w:t>
            </w:r>
          </w:p>
        </w:tc>
        <w:tc>
          <w:tcPr>
            <w:tcW w:w="1416" w:type="dxa"/>
            <w:tcBorders>
              <w:top w:val="nil"/>
              <w:left w:val="nil"/>
              <w:bottom w:val="nil"/>
              <w:right w:val="nil"/>
            </w:tcBorders>
            <w:shd w:val="clear" w:color="auto" w:fill="auto"/>
            <w:noWrap/>
            <w:vAlign w:val="bottom"/>
            <w:hideMark/>
          </w:tcPr>
          <w:p w14:paraId="4C96B165"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4C2047BB" w14:textId="77777777" w:rsidR="005D71B8" w:rsidRPr="005B263A" w:rsidRDefault="005D71B8" w:rsidP="00B335DF">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0D6CBB2F" w14:textId="77777777" w:rsidR="005D71B8" w:rsidRPr="005B263A" w:rsidRDefault="005D71B8" w:rsidP="00B335DF">
            <w:pPr>
              <w:spacing w:line="276" w:lineRule="auto"/>
              <w:jc w:val="right"/>
              <w:rPr>
                <w:color w:val="000000"/>
              </w:rPr>
            </w:pPr>
            <w:r w:rsidRPr="005B263A">
              <w:rPr>
                <w:color w:val="000000"/>
              </w:rPr>
              <w:t>19.6</w:t>
            </w:r>
          </w:p>
        </w:tc>
        <w:tc>
          <w:tcPr>
            <w:tcW w:w="936" w:type="dxa"/>
            <w:tcBorders>
              <w:top w:val="nil"/>
              <w:left w:val="nil"/>
              <w:bottom w:val="nil"/>
              <w:right w:val="nil"/>
            </w:tcBorders>
            <w:shd w:val="clear" w:color="auto" w:fill="auto"/>
            <w:noWrap/>
            <w:vAlign w:val="bottom"/>
          </w:tcPr>
          <w:p w14:paraId="1F55C348" w14:textId="77777777" w:rsidR="005D71B8" w:rsidRPr="00C0526A" w:rsidRDefault="005D71B8" w:rsidP="00B335DF">
            <w:pPr>
              <w:spacing w:line="276" w:lineRule="auto"/>
              <w:jc w:val="right"/>
              <w:rPr>
                <w:color w:val="000000"/>
              </w:rPr>
            </w:pPr>
            <w:r>
              <w:rPr>
                <w:color w:val="000000"/>
              </w:rPr>
              <w:t>232.3</w:t>
            </w:r>
          </w:p>
        </w:tc>
      </w:tr>
      <w:tr w:rsidR="005D71B8" w14:paraId="7CCC6C64" w14:textId="77777777" w:rsidTr="00154D91">
        <w:trPr>
          <w:trHeight w:val="320"/>
        </w:trPr>
        <w:tc>
          <w:tcPr>
            <w:tcW w:w="2456" w:type="dxa"/>
            <w:tcBorders>
              <w:top w:val="nil"/>
              <w:left w:val="nil"/>
              <w:bottom w:val="nil"/>
              <w:right w:val="nil"/>
            </w:tcBorders>
            <w:shd w:val="clear" w:color="auto" w:fill="auto"/>
            <w:noWrap/>
            <w:vAlign w:val="bottom"/>
            <w:hideMark/>
          </w:tcPr>
          <w:p w14:paraId="5A31DDDF" w14:textId="77777777" w:rsidR="005D71B8" w:rsidRPr="005B263A" w:rsidRDefault="005D71B8" w:rsidP="00B335DF">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4619A228"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606EB2D1" w14:textId="77777777" w:rsidR="005D71B8" w:rsidRPr="005B263A" w:rsidRDefault="005D71B8" w:rsidP="00B335DF">
            <w:pPr>
              <w:spacing w:line="276" w:lineRule="auto"/>
              <w:jc w:val="right"/>
              <w:rPr>
                <w:color w:val="000000"/>
              </w:rPr>
            </w:pPr>
            <w:r w:rsidRPr="005B263A">
              <w:rPr>
                <w:color w:val="000000"/>
              </w:rPr>
              <w:t>-97.21</w:t>
            </w:r>
          </w:p>
        </w:tc>
        <w:tc>
          <w:tcPr>
            <w:tcW w:w="1416" w:type="dxa"/>
            <w:tcBorders>
              <w:top w:val="nil"/>
              <w:left w:val="nil"/>
              <w:bottom w:val="nil"/>
              <w:right w:val="nil"/>
            </w:tcBorders>
            <w:shd w:val="clear" w:color="auto" w:fill="auto"/>
            <w:noWrap/>
            <w:vAlign w:val="bottom"/>
            <w:hideMark/>
          </w:tcPr>
          <w:p w14:paraId="11CEF769"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4BF637CF" w14:textId="77777777" w:rsidR="005D71B8" w:rsidRPr="005B263A" w:rsidRDefault="005D71B8" w:rsidP="00B335DF">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3FC7D0AC" w14:textId="77777777" w:rsidR="005D71B8" w:rsidRPr="005B263A" w:rsidRDefault="005D71B8" w:rsidP="00B335DF">
            <w:pPr>
              <w:spacing w:line="276" w:lineRule="auto"/>
              <w:jc w:val="right"/>
              <w:rPr>
                <w:color w:val="000000"/>
              </w:rPr>
            </w:pPr>
            <w:r w:rsidRPr="005B263A">
              <w:rPr>
                <w:color w:val="000000"/>
              </w:rPr>
              <w:t>20.4</w:t>
            </w:r>
          </w:p>
        </w:tc>
        <w:tc>
          <w:tcPr>
            <w:tcW w:w="936" w:type="dxa"/>
            <w:tcBorders>
              <w:top w:val="nil"/>
              <w:left w:val="nil"/>
              <w:bottom w:val="nil"/>
              <w:right w:val="nil"/>
            </w:tcBorders>
            <w:shd w:val="clear" w:color="auto" w:fill="auto"/>
            <w:noWrap/>
            <w:vAlign w:val="bottom"/>
          </w:tcPr>
          <w:p w14:paraId="6F9D3378" w14:textId="77777777" w:rsidR="005D71B8" w:rsidRPr="00C0526A" w:rsidRDefault="005D71B8" w:rsidP="00B335DF">
            <w:pPr>
              <w:spacing w:line="276" w:lineRule="auto"/>
              <w:jc w:val="right"/>
              <w:rPr>
                <w:color w:val="000000"/>
              </w:rPr>
            </w:pPr>
            <w:r>
              <w:rPr>
                <w:color w:val="000000"/>
              </w:rPr>
              <w:t>165.6</w:t>
            </w:r>
          </w:p>
        </w:tc>
      </w:tr>
      <w:tr w:rsidR="005D71B8" w14:paraId="58DE27C0" w14:textId="77777777" w:rsidTr="00154D91">
        <w:trPr>
          <w:trHeight w:val="320"/>
        </w:trPr>
        <w:tc>
          <w:tcPr>
            <w:tcW w:w="2456" w:type="dxa"/>
            <w:tcBorders>
              <w:top w:val="nil"/>
              <w:left w:val="nil"/>
              <w:bottom w:val="nil"/>
              <w:right w:val="nil"/>
            </w:tcBorders>
            <w:shd w:val="clear" w:color="auto" w:fill="auto"/>
            <w:noWrap/>
            <w:vAlign w:val="bottom"/>
            <w:hideMark/>
          </w:tcPr>
          <w:p w14:paraId="18BF2D10" w14:textId="77777777" w:rsidR="005D71B8" w:rsidRPr="005B263A" w:rsidRDefault="005D71B8" w:rsidP="00B335DF">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79308577"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557D3172" w14:textId="77777777" w:rsidR="005D71B8" w:rsidRPr="005B263A" w:rsidRDefault="005D71B8" w:rsidP="00B335DF">
            <w:pPr>
              <w:spacing w:line="276" w:lineRule="auto"/>
              <w:jc w:val="right"/>
              <w:rPr>
                <w:color w:val="000000"/>
              </w:rPr>
            </w:pPr>
            <w:r w:rsidRPr="005B263A">
              <w:rPr>
                <w:color w:val="000000"/>
              </w:rPr>
              <w:t>-96.71</w:t>
            </w:r>
          </w:p>
        </w:tc>
        <w:tc>
          <w:tcPr>
            <w:tcW w:w="1416" w:type="dxa"/>
            <w:tcBorders>
              <w:top w:val="nil"/>
              <w:left w:val="nil"/>
              <w:bottom w:val="nil"/>
              <w:right w:val="nil"/>
            </w:tcBorders>
            <w:shd w:val="clear" w:color="auto" w:fill="auto"/>
            <w:noWrap/>
            <w:vAlign w:val="bottom"/>
            <w:hideMark/>
          </w:tcPr>
          <w:p w14:paraId="3EDECF23"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04BD3AB3" w14:textId="77777777" w:rsidR="005D71B8" w:rsidRPr="005B263A" w:rsidRDefault="005D71B8" w:rsidP="00B335DF">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6A81955B" w14:textId="77777777" w:rsidR="005D71B8" w:rsidRPr="005B263A" w:rsidRDefault="005D71B8" w:rsidP="00B335DF">
            <w:pPr>
              <w:spacing w:line="276" w:lineRule="auto"/>
              <w:jc w:val="right"/>
              <w:rPr>
                <w:color w:val="000000"/>
              </w:rPr>
            </w:pPr>
            <w:r w:rsidRPr="005B263A">
              <w:rPr>
                <w:color w:val="000000"/>
              </w:rPr>
              <w:t>20.8</w:t>
            </w:r>
          </w:p>
        </w:tc>
        <w:tc>
          <w:tcPr>
            <w:tcW w:w="936" w:type="dxa"/>
            <w:tcBorders>
              <w:top w:val="nil"/>
              <w:left w:val="nil"/>
              <w:bottom w:val="nil"/>
              <w:right w:val="nil"/>
            </w:tcBorders>
            <w:shd w:val="clear" w:color="auto" w:fill="auto"/>
            <w:noWrap/>
            <w:vAlign w:val="bottom"/>
          </w:tcPr>
          <w:p w14:paraId="084BA3F8" w14:textId="77777777" w:rsidR="005D71B8" w:rsidRPr="00C0526A" w:rsidRDefault="005D71B8" w:rsidP="00B335DF">
            <w:pPr>
              <w:spacing w:line="276" w:lineRule="auto"/>
              <w:jc w:val="right"/>
              <w:rPr>
                <w:color w:val="000000"/>
              </w:rPr>
            </w:pPr>
            <w:r>
              <w:rPr>
                <w:color w:val="000000"/>
              </w:rPr>
              <w:t>187.6</w:t>
            </w:r>
          </w:p>
        </w:tc>
      </w:tr>
      <w:tr w:rsidR="005D71B8" w14:paraId="64B8B07D" w14:textId="77777777" w:rsidTr="00154D91">
        <w:trPr>
          <w:trHeight w:val="320"/>
        </w:trPr>
        <w:tc>
          <w:tcPr>
            <w:tcW w:w="2456" w:type="dxa"/>
            <w:tcBorders>
              <w:top w:val="nil"/>
              <w:left w:val="nil"/>
              <w:bottom w:val="nil"/>
              <w:right w:val="nil"/>
            </w:tcBorders>
            <w:shd w:val="clear" w:color="auto" w:fill="auto"/>
            <w:noWrap/>
            <w:vAlign w:val="bottom"/>
            <w:hideMark/>
          </w:tcPr>
          <w:p w14:paraId="5DA7D59A" w14:textId="77777777" w:rsidR="005D71B8" w:rsidRPr="005B263A" w:rsidRDefault="005D71B8" w:rsidP="00B335DF">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0ABA6185" w14:textId="77777777" w:rsidR="005D71B8" w:rsidRPr="005B263A" w:rsidRDefault="005D71B8" w:rsidP="00B335DF">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2B3BE65D" w14:textId="77777777" w:rsidR="005D71B8" w:rsidRPr="005B263A" w:rsidRDefault="005D71B8" w:rsidP="00B335DF">
            <w:pPr>
              <w:spacing w:line="276" w:lineRule="auto"/>
              <w:jc w:val="right"/>
              <w:rPr>
                <w:color w:val="000000"/>
              </w:rPr>
            </w:pPr>
            <w:r w:rsidRPr="005B263A">
              <w:rPr>
                <w:color w:val="000000"/>
              </w:rPr>
              <w:t>-96.41</w:t>
            </w:r>
          </w:p>
        </w:tc>
        <w:tc>
          <w:tcPr>
            <w:tcW w:w="1416" w:type="dxa"/>
            <w:tcBorders>
              <w:top w:val="nil"/>
              <w:left w:val="nil"/>
              <w:bottom w:val="nil"/>
              <w:right w:val="nil"/>
            </w:tcBorders>
            <w:shd w:val="clear" w:color="auto" w:fill="auto"/>
            <w:noWrap/>
            <w:vAlign w:val="bottom"/>
            <w:hideMark/>
          </w:tcPr>
          <w:p w14:paraId="3401365B"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2D8F2038" w14:textId="77777777" w:rsidR="005D71B8" w:rsidRPr="005B263A" w:rsidRDefault="005D71B8" w:rsidP="00B335DF">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66D3D20B" w14:textId="77777777" w:rsidR="005D71B8" w:rsidRPr="005B263A" w:rsidRDefault="005D71B8" w:rsidP="00B335DF">
            <w:pPr>
              <w:spacing w:line="276" w:lineRule="auto"/>
              <w:jc w:val="right"/>
              <w:rPr>
                <w:color w:val="000000"/>
              </w:rPr>
            </w:pPr>
            <w:r w:rsidRPr="005B263A">
              <w:rPr>
                <w:color w:val="000000"/>
              </w:rPr>
              <w:t>20.4</w:t>
            </w:r>
          </w:p>
        </w:tc>
        <w:tc>
          <w:tcPr>
            <w:tcW w:w="936" w:type="dxa"/>
            <w:tcBorders>
              <w:top w:val="nil"/>
              <w:left w:val="nil"/>
              <w:bottom w:val="nil"/>
              <w:right w:val="nil"/>
            </w:tcBorders>
            <w:shd w:val="clear" w:color="auto" w:fill="auto"/>
            <w:noWrap/>
            <w:vAlign w:val="bottom"/>
          </w:tcPr>
          <w:p w14:paraId="672DD7B2" w14:textId="77777777" w:rsidR="005D71B8" w:rsidRPr="00C0526A" w:rsidRDefault="005D71B8" w:rsidP="00B335DF">
            <w:pPr>
              <w:spacing w:line="276" w:lineRule="auto"/>
              <w:jc w:val="right"/>
              <w:rPr>
                <w:color w:val="000000"/>
              </w:rPr>
            </w:pPr>
            <w:r>
              <w:rPr>
                <w:color w:val="000000"/>
              </w:rPr>
              <w:t>203.9</w:t>
            </w:r>
          </w:p>
        </w:tc>
      </w:tr>
      <w:tr w:rsidR="005D71B8" w14:paraId="5BD9B61E" w14:textId="77777777" w:rsidTr="00154D91">
        <w:trPr>
          <w:trHeight w:val="320"/>
        </w:trPr>
        <w:tc>
          <w:tcPr>
            <w:tcW w:w="2456" w:type="dxa"/>
            <w:tcBorders>
              <w:top w:val="nil"/>
              <w:left w:val="nil"/>
              <w:bottom w:val="nil"/>
              <w:right w:val="nil"/>
            </w:tcBorders>
            <w:shd w:val="clear" w:color="auto" w:fill="auto"/>
            <w:noWrap/>
            <w:vAlign w:val="bottom"/>
            <w:hideMark/>
          </w:tcPr>
          <w:p w14:paraId="1C5789AC" w14:textId="77777777" w:rsidR="005D71B8" w:rsidRPr="005B263A" w:rsidRDefault="005D71B8" w:rsidP="00B335DF">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6549524A" w14:textId="77777777" w:rsidR="005D71B8" w:rsidRPr="005B263A" w:rsidRDefault="005D71B8" w:rsidP="00B335DF">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48E6D3AC" w14:textId="77777777" w:rsidR="005D71B8" w:rsidRPr="005B263A" w:rsidRDefault="005D71B8" w:rsidP="00B335DF">
            <w:pPr>
              <w:spacing w:line="276" w:lineRule="auto"/>
              <w:jc w:val="right"/>
              <w:rPr>
                <w:color w:val="000000"/>
              </w:rPr>
            </w:pPr>
            <w:r w:rsidRPr="005B263A">
              <w:rPr>
                <w:color w:val="000000"/>
              </w:rPr>
              <w:t>-96.24</w:t>
            </w:r>
          </w:p>
        </w:tc>
        <w:tc>
          <w:tcPr>
            <w:tcW w:w="1416" w:type="dxa"/>
            <w:tcBorders>
              <w:top w:val="nil"/>
              <w:left w:val="nil"/>
              <w:bottom w:val="nil"/>
              <w:right w:val="nil"/>
            </w:tcBorders>
            <w:shd w:val="clear" w:color="auto" w:fill="auto"/>
            <w:noWrap/>
            <w:vAlign w:val="bottom"/>
            <w:hideMark/>
          </w:tcPr>
          <w:p w14:paraId="5A5351D0"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49767AB8" w14:textId="77777777" w:rsidR="005D71B8" w:rsidRPr="005B263A" w:rsidRDefault="005D71B8" w:rsidP="00B335DF">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614EBCBC" w14:textId="77777777" w:rsidR="005D71B8" w:rsidRPr="005B263A" w:rsidRDefault="005D71B8" w:rsidP="00B335DF">
            <w:pPr>
              <w:spacing w:line="276" w:lineRule="auto"/>
              <w:jc w:val="right"/>
              <w:rPr>
                <w:color w:val="000000"/>
              </w:rPr>
            </w:pPr>
            <w:r w:rsidRPr="005B263A">
              <w:rPr>
                <w:color w:val="000000"/>
              </w:rPr>
              <w:t>20.6</w:t>
            </w:r>
          </w:p>
        </w:tc>
        <w:tc>
          <w:tcPr>
            <w:tcW w:w="936" w:type="dxa"/>
            <w:tcBorders>
              <w:top w:val="nil"/>
              <w:left w:val="nil"/>
              <w:bottom w:val="nil"/>
              <w:right w:val="nil"/>
            </w:tcBorders>
            <w:shd w:val="clear" w:color="auto" w:fill="auto"/>
            <w:noWrap/>
            <w:vAlign w:val="bottom"/>
          </w:tcPr>
          <w:p w14:paraId="24AB549C" w14:textId="77777777" w:rsidR="005D71B8" w:rsidRPr="00C0526A" w:rsidRDefault="005D71B8" w:rsidP="00B335DF">
            <w:pPr>
              <w:spacing w:line="276" w:lineRule="auto"/>
              <w:jc w:val="right"/>
              <w:rPr>
                <w:color w:val="000000"/>
              </w:rPr>
            </w:pPr>
            <w:r>
              <w:rPr>
                <w:color w:val="000000"/>
              </w:rPr>
              <w:t>253.0</w:t>
            </w:r>
          </w:p>
        </w:tc>
      </w:tr>
      <w:tr w:rsidR="005D71B8" w14:paraId="5DECE3A8" w14:textId="77777777" w:rsidTr="00154D91">
        <w:trPr>
          <w:trHeight w:val="320"/>
        </w:trPr>
        <w:tc>
          <w:tcPr>
            <w:tcW w:w="2456" w:type="dxa"/>
            <w:tcBorders>
              <w:top w:val="nil"/>
              <w:left w:val="nil"/>
              <w:bottom w:val="nil"/>
              <w:right w:val="nil"/>
            </w:tcBorders>
            <w:shd w:val="clear" w:color="auto" w:fill="auto"/>
            <w:noWrap/>
            <w:vAlign w:val="bottom"/>
            <w:hideMark/>
          </w:tcPr>
          <w:p w14:paraId="4A2C87BF" w14:textId="77777777" w:rsidR="005D71B8" w:rsidRPr="005B263A" w:rsidRDefault="005D71B8" w:rsidP="00B335DF">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296084FA" w14:textId="77777777" w:rsidR="005D71B8" w:rsidRPr="005B263A" w:rsidRDefault="005D71B8" w:rsidP="00B335DF">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6DA3572" w14:textId="77777777" w:rsidR="005D71B8" w:rsidRPr="005B263A" w:rsidRDefault="005D71B8" w:rsidP="00B335DF">
            <w:pPr>
              <w:spacing w:line="276" w:lineRule="auto"/>
              <w:jc w:val="right"/>
              <w:rPr>
                <w:color w:val="000000"/>
              </w:rPr>
            </w:pPr>
            <w:r w:rsidRPr="005B263A">
              <w:rPr>
                <w:color w:val="000000"/>
              </w:rPr>
              <w:t>-96.23</w:t>
            </w:r>
          </w:p>
        </w:tc>
        <w:tc>
          <w:tcPr>
            <w:tcW w:w="1416" w:type="dxa"/>
            <w:tcBorders>
              <w:top w:val="nil"/>
              <w:left w:val="nil"/>
              <w:bottom w:val="nil"/>
              <w:right w:val="nil"/>
            </w:tcBorders>
            <w:shd w:val="clear" w:color="auto" w:fill="auto"/>
            <w:noWrap/>
            <w:vAlign w:val="bottom"/>
            <w:hideMark/>
          </w:tcPr>
          <w:p w14:paraId="2C415352"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612642D5" w14:textId="77777777" w:rsidR="005D71B8" w:rsidRPr="005B263A" w:rsidRDefault="005D71B8" w:rsidP="00B335DF">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13DEE19D" w14:textId="77777777" w:rsidR="005D71B8" w:rsidRPr="005B263A" w:rsidRDefault="005D71B8" w:rsidP="00B335DF">
            <w:pPr>
              <w:spacing w:line="276" w:lineRule="auto"/>
              <w:jc w:val="right"/>
              <w:rPr>
                <w:color w:val="000000"/>
              </w:rPr>
            </w:pPr>
            <w:r w:rsidRPr="005B263A">
              <w:rPr>
                <w:color w:val="000000"/>
              </w:rPr>
              <w:t>20.1</w:t>
            </w:r>
          </w:p>
        </w:tc>
        <w:tc>
          <w:tcPr>
            <w:tcW w:w="936" w:type="dxa"/>
            <w:tcBorders>
              <w:top w:val="nil"/>
              <w:left w:val="nil"/>
              <w:bottom w:val="nil"/>
              <w:right w:val="nil"/>
            </w:tcBorders>
            <w:shd w:val="clear" w:color="auto" w:fill="auto"/>
            <w:noWrap/>
            <w:vAlign w:val="bottom"/>
          </w:tcPr>
          <w:p w14:paraId="6881FDA7" w14:textId="77777777" w:rsidR="005D71B8" w:rsidRPr="00C0526A" w:rsidRDefault="005D71B8" w:rsidP="00B335DF">
            <w:pPr>
              <w:spacing w:line="276" w:lineRule="auto"/>
              <w:jc w:val="right"/>
              <w:rPr>
                <w:color w:val="000000"/>
              </w:rPr>
            </w:pPr>
            <w:r>
              <w:rPr>
                <w:color w:val="000000"/>
              </w:rPr>
              <w:t>202.2</w:t>
            </w:r>
          </w:p>
        </w:tc>
      </w:tr>
      <w:tr w:rsidR="005D71B8" w14:paraId="4CD276A0" w14:textId="77777777" w:rsidTr="00154D91">
        <w:trPr>
          <w:trHeight w:val="320"/>
        </w:trPr>
        <w:tc>
          <w:tcPr>
            <w:tcW w:w="2456" w:type="dxa"/>
            <w:tcBorders>
              <w:top w:val="nil"/>
              <w:left w:val="nil"/>
              <w:right w:val="nil"/>
            </w:tcBorders>
            <w:shd w:val="clear" w:color="auto" w:fill="auto"/>
            <w:noWrap/>
            <w:vAlign w:val="bottom"/>
            <w:hideMark/>
          </w:tcPr>
          <w:p w14:paraId="63E684C3" w14:textId="77777777" w:rsidR="005D71B8" w:rsidRPr="005B263A" w:rsidRDefault="005D71B8" w:rsidP="00B335DF">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1D8019CA" w14:textId="77777777" w:rsidR="005D71B8" w:rsidRPr="005B263A" w:rsidRDefault="005D71B8" w:rsidP="00B335DF">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566A11E7" w14:textId="77777777" w:rsidR="005D71B8" w:rsidRPr="005B263A" w:rsidRDefault="005D71B8" w:rsidP="00B335DF">
            <w:pPr>
              <w:spacing w:line="276" w:lineRule="auto"/>
              <w:jc w:val="right"/>
              <w:rPr>
                <w:color w:val="000000"/>
              </w:rPr>
            </w:pPr>
            <w:r w:rsidRPr="005B263A">
              <w:rPr>
                <w:color w:val="000000"/>
              </w:rPr>
              <w:t>-96.21</w:t>
            </w:r>
          </w:p>
        </w:tc>
        <w:tc>
          <w:tcPr>
            <w:tcW w:w="1416" w:type="dxa"/>
            <w:tcBorders>
              <w:top w:val="nil"/>
              <w:left w:val="nil"/>
              <w:right w:val="nil"/>
            </w:tcBorders>
            <w:shd w:val="clear" w:color="auto" w:fill="auto"/>
            <w:noWrap/>
            <w:vAlign w:val="bottom"/>
            <w:hideMark/>
          </w:tcPr>
          <w:p w14:paraId="3E3DBB9C" w14:textId="77777777" w:rsidR="005D71B8" w:rsidRPr="005B263A" w:rsidRDefault="005D71B8" w:rsidP="00B335DF">
            <w:pPr>
              <w:spacing w:line="276" w:lineRule="auto"/>
              <w:jc w:val="right"/>
              <w:rPr>
                <w:color w:val="000000"/>
              </w:rPr>
            </w:pPr>
            <w:r w:rsidRPr="005B263A">
              <w:rPr>
                <w:color w:val="000000"/>
              </w:rPr>
              <w:t>2020, 2021</w:t>
            </w:r>
          </w:p>
        </w:tc>
        <w:tc>
          <w:tcPr>
            <w:tcW w:w="996" w:type="dxa"/>
            <w:tcBorders>
              <w:top w:val="nil"/>
              <w:left w:val="nil"/>
              <w:right w:val="nil"/>
            </w:tcBorders>
            <w:shd w:val="clear" w:color="auto" w:fill="auto"/>
            <w:noWrap/>
            <w:vAlign w:val="bottom"/>
            <w:hideMark/>
          </w:tcPr>
          <w:p w14:paraId="615330B4" w14:textId="77777777" w:rsidR="005D71B8" w:rsidRPr="005B263A" w:rsidRDefault="005D71B8" w:rsidP="00B335DF">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4F804BD9" w14:textId="77777777" w:rsidR="005D71B8" w:rsidRPr="005B263A" w:rsidRDefault="005D71B8" w:rsidP="00B335DF">
            <w:pPr>
              <w:spacing w:line="276" w:lineRule="auto"/>
              <w:jc w:val="right"/>
              <w:rPr>
                <w:color w:val="000000"/>
              </w:rPr>
            </w:pPr>
            <w:r w:rsidRPr="005B263A">
              <w:rPr>
                <w:color w:val="000000"/>
              </w:rPr>
              <w:t>20.4</w:t>
            </w:r>
          </w:p>
        </w:tc>
        <w:tc>
          <w:tcPr>
            <w:tcW w:w="936" w:type="dxa"/>
            <w:tcBorders>
              <w:top w:val="nil"/>
              <w:left w:val="nil"/>
              <w:right w:val="nil"/>
            </w:tcBorders>
            <w:shd w:val="clear" w:color="auto" w:fill="auto"/>
            <w:noWrap/>
            <w:vAlign w:val="bottom"/>
          </w:tcPr>
          <w:p w14:paraId="07EA913D" w14:textId="77777777" w:rsidR="005D71B8" w:rsidRPr="00C0526A" w:rsidRDefault="005D71B8" w:rsidP="00B335DF">
            <w:pPr>
              <w:spacing w:line="276" w:lineRule="auto"/>
              <w:jc w:val="right"/>
              <w:rPr>
                <w:color w:val="000000"/>
              </w:rPr>
            </w:pPr>
            <w:r>
              <w:rPr>
                <w:color w:val="000000"/>
              </w:rPr>
              <w:t>233.5</w:t>
            </w:r>
          </w:p>
        </w:tc>
      </w:tr>
      <w:tr w:rsidR="005D71B8" w14:paraId="6C28DABD" w14:textId="77777777" w:rsidTr="00154D91">
        <w:trPr>
          <w:trHeight w:val="320"/>
        </w:trPr>
        <w:tc>
          <w:tcPr>
            <w:tcW w:w="2456" w:type="dxa"/>
            <w:tcBorders>
              <w:top w:val="nil"/>
              <w:left w:val="nil"/>
              <w:bottom w:val="single" w:sz="4" w:space="0" w:color="auto"/>
              <w:right w:val="nil"/>
            </w:tcBorders>
            <w:shd w:val="clear" w:color="auto" w:fill="auto"/>
            <w:noWrap/>
            <w:vAlign w:val="bottom"/>
            <w:hideMark/>
          </w:tcPr>
          <w:p w14:paraId="411DAB12" w14:textId="77777777" w:rsidR="005D71B8" w:rsidRPr="005B263A" w:rsidRDefault="005D71B8" w:rsidP="00B335DF">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2A38AE4D" w14:textId="77777777" w:rsidR="005D71B8" w:rsidRPr="005B263A" w:rsidRDefault="005D71B8" w:rsidP="00B335DF">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B8394DD" w14:textId="77777777" w:rsidR="005D71B8" w:rsidRPr="005B263A" w:rsidRDefault="005D71B8" w:rsidP="00B335DF">
            <w:pPr>
              <w:spacing w:line="276" w:lineRule="auto"/>
              <w:jc w:val="right"/>
              <w:rPr>
                <w:color w:val="000000"/>
              </w:rPr>
            </w:pPr>
            <w:r w:rsidRPr="005B263A">
              <w:rPr>
                <w:color w:val="000000"/>
              </w:rPr>
              <w:t>-95.31</w:t>
            </w:r>
          </w:p>
        </w:tc>
        <w:tc>
          <w:tcPr>
            <w:tcW w:w="1416" w:type="dxa"/>
            <w:tcBorders>
              <w:top w:val="nil"/>
              <w:left w:val="nil"/>
              <w:bottom w:val="single" w:sz="4" w:space="0" w:color="auto"/>
              <w:right w:val="nil"/>
            </w:tcBorders>
            <w:shd w:val="clear" w:color="auto" w:fill="auto"/>
            <w:noWrap/>
            <w:vAlign w:val="bottom"/>
            <w:hideMark/>
          </w:tcPr>
          <w:p w14:paraId="61F2DAC5" w14:textId="77777777" w:rsidR="005D71B8" w:rsidRPr="005B263A" w:rsidRDefault="005D71B8" w:rsidP="00B335DF">
            <w:pPr>
              <w:spacing w:line="276" w:lineRule="auto"/>
              <w:jc w:val="right"/>
              <w:rPr>
                <w:color w:val="000000"/>
              </w:rPr>
            </w:pPr>
            <w:r w:rsidRPr="005B263A">
              <w:rPr>
                <w:color w:val="000000"/>
              </w:rPr>
              <w:t>2020, 2021</w:t>
            </w:r>
          </w:p>
        </w:tc>
        <w:tc>
          <w:tcPr>
            <w:tcW w:w="996" w:type="dxa"/>
            <w:tcBorders>
              <w:top w:val="nil"/>
              <w:left w:val="nil"/>
              <w:bottom w:val="single" w:sz="4" w:space="0" w:color="auto"/>
              <w:right w:val="nil"/>
            </w:tcBorders>
            <w:shd w:val="clear" w:color="auto" w:fill="auto"/>
            <w:noWrap/>
            <w:vAlign w:val="bottom"/>
            <w:hideMark/>
          </w:tcPr>
          <w:p w14:paraId="3CBF9467" w14:textId="77777777" w:rsidR="005D71B8" w:rsidRPr="005B263A" w:rsidRDefault="005D71B8" w:rsidP="00B335DF">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1CAD0F48" w14:textId="77777777" w:rsidR="005D71B8" w:rsidRPr="005B263A" w:rsidRDefault="005D71B8" w:rsidP="00B335DF">
            <w:pPr>
              <w:spacing w:line="276" w:lineRule="auto"/>
              <w:jc w:val="right"/>
              <w:rPr>
                <w:color w:val="000000"/>
              </w:rPr>
            </w:pPr>
            <w:r w:rsidRPr="005B263A">
              <w:rPr>
                <w:color w:val="000000"/>
              </w:rPr>
              <w:t>21.6</w:t>
            </w:r>
          </w:p>
        </w:tc>
        <w:tc>
          <w:tcPr>
            <w:tcW w:w="936" w:type="dxa"/>
            <w:tcBorders>
              <w:top w:val="nil"/>
              <w:left w:val="nil"/>
              <w:bottom w:val="single" w:sz="4" w:space="0" w:color="auto"/>
              <w:right w:val="nil"/>
            </w:tcBorders>
            <w:shd w:val="clear" w:color="auto" w:fill="auto"/>
            <w:noWrap/>
            <w:vAlign w:val="bottom"/>
          </w:tcPr>
          <w:p w14:paraId="36300B28" w14:textId="77777777" w:rsidR="005D71B8" w:rsidRPr="00C0526A" w:rsidRDefault="005D71B8" w:rsidP="00B335DF">
            <w:pPr>
              <w:spacing w:line="276" w:lineRule="auto"/>
              <w:jc w:val="right"/>
              <w:rPr>
                <w:color w:val="000000"/>
              </w:rPr>
            </w:pPr>
            <w:r>
              <w:rPr>
                <w:color w:val="000000"/>
              </w:rPr>
              <w:t>265.6</w:t>
            </w:r>
          </w:p>
        </w:tc>
      </w:tr>
    </w:tbl>
    <w:p w14:paraId="765C835C" w14:textId="77777777" w:rsidR="005D71B8" w:rsidRDefault="005D71B8" w:rsidP="005D71B8">
      <w:pPr>
        <w:rPr>
          <w:b/>
          <w:bCs/>
        </w:rPr>
      </w:pPr>
      <w:r>
        <w:rPr>
          <w:b/>
          <w:bCs/>
        </w:rPr>
        <w:br w:type="page"/>
      </w:r>
    </w:p>
    <w:p w14:paraId="5628669E" w14:textId="494AFD2A" w:rsidR="005D71B8" w:rsidRPr="00CF1D5B" w:rsidRDefault="005D71B8" w:rsidP="005D71B8">
      <w:pPr>
        <w:spacing w:line="360" w:lineRule="auto"/>
      </w:pPr>
      <w:r>
        <w:rPr>
          <w:b/>
          <w:bCs/>
        </w:rPr>
        <w:lastRenderedPageBreak/>
        <w:t xml:space="preserve">Figure </w:t>
      </w:r>
      <w:r w:rsidR="00FE3822">
        <w:rPr>
          <w:b/>
          <w:bCs/>
        </w:rPr>
        <w:t>2</w:t>
      </w:r>
    </w:p>
    <w:p w14:paraId="40BD7AD0" w14:textId="22112408" w:rsidR="006A74BD" w:rsidRDefault="007A6AF9" w:rsidP="005D71B8">
      <w:pPr>
        <w:spacing w:line="360" w:lineRule="auto"/>
      </w:pPr>
      <w:r>
        <w:rPr>
          <w:b/>
          <w:bCs/>
          <w:noProof/>
        </w:rPr>
        <w:drawing>
          <wp:inline distT="0" distB="0" distL="0" distR="0" wp14:anchorId="45407056" wp14:editId="6C1411A7">
            <wp:extent cx="5943600" cy="2377440"/>
            <wp:effectExtent l="0" t="0" r="0" b="0"/>
            <wp:docPr id="5244635" name="Picture 1"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4"/>
                    <a:stretch>
                      <a:fillRect/>
                    </a:stretch>
                  </pic:blipFill>
                  <pic:spPr>
                    <a:xfrm>
                      <a:off x="0" y="0"/>
                      <a:ext cx="5943600" cy="2377440"/>
                    </a:xfrm>
                    <a:prstGeom prst="rect">
                      <a:avLst/>
                    </a:prstGeom>
                  </pic:spPr>
                </pic:pic>
              </a:graphicData>
            </a:graphic>
          </wp:inline>
        </w:drawing>
      </w:r>
      <w:r w:rsidR="005D71B8">
        <w:rPr>
          <w:b/>
          <w:bCs/>
        </w:rPr>
        <w:t>F</w:t>
      </w:r>
      <w:r w:rsidR="005D71B8" w:rsidRPr="00E6025B">
        <w:rPr>
          <w:b/>
          <w:bCs/>
        </w:rPr>
        <w:t xml:space="preserve">igure </w:t>
      </w:r>
      <w:r w:rsidR="00FE3822">
        <w:rPr>
          <w:b/>
          <w:bCs/>
        </w:rPr>
        <w:t>2</w:t>
      </w:r>
      <w:r w:rsidR="005D71B8">
        <w:t xml:space="preserve"> Site locations along 2006-2020 mean annual precipitation (a) and mean annual temperature (b) gradients in Texas, USA. Precipitation and temperature data were plotted at a 4-km grid resolution</w:t>
      </w:r>
      <w:r w:rsidR="002068C2">
        <w:t xml:space="preserve"> using monthly PRISM data between 2006 and 2020. Data</w:t>
      </w:r>
      <w:r w:rsidR="005D71B8">
        <w:t xml:space="preserve"> </w:t>
      </w:r>
      <w:r w:rsidR="002068C2">
        <w:t>we</w:t>
      </w:r>
      <w:r w:rsidR="005D71B8">
        <w:t>re masked to include only grid cells that occur in the Texas state boundary in the United States. In both panels, addition signs</w:t>
      </w:r>
      <w:ins w:id="44" w:author="Nick Smith" w:date="2023-09-28T09:43:00Z">
        <w:r w:rsidR="00E904C5">
          <w:t xml:space="preserve"> (“+”)</w:t>
        </w:r>
      </w:ins>
      <w:r w:rsidR="005D71B8">
        <w:t xml:space="preserve"> refer to sites visited in 2020, multiplication signs</w:t>
      </w:r>
      <w:ins w:id="45" w:author="Nick Smith" w:date="2023-09-28T09:43:00Z">
        <w:r w:rsidR="00E904C5">
          <w:t xml:space="preserve"> (“x”)</w:t>
        </w:r>
      </w:ins>
      <w:r w:rsidR="005D71B8">
        <w:t xml:space="preserve"> to sites visited in 2021, and asterisks</w:t>
      </w:r>
      <w:ins w:id="46" w:author="Nick Smith" w:date="2023-09-28T09:43:00Z">
        <w:r w:rsidR="00E904C5">
          <w:t xml:space="preserve"> (“*”)</w:t>
        </w:r>
      </w:ins>
      <w:r w:rsidR="005D71B8">
        <w:t xml:space="preserve"> to sites visited in</w:t>
      </w:r>
      <w:r w:rsidR="002068C2">
        <w:t xml:space="preserve"> both</w:t>
      </w:r>
      <w:r w:rsidR="005D71B8">
        <w:t xml:space="preserve"> 2020 and 2021. The </w:t>
      </w:r>
      <w:r w:rsidR="002068C2">
        <w:t xml:space="preserve">distance </w:t>
      </w:r>
      <w:r w:rsidR="005D71B8">
        <w:t>scale bar in (a) also applies to (b).</w:t>
      </w:r>
      <w:r w:rsidR="005D71B8" w:rsidRPr="000A004D">
        <w:t xml:space="preserve"> </w:t>
      </w:r>
    </w:p>
    <w:p w14:paraId="2A7398D7" w14:textId="77777777" w:rsidR="005D71B8" w:rsidRDefault="005D71B8" w:rsidP="005D71B8">
      <w:r>
        <w:br w:type="page"/>
      </w:r>
    </w:p>
    <w:p w14:paraId="313D5015" w14:textId="6A49057C" w:rsidR="000A004D" w:rsidRPr="00F96B7E" w:rsidRDefault="00493CAF" w:rsidP="000A004D">
      <w:pPr>
        <w:autoSpaceDE w:val="0"/>
        <w:autoSpaceDN w:val="0"/>
        <w:adjustRightInd w:val="0"/>
        <w:spacing w:line="360" w:lineRule="auto"/>
      </w:pPr>
      <w:r>
        <w:rPr>
          <w:i/>
          <w:iCs/>
        </w:rPr>
        <w:lastRenderedPageBreak/>
        <w:t>E</w:t>
      </w:r>
      <w:r w:rsidR="000A004D">
        <w:rPr>
          <w:i/>
          <w:iCs/>
        </w:rPr>
        <w:t>daphic characteristics</w:t>
      </w:r>
    </w:p>
    <w:p w14:paraId="7764C10E" w14:textId="1F54731F" w:rsidR="007F7BF7" w:rsidRDefault="000A004D" w:rsidP="007F7BF7">
      <w:pPr>
        <w:autoSpaceDE w:val="0"/>
        <w:autoSpaceDN w:val="0"/>
        <w:adjustRightInd w:val="0"/>
        <w:spacing w:line="360" w:lineRule="auto"/>
      </w:pPr>
      <w:r>
        <w:t xml:space="preserve">Composited soil samples were sent to the Texas A&amp;M Soil, </w:t>
      </w:r>
      <w:r w:rsidR="004B4CA0">
        <w:t>Water</w:t>
      </w:r>
      <w:r>
        <w:t xml:space="preserve"> and Forage Laboratory to quantify soil nitrate concentration (NO</w:t>
      </w:r>
      <w:r>
        <w:rPr>
          <w:vertAlign w:val="subscript"/>
        </w:rPr>
        <w:t>3</w:t>
      </w:r>
      <w:r>
        <w:t>-N; ppm)</w:t>
      </w:r>
      <w:r w:rsidR="00EB7416">
        <w:t xml:space="preserve">, which was used as a proxy for </w:t>
      </w:r>
      <w:r w:rsidR="004B4CA0">
        <w:t>nitrogen</w:t>
      </w:r>
      <w:r w:rsidR="00EB7416">
        <w:t xml:space="preserve"> availability</w:t>
      </w:r>
      <w:r>
        <w:t>. Soil NO</w:t>
      </w:r>
      <w:r>
        <w:rPr>
          <w:vertAlign w:val="subscript"/>
        </w:rPr>
        <w:t>3</w:t>
      </w:r>
      <w:r>
        <w:t>-N was determined by extracting composite soil samples in 1 M KCl,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w:t>
      </w:r>
      <w:r w:rsidR="00295C92">
        <w:t xml:space="preserve"> </w:t>
      </w:r>
      <w:r w:rsidR="007F7BF7">
        <w:t>Soil texture</w:t>
      </w:r>
      <w:r w:rsidR="006A74BD">
        <w:t xml:space="preserve"> data (% sand, % silt, % clay)</w:t>
      </w:r>
      <w:r w:rsidR="007F7BF7">
        <w:t xml:space="preserve"> w</w:t>
      </w:r>
      <w:r w:rsidR="006A74BD">
        <w:t>ere</w:t>
      </w:r>
      <w:r w:rsidR="007F7BF7">
        <w:t xml:space="preserve"> estimated</w:t>
      </w:r>
      <w:r w:rsidR="00EB7416">
        <w:t xml:space="preserve"> on a volume basis</w:t>
      </w:r>
      <w:r w:rsidR="007F7BF7">
        <w:t xml:space="preserve"> using the simple jar method and a graduated cylinder.</w:t>
      </w:r>
    </w:p>
    <w:p w14:paraId="6984083A" w14:textId="466C78A2" w:rsidR="000A004D" w:rsidRDefault="000A004D" w:rsidP="008448A1">
      <w:pPr>
        <w:autoSpaceDE w:val="0"/>
        <w:autoSpaceDN w:val="0"/>
        <w:adjustRightInd w:val="0"/>
        <w:spacing w:line="360" w:lineRule="auto"/>
        <w:ind w:firstLine="720"/>
      </w:pPr>
      <w:r>
        <w:t>Soil moisture was estimated using the ‘Simple Process-Led Algorithms for Simulating Habitats’ model</w:t>
      </w:r>
      <w:r w:rsidR="008448A1">
        <w:t xml:space="preserve"> (‘SPLASH’;</w:t>
      </w:r>
      <w:r>
        <w:t xml:space="preserve"> </w:t>
      </w:r>
      <w:r w:rsidR="008448A1">
        <w:fldChar w:fldCharType="begin" w:fldLock="1"/>
      </w:r>
      <w:r w:rsidR="000F5AA4">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2017)","manualFormatting":"Davis et al. 2017)","plainTextFormattedCitation":"(Davis et al. 2017)","previouslyFormattedCitation":"(Davis et al. 2017)"},"properties":{"noteIndex":0},"schema":"https://github.com/citation-style-language/schema/raw/master/csl-citation.json"}</w:instrText>
      </w:r>
      <w:r w:rsidR="008448A1">
        <w:fldChar w:fldCharType="separate"/>
      </w:r>
      <w:r w:rsidR="008448A1" w:rsidRPr="008448A1">
        <w:rPr>
          <w:noProof/>
        </w:rPr>
        <w:t>Davis et al. 2017)</w:t>
      </w:r>
      <w:r w:rsidR="008448A1">
        <w:fldChar w:fldCharType="end"/>
      </w:r>
      <w:r w:rsidR="008448A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r>
        <w:rPr>
          <w:i/>
          <w:iCs/>
        </w:rPr>
        <w:t>W</w:t>
      </w:r>
      <w:r>
        <w:rPr>
          <w:vertAlign w:val="subscript"/>
        </w:rPr>
        <w:t>n</w:t>
      </w:r>
      <w:r>
        <w:t>; mm) as a function of the previous day’s soil moisture (</w:t>
      </w:r>
      <w:r>
        <w:rPr>
          <w:i/>
          <w:iCs/>
        </w:rPr>
        <w:t>W</w:t>
      </w:r>
      <w:r>
        <w:rPr>
          <w:vertAlign w:val="subscript"/>
        </w:rPr>
        <w:t>n-1</w:t>
      </w:r>
      <w:r>
        <w:t>; mm), daily precipitation (</w:t>
      </w:r>
      <w:r>
        <w:rPr>
          <w:i/>
          <w:iCs/>
        </w:rPr>
        <w:t>P</w:t>
      </w:r>
      <w:r>
        <w:rPr>
          <w:vertAlign w:val="subscript"/>
        </w:rPr>
        <w:t>n</w:t>
      </w:r>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D033223"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w:t>
      </w:r>
      <w:r w:rsidR="00737063">
        <w:t>1</w:t>
      </w:r>
      <w:r w:rsidR="000A004D">
        <w:t>)</w:t>
      </w:r>
    </w:p>
    <w:p w14:paraId="701C7A49" w14:textId="022F21FB"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xml:space="preserve">. Daily sunlight hours were estimated for each day at each site using the ‘getSunlightTimes’ function in the ‘suncalc’ </w:t>
      </w:r>
      <w:r w:rsidR="00E32A18">
        <w:t xml:space="preserve">package in </w:t>
      </w:r>
      <w:r>
        <w:t xml:space="preserve">R,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rsidR="004B4CA0">
        <w:t>Water</w:t>
      </w:r>
      <w:r>
        <w:t xml:space="preserve"> holding capacity (mm), or bucket size, was estimated as a function of soil texture using pedotransfer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rsidR="008448A1">
        <w:t>,</w:t>
      </w:r>
      <w:r>
        <w:t xml:space="preserve"> as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17E6C37A" w:rsidR="000A004D" w:rsidRPr="002418D0" w:rsidRDefault="000A004D" w:rsidP="000A004D">
      <w:pPr>
        <w:spacing w:line="360" w:lineRule="auto"/>
        <w:ind w:firstLine="720"/>
      </w:pPr>
      <w:r>
        <w:t xml:space="preserve">Daily soil moisture outputs for each site were used to calculate mean daily soil moisture for the prior 1, 2, 3, 4, 5, 6, 7, 8, 9, 10, 15, 20, 25, 30, 60, and 90 days leading up to each site visit. All soil moisture estimates </w:t>
      </w:r>
      <w:r w:rsidR="008448A1">
        <w:t>were then</w:t>
      </w:r>
      <w:r>
        <w:t xml:space="preserve"> expressed as a fraction of </w:t>
      </w:r>
      <w:r w:rsidR="004B4CA0">
        <w:t>water</w:t>
      </w:r>
      <w:r>
        <w:t xml:space="preserve"> holding capacity to normalize</w:t>
      </w:r>
      <w:r w:rsidR="008D3A77">
        <w:t xml:space="preserve"> </w:t>
      </w:r>
      <w:r>
        <w:t xml:space="preserve">across sites with different </w:t>
      </w:r>
      <w:r w:rsidR="004B4CA0">
        <w:t>water</w:t>
      </w:r>
      <w:r>
        <w:t xml:space="preserve"> holding capacities as</w:t>
      </w:r>
      <w:r w:rsidR="00C8219D">
        <w:t xml:space="preserve"> </w:t>
      </w:r>
      <w:r>
        <w:t xml:space="preserve">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5A5629F6" w:rsidR="009B12AC" w:rsidRDefault="009B12AC" w:rsidP="00547A3F">
      <w:pPr>
        <w:autoSpaceDE w:val="0"/>
        <w:autoSpaceDN w:val="0"/>
        <w:adjustRightInd w:val="0"/>
        <w:spacing w:line="360" w:lineRule="auto"/>
        <w:rPr>
          <w:color w:val="000000"/>
        </w:rPr>
      </w:pPr>
      <w:r w:rsidRPr="00863849">
        <w:rPr>
          <w:color w:val="000000"/>
        </w:rPr>
        <w:lastRenderedPageBreak/>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 xml:space="preserve">'LeafArea'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w:t>
      </w:r>
      <w:r w:rsidR="00C8219D">
        <w:rPr>
          <w:color w:val="000000"/>
        </w:rPr>
        <w:t xml:space="preserve">with </w:t>
      </w:r>
      <w:r>
        <w:rPr>
          <w:color w:val="000000"/>
        </w:rPr>
        <w:t xml:space="preserve">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w:t>
      </w:r>
      <w:r w:rsidR="004B4CA0">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xml:space="preserve">. Leaf </w:t>
      </w:r>
      <w:r w:rsidR="004B4CA0">
        <w:t>nitrogen</w:t>
      </w:r>
      <w:r w:rsidR="00343D30">
        <w:rPr>
          <w:color w:val="000000"/>
        </w:rPr>
        <w:t xml:space="preserve">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2E3E4850" w:rsidR="009B12AC" w:rsidRDefault="009B12AC" w:rsidP="00185502">
      <w:pPr>
        <w:autoSpaceDE w:val="0"/>
        <w:autoSpaceDN w:val="0"/>
        <w:adjustRightInd w:val="0"/>
        <w:spacing w:line="360" w:lineRule="auto"/>
        <w:ind w:firstLine="720"/>
        <w:rPr>
          <w:color w:val="000000"/>
        </w:rPr>
      </w:pPr>
      <w:r>
        <w:rPr>
          <w:color w:val="000000"/>
        </w:rPr>
        <w:t>Subsamples of dried and homogenized leaf tissue were</w:t>
      </w:r>
      <w:r w:rsidR="00E1756B">
        <w:rPr>
          <w:color w:val="000000"/>
        </w:rPr>
        <w:t xml:space="preserve"> </w:t>
      </w:r>
      <w:r>
        <w:rPr>
          <w:color w:val="000000"/>
        </w:rPr>
        <w:t xml:space="preserve">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sidR="00F941DF" w:rsidRPr="00771C52">
        <w:rPr>
          <w:color w:val="000000"/>
        </w:rPr>
        <w:t>‰</w:t>
      </w:r>
      <w:r w:rsidR="00F941DF">
        <w:rPr>
          <w:color w:val="000000"/>
        </w:rPr>
        <w:t>; relative to Vienna Pee Dee Belemnite international reference standard)</w:t>
      </w:r>
      <w:r>
        <w:rPr>
          <w:color w:val="000000"/>
        </w:rPr>
        <w:t xml:space="preserv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Pr>
          <w:color w:val="000000"/>
        </w:rPr>
        <w:t>w</w:t>
      </w:r>
      <w:r w:rsidR="006A74BD">
        <w:rPr>
          <w:color w:val="000000"/>
        </w:rPr>
        <w:t>as</w:t>
      </w:r>
      <w:r>
        <w:rPr>
          <w:color w:val="000000"/>
        </w:rPr>
        <w:t xml:space="preserve"> </w:t>
      </w:r>
      <w:r w:rsidR="006A74BD">
        <w:rPr>
          <w:color w:val="000000"/>
        </w:rPr>
        <w:t>measured</w:t>
      </w:r>
      <w:r>
        <w:rPr>
          <w:color w:val="000000"/>
        </w:rPr>
        <w:t xml:space="preserve"> using an elemental analyzer (PDZ Europa ANCA-GSL; Sercon Ltd., Chestshire, UK) interfaced to an isotope ratio mass spectrometer (PDZ Europa 20-20 Isotope Ratio Mass Spectrometer, Sercon Ltd., Chestshire, UK). </w:t>
      </w:r>
      <w:r w:rsidR="0021599A">
        <w:rPr>
          <w:color w:val="000000"/>
        </w:rPr>
        <w:t>L</w:t>
      </w:r>
      <w:r>
        <w:rPr>
          <w:color w:val="000000"/>
        </w:rPr>
        <w:t xml:space="preserve">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0021599A">
        <w:rPr>
          <w:color w:val="000000"/>
        </w:rPr>
        <w:t>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unitless) following</w:t>
      </w:r>
      <w:r w:rsidR="00EB7416">
        <w:rPr>
          <w:color w:val="000000"/>
        </w:rPr>
        <w:t xml:space="preserve"> the approach explained in</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Farquha</w:t>
      </w:r>
      <w:r w:rsidRPr="00EB7416">
        <w:rPr>
          <w:noProof/>
          <w:color w:val="000000"/>
        </w:rPr>
        <w:t xml:space="preserve">r et al. </w:t>
      </w:r>
      <w:r>
        <w:rPr>
          <w:noProof/>
          <w:color w:val="000000"/>
        </w:rPr>
        <w:t>(</w:t>
      </w:r>
      <w:r w:rsidRPr="00992CB5">
        <w:rPr>
          <w:noProof/>
          <w:color w:val="000000"/>
        </w:rPr>
        <w:t>1989)</w:t>
      </w:r>
      <w:r>
        <w:rPr>
          <w:color w:val="000000"/>
        </w:rPr>
        <w:fldChar w:fldCharType="end"/>
      </w:r>
      <w:r w:rsidR="00E1756B">
        <w:rPr>
          <w:color w:val="000000"/>
        </w:rPr>
        <w:t xml:space="preserve">. </w:t>
      </w:r>
      <w:r w:rsidR="00EB7416">
        <w:rPr>
          <w:color w:val="000000"/>
        </w:rPr>
        <w:t>Specifically, l</w:t>
      </w:r>
      <w:r w:rsidR="000D755C">
        <w:t xml:space="preserve">eaf </w:t>
      </w:r>
      <w:r w:rsidR="000D755C">
        <w:rPr>
          <w:i/>
          <w:iCs/>
        </w:rPr>
        <w:t>C</w:t>
      </w:r>
      <w:r w:rsidR="000D755C">
        <w:rPr>
          <w:vertAlign w:val="subscript"/>
        </w:rPr>
        <w:t>i</w:t>
      </w:r>
      <w:r w:rsidR="000D755C">
        <w:t>:</w:t>
      </w:r>
      <w:r w:rsidR="000D755C">
        <w:rPr>
          <w:i/>
          <w:iCs/>
        </w:rPr>
        <w:t>C</w:t>
      </w:r>
      <w:r w:rsidR="000D755C">
        <w:rPr>
          <w:vertAlign w:val="subscript"/>
        </w:rPr>
        <w:t>a</w:t>
      </w:r>
      <w:r>
        <w:rPr>
          <w:color w:val="000000"/>
        </w:rPr>
        <w:t xml:space="preserve"> </w:t>
      </w:r>
      <w:r w:rsidR="0051708D">
        <w:rPr>
          <w:color w:val="000000"/>
        </w:rPr>
        <w:t xml:space="preserve">was derived </w:t>
      </w:r>
      <w:r>
        <w:rPr>
          <w:color w:val="000000"/>
        </w:rPr>
        <w:t>as:</w:t>
      </w:r>
    </w:p>
    <w:p w14:paraId="7C200B4D" w14:textId="6A348D5C"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w:t>
      </w:r>
      <w:r w:rsidR="007A4DDF">
        <w:rPr>
          <w:color w:val="000000"/>
        </w:rPr>
        <w:t>2</w:t>
      </w:r>
      <w:r w:rsidR="009B12AC">
        <w:rPr>
          <w:color w:val="000000"/>
        </w:rPr>
        <w:t>)</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5DE61A44"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w:t>
      </w:r>
      <w:r w:rsidR="007A4DDF">
        <w:rPr>
          <w:iCs/>
          <w:color w:val="000000"/>
        </w:rPr>
        <w:t>3</w:t>
      </w:r>
      <w:r w:rsidR="009B12AC">
        <w:rPr>
          <w:iCs/>
          <w:color w:val="000000"/>
        </w:rPr>
        <w:t>)</w:t>
      </w:r>
    </w:p>
    <w:p w14:paraId="6EB2AE03" w14:textId="09959E22"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sidRPr="00295C92">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sidR="00D33D82">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256F81CF"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7A4DDF">
        <w:rPr>
          <w:rFonts w:eastAsiaTheme="minorEastAsia"/>
          <w:iCs/>
          <w:color w:val="000000"/>
        </w:rPr>
        <w:t>4</w:t>
      </w:r>
      <w:r>
        <w:rPr>
          <w:rFonts w:eastAsiaTheme="minorEastAsia"/>
          <w:iCs/>
          <w:color w:val="000000"/>
        </w:rPr>
        <w:t>)</w:t>
      </w:r>
    </w:p>
    <w:p w14:paraId="125230A7" w14:textId="02E939F8"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w:t>
      </w:r>
      <w:del w:id="47" w:author="Nick Smith" w:date="2023-09-28T09:47:00Z">
        <w:r w:rsidDel="00FD5437">
          <w:delText>set to</w:delText>
        </w:r>
      </w:del>
      <w:ins w:id="48" w:author="Nick Smith" w:date="2023-09-28T09:47:00Z">
        <w:r w:rsidR="00FD5437">
          <w:t>assumed as</w:t>
        </w:r>
      </w:ins>
      <w:r>
        <w:t xml:space="preserve"> -5.7</w:t>
      </w:r>
      <w:r w:rsidRPr="00771C52">
        <w:rPr>
          <w:color w:val="000000"/>
        </w:rPr>
        <w:t>‰</w:t>
      </w:r>
      <w:r>
        <w:rPr>
          <w:color w:val="000000"/>
        </w:rPr>
        <w:t xml:space="preserve"> and </w:t>
      </w:r>
      <w:r w:rsidRPr="005D71B8">
        <w:rPr>
          <w:i/>
          <w:iCs/>
          <w:color w:val="000000"/>
        </w:rPr>
        <w:t>d</w:t>
      </w:r>
      <w:r>
        <w:rPr>
          <w:color w:val="000000"/>
        </w:rPr>
        <w:t xml:space="preserve"> was </w:t>
      </w:r>
      <w:del w:id="49" w:author="Nick Smith" w:date="2023-09-28T09:47:00Z">
        <w:r w:rsidDel="00FD5437">
          <w:rPr>
            <w:color w:val="000000"/>
          </w:rPr>
          <w:delText>set to</w:delText>
        </w:r>
      </w:del>
      <w:ins w:id="50" w:author="Nick Smith" w:date="2023-09-28T09:47:00Z">
        <w:r w:rsidR="00FD5437">
          <w:rPr>
            <w:color w:val="000000"/>
          </w:rPr>
          <w:t>assumed as</w:t>
        </w:r>
      </w:ins>
      <w:r>
        <w:rPr>
          <w:color w:val="000000"/>
        </w:rPr>
        <w:t xml:space="preserve">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w:t>
      </w:r>
      <w:del w:id="51" w:author="Nick Smith" w:date="2023-09-28T09:47:00Z">
        <w:r w:rsidDel="00FD5437">
          <w:rPr>
            <w:color w:val="000000"/>
          </w:rPr>
          <w:delText>set to</w:delText>
        </w:r>
      </w:del>
      <w:ins w:id="52" w:author="Nick Smith" w:date="2023-09-28T09:47:00Z">
        <w:r w:rsidR="00FD5437">
          <w:rPr>
            <w:color w:val="000000"/>
          </w:rPr>
          <w:t>assumed as</w:t>
        </w:r>
      </w:ins>
      <w:r>
        <w:rPr>
          <w:color w:val="000000"/>
        </w:rPr>
        <w:t xml:space="preserve"> 0.4. All</w:t>
      </w:r>
      <w:r w:rsidR="0021599A">
        <w:rPr>
          <w:color w:val="000000"/>
        </w:rPr>
        <w:t xml:space="preserve"> leaf </w:t>
      </w:r>
      <w:r w:rsidR="0021599A">
        <w:rPr>
          <w:i/>
          <w:iCs/>
        </w:rPr>
        <w:t>C</w:t>
      </w:r>
      <w:r w:rsidR="0021599A">
        <w:rPr>
          <w:vertAlign w:val="subscript"/>
        </w:rPr>
        <w:t>i</w:t>
      </w:r>
      <w:r w:rsidR="0021599A">
        <w:t>:</w:t>
      </w:r>
      <w:r w:rsidR="0021599A">
        <w:rPr>
          <w:i/>
          <w:iCs/>
        </w:rPr>
        <w:t>C</w:t>
      </w:r>
      <w:r w:rsidR="0021599A">
        <w:rPr>
          <w:vertAlign w:val="subscript"/>
        </w:rPr>
        <w:t>a</w:t>
      </w:r>
      <w:r>
        <w:rPr>
          <w:color w:val="000000"/>
        </w:rPr>
        <w:t xml:space="preserve"> </w:t>
      </w:r>
      <w:r w:rsidR="00F941DF">
        <w:rPr>
          <w:color w:val="000000"/>
        </w:rPr>
        <w:t xml:space="preserve">values </w:t>
      </w:r>
      <w:r>
        <w:rPr>
          <w:color w:val="000000"/>
        </w:rPr>
        <w:t>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sidR="00EB7416">
        <w:rPr>
          <w:color w:val="000000"/>
        </w:rPr>
        <w:t xml:space="preserve">, </w:t>
      </w:r>
      <w:r w:rsidR="0008663E">
        <w:rPr>
          <w:color w:val="000000"/>
        </w:rPr>
        <w:t>resulting</w:t>
      </w:r>
      <w:r w:rsidR="00EB7416">
        <w:rPr>
          <w:color w:val="000000"/>
        </w:rPr>
        <w:t xml:space="preserve"> in the removal of 24 data points (&lt;5% of total dataset)</w:t>
      </w:r>
      <w:r>
        <w:rPr>
          <w:color w:val="000000"/>
        </w:rPr>
        <w:t>.</w:t>
      </w:r>
    </w:p>
    <w:p w14:paraId="1FA0E7D2" w14:textId="035E3F2E" w:rsidR="007F134F" w:rsidRDefault="0051708D" w:rsidP="008A418A">
      <w:pPr>
        <w:autoSpaceDE w:val="0"/>
        <w:autoSpaceDN w:val="0"/>
        <w:adjustRightInd w:val="0"/>
        <w:spacing w:line="360" w:lineRule="auto"/>
        <w:ind w:firstLine="720"/>
        <w:rPr>
          <w:color w:val="000000"/>
        </w:rPr>
      </w:pPr>
      <w:r>
        <w:rPr>
          <w:color w:val="000000"/>
        </w:rPr>
        <w:lastRenderedPageBreak/>
        <w:t>T</w:t>
      </w:r>
      <w:r w:rsidR="009B12AC">
        <w:rPr>
          <w:color w:val="000000"/>
        </w:rPr>
        <w:t xml:space="preserve">he </w:t>
      </w:r>
      <w:r w:rsidR="00845E05">
        <w:rPr>
          <w:color w:val="000000"/>
        </w:rPr>
        <w:t xml:space="preserve">cost of acquiring and using </w:t>
      </w:r>
      <w:r w:rsidR="004B4CA0">
        <w:t>nitrogen</w:t>
      </w:r>
      <w:r w:rsidR="00845E05">
        <w:rPr>
          <w:color w:val="000000"/>
        </w:rPr>
        <w:t xml:space="preserve"> relative to </w:t>
      </w:r>
      <w:r w:rsidR="004B4CA0">
        <w:t>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1DFE8E3A"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7A4DDF">
        <w:rPr>
          <w:rFonts w:eastAsiaTheme="minorEastAsia"/>
          <w:iCs/>
          <w:color w:val="000000"/>
        </w:rPr>
        <w:t>5</w:t>
      </w:r>
      <w:r>
        <w:rPr>
          <w:rFonts w:eastAsiaTheme="minorEastAsia"/>
          <w:iCs/>
          <w:color w:val="000000"/>
        </w:rPr>
        <w:t>)</w:t>
      </w:r>
    </w:p>
    <w:p w14:paraId="2B512F29" w14:textId="1FC475B7" w:rsidR="007A4DDF" w:rsidRDefault="005E6A0B" w:rsidP="00B83D30">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t>
      </w:r>
      <w:r w:rsidR="004B4CA0">
        <w:t>water</w:t>
      </w:r>
      <w:r w:rsidR="009B12AC">
        <w:rPr>
          <w:color w:val="000000"/>
        </w:rPr>
        <w:t xml:space="preserve"> relative to</w:t>
      </w:r>
      <w:r w:rsidR="00C9385C">
        <w:rPr>
          <w:color w:val="000000"/>
        </w:rPr>
        <w:t xml:space="preserve"> </w:t>
      </w:r>
      <w:r w:rsidR="004B4CA0">
        <w:rPr>
          <w:color w:val="000000"/>
        </w:rPr>
        <w:t xml:space="preserve">its viscosity at </w:t>
      </w:r>
      <w:r w:rsidR="009B12AC">
        <w:rPr>
          <w:color w:val="000000"/>
        </w:rPr>
        <w:t xml:space="preserve">25ºC, calculated using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C9385C">
        <w:rPr>
          <w:color w:val="000000"/>
        </w:rPr>
        <w:t>.</w:t>
      </w:r>
      <w:r w:rsidR="00B83D30">
        <w:rPr>
          <w:color w:val="000000"/>
        </w:rPr>
        <w:t xml:space="preserve"> </w:t>
      </w:r>
      <w:r w:rsidR="008448A1">
        <w:rPr>
          <w:i/>
          <w:iCs/>
        </w:rPr>
        <w:t>VPD</w:t>
      </w:r>
      <w:r w:rsidR="008448A1">
        <w:t xml:space="preserve"> (Pa)</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B05393">
        <w:rPr>
          <w:color w:val="000000"/>
        </w:rPr>
        <w:t>approximated as</w:t>
      </w:r>
      <w:r w:rsidR="009B12AC">
        <w:rPr>
          <w:color w:val="000000"/>
        </w:rPr>
        <w:t xml:space="preserve">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B3733E">
        <w:rPr>
          <w:color w:val="000000"/>
        </w:rPr>
        <w:t>. Atmospheric CO</w:t>
      </w:r>
      <w:r w:rsidR="00B3733E">
        <w:rPr>
          <w:color w:val="000000"/>
          <w:vertAlign w:val="subscript"/>
        </w:rPr>
        <w:t>2</w:t>
      </w:r>
      <w:r w:rsidR="00B3733E">
        <w:rPr>
          <w:color w:val="000000"/>
        </w:rPr>
        <w:t xml:space="preserve"> concentration</w:t>
      </w:r>
      <w:r w:rsidR="00185502">
        <w:rPr>
          <w:color w:val="000000"/>
        </w:rPr>
        <w:t xml:space="preserve"> </w:t>
      </w:r>
      <w:r w:rsidR="00B3733E">
        <w:rPr>
          <w:color w:val="000000"/>
        </w:rPr>
        <w:t>was</w:t>
      </w:r>
      <w:r w:rsidR="00185502">
        <w:rPr>
          <w:color w:val="000000"/>
        </w:rPr>
        <w:t xml:space="preserve"> converted to partial pressure (Pa)</w:t>
      </w:r>
      <w:r w:rsidR="00D35AD4">
        <w:rPr>
          <w:color w:val="000000"/>
        </w:rPr>
        <w:t xml:space="preserve"> and</w:t>
      </w:r>
      <w:r w:rsidR="008448A1">
        <w:rPr>
          <w:color w:val="000000"/>
        </w:rPr>
        <w:t xml:space="preserve"> then</w:t>
      </w:r>
      <w:r w:rsidR="00D35AD4">
        <w:rPr>
          <w:color w:val="000000"/>
        </w:rPr>
        <w:t xml:space="preserve"> corrected for elevation</w:t>
      </w:r>
      <w:r w:rsidR="00185502">
        <w:rPr>
          <w:color w:val="000000"/>
        </w:rPr>
        <w:t xml:space="preserve"> </w:t>
      </w:r>
      <w:r w:rsidR="00EB7416">
        <w:rPr>
          <w:color w:val="000000"/>
        </w:rPr>
        <w:t>using</w:t>
      </w:r>
      <w:r w:rsidR="00B3733E">
        <w:rPr>
          <w:color w:val="000000"/>
        </w:rPr>
        <w:t xml:space="preserve"> the product of</w:t>
      </w:r>
      <w:r w:rsidR="00185502">
        <w:rPr>
          <w:color w:val="000000"/>
        </w:rPr>
        <w:t xml:space="preserve"> an elevation correction for atmospheric pressure</w:t>
      </w:r>
      <w:r w:rsidR="00D35AD4">
        <w:rPr>
          <w:color w:val="000000"/>
        </w:rPr>
        <w:t xml:space="preserve"> </w:t>
      </w:r>
      <w:r w:rsidR="00D35AD4">
        <w:rPr>
          <w:color w:val="000000"/>
        </w:rPr>
        <w:fldChar w:fldCharType="begin" w:fldLock="1"/>
      </w:r>
      <w:r w:rsidR="00D160D7">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D35AD4">
        <w:rPr>
          <w:color w:val="000000"/>
        </w:rPr>
        <w:fldChar w:fldCharType="separate"/>
      </w:r>
      <w:r w:rsidR="00D35AD4" w:rsidRPr="00D35AD4">
        <w:rPr>
          <w:noProof/>
          <w:color w:val="000000"/>
        </w:rPr>
        <w:t>(Stocker et al. 2020)</w:t>
      </w:r>
      <w:r w:rsidR="00D35AD4">
        <w:rPr>
          <w:color w:val="000000"/>
        </w:rPr>
        <w:fldChar w:fldCharType="end"/>
      </w:r>
      <w:r w:rsidR="007A4DDF">
        <w:rPr>
          <w:color w:val="000000"/>
        </w:rPr>
        <w:t>:</w:t>
      </w:r>
    </w:p>
    <w:p w14:paraId="44E42D86" w14:textId="6DABA5D7" w:rsidR="007A4DDF" w:rsidRPr="00C9385C" w:rsidRDefault="00000000" w:rsidP="0025039E">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atm,z</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atm,0</m:t>
            </m:r>
          </m:sub>
        </m:sSub>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r>
                      <w:rPr>
                        <w:rFonts w:ascii="Cambria Math" w:hAnsi="Cambria Math"/>
                        <w:color w:val="000000"/>
                      </w:rPr>
                      <m:t>Lz</m:t>
                    </m:r>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K,0</m:t>
                        </m:r>
                      </m:sub>
                    </m:sSub>
                  </m:den>
                </m:f>
              </m:e>
            </m:d>
          </m:e>
          <m:sup>
            <m:r>
              <w:rPr>
                <w:rFonts w:ascii="Cambria Math" w:hAnsi="Cambria Math"/>
                <w:color w:val="000000"/>
              </w:rPr>
              <m:t>g</m:t>
            </m:r>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a</m:t>
                </m:r>
              </m:sub>
            </m:sSub>
            <m:sSup>
              <m:sSupPr>
                <m:ctrlPr>
                  <w:rPr>
                    <w:rFonts w:ascii="Cambria Math" w:hAnsi="Cambria Math"/>
                    <w:i/>
                    <w:color w:val="000000"/>
                  </w:rPr>
                </m:ctrlPr>
              </m:sSupPr>
              <m:e>
                <m:r>
                  <w:rPr>
                    <w:rFonts w:ascii="Cambria Math" w:hAnsi="Cambria Math"/>
                    <w:color w:val="000000"/>
                  </w:rPr>
                  <m:t>(RL)</m:t>
                </m:r>
              </m:e>
              <m:sup>
                <m:r>
                  <w:rPr>
                    <w:rFonts w:ascii="Cambria Math" w:hAnsi="Cambria Math"/>
                    <w:color w:val="000000"/>
                  </w:rPr>
                  <m:t>-1</m:t>
                </m:r>
              </m:sup>
            </m:sSup>
          </m:sup>
        </m:sSup>
      </m:oMath>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t>(6)</w:t>
      </w:r>
    </w:p>
    <w:p w14:paraId="56419016" w14:textId="0406CA2E" w:rsidR="00B3733E" w:rsidRPr="00C9385C" w:rsidRDefault="00B3733E" w:rsidP="0025039E">
      <w:pPr>
        <w:autoSpaceDE w:val="0"/>
        <w:autoSpaceDN w:val="0"/>
        <w:adjustRightInd w:val="0"/>
        <w:spacing w:line="360" w:lineRule="auto"/>
        <w:rPr>
          <w:color w:val="000000"/>
        </w:rPr>
      </w:pPr>
      <w:r>
        <w:rPr>
          <w:color w:val="000000"/>
        </w:rPr>
        <w:t xml:space="preserve">where </w:t>
      </w:r>
      <w:r>
        <w:rPr>
          <w:i/>
          <w:iCs/>
          <w:color w:val="000000"/>
        </w:rPr>
        <w:t>P</w:t>
      </w:r>
      <w:r>
        <w:rPr>
          <w:color w:val="000000"/>
          <w:vertAlign w:val="subscript"/>
        </w:rPr>
        <w:t>atm,z</w:t>
      </w:r>
      <w:r>
        <w:rPr>
          <w:color w:val="000000"/>
        </w:rPr>
        <w:t xml:space="preserve"> (Pa) is atmospheric pressure at elevation </w:t>
      </w:r>
      <w:r>
        <w:rPr>
          <w:i/>
          <w:iCs/>
          <w:color w:val="000000"/>
        </w:rPr>
        <w:t>z</w:t>
      </w:r>
      <w:r>
        <w:rPr>
          <w:color w:val="000000"/>
        </w:rPr>
        <w:t xml:space="preserve"> (m.a.s.l.), </w:t>
      </w:r>
      <w:r>
        <w:rPr>
          <w:i/>
          <w:iCs/>
          <w:color w:val="000000"/>
        </w:rPr>
        <w:t>P</w:t>
      </w:r>
      <w:r>
        <w:rPr>
          <w:color w:val="000000"/>
          <w:vertAlign w:val="subscript"/>
        </w:rPr>
        <w:t>atm,0</w:t>
      </w:r>
      <w:r>
        <w:rPr>
          <w:color w:val="000000"/>
        </w:rPr>
        <w:t xml:space="preserve"> is atmospheric pressure at 0 m.a.s.l. (101325 Pa), </w:t>
      </w:r>
      <w:r>
        <w:rPr>
          <w:i/>
          <w:iCs/>
          <w:color w:val="000000"/>
        </w:rPr>
        <w:t>L</w:t>
      </w:r>
      <w:r>
        <w:rPr>
          <w:color w:val="000000"/>
        </w:rPr>
        <w:t xml:space="preserve"> is the mean adiabatic lapse rate (0.0065 K m</w:t>
      </w:r>
      <w:r>
        <w:rPr>
          <w:color w:val="000000"/>
          <w:vertAlign w:val="superscript"/>
        </w:rPr>
        <w:t>-2</w:t>
      </w:r>
      <w:r>
        <w:rPr>
          <w:color w:val="000000"/>
        </w:rPr>
        <w:t xml:space="preserve">), </w:t>
      </w:r>
      <w:r w:rsidR="00C9385C">
        <w:rPr>
          <w:i/>
          <w:iCs/>
          <w:color w:val="000000"/>
        </w:rPr>
        <w:t>T</w:t>
      </w:r>
      <w:r w:rsidR="00C9385C">
        <w:rPr>
          <w:color w:val="000000"/>
          <w:vertAlign w:val="subscript"/>
        </w:rPr>
        <w:t>K,0</w:t>
      </w:r>
      <w:r w:rsidR="00C9385C">
        <w:rPr>
          <w:color w:val="000000"/>
        </w:rPr>
        <w:t xml:space="preserve"> is temperature in K at 25ºC (298.15 K), </w:t>
      </w:r>
      <w:r w:rsidR="00C9385C">
        <w:rPr>
          <w:i/>
          <w:iCs/>
          <w:color w:val="000000"/>
        </w:rPr>
        <w:t>g</w:t>
      </w:r>
      <w:r w:rsidR="00C9385C">
        <w:rPr>
          <w:color w:val="000000"/>
        </w:rPr>
        <w:t xml:space="preserve"> is the gravitational acceleration rate (9.80665 m s</w:t>
      </w:r>
      <w:r w:rsidR="00C9385C">
        <w:rPr>
          <w:color w:val="000000"/>
          <w:vertAlign w:val="superscript"/>
        </w:rPr>
        <w:t>-2</w:t>
      </w:r>
      <w:r w:rsidR="00C9385C">
        <w:rPr>
          <w:color w:val="000000"/>
        </w:rPr>
        <w:t xml:space="preserve">), </w:t>
      </w:r>
      <w:r w:rsidR="00C9385C">
        <w:rPr>
          <w:i/>
          <w:iCs/>
          <w:color w:val="000000"/>
        </w:rPr>
        <w:t>M</w:t>
      </w:r>
      <w:r w:rsidR="00C9385C">
        <w:rPr>
          <w:color w:val="000000"/>
          <w:vertAlign w:val="subscript"/>
        </w:rPr>
        <w:t>a</w:t>
      </w:r>
      <w:r w:rsidR="00C9385C">
        <w:rPr>
          <w:color w:val="000000"/>
        </w:rPr>
        <w:t xml:space="preserve"> is the molar weight of dry air (0.028963 kg mol</w:t>
      </w:r>
      <w:r w:rsidR="00C9385C">
        <w:rPr>
          <w:color w:val="000000"/>
          <w:vertAlign w:val="superscript"/>
        </w:rPr>
        <w:t>-1</w:t>
      </w:r>
      <w:r w:rsidR="00C9385C">
        <w:rPr>
          <w:color w:val="000000"/>
        </w:rPr>
        <w:t>), and R is the universal gas constant (8.3145 J mol</w:t>
      </w:r>
      <w:r w:rsidR="00C9385C">
        <w:rPr>
          <w:color w:val="000000"/>
          <w:vertAlign w:val="superscript"/>
        </w:rPr>
        <w:t>-1</w:t>
      </w:r>
      <w:r w:rsidR="00C9385C">
        <w:rPr>
          <w:color w:val="000000"/>
        </w:rPr>
        <w:t>).</w:t>
      </w:r>
    </w:p>
    <w:p w14:paraId="7B8465DB" w14:textId="17959572" w:rsidR="009B12AC" w:rsidRPr="008D3A77" w:rsidRDefault="00C9385C" w:rsidP="00C9385C">
      <w:pPr>
        <w:autoSpaceDE w:val="0"/>
        <w:autoSpaceDN w:val="0"/>
        <w:adjustRightInd w:val="0"/>
        <w:spacing w:line="360" w:lineRule="auto"/>
        <w:ind w:firstLine="720"/>
      </w:pPr>
      <w:r>
        <w:rPr>
          <w:color w:val="000000"/>
        </w:rPr>
        <w:t xml:space="preserve">In Eqn. 5, </w:t>
      </w:r>
      <w:r w:rsidR="009B12AC">
        <w:rPr>
          <w:color w:val="000000"/>
        </w:rPr>
        <w:t>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55A3C62C"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C9385C">
        <w:rPr>
          <w:rFonts w:eastAsiaTheme="minorEastAsia"/>
          <w:color w:val="000000"/>
        </w:rPr>
        <w:t>7</w:t>
      </w:r>
      <w:r>
        <w:rPr>
          <w:rFonts w:eastAsiaTheme="minorEastAsia"/>
          <w:color w:val="000000"/>
        </w:rPr>
        <w:t>)</w:t>
      </w:r>
    </w:p>
    <w:p w14:paraId="6A3DB7A9" w14:textId="4E00B6A7" w:rsidR="00787D3A" w:rsidRPr="00A4586F" w:rsidRDefault="009B12AC" w:rsidP="00787D3A">
      <w:pPr>
        <w:autoSpaceDE w:val="0"/>
        <w:autoSpaceDN w:val="0"/>
        <w:adjustRightInd w:val="0"/>
        <w:spacing w:line="360" w:lineRule="auto"/>
        <w:rPr>
          <w:rFonts w:eastAsiaTheme="minorEastAsia"/>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w:t>
      </w:r>
      <w:r w:rsidR="008448A1">
        <w:rPr>
          <w:color w:val="000000"/>
        </w:rPr>
        <w:t>using the</w:t>
      </w:r>
      <w:r w:rsidR="00A4586F">
        <w:rPr>
          <w:color w:val="000000"/>
        </w:rPr>
        <w:t xml:space="preserve"> elevation correction explained in Eqn. 6</w:t>
      </w:r>
      <w:r w:rsidR="00787D3A">
        <w:rPr>
          <w:rFonts w:eastAsiaTheme="minorEastAsia"/>
          <w:color w:val="000000"/>
        </w:rPr>
        <w:t xml:space="preserve">. </w:t>
      </w:r>
      <w:r w:rsidR="00845E05">
        <w:rPr>
          <w:rFonts w:eastAsiaTheme="minorEastAsia"/>
          <w:color w:val="000000"/>
        </w:rPr>
        <w:t xml:space="preserve">In Eqn. </w:t>
      </w:r>
      <w:r w:rsidR="007A4DDF">
        <w:rPr>
          <w:rFonts w:eastAsiaTheme="minorEastAsia"/>
          <w:color w:val="000000"/>
        </w:rPr>
        <w:t>5</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t xml:space="preserve">Specifically, </w:t>
      </w:r>
      <w:r w:rsidR="00787D3A">
        <w:rPr>
          <w:i/>
          <w:iCs/>
        </w:rPr>
        <w:t>K</w:t>
      </w:r>
      <w:r w:rsidR="00787D3A">
        <w:rPr>
          <w:vertAlign w:val="subscript"/>
        </w:rPr>
        <w:t>c</w:t>
      </w:r>
      <w:r w:rsidR="00787D3A">
        <w:t xml:space="preserve"> and </w:t>
      </w:r>
      <w:r w:rsidR="00787D3A">
        <w:rPr>
          <w:i/>
          <w:iCs/>
        </w:rPr>
        <w:t>K</w:t>
      </w:r>
      <w:r w:rsidR="00787D3A">
        <w:rPr>
          <w:vertAlign w:val="subscript"/>
        </w:rPr>
        <w:t>o</w:t>
      </w:r>
      <w:r w:rsidR="00787D3A">
        <w:t xml:space="preserve"> were calculated</w:t>
      </w:r>
      <w:ins w:id="53" w:author="Nick Smith" w:date="2023-09-28T09:49:00Z">
        <w:r w:rsidR="00BC1E78">
          <w:t xml:space="preserve"> following </w:t>
        </w:r>
        <w:commentRangeStart w:id="54"/>
        <w:r w:rsidR="00BC1E78">
          <w:t>Bernacchi et al. (2001)</w:t>
        </w:r>
        <w:commentRangeEnd w:id="54"/>
        <w:r w:rsidR="00BC1E78">
          <w:rPr>
            <w:rStyle w:val="CommentReference"/>
            <w:rFonts w:eastAsiaTheme="minorHAnsi" w:cs="Times New Roman (Body CS)"/>
          </w:rPr>
          <w:commentReference w:id="54"/>
        </w:r>
      </w:ins>
      <w:r w:rsidR="00787D3A">
        <w:t xml:space="preserve"> as:</w:t>
      </w:r>
    </w:p>
    <w:p w14:paraId="5CBBC71A" w14:textId="50DD0312" w:rsidR="00787D3A"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a)</w:t>
      </w:r>
    </w:p>
    <w:p w14:paraId="2AD22230" w14:textId="77777777" w:rsidR="00787D3A" w:rsidRDefault="00787D3A" w:rsidP="00787D3A">
      <w:pPr>
        <w:spacing w:line="360" w:lineRule="auto"/>
      </w:pPr>
      <w:r>
        <w:t>and</w:t>
      </w:r>
    </w:p>
    <w:p w14:paraId="5A765AEF" w14:textId="62E9778F" w:rsidR="00787D3A" w:rsidRPr="00FC51B9"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b)</w:t>
      </w:r>
    </w:p>
    <w:p w14:paraId="098B7851" w14:textId="77777777" w:rsidR="00787D3A" w:rsidRDefault="00787D3A" w:rsidP="00787D3A">
      <w:pPr>
        <w:spacing w:line="360" w:lineRule="auto"/>
      </w:pPr>
      <w:r>
        <w:t xml:space="preserve">while </w:t>
      </w:r>
      <w:r>
        <w:rPr>
          <w:i/>
          <w:iCs/>
          <w:lang w:val="el-GR"/>
        </w:rPr>
        <w:t>Γ</w:t>
      </w:r>
      <w:r w:rsidRPr="00AD1C17">
        <w:rPr>
          <w:vertAlign w:val="superscript"/>
        </w:rPr>
        <w:t>*</w:t>
      </w:r>
      <w:r>
        <w:t xml:space="preserve"> was calculated as:</w:t>
      </w:r>
    </w:p>
    <w:p w14:paraId="469367B5" w14:textId="3223F636" w:rsidR="00787D3A" w:rsidRPr="00FC51B9" w:rsidRDefault="00000000"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9385C">
        <w:rPr>
          <w:iCs/>
        </w:rPr>
        <w:t>8</w:t>
      </w:r>
      <w:r w:rsidR="00787D3A">
        <w:rPr>
          <w:iCs/>
        </w:rPr>
        <w:t>c)</w:t>
      </w:r>
    </w:p>
    <w:p w14:paraId="3684524B" w14:textId="128DF0B1" w:rsidR="00D35AD4" w:rsidRDefault="00787D3A" w:rsidP="00CC3E77">
      <w:pPr>
        <w:spacing w:line="360" w:lineRule="auto"/>
        <w:rPr>
          <w:color w:val="000000"/>
        </w:rPr>
      </w:pPr>
      <w:r>
        <w:lastRenderedPageBreak/>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w:t>
      </w:r>
      <w:r w:rsidR="008448A1">
        <w:rPr>
          <w:rFonts w:eastAsiaTheme="minorEastAsia"/>
          <w:color w:val="000000"/>
        </w:rPr>
        <w:t xml:space="preserve"> and</w:t>
      </w:r>
      <w:r w:rsidR="009B12AC">
        <w:rPr>
          <w:rFonts w:eastAsiaTheme="minorEastAsia"/>
          <w:color w:val="000000"/>
        </w:rPr>
        <w:t xml:space="preserve"> </w:t>
      </w:r>
      <w:r w:rsidR="009B12AC" w:rsidRPr="00C965E3">
        <w:rPr>
          <w:i/>
          <w:iCs/>
          <w:color w:val="000000"/>
          <w:lang w:val="el-GR"/>
        </w:rPr>
        <w:t>Γ</w:t>
      </w:r>
      <w:r w:rsidR="009B12AC">
        <w:rPr>
          <w:color w:val="000000"/>
          <w:vertAlign w:val="superscript"/>
        </w:rPr>
        <w:t>*</w:t>
      </w:r>
      <w:r w:rsidR="008448A1">
        <w:rPr>
          <w:color w:val="000000"/>
        </w:rPr>
        <w:t xml:space="preserve"> </w:t>
      </w:r>
      <w:r w:rsidR="00CC3E77">
        <w:rPr>
          <w:color w:val="000000"/>
        </w:rPr>
        <w:t xml:space="preserve">were </w:t>
      </w:r>
      <w:r w:rsidR="008448A1">
        <w:rPr>
          <w:color w:val="000000"/>
        </w:rPr>
        <w:t>each</w:t>
      </w:r>
      <w:r w:rsidR="00A4586F">
        <w:rPr>
          <w:color w:val="000000"/>
        </w:rPr>
        <w:t xml:space="preserve"> </w:t>
      </w:r>
      <w:r w:rsidR="00CC3E77">
        <w:rPr>
          <w:color w:val="000000"/>
        </w:rPr>
        <w:t>converted to partial pressure</w:t>
      </w:r>
      <w:r w:rsidR="00D35AD4">
        <w:rPr>
          <w:color w:val="000000"/>
        </w:rPr>
        <w:t xml:space="preserve"> using the elevation correction equation explained in Eqn. 6.</w:t>
      </w:r>
    </w:p>
    <w:p w14:paraId="64050DD3" w14:textId="77777777" w:rsidR="005D71B8" w:rsidRDefault="005D71B8" w:rsidP="0025039E">
      <w:pPr>
        <w:spacing w:line="360" w:lineRule="auto"/>
        <w:rPr>
          <w:i/>
          <w:iCs/>
        </w:rPr>
      </w:pPr>
    </w:p>
    <w:p w14:paraId="7B692B1B" w14:textId="6B920DE3" w:rsidR="00BF405C" w:rsidRPr="00BF405C" w:rsidRDefault="003C775F" w:rsidP="0025039E">
      <w:pPr>
        <w:spacing w:line="360" w:lineRule="auto"/>
      </w:pPr>
      <w:r>
        <w:rPr>
          <w:i/>
          <w:iCs/>
        </w:rPr>
        <w:t>P</w:t>
      </w:r>
      <w:r w:rsidR="00BF405C">
        <w:rPr>
          <w:i/>
          <w:iCs/>
        </w:rPr>
        <w:t xml:space="preserve">lant functional </w:t>
      </w:r>
      <w:r w:rsidR="009C50E2">
        <w:rPr>
          <w:i/>
          <w:iCs/>
        </w:rPr>
        <w:t>group</w:t>
      </w:r>
      <w:r w:rsidR="00493CAF">
        <w:rPr>
          <w:i/>
          <w:iCs/>
        </w:rPr>
        <w:t>s</w:t>
      </w:r>
    </w:p>
    <w:p w14:paraId="3407D55F" w14:textId="57BF1983"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w:t>
      </w:r>
      <w:r w:rsidR="00D35AD4">
        <w:t>F</w:t>
      </w:r>
      <w:r>
        <w:t xml:space="preserve">unctional </w:t>
      </w:r>
      <w:r w:rsidR="009C50E2">
        <w:t>groups</w:t>
      </w:r>
      <w:r>
        <w:t xml:space="preserve"> </w:t>
      </w:r>
      <w:r w:rsidR="00BF60D7">
        <w:t xml:space="preserve">were assigned </w:t>
      </w:r>
      <w:r>
        <w:t>based on photosynthetic pathway (</w:t>
      </w:r>
      <w:commentRangeStart w:id="55"/>
      <w:r>
        <w:t>C</w:t>
      </w:r>
      <w:r>
        <w:rPr>
          <w:vertAlign w:val="subscript"/>
        </w:rPr>
        <w:t>3</w:t>
      </w:r>
      <w:r>
        <w:t>, C</w:t>
      </w:r>
      <w:r>
        <w:rPr>
          <w:vertAlign w:val="subscript"/>
        </w:rPr>
        <w:t>4</w:t>
      </w:r>
      <w:commentRangeEnd w:id="55"/>
      <w:r w:rsidR="00A352E0">
        <w:rPr>
          <w:rStyle w:val="CommentReference"/>
          <w:rFonts w:eastAsiaTheme="minorHAnsi" w:cs="Times New Roman (Body CS)"/>
        </w:rPr>
        <w:commentReference w:id="55"/>
      </w:r>
      <w:r>
        <w:t xml:space="preserve">) and ability to form associations with symbiotic </w:t>
      </w:r>
      <w:r w:rsidR="00565BF9">
        <w:t>N</w:t>
      </w:r>
      <w:r>
        <w:t>-fixing bacteria</w:t>
      </w:r>
      <w:r w:rsidR="00845E05">
        <w:t xml:space="preserve"> (</w:t>
      </w:r>
      <w:r w:rsidR="001D32A2">
        <w:t>N-fixer</w:t>
      </w:r>
      <w:r w:rsidR="00845E05">
        <w:t>, non</w:t>
      </w:r>
      <w:r w:rsidR="001D32A2">
        <w:t>-fixer</w:t>
      </w:r>
      <w:r w:rsidR="00845E05">
        <w:t>)</w:t>
      </w:r>
      <w:r>
        <w:t xml:space="preserve">. The ability to form associations with symbiotic </w:t>
      </w:r>
      <w:r w:rsidR="00565BF9">
        <w:t>N</w:t>
      </w:r>
      <w:r>
        <w:t xml:space="preserve">-fixing bacteria was assigned based on whether species were in the </w:t>
      </w:r>
      <w:r>
        <w:rPr>
          <w:i/>
          <w:iCs/>
        </w:rPr>
        <w:t>Fabaceae</w:t>
      </w:r>
      <w:r>
        <w:t xml:space="preserve"> family</w:t>
      </w:r>
      <w:r w:rsidR="00A4586F">
        <w:t xml:space="preserve"> (no other families known to include N-fixing species were collected)</w:t>
      </w:r>
      <w:r w:rsidR="00D35AD4">
        <w:t>. P</w:t>
      </w:r>
      <w:r w:rsidR="002A0EA7">
        <w:t>hotosynthetic pathway</w:t>
      </w:r>
      <w:r w:rsidR="004E5019">
        <w:t xml:space="preserve"> of each species</w:t>
      </w:r>
      <w:r w:rsidR="000732AF">
        <w:t xml:space="preserve"> was determined from past literature and</w:t>
      </w:r>
      <w:r w:rsidR="002A0EA7">
        <w:t xml:space="preserve"> confirmed through leaf </w:t>
      </w:r>
      <w:r w:rsidR="002A0EA7" w:rsidRPr="00295C92">
        <w:rPr>
          <w:lang w:val="el-GR"/>
        </w:rPr>
        <w:t>δ</w:t>
      </w:r>
      <w:r w:rsidR="002A0EA7">
        <w:rPr>
          <w:vertAlign w:val="superscript"/>
        </w:rPr>
        <w:t>13</w:t>
      </w:r>
      <w:r w:rsidR="002A0EA7">
        <w:t>C</w:t>
      </w:r>
      <w:r>
        <w:t>.</w:t>
      </w:r>
      <w:r w:rsidR="009C50E2">
        <w:t xml:space="preserve"> </w:t>
      </w:r>
      <w:r w:rsidR="00F46B36">
        <w:t>F</w:t>
      </w:r>
      <w:r w:rsidR="002A0EA7">
        <w:t>unctional groups</w:t>
      </w:r>
      <w:r w:rsidR="0021599A">
        <w:t xml:space="preserve"> were chosen</w:t>
      </w:r>
      <w:r w:rsidR="002A0EA7">
        <w:t xml:space="preserve"> based on </w:t>
      </w:r>
      <w:r w:rsidR="002A0EA7">
        <w:rPr>
          <w:i/>
          <w:iCs/>
        </w:rPr>
        <w:t>a priori</w:t>
      </w:r>
      <w:r w:rsidR="002A0EA7">
        <w:t xml:space="preserve"> hypotheses regarding the functional role of </w:t>
      </w:r>
      <w:r w:rsidR="004B4CA0">
        <w:t>nitrogen</w:t>
      </w:r>
      <w:r w:rsidR="002A0EA7">
        <w:t xml:space="preserve"> fixation and photosynthetic </w:t>
      </w:r>
      <w:r w:rsidR="00FC3ED2">
        <w:t>pathway</w:t>
      </w:r>
      <w:r w:rsidR="002A0EA7">
        <w:t xml:space="preserve"> </w:t>
      </w:r>
      <w:r w:rsidR="00965142">
        <w:t xml:space="preserve">on </w:t>
      </w:r>
      <w:r w:rsidR="00FC3ED2">
        <w:t>the sensitivity of plant</w:t>
      </w:r>
      <w:r w:rsidR="00565BF9">
        <w:t xml:space="preserve"> </w:t>
      </w:r>
      <w:r w:rsidR="004B4CA0">
        <w:t>nitrogen</w:t>
      </w:r>
      <w:r w:rsidR="00FC3ED2">
        <w:t xml:space="preserve"> uptake to </w:t>
      </w:r>
      <w:r w:rsidR="004B4CA0">
        <w:t>nitrogen</w:t>
      </w:r>
      <w:r w:rsidR="00FC3ED2">
        <w:t xml:space="preserve"> availability and aboveground growing conditions. </w:t>
      </w:r>
      <w:r w:rsidR="00914506">
        <w:t>Functional group</w:t>
      </w:r>
      <w:r w:rsidR="00965142">
        <w:t xml:space="preserve"> classifications resulted in three </w:t>
      </w:r>
      <w:r>
        <w:t xml:space="preserve">distinct groups within </w:t>
      </w:r>
      <w:r w:rsidR="006A74BD">
        <w:t>the</w:t>
      </w:r>
      <w:r>
        <w:t xml:space="preserve"> dataset: C</w:t>
      </w:r>
      <w:r>
        <w:rPr>
          <w:vertAlign w:val="subscript"/>
        </w:rPr>
        <w:t>3</w:t>
      </w:r>
      <w:r>
        <w:t xml:space="preserve"> </w:t>
      </w:r>
      <w:r w:rsidR="001D32A2">
        <w:t>N-fixers</w:t>
      </w:r>
      <w:r>
        <w:t xml:space="preserve"> (n=</w:t>
      </w:r>
      <w:r w:rsidR="008C35B4">
        <w:t>52</w:t>
      </w:r>
      <w:r w:rsidR="008D4C3E">
        <w:t xml:space="preserve"> individuals</w:t>
      </w:r>
      <w:r w:rsidR="00A4586F">
        <w:t xml:space="preserve"> comprising</w:t>
      </w:r>
      <w:r w:rsidR="008D4C3E">
        <w:t xml:space="preserve"> </w:t>
      </w:r>
      <w:r w:rsidR="00A4586F">
        <w:t>5</w:t>
      </w:r>
      <w:r w:rsidR="008D4C3E">
        <w:t xml:space="preserve"> species</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w:t>
      </w:r>
      <w:r w:rsidR="008C35B4">
        <w:t>0</w:t>
      </w:r>
      <w:r w:rsidR="00A4586F">
        <w:t xml:space="preserve"> individuals comprising 36 species</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rsidR="00A4586F" w:rsidRPr="00A4586F">
        <w:t xml:space="preserve"> </w:t>
      </w:r>
      <w:r w:rsidR="00A4586F">
        <w:t>individuals comprising 11 species</w:t>
      </w:r>
      <w:r>
        <w:t>).</w:t>
      </w:r>
    </w:p>
    <w:p w14:paraId="177F3148" w14:textId="77777777" w:rsidR="00BF405C" w:rsidRPr="008C35B4" w:rsidRDefault="00BF405C" w:rsidP="0025039E">
      <w:pPr>
        <w:autoSpaceDE w:val="0"/>
        <w:autoSpaceDN w:val="0"/>
        <w:adjustRightInd w:val="0"/>
        <w:spacing w:line="360" w:lineRule="auto"/>
        <w:rPr>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31179D1D" w:rsidR="000438F0" w:rsidRDefault="003C57E0" w:rsidP="00547A3F">
      <w:pPr>
        <w:autoSpaceDE w:val="0"/>
        <w:autoSpaceDN w:val="0"/>
        <w:adjustRightInd w:val="0"/>
        <w:spacing w:line="360" w:lineRule="auto"/>
      </w:pPr>
      <w:r w:rsidRPr="00863849">
        <w:t xml:space="preserve">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w:t>
      </w:r>
      <w:r w:rsidR="00D35AD4">
        <w:t xml:space="preserve"> </w:t>
      </w:r>
      <w:r w:rsidR="00C853D8">
        <w:t>effect</w:t>
      </w:r>
      <w:r w:rsidR="00D35AD4">
        <w:t>s</w:t>
      </w:r>
      <w:r w:rsidR="00C853D8">
        <w:t xml:space="preserve"> models</w:t>
      </w:r>
      <w:r w:rsidR="00BF60D7">
        <w:t xml:space="preserve"> w</w:t>
      </w:r>
      <w:r w:rsidR="00845E05">
        <w:t>ere</w:t>
      </w:r>
      <w:r w:rsidR="00BF60D7">
        <w:t xml:space="preserve"> constructed</w:t>
      </w:r>
      <w:r w:rsidR="00C853D8">
        <w:t xml:space="preserve"> to investigate drivers of </w:t>
      </w:r>
      <w:r w:rsidR="00C853D8" w:rsidRPr="00C27873">
        <w:rPr>
          <w:i/>
          <w:iCs/>
          <w:lang w:val="el-GR"/>
        </w:rPr>
        <w:t>β</w:t>
      </w:r>
      <w:r w:rsidR="00C853D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w:t>
      </w:r>
      <w:r w:rsidR="00295C92">
        <w:t>examine</w:t>
      </w:r>
      <w:r w:rsidR="00707030">
        <w:t xml:space="preserve"> direct and indirect</w:t>
      </w:r>
      <w:r w:rsidR="00E631D8">
        <w:t xml:space="preserve"> determinants of</w:t>
      </w:r>
      <w:r w:rsidR="00707030">
        <w:t xml:space="preserve"> </w:t>
      </w:r>
      <w:r w:rsidR="00707030">
        <w:rPr>
          <w:i/>
          <w:iCs/>
        </w:rPr>
        <w:t>N</w:t>
      </w:r>
      <w:r w:rsidR="00707030">
        <w:rPr>
          <w:vertAlign w:val="subscript"/>
        </w:rPr>
        <w:t>area</w:t>
      </w:r>
      <w:r w:rsidR="00707030">
        <w:t>.</w:t>
      </w:r>
    </w:p>
    <w:p w14:paraId="1DEE2562" w14:textId="34769610" w:rsidR="00F676C9" w:rsidRDefault="008448A1" w:rsidP="00483F04">
      <w:pPr>
        <w:autoSpaceDE w:val="0"/>
        <w:autoSpaceDN w:val="0"/>
        <w:adjustRightInd w:val="0"/>
        <w:spacing w:line="360" w:lineRule="auto"/>
        <w:ind w:firstLine="720"/>
      </w:pPr>
      <w:r>
        <w:t xml:space="preserve">To address our first hypothesis and investigate primary drivers of </w:t>
      </w:r>
      <w:r w:rsidRPr="00C27873">
        <w:rPr>
          <w:i/>
          <w:iCs/>
          <w:lang w:val="el-GR"/>
        </w:rPr>
        <w:t>β</w:t>
      </w:r>
      <w:r>
        <w:t>, we constructed</w:t>
      </w:r>
      <w:r w:rsidR="00A4586F">
        <w:t xml:space="preserve"> a linear mixed effects model</w:t>
      </w:r>
      <w:r w:rsidR="00483F04">
        <w:t xml:space="preserve">, where </w:t>
      </w:r>
      <w:r w:rsidR="00483F04">
        <w:rPr>
          <w:i/>
          <w:iCs/>
          <w:lang w:val="el-GR"/>
        </w:rPr>
        <w:t>β</w:t>
      </w:r>
      <w:r w:rsidR="00483F04">
        <w:t xml:space="preserve"> was regressed against soil moisture, nitrogen availability, and functional group, in addition to all possible interactions between soil moisture, nitrogen availability, and functional group</w:t>
      </w:r>
      <w:r w:rsidR="00E631D8">
        <w:t>.</w:t>
      </w:r>
      <w:r w:rsidR="00F676C9">
        <w:t xml:space="preserve"> </w:t>
      </w:r>
      <w:r w:rsidR="00483F04">
        <w:rPr>
          <w:i/>
          <w:iCs/>
          <w:lang w:val="el-GR"/>
        </w:rPr>
        <w:t>β</w:t>
      </w:r>
      <w:r w:rsidR="00483F04">
        <w:t xml:space="preserve"> </w:t>
      </w:r>
      <w:r w:rsidR="00483F04" w:rsidRPr="00C27873">
        <w:t xml:space="preserve">was </w:t>
      </w:r>
      <w:r w:rsidR="00483F04">
        <w:t>square root transformed to normalize model residuals, and s</w:t>
      </w:r>
      <w:r w:rsidR="00F676C9">
        <w:t>pecies</w:t>
      </w:r>
      <w:r w:rsidR="00530B65">
        <w:t xml:space="preserve"> </w:t>
      </w:r>
      <w:r w:rsidR="009C50E2">
        <w:t>w</w:t>
      </w:r>
      <w:r w:rsidR="00530B65">
        <w:t>as</w:t>
      </w:r>
      <w:r w:rsidR="00F676C9">
        <w:t xml:space="preserve"> designated as</w:t>
      </w:r>
      <w:r w:rsidR="009C50E2">
        <w:t xml:space="preserve"> a </w:t>
      </w:r>
      <w:r w:rsidR="00F676C9">
        <w:t>random intercept term.</w:t>
      </w:r>
      <w:r w:rsidR="00C853D8">
        <w:t xml:space="preserve"> </w:t>
      </w:r>
      <w:r w:rsidR="008C5D93">
        <w:rPr>
          <w:color w:val="000000" w:themeColor="text1"/>
        </w:rPr>
        <w:t>A</w:t>
      </w:r>
      <w:r w:rsidR="00F676C9">
        <w:t xml:space="preserve">n information-theoretic model selection approach </w:t>
      </w:r>
      <w:r w:rsidR="008C5D93">
        <w:t xml:space="preserve">was used </w:t>
      </w:r>
      <w:r w:rsidR="00F676C9">
        <w:t xml:space="preserve">to determine whether </w:t>
      </w:r>
      <w:commentRangeStart w:id="56"/>
      <w:commentRangeStart w:id="57"/>
      <w:r w:rsidR="00F676C9">
        <w:t xml:space="preserve">90-, 60-, 30-, 20-, 15-, 10-, 9-, 8-, 7-, 6-, 5-, 4-, 3-, 2-, or 1-day </w:t>
      </w:r>
      <w:commentRangeEnd w:id="56"/>
      <w:r w:rsidR="003A15CB">
        <w:rPr>
          <w:rStyle w:val="CommentReference"/>
          <w:rFonts w:eastAsiaTheme="minorHAnsi" w:cs="Times New Roman (Body CS)"/>
        </w:rPr>
        <w:commentReference w:id="56"/>
      </w:r>
      <w:commentRangeEnd w:id="57"/>
      <w:r w:rsidR="00275E62">
        <w:rPr>
          <w:rStyle w:val="CommentReference"/>
          <w:rFonts w:eastAsiaTheme="minorHAnsi" w:cs="Times New Roman (Body CS)"/>
        </w:rPr>
        <w:commentReference w:id="57"/>
      </w:r>
      <w:r w:rsidR="00F676C9">
        <w:t xml:space="preserve">mean daily soil moisture conferred the best model fit. To do this, 16 </w:t>
      </w:r>
      <w:r w:rsidR="00965142">
        <w:t xml:space="preserve">separate </w:t>
      </w:r>
      <w:r w:rsidR="00F676C9">
        <w:t>linear mixed</w:t>
      </w:r>
      <w:r w:rsidR="008C5D93">
        <w:t xml:space="preserve"> </w:t>
      </w:r>
      <w:r w:rsidR="00F676C9">
        <w:t>effect models</w:t>
      </w:r>
      <w:r w:rsidR="00965142">
        <w:t xml:space="preserve"> </w:t>
      </w:r>
      <w:r w:rsidR="008C5D93">
        <w:t xml:space="preserve">were constructed </w:t>
      </w:r>
      <w:r w:rsidR="00965142">
        <w:t xml:space="preserve">where </w:t>
      </w:r>
      <w:r w:rsidR="00D64868">
        <w:t xml:space="preserve">square root </w:t>
      </w:r>
      <w:r w:rsidR="009664B2">
        <w:t xml:space="preserve">transformed </w:t>
      </w:r>
      <w:r w:rsidR="00965142" w:rsidRPr="00F676C9">
        <w:rPr>
          <w:i/>
          <w:iCs/>
          <w:lang w:val="el-GR"/>
        </w:rPr>
        <w:t>β</w:t>
      </w:r>
      <w:r w:rsidR="00965142">
        <w:rPr>
          <w:i/>
          <w:iCs/>
        </w:rPr>
        <w:t xml:space="preserve"> </w:t>
      </w:r>
      <w:r w:rsidR="00965142" w:rsidRPr="00965142">
        <w:t>was included</w:t>
      </w:r>
      <w:r w:rsidR="00965142">
        <w:t xml:space="preserve"> as the </w:t>
      </w:r>
      <w:r w:rsidR="00965142">
        <w:lastRenderedPageBreak/>
        <w:t>response variable and each soil moisture timestep was separately included as a single continuous fixed effect</w:t>
      </w:r>
      <w:r w:rsidR="00F676C9">
        <w:t xml:space="preserve">. Species </w:t>
      </w:r>
      <w:r w:rsidR="009C50E2">
        <w:t>w</w:t>
      </w:r>
      <w:r w:rsidR="00530B65">
        <w:t>as</w:t>
      </w:r>
      <w:r w:rsidR="00F676C9">
        <w:t xml:space="preserve"> included as a random intercept term</w:t>
      </w:r>
      <w:r w:rsidR="001B06F2">
        <w:t xml:space="preserve"> for all models</w:t>
      </w:r>
      <w:r w:rsidR="00F676C9">
        <w:t xml:space="preserve">. </w:t>
      </w:r>
      <w:r w:rsidR="008C5D93">
        <w:t>C</w:t>
      </w:r>
      <w:r w:rsidR="00F676C9">
        <w:t xml:space="preserve">orrected </w:t>
      </w:r>
      <w:r w:rsidR="00F676C9">
        <w:rPr>
          <w:color w:val="000000" w:themeColor="text1"/>
        </w:rPr>
        <w:t>Akaike Information Criterion (AICc)</w:t>
      </w:r>
      <w:r w:rsidR="00275E62">
        <w:rPr>
          <w:color w:val="000000" w:themeColor="text1"/>
        </w:rPr>
        <w:t xml:space="preserve"> and root mean square error</w:t>
      </w:r>
      <w:r>
        <w:rPr>
          <w:color w:val="000000" w:themeColor="text1"/>
        </w:rPr>
        <w:t xml:space="preserve"> (RMSE)</w:t>
      </w:r>
      <w:r w:rsidR="00F676C9">
        <w:rPr>
          <w:color w:val="000000" w:themeColor="text1"/>
        </w:rPr>
        <w:t xml:space="preserve"> </w:t>
      </w:r>
      <w:r w:rsidR="00F941DF">
        <w:rPr>
          <w:color w:val="000000" w:themeColor="text1"/>
        </w:rPr>
        <w:t xml:space="preserve">values were </w:t>
      </w:r>
      <w:r w:rsidR="008C5D93">
        <w:rPr>
          <w:color w:val="000000" w:themeColor="text1"/>
        </w:rPr>
        <w:t xml:space="preserve">used </w:t>
      </w:r>
      <w:r w:rsidR="00F676C9">
        <w:t xml:space="preserve">to select the </w:t>
      </w:r>
      <w:r w:rsidR="009C50E2">
        <w:t>soil moisture</w:t>
      </w:r>
      <w:r w:rsidR="00F676C9">
        <w:t xml:space="preserve"> timescale that conferred the best model fit, indicated by the model with the lowest AICc</w:t>
      </w:r>
      <w:r>
        <w:t xml:space="preserve"> and RMSE</w:t>
      </w:r>
      <w:r w:rsidR="00F676C9">
        <w:t xml:space="preserve"> (</w:t>
      </w:r>
      <w:r w:rsidR="00F676C9" w:rsidRPr="00965142">
        <w:t>Table S</w:t>
      </w:r>
      <w:r w:rsidR="00A52757">
        <w:t>2</w:t>
      </w:r>
      <w:r w:rsidR="00F676C9" w:rsidRPr="00965142">
        <w:t>; Fig. S</w:t>
      </w:r>
      <w:r w:rsidR="00E93BA4">
        <w:t>1</w:t>
      </w:r>
      <w:r w:rsidR="00F676C9">
        <w:t>).</w:t>
      </w:r>
    </w:p>
    <w:p w14:paraId="3FEA438C" w14:textId="061B5035" w:rsidR="00223A9B" w:rsidRDefault="008448A1" w:rsidP="00483F04">
      <w:pPr>
        <w:autoSpaceDE w:val="0"/>
        <w:autoSpaceDN w:val="0"/>
        <w:adjustRightInd w:val="0"/>
        <w:spacing w:line="360" w:lineRule="auto"/>
        <w:ind w:firstLine="720"/>
      </w:pPr>
      <w:r>
        <w:t xml:space="preserve">To address our second hypothesis and </w:t>
      </w:r>
      <w:r w:rsidR="00223A9B">
        <w:t xml:space="preserve">explore </w:t>
      </w:r>
      <w:r>
        <w:t xml:space="preserve">primary drivers of leaf </w:t>
      </w:r>
      <w:r>
        <w:rPr>
          <w:i/>
          <w:iCs/>
        </w:rPr>
        <w:t>C</w:t>
      </w:r>
      <w:r>
        <w:rPr>
          <w:vertAlign w:val="subscript"/>
        </w:rPr>
        <w:t>i</w:t>
      </w:r>
      <w:r>
        <w:t>:</w:t>
      </w:r>
      <w:r>
        <w:rPr>
          <w:i/>
          <w:iCs/>
        </w:rPr>
        <w:t>C</w:t>
      </w:r>
      <w:r>
        <w:rPr>
          <w:vertAlign w:val="subscript"/>
        </w:rPr>
        <w:t>a</w:t>
      </w:r>
      <w:r>
        <w:t>, a second linear mixed effect model</w:t>
      </w:r>
      <w:r w:rsidR="00483F04">
        <w:t xml:space="preserve"> regressed leaf </w:t>
      </w:r>
      <w:r w:rsidR="00483F04">
        <w:rPr>
          <w:i/>
          <w:iCs/>
        </w:rPr>
        <w:t>C</w:t>
      </w:r>
      <w:r w:rsidR="00483F04">
        <w:rPr>
          <w:vertAlign w:val="subscript"/>
        </w:rPr>
        <w:t>i</w:t>
      </w:r>
      <w:r w:rsidR="00483F04">
        <w:t>:</w:t>
      </w:r>
      <w:r w:rsidR="00483F04">
        <w:rPr>
          <w:i/>
          <w:iCs/>
        </w:rPr>
        <w:t>C</w:t>
      </w:r>
      <w:r w:rsidR="00483F04">
        <w:rPr>
          <w:vertAlign w:val="subscript"/>
        </w:rPr>
        <w:t>a</w:t>
      </w:r>
      <w:r w:rsidR="00483F04">
        <w:t xml:space="preserve"> against</w:t>
      </w:r>
      <w:r w:rsidR="00483F04">
        <w:rPr>
          <w:i/>
          <w:iCs/>
        </w:rPr>
        <w:t xml:space="preserve"> </w:t>
      </w:r>
      <w:r>
        <w:rPr>
          <w:i/>
          <w:iCs/>
        </w:rPr>
        <w:t>VPD</w:t>
      </w:r>
      <w:r>
        <w:t>, soil moisture, nitrogen availability, and functional group</w:t>
      </w:r>
      <w:r w:rsidR="00483F04">
        <w:t xml:space="preserve">, in addition to interactions between </w:t>
      </w:r>
      <w:r w:rsidR="00483F04">
        <w:rPr>
          <w:i/>
          <w:iCs/>
        </w:rPr>
        <w:t>VPD</w:t>
      </w:r>
      <w:r w:rsidR="00483F04">
        <w:t xml:space="preserve"> and functional group and all possible interactions between soil moisture, nitrogen availability, and functional group as done for the </w:t>
      </w:r>
      <w:r w:rsidR="00483F04">
        <w:rPr>
          <w:i/>
          <w:iCs/>
          <w:lang w:val="el-GR"/>
        </w:rPr>
        <w:t>β</w:t>
      </w:r>
      <w:r w:rsidR="00483F04">
        <w:t xml:space="preserve"> model explained above. Species was included as a random intercept term. </w:t>
      </w:r>
      <w:r w:rsidR="00223A9B">
        <w:t xml:space="preserve">We used an information-theoretic model selection approach to determine whether 90-, 60-, 30-, 20-, 15-, 10-, 9-, 8-, 7-, 6-, 5-, 4-, 3-, 2-, or 1-day mean daily </w:t>
      </w:r>
      <w:r w:rsidR="00223A9B" w:rsidRPr="00223A9B">
        <w:rPr>
          <w:i/>
          <w:iCs/>
          <w:color w:val="000000" w:themeColor="text1"/>
        </w:rPr>
        <w:t>VPD</w:t>
      </w:r>
      <w:r w:rsidR="00223A9B">
        <w:t xml:space="preserve"> conferred the best model fit for leaf </w:t>
      </w:r>
      <w:r w:rsidR="00223A9B">
        <w:rPr>
          <w:i/>
          <w:iCs/>
        </w:rPr>
        <w:t>C</w:t>
      </w:r>
      <w:r w:rsidR="00223A9B">
        <w:rPr>
          <w:vertAlign w:val="subscript"/>
        </w:rPr>
        <w:t>i</w:t>
      </w:r>
      <w:r w:rsidR="00223A9B">
        <w:t>:</w:t>
      </w:r>
      <w:r w:rsidR="00223A9B">
        <w:rPr>
          <w:i/>
          <w:iCs/>
        </w:rPr>
        <w:t>C</w:t>
      </w:r>
      <w:r w:rsidR="00223A9B">
        <w:rPr>
          <w:vertAlign w:val="subscript"/>
        </w:rPr>
        <w:t>a</w:t>
      </w:r>
      <w:r w:rsidR="00223A9B">
        <w:rPr>
          <w:i/>
          <w:iCs/>
        </w:rPr>
        <w:t xml:space="preserve"> </w:t>
      </w:r>
      <w:r w:rsidR="00223A9B">
        <w:t xml:space="preserve">following the same approach explained above for the soil moisture </w:t>
      </w:r>
      <w:r w:rsidR="00483F04">
        <w:t>effect</w:t>
      </w:r>
      <w:r w:rsidR="00223A9B">
        <w:t xml:space="preserve"> on </w:t>
      </w:r>
      <w:r w:rsidR="00223A9B" w:rsidRPr="00F676C9">
        <w:rPr>
          <w:i/>
          <w:iCs/>
          <w:lang w:val="el-GR"/>
        </w:rPr>
        <w:t>β</w:t>
      </w:r>
      <w:r w:rsidR="00223A9B">
        <w:t>. Soil moisture was set to the same timescale that conferred the best fit for</w:t>
      </w:r>
      <w:r w:rsidR="00483F04">
        <w:t xml:space="preserve"> the</w:t>
      </w:r>
      <w:r w:rsidR="00223A9B">
        <w:t xml:space="preserve"> </w:t>
      </w:r>
      <w:r w:rsidR="00223A9B" w:rsidRPr="00F676C9">
        <w:rPr>
          <w:i/>
          <w:iCs/>
          <w:lang w:val="el-GR"/>
        </w:rPr>
        <w:t>β</w:t>
      </w:r>
      <w:r w:rsidR="00223A9B">
        <w:t xml:space="preserve"> </w:t>
      </w:r>
      <w:r w:rsidR="00483F04">
        <w:t xml:space="preserve">model </w:t>
      </w:r>
      <w:r w:rsidR="00223A9B">
        <w:t>explained above.</w:t>
      </w:r>
    </w:p>
    <w:p w14:paraId="5AA68687" w14:textId="7A622D73" w:rsidR="008448A1" w:rsidRPr="00223A9B" w:rsidRDefault="00223A9B" w:rsidP="00483F04">
      <w:pPr>
        <w:autoSpaceDE w:val="0"/>
        <w:autoSpaceDN w:val="0"/>
        <w:adjustRightInd w:val="0"/>
        <w:spacing w:line="360" w:lineRule="auto"/>
        <w:ind w:firstLine="720"/>
      </w:pPr>
      <w:r>
        <w:t xml:space="preserve">Finally, to address our third hypothesis and investigate drivers of </w:t>
      </w:r>
      <w:r>
        <w:rPr>
          <w:i/>
          <w:iCs/>
        </w:rPr>
        <w:t>N</w:t>
      </w:r>
      <w:r>
        <w:rPr>
          <w:vertAlign w:val="subscript"/>
        </w:rPr>
        <w:t>area</w:t>
      </w:r>
      <w:r>
        <w:t xml:space="preserve"> as well as components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a third set of linear mixed effects models w</w:t>
      </w:r>
      <w:r w:rsidR="00483F04">
        <w:t>as</w:t>
      </w:r>
      <w:r>
        <w:t xml:space="preserve"> constructed for each of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Each model </w:t>
      </w:r>
      <w:r w:rsidR="00483F04">
        <w:t xml:space="preserve">regressed either </w:t>
      </w:r>
      <w:r w:rsidR="00483F04">
        <w:rPr>
          <w:i/>
          <w:iCs/>
        </w:rPr>
        <w:t>N</w:t>
      </w:r>
      <w:r w:rsidR="00483F04">
        <w:rPr>
          <w:vertAlign w:val="subscript"/>
        </w:rPr>
        <w:t>area</w:t>
      </w:r>
      <w:r w:rsidR="00483F04">
        <w:t xml:space="preserve">, </w:t>
      </w:r>
      <w:r w:rsidR="00483F04">
        <w:rPr>
          <w:i/>
          <w:iCs/>
        </w:rPr>
        <w:t>N</w:t>
      </w:r>
      <w:r w:rsidR="00483F04">
        <w:rPr>
          <w:vertAlign w:val="subscript"/>
        </w:rPr>
        <w:t>mass</w:t>
      </w:r>
      <w:r w:rsidR="00483F04">
        <w:t xml:space="preserve">, or </w:t>
      </w:r>
      <w:r w:rsidR="00483F04" w:rsidRPr="00223A9B">
        <w:rPr>
          <w:i/>
          <w:iCs/>
        </w:rPr>
        <w:t>M</w:t>
      </w:r>
      <w:r w:rsidR="00483F04">
        <w:rPr>
          <w:vertAlign w:val="subscript"/>
        </w:rPr>
        <w:t>area</w:t>
      </w:r>
      <w:r w:rsidR="00483F04">
        <w:t xml:space="preserve"> against leaf </w:t>
      </w:r>
      <w:r>
        <w:rPr>
          <w:i/>
          <w:iCs/>
        </w:rPr>
        <w:t>C</w:t>
      </w:r>
      <w:r>
        <w:rPr>
          <w:vertAlign w:val="subscript"/>
        </w:rPr>
        <w:t>i</w:t>
      </w:r>
      <w:r>
        <w:t>:</w:t>
      </w:r>
      <w:r>
        <w:rPr>
          <w:i/>
          <w:iCs/>
        </w:rPr>
        <w:t>C</w:t>
      </w:r>
      <w:r>
        <w:rPr>
          <w:vertAlign w:val="subscript"/>
        </w:rPr>
        <w:t>a</w:t>
      </w:r>
      <w:r>
        <w:t>, soil moisture, nitrogen availability, and functional group</w:t>
      </w:r>
      <w:r w:rsidR="00483F04">
        <w:t xml:space="preserve">, in addition to an interaction between leaf </w:t>
      </w:r>
      <w:r w:rsidR="00483F04">
        <w:rPr>
          <w:i/>
          <w:iCs/>
        </w:rPr>
        <w:t>C</w:t>
      </w:r>
      <w:r w:rsidR="00483F04">
        <w:rPr>
          <w:vertAlign w:val="subscript"/>
        </w:rPr>
        <w:t>i</w:t>
      </w:r>
      <w:r w:rsidR="00483F04">
        <w:t>:</w:t>
      </w:r>
      <w:r w:rsidR="00483F04">
        <w:rPr>
          <w:i/>
          <w:iCs/>
        </w:rPr>
        <w:t>C</w:t>
      </w:r>
      <w:r w:rsidR="00483F04">
        <w:rPr>
          <w:vertAlign w:val="subscript"/>
        </w:rPr>
        <w:t>a</w:t>
      </w:r>
      <w:r w:rsidR="00483F04">
        <w:t xml:space="preserve"> and functional group and all possible interactions between soil moisture, nitrogen availability, and functional group as done for the </w:t>
      </w:r>
      <w:r w:rsidR="00483F04">
        <w:rPr>
          <w:i/>
          <w:iCs/>
          <w:lang w:val="el-GR"/>
        </w:rPr>
        <w:t>β</w:t>
      </w:r>
      <w:r w:rsidR="00483F04">
        <w:t xml:space="preserve"> model explained above. All response variables (</w:t>
      </w:r>
      <w:r w:rsidR="00483F04">
        <w:rPr>
          <w:i/>
          <w:iCs/>
        </w:rPr>
        <w:t>N</w:t>
      </w:r>
      <w:r w:rsidR="00483F04">
        <w:rPr>
          <w:vertAlign w:val="subscript"/>
        </w:rPr>
        <w:t>area</w:t>
      </w:r>
      <w:r w:rsidR="00483F04">
        <w:t xml:space="preserve">, </w:t>
      </w:r>
      <w:r w:rsidR="00483F04">
        <w:rPr>
          <w:i/>
          <w:iCs/>
        </w:rPr>
        <w:t>N</w:t>
      </w:r>
      <w:r w:rsidR="00483F04">
        <w:rPr>
          <w:vertAlign w:val="subscript"/>
        </w:rPr>
        <w:t>mass</w:t>
      </w:r>
      <w:r w:rsidR="00483F04">
        <w:t xml:space="preserve">, and </w:t>
      </w:r>
      <w:r w:rsidR="00483F04" w:rsidRPr="00223A9B">
        <w:rPr>
          <w:i/>
          <w:iCs/>
        </w:rPr>
        <w:t>M</w:t>
      </w:r>
      <w:r w:rsidR="00483F04">
        <w:rPr>
          <w:vertAlign w:val="subscript"/>
        </w:rPr>
        <w:t>area</w:t>
      </w:r>
      <w:r w:rsidR="00483F04">
        <w:t xml:space="preserve">) were log-transformed to normalize model residuals. </w:t>
      </w:r>
      <w:r>
        <w:t xml:space="preserve">Soil moisture was set to the same timescale that conferred the best fit for </w:t>
      </w:r>
      <w:r w:rsidRPr="00F676C9">
        <w:rPr>
          <w:i/>
          <w:iCs/>
          <w:lang w:val="el-GR"/>
        </w:rPr>
        <w:t>β</w:t>
      </w:r>
      <w:r>
        <w:t xml:space="preserve"> as explained above</w:t>
      </w:r>
      <w:r w:rsidR="00483F04">
        <w:t>.</w:t>
      </w:r>
    </w:p>
    <w:p w14:paraId="409FCDEC" w14:textId="06E51B7A"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w:t>
      </w:r>
      <w:r w:rsidR="00335DCA">
        <w:t xml:space="preserve"> used</w:t>
      </w:r>
      <w:r>
        <w:t xml:space="preserve"> to select relevant timescales, w</w:t>
      </w:r>
      <w:r w:rsidRPr="00863849">
        <w:t>e used the</w:t>
      </w:r>
      <w:r w:rsidR="008D3A77">
        <w:t xml:space="preserve"> ‘lmer’</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‘Anova’</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31E09C2D" w14:textId="3CAAC7BC" w:rsidR="003051E3" w:rsidRDefault="008A1B10" w:rsidP="000248EE">
      <w:pPr>
        <w:autoSpaceDE w:val="0"/>
        <w:autoSpaceDN w:val="0"/>
        <w:adjustRightInd w:val="0"/>
        <w:spacing w:line="360" w:lineRule="auto"/>
        <w:ind w:firstLine="720"/>
      </w:pPr>
      <w:r>
        <w:t>Finally,</w:t>
      </w:r>
      <w:r w:rsidR="00770B11">
        <w:t xml:space="preserve"> </w:t>
      </w:r>
      <w:r w:rsidR="00B639AF">
        <w:t>a</w:t>
      </w:r>
      <w:r w:rsidR="00FA4A16">
        <w:t xml:space="preserve"> path analys</w:t>
      </w:r>
      <w:r w:rsidR="0071254E">
        <w:t>i</w:t>
      </w:r>
      <w:r w:rsidR="00FA4A16">
        <w:t>s</w:t>
      </w:r>
      <w:r w:rsidR="001B06F2">
        <w:t xml:space="preserve"> </w:t>
      </w:r>
      <w:r w:rsidR="00F941DF">
        <w:t>was constructed</w:t>
      </w:r>
      <w:r w:rsidR="00E631D8">
        <w:t xml:space="preserve"> using a piecewise structural equation model</w:t>
      </w:r>
      <w:r w:rsidR="00B639AF">
        <w:t xml:space="preserve"> to examine</w:t>
      </w:r>
      <w:r w:rsidR="003232A9">
        <w:t xml:space="preserve"> direct and indirect</w:t>
      </w:r>
      <w:r w:rsidR="00B639AF">
        <w:t xml:space="preserve"> pathways </w:t>
      </w:r>
      <w:r w:rsidR="003232A9">
        <w:t xml:space="preserve">that </w:t>
      </w:r>
      <w:r w:rsidR="00F941DF">
        <w:t>contributed to</w:t>
      </w:r>
      <w:r w:rsidR="003232A9">
        <w:t xml:space="preserve"> variance in</w:t>
      </w:r>
      <w:r w:rsidR="00483F04">
        <w:t xml:space="preserve"> components of</w:t>
      </w:r>
      <w:r w:rsidR="00E51D23">
        <w:t xml:space="preserve"> </w:t>
      </w:r>
      <w:r w:rsidR="00B639AF">
        <w:rPr>
          <w:i/>
          <w:iCs/>
        </w:rPr>
        <w:t>N</w:t>
      </w:r>
      <w:r w:rsidR="00B639AF">
        <w:rPr>
          <w:vertAlign w:val="subscript"/>
        </w:rPr>
        <w:t>area</w:t>
      </w:r>
      <w:r w:rsidR="00F941DF">
        <w:t xml:space="preserve"> across </w:t>
      </w:r>
      <w:r w:rsidR="00F941DF">
        <w:lastRenderedPageBreak/>
        <w:t>the environmental gradient</w:t>
      </w:r>
      <w:r w:rsidR="00B639AF">
        <w:t xml:space="preserve">. </w:t>
      </w:r>
      <w:r w:rsidR="0071254E">
        <w:t>S</w:t>
      </w:r>
      <w:r w:rsidR="003051E3">
        <w:t>even</w:t>
      </w:r>
      <w:r w:rsidR="0071254E">
        <w:t xml:space="preserve"> separate linear </w:t>
      </w:r>
      <w:r w:rsidR="001012E4">
        <w:t>mixed</w:t>
      </w:r>
      <w:r w:rsidR="00275E62">
        <w:t xml:space="preserve"> </w:t>
      </w:r>
      <w:r w:rsidR="001012E4">
        <w:t xml:space="preserve">effect </w:t>
      </w:r>
      <w:r w:rsidR="0071254E">
        <w:t>models were loaded into the structural equation model</w:t>
      </w:r>
      <w:r w:rsidR="000248EE">
        <w:t xml:space="preserve">, </w:t>
      </w:r>
      <w:r w:rsidR="008D3E2B">
        <w:t xml:space="preserve">constructed </w:t>
      </w:r>
      <w:r w:rsidR="000248EE">
        <w:t xml:space="preserve">using patterns expected from photosynthetic least-cost theory (Fig. 1) </w:t>
      </w:r>
      <w:commentRangeStart w:id="58"/>
      <w:r w:rsidR="000248EE">
        <w:t>and any additional pathway for which we could generate</w:t>
      </w:r>
      <w:r w:rsidR="00223A9B">
        <w:t xml:space="preserve"> </w:t>
      </w:r>
      <w:r w:rsidR="00483F04">
        <w:t>an</w:t>
      </w:r>
      <w:r w:rsidR="000248EE">
        <w:t xml:space="preserve"> </w:t>
      </w:r>
      <w:r w:rsidR="000248EE">
        <w:rPr>
          <w:i/>
          <w:iCs/>
        </w:rPr>
        <w:t>a priori</w:t>
      </w:r>
      <w:r w:rsidR="000248EE">
        <w:t xml:space="preserve"> hypothes</w:t>
      </w:r>
      <w:r w:rsidR="00483F04">
        <w:t>i</w:t>
      </w:r>
      <w:r w:rsidR="000248EE">
        <w:t>s</w:t>
      </w:r>
      <w:commentRangeEnd w:id="58"/>
      <w:r w:rsidR="007841B9">
        <w:rPr>
          <w:rStyle w:val="CommentReference"/>
          <w:rFonts w:eastAsiaTheme="minorHAnsi" w:cs="Times New Roman (Body CS)"/>
        </w:rPr>
        <w:commentReference w:id="58"/>
      </w:r>
      <w:r w:rsidR="000248EE">
        <w:t xml:space="preserve">. </w:t>
      </w:r>
      <w:r w:rsidR="00483F04">
        <w:t>T</w:t>
      </w:r>
      <w:r w:rsidR="000248EE">
        <w:t>he following models</w:t>
      </w:r>
      <w:r w:rsidR="00483F04">
        <w:t xml:space="preserve"> were loaded</w:t>
      </w:r>
      <w:r w:rsidR="000248EE">
        <w:t xml:space="preserve"> in to the structural equation model:</w:t>
      </w:r>
      <w:r w:rsidR="005D7A66">
        <w:t xml:space="preserve"> (1)</w:t>
      </w:r>
      <w:r w:rsidR="005F1C6D">
        <w:t xml:space="preserve"> </w:t>
      </w:r>
      <w:r w:rsidR="004041B1">
        <w:t>log-transformed</w:t>
      </w:r>
      <w:r w:rsidR="007C20B9">
        <w:t xml:space="preserve"> </w:t>
      </w:r>
      <w:r w:rsidR="007C20B9">
        <w:rPr>
          <w:i/>
          <w:iCs/>
        </w:rPr>
        <w:t>N</w:t>
      </w:r>
      <w:r w:rsidR="007C20B9">
        <w:rPr>
          <w:vertAlign w:val="subscript"/>
        </w:rPr>
        <w:t>area</w:t>
      </w:r>
      <w:r w:rsidR="00CE37B5">
        <w:t xml:space="preserve"> </w:t>
      </w:r>
      <w:r w:rsidR="005D7A66">
        <w:t xml:space="preserve">regressed </w:t>
      </w:r>
      <w:r w:rsidR="007C20B9">
        <w:t>against</w:t>
      </w:r>
      <w:r w:rsidR="005D7A66">
        <w:t xml:space="preserve"> log-transformed</w:t>
      </w:r>
      <w:r w:rsidR="0071254E" w:rsidRPr="0071254E">
        <w:rPr>
          <w:i/>
          <w:iCs/>
        </w:rPr>
        <w:t xml:space="preserve"> </w:t>
      </w:r>
      <w:r w:rsidR="0004230F">
        <w:rPr>
          <w:i/>
          <w:iCs/>
        </w:rPr>
        <w:t>N</w:t>
      </w:r>
      <w:r w:rsidR="0004230F">
        <w:rPr>
          <w:vertAlign w:val="subscript"/>
        </w:rPr>
        <w:t>mass</w:t>
      </w:r>
      <w:r w:rsidR="006847D5">
        <w:t xml:space="preserve"> and </w:t>
      </w:r>
      <w:r w:rsidR="005D7A66">
        <w:t xml:space="preserve">log-transformed </w:t>
      </w:r>
      <w:r w:rsidR="0004230F">
        <w:rPr>
          <w:i/>
          <w:iCs/>
        </w:rPr>
        <w:t>M</w:t>
      </w:r>
      <w:r w:rsidR="0004230F">
        <w:rPr>
          <w:vertAlign w:val="subscript"/>
        </w:rPr>
        <w:t>area</w:t>
      </w:r>
      <w:r w:rsidR="005D7A66">
        <w:t>, (2) log-transformed</w:t>
      </w:r>
      <w:r w:rsidR="0004230F">
        <w:t xml:space="preserve"> </w:t>
      </w:r>
      <w:r w:rsidR="0004230F">
        <w:rPr>
          <w:i/>
          <w:iCs/>
        </w:rPr>
        <w:t>M</w:t>
      </w:r>
      <w:r w:rsidR="0004230F">
        <w:rPr>
          <w:vertAlign w:val="subscript"/>
        </w:rPr>
        <w:t>area</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3051E3">
        <w:t>,</w:t>
      </w:r>
      <w:r w:rsidR="00854540">
        <w:t xml:space="preserve"> </w:t>
      </w:r>
      <w:r w:rsidR="00B60944">
        <w:t>nitrogen</w:t>
      </w:r>
      <w:r w:rsidR="00854540">
        <w:t xml:space="preserve"> availability</w:t>
      </w:r>
      <w:r w:rsidR="003051E3">
        <w:t>, and photosynthetic pathway</w:t>
      </w:r>
      <w:r w:rsidR="005D7A66">
        <w:t>, (3) log-transformed</w:t>
      </w:r>
      <w:r w:rsidR="0004230F">
        <w:t xml:space="preserve"> </w:t>
      </w:r>
      <w:r w:rsidR="0004230F">
        <w:rPr>
          <w:i/>
          <w:iCs/>
        </w:rPr>
        <w:t>N</w:t>
      </w:r>
      <w:r w:rsidR="0004230F">
        <w:rPr>
          <w:vertAlign w:val="subscript"/>
        </w:rPr>
        <w:t>mass</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854540">
        <w:t>,</w:t>
      </w:r>
      <w:r w:rsidR="003051E3">
        <w:t xml:space="preserve"> square-root transformed </w:t>
      </w:r>
      <w:r w:rsidR="003051E3">
        <w:rPr>
          <w:i/>
          <w:iCs/>
          <w:lang w:val="el-GR"/>
        </w:rPr>
        <w:t>β</w:t>
      </w:r>
      <w:r w:rsidR="003051E3">
        <w:t xml:space="preserve">, </w:t>
      </w:r>
      <w:r w:rsidR="00B60944">
        <w:t>nitrogen</w:t>
      </w:r>
      <w:r w:rsidR="003051E3">
        <w:t xml:space="preserve"> availability, log-transformed </w:t>
      </w:r>
      <w:r w:rsidR="003051E3">
        <w:rPr>
          <w:i/>
          <w:iCs/>
        </w:rPr>
        <w:t>M</w:t>
      </w:r>
      <w:r w:rsidR="003051E3">
        <w:rPr>
          <w:vertAlign w:val="subscript"/>
        </w:rPr>
        <w:t>area</w:t>
      </w:r>
      <w:r w:rsidR="003051E3">
        <w:t xml:space="preserve">, </w:t>
      </w:r>
      <w:r w:rsidR="00493CAF">
        <w:t>N-fixation ability</w:t>
      </w:r>
      <w:r w:rsidR="005D7A66">
        <w:t>,</w:t>
      </w:r>
      <w:r w:rsidR="003051E3">
        <w:t xml:space="preserve"> photosynthetic pathway, and % clay content,</w:t>
      </w:r>
      <w:r w:rsidR="005D7A66">
        <w:t xml:space="preserve"> (4)</w:t>
      </w:r>
      <w:r w:rsidR="000D755C" w:rsidRPr="000D755C">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D755C">
        <w:t xml:space="preserve"> </w:t>
      </w:r>
      <w:r w:rsidR="005D7A66">
        <w:t xml:space="preserve">regressed </w:t>
      </w:r>
      <w:r w:rsidR="007C20B9">
        <w:t>against</w:t>
      </w:r>
      <w:r w:rsidR="005D7A66">
        <w:t xml:space="preserve"> square-root transformed</w:t>
      </w:r>
      <w:r w:rsidR="00B23C7F" w:rsidRPr="00B23C7F">
        <w:rPr>
          <w:i/>
          <w:iCs/>
        </w:rPr>
        <w:t xml:space="preserve"> </w:t>
      </w:r>
      <w:r w:rsidR="00B23C7F">
        <w:rPr>
          <w:i/>
          <w:iCs/>
          <w:lang w:val="el-GR"/>
        </w:rPr>
        <w:t>β</w:t>
      </w:r>
      <w:r w:rsidR="003051E3">
        <w:t>,</w:t>
      </w:r>
      <w:r w:rsidR="00BE3945">
        <w:t xml:space="preserve"> </w:t>
      </w:r>
      <w:r w:rsidR="00FB63DD" w:rsidRPr="00B83D30">
        <w:rPr>
          <w:i/>
          <w:iCs/>
          <w:color w:val="000000" w:themeColor="text1"/>
        </w:rPr>
        <w:t>VPD</w:t>
      </w:r>
      <w:r w:rsidR="005D7A66">
        <w:t xml:space="preserve">, </w:t>
      </w:r>
      <w:r w:rsidR="003051E3">
        <w:t xml:space="preserve">photosynthetic pathway, and soil moisture, </w:t>
      </w:r>
      <w:r w:rsidR="005D7A66">
        <w:t>(5) square-root tran</w:t>
      </w:r>
      <w:r w:rsidR="00D64868">
        <w:t>s</w:t>
      </w:r>
      <w:r w:rsidR="005D7A66">
        <w:t>formed</w:t>
      </w:r>
      <w:r w:rsidR="007C20B9" w:rsidRPr="007C20B9">
        <w:rPr>
          <w:i/>
          <w:iCs/>
        </w:rPr>
        <w:t xml:space="preserve"> </w:t>
      </w:r>
      <w:r w:rsidR="007C20B9">
        <w:rPr>
          <w:i/>
          <w:iCs/>
          <w:lang w:val="el-GR"/>
        </w:rPr>
        <w:t>β</w:t>
      </w:r>
      <w:r w:rsidR="007C20B9">
        <w:t xml:space="preserve"> </w:t>
      </w:r>
      <w:r w:rsidR="005D7A66">
        <w:t xml:space="preserve">regressed </w:t>
      </w:r>
      <w:r w:rsidR="007C20B9">
        <w:t>against</w:t>
      </w:r>
      <w:r w:rsidR="004210A0">
        <w:t xml:space="preserve"> </w:t>
      </w:r>
      <w:r w:rsidR="00B60944">
        <w:t>nitrogen</w:t>
      </w:r>
      <w:r w:rsidR="004210A0">
        <w:t xml:space="preserve"> availability</w:t>
      </w:r>
      <w:r w:rsidR="005F1C6D">
        <w:t>,</w:t>
      </w:r>
      <w:r w:rsidR="004210A0">
        <w:t xml:space="preserve"> soil moisture</w:t>
      </w:r>
      <w:r w:rsidR="005F1C6D">
        <w:t xml:space="preserve">, </w:t>
      </w:r>
      <w:r w:rsidR="00493CAF">
        <w:t>N-fixation ability</w:t>
      </w:r>
      <w:r w:rsidR="005F1C6D">
        <w:t>, and photosynthetic pathway</w:t>
      </w:r>
      <w:r w:rsidR="005D7A66">
        <w:t>,</w:t>
      </w:r>
      <w:r w:rsidR="003051E3">
        <w:t xml:space="preserve"> </w:t>
      </w:r>
      <w:r w:rsidR="00FB63DD" w:rsidRPr="00B83D30">
        <w:rPr>
          <w:i/>
          <w:iCs/>
          <w:color w:val="000000" w:themeColor="text1"/>
        </w:rPr>
        <w:t>VPD</w:t>
      </w:r>
      <w:r w:rsidR="003051E3">
        <w:t>, and % clay content,</w:t>
      </w:r>
      <w:r w:rsidR="005D7A66">
        <w:t xml:space="preserve"> (6)</w:t>
      </w:r>
      <w:r w:rsidR="007C20B9">
        <w:t xml:space="preserve"> </w:t>
      </w:r>
      <w:r w:rsidR="00B60944">
        <w:t>nitrogen</w:t>
      </w:r>
      <w:r w:rsidR="007C20B9">
        <w:t xml:space="preserve"> availability </w:t>
      </w:r>
      <w:r w:rsidR="005D7A66">
        <w:t xml:space="preserve">regressed </w:t>
      </w:r>
      <w:r w:rsidR="007C20B9">
        <w:t>against</w:t>
      </w:r>
      <w:r w:rsidR="004210A0">
        <w:t xml:space="preserve"> soil moisture</w:t>
      </w:r>
      <w:r w:rsidR="00AB66F7">
        <w:t xml:space="preserve"> and percent clay content</w:t>
      </w:r>
      <w:r w:rsidR="00E55260">
        <w:t xml:space="preserve">, and (7) soil moisture regressed against </w:t>
      </w:r>
      <w:r w:rsidR="00FB63DD" w:rsidRPr="00B83D30">
        <w:rPr>
          <w:i/>
          <w:iCs/>
          <w:color w:val="000000" w:themeColor="text1"/>
        </w:rPr>
        <w:t>VPD</w:t>
      </w:r>
      <w:r w:rsidR="00FB63DD">
        <w:t xml:space="preserve"> </w:t>
      </w:r>
      <w:r w:rsidR="003051E3">
        <w:t xml:space="preserve">and % </w:t>
      </w:r>
      <w:r w:rsidR="00E55260">
        <w:t>clay content</w:t>
      </w:r>
      <w:r w:rsidR="003051E3">
        <w:t xml:space="preserve">. </w:t>
      </w:r>
      <w:r w:rsidR="006F6784">
        <w:t xml:space="preserve">All models included the relevant timescale selected in the individual linear </w:t>
      </w:r>
      <w:r w:rsidR="001012E4">
        <w:t xml:space="preserve">mixed-effect </w:t>
      </w:r>
      <w:r w:rsidR="006F6784">
        <w:t>models explained above</w:t>
      </w:r>
      <w:r w:rsidR="00275E62">
        <w:t xml:space="preserve"> and </w:t>
      </w:r>
      <w:r w:rsidR="0071254E">
        <w:t xml:space="preserve">included </w:t>
      </w:r>
      <w:r w:rsidR="004210A0">
        <w:t>species</w:t>
      </w:r>
      <w:r w:rsidR="00335DCA">
        <w:t xml:space="preserve"> </w:t>
      </w:r>
      <w:r w:rsidR="004210A0">
        <w:t>as a random intercept term</w:t>
      </w:r>
      <w:r w:rsidR="00275E62">
        <w:t>. Models</w:t>
      </w:r>
      <w:r w:rsidR="004210A0">
        <w:t xml:space="preserve"> were </w:t>
      </w:r>
      <w:r w:rsidR="00FA4A16">
        <w:t>built</w:t>
      </w:r>
      <w:r w:rsidR="004210A0">
        <w:t xml:space="preserve"> using the ‘</w:t>
      </w:r>
      <w:commentRangeStart w:id="59"/>
      <w:r w:rsidR="004210A0">
        <w:t>lme</w:t>
      </w:r>
      <w:commentRangeEnd w:id="59"/>
      <w:r w:rsidR="00223A9B">
        <w:rPr>
          <w:rStyle w:val="CommentReference"/>
          <w:rFonts w:eastAsiaTheme="minorHAnsi" w:cs="Times New Roman (Body CS)"/>
        </w:rPr>
        <w:commentReference w:id="59"/>
      </w:r>
      <w:r w:rsidR="004210A0">
        <w:t xml:space="preserve">’ function in the ‘nlme’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xml:space="preserve">, and </w:t>
      </w:r>
      <w:r w:rsidR="00275E62">
        <w:t xml:space="preserve">were </w:t>
      </w:r>
      <w:r w:rsidR="00136EA4">
        <w:t xml:space="preserve">loaded into the piecewise structural equation model using the ‘psem’ function in the ‘piecewiseSEM’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7C59E14" w14:textId="1DD476D6" w:rsidR="003077BE" w:rsidRPr="00E631D8" w:rsidRDefault="003051E3" w:rsidP="00275E62">
      <w:pPr>
        <w:autoSpaceDE w:val="0"/>
        <w:autoSpaceDN w:val="0"/>
        <w:adjustRightInd w:val="0"/>
        <w:spacing w:line="360" w:lineRule="auto"/>
        <w:ind w:firstLine="720"/>
      </w:pPr>
      <w:r>
        <w:t>Tests of directed separation indicated that the structural equation model was missing</w:t>
      </w:r>
      <w:r w:rsidR="00E631D8">
        <w:t xml:space="preserve"> t</w:t>
      </w:r>
      <w:r w:rsidR="00AA796B">
        <w:t>hree</w:t>
      </w:r>
      <w:r>
        <w:t xml:space="preserve"> correlation</w:t>
      </w:r>
      <w:r w:rsidR="00C3588E">
        <w:t>s</w:t>
      </w:r>
      <w:r w:rsidR="00E631D8">
        <w:t xml:space="preserve"> that contributed to poor overall model fit (Fisher’s </w:t>
      </w:r>
      <w:r w:rsidR="00E631D8">
        <w:rPr>
          <w:i/>
          <w:iCs/>
        </w:rPr>
        <w:t>C</w:t>
      </w:r>
      <w:r w:rsidR="00E631D8">
        <w:t>=</w:t>
      </w:r>
      <w:r w:rsidR="00530FF7">
        <w:t>182.022</w:t>
      </w:r>
      <w:r w:rsidR="00E631D8">
        <w:t xml:space="preserve">, </w:t>
      </w:r>
      <w:r w:rsidR="00E631D8">
        <w:rPr>
          <w:i/>
          <w:iCs/>
        </w:rPr>
        <w:t>p</w:t>
      </w:r>
      <w:r w:rsidR="00E631D8">
        <w:t>&lt;0.001; df=48; AIC=</w:t>
      </w:r>
      <w:r w:rsidR="00DA27B6">
        <w:t>274.022</w:t>
      </w:r>
      <w:r w:rsidR="00E631D8">
        <w:t>; BIC=</w:t>
      </w:r>
      <w:r w:rsidR="00DA27B6">
        <w:t>460.310</w:t>
      </w:r>
      <w:r w:rsidR="00E631D8">
        <w:t xml:space="preserve">): </w:t>
      </w:r>
      <w:r w:rsidR="00493CAF">
        <w:t>a correlation</w:t>
      </w:r>
      <w:r>
        <w:t xml:space="preserve"> between </w:t>
      </w:r>
      <w:r w:rsidR="00B60944">
        <w:t>nitrogen</w:t>
      </w:r>
      <w:r>
        <w:t xml:space="preserve"> availability and </w:t>
      </w:r>
      <w:r w:rsidR="00FB63DD" w:rsidRPr="00565BF9">
        <w:rPr>
          <w:i/>
          <w:iCs/>
          <w:color w:val="000000" w:themeColor="text1"/>
        </w:rPr>
        <w:t>VPD</w:t>
      </w:r>
      <w:r w:rsidR="00565BF9">
        <w:rPr>
          <w:vertAlign w:val="subscript"/>
        </w:rPr>
        <w:t>90</w:t>
      </w:r>
      <w:r w:rsidR="00FB63DD">
        <w:t xml:space="preserve"> </w:t>
      </w:r>
      <w:r>
        <w:t>(</w:t>
      </w:r>
      <w:r>
        <w:rPr>
          <w:i/>
          <w:iCs/>
        </w:rPr>
        <w:t>p</w:t>
      </w:r>
      <w:r>
        <w:t>&lt;0.0</w:t>
      </w:r>
      <w:r w:rsidR="00DA27B6">
        <w:t>01</w:t>
      </w:r>
      <w:r>
        <w:t>)</w:t>
      </w:r>
      <w:r w:rsidR="00AA796B">
        <w:t>,</w:t>
      </w:r>
      <w:r w:rsidR="00E631D8">
        <w:t xml:space="preserve"> </w:t>
      </w:r>
      <w:r w:rsidR="00493CAF">
        <w:t>a correlation</w:t>
      </w:r>
      <w:r w:rsidR="00837B4A">
        <w:t xml:space="preserve"> between </w:t>
      </w:r>
      <w:r w:rsidR="00837B4A">
        <w:rPr>
          <w:i/>
          <w:iCs/>
          <w:lang w:val="el-GR"/>
        </w:rPr>
        <w:t>β</w:t>
      </w:r>
      <w:r w:rsidR="00837B4A">
        <w:t xml:space="preserve"> and </w:t>
      </w:r>
      <w:r w:rsidR="00FB63DD" w:rsidRPr="00B83D30">
        <w:rPr>
          <w:i/>
          <w:iCs/>
          <w:color w:val="000000" w:themeColor="text1"/>
        </w:rPr>
        <w:t>VPD</w:t>
      </w:r>
      <w:r w:rsidR="00FB63DD">
        <w:t xml:space="preserve"> </w:t>
      </w:r>
      <w:r w:rsidR="00C3588E">
        <w:t>(</w:t>
      </w:r>
      <w:r w:rsidR="00C3588E">
        <w:rPr>
          <w:i/>
          <w:iCs/>
        </w:rPr>
        <w:t>p</w:t>
      </w:r>
      <w:r w:rsidR="00C3588E">
        <w:t>&lt;0.0</w:t>
      </w:r>
      <w:r w:rsidR="00DA27B6">
        <w:t>5</w:t>
      </w:r>
      <w:r w:rsidR="00C3588E">
        <w:t>)</w:t>
      </w:r>
      <w:r w:rsidR="00AA796B">
        <w:t xml:space="preserve">, and </w:t>
      </w:r>
      <w:r w:rsidR="00493CAF">
        <w:t xml:space="preserve">a correlation </w:t>
      </w:r>
      <w:r w:rsidR="00AA796B">
        <w:t xml:space="preserve">between soil moisture and </w:t>
      </w:r>
      <w:r w:rsidR="00AA796B">
        <w:rPr>
          <w:i/>
          <w:iCs/>
        </w:rPr>
        <w:t>N</w:t>
      </w:r>
      <w:r w:rsidR="00AA796B">
        <w:rPr>
          <w:vertAlign w:val="subscript"/>
        </w:rPr>
        <w:t>mass</w:t>
      </w:r>
      <w:r w:rsidR="00AA796B">
        <w:t xml:space="preserve"> (</w:t>
      </w:r>
      <w:r w:rsidR="00AA796B">
        <w:rPr>
          <w:i/>
          <w:iCs/>
        </w:rPr>
        <w:t>p</w:t>
      </w:r>
      <w:r w:rsidR="00AA796B">
        <w:t>&lt;0.0</w:t>
      </w:r>
      <w:r w:rsidR="00DA27B6">
        <w:t>5</w:t>
      </w:r>
      <w:r w:rsidR="00AA796B">
        <w:t>)</w:t>
      </w:r>
      <w:r w:rsidR="00E631D8">
        <w:t xml:space="preserve">. </w:t>
      </w:r>
      <w:r w:rsidR="00493CAF">
        <w:t>C</w:t>
      </w:r>
      <w:r w:rsidR="00275E62">
        <w:t xml:space="preserve">orrelations </w:t>
      </w:r>
      <w:r w:rsidR="00493CAF">
        <w:t>were</w:t>
      </w:r>
      <w:r w:rsidR="00275E62">
        <w:t xml:space="preserve"> included in the model as correlated errors, as we did not have hypotheses to explain the</w:t>
      </w:r>
      <w:r w:rsidR="00AA796B">
        <w:t>ir direct relationships</w:t>
      </w:r>
      <w:r w:rsidR="00DA27B6">
        <w:t>. Correlated errors</w:t>
      </w:r>
      <w:r w:rsidR="00AA796B">
        <w:t xml:space="preserve"> </w:t>
      </w:r>
      <w:r>
        <w:t>improved model fit (</w:t>
      </w:r>
      <w:r w:rsidR="00AB05EA">
        <w:t xml:space="preserve">Fisher’s </w:t>
      </w:r>
      <w:r w:rsidR="00AB05EA">
        <w:rPr>
          <w:i/>
          <w:iCs/>
        </w:rPr>
        <w:t>C</w:t>
      </w:r>
      <w:r w:rsidR="00AB05EA">
        <w:t>=</w:t>
      </w:r>
      <w:r w:rsidR="00DA27B6">
        <w:t>28.137</w:t>
      </w:r>
      <w:r w:rsidR="00AB05EA">
        <w:t xml:space="preserve">, </w:t>
      </w:r>
      <w:r w:rsidR="00AB05EA" w:rsidRPr="00710FF4">
        <w:rPr>
          <w:i/>
          <w:iCs/>
        </w:rPr>
        <w:t>p</w:t>
      </w:r>
      <w:r w:rsidR="00AB05EA">
        <w:t>=0.9</w:t>
      </w:r>
      <w:r w:rsidR="00DA27B6">
        <w:t>50</w:t>
      </w:r>
      <w:r w:rsidR="00AB05EA">
        <w:t>; df=42; AIC=</w:t>
      </w:r>
      <w:r w:rsidR="00DA27B6">
        <w:t>120.137</w:t>
      </w:r>
      <w:r w:rsidR="00AB05EA">
        <w:t>; BIC=</w:t>
      </w:r>
      <w:r w:rsidR="00DA27B6">
        <w:t>306.425</w:t>
      </w:r>
      <w:r>
        <w:t xml:space="preserve">) and </w:t>
      </w:r>
      <w:r w:rsidR="00493CAF">
        <w:t xml:space="preserve">allowed the model to </w:t>
      </w:r>
      <w:r>
        <w:t>satisf</w:t>
      </w:r>
      <w:r w:rsidR="00493CAF">
        <w:t>y</w:t>
      </w:r>
      <w:r>
        <w:t xml:space="preserve"> goodness-of-fit recommendation</w:t>
      </w:r>
      <w:r w:rsidR="00275E62">
        <w:t>s for piecewise structural equation models</w:t>
      </w:r>
      <w:r>
        <w:t xml:space="preserve"> </w:t>
      </w:r>
      <w:r>
        <w:fldChar w:fldCharType="begin" w:fldLock="1"/>
      </w:r>
      <w:r w:rsidR="00902535">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fldChar w:fldCharType="separate"/>
      </w:r>
      <w:r w:rsidRPr="003051E3">
        <w:rPr>
          <w:noProof/>
        </w:rPr>
        <w:t>(Lefcheck 2016)</w:t>
      </w:r>
      <w:r>
        <w:fldChar w:fldCharType="end"/>
      </w:r>
      <w:r>
        <w:t>.</w:t>
      </w:r>
      <w:r w:rsidR="003077BE">
        <w:rPr>
          <w:b/>
          <w:bCs/>
          <w:color w:val="000000" w:themeColor="text1"/>
        </w:rPr>
        <w:br w:type="page"/>
      </w:r>
    </w:p>
    <w:p w14:paraId="5F16A458" w14:textId="5D3A11B1"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7833322D" w:rsidR="00EB0F41" w:rsidRPr="001B5901" w:rsidRDefault="00CD59F2" w:rsidP="0025039E">
      <w:pPr>
        <w:autoSpaceDE w:val="0"/>
        <w:autoSpaceDN w:val="0"/>
        <w:adjustRightInd w:val="0"/>
        <w:spacing w:line="360" w:lineRule="auto"/>
        <w:rPr>
          <w:color w:val="000000" w:themeColor="text1"/>
        </w:rPr>
      </w:pPr>
      <w:r>
        <w:rPr>
          <w:i/>
          <w:iCs/>
          <w:color w:val="000000" w:themeColor="text1"/>
        </w:rPr>
        <w:t xml:space="preserve">Cost to acquire </w:t>
      </w:r>
      <w:r w:rsidR="00B42F33">
        <w:rPr>
          <w:i/>
          <w:iCs/>
          <w:color w:val="000000" w:themeColor="text1"/>
        </w:rPr>
        <w:t>nitrogen</w:t>
      </w:r>
      <w:r>
        <w:rPr>
          <w:i/>
          <w:iCs/>
          <w:color w:val="000000" w:themeColor="text1"/>
        </w:rPr>
        <w:t xml:space="preserve"> relative to</w:t>
      </w:r>
      <w:r w:rsidR="00710FF4">
        <w:rPr>
          <w:i/>
          <w:iCs/>
          <w:color w:val="000000" w:themeColor="text1"/>
        </w:rPr>
        <w:t xml:space="preserve">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17D844C0" w14:textId="2BEBB4EC" w:rsidR="00A8548A" w:rsidRDefault="00EA6746" w:rsidP="008D3A77">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r w:rsidR="006F6784">
        <w:rPr>
          <w:color w:val="000000" w:themeColor="text1"/>
        </w:rPr>
        <w:t>AICc</w:t>
      </w:r>
      <w:r w:rsidR="004E3BFA">
        <w:rPr>
          <w:color w:val="000000" w:themeColor="text1"/>
        </w:rPr>
        <w:t>=</w:t>
      </w:r>
      <w:r w:rsidR="00F84394">
        <w:rPr>
          <w:color w:val="000000"/>
        </w:rPr>
        <w:t>29</w:t>
      </w:r>
      <w:r w:rsidR="008179E5">
        <w:rPr>
          <w:color w:val="000000"/>
        </w:rPr>
        <w:t>58.6</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0248EE">
        <w:rPr>
          <w:color w:val="000000" w:themeColor="text1"/>
        </w:rPr>
        <w:t>I</w:t>
      </w:r>
      <w:r w:rsidR="004E1D06">
        <w:rPr>
          <w:color w:val="000000"/>
        </w:rPr>
        <w:t xml:space="preserve">ncreasing </w:t>
      </w:r>
      <w:r w:rsidR="00B60944">
        <w:t>nitrogen</w:t>
      </w:r>
      <w:r w:rsidR="004E1D06">
        <w:rPr>
          <w:color w:val="000000"/>
        </w:rPr>
        <w:t xml:space="preserve">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C32328">
        <w:rPr>
          <w:color w:val="000000" w:themeColor="text1"/>
        </w:rPr>
        <w:t>&lt;0.05</w:t>
      </w:r>
      <w:r w:rsidR="00F84394">
        <w:rPr>
          <w:color w:val="000000" w:themeColor="text1"/>
        </w:rPr>
        <w:t xml:space="preserve">; Table 2; Fig. </w:t>
      </w:r>
      <w:r w:rsidR="00CF301F">
        <w:rPr>
          <w:color w:val="000000" w:themeColor="text1"/>
        </w:rPr>
        <w:t>3</w:t>
      </w:r>
      <w:r w:rsidR="00F84394">
        <w:rPr>
          <w:color w:val="000000" w:themeColor="text1"/>
        </w:rPr>
        <w:t xml:space="preserve">a) </w:t>
      </w:r>
      <w:r w:rsidR="004E1D06">
        <w:rPr>
          <w:color w:val="000000" w:themeColor="text1"/>
        </w:rPr>
        <w:t>similarly between functional groups (</w:t>
      </w:r>
      <w:r w:rsidR="00B60944">
        <w:t>nitrogen</w:t>
      </w:r>
      <w:r w:rsidR="004E1D06">
        <w:rPr>
          <w:color w:val="000000" w:themeColor="text1"/>
        </w:rPr>
        <w:t xml:space="preserve">-by-functional group interaction: </w:t>
      </w:r>
      <w:r w:rsidR="004E1D06">
        <w:rPr>
          <w:i/>
          <w:iCs/>
          <w:color w:val="000000" w:themeColor="text1"/>
        </w:rPr>
        <w:t>p</w:t>
      </w:r>
      <w:r w:rsidR="00C32328">
        <w:rPr>
          <w:color w:val="000000" w:themeColor="text1"/>
        </w:rPr>
        <w:t>&gt;0.05</w:t>
      </w:r>
      <w:r w:rsidR="00F84394">
        <w:rPr>
          <w:color w:val="000000" w:themeColor="text1"/>
        </w:rPr>
        <w:t>; Table 2)</w:t>
      </w:r>
      <w:r w:rsidR="004E1D06">
        <w:rPr>
          <w:color w:val="000000" w:themeColor="text1"/>
        </w:rPr>
        <w:t xml:space="preserve">. </w:t>
      </w:r>
      <w:r w:rsidR="00F84394">
        <w:rPr>
          <w:color w:val="000000" w:themeColor="text1"/>
        </w:rPr>
        <w:t>An interaction between soil moisture and functional group</w:t>
      </w:r>
      <w:r w:rsidR="003077BE">
        <w:rPr>
          <w:color w:val="000000" w:themeColor="text1"/>
        </w:rPr>
        <w:t xml:space="preserve"> (</w:t>
      </w:r>
      <w:r w:rsidR="003077BE">
        <w:rPr>
          <w:i/>
          <w:iCs/>
          <w:color w:val="000000" w:themeColor="text1"/>
        </w:rPr>
        <w:t>p</w:t>
      </w:r>
      <w:r w:rsidR="00C32328">
        <w:rPr>
          <w:color w:val="000000" w:themeColor="text1"/>
        </w:rPr>
        <w:t>&lt;0.05</w:t>
      </w:r>
      <w:r w:rsidR="003077BE">
        <w:rPr>
          <w:color w:val="000000" w:themeColor="text1"/>
        </w:rPr>
        <w:t>; Table 2)</w:t>
      </w:r>
      <w:r w:rsidR="00F84394">
        <w:rPr>
          <w:color w:val="000000" w:themeColor="text1"/>
        </w:rPr>
        <w:t xml:space="preserve"> indicated that</w:t>
      </w:r>
      <w:r w:rsidR="007C61E7">
        <w:rPr>
          <w:color w:val="000000" w:themeColor="text1"/>
        </w:rPr>
        <w:t xml:space="preserve"> positive effect</w:t>
      </w:r>
      <w:r w:rsidR="001C063B">
        <w:rPr>
          <w:color w:val="000000" w:themeColor="text1"/>
        </w:rPr>
        <w:t>s</w:t>
      </w:r>
      <w:r w:rsidR="007C61E7">
        <w:rPr>
          <w:color w:val="000000" w:themeColor="text1"/>
        </w:rPr>
        <w:t xml:space="preserve"> of increasing soil moisture on </w:t>
      </w:r>
      <w:r w:rsidR="007C61E7">
        <w:rPr>
          <w:i/>
          <w:iCs/>
          <w:color w:val="000000" w:themeColor="text1"/>
          <w:lang w:val="el-GR"/>
        </w:rPr>
        <w:t>β</w:t>
      </w:r>
      <w:r w:rsidR="007C61E7">
        <w:rPr>
          <w:color w:val="000000" w:themeColor="text1"/>
        </w:rPr>
        <w:t xml:space="preserve"> w</w:t>
      </w:r>
      <w:r w:rsidR="001C063B">
        <w:rPr>
          <w:color w:val="000000" w:themeColor="text1"/>
        </w:rPr>
        <w:t>ere</w:t>
      </w:r>
      <w:r w:rsidR="007C61E7">
        <w:rPr>
          <w:color w:val="000000" w:themeColor="text1"/>
        </w:rPr>
        <w:t xml:space="preserve"> driven by </w:t>
      </w:r>
      <w:r w:rsidR="00A5688D">
        <w:rPr>
          <w:color w:val="000000" w:themeColor="text1"/>
        </w:rPr>
        <w:t>C</w:t>
      </w:r>
      <w:r w:rsidR="00A5688D">
        <w:rPr>
          <w:color w:val="000000" w:themeColor="text1"/>
          <w:vertAlign w:val="subscript"/>
        </w:rPr>
        <w:t>3</w:t>
      </w:r>
      <w:r w:rsidR="00A5688D">
        <w:rPr>
          <w:color w:val="000000" w:themeColor="text1"/>
        </w:rPr>
        <w:t xml:space="preserve"> non-fixers (Tukey test of the soil moisture-</w:t>
      </w:r>
      <w:r w:rsidR="00A5688D">
        <w:rPr>
          <w:i/>
          <w:iCs/>
          <w:color w:val="000000" w:themeColor="text1"/>
          <w:lang w:val="el-GR"/>
        </w:rPr>
        <w:t>β</w:t>
      </w:r>
      <w:r w:rsidR="00A5688D">
        <w:rPr>
          <w:color w:val="000000" w:themeColor="text1"/>
        </w:rPr>
        <w:t xml:space="preserve"> slope: </w:t>
      </w:r>
      <w:r w:rsidR="00A5688D">
        <w:rPr>
          <w:i/>
          <w:iCs/>
          <w:color w:val="000000" w:themeColor="text1"/>
        </w:rPr>
        <w:t>p</w:t>
      </w:r>
      <w:r w:rsidR="00A5688D">
        <w:rPr>
          <w:color w:val="000000" w:themeColor="text1"/>
        </w:rPr>
        <w:t>&lt;0.001; Fig. 3b)</w:t>
      </w:r>
      <w:r w:rsidR="001C063B">
        <w:rPr>
          <w:color w:val="000000" w:themeColor="text1"/>
        </w:rPr>
        <w:t xml:space="preserve">, as there was no effect of soil moisture </w:t>
      </w:r>
      <w:r w:rsidR="007C61E7">
        <w:rPr>
          <w:color w:val="000000" w:themeColor="text1"/>
        </w:rPr>
        <w:t xml:space="preserve">on </w:t>
      </w:r>
      <w:r w:rsidR="00CF301F">
        <w:rPr>
          <w:i/>
          <w:iCs/>
          <w:color w:val="000000" w:themeColor="text1"/>
          <w:lang w:val="el-GR"/>
        </w:rPr>
        <w:t>β</w:t>
      </w:r>
      <w:r w:rsidR="00CF301F">
        <w:rPr>
          <w:color w:val="000000" w:themeColor="text1"/>
        </w:rPr>
        <w:t xml:space="preserve"> in</w:t>
      </w:r>
      <w:r w:rsidR="00A5688D">
        <w:rPr>
          <w:color w:val="000000" w:themeColor="text1"/>
        </w:rPr>
        <w:t xml:space="preserve"> C</w:t>
      </w:r>
      <w:r w:rsidR="00A5688D">
        <w:rPr>
          <w:color w:val="000000" w:themeColor="text1"/>
          <w:vertAlign w:val="subscript"/>
        </w:rPr>
        <w:t>3</w:t>
      </w:r>
      <w:r w:rsidR="00A5688D">
        <w:rPr>
          <w:color w:val="000000" w:themeColor="text1"/>
        </w:rPr>
        <w:t xml:space="preserve"> N-fixers or</w:t>
      </w:r>
      <w:r w:rsidR="00CF301F">
        <w:rPr>
          <w:color w:val="000000" w:themeColor="text1"/>
        </w:rPr>
        <w:t xml:space="preserve"> C</w:t>
      </w:r>
      <w:r w:rsidR="00CF301F">
        <w:rPr>
          <w:color w:val="000000" w:themeColor="text1"/>
          <w:vertAlign w:val="subscript"/>
        </w:rPr>
        <w:t>4</w:t>
      </w:r>
      <w:r w:rsidR="00CF301F">
        <w:rPr>
          <w:color w:val="000000" w:themeColor="text1"/>
        </w:rPr>
        <w:t xml:space="preserve"> non-fixers (Tukey test of the soil moisture-</w:t>
      </w:r>
      <w:r w:rsidR="00CF301F">
        <w:rPr>
          <w:i/>
          <w:iCs/>
          <w:color w:val="000000" w:themeColor="text1"/>
          <w:lang w:val="el-GR"/>
        </w:rPr>
        <w:t>β</w:t>
      </w:r>
      <w:r w:rsidR="00CF301F">
        <w:rPr>
          <w:color w:val="000000" w:themeColor="text1"/>
        </w:rPr>
        <w:t xml:space="preserve"> slope: </w:t>
      </w:r>
      <w:r w:rsidR="00CF301F">
        <w:rPr>
          <w:i/>
          <w:iCs/>
          <w:color w:val="000000" w:themeColor="text1"/>
        </w:rPr>
        <w:t>p</w:t>
      </w:r>
      <w:r w:rsidR="00493CAF">
        <w:rPr>
          <w:color w:val="000000" w:themeColor="text1"/>
        </w:rPr>
        <w:t>&gt;</w:t>
      </w:r>
      <w:r w:rsidR="00CF301F">
        <w:rPr>
          <w:color w:val="000000" w:themeColor="text1"/>
        </w:rPr>
        <w:t>0.05</w:t>
      </w:r>
      <w:r w:rsidR="007C61E7">
        <w:rPr>
          <w:color w:val="000000" w:themeColor="text1"/>
        </w:rPr>
        <w:t xml:space="preserve"> in both </w:t>
      </w:r>
      <w:r w:rsidR="00565BF9">
        <w:rPr>
          <w:color w:val="000000" w:themeColor="text1"/>
        </w:rPr>
        <w:t>functional groups</w:t>
      </w:r>
      <w:r w:rsidR="00CF301F">
        <w:rPr>
          <w:color w:val="000000" w:themeColor="text1"/>
        </w:rPr>
        <w:t>; Fig. 3b)</w:t>
      </w:r>
      <w:r w:rsidR="007C61E7">
        <w:rPr>
          <w:color w:val="000000" w:themeColor="text1"/>
        </w:rPr>
        <w:t xml:space="preserve">. </w:t>
      </w:r>
      <w:r w:rsidR="00AA796B">
        <w:rPr>
          <w:color w:val="000000" w:themeColor="text1"/>
        </w:rPr>
        <w:t>A</w:t>
      </w:r>
      <w:r w:rsidR="00F84394">
        <w:rPr>
          <w:color w:val="000000" w:themeColor="text1"/>
        </w:rPr>
        <w:t xml:space="preserve"> functional group effect (</w:t>
      </w:r>
      <w:r w:rsidR="00F84394">
        <w:rPr>
          <w:i/>
          <w:iCs/>
          <w:color w:val="000000" w:themeColor="text1"/>
        </w:rPr>
        <w:t>p</w:t>
      </w:r>
      <w:r w:rsidR="00F84394">
        <w:rPr>
          <w:color w:val="000000" w:themeColor="text1"/>
        </w:rPr>
        <w:t xml:space="preserve">&lt;0.001; Table 2) </w:t>
      </w:r>
      <w:r w:rsidR="006253B2">
        <w:rPr>
          <w:color w:val="000000" w:themeColor="text1"/>
        </w:rPr>
        <w:t>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3077BE">
        <w:rPr>
          <w:color w:val="000000" w:themeColor="text1"/>
        </w:rPr>
        <w:t>reduced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p>
    <w:p w14:paraId="2109BFC9" w14:textId="11D0F1C8" w:rsidR="00EA6746" w:rsidRDefault="00EA6746" w:rsidP="008D3A77">
      <w:pPr>
        <w:spacing w:line="360" w:lineRule="auto"/>
        <w:rPr>
          <w:color w:val="000000" w:themeColor="text1"/>
        </w:rPr>
      </w:pPr>
      <w:r>
        <w:rPr>
          <w:color w:val="000000" w:themeColor="text1"/>
        </w:rPr>
        <w:br w:type="page"/>
      </w:r>
    </w:p>
    <w:p w14:paraId="677E01F5" w14:textId="151269ED"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w:t>
      </w:r>
      <w:r w:rsidR="00B60944">
        <w:t>nitrogen</w:t>
      </w:r>
      <w:r>
        <w:rPr>
          <w:color w:val="000000" w:themeColor="text1"/>
        </w:rPr>
        <w:t xml:space="preserve">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3077BE"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3077BE" w:rsidRPr="003F18D0" w:rsidRDefault="003077BE" w:rsidP="003077BE">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3077BE" w:rsidRPr="006253B2" w:rsidRDefault="003077BE" w:rsidP="003077BE">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33D94DF4" w:rsidR="003077BE" w:rsidRPr="003077BE" w:rsidRDefault="003077BE" w:rsidP="003077BE">
            <w:pPr>
              <w:spacing w:line="276" w:lineRule="auto"/>
              <w:jc w:val="right"/>
              <w:rPr>
                <w:color w:val="000000"/>
              </w:rPr>
            </w:pPr>
            <w:r w:rsidRPr="003077BE">
              <w:rPr>
                <w:color w:val="000000"/>
              </w:rPr>
              <w:t>1.96</w:t>
            </w:r>
            <w:r w:rsidR="008D4C3E">
              <w:rPr>
                <w:color w:val="000000"/>
              </w:rPr>
              <w:t>*10</w:t>
            </w:r>
            <w:r w:rsidRPr="008D4C3E">
              <w:rPr>
                <w:color w:val="000000"/>
                <w:vertAlign w:val="superscript"/>
              </w:rPr>
              <w:t>1</w:t>
            </w:r>
          </w:p>
        </w:tc>
        <w:tc>
          <w:tcPr>
            <w:tcW w:w="1122" w:type="dxa"/>
            <w:tcBorders>
              <w:top w:val="single" w:sz="4" w:space="0" w:color="auto"/>
              <w:left w:val="nil"/>
              <w:bottom w:val="nil"/>
              <w:right w:val="nil"/>
            </w:tcBorders>
            <w:shd w:val="clear" w:color="auto" w:fill="auto"/>
            <w:noWrap/>
            <w:vAlign w:val="bottom"/>
            <w:hideMark/>
          </w:tcPr>
          <w:p w14:paraId="66FEA868" w14:textId="2860D96E" w:rsidR="003077BE" w:rsidRPr="003077BE" w:rsidRDefault="003077BE" w:rsidP="003077BE">
            <w:pPr>
              <w:spacing w:line="276" w:lineRule="auto"/>
              <w:jc w:val="right"/>
              <w:rPr>
                <w:color w:val="000000"/>
              </w:rPr>
            </w:pPr>
            <w:r w:rsidRPr="003077BE">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6566E90E" w:rsidR="003077BE" w:rsidRPr="003077BE" w:rsidRDefault="003077BE" w:rsidP="003077BE">
            <w:pPr>
              <w:spacing w:line="276" w:lineRule="auto"/>
              <w:jc w:val="right"/>
              <w:rPr>
                <w:color w:val="000000"/>
              </w:rPr>
            </w:pPr>
            <w:r w:rsidRPr="003077BE">
              <w:rPr>
                <w:color w:val="000000"/>
              </w:rPr>
              <w:t>-</w:t>
            </w:r>
          </w:p>
        </w:tc>
      </w:tr>
      <w:tr w:rsidR="003077BE"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3077BE" w:rsidRPr="003F18D0" w:rsidRDefault="003077BE" w:rsidP="003077BE">
            <w:pPr>
              <w:spacing w:line="276" w:lineRule="auto"/>
              <w:rPr>
                <w:color w:val="000000"/>
              </w:rPr>
            </w:pPr>
            <w:r w:rsidRPr="00C93F1B">
              <w:rPr>
                <w:color w:val="000000"/>
              </w:rPr>
              <w:t>Soil moisture</w:t>
            </w:r>
            <w:r>
              <w:rPr>
                <w:color w:val="000000"/>
              </w:rPr>
              <w:t xml:space="preserve"> (</w:t>
            </w:r>
            <w:r w:rsidRPr="006028A3">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4F30A411" w:rsidR="003077BE" w:rsidRPr="003077BE" w:rsidRDefault="003077BE" w:rsidP="003077BE">
            <w:pPr>
              <w:spacing w:line="276" w:lineRule="auto"/>
              <w:jc w:val="right"/>
              <w:rPr>
                <w:color w:val="000000"/>
              </w:rPr>
            </w:pPr>
            <w:r w:rsidRPr="003077BE">
              <w:rPr>
                <w:color w:val="000000"/>
              </w:rPr>
              <w:t>5.</w:t>
            </w:r>
            <w:r w:rsidR="007C61E7">
              <w:rPr>
                <w:color w:val="000000"/>
              </w:rPr>
              <w:t>61</w:t>
            </w:r>
            <w:r w:rsidR="008D4C3E">
              <w:rPr>
                <w:color w:val="000000"/>
              </w:rPr>
              <w:t>*10</w:t>
            </w:r>
            <w:r w:rsidRPr="008D4C3E">
              <w:rPr>
                <w:color w:val="000000"/>
                <w:vertAlign w:val="superscript"/>
              </w:rPr>
              <w:t>0</w:t>
            </w:r>
          </w:p>
        </w:tc>
        <w:tc>
          <w:tcPr>
            <w:tcW w:w="1122" w:type="dxa"/>
            <w:tcBorders>
              <w:top w:val="nil"/>
              <w:left w:val="nil"/>
              <w:bottom w:val="nil"/>
              <w:right w:val="nil"/>
            </w:tcBorders>
            <w:shd w:val="clear" w:color="auto" w:fill="auto"/>
            <w:noWrap/>
            <w:vAlign w:val="bottom"/>
            <w:hideMark/>
          </w:tcPr>
          <w:p w14:paraId="6E9B96D3" w14:textId="2C1AC435" w:rsidR="003077BE" w:rsidRPr="003077BE" w:rsidRDefault="003077BE" w:rsidP="003077BE">
            <w:pPr>
              <w:spacing w:line="276" w:lineRule="auto"/>
              <w:jc w:val="right"/>
              <w:rPr>
                <w:color w:val="000000"/>
              </w:rPr>
            </w:pPr>
            <w:r w:rsidRPr="003077BE">
              <w:rPr>
                <w:color w:val="000000"/>
              </w:rPr>
              <w:t>7.</w:t>
            </w:r>
            <w:r w:rsidR="007C61E7">
              <w:rPr>
                <w:color w:val="000000"/>
              </w:rPr>
              <w:t>204</w:t>
            </w:r>
          </w:p>
        </w:tc>
        <w:tc>
          <w:tcPr>
            <w:tcW w:w="1083" w:type="dxa"/>
            <w:tcBorders>
              <w:top w:val="nil"/>
              <w:left w:val="nil"/>
              <w:bottom w:val="nil"/>
              <w:right w:val="nil"/>
            </w:tcBorders>
            <w:shd w:val="clear" w:color="auto" w:fill="auto"/>
            <w:noWrap/>
            <w:vAlign w:val="bottom"/>
            <w:hideMark/>
          </w:tcPr>
          <w:p w14:paraId="61F61403" w14:textId="09EB50AB" w:rsidR="003077BE" w:rsidRPr="003077BE" w:rsidRDefault="003077BE" w:rsidP="003077BE">
            <w:pPr>
              <w:spacing w:line="276" w:lineRule="auto"/>
              <w:jc w:val="right"/>
              <w:rPr>
                <w:b/>
                <w:bCs/>
                <w:color w:val="000000"/>
              </w:rPr>
            </w:pPr>
            <w:r w:rsidRPr="003077BE">
              <w:rPr>
                <w:b/>
                <w:bCs/>
                <w:color w:val="000000"/>
              </w:rPr>
              <w:t>0.00</w:t>
            </w:r>
            <w:r w:rsidR="007C61E7">
              <w:rPr>
                <w:b/>
                <w:bCs/>
                <w:color w:val="000000"/>
              </w:rPr>
              <w:t>7</w:t>
            </w:r>
          </w:p>
        </w:tc>
      </w:tr>
      <w:tr w:rsidR="003077BE"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4BBA4D3D" w:rsidR="003077BE" w:rsidRPr="003F18D0" w:rsidRDefault="003077BE" w:rsidP="003077BE">
            <w:pPr>
              <w:spacing w:line="276" w:lineRule="auto"/>
              <w:rPr>
                <w:color w:val="000000"/>
              </w:rPr>
            </w:pPr>
            <w:r w:rsidRPr="003F18D0">
              <w:rPr>
                <w:color w:val="000000"/>
              </w:rPr>
              <w:t xml:space="preserve">N </w:t>
            </w:r>
            <w:r w:rsidR="00F13426">
              <w:rPr>
                <w:color w:val="000000"/>
              </w:rPr>
              <w:t xml:space="preserve">availability </w:t>
            </w:r>
            <w:r w:rsidRPr="003F18D0">
              <w:rPr>
                <w:color w:val="000000"/>
              </w:rPr>
              <w:t>(N)</w:t>
            </w:r>
          </w:p>
        </w:tc>
        <w:tc>
          <w:tcPr>
            <w:tcW w:w="476" w:type="dxa"/>
            <w:tcBorders>
              <w:top w:val="nil"/>
              <w:left w:val="nil"/>
              <w:bottom w:val="nil"/>
              <w:right w:val="nil"/>
            </w:tcBorders>
            <w:shd w:val="clear" w:color="auto" w:fill="auto"/>
            <w:noWrap/>
            <w:vAlign w:val="bottom"/>
            <w:hideMark/>
          </w:tcPr>
          <w:p w14:paraId="7C2155D7" w14:textId="35316709"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5991B8DB" w:rsidR="003077BE" w:rsidRPr="003077BE" w:rsidRDefault="003077BE" w:rsidP="003077BE">
            <w:pPr>
              <w:spacing w:line="276" w:lineRule="auto"/>
              <w:jc w:val="right"/>
              <w:rPr>
                <w:color w:val="000000"/>
              </w:rPr>
            </w:pPr>
            <w:r w:rsidRPr="003077BE">
              <w:rPr>
                <w:color w:val="000000"/>
              </w:rPr>
              <w:t>-3.1</w:t>
            </w:r>
            <w:r w:rsidR="007C61E7">
              <w:rPr>
                <w:color w:val="000000"/>
              </w:rPr>
              <w:t>4</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C0601B" w14:textId="6BAA7F2D" w:rsidR="003077BE" w:rsidRPr="003077BE" w:rsidRDefault="003077BE" w:rsidP="003077BE">
            <w:pPr>
              <w:spacing w:line="276" w:lineRule="auto"/>
              <w:jc w:val="right"/>
              <w:rPr>
                <w:color w:val="000000"/>
              </w:rPr>
            </w:pPr>
            <w:r w:rsidRPr="003077BE">
              <w:rPr>
                <w:color w:val="000000"/>
              </w:rPr>
              <w:t>9.</w:t>
            </w:r>
            <w:r w:rsidR="007C61E7">
              <w:rPr>
                <w:color w:val="000000"/>
              </w:rPr>
              <w:t>352</w:t>
            </w:r>
          </w:p>
        </w:tc>
        <w:tc>
          <w:tcPr>
            <w:tcW w:w="1083" w:type="dxa"/>
            <w:tcBorders>
              <w:top w:val="nil"/>
              <w:left w:val="nil"/>
              <w:bottom w:val="nil"/>
              <w:right w:val="nil"/>
            </w:tcBorders>
            <w:shd w:val="clear" w:color="auto" w:fill="auto"/>
            <w:noWrap/>
            <w:vAlign w:val="bottom"/>
            <w:hideMark/>
          </w:tcPr>
          <w:p w14:paraId="3133C413" w14:textId="36EE4978" w:rsidR="003077BE" w:rsidRPr="003077BE" w:rsidRDefault="003077BE" w:rsidP="003077BE">
            <w:pPr>
              <w:spacing w:line="276" w:lineRule="auto"/>
              <w:jc w:val="right"/>
              <w:rPr>
                <w:b/>
                <w:bCs/>
                <w:color w:val="000000"/>
              </w:rPr>
            </w:pPr>
            <w:r w:rsidRPr="003077BE">
              <w:rPr>
                <w:b/>
                <w:bCs/>
                <w:color w:val="000000"/>
              </w:rPr>
              <w:t>0.002</w:t>
            </w:r>
          </w:p>
        </w:tc>
      </w:tr>
      <w:tr w:rsidR="003077BE"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3077BE" w:rsidRPr="003F18D0" w:rsidRDefault="003077BE" w:rsidP="003077BE">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0B923585"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7BE05AA5" w14:textId="130384A7" w:rsidR="003077BE" w:rsidRPr="003077BE" w:rsidRDefault="003077BE" w:rsidP="003077BE">
            <w:pPr>
              <w:spacing w:line="276" w:lineRule="auto"/>
              <w:jc w:val="right"/>
              <w:rPr>
                <w:color w:val="000000"/>
              </w:rPr>
            </w:pPr>
            <w:r w:rsidRPr="003077BE">
              <w:rPr>
                <w:color w:val="000000"/>
              </w:rPr>
              <w:t>8</w:t>
            </w:r>
            <w:r w:rsidR="007C61E7">
              <w:rPr>
                <w:color w:val="000000"/>
              </w:rPr>
              <w:t>5.910</w:t>
            </w:r>
          </w:p>
        </w:tc>
        <w:tc>
          <w:tcPr>
            <w:tcW w:w="1083" w:type="dxa"/>
            <w:tcBorders>
              <w:top w:val="nil"/>
              <w:left w:val="nil"/>
              <w:bottom w:val="nil"/>
              <w:right w:val="nil"/>
            </w:tcBorders>
            <w:shd w:val="clear" w:color="auto" w:fill="auto"/>
            <w:noWrap/>
            <w:vAlign w:val="bottom"/>
            <w:hideMark/>
          </w:tcPr>
          <w:p w14:paraId="69027236" w14:textId="5A558C67" w:rsidR="003077BE" w:rsidRPr="003077BE" w:rsidRDefault="003077BE" w:rsidP="003077BE">
            <w:pPr>
              <w:spacing w:line="276" w:lineRule="auto"/>
              <w:jc w:val="right"/>
              <w:rPr>
                <w:b/>
                <w:bCs/>
                <w:color w:val="000000"/>
              </w:rPr>
            </w:pPr>
            <w:r w:rsidRPr="003077BE">
              <w:rPr>
                <w:b/>
                <w:bCs/>
                <w:color w:val="000000"/>
              </w:rPr>
              <w:t>&lt;0.001</w:t>
            </w:r>
          </w:p>
        </w:tc>
      </w:tr>
      <w:tr w:rsidR="003077BE"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3077BE" w:rsidRPr="003F18D0" w:rsidRDefault="003077BE" w:rsidP="003077BE">
            <w:pPr>
              <w:spacing w:line="276" w:lineRule="auto"/>
              <w:rPr>
                <w:color w:val="000000"/>
              </w:rPr>
            </w:pPr>
            <w:r w:rsidRPr="003F18D0">
              <w:rPr>
                <w:color w:val="000000"/>
              </w:rPr>
              <w:t>SM</w:t>
            </w:r>
            <w:r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41DA76D2" w:rsidR="003077BE" w:rsidRPr="003077BE" w:rsidRDefault="003077BE" w:rsidP="003077BE">
            <w:pPr>
              <w:spacing w:line="276" w:lineRule="auto"/>
              <w:jc w:val="right"/>
              <w:rPr>
                <w:color w:val="000000"/>
              </w:rPr>
            </w:pPr>
            <w:r w:rsidRPr="003077BE">
              <w:rPr>
                <w:color w:val="000000"/>
              </w:rPr>
              <w:t>7.</w:t>
            </w:r>
            <w:r w:rsidR="007C61E7">
              <w:rPr>
                <w:color w:val="000000"/>
              </w:rPr>
              <w:t>28</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866AAF" w14:textId="32DC0588" w:rsidR="003077BE" w:rsidRPr="003077BE" w:rsidRDefault="003077BE" w:rsidP="003077BE">
            <w:pPr>
              <w:spacing w:line="276" w:lineRule="auto"/>
              <w:jc w:val="right"/>
              <w:rPr>
                <w:color w:val="000000"/>
              </w:rPr>
            </w:pPr>
            <w:r w:rsidRPr="003077BE">
              <w:rPr>
                <w:color w:val="000000"/>
              </w:rPr>
              <w:t>0.</w:t>
            </w:r>
            <w:r w:rsidR="007C61E7">
              <w:rPr>
                <w:color w:val="000000"/>
              </w:rPr>
              <w:t>869</w:t>
            </w:r>
          </w:p>
        </w:tc>
        <w:tc>
          <w:tcPr>
            <w:tcW w:w="1083" w:type="dxa"/>
            <w:tcBorders>
              <w:top w:val="nil"/>
              <w:left w:val="nil"/>
              <w:bottom w:val="nil"/>
              <w:right w:val="nil"/>
            </w:tcBorders>
            <w:shd w:val="clear" w:color="auto" w:fill="auto"/>
            <w:noWrap/>
            <w:vAlign w:val="bottom"/>
            <w:hideMark/>
          </w:tcPr>
          <w:p w14:paraId="01B77473" w14:textId="567C583B" w:rsidR="003077BE" w:rsidRPr="003077BE" w:rsidRDefault="003077BE" w:rsidP="003077BE">
            <w:pPr>
              <w:spacing w:line="276" w:lineRule="auto"/>
              <w:jc w:val="right"/>
              <w:rPr>
                <w:b/>
                <w:bCs/>
                <w:color w:val="000000"/>
              </w:rPr>
            </w:pPr>
            <w:r w:rsidRPr="003077BE">
              <w:rPr>
                <w:color w:val="000000"/>
              </w:rPr>
              <w:t>0.3</w:t>
            </w:r>
            <w:r w:rsidR="007C61E7">
              <w:rPr>
                <w:color w:val="000000"/>
              </w:rPr>
              <w:t>51</w:t>
            </w:r>
          </w:p>
        </w:tc>
      </w:tr>
      <w:tr w:rsidR="003077BE"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295A3451"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0CC51DBE" w14:textId="13B1AD03" w:rsidR="003077BE" w:rsidRPr="003077BE" w:rsidRDefault="007C61E7" w:rsidP="003077BE">
            <w:pPr>
              <w:spacing w:line="276" w:lineRule="auto"/>
              <w:jc w:val="right"/>
              <w:rPr>
                <w:color w:val="000000"/>
              </w:rPr>
            </w:pPr>
            <w:r>
              <w:rPr>
                <w:color w:val="000000"/>
              </w:rPr>
              <w:t>13.317</w:t>
            </w:r>
          </w:p>
        </w:tc>
        <w:tc>
          <w:tcPr>
            <w:tcW w:w="1083" w:type="dxa"/>
            <w:tcBorders>
              <w:top w:val="nil"/>
              <w:left w:val="nil"/>
              <w:bottom w:val="nil"/>
              <w:right w:val="nil"/>
            </w:tcBorders>
            <w:shd w:val="clear" w:color="auto" w:fill="auto"/>
            <w:noWrap/>
            <w:vAlign w:val="bottom"/>
            <w:hideMark/>
          </w:tcPr>
          <w:p w14:paraId="0112A9E4" w14:textId="1473C5EF" w:rsidR="003077BE" w:rsidRPr="003077BE" w:rsidRDefault="003077BE" w:rsidP="003077BE">
            <w:pPr>
              <w:spacing w:line="276" w:lineRule="auto"/>
              <w:jc w:val="right"/>
              <w:rPr>
                <w:b/>
                <w:bCs/>
                <w:i/>
                <w:iCs/>
                <w:color w:val="000000"/>
              </w:rPr>
            </w:pPr>
            <w:r w:rsidRPr="003077BE">
              <w:rPr>
                <w:b/>
                <w:bCs/>
                <w:color w:val="000000"/>
              </w:rPr>
              <w:t>0.001</w:t>
            </w:r>
          </w:p>
        </w:tc>
      </w:tr>
      <w:tr w:rsidR="003077BE"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3077BE" w:rsidRPr="003F18D0" w:rsidRDefault="003077BE" w:rsidP="003077BE">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32870492"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right w:val="nil"/>
            </w:tcBorders>
            <w:shd w:val="clear" w:color="auto" w:fill="auto"/>
            <w:noWrap/>
            <w:vAlign w:val="bottom"/>
            <w:hideMark/>
          </w:tcPr>
          <w:p w14:paraId="0822C348" w14:textId="731A3862" w:rsidR="003077BE" w:rsidRPr="003077BE" w:rsidRDefault="007C61E7" w:rsidP="003077BE">
            <w:pPr>
              <w:spacing w:line="276" w:lineRule="auto"/>
              <w:jc w:val="right"/>
              <w:rPr>
                <w:color w:val="000000"/>
              </w:rPr>
            </w:pPr>
            <w:r>
              <w:rPr>
                <w:color w:val="000000"/>
              </w:rPr>
              <w:t>1.943</w:t>
            </w:r>
          </w:p>
        </w:tc>
        <w:tc>
          <w:tcPr>
            <w:tcW w:w="1083" w:type="dxa"/>
            <w:tcBorders>
              <w:top w:val="nil"/>
              <w:left w:val="nil"/>
              <w:right w:val="nil"/>
            </w:tcBorders>
            <w:shd w:val="clear" w:color="auto" w:fill="auto"/>
            <w:noWrap/>
            <w:vAlign w:val="bottom"/>
            <w:hideMark/>
          </w:tcPr>
          <w:p w14:paraId="38AA58D4" w14:textId="6F91A7A3" w:rsidR="003077BE" w:rsidRPr="003077BE" w:rsidRDefault="003077BE" w:rsidP="003077BE">
            <w:pPr>
              <w:spacing w:line="276" w:lineRule="auto"/>
              <w:jc w:val="right"/>
              <w:rPr>
                <w:b/>
                <w:bCs/>
                <w:i/>
                <w:iCs/>
                <w:color w:val="000000"/>
              </w:rPr>
            </w:pPr>
            <w:r w:rsidRPr="003077BE">
              <w:rPr>
                <w:color w:val="000000"/>
              </w:rPr>
              <w:t>0.</w:t>
            </w:r>
            <w:r w:rsidR="007C61E7">
              <w:rPr>
                <w:color w:val="000000"/>
              </w:rPr>
              <w:t>379</w:t>
            </w:r>
          </w:p>
        </w:tc>
      </w:tr>
      <w:tr w:rsidR="003077BE"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5F4ED35C"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293118C4" w:rsidR="003077BE" w:rsidRPr="003077BE" w:rsidRDefault="007C61E7" w:rsidP="003077BE">
            <w:pPr>
              <w:spacing w:line="276" w:lineRule="auto"/>
              <w:jc w:val="right"/>
              <w:rPr>
                <w:color w:val="000000"/>
              </w:rPr>
            </w:pPr>
            <w:r>
              <w:rPr>
                <w:color w:val="000000"/>
              </w:rPr>
              <w:t>0.957</w:t>
            </w:r>
          </w:p>
        </w:tc>
        <w:tc>
          <w:tcPr>
            <w:tcW w:w="1083" w:type="dxa"/>
            <w:tcBorders>
              <w:top w:val="nil"/>
              <w:left w:val="nil"/>
              <w:bottom w:val="single" w:sz="4" w:space="0" w:color="auto"/>
              <w:right w:val="nil"/>
            </w:tcBorders>
            <w:shd w:val="clear" w:color="auto" w:fill="auto"/>
            <w:noWrap/>
            <w:vAlign w:val="bottom"/>
            <w:hideMark/>
          </w:tcPr>
          <w:p w14:paraId="1CABBD5E" w14:textId="7767A361" w:rsidR="003077BE" w:rsidRPr="003077BE" w:rsidRDefault="003077BE" w:rsidP="003077BE">
            <w:pPr>
              <w:spacing w:line="276" w:lineRule="auto"/>
              <w:jc w:val="right"/>
              <w:rPr>
                <w:color w:val="000000"/>
              </w:rPr>
            </w:pPr>
            <w:r w:rsidRPr="003077BE">
              <w:rPr>
                <w:color w:val="000000"/>
              </w:rPr>
              <w:t>0.6</w:t>
            </w:r>
            <w:r w:rsidR="007C61E7">
              <w:rPr>
                <w:color w:val="000000"/>
              </w:rPr>
              <w:t>20</w:t>
            </w:r>
          </w:p>
        </w:tc>
      </w:tr>
    </w:tbl>
    <w:p w14:paraId="63D944B8" w14:textId="77777777" w:rsidR="006253B2" w:rsidRPr="006253B2" w:rsidRDefault="006253B2" w:rsidP="0025039E">
      <w:pPr>
        <w:spacing w:line="360" w:lineRule="auto"/>
        <w:rPr>
          <w:color w:val="000000" w:themeColor="text1"/>
        </w:rPr>
      </w:pPr>
    </w:p>
    <w:p w14:paraId="524417AB" w14:textId="7D09CB38"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00B240AE">
        <w:rPr>
          <w:i/>
          <w:iCs/>
        </w:rPr>
        <w:t>p</w:t>
      </w:r>
      <w:r>
        <w:t>-values less than 0.05 are in bold.</w:t>
      </w:r>
      <w:r w:rsidR="007C062A">
        <w:t xml:space="preserve"> </w:t>
      </w:r>
      <w:r w:rsidR="006D26A6">
        <w:t xml:space="preserve">Model coefficients are expressed on the </w:t>
      </w:r>
      <w:r w:rsidR="00A5688D">
        <w:t>square</w:t>
      </w:r>
      <w:r w:rsidR="00710FF4">
        <w:t xml:space="preserve"> </w:t>
      </w:r>
      <w:r w:rsidR="00A5688D">
        <w:t>root</w:t>
      </w:r>
      <w:r w:rsidR="006D26A6">
        <w:t xml:space="preserve">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0C40B2" w14:textId="151E5AB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 xml:space="preserve">igure </w:t>
      </w:r>
      <w:r w:rsidR="00CF301F">
        <w:rPr>
          <w:b/>
          <w:bCs/>
          <w:color w:val="000000" w:themeColor="text1"/>
        </w:rPr>
        <w:t>3</w:t>
      </w:r>
    </w:p>
    <w:p w14:paraId="0D92DDAC" w14:textId="7FF4F5A9" w:rsidR="00E52152" w:rsidRDefault="00E52152" w:rsidP="0025039E">
      <w:pPr>
        <w:spacing w:line="360" w:lineRule="auto"/>
        <w:rPr>
          <w:b/>
          <w:bCs/>
          <w:color w:val="000000" w:themeColor="text1"/>
        </w:rPr>
      </w:pPr>
      <w:r>
        <w:rPr>
          <w:b/>
          <w:bCs/>
          <w:noProof/>
          <w:color w:val="000000" w:themeColor="text1"/>
        </w:rPr>
        <w:drawing>
          <wp:inline distT="0" distB="0" distL="0" distR="0" wp14:anchorId="73815545" wp14:editId="5781EAF8">
            <wp:extent cx="5943600" cy="2228850"/>
            <wp:effectExtent l="0" t="0" r="0" b="6350"/>
            <wp:docPr id="71345469" name="Picture 5" descr="A graph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5469" name="Picture 5" descr="A graph of soil moisture&#10;&#10;Description automatically generated"/>
                    <pic:cNvPicPr/>
                  </pic:nvPicPr>
                  <pic:blipFill>
                    <a:blip r:embed="rId15"/>
                    <a:stretch>
                      <a:fillRect/>
                    </a:stretch>
                  </pic:blipFill>
                  <pic:spPr>
                    <a:xfrm>
                      <a:off x="0" y="0"/>
                      <a:ext cx="5943600" cy="2228850"/>
                    </a:xfrm>
                    <a:prstGeom prst="rect">
                      <a:avLst/>
                    </a:prstGeom>
                  </pic:spPr>
                </pic:pic>
              </a:graphicData>
            </a:graphic>
          </wp:inline>
        </w:drawing>
      </w:r>
    </w:p>
    <w:p w14:paraId="5DD00672" w14:textId="7C19673C" w:rsidR="00674E71" w:rsidRPr="00674E71" w:rsidRDefault="00EA6746" w:rsidP="0025039E">
      <w:pPr>
        <w:spacing w:line="360" w:lineRule="auto"/>
        <w:rPr>
          <w:color w:val="000000" w:themeColor="text1"/>
        </w:rPr>
      </w:pPr>
      <w:commentRangeStart w:id="60"/>
      <w:r>
        <w:rPr>
          <w:b/>
          <w:bCs/>
          <w:color w:val="000000" w:themeColor="text1"/>
        </w:rPr>
        <w:t>Fig</w:t>
      </w:r>
      <w:r w:rsidR="00E52152">
        <w:rPr>
          <w:b/>
          <w:bCs/>
          <w:color w:val="000000" w:themeColor="text1"/>
        </w:rPr>
        <w:t>ure</w:t>
      </w:r>
      <w:r>
        <w:rPr>
          <w:b/>
          <w:bCs/>
          <w:color w:val="000000" w:themeColor="text1"/>
        </w:rPr>
        <w:t xml:space="preserve"> </w:t>
      </w:r>
      <w:r w:rsidR="00CF301F">
        <w:rPr>
          <w:b/>
          <w:bCs/>
          <w:color w:val="000000" w:themeColor="text1"/>
        </w:rPr>
        <w:t>3</w:t>
      </w:r>
      <w:r>
        <w:rPr>
          <w:color w:val="000000" w:themeColor="text1"/>
        </w:rPr>
        <w:t xml:space="preserve"> </w:t>
      </w:r>
      <w:commentRangeEnd w:id="60"/>
      <w:r w:rsidR="0077143B">
        <w:rPr>
          <w:rStyle w:val="CommentReference"/>
          <w:rFonts w:eastAsiaTheme="minorHAnsi" w:cs="Times New Roman (Body CS)"/>
        </w:rPr>
        <w:commentReference w:id="60"/>
      </w:r>
      <w:r>
        <w:rPr>
          <w:color w:val="000000" w:themeColor="text1"/>
        </w:rPr>
        <w:t xml:space="preserve">Effects of </w:t>
      </w:r>
      <w:r w:rsidR="00B60944">
        <w:t>nitrogen</w:t>
      </w:r>
      <w:r w:rsidR="0084086E">
        <w:rPr>
          <w:color w:val="000000" w:themeColor="text1"/>
        </w:rPr>
        <w:t xml:space="preserve">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 xml:space="preserve">cost of acquiring </w:t>
      </w:r>
      <w:r w:rsidR="00B60944">
        <w:rPr>
          <w:color w:val="000000" w:themeColor="text1"/>
        </w:rPr>
        <w:t>nitrogen</w:t>
      </w:r>
      <w:r w:rsidR="00E4654B">
        <w:rPr>
          <w:color w:val="000000" w:themeColor="text1"/>
        </w:rPr>
        <w:t xml:space="preserve"> relative to </w:t>
      </w:r>
      <w:r w:rsidR="00B60944">
        <w:t>water</w:t>
      </w:r>
      <w:r w:rsidR="00CB3074">
        <w:rPr>
          <w:color w:val="000000" w:themeColor="text1"/>
        </w:rPr>
        <w:t xml:space="preserve"> for photosynthesis</w:t>
      </w:r>
      <w:r w:rsidR="00E4654B">
        <w:rPr>
          <w:color w:val="000000" w:themeColor="text1"/>
        </w:rPr>
        <w:t xml:space="preserve">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F13426">
        <w:rPr>
          <w:color w:val="000000" w:themeColor="text1"/>
        </w:rPr>
        <w:t>N</w:t>
      </w:r>
      <w:r w:rsidR="00B60944">
        <w:rPr>
          <w:color w:val="000000" w:themeColor="text1"/>
        </w:rPr>
        <w:t>itrogen</w:t>
      </w:r>
      <w:r w:rsidR="00674E71">
        <w:rPr>
          <w:color w:val="000000" w:themeColor="text1"/>
        </w:rPr>
        <w:t xml:space="preserve"> availability is represented on the x-axis in (a)</w:t>
      </w:r>
      <w:r w:rsidR="00B34E20">
        <w:rPr>
          <w:color w:val="000000" w:themeColor="text1"/>
        </w:rPr>
        <w:t xml:space="preserve"> while</w:t>
      </w:r>
      <w:r w:rsidR="00674E71">
        <w:rPr>
          <w:color w:val="000000" w:themeColor="text1"/>
        </w:rPr>
        <w:t xml:space="preserve"> soil moisture</w:t>
      </w:r>
      <w:r w:rsidR="00B34E20">
        <w:rPr>
          <w:color w:val="000000" w:themeColor="text1"/>
        </w:rPr>
        <w:t xml:space="preserve"> as a percent of site </w:t>
      </w:r>
      <w:r w:rsidR="00B60944">
        <w:t>water</w:t>
      </w:r>
      <w:r w:rsidR="00B34E20">
        <w:rPr>
          <w:color w:val="000000" w:themeColor="text1"/>
        </w:rPr>
        <w:t xml:space="preserve"> holding capacity</w:t>
      </w:r>
      <w:r w:rsidR="00674E71">
        <w:rPr>
          <w:color w:val="000000" w:themeColor="text1"/>
        </w:rPr>
        <w:t xml:space="preserve"> is represented on the x-axis in (b)</w:t>
      </w:r>
      <w:r w:rsidR="00B34E20">
        <w:rPr>
          <w:color w:val="000000" w:themeColor="text1"/>
        </w:rPr>
        <w:t xml:space="preserve">.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w:t>
      </w:r>
      <w:ins w:id="61" w:author="Nick Smith" w:date="2023-09-28T10:22:00Z">
        <w:r w:rsidR="00283779">
          <w:rPr>
            <w:color w:val="000000" w:themeColor="text1"/>
          </w:rPr>
          <w:t xml:space="preserve"> as</w:t>
        </w:r>
      </w:ins>
      <w:del w:id="62" w:author="Nick Smith" w:date="2023-09-28T10:22:00Z">
        <w:r w:rsidR="00CB3074" w:rsidDel="00283779">
          <w:rPr>
            <w:color w:val="000000" w:themeColor="text1"/>
          </w:rPr>
          <w:delText>,</w:delText>
        </w:r>
      </w:del>
      <w:r w:rsidR="00CB3074">
        <w:rPr>
          <w:color w:val="000000" w:themeColor="text1"/>
        </w:rPr>
        <w:t xml:space="preserve"> square root transformed</w:t>
      </w:r>
      <w:ins w:id="63" w:author="Nick Smith" w:date="2023-09-28T10:22:00Z">
        <w:r w:rsidR="00283779">
          <w:rPr>
            <w:color w:val="000000" w:themeColor="text1"/>
          </w:rPr>
          <w:t xml:space="preserve"> values, as was needed</w:t>
        </w:r>
      </w:ins>
      <w:r w:rsidR="00CB3074">
        <w:rPr>
          <w:color w:val="000000" w:themeColor="text1"/>
        </w:rPr>
        <w:t xml:space="preserve"> to </w:t>
      </w:r>
      <w:r w:rsidR="00EC141E">
        <w:rPr>
          <w:color w:val="000000" w:themeColor="text1"/>
        </w:rPr>
        <w:t>normalize</w:t>
      </w:r>
      <w:ins w:id="64" w:author="Nick Smith" w:date="2023-09-28T10:22:00Z">
        <w:r w:rsidR="00283779">
          <w:rPr>
            <w:color w:val="000000" w:themeColor="text1"/>
          </w:rPr>
          <w:t xml:space="preserve"> statistical</w:t>
        </w:r>
      </w:ins>
      <w:r w:rsidR="00CB3074">
        <w:rPr>
          <w:color w:val="000000" w:themeColor="text1"/>
        </w:rPr>
        <w:t xml:space="preserve"> </w:t>
      </w:r>
      <w:r w:rsidR="00DE497A">
        <w:rPr>
          <w:color w:val="000000" w:themeColor="text1"/>
        </w:rPr>
        <w:t>model</w:t>
      </w:r>
      <w:r w:rsidR="00CB3074">
        <w:rPr>
          <w:color w:val="000000" w:themeColor="text1"/>
        </w:rPr>
        <w:t xml:space="preserve"> residuals</w:t>
      </w:r>
      <w:r w:rsidR="00674E71">
        <w:rPr>
          <w:color w:val="000000" w:themeColor="text1"/>
        </w:rPr>
        <w:t xml:space="preserve">. </w:t>
      </w:r>
      <w:commentRangeStart w:id="65"/>
      <w:r w:rsidR="00674E71">
        <w:rPr>
          <w:color w:val="000000" w:themeColor="text1"/>
        </w:rPr>
        <w:t>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commentRangeEnd w:id="65"/>
      <w:r w:rsidR="00952276">
        <w:rPr>
          <w:rStyle w:val="CommentReference"/>
          <w:rFonts w:eastAsiaTheme="minorHAnsi" w:cs="Times New Roman (Body CS)"/>
        </w:rPr>
        <w:commentReference w:id="65"/>
      </w:r>
      <w:r w:rsidR="00674E71">
        <w:rPr>
          <w:color w:val="000000" w:themeColor="text1"/>
        </w:rPr>
        <w:t xml:space="preserve">. </w:t>
      </w:r>
      <w:r w:rsidR="00FA52BA">
        <w:rPr>
          <w:color w:val="000000" w:themeColor="text1"/>
        </w:rPr>
        <w:t>Black trendlines</w:t>
      </w:r>
      <w:r w:rsidR="00CB3074">
        <w:rPr>
          <w:color w:val="000000" w:themeColor="text1"/>
        </w:rPr>
        <w:t xml:space="preserve"> and 95% confidence intervals</w:t>
      </w:r>
      <w:r w:rsidR="00FA52BA">
        <w:rPr>
          <w:color w:val="000000" w:themeColor="text1"/>
        </w:rPr>
        <w:t xml:space="preserve"> demonstrate </w:t>
      </w:r>
      <w:r w:rsidR="00CB3074">
        <w:rPr>
          <w:color w:val="000000" w:themeColor="text1"/>
        </w:rPr>
        <w:t xml:space="preserve">significant </w:t>
      </w:r>
      <w:r w:rsidR="00FA52BA">
        <w:rPr>
          <w:color w:val="000000" w:themeColor="text1"/>
        </w:rPr>
        <w:t>relationships</w:t>
      </w:r>
      <w:r w:rsidR="00CB3074">
        <w:rPr>
          <w:color w:val="000000" w:themeColor="text1"/>
        </w:rPr>
        <w:t xml:space="preserve"> (</w:t>
      </w:r>
      <w:r w:rsidR="00CB3074">
        <w:rPr>
          <w:i/>
          <w:iCs/>
          <w:color w:val="000000" w:themeColor="text1"/>
        </w:rPr>
        <w:t>p</w:t>
      </w:r>
      <w:r w:rsidR="00CB3074">
        <w:rPr>
          <w:color w:val="000000" w:themeColor="text1"/>
        </w:rPr>
        <w:t>&lt;0.05)</w:t>
      </w:r>
      <w:r w:rsidR="00FA52BA">
        <w:rPr>
          <w:color w:val="000000" w:themeColor="text1"/>
        </w:rPr>
        <w:t xml:space="preserve"> </w:t>
      </w:r>
      <w:r w:rsidR="00CB3074">
        <w:rPr>
          <w:color w:val="000000" w:themeColor="text1"/>
        </w:rPr>
        <w:t xml:space="preserve">averaged across functional groups, only drawn when there </w:t>
      </w:r>
      <w:r w:rsidR="00B240AE">
        <w:rPr>
          <w:color w:val="000000" w:themeColor="text1"/>
        </w:rPr>
        <w:t xml:space="preserve">was </w:t>
      </w:r>
      <w:r w:rsidR="00CB3074">
        <w:rPr>
          <w:color w:val="000000" w:themeColor="text1"/>
        </w:rPr>
        <w:t>no interaction between functional group and the independent variable on the x-axis. Colored trendlines and</w:t>
      </w:r>
      <w:r w:rsidR="00DE497A">
        <w:rPr>
          <w:color w:val="000000" w:themeColor="text1"/>
        </w:rPr>
        <w:t xml:space="preserve"> corresponding</w:t>
      </w:r>
      <w:r w:rsidR="00CB3074">
        <w:rPr>
          <w:color w:val="000000" w:themeColor="text1"/>
        </w:rPr>
        <w:t xml:space="preserve"> 95% confidence intervals </w:t>
      </w:r>
      <w:r w:rsidR="00DE497A">
        <w:rPr>
          <w:color w:val="000000" w:themeColor="text1"/>
        </w:rPr>
        <w:t xml:space="preserve">indicate </w:t>
      </w:r>
      <w:r w:rsidR="00CB3074">
        <w:rPr>
          <w:color w:val="000000" w:themeColor="text1"/>
        </w:rPr>
        <w:t>significant relationships (</w:t>
      </w:r>
      <w:r w:rsidR="00CB3074">
        <w:rPr>
          <w:i/>
          <w:iCs/>
          <w:color w:val="000000" w:themeColor="text1"/>
        </w:rPr>
        <w:t>p</w:t>
      </w:r>
      <w:r w:rsidR="00CB3074">
        <w:rPr>
          <w:color w:val="000000" w:themeColor="text1"/>
        </w:rPr>
        <w:t xml:space="preserve">&lt;0.05) within functional groups, only drawn when there </w:t>
      </w:r>
      <w:r w:rsidR="00B240AE">
        <w:rPr>
          <w:color w:val="000000" w:themeColor="text1"/>
        </w:rPr>
        <w:t xml:space="preserve">was </w:t>
      </w:r>
      <w:r w:rsidR="00CB3074">
        <w:rPr>
          <w:color w:val="000000" w:themeColor="text1"/>
        </w:rPr>
        <w:t xml:space="preserve">an interaction between functional group and the independent variable on the x-axis. Trendlines are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Leaf C</w:t>
      </w:r>
      <w:r>
        <w:rPr>
          <w:i/>
          <w:iCs/>
          <w:color w:val="000000" w:themeColor="text1"/>
          <w:vertAlign w:val="subscript"/>
        </w:rPr>
        <w:t>i</w:t>
      </w:r>
      <w:r>
        <w:rPr>
          <w:i/>
          <w:iCs/>
          <w:color w:val="000000" w:themeColor="text1"/>
        </w:rPr>
        <w:t>:C</w:t>
      </w:r>
      <w:r>
        <w:rPr>
          <w:i/>
          <w:iCs/>
          <w:color w:val="000000" w:themeColor="text1"/>
          <w:vertAlign w:val="subscript"/>
        </w:rPr>
        <w:t>a</w:t>
      </w:r>
    </w:p>
    <w:p w14:paraId="564645C0" w14:textId="0D051628"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72666A">
        <w:rPr>
          <w:rFonts w:ascii="Times New Roman" w:hAnsi="Times New Roman" w:cs="Times New Roman"/>
          <w:color w:val="000000" w:themeColor="text1"/>
          <w:sz w:val="24"/>
          <w:szCs w:val="24"/>
        </w:rPr>
        <w:t xml:space="preserve">mean </w:t>
      </w:r>
      <w:r w:rsidR="00FB63DD" w:rsidRPr="00710FF4">
        <w:rPr>
          <w:rFonts w:ascii="Times New Roman" w:hAnsi="Times New Roman" w:cs="Times New Roman"/>
          <w:i/>
          <w:iCs/>
          <w:color w:val="000000" w:themeColor="text1"/>
          <w:sz w:val="24"/>
          <w:szCs w:val="24"/>
        </w:rPr>
        <w:t>VPD</w:t>
      </w:r>
      <w:r w:rsidR="00710FF4">
        <w:rPr>
          <w:rFonts w:ascii="Times New Roman" w:hAnsi="Times New Roman" w:cs="Times New Roman"/>
          <w:color w:val="000000" w:themeColor="text1"/>
          <w:sz w:val="24"/>
          <w:szCs w:val="24"/>
        </w:rPr>
        <w:t xml:space="preserve"> (</w:t>
      </w:r>
      <w:r w:rsidR="00710FF4">
        <w:rPr>
          <w:rFonts w:ascii="Times New Roman" w:hAnsi="Times New Roman" w:cs="Times New Roman"/>
          <w:i/>
          <w:iCs/>
          <w:color w:val="000000" w:themeColor="text1"/>
          <w:sz w:val="24"/>
          <w:szCs w:val="24"/>
        </w:rPr>
        <w:t>VPD</w:t>
      </w:r>
      <w:r w:rsidR="00710FF4">
        <w:rPr>
          <w:rFonts w:ascii="Times New Roman" w:hAnsi="Times New Roman" w:cs="Times New Roman"/>
          <w:color w:val="000000" w:themeColor="text1"/>
          <w:sz w:val="24"/>
          <w:szCs w:val="24"/>
          <w:vertAlign w:val="subscript"/>
        </w:rPr>
        <w:t>90</w:t>
      </w:r>
      <w:r w:rsidR="00710FF4">
        <w:rPr>
          <w:rFonts w:ascii="Times New Roman" w:hAnsi="Times New Roman" w:cs="Times New Roman"/>
          <w:color w:val="000000" w:themeColor="text1"/>
          <w:sz w:val="24"/>
          <w:szCs w:val="24"/>
        </w:rPr>
        <w:t>)</w:t>
      </w:r>
      <w:r w:rsidR="00FB63DD"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r w:rsidR="00067F56" w:rsidRPr="00FE4728">
        <w:rPr>
          <w:rFonts w:ascii="Times New Roman" w:hAnsi="Times New Roman" w:cs="Times New Roman"/>
          <w:color w:val="000000" w:themeColor="text1"/>
          <w:sz w:val="24"/>
          <w:szCs w:val="24"/>
        </w:rPr>
        <w:t>AICc=</w:t>
      </w:r>
      <w:r w:rsidR="00FE4728" w:rsidRPr="00FE4728">
        <w:rPr>
          <w:rFonts w:ascii="Times New Roman" w:hAnsi="Times New Roman" w:cs="Times New Roman"/>
          <w:sz w:val="24"/>
          <w:szCs w:val="24"/>
        </w:rPr>
        <w:t>-</w:t>
      </w:r>
      <w:r w:rsidR="003077BE">
        <w:rPr>
          <w:rFonts w:ascii="Times New Roman" w:hAnsi="Times New Roman" w:cs="Times New Roman"/>
          <w:sz w:val="24"/>
          <w:szCs w:val="24"/>
        </w:rPr>
        <w:t>873.1</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CD59F2" w:rsidRPr="00FE4728">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w:t>
      </w:r>
      <w:r w:rsidR="0072666A">
        <w:rPr>
          <w:rFonts w:ascii="Times New Roman" w:hAnsi="Times New Roman" w:cs="Times New Roman"/>
          <w:i/>
          <w:iCs/>
          <w:color w:val="000000" w:themeColor="text1"/>
          <w:sz w:val="24"/>
          <w:szCs w:val="24"/>
        </w:rPr>
        <w:t>VPD</w:t>
      </w:r>
      <w:r w:rsidR="0072666A">
        <w:rPr>
          <w:rFonts w:ascii="Times New Roman" w:hAnsi="Times New Roman" w:cs="Times New Roman"/>
          <w:color w:val="000000" w:themeColor="text1"/>
          <w:sz w:val="24"/>
          <w:szCs w:val="24"/>
          <w:vertAlign w:val="subscript"/>
        </w:rPr>
        <w:t>90</w:t>
      </w:r>
      <w:r w:rsidR="00FB63DD" w:rsidRPr="00FB63DD">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decreased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Fig. </w:t>
      </w:r>
      <w:r w:rsidR="00CF301F">
        <w:rPr>
          <w:rFonts w:ascii="Times New Roman" w:hAnsi="Times New Roman" w:cs="Times New Roman"/>
          <w:color w:val="000000" w:themeColor="text1"/>
          <w:sz w:val="24"/>
          <w:szCs w:val="24"/>
        </w:rPr>
        <w:t>4</w:t>
      </w:r>
      <w:r w:rsidR="006253B2">
        <w:rPr>
          <w:rFonts w:ascii="Times New Roman" w:hAnsi="Times New Roman" w:cs="Times New Roman"/>
          <w:color w:val="000000" w:themeColor="text1"/>
          <w:sz w:val="24"/>
          <w:szCs w:val="24"/>
        </w:rPr>
        <w:t>a)</w:t>
      </w:r>
      <w:r w:rsidR="00FE0C82">
        <w:rPr>
          <w:rFonts w:ascii="Times New Roman" w:hAnsi="Times New Roman" w:cs="Times New Roman"/>
          <w:color w:val="000000" w:themeColor="text1"/>
          <w:sz w:val="24"/>
          <w:szCs w:val="24"/>
        </w:rPr>
        <w:t xml:space="preserve">, </w:t>
      </w:r>
      <w:r w:rsidR="003077BE">
        <w:rPr>
          <w:rFonts w:ascii="Times New Roman" w:hAnsi="Times New Roman" w:cs="Times New Roman"/>
          <w:color w:val="000000" w:themeColor="text1"/>
          <w:sz w:val="24"/>
          <w:szCs w:val="24"/>
        </w:rPr>
        <w:t>a pattern that was similar across functional groups (</w:t>
      </w:r>
      <w:r w:rsidR="008C2C85">
        <w:rPr>
          <w:rFonts w:ascii="Times New Roman" w:hAnsi="Times New Roman" w:cs="Times New Roman"/>
          <w:i/>
          <w:iCs/>
          <w:color w:val="000000" w:themeColor="text1"/>
          <w:sz w:val="24"/>
          <w:szCs w:val="24"/>
        </w:rPr>
        <w:t>VPD</w:t>
      </w:r>
      <w:r w:rsidR="008C2C85">
        <w:rPr>
          <w:rFonts w:ascii="Times New Roman" w:hAnsi="Times New Roman" w:cs="Times New Roman"/>
          <w:color w:val="000000" w:themeColor="text1"/>
          <w:sz w:val="24"/>
          <w:szCs w:val="24"/>
          <w:vertAlign w:val="subscript"/>
        </w:rPr>
        <w:t>90</w:t>
      </w:r>
      <w:r w:rsidR="003077BE">
        <w:rPr>
          <w:rFonts w:ascii="Times New Roman" w:hAnsi="Times New Roman" w:cs="Times New Roman"/>
          <w:color w:val="000000" w:themeColor="text1"/>
          <w:sz w:val="24"/>
          <w:szCs w:val="24"/>
        </w:rPr>
        <w:t xml:space="preserve">-by-functional group interaction: </w:t>
      </w:r>
      <w:r w:rsidR="003077BE">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w:t>
      </w:r>
      <w:r w:rsidR="00A5688D">
        <w:rPr>
          <w:rFonts w:ascii="Times New Roman" w:hAnsi="Times New Roman" w:cs="Times New Roman"/>
          <w:color w:val="000000" w:themeColor="text1"/>
          <w:sz w:val="24"/>
          <w:szCs w:val="24"/>
        </w:rPr>
        <w:t>05</w:t>
      </w:r>
      <w:r w:rsidR="003077BE">
        <w:rPr>
          <w:rFonts w:ascii="Times New Roman" w:hAnsi="Times New Roman" w:cs="Times New Roman"/>
          <w:color w:val="000000" w:themeColor="text1"/>
          <w:sz w:val="24"/>
          <w:szCs w:val="24"/>
        </w:rPr>
        <w:t xml:space="preserve">; Table 3). </w:t>
      </w:r>
      <w:r w:rsidR="006253B2">
        <w:rPr>
          <w:rFonts w:ascii="Times New Roman" w:hAnsi="Times New Roman" w:cs="Times New Roman"/>
          <w:color w:val="000000" w:themeColor="text1"/>
          <w:sz w:val="24"/>
          <w:szCs w:val="24"/>
        </w:rPr>
        <w:t>An interaction between soil moisture and functional group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 Table 3) indicated that negative effect</w:t>
      </w:r>
      <w:r w:rsidR="000E63B1">
        <w:rPr>
          <w:rFonts w:ascii="Times New Roman" w:hAnsi="Times New Roman" w:cs="Times New Roman"/>
          <w:color w:val="000000" w:themeColor="text1"/>
          <w:sz w:val="24"/>
          <w:szCs w:val="24"/>
        </w:rPr>
        <w:t>s</w:t>
      </w:r>
      <w:r w:rsidR="006253B2">
        <w:rPr>
          <w:rFonts w:ascii="Times New Roman" w:hAnsi="Times New Roman" w:cs="Times New Roman"/>
          <w:color w:val="000000" w:themeColor="text1"/>
          <w:sz w:val="24"/>
          <w:szCs w:val="24"/>
        </w:rPr>
        <w:t xml:space="preserve">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6253B2">
        <w:rPr>
          <w:rFonts w:ascii="Times New Roman" w:hAnsi="Times New Roman" w:cs="Times New Roman"/>
          <w:color w:val="000000" w:themeColor="text1"/>
          <w:sz w:val="24"/>
          <w:szCs w:val="24"/>
        </w:rPr>
        <w:t>; Table 3) w</w:t>
      </w:r>
      <w:r w:rsidR="000E63B1">
        <w:rPr>
          <w:rFonts w:ascii="Times New Roman" w:hAnsi="Times New Roman" w:cs="Times New Roman"/>
          <w:color w:val="000000" w:themeColor="text1"/>
          <w:sz w:val="24"/>
          <w:szCs w:val="24"/>
        </w:rPr>
        <w:t>ere</w:t>
      </w:r>
      <w:r w:rsidR="006253B2">
        <w:rPr>
          <w:rFonts w:ascii="Times New Roman" w:hAnsi="Times New Roman" w:cs="Times New Roman"/>
          <w:color w:val="000000" w:themeColor="text1"/>
          <w:sz w:val="24"/>
          <w:szCs w:val="24"/>
        </w:rPr>
        <w:t xml:space="preserve"> driven by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w:t>
      </w:r>
      <w:r w:rsidR="008C2C85">
        <w:rPr>
          <w:rFonts w:ascii="Times New Roman" w:hAnsi="Times New Roman" w:cs="Times New Roman"/>
          <w:color w:val="000000" w:themeColor="text1"/>
          <w:sz w:val="24"/>
          <w:szCs w:val="24"/>
        </w:rPr>
        <w:t xml:space="preserve">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CF301F">
        <w:rPr>
          <w:rFonts w:ascii="Times New Roman" w:hAnsi="Times New Roman" w:cs="Times New Roman"/>
          <w:color w:val="000000" w:themeColor="text1"/>
          <w:sz w:val="24"/>
          <w:szCs w:val="24"/>
        </w:rPr>
        <w:t>; Fig. 4b</w:t>
      </w:r>
      <w:r w:rsidR="006253B2">
        <w:rPr>
          <w:rFonts w:ascii="Times New Roman" w:hAnsi="Times New Roman" w:cs="Times New Roman"/>
          <w:color w:val="000000" w:themeColor="text1"/>
          <w:sz w:val="24"/>
          <w:szCs w:val="24"/>
        </w:rPr>
        <w:t>)</w:t>
      </w:r>
      <w:r w:rsidR="001C063B">
        <w:rPr>
          <w:rFonts w:ascii="Times New Roman" w:hAnsi="Times New Roman" w:cs="Times New Roman"/>
          <w:color w:val="000000" w:themeColor="text1"/>
          <w:sz w:val="24"/>
          <w:szCs w:val="24"/>
        </w:rPr>
        <w:t>, as there was no</w:t>
      </w:r>
      <w:r w:rsidR="004041B1">
        <w:rPr>
          <w:rFonts w:ascii="Times New Roman" w:hAnsi="Times New Roman" w:cs="Times New Roman"/>
          <w:color w:val="000000" w:themeColor="text1"/>
          <w:sz w:val="24"/>
          <w:szCs w:val="24"/>
        </w:rPr>
        <w:t xml:space="preserve"> </w:t>
      </w:r>
      <w:r w:rsidR="00754ABB">
        <w:rPr>
          <w:rFonts w:ascii="Times New Roman" w:hAnsi="Times New Roman" w:cs="Times New Roman"/>
          <w:color w:val="000000" w:themeColor="text1"/>
          <w:sz w:val="24"/>
          <w:szCs w:val="24"/>
        </w:rPr>
        <w:t xml:space="preserve">null effect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w:t>
      </w:r>
      <w:r w:rsidR="008C2C85">
        <w:rPr>
          <w:rFonts w:ascii="Times New Roman" w:hAnsi="Times New Roman" w:cs="Times New Roman"/>
          <w:color w:val="000000" w:themeColor="text1"/>
          <w:sz w:val="24"/>
          <w:szCs w:val="24"/>
        </w:rPr>
        <w:t xml:space="preserve"> </w:t>
      </w:r>
      <w:r w:rsidR="001C063B">
        <w:rPr>
          <w:rFonts w:ascii="Times New Roman" w:hAnsi="Times New Roman" w:cs="Times New Roman"/>
          <w:color w:val="000000" w:themeColor="text1"/>
          <w:sz w:val="24"/>
          <w:szCs w:val="24"/>
        </w:rPr>
        <w:t>or</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8C2C85">
        <w:rPr>
          <w:rFonts w:ascii="Times New Roman" w:hAnsi="Times New Roman" w:cs="Times New Roman"/>
          <w:color w:val="000000" w:themeColor="text1"/>
          <w:sz w:val="24"/>
          <w:szCs w:val="24"/>
        </w:rPr>
        <w:t xml:space="preserve"> for both functional groups</w:t>
      </w:r>
      <w:r w:rsidR="006253B2">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An interaction between </w:t>
      </w:r>
      <w:r w:rsidR="00B60944">
        <w:rPr>
          <w:rFonts w:ascii="Times New Roman" w:hAnsi="Times New Roman" w:cs="Times New Roman"/>
          <w:color w:val="000000" w:themeColor="text1"/>
          <w:sz w:val="24"/>
          <w:szCs w:val="24"/>
        </w:rPr>
        <w:t>nitrogen</w:t>
      </w:r>
      <w:r w:rsidR="00754ABB">
        <w:rPr>
          <w:rFonts w:ascii="Times New Roman" w:hAnsi="Times New Roman" w:cs="Times New Roman"/>
          <w:color w:val="000000" w:themeColor="text1"/>
          <w:sz w:val="24"/>
          <w:szCs w:val="24"/>
        </w:rPr>
        <w:t xml:space="preserve"> availability and plant functional group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&lt;0.001; Table 3) revealed that negative effect</w:t>
      </w:r>
      <w:r w:rsidR="000E63B1">
        <w:rPr>
          <w:rFonts w:ascii="Times New Roman" w:hAnsi="Times New Roman" w:cs="Times New Roman"/>
          <w:color w:val="000000" w:themeColor="text1"/>
          <w:sz w:val="24"/>
          <w:szCs w:val="24"/>
        </w:rPr>
        <w:t>s</w:t>
      </w:r>
      <w:r w:rsidR="00754ABB">
        <w:rPr>
          <w:rFonts w:ascii="Times New Roman" w:hAnsi="Times New Roman" w:cs="Times New Roman"/>
          <w:color w:val="000000" w:themeColor="text1"/>
          <w:sz w:val="24"/>
          <w:szCs w:val="24"/>
        </w:rPr>
        <w:t xml:space="preserve"> of increasing </w:t>
      </w:r>
      <w:r w:rsidR="00B60944">
        <w:rPr>
          <w:rFonts w:ascii="Times New Roman" w:hAnsi="Times New Roman" w:cs="Times New Roman"/>
          <w:color w:val="000000" w:themeColor="text1"/>
          <w:sz w:val="24"/>
          <w:szCs w:val="24"/>
        </w:rPr>
        <w:t>nitrogen</w:t>
      </w:r>
      <w:r w:rsidR="00754ABB">
        <w:rPr>
          <w:rFonts w:ascii="Times New Roman" w:hAnsi="Times New Roman" w:cs="Times New Roman"/>
          <w:color w:val="000000" w:themeColor="text1"/>
          <w:sz w:val="24"/>
          <w:szCs w:val="24"/>
        </w:rPr>
        <w:t xml:space="preserve">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4D1026">
        <w:rPr>
          <w:rFonts w:ascii="Times New Roman" w:hAnsi="Times New Roman" w:cs="Times New Roman"/>
          <w:color w:val="000000" w:themeColor="text1"/>
          <w:sz w:val="24"/>
          <w:szCs w:val="24"/>
        </w:rPr>
        <w:t>; Table 3)</w:t>
      </w:r>
      <w:r w:rsidR="00754ABB">
        <w:rPr>
          <w:rFonts w:ascii="Times New Roman" w:hAnsi="Times New Roman" w:cs="Times New Roman"/>
          <w:color w:val="000000" w:themeColor="text1"/>
          <w:sz w:val="24"/>
          <w:szCs w:val="24"/>
        </w:rPr>
        <w:t xml:space="preserve"> w</w:t>
      </w:r>
      <w:r w:rsidR="000E63B1">
        <w:rPr>
          <w:rFonts w:ascii="Times New Roman" w:hAnsi="Times New Roman" w:cs="Times New Roman"/>
          <w:color w:val="000000" w:themeColor="text1"/>
          <w:sz w:val="24"/>
          <w:szCs w:val="24"/>
        </w:rPr>
        <w:t>ere</w:t>
      </w:r>
      <w:r w:rsidR="00754ABB">
        <w:rPr>
          <w:rFonts w:ascii="Times New Roman" w:hAnsi="Times New Roman" w:cs="Times New Roman"/>
          <w:color w:val="000000" w:themeColor="text1"/>
          <w:sz w:val="24"/>
          <w:szCs w:val="24"/>
        </w:rPr>
        <w:t xml:space="preserve"> drive</w:t>
      </w:r>
      <w:r w:rsidR="000E63B1">
        <w:rPr>
          <w:rFonts w:ascii="Times New Roman" w:hAnsi="Times New Roman" w:cs="Times New Roman"/>
          <w:color w:val="000000" w:themeColor="text1"/>
          <w:sz w:val="24"/>
          <w:szCs w:val="24"/>
        </w:rPr>
        <w:t>n</w:t>
      </w:r>
      <w:r w:rsidR="001C063B">
        <w:rPr>
          <w:rFonts w:ascii="Times New Roman" w:hAnsi="Times New Roman" w:cs="Times New Roman"/>
          <w:color w:val="000000" w:themeColor="text1"/>
          <w:sz w:val="24"/>
          <w:szCs w:val="24"/>
        </w:rPr>
        <w:t xml:space="preserve"> by </w:t>
      </w:r>
      <w:r w:rsidR="00754ABB">
        <w:rPr>
          <w:rFonts w:ascii="Times New Roman" w:hAnsi="Times New Roman" w:cs="Times New Roman"/>
          <w:color w:val="000000" w:themeColor="text1"/>
          <w:sz w:val="24"/>
          <w:szCs w:val="24"/>
        </w:rPr>
        <w:t>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w:t>
      </w:r>
      <w:r w:rsidR="00CF301F">
        <w:rPr>
          <w:rFonts w:ascii="Times New Roman" w:hAnsi="Times New Roman" w:cs="Times New Roman"/>
          <w:color w:val="000000" w:themeColor="text1"/>
          <w:sz w:val="24"/>
          <w:szCs w:val="24"/>
        </w:rPr>
        <w:t>; Fig. 4c</w:t>
      </w:r>
      <w:r w:rsidR="004D1026">
        <w:rPr>
          <w:rFonts w:ascii="Times New Roman" w:hAnsi="Times New Roman" w:cs="Times New Roman"/>
          <w:color w:val="000000" w:themeColor="text1"/>
          <w:sz w:val="24"/>
          <w:szCs w:val="24"/>
        </w:rPr>
        <w:t>)</w:t>
      </w:r>
      <w:r w:rsidR="00710FF4">
        <w:rPr>
          <w:rFonts w:ascii="Times New Roman" w:hAnsi="Times New Roman" w:cs="Times New Roman"/>
          <w:color w:val="000000" w:themeColor="text1"/>
          <w:sz w:val="24"/>
          <w:szCs w:val="24"/>
        </w:rPr>
        <w:t xml:space="preserve">, </w:t>
      </w:r>
      <w:r w:rsidR="001C063B">
        <w:rPr>
          <w:rFonts w:ascii="Times New Roman" w:hAnsi="Times New Roman" w:cs="Times New Roman"/>
          <w:color w:val="000000" w:themeColor="text1"/>
          <w:sz w:val="24"/>
          <w:szCs w:val="24"/>
        </w:rPr>
        <w:t xml:space="preserve">as there was no effect </w:t>
      </w:r>
      <w:r w:rsidR="004D1026">
        <w:rPr>
          <w:rFonts w:ascii="Times New Roman" w:hAnsi="Times New Roman" w:cs="Times New Roman"/>
          <w:color w:val="000000" w:themeColor="text1"/>
          <w:sz w:val="24"/>
          <w:szCs w:val="24"/>
        </w:rPr>
        <w:t xml:space="preserve">of </w:t>
      </w:r>
      <w:r w:rsidR="00B60944">
        <w:rPr>
          <w:rFonts w:ascii="Times New Roman" w:hAnsi="Times New Roman" w:cs="Times New Roman"/>
          <w:color w:val="000000" w:themeColor="text1"/>
          <w:sz w:val="24"/>
          <w:szCs w:val="24"/>
        </w:rPr>
        <w:t>nitrogen</w:t>
      </w:r>
      <w:r w:rsidR="004D1026">
        <w:rPr>
          <w:rFonts w:ascii="Times New Roman" w:hAnsi="Times New Roman" w:cs="Times New Roman"/>
          <w:color w:val="000000" w:themeColor="text1"/>
          <w:sz w:val="24"/>
          <w:szCs w:val="24"/>
        </w:rPr>
        <w:t xml:space="preserve">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w:t>
      </w:r>
      <w:r w:rsidR="001C063B">
        <w:rPr>
          <w:rFonts w:ascii="Times New Roman" w:hAnsi="Times New Roman" w:cs="Times New Roman"/>
          <w:color w:val="000000" w:themeColor="text1"/>
          <w:sz w:val="24"/>
          <w:szCs w:val="24"/>
        </w:rPr>
        <w:t>or</w:t>
      </w:r>
      <w:r w:rsidR="004D1026">
        <w:rPr>
          <w:rFonts w:ascii="Times New Roman" w:hAnsi="Times New Roman" w:cs="Times New Roman"/>
          <w:color w:val="000000" w:themeColor="text1"/>
          <w:sz w:val="24"/>
          <w:szCs w:val="24"/>
        </w:rPr>
        <w:t xml:space="preserve">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 </w:t>
      </w:r>
      <w:r w:rsidR="008C2C85">
        <w:rPr>
          <w:rFonts w:ascii="Times New Roman" w:hAnsi="Times New Roman" w:cs="Times New Roman"/>
          <w:i/>
          <w:iCs/>
          <w:color w:val="000000" w:themeColor="text1"/>
          <w:sz w:val="24"/>
          <w:szCs w:val="24"/>
        </w:rPr>
        <w:t>p</w:t>
      </w:r>
      <w:r w:rsidR="008C2C85">
        <w:rPr>
          <w:rFonts w:ascii="Times New Roman" w:hAnsi="Times New Roman" w:cs="Times New Roman"/>
          <w:color w:val="000000" w:themeColor="text1"/>
          <w:sz w:val="24"/>
          <w:szCs w:val="24"/>
        </w:rPr>
        <w:t xml:space="preserve">&gt;0.05 </w:t>
      </w:r>
      <w:r w:rsidR="001C063B">
        <w:rPr>
          <w:rFonts w:ascii="Times New Roman" w:hAnsi="Times New Roman" w:cs="Times New Roman"/>
          <w:color w:val="000000" w:themeColor="text1"/>
          <w:sz w:val="24"/>
          <w:szCs w:val="24"/>
        </w:rPr>
        <w:t>in</w:t>
      </w:r>
      <w:r w:rsidR="008C2C85">
        <w:rPr>
          <w:rFonts w:ascii="Times New Roman" w:hAnsi="Times New Roman" w:cs="Times New Roman"/>
          <w:color w:val="000000" w:themeColor="text1"/>
          <w:sz w:val="24"/>
          <w:szCs w:val="24"/>
        </w:rPr>
        <w:t xml:space="preserve"> both functional groups</w:t>
      </w:r>
      <w:r w:rsidR="004D1026">
        <w:rPr>
          <w:rFonts w:ascii="Times New Roman" w:hAnsi="Times New Roman" w:cs="Times New Roman"/>
          <w:color w:val="000000" w:themeColor="text1"/>
          <w:sz w:val="24"/>
          <w:szCs w:val="24"/>
        </w:rPr>
        <w:t>). Finally, a</w:t>
      </w:r>
      <w:r w:rsidR="00331585" w:rsidRPr="00FE4728">
        <w:rPr>
          <w:rFonts w:ascii="Times New Roman" w:hAnsi="Times New Roman" w:cs="Times New Roman"/>
          <w:color w:val="000000" w:themeColor="text1"/>
          <w:sz w:val="24"/>
          <w:szCs w:val="24"/>
        </w:rPr>
        <w:t xml:space="preserve">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197ED8">
        <w:rPr>
          <w:rFonts w:ascii="Times New Roman" w:hAnsi="Times New Roman" w:cs="Times New Roman"/>
          <w:color w:val="000000" w:themeColor="text1"/>
          <w:sz w:val="24"/>
          <w:szCs w:val="24"/>
        </w:rPr>
        <w:t>reduced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 xml:space="preserve">&lt;0.001 in both cases), </w:t>
      </w:r>
      <w:r w:rsidR="001C063B">
        <w:rPr>
          <w:rFonts w:ascii="Times New Roman" w:hAnsi="Times New Roman" w:cs="Times New Roman"/>
          <w:color w:val="000000" w:themeColor="text1"/>
          <w:sz w:val="24"/>
          <w:szCs w:val="24"/>
        </w:rPr>
        <w:t xml:space="preserve">but leaf </w:t>
      </w:r>
      <w:r w:rsidR="001C063B" w:rsidRPr="00FE4728">
        <w:rPr>
          <w:rFonts w:ascii="Times New Roman" w:hAnsi="Times New Roman" w:cs="Times New Roman"/>
          <w:i/>
          <w:iCs/>
          <w:color w:val="000000" w:themeColor="text1"/>
          <w:sz w:val="24"/>
          <w:szCs w:val="24"/>
        </w:rPr>
        <w:t>C</w:t>
      </w:r>
      <w:r w:rsidR="001C063B" w:rsidRPr="00FE4728">
        <w:rPr>
          <w:rFonts w:ascii="Times New Roman" w:hAnsi="Times New Roman" w:cs="Times New Roman"/>
          <w:color w:val="000000" w:themeColor="text1"/>
          <w:sz w:val="24"/>
          <w:szCs w:val="24"/>
          <w:vertAlign w:val="subscript"/>
        </w:rPr>
        <w:t>i</w:t>
      </w:r>
      <w:r w:rsidR="001C063B" w:rsidRPr="00FE4728">
        <w:rPr>
          <w:rFonts w:ascii="Times New Roman" w:hAnsi="Times New Roman" w:cs="Times New Roman"/>
          <w:color w:val="000000" w:themeColor="text1"/>
          <w:sz w:val="24"/>
          <w:szCs w:val="24"/>
        </w:rPr>
        <w:t>:</w:t>
      </w:r>
      <w:r w:rsidR="001C063B" w:rsidRPr="00FE4728">
        <w:rPr>
          <w:rFonts w:ascii="Times New Roman" w:hAnsi="Times New Roman" w:cs="Times New Roman"/>
          <w:i/>
          <w:iCs/>
          <w:color w:val="000000" w:themeColor="text1"/>
          <w:sz w:val="24"/>
          <w:szCs w:val="24"/>
        </w:rPr>
        <w:t>C</w:t>
      </w:r>
      <w:r w:rsidR="001C063B" w:rsidRPr="00FE4728">
        <w:rPr>
          <w:rFonts w:ascii="Times New Roman" w:hAnsi="Times New Roman" w:cs="Times New Roman"/>
          <w:color w:val="000000" w:themeColor="text1"/>
          <w:sz w:val="24"/>
          <w:szCs w:val="24"/>
          <w:vertAlign w:val="subscript"/>
        </w:rPr>
        <w:t>a</w:t>
      </w:r>
      <w:r w:rsidR="001C063B">
        <w:rPr>
          <w:rFonts w:ascii="Times New Roman" w:hAnsi="Times New Roman" w:cs="Times New Roman"/>
          <w:color w:val="000000" w:themeColor="text1"/>
          <w:sz w:val="24"/>
          <w:szCs w:val="24"/>
        </w:rPr>
        <w:t xml:space="preserve"> did not differ between</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0260FF65"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710FF4">
        <w:rPr>
          <w:color w:val="000000" w:themeColor="text1"/>
        </w:rPr>
        <w:t xml:space="preserve">90-day </w:t>
      </w:r>
      <w:r w:rsidR="00710FF4">
        <w:rPr>
          <w:i/>
          <w:iCs/>
          <w:color w:val="000000" w:themeColor="text1"/>
        </w:rPr>
        <w:t>VPD</w:t>
      </w:r>
      <w:r w:rsidR="00511023">
        <w:rPr>
          <w:color w:val="000000" w:themeColor="text1"/>
        </w:rPr>
        <w:t xml:space="preserve">, drivers of the unit cost </w:t>
      </w:r>
      <w:r w:rsidR="00710FF4">
        <w:rPr>
          <w:color w:val="000000" w:themeColor="text1"/>
        </w:rPr>
        <w:t>of acquiring nitrogen relative to water</w:t>
      </w:r>
      <w:r w:rsidR="00511023">
        <w:rPr>
          <w:color w:val="000000" w:themeColor="text1"/>
        </w:rPr>
        <w:t xml:space="preserve">, and functional group on </w:t>
      </w:r>
      <w:r w:rsidR="009F1ACD">
        <w:rPr>
          <w:color w:val="000000" w:themeColor="text1"/>
        </w:rPr>
        <w:t xml:space="preserve">leaf </w:t>
      </w:r>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3077B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3077BE" w:rsidRPr="00C93F1B" w:rsidRDefault="003077BE" w:rsidP="003077B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3077BE" w:rsidRPr="004D1026" w:rsidRDefault="003077BE" w:rsidP="003077BE">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4C9B2F98" w:rsidR="003077BE" w:rsidRPr="003077BE" w:rsidRDefault="003077BE" w:rsidP="003077BE">
            <w:pPr>
              <w:jc w:val="right"/>
              <w:rPr>
                <w:color w:val="000000"/>
              </w:rPr>
            </w:pPr>
            <w:r w:rsidRPr="003077BE">
              <w:rPr>
                <w:color w:val="000000"/>
              </w:rPr>
              <w:t>1.15</w:t>
            </w:r>
            <w:r w:rsidR="008D4C3E">
              <w:rPr>
                <w:color w:val="000000"/>
              </w:rPr>
              <w:t>*10</w:t>
            </w:r>
            <w:r w:rsidRPr="008D4C3E">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5D561E0E" w14:textId="13ED116B" w:rsidR="003077BE" w:rsidRPr="003077BE" w:rsidRDefault="003077BE" w:rsidP="003077BE">
            <w:pPr>
              <w:jc w:val="right"/>
              <w:rPr>
                <w:color w:val="000000"/>
              </w:rPr>
            </w:pPr>
            <w:r w:rsidRPr="003077B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149190F1" w:rsidR="003077BE" w:rsidRPr="003077BE" w:rsidRDefault="003077BE" w:rsidP="003077BE">
            <w:pPr>
              <w:jc w:val="right"/>
              <w:rPr>
                <w:color w:val="000000"/>
              </w:rPr>
            </w:pPr>
            <w:r w:rsidRPr="003077BE">
              <w:rPr>
                <w:color w:val="000000"/>
              </w:rPr>
              <w:t>-</w:t>
            </w:r>
          </w:p>
        </w:tc>
      </w:tr>
      <w:tr w:rsidR="003077B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3077BE" w:rsidRPr="006028A3" w:rsidRDefault="003077BE" w:rsidP="003077BE">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0A3E2678" w:rsidR="003077BE" w:rsidRPr="003077BE" w:rsidRDefault="003077BE" w:rsidP="003077BE">
            <w:pPr>
              <w:jc w:val="right"/>
              <w:rPr>
                <w:color w:val="000000"/>
              </w:rPr>
            </w:pPr>
            <w:r w:rsidRPr="003077BE">
              <w:rPr>
                <w:color w:val="000000"/>
              </w:rPr>
              <w:t>-2.89</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039A2919" w14:textId="726B0F18" w:rsidR="003077BE" w:rsidRPr="003077BE" w:rsidRDefault="003077BE" w:rsidP="003077BE">
            <w:pPr>
              <w:jc w:val="right"/>
              <w:rPr>
                <w:color w:val="000000"/>
              </w:rPr>
            </w:pPr>
            <w:r w:rsidRPr="003077BE">
              <w:rPr>
                <w:color w:val="000000"/>
              </w:rPr>
              <w:t>20.207</w:t>
            </w:r>
          </w:p>
        </w:tc>
        <w:tc>
          <w:tcPr>
            <w:tcW w:w="1072" w:type="dxa"/>
            <w:tcBorders>
              <w:top w:val="nil"/>
              <w:left w:val="nil"/>
              <w:bottom w:val="nil"/>
              <w:right w:val="nil"/>
            </w:tcBorders>
            <w:shd w:val="clear" w:color="auto" w:fill="auto"/>
            <w:noWrap/>
            <w:vAlign w:val="bottom"/>
            <w:hideMark/>
          </w:tcPr>
          <w:p w14:paraId="4C27584E" w14:textId="76A45D2B" w:rsidR="003077BE" w:rsidRPr="003077BE" w:rsidRDefault="003077BE" w:rsidP="003077BE">
            <w:pPr>
              <w:jc w:val="right"/>
              <w:rPr>
                <w:b/>
                <w:bCs/>
                <w:color w:val="000000"/>
              </w:rPr>
            </w:pPr>
            <w:r w:rsidRPr="003077BE">
              <w:rPr>
                <w:b/>
                <w:bCs/>
                <w:color w:val="000000"/>
              </w:rPr>
              <w:t>&lt;0.001</w:t>
            </w:r>
          </w:p>
        </w:tc>
      </w:tr>
      <w:tr w:rsidR="003077B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3077BE" w:rsidRPr="006028A3" w:rsidRDefault="003077BE" w:rsidP="003077B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1F5490A7" w:rsidR="003077BE" w:rsidRPr="003077BE" w:rsidRDefault="003077BE" w:rsidP="003077BE">
            <w:pPr>
              <w:jc w:val="right"/>
              <w:rPr>
                <w:color w:val="000000"/>
              </w:rPr>
            </w:pPr>
            <w:r w:rsidRPr="003077BE">
              <w:rPr>
                <w:color w:val="000000"/>
              </w:rPr>
              <w:t>-1.03</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2432BCD8" w14:textId="7653E591" w:rsidR="003077BE" w:rsidRPr="003077BE" w:rsidRDefault="003077BE" w:rsidP="003077BE">
            <w:pPr>
              <w:jc w:val="right"/>
              <w:rPr>
                <w:color w:val="000000"/>
              </w:rPr>
            </w:pPr>
            <w:r w:rsidRPr="003077BE">
              <w:rPr>
                <w:color w:val="000000"/>
              </w:rPr>
              <w:t>7.46</w:t>
            </w:r>
            <w:r w:rsidR="00721CD9">
              <w:rPr>
                <w:color w:val="000000"/>
              </w:rPr>
              <w:t>0</w:t>
            </w:r>
          </w:p>
        </w:tc>
        <w:tc>
          <w:tcPr>
            <w:tcW w:w="1072" w:type="dxa"/>
            <w:tcBorders>
              <w:top w:val="nil"/>
              <w:left w:val="nil"/>
              <w:bottom w:val="nil"/>
              <w:right w:val="nil"/>
            </w:tcBorders>
            <w:shd w:val="clear" w:color="auto" w:fill="auto"/>
            <w:noWrap/>
            <w:vAlign w:val="bottom"/>
            <w:hideMark/>
          </w:tcPr>
          <w:p w14:paraId="49836D74" w14:textId="55FCB65F" w:rsidR="003077BE" w:rsidRPr="003077BE" w:rsidRDefault="003077BE" w:rsidP="003077BE">
            <w:pPr>
              <w:jc w:val="right"/>
              <w:rPr>
                <w:b/>
                <w:bCs/>
                <w:i/>
                <w:iCs/>
                <w:color w:val="000000"/>
              </w:rPr>
            </w:pPr>
            <w:r w:rsidRPr="003077BE">
              <w:rPr>
                <w:b/>
                <w:bCs/>
                <w:color w:val="000000"/>
              </w:rPr>
              <w:t>0.006</w:t>
            </w:r>
          </w:p>
        </w:tc>
      </w:tr>
      <w:tr w:rsidR="003077B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4CAD939B" w:rsidR="003077BE" w:rsidRPr="00C93F1B" w:rsidRDefault="00F13426" w:rsidP="003077BE">
            <w:pPr>
              <w:rPr>
                <w:color w:val="000000"/>
              </w:rPr>
            </w:pPr>
            <w:r>
              <w:rPr>
                <w:color w:val="000000"/>
              </w:rPr>
              <w:t>N availability</w:t>
            </w:r>
            <w:r w:rsidR="003077BE">
              <w:rPr>
                <w:color w:val="000000"/>
              </w:rPr>
              <w:t xml:space="preserve"> (N)</w:t>
            </w:r>
          </w:p>
        </w:tc>
        <w:tc>
          <w:tcPr>
            <w:tcW w:w="536" w:type="dxa"/>
            <w:tcBorders>
              <w:top w:val="nil"/>
              <w:left w:val="nil"/>
              <w:bottom w:val="nil"/>
              <w:right w:val="nil"/>
            </w:tcBorders>
            <w:shd w:val="clear" w:color="auto" w:fill="auto"/>
            <w:noWrap/>
            <w:vAlign w:val="bottom"/>
            <w:hideMark/>
          </w:tcPr>
          <w:p w14:paraId="427D34DA" w14:textId="124C719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2F2AFDBA" w:rsidR="003077BE" w:rsidRPr="003077BE" w:rsidRDefault="003077BE" w:rsidP="003077BE">
            <w:pPr>
              <w:jc w:val="right"/>
              <w:rPr>
                <w:color w:val="000000"/>
              </w:rPr>
            </w:pPr>
            <w:r w:rsidRPr="003077BE">
              <w:rPr>
                <w:color w:val="000000"/>
              </w:rPr>
              <w:t>-3.26</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hideMark/>
          </w:tcPr>
          <w:p w14:paraId="2B2CD9C6" w14:textId="7F3CEC1F" w:rsidR="003077BE" w:rsidRPr="003077BE" w:rsidRDefault="003077BE" w:rsidP="003077BE">
            <w:pPr>
              <w:jc w:val="right"/>
              <w:rPr>
                <w:color w:val="000000"/>
              </w:rPr>
            </w:pPr>
            <w:r w:rsidRPr="003077BE">
              <w:rPr>
                <w:color w:val="000000"/>
              </w:rPr>
              <w:t>6.441</w:t>
            </w:r>
          </w:p>
        </w:tc>
        <w:tc>
          <w:tcPr>
            <w:tcW w:w="1072" w:type="dxa"/>
            <w:tcBorders>
              <w:top w:val="nil"/>
              <w:left w:val="nil"/>
              <w:bottom w:val="nil"/>
              <w:right w:val="nil"/>
            </w:tcBorders>
            <w:shd w:val="clear" w:color="auto" w:fill="auto"/>
            <w:noWrap/>
            <w:vAlign w:val="bottom"/>
            <w:hideMark/>
          </w:tcPr>
          <w:p w14:paraId="72AB3A3F" w14:textId="014E040E" w:rsidR="003077BE" w:rsidRPr="003077BE" w:rsidRDefault="003077BE" w:rsidP="003077BE">
            <w:pPr>
              <w:jc w:val="right"/>
              <w:rPr>
                <w:b/>
                <w:bCs/>
                <w:i/>
                <w:iCs/>
                <w:color w:val="000000"/>
              </w:rPr>
            </w:pPr>
            <w:r w:rsidRPr="003077BE">
              <w:rPr>
                <w:b/>
                <w:bCs/>
                <w:color w:val="000000"/>
              </w:rPr>
              <w:t>0.011</w:t>
            </w:r>
          </w:p>
        </w:tc>
      </w:tr>
      <w:tr w:rsidR="003077B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3077BE" w:rsidRPr="00C93F1B" w:rsidRDefault="003077BE" w:rsidP="003077B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3BE8D288"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9A62CCD" w14:textId="7E13D6DA" w:rsidR="003077BE" w:rsidRPr="003077BE" w:rsidRDefault="003077BE" w:rsidP="003077BE">
            <w:pPr>
              <w:jc w:val="right"/>
              <w:rPr>
                <w:color w:val="000000"/>
              </w:rPr>
            </w:pPr>
            <w:r w:rsidRPr="003077BE">
              <w:rPr>
                <w:color w:val="000000"/>
              </w:rPr>
              <w:t>656.392</w:t>
            </w:r>
          </w:p>
        </w:tc>
        <w:tc>
          <w:tcPr>
            <w:tcW w:w="1072" w:type="dxa"/>
            <w:tcBorders>
              <w:top w:val="nil"/>
              <w:left w:val="nil"/>
              <w:bottom w:val="nil"/>
              <w:right w:val="nil"/>
            </w:tcBorders>
            <w:shd w:val="clear" w:color="auto" w:fill="auto"/>
            <w:noWrap/>
            <w:vAlign w:val="bottom"/>
            <w:hideMark/>
          </w:tcPr>
          <w:p w14:paraId="07117E5B" w14:textId="0E6CC264" w:rsidR="003077BE" w:rsidRPr="003077BE" w:rsidRDefault="003077BE" w:rsidP="003077BE">
            <w:pPr>
              <w:jc w:val="right"/>
              <w:rPr>
                <w:b/>
                <w:bCs/>
                <w:color w:val="000000"/>
              </w:rPr>
            </w:pPr>
            <w:r w:rsidRPr="003077BE">
              <w:rPr>
                <w:b/>
                <w:bCs/>
                <w:color w:val="000000"/>
              </w:rPr>
              <w:t>&lt;0.001</w:t>
            </w:r>
          </w:p>
        </w:tc>
      </w:tr>
      <w:tr w:rsidR="003077B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545DD7C2" w:rsidR="003077BE" w:rsidRPr="003077BE" w:rsidRDefault="003077BE" w:rsidP="003077BE">
            <w:pPr>
              <w:jc w:val="right"/>
              <w:rPr>
                <w:color w:val="000000"/>
              </w:rPr>
            </w:pPr>
            <w:r w:rsidRPr="003077BE">
              <w:rPr>
                <w:color w:val="000000"/>
              </w:rPr>
              <w:t>8.18</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hideMark/>
          </w:tcPr>
          <w:p w14:paraId="1B463235" w14:textId="704CED9E" w:rsidR="003077BE" w:rsidRPr="003077BE" w:rsidRDefault="003077BE" w:rsidP="003077BE">
            <w:pPr>
              <w:jc w:val="right"/>
              <w:rPr>
                <w:color w:val="000000"/>
              </w:rPr>
            </w:pPr>
            <w:r w:rsidRPr="003077BE">
              <w:rPr>
                <w:color w:val="000000"/>
              </w:rPr>
              <w:t>0.096</w:t>
            </w:r>
          </w:p>
        </w:tc>
        <w:tc>
          <w:tcPr>
            <w:tcW w:w="1072" w:type="dxa"/>
            <w:tcBorders>
              <w:top w:val="nil"/>
              <w:left w:val="nil"/>
              <w:bottom w:val="nil"/>
              <w:right w:val="nil"/>
            </w:tcBorders>
            <w:shd w:val="clear" w:color="auto" w:fill="auto"/>
            <w:noWrap/>
            <w:vAlign w:val="bottom"/>
            <w:hideMark/>
          </w:tcPr>
          <w:p w14:paraId="6F00DF36" w14:textId="320B448F" w:rsidR="003077BE" w:rsidRPr="003077BE" w:rsidRDefault="003077BE" w:rsidP="003077BE">
            <w:pPr>
              <w:jc w:val="right"/>
              <w:rPr>
                <w:b/>
                <w:bCs/>
                <w:color w:val="000000"/>
              </w:rPr>
            </w:pPr>
            <w:r w:rsidRPr="003077BE">
              <w:rPr>
                <w:color w:val="000000"/>
              </w:rPr>
              <w:t>0.757</w:t>
            </w:r>
          </w:p>
        </w:tc>
      </w:tr>
      <w:tr w:rsidR="003077B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3077BE" w:rsidRPr="00C93F1B" w:rsidRDefault="003077BE" w:rsidP="003077BE">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658E620B"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55FF6BBB" w14:textId="133B8CB4" w:rsidR="003077BE" w:rsidRPr="003077BE" w:rsidRDefault="003077BE" w:rsidP="003077BE">
            <w:pPr>
              <w:jc w:val="right"/>
              <w:rPr>
                <w:color w:val="000000"/>
              </w:rPr>
            </w:pPr>
            <w:r w:rsidRPr="003077BE">
              <w:rPr>
                <w:color w:val="000000"/>
              </w:rPr>
              <w:t>3.608</w:t>
            </w:r>
          </w:p>
        </w:tc>
        <w:tc>
          <w:tcPr>
            <w:tcW w:w="1072" w:type="dxa"/>
            <w:tcBorders>
              <w:top w:val="nil"/>
              <w:left w:val="nil"/>
              <w:bottom w:val="nil"/>
              <w:right w:val="nil"/>
            </w:tcBorders>
            <w:shd w:val="clear" w:color="auto" w:fill="auto"/>
            <w:noWrap/>
            <w:vAlign w:val="bottom"/>
            <w:hideMark/>
          </w:tcPr>
          <w:p w14:paraId="42D4CA50" w14:textId="6424D150" w:rsidR="003077BE" w:rsidRPr="003077BE" w:rsidRDefault="003077BE" w:rsidP="003077BE">
            <w:pPr>
              <w:jc w:val="right"/>
              <w:rPr>
                <w:b/>
                <w:bCs/>
                <w:i/>
                <w:iCs/>
                <w:color w:val="000000"/>
              </w:rPr>
            </w:pPr>
            <w:r w:rsidRPr="003077BE">
              <w:rPr>
                <w:color w:val="000000"/>
              </w:rPr>
              <w:t>0.165</w:t>
            </w:r>
          </w:p>
        </w:tc>
      </w:tr>
      <w:tr w:rsidR="003077B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64AF1E3D"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DA36EAF" w14:textId="7120061D" w:rsidR="003077BE" w:rsidRPr="003077BE" w:rsidRDefault="003077BE" w:rsidP="003077BE">
            <w:pPr>
              <w:jc w:val="right"/>
              <w:rPr>
                <w:color w:val="000000"/>
              </w:rPr>
            </w:pPr>
            <w:r w:rsidRPr="003077BE">
              <w:rPr>
                <w:color w:val="000000"/>
              </w:rPr>
              <w:t>17.016</w:t>
            </w:r>
          </w:p>
        </w:tc>
        <w:tc>
          <w:tcPr>
            <w:tcW w:w="1072" w:type="dxa"/>
            <w:tcBorders>
              <w:top w:val="nil"/>
              <w:left w:val="nil"/>
              <w:bottom w:val="nil"/>
              <w:right w:val="nil"/>
            </w:tcBorders>
            <w:shd w:val="clear" w:color="auto" w:fill="auto"/>
            <w:noWrap/>
            <w:vAlign w:val="bottom"/>
            <w:hideMark/>
          </w:tcPr>
          <w:p w14:paraId="11DA06DE" w14:textId="72D12126" w:rsidR="003077BE" w:rsidRPr="003077BE" w:rsidRDefault="003077BE" w:rsidP="003077BE">
            <w:pPr>
              <w:jc w:val="right"/>
              <w:rPr>
                <w:b/>
                <w:bCs/>
                <w:color w:val="000000"/>
              </w:rPr>
            </w:pPr>
            <w:r w:rsidRPr="003077BE">
              <w:rPr>
                <w:b/>
                <w:bCs/>
                <w:color w:val="000000"/>
              </w:rPr>
              <w:t>&lt;0.001</w:t>
            </w:r>
          </w:p>
        </w:tc>
      </w:tr>
      <w:tr w:rsidR="003077B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3077BE" w:rsidRPr="00C93F1B" w:rsidRDefault="003077BE" w:rsidP="003077B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3077BE" w:rsidRPr="004D1026" w:rsidRDefault="003077BE" w:rsidP="003077BE">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E7B1803" w:rsidR="003077BE" w:rsidRPr="003077BE" w:rsidRDefault="003077BE" w:rsidP="003077BE">
            <w:pPr>
              <w:jc w:val="right"/>
              <w:rPr>
                <w:color w:val="000000"/>
              </w:rPr>
            </w:pPr>
            <w:r w:rsidRPr="003077BE">
              <w:rPr>
                <w:color w:val="000000"/>
              </w:rPr>
              <w:t>-</w:t>
            </w:r>
          </w:p>
        </w:tc>
        <w:tc>
          <w:tcPr>
            <w:tcW w:w="1116" w:type="dxa"/>
            <w:tcBorders>
              <w:top w:val="nil"/>
              <w:left w:val="nil"/>
              <w:right w:val="nil"/>
            </w:tcBorders>
            <w:shd w:val="clear" w:color="auto" w:fill="auto"/>
            <w:noWrap/>
            <w:vAlign w:val="bottom"/>
            <w:hideMark/>
          </w:tcPr>
          <w:p w14:paraId="4805DDDE" w14:textId="60B6441B" w:rsidR="003077BE" w:rsidRPr="003077BE" w:rsidRDefault="003077BE" w:rsidP="003077BE">
            <w:pPr>
              <w:jc w:val="right"/>
              <w:rPr>
                <w:color w:val="000000"/>
              </w:rPr>
            </w:pPr>
            <w:r w:rsidRPr="003077BE">
              <w:rPr>
                <w:color w:val="000000"/>
              </w:rPr>
              <w:t>21.822</w:t>
            </w:r>
          </w:p>
        </w:tc>
        <w:tc>
          <w:tcPr>
            <w:tcW w:w="1072" w:type="dxa"/>
            <w:tcBorders>
              <w:top w:val="nil"/>
              <w:left w:val="nil"/>
              <w:right w:val="nil"/>
            </w:tcBorders>
            <w:shd w:val="clear" w:color="auto" w:fill="auto"/>
            <w:noWrap/>
            <w:vAlign w:val="bottom"/>
            <w:hideMark/>
          </w:tcPr>
          <w:p w14:paraId="241D756D" w14:textId="2D93671B" w:rsidR="003077BE" w:rsidRPr="003077BE" w:rsidRDefault="003077BE" w:rsidP="003077BE">
            <w:pPr>
              <w:jc w:val="right"/>
              <w:rPr>
                <w:b/>
                <w:bCs/>
                <w:color w:val="000000"/>
              </w:rPr>
            </w:pPr>
            <w:r w:rsidRPr="003077BE">
              <w:rPr>
                <w:b/>
                <w:bCs/>
                <w:color w:val="000000"/>
              </w:rPr>
              <w:t>&lt;0.001</w:t>
            </w:r>
          </w:p>
        </w:tc>
      </w:tr>
      <w:tr w:rsidR="003077B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3077BE" w:rsidRPr="004D1026" w:rsidRDefault="003077BE" w:rsidP="003077BE">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79A9BA3" w:rsidR="003077BE" w:rsidRPr="003077BE" w:rsidRDefault="003077BE" w:rsidP="003077BE">
            <w:pPr>
              <w:jc w:val="right"/>
              <w:rPr>
                <w:color w:val="000000"/>
              </w:rPr>
            </w:pPr>
            <w:r w:rsidRPr="003077B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2620D8C8" w:rsidR="003077BE" w:rsidRPr="003077BE" w:rsidRDefault="003077BE" w:rsidP="003077BE">
            <w:pPr>
              <w:jc w:val="right"/>
              <w:rPr>
                <w:color w:val="000000"/>
              </w:rPr>
            </w:pPr>
            <w:r w:rsidRPr="003077BE">
              <w:rPr>
                <w:color w:val="000000"/>
              </w:rPr>
              <w:t>1.752</w:t>
            </w:r>
          </w:p>
        </w:tc>
        <w:tc>
          <w:tcPr>
            <w:tcW w:w="1072" w:type="dxa"/>
            <w:tcBorders>
              <w:top w:val="nil"/>
              <w:left w:val="nil"/>
              <w:bottom w:val="single" w:sz="4" w:space="0" w:color="auto"/>
              <w:right w:val="nil"/>
            </w:tcBorders>
            <w:shd w:val="clear" w:color="auto" w:fill="auto"/>
            <w:noWrap/>
            <w:vAlign w:val="bottom"/>
            <w:hideMark/>
          </w:tcPr>
          <w:p w14:paraId="38BDA523" w14:textId="2722551A" w:rsidR="003077BE" w:rsidRPr="003077BE" w:rsidRDefault="003077BE" w:rsidP="003077BE">
            <w:pPr>
              <w:jc w:val="right"/>
              <w:rPr>
                <w:color w:val="000000"/>
              </w:rPr>
            </w:pPr>
            <w:r w:rsidRPr="003077BE">
              <w:rPr>
                <w:color w:val="000000"/>
              </w:rPr>
              <w:t>0.416</w:t>
            </w:r>
          </w:p>
        </w:tc>
      </w:tr>
    </w:tbl>
    <w:p w14:paraId="25419D71" w14:textId="77777777" w:rsidR="00EE2548" w:rsidRPr="00EE2548" w:rsidRDefault="00EE2548" w:rsidP="0025039E">
      <w:pPr>
        <w:spacing w:line="360" w:lineRule="auto"/>
        <w:rPr>
          <w:color w:val="000000" w:themeColor="text1"/>
        </w:rPr>
      </w:pPr>
    </w:p>
    <w:p w14:paraId="5D31B3F7" w14:textId="4EA7FFD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r w:rsidR="00710FF4">
        <w:rPr>
          <w:color w:val="000000"/>
        </w:rPr>
        <w:t xml:space="preserve"> and are reported on the response scale</w:t>
      </w:r>
      <w:r w:rsidR="0081374B">
        <w:rPr>
          <w:color w:val="000000"/>
        </w:rPr>
        <w:t>.</w:t>
      </w:r>
    </w:p>
    <w:p w14:paraId="65BB51EE" w14:textId="77777777" w:rsidR="00BE2AD9" w:rsidRDefault="00BE2AD9" w:rsidP="000E5BEF">
      <w:pPr>
        <w:spacing w:line="480" w:lineRule="auto"/>
        <w:rPr>
          <w:color w:val="000000"/>
        </w:rPr>
      </w:pPr>
      <w:r>
        <w:rPr>
          <w:color w:val="000000"/>
        </w:rPr>
        <w:br w:type="page"/>
      </w:r>
    </w:p>
    <w:p w14:paraId="7CDFC245" w14:textId="1542AEE1" w:rsidR="00EA6746" w:rsidRDefault="00BE2AD9" w:rsidP="0025039E">
      <w:pPr>
        <w:spacing w:line="360" w:lineRule="auto"/>
        <w:rPr>
          <w:b/>
          <w:bCs/>
          <w:color w:val="000000" w:themeColor="text1"/>
        </w:rPr>
      </w:pPr>
      <w:r>
        <w:rPr>
          <w:b/>
          <w:bCs/>
          <w:color w:val="000000" w:themeColor="text1"/>
        </w:rPr>
        <w:lastRenderedPageBreak/>
        <w:t xml:space="preserve">Figure </w:t>
      </w:r>
      <w:r w:rsidR="00CF301F">
        <w:rPr>
          <w:b/>
          <w:bCs/>
          <w:color w:val="000000" w:themeColor="text1"/>
        </w:rPr>
        <w:t>4</w:t>
      </w:r>
    </w:p>
    <w:p w14:paraId="7F6E063F" w14:textId="62AF6402" w:rsidR="00BE2AD9" w:rsidRDefault="00A83820" w:rsidP="0025039E">
      <w:pPr>
        <w:spacing w:line="360" w:lineRule="auto"/>
        <w:rPr>
          <w:b/>
          <w:bCs/>
          <w:color w:val="000000" w:themeColor="text1"/>
        </w:rPr>
      </w:pPr>
      <w:r>
        <w:rPr>
          <w:b/>
          <w:bCs/>
          <w:noProof/>
          <w:color w:val="000000" w:themeColor="text1"/>
        </w:rPr>
        <w:drawing>
          <wp:inline distT="0" distB="0" distL="0" distR="0" wp14:anchorId="7D9C8234" wp14:editId="45E7ABD1">
            <wp:extent cx="4085729" cy="3805053"/>
            <wp:effectExtent l="0" t="0" r="3810" b="5080"/>
            <wp:docPr id="496327819" name="Picture 2" descr="Several different types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27819" name="Picture 2" descr="Several different types of soil moisture&#10;&#10;Description automatically generated"/>
                    <pic:cNvPicPr/>
                  </pic:nvPicPr>
                  <pic:blipFill>
                    <a:blip r:embed="rId16"/>
                    <a:stretch>
                      <a:fillRect/>
                    </a:stretch>
                  </pic:blipFill>
                  <pic:spPr>
                    <a:xfrm>
                      <a:off x="0" y="0"/>
                      <a:ext cx="4101222" cy="3819482"/>
                    </a:xfrm>
                    <a:prstGeom prst="rect">
                      <a:avLst/>
                    </a:prstGeom>
                  </pic:spPr>
                </pic:pic>
              </a:graphicData>
            </a:graphic>
          </wp:inline>
        </w:drawing>
      </w:r>
    </w:p>
    <w:p w14:paraId="64E94C65" w14:textId="63BD4486" w:rsidR="00AB05EA"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w:t>
      </w:r>
      <w:r w:rsidR="00CF301F">
        <w:rPr>
          <w:b/>
          <w:bCs/>
          <w:color w:val="000000" w:themeColor="text1"/>
        </w:rPr>
        <w:t>4</w:t>
      </w:r>
      <w:r w:rsidR="004F2F3C">
        <w:rPr>
          <w:b/>
          <w:bCs/>
          <w:color w:val="000000" w:themeColor="text1"/>
        </w:rPr>
        <w:t>.</w:t>
      </w:r>
      <w:r w:rsidR="002F39A9">
        <w:rPr>
          <w:color w:val="000000" w:themeColor="text1"/>
        </w:rPr>
        <w:t xml:space="preserve"> Effects of </w:t>
      </w:r>
      <w:r w:rsidR="00C920B9">
        <w:rPr>
          <w:color w:val="000000" w:themeColor="text1"/>
        </w:rPr>
        <w:t>90</w:t>
      </w:r>
      <w:r w:rsidR="00D97DAB">
        <w:rPr>
          <w:color w:val="000000" w:themeColor="text1"/>
        </w:rPr>
        <w:t>-day mean vapor pressure deficit (</w:t>
      </w:r>
      <w:r w:rsidR="00EB5FCB">
        <w:rPr>
          <w:color w:val="000000" w:themeColor="text1"/>
        </w:rPr>
        <w:t>a</w:t>
      </w:r>
      <w:r w:rsidR="00D97DAB">
        <w:rPr>
          <w:color w:val="000000" w:themeColor="text1"/>
        </w:rPr>
        <w:t xml:space="preserve">), </w:t>
      </w:r>
      <w:r w:rsidR="00C920B9">
        <w:rPr>
          <w:color w:val="000000" w:themeColor="text1"/>
        </w:rPr>
        <w:t>90</w:t>
      </w:r>
      <w:r w:rsidR="00836F3A">
        <w:rPr>
          <w:color w:val="000000" w:themeColor="text1"/>
        </w:rPr>
        <w:t>-</w:t>
      </w:r>
      <w:r w:rsidR="004F2F3C">
        <w:rPr>
          <w:color w:val="000000" w:themeColor="text1"/>
        </w:rPr>
        <w:t>day soil moisture</w:t>
      </w:r>
      <w:r w:rsidR="00460570">
        <w:rPr>
          <w:color w:val="000000" w:themeColor="text1"/>
        </w:rPr>
        <w:t xml:space="preserve">, </w:t>
      </w:r>
      <w:r w:rsidR="00C920B9">
        <w:rPr>
          <w:color w:val="000000" w:themeColor="text1"/>
        </w:rPr>
        <w:t xml:space="preserve">normalized by </w:t>
      </w:r>
      <w:r w:rsidR="00710FF4">
        <w:t>water</w:t>
      </w:r>
      <w:r w:rsidR="00476F25">
        <w:rPr>
          <w:color w:val="000000" w:themeColor="text1"/>
        </w:rPr>
        <w:t xml:space="preserve"> </w:t>
      </w:r>
      <w:r w:rsidR="004F2F3C">
        <w:rPr>
          <w:color w:val="000000" w:themeColor="text1"/>
        </w:rPr>
        <w:t>holding capacity</w:t>
      </w:r>
      <w:r w:rsidR="00460570">
        <w:rPr>
          <w:color w:val="000000" w:themeColor="text1"/>
        </w:rPr>
        <w:t xml:space="preserve"> (</w:t>
      </w:r>
      <w:r w:rsidR="00EB5FCB">
        <w:rPr>
          <w:color w:val="000000" w:themeColor="text1"/>
        </w:rPr>
        <w:t>b</w:t>
      </w:r>
      <w:r w:rsidR="00D97DAB">
        <w:rPr>
          <w:color w:val="000000" w:themeColor="text1"/>
        </w:rPr>
        <w:t xml:space="preserve">), </w:t>
      </w:r>
      <w:r w:rsidR="00D65C67">
        <w:rPr>
          <w:color w:val="000000" w:themeColor="text1"/>
        </w:rPr>
        <w:t xml:space="preserve">and </w:t>
      </w:r>
      <w:r w:rsidR="00B60944">
        <w:rPr>
          <w:color w:val="000000" w:themeColor="text1"/>
        </w:rPr>
        <w:t>nitrogen</w:t>
      </w:r>
      <w:r w:rsidR="004F2F3C">
        <w:rPr>
          <w:color w:val="000000" w:themeColor="text1"/>
        </w:rPr>
        <w:t xml:space="preserve">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r w:rsidR="004F2F3C">
        <w:rPr>
          <w:color w:val="000000" w:themeColor="text1"/>
        </w:rPr>
        <w:t xml:space="preserve"> </w:t>
      </w:r>
      <w:r w:rsidR="00CB3074">
        <w:rPr>
          <w:color w:val="000000" w:themeColor="text1"/>
        </w:rPr>
        <w:t>Yellow points represent C</w:t>
      </w:r>
      <w:r w:rsidR="00CB3074">
        <w:rPr>
          <w:color w:val="000000" w:themeColor="text1"/>
          <w:vertAlign w:val="subscript"/>
        </w:rPr>
        <w:t>3</w:t>
      </w:r>
      <w:r w:rsidR="00CB3074">
        <w:rPr>
          <w:color w:val="000000" w:themeColor="text1"/>
        </w:rPr>
        <w:t xml:space="preserve"> N-fixers, blue points represent C</w:t>
      </w:r>
      <w:r w:rsidR="00CB3074">
        <w:rPr>
          <w:color w:val="000000" w:themeColor="text1"/>
          <w:vertAlign w:val="subscript"/>
        </w:rPr>
        <w:t>3</w:t>
      </w:r>
      <w:r w:rsidR="00CB3074">
        <w:rPr>
          <w:color w:val="000000" w:themeColor="text1"/>
        </w:rPr>
        <w:t xml:space="preserve"> non-fixers, and red points represent C</w:t>
      </w:r>
      <w:r w:rsidR="00CB3074">
        <w:rPr>
          <w:color w:val="000000" w:themeColor="text1"/>
          <w:vertAlign w:val="subscript"/>
        </w:rPr>
        <w:t>4</w:t>
      </w:r>
      <w:r w:rsidR="00CB3074">
        <w:rPr>
          <w:color w:val="000000" w:themeColor="text1"/>
        </w:rPr>
        <w:t xml:space="preserve"> non-fixers. </w:t>
      </w:r>
      <w:commentRangeStart w:id="66"/>
      <w:r w:rsidR="00CB3074">
        <w:rPr>
          <w:color w:val="000000" w:themeColor="text1"/>
        </w:rPr>
        <w:t>Black trendlines and 95% confidence intervals demonstrate significant relationships (</w:t>
      </w:r>
      <w:r w:rsidR="00CB3074">
        <w:rPr>
          <w:i/>
          <w:iCs/>
          <w:color w:val="000000" w:themeColor="text1"/>
        </w:rPr>
        <w:t>p</w:t>
      </w:r>
      <w:r w:rsidR="00CB3074">
        <w:rPr>
          <w:color w:val="000000" w:themeColor="text1"/>
        </w:rPr>
        <w:t>&lt;0.05) averaged across functional groups</w:t>
      </w:r>
      <w:commentRangeEnd w:id="66"/>
      <w:r w:rsidR="00952276">
        <w:rPr>
          <w:rStyle w:val="CommentReference"/>
          <w:rFonts w:eastAsiaTheme="minorHAnsi" w:cs="Times New Roman (Body CS)"/>
        </w:rPr>
        <w:commentReference w:id="66"/>
      </w:r>
      <w:r w:rsidR="00CB3074">
        <w:rPr>
          <w:color w:val="000000" w:themeColor="text1"/>
        </w:rPr>
        <w:t>. Colored trendlines and 95% confidence intervals that correspond with colored points demonstrate significant relationships (</w:t>
      </w:r>
      <w:r w:rsidR="00CB3074">
        <w:rPr>
          <w:i/>
          <w:iCs/>
          <w:color w:val="000000" w:themeColor="text1"/>
        </w:rPr>
        <w:t>p</w:t>
      </w:r>
      <w:r w:rsidR="00CB3074">
        <w:rPr>
          <w:color w:val="000000" w:themeColor="text1"/>
        </w:rPr>
        <w:t xml:space="preserve">&lt;0.05) within functional groups. Trendlines are drawn using model predictions using the ‘emmeans’ R package </w:t>
      </w:r>
      <w:r w:rsidR="00CB3074">
        <w:rPr>
          <w:color w:val="000000" w:themeColor="text1"/>
        </w:rPr>
        <w:fldChar w:fldCharType="begin" w:fldLock="1"/>
      </w:r>
      <w:r w:rsidR="00CB3074">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B3074">
        <w:rPr>
          <w:color w:val="000000" w:themeColor="text1"/>
        </w:rPr>
        <w:fldChar w:fldCharType="separate"/>
      </w:r>
      <w:r w:rsidR="00CB3074" w:rsidRPr="00674E71">
        <w:rPr>
          <w:noProof/>
          <w:color w:val="000000" w:themeColor="text1"/>
        </w:rPr>
        <w:t>(Lenth 2019)</w:t>
      </w:r>
      <w:r w:rsidR="00CB3074">
        <w:rPr>
          <w:color w:val="000000" w:themeColor="text1"/>
        </w:rPr>
        <w:fldChar w:fldCharType="end"/>
      </w:r>
      <w:r w:rsidR="00CB3074">
        <w:rPr>
          <w:color w:val="000000" w:themeColor="text1"/>
        </w:rPr>
        <w:t xml:space="preserve"> across the range in x-axis values.</w:t>
      </w:r>
    </w:p>
    <w:p w14:paraId="4042139A" w14:textId="3041BC80" w:rsidR="00AC317B" w:rsidRPr="004F2F3C" w:rsidRDefault="000865A1" w:rsidP="0025039E">
      <w:pPr>
        <w:spacing w:line="360" w:lineRule="auto"/>
        <w:rPr>
          <w:color w:val="000000" w:themeColor="text1"/>
        </w:rPr>
      </w:pPr>
      <w:r>
        <w:rPr>
          <w:b/>
          <w:bCs/>
          <w:color w:val="000000" w:themeColor="text1"/>
        </w:rPr>
        <w:br w:type="page"/>
      </w:r>
    </w:p>
    <w:p w14:paraId="318229D6" w14:textId="1E8DA605"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w:t>
      </w:r>
      <w:r w:rsidR="00B42F33">
        <w:rPr>
          <w:i/>
          <w:iCs/>
          <w:color w:val="000000" w:themeColor="text1"/>
        </w:rPr>
        <w:t>nitrogen</w:t>
      </w:r>
      <w:r>
        <w:rPr>
          <w:i/>
          <w:iCs/>
          <w:color w:val="000000" w:themeColor="text1"/>
        </w:rPr>
        <w:t xml:space="preserve"> </w:t>
      </w:r>
      <w:r w:rsidR="002174C6">
        <w:rPr>
          <w:i/>
          <w:iCs/>
          <w:color w:val="000000" w:themeColor="text1"/>
        </w:rPr>
        <w:t>conten</w:t>
      </w:r>
      <w:r w:rsidR="00E03574">
        <w:rPr>
          <w:i/>
          <w:iCs/>
          <w:color w:val="000000" w:themeColor="text1"/>
        </w:rPr>
        <w:t>t</w:t>
      </w:r>
    </w:p>
    <w:p w14:paraId="0E7B9C66" w14:textId="7E1F88EE" w:rsidR="006511F6" w:rsidRDefault="00DE0776" w:rsidP="006511F6">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and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&lt;0.001; Table 4) revealed that negative effect</w:t>
      </w:r>
      <w:r w:rsidR="001C063B">
        <w:rPr>
          <w:color w:val="000000" w:themeColor="text1"/>
        </w:rPr>
        <w:t>s</w:t>
      </w:r>
      <w:r>
        <w:rPr>
          <w:color w:val="000000" w:themeColor="text1"/>
        </w:rPr>
        <w:t xml:space="preserve">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32328">
        <w:rPr>
          <w:color w:val="000000" w:themeColor="text1"/>
        </w:rPr>
        <w:t>&lt;0.05</w:t>
      </w:r>
      <w:r>
        <w:rPr>
          <w:color w:val="000000" w:themeColor="text1"/>
        </w:rPr>
        <w:t>; Table 4) w</w:t>
      </w:r>
      <w:r w:rsidR="001C063B">
        <w:rPr>
          <w:color w:val="000000" w:themeColor="text1"/>
        </w:rPr>
        <w:t>ere</w:t>
      </w:r>
      <w:r>
        <w:rPr>
          <w:color w:val="000000" w:themeColor="text1"/>
        </w:rPr>
        <w:t xml:space="preserve"> driven by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Tukey</w:t>
      </w:r>
      <w:r w:rsidR="00460570">
        <w:rPr>
          <w:color w:val="000000" w:themeColor="text1"/>
        </w:rPr>
        <w:t xml:space="preserve">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w:t>
      </w:r>
      <w:r w:rsidR="00CD59F2">
        <w:rPr>
          <w:color w:val="000000" w:themeColor="text1"/>
        </w:rPr>
        <w:t xml:space="preserve">: </w:t>
      </w:r>
      <w:r w:rsidR="00CD59F2" w:rsidRPr="00DE0E3A">
        <w:rPr>
          <w:i/>
          <w:iCs/>
          <w:color w:val="000000" w:themeColor="text1"/>
        </w:rPr>
        <w:t>p</w:t>
      </w:r>
      <w:r w:rsidR="00C32328">
        <w:rPr>
          <w:color w:val="000000" w:themeColor="text1"/>
        </w:rPr>
        <w:t>&lt;0.05</w:t>
      </w:r>
      <w:r w:rsidR="00460570">
        <w:rPr>
          <w:color w:val="000000" w:themeColor="text1"/>
        </w:rPr>
        <w:t xml:space="preserve"> for both functional groups</w:t>
      </w:r>
      <w:r>
        <w:rPr>
          <w:color w:val="000000" w:themeColor="text1"/>
        </w:rPr>
        <w:t xml:space="preserve">; Fig. </w:t>
      </w:r>
      <w:r w:rsidR="00CF301F">
        <w:rPr>
          <w:color w:val="000000" w:themeColor="text1"/>
        </w:rPr>
        <w:t>5</w:t>
      </w:r>
      <w:r w:rsidR="00DE0E3A">
        <w:rPr>
          <w:color w:val="000000" w:themeColor="text1"/>
        </w:rPr>
        <w:t>a</w:t>
      </w:r>
      <w:r>
        <w:rPr>
          <w:color w:val="000000" w:themeColor="text1"/>
        </w:rPr>
        <w:t>)</w:t>
      </w:r>
      <w:r w:rsidR="00460570">
        <w:rPr>
          <w:color w:val="000000" w:themeColor="text1"/>
        </w:rPr>
        <w:t xml:space="preserve">, but </w:t>
      </w:r>
      <w:r w:rsidR="001C063B">
        <w:rPr>
          <w:color w:val="000000" w:themeColor="text1"/>
        </w:rPr>
        <w:t xml:space="preserve">there was </w:t>
      </w:r>
      <w:r w:rsidR="007C61E7">
        <w:rPr>
          <w:color w:val="000000" w:themeColor="text1"/>
        </w:rPr>
        <w:t xml:space="preserve">no </w:t>
      </w:r>
      <w:r w:rsidR="00460570">
        <w:rPr>
          <w:color w:val="000000" w:themeColor="text1"/>
        </w:rPr>
        <w:t xml:space="preserve">relationship between </w:t>
      </w:r>
      <w:r w:rsidR="00460570" w:rsidRPr="001B5901">
        <w:rPr>
          <w:color w:val="000000" w:themeColor="text1"/>
        </w:rPr>
        <w:t xml:space="preserve">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 xml:space="preserve"> and </w:t>
      </w:r>
      <w:r w:rsidR="00460570">
        <w:rPr>
          <w:i/>
          <w:iCs/>
          <w:color w:val="000000" w:themeColor="text1"/>
        </w:rPr>
        <w:t>N</w:t>
      </w:r>
      <w:r w:rsidR="00460570">
        <w:rPr>
          <w:color w:val="000000" w:themeColor="text1"/>
          <w:vertAlign w:val="subscript"/>
        </w:rPr>
        <w:t>area</w:t>
      </w:r>
      <w:r w:rsidR="00460570">
        <w:rPr>
          <w:color w:val="000000" w:themeColor="text1"/>
        </w:rPr>
        <w:t xml:space="preserve"> in C</w:t>
      </w:r>
      <w:r w:rsidR="00460570">
        <w:rPr>
          <w:color w:val="000000" w:themeColor="text1"/>
          <w:vertAlign w:val="subscript"/>
        </w:rPr>
        <w:t>4</w:t>
      </w:r>
      <w:r w:rsidR="00460570">
        <w:rPr>
          <w:color w:val="000000" w:themeColor="text1"/>
        </w:rPr>
        <w:t xml:space="preserve"> non-fixers (Tukey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 </w:t>
      </w:r>
      <w:r w:rsidR="00460570">
        <w:rPr>
          <w:i/>
          <w:iCs/>
          <w:color w:val="000000" w:themeColor="text1"/>
        </w:rPr>
        <w:t>p</w:t>
      </w:r>
      <w:r w:rsidR="00460570">
        <w:rPr>
          <w:color w:val="000000" w:themeColor="text1"/>
        </w:rPr>
        <w:t xml:space="preserve">&gt;0.05). </w:t>
      </w:r>
      <w:r w:rsidR="006E782F">
        <w:rPr>
          <w:color w:val="000000" w:themeColor="text1"/>
        </w:rPr>
        <w:t xml:space="preserve">Increasing </w:t>
      </w:r>
      <w:r w:rsidR="00B60944">
        <w:rPr>
          <w:color w:val="000000" w:themeColor="text1"/>
        </w:rPr>
        <w:t>nitrogen</w:t>
      </w:r>
      <w:r w:rsidR="006E782F">
        <w:rPr>
          <w:color w:val="000000" w:themeColor="text1"/>
        </w:rPr>
        <w:t xml:space="preserve"> availability (</w:t>
      </w:r>
      <w:r w:rsidR="006E782F">
        <w:rPr>
          <w:i/>
          <w:iCs/>
          <w:color w:val="000000" w:themeColor="text1"/>
        </w:rPr>
        <w:t>p</w:t>
      </w:r>
      <w:r w:rsidR="00C32328">
        <w:rPr>
          <w:color w:val="000000" w:themeColor="text1"/>
        </w:rPr>
        <w:t>&lt;0.05</w:t>
      </w:r>
      <w:r w:rsidR="006E782F">
        <w:rPr>
          <w:color w:val="000000" w:themeColor="text1"/>
        </w:rPr>
        <w:t>; Table 4</w:t>
      </w:r>
      <w:r w:rsidR="00CF7273">
        <w:rPr>
          <w:color w:val="000000" w:themeColor="text1"/>
        </w:rPr>
        <w:t xml:space="preserve">; Fig. </w:t>
      </w:r>
      <w:r w:rsidR="00CF301F">
        <w:rPr>
          <w:color w:val="000000" w:themeColor="text1"/>
        </w:rPr>
        <w:t>5</w:t>
      </w:r>
      <w:r w:rsidR="00710FF4">
        <w:rPr>
          <w:color w:val="000000" w:themeColor="text1"/>
        </w:rPr>
        <w:t>b</w:t>
      </w:r>
      <w:r w:rsidR="006E782F">
        <w:rPr>
          <w:color w:val="000000" w:themeColor="text1"/>
        </w:rPr>
        <w:t xml:space="preserve">) </w:t>
      </w:r>
      <w:r w:rsidR="00E54B1E">
        <w:rPr>
          <w:color w:val="000000" w:themeColor="text1"/>
        </w:rPr>
        <w:t>and soil moisture (</w:t>
      </w:r>
      <w:r w:rsidR="00E54B1E">
        <w:rPr>
          <w:i/>
          <w:iCs/>
          <w:color w:val="000000" w:themeColor="text1"/>
        </w:rPr>
        <w:t>p</w:t>
      </w:r>
      <w:r w:rsidR="00E54B1E">
        <w:rPr>
          <w:color w:val="000000" w:themeColor="text1"/>
        </w:rPr>
        <w:t xml:space="preserve">=0.003; Table 4; Fig. </w:t>
      </w:r>
      <w:r w:rsidR="00CF301F">
        <w:rPr>
          <w:color w:val="000000" w:themeColor="text1"/>
        </w:rPr>
        <w:t>5</w:t>
      </w:r>
      <w:r w:rsidR="00710FF4">
        <w:rPr>
          <w:color w:val="000000" w:themeColor="text1"/>
        </w:rPr>
        <w:t>c</w:t>
      </w:r>
      <w:r w:rsidR="00E54B1E">
        <w:rPr>
          <w:color w:val="000000" w:themeColor="text1"/>
        </w:rPr>
        <w:t xml:space="preserve">) increased </w:t>
      </w:r>
      <w:r w:rsidR="00E54B1E">
        <w:rPr>
          <w:i/>
          <w:iCs/>
          <w:color w:val="000000" w:themeColor="text1"/>
        </w:rPr>
        <w:t>N</w:t>
      </w:r>
      <w:r w:rsidR="00E54B1E">
        <w:rPr>
          <w:color w:val="000000" w:themeColor="text1"/>
          <w:vertAlign w:val="subscript"/>
        </w:rPr>
        <w:t>area</w:t>
      </w:r>
      <w:r w:rsidR="00E54B1E">
        <w:rPr>
          <w:color w:val="000000" w:themeColor="text1"/>
        </w:rPr>
        <w:t xml:space="preserve"> similarly between </w:t>
      </w:r>
      <w:r w:rsidR="003E1966">
        <w:rPr>
          <w:color w:val="000000" w:themeColor="text1"/>
        </w:rPr>
        <w:t>functional groups</w:t>
      </w:r>
      <w:r w:rsidR="006963FD">
        <w:rPr>
          <w:color w:val="000000" w:themeColor="text1"/>
        </w:rPr>
        <w:t xml:space="preserve"> (</w:t>
      </w:r>
      <w:r w:rsidR="00565BF9">
        <w:rPr>
          <w:color w:val="000000" w:themeColor="text1"/>
        </w:rPr>
        <w:t>N</w:t>
      </w:r>
      <w:r w:rsidR="003E1966">
        <w:rPr>
          <w:color w:val="000000" w:themeColor="text1"/>
        </w:rPr>
        <w:t>-by-functional group interaction</w:t>
      </w:r>
      <w:r w:rsidR="00460570">
        <w:rPr>
          <w:color w:val="000000" w:themeColor="text1"/>
        </w:rPr>
        <w:t xml:space="preserve"> and soil moisture-by functional group interaction</w:t>
      </w:r>
      <w:r w:rsidR="003E1966">
        <w:rPr>
          <w:color w:val="000000" w:themeColor="text1"/>
        </w:rPr>
        <w:t xml:space="preserve">: </w:t>
      </w:r>
      <w:r w:rsidR="003E1966">
        <w:rPr>
          <w:i/>
          <w:iCs/>
          <w:color w:val="000000" w:themeColor="text1"/>
        </w:rPr>
        <w:t>p</w:t>
      </w:r>
      <w:r w:rsidR="003E1966">
        <w:rPr>
          <w:color w:val="000000" w:themeColor="text1"/>
        </w:rPr>
        <w:t>&gt;0.05; Table 4</w:t>
      </w:r>
      <w:r w:rsidR="006963FD">
        <w:rPr>
          <w:color w:val="000000" w:themeColor="text1"/>
        </w:rPr>
        <w:t>)</w:t>
      </w:r>
      <w:r w:rsidR="00E54B1E">
        <w:rPr>
          <w:color w:val="000000" w:themeColor="text1"/>
        </w:rPr>
        <w:t xml:space="preserve">. </w:t>
      </w:r>
      <w:r w:rsidR="006E782F">
        <w:rPr>
          <w:color w:val="000000" w:themeColor="text1"/>
        </w:rPr>
        <w:t>A</w:t>
      </w:r>
      <w:r w:rsidR="00D01437">
        <w:rPr>
          <w:color w:val="000000" w:themeColor="text1"/>
        </w:rPr>
        <w:t xml:space="preserve">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E54B1E">
        <w:rPr>
          <w:color w:val="000000" w:themeColor="text1"/>
        </w:rPr>
        <w:t>reduced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w:t>
      </w:r>
      <w:r w:rsidR="00C32328">
        <w:rPr>
          <w:color w:val="000000" w:themeColor="text1"/>
        </w:rPr>
        <w:t>&lt;0.05</w:t>
      </w:r>
      <w:r w:rsidR="003E61AB">
        <w:rPr>
          <w:color w:val="000000" w:themeColor="text1"/>
        </w:rPr>
        <w:t>)</w:t>
      </w:r>
      <w:r w:rsidR="006511F6">
        <w:rPr>
          <w:color w:val="000000" w:themeColor="text1"/>
        </w:rPr>
        <w:t xml:space="preserve"> and </w:t>
      </w:r>
      <w:r w:rsidR="00460570">
        <w:rPr>
          <w:color w:val="000000" w:themeColor="text1"/>
        </w:rPr>
        <w:t>slightly</w:t>
      </w:r>
      <w:r w:rsidR="006511F6">
        <w:rPr>
          <w:color w:val="000000" w:themeColor="text1"/>
        </w:rPr>
        <w:t xml:space="preserve"> reduced </w:t>
      </w:r>
      <w:r w:rsidR="006511F6">
        <w:rPr>
          <w:i/>
          <w:iCs/>
          <w:color w:val="000000" w:themeColor="text1"/>
        </w:rPr>
        <w:t>N</w:t>
      </w:r>
      <w:r w:rsidR="006511F6">
        <w:rPr>
          <w:color w:val="000000" w:themeColor="text1"/>
          <w:vertAlign w:val="subscript"/>
        </w:rPr>
        <w:t>area</w:t>
      </w:r>
      <w:r w:rsidR="006511F6" w:rsidRPr="006511F6">
        <w:rPr>
          <w:color w:val="000000" w:themeColor="text1"/>
        </w:rPr>
        <w:t xml:space="preserve"> </w:t>
      </w:r>
      <w:r w:rsidR="006511F6">
        <w:rPr>
          <w:color w:val="000000" w:themeColor="text1"/>
        </w:rPr>
        <w:t>compared to</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r w:rsidR="003E1966">
        <w:rPr>
          <w:color w:val="000000" w:themeColor="text1"/>
        </w:rPr>
        <w:t>.</w:t>
      </w:r>
      <w:r w:rsidR="001C063B" w:rsidRPr="001C063B">
        <w:rPr>
          <w:color w:val="000000" w:themeColor="text1"/>
        </w:rPr>
        <w:t xml:space="preserve"> </w:t>
      </w:r>
      <w:r w:rsidR="001C063B">
        <w:rPr>
          <w:color w:val="000000" w:themeColor="text1"/>
        </w:rPr>
        <w:t>C</w:t>
      </w:r>
      <w:r w:rsidR="001C063B">
        <w:rPr>
          <w:color w:val="000000" w:themeColor="text1"/>
          <w:vertAlign w:val="subscript"/>
        </w:rPr>
        <w:t>3</w:t>
      </w:r>
      <w:r w:rsidR="001C063B">
        <w:rPr>
          <w:color w:val="000000" w:themeColor="text1"/>
        </w:rPr>
        <w:t xml:space="preserve"> N-fixers had slightly larger </w:t>
      </w:r>
      <w:r w:rsidR="001C063B">
        <w:rPr>
          <w:i/>
          <w:iCs/>
          <w:color w:val="000000" w:themeColor="text1"/>
        </w:rPr>
        <w:t>N</w:t>
      </w:r>
      <w:r w:rsidR="001C063B">
        <w:rPr>
          <w:color w:val="000000" w:themeColor="text1"/>
          <w:vertAlign w:val="subscript"/>
        </w:rPr>
        <w:t>area</w:t>
      </w:r>
      <w:r w:rsidR="001C063B">
        <w:rPr>
          <w:color w:val="000000" w:themeColor="text1"/>
        </w:rPr>
        <w:t xml:space="preserve"> than C</w:t>
      </w:r>
      <w:r w:rsidR="001C063B">
        <w:rPr>
          <w:color w:val="000000" w:themeColor="text1"/>
          <w:vertAlign w:val="subscript"/>
        </w:rPr>
        <w:t>3</w:t>
      </w:r>
      <w:r w:rsidR="001C063B">
        <w:rPr>
          <w:color w:val="000000" w:themeColor="text1"/>
        </w:rPr>
        <w:t xml:space="preserve"> non-fixers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p>
    <w:p w14:paraId="773A1316" w14:textId="46660CE9" w:rsidR="00AB05EA" w:rsidRPr="00AB05EA" w:rsidRDefault="00B240AE" w:rsidP="00C32328">
      <w:pPr>
        <w:autoSpaceDE w:val="0"/>
        <w:autoSpaceDN w:val="0"/>
        <w:adjustRightInd w:val="0"/>
        <w:spacing w:line="360" w:lineRule="auto"/>
        <w:ind w:firstLine="720"/>
        <w:rPr>
          <w:color w:val="000000" w:themeColor="text1"/>
        </w:rPr>
      </w:pPr>
      <w:r>
        <w:rPr>
          <w:color w:val="000000" w:themeColor="text1"/>
        </w:rPr>
        <w:t>T</w:t>
      </w:r>
      <w:r w:rsidR="003E1966">
        <w:rPr>
          <w:color w:val="000000" w:themeColor="text1"/>
        </w:rPr>
        <w:t>here was no relationship between l</w:t>
      </w:r>
      <w:r w:rsidR="00CD59F2">
        <w:rPr>
          <w:color w:val="000000" w:themeColor="text1"/>
        </w:rPr>
        <w:t xml:space="preserve">eaf </w:t>
      </w:r>
      <w:r w:rsidR="00CD59F2">
        <w:rPr>
          <w:i/>
          <w:iCs/>
          <w:color w:val="000000" w:themeColor="text1"/>
        </w:rPr>
        <w:t>C</w:t>
      </w:r>
      <w:r w:rsidR="00CD59F2" w:rsidRPr="001B5901">
        <w:rPr>
          <w:color w:val="000000" w:themeColor="text1"/>
          <w:vertAlign w:val="subscript"/>
        </w:rPr>
        <w:t>i</w:t>
      </w:r>
      <w:r w:rsidR="00CD59F2" w:rsidRPr="001B5901">
        <w:rPr>
          <w:color w:val="000000" w:themeColor="text1"/>
        </w:rPr>
        <w:t>:</w:t>
      </w:r>
      <w:r w:rsidR="00CD59F2">
        <w:rPr>
          <w:i/>
          <w:iCs/>
          <w:color w:val="000000" w:themeColor="text1"/>
        </w:rPr>
        <w:t>C</w:t>
      </w:r>
      <w:r w:rsidR="00CD59F2" w:rsidRPr="001B5901">
        <w:rPr>
          <w:color w:val="000000" w:themeColor="text1"/>
          <w:vertAlign w:val="subscript"/>
        </w:rPr>
        <w:t>a</w:t>
      </w:r>
      <w:r w:rsidR="00CD59F2">
        <w:rPr>
          <w:color w:val="000000" w:themeColor="text1"/>
        </w:rPr>
        <w:t xml:space="preserve"> </w:t>
      </w:r>
      <w:r w:rsidR="003E1966">
        <w:rPr>
          <w:color w:val="000000" w:themeColor="text1"/>
        </w:rPr>
        <w:t>and</w:t>
      </w:r>
      <w:r w:rsidR="00CD59F2">
        <w:rPr>
          <w:color w:val="000000" w:themeColor="text1"/>
        </w:rPr>
        <w:t xml:space="preserve"> </w:t>
      </w:r>
      <w:r w:rsidR="00CD59F2">
        <w:rPr>
          <w:i/>
          <w:iCs/>
          <w:color w:val="000000" w:themeColor="text1"/>
        </w:rPr>
        <w:t>N</w:t>
      </w:r>
      <w:r w:rsidR="00CD59F2">
        <w:rPr>
          <w:color w:val="000000" w:themeColor="text1"/>
          <w:vertAlign w:val="subscript"/>
        </w:rPr>
        <w:t>mass</w:t>
      </w:r>
      <w:r w:rsidR="00CD59F2">
        <w:rPr>
          <w:color w:val="000000" w:themeColor="text1"/>
        </w:rPr>
        <w:t xml:space="preserve"> (</w:t>
      </w:r>
      <w:r w:rsidR="00CD59F2">
        <w:rPr>
          <w:i/>
          <w:iCs/>
          <w:color w:val="000000" w:themeColor="text1"/>
        </w:rPr>
        <w:t>p</w:t>
      </w:r>
      <w:r w:rsidR="00C32328">
        <w:rPr>
          <w:color w:val="000000" w:themeColor="text1"/>
        </w:rPr>
        <w:t>&gt;0.05</w:t>
      </w:r>
      <w:r w:rsidR="00CD59F2">
        <w:rPr>
          <w:color w:val="000000" w:themeColor="text1"/>
        </w:rPr>
        <w:t>; Table 4</w:t>
      </w:r>
      <w:r w:rsidR="00710FF4">
        <w:rPr>
          <w:color w:val="000000" w:themeColor="text1"/>
        </w:rPr>
        <w:t>; Fig. 5d</w:t>
      </w:r>
      <w:r w:rsidR="00CD59F2">
        <w:rPr>
          <w:color w:val="000000" w:themeColor="text1"/>
        </w:rPr>
        <w:t>)</w:t>
      </w:r>
      <w:r>
        <w:rPr>
          <w:color w:val="000000" w:themeColor="text1"/>
        </w:rPr>
        <w:t>. However</w:t>
      </w:r>
      <w:r w:rsidR="006511F6">
        <w:rPr>
          <w:color w:val="000000" w:themeColor="text1"/>
        </w:rPr>
        <w:t xml:space="preserve">, </w:t>
      </w:r>
      <w:r w:rsidR="00EA5DA3">
        <w:rPr>
          <w:i/>
          <w:iCs/>
          <w:color w:val="000000" w:themeColor="text1"/>
        </w:rPr>
        <w:t>N</w:t>
      </w:r>
      <w:r w:rsidR="00EA5DA3">
        <w:rPr>
          <w:color w:val="000000" w:themeColor="text1"/>
          <w:vertAlign w:val="subscript"/>
        </w:rPr>
        <w:t>mass</w:t>
      </w:r>
      <w:r w:rsidR="00EA5DA3">
        <w:rPr>
          <w:color w:val="000000" w:themeColor="text1"/>
        </w:rPr>
        <w:t xml:space="preserve"> increased</w:t>
      </w:r>
      <w:r w:rsidR="00AB05EA">
        <w:rPr>
          <w:color w:val="000000" w:themeColor="text1"/>
        </w:rPr>
        <w:t xml:space="preserve"> </w:t>
      </w:r>
      <w:r w:rsidR="00EA5DA3">
        <w:rPr>
          <w:color w:val="000000" w:themeColor="text1"/>
        </w:rPr>
        <w:t>with</w:t>
      </w:r>
      <w:r w:rsidR="00B60944">
        <w:rPr>
          <w:color w:val="000000" w:themeColor="text1"/>
        </w:rPr>
        <w:t xml:space="preserve"> both</w:t>
      </w:r>
      <w:r w:rsidR="00EA5DA3">
        <w:rPr>
          <w:i/>
          <w:iCs/>
          <w:color w:val="000000" w:themeColor="text1"/>
        </w:rPr>
        <w:t xml:space="preserve"> </w:t>
      </w:r>
      <w:r w:rsidR="006511F6" w:rsidRPr="00EA5DA3">
        <w:rPr>
          <w:color w:val="000000" w:themeColor="text1"/>
        </w:rPr>
        <w:t>increasing</w:t>
      </w:r>
      <w:r w:rsidR="006511F6">
        <w:rPr>
          <w:color w:val="000000" w:themeColor="text1"/>
        </w:rPr>
        <w:t xml:space="preserve"> </w:t>
      </w:r>
      <w:r w:rsidR="00B60944">
        <w:rPr>
          <w:color w:val="000000" w:themeColor="text1"/>
        </w:rPr>
        <w:t>nitrogen</w:t>
      </w:r>
      <w:r w:rsidR="006511F6">
        <w:rPr>
          <w:color w:val="000000" w:themeColor="text1"/>
        </w:rPr>
        <w:t xml:space="preserve"> availability</w:t>
      </w:r>
      <w:r w:rsidR="00AB05EA">
        <w:rPr>
          <w:color w:val="000000" w:themeColor="text1"/>
        </w:rPr>
        <w:t xml:space="preserve"> </w:t>
      </w:r>
      <w:r w:rsidR="006511F6">
        <w:rPr>
          <w:color w:val="000000" w:themeColor="text1"/>
        </w:rPr>
        <w:t>and soil moisture (</w:t>
      </w:r>
      <w:r w:rsidR="006511F6">
        <w:rPr>
          <w:i/>
          <w:iCs/>
          <w:color w:val="000000" w:themeColor="text1"/>
        </w:rPr>
        <w:t>p</w:t>
      </w:r>
      <w:r w:rsidR="006511F6">
        <w:rPr>
          <w:color w:val="000000" w:themeColor="text1"/>
        </w:rPr>
        <w:t>&lt;0.001</w:t>
      </w:r>
      <w:r w:rsidR="00AB05EA">
        <w:rPr>
          <w:color w:val="000000" w:themeColor="text1"/>
        </w:rPr>
        <w:t xml:space="preserve"> in both cases</w:t>
      </w:r>
      <w:r w:rsidR="006511F6">
        <w:rPr>
          <w:color w:val="000000" w:themeColor="text1"/>
        </w:rPr>
        <w:t xml:space="preserve">; Table 4; Fig. </w:t>
      </w:r>
      <w:r w:rsidR="00D224C0">
        <w:rPr>
          <w:color w:val="000000" w:themeColor="text1"/>
        </w:rPr>
        <w:t>5e-f</w:t>
      </w:r>
      <w:r w:rsidR="006511F6">
        <w:rPr>
          <w:color w:val="000000" w:themeColor="text1"/>
        </w:rPr>
        <w:t xml:space="preserve">). </w:t>
      </w:r>
      <w:r w:rsidR="00E51D26">
        <w:rPr>
          <w:color w:val="000000" w:themeColor="text1"/>
        </w:rPr>
        <w:t xml:space="preserve">A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C32328">
        <w:rPr>
          <w:color w:val="000000" w:themeColor="text1"/>
        </w:rPr>
        <w:t>&lt;0.05</w:t>
      </w:r>
      <w:r w:rsidR="00B60944">
        <w:rPr>
          <w:color w:val="000000" w:themeColor="text1"/>
        </w:rPr>
        <w:t>)</w:t>
      </w:r>
      <w:r w:rsidR="000E63B1">
        <w:rPr>
          <w:color w:val="000000" w:themeColor="text1"/>
        </w:rPr>
        <w:t>,</w:t>
      </w:r>
      <w:r w:rsidR="00B60944">
        <w:rPr>
          <w:color w:val="000000" w:themeColor="text1"/>
        </w:rPr>
        <w:t xml:space="preserve"> but</w:t>
      </w:r>
      <w:r w:rsidR="000E63B1">
        <w:rPr>
          <w:color w:val="000000" w:themeColor="text1"/>
        </w:rPr>
        <w:t xml:space="preserve"> </w:t>
      </w:r>
      <w:r w:rsidR="000E63B1">
        <w:rPr>
          <w:i/>
          <w:iCs/>
          <w:color w:val="000000" w:themeColor="text1"/>
        </w:rPr>
        <w:t>N</w:t>
      </w:r>
      <w:r w:rsidR="000E63B1">
        <w:rPr>
          <w:color w:val="000000" w:themeColor="text1"/>
          <w:vertAlign w:val="subscript"/>
        </w:rPr>
        <w:t>mass</w:t>
      </w:r>
      <w:r w:rsidR="000E63B1">
        <w:rPr>
          <w:color w:val="000000" w:themeColor="text1"/>
        </w:rPr>
        <w:t xml:space="preserve"> in C</w:t>
      </w:r>
      <w:r w:rsidR="000E63B1">
        <w:rPr>
          <w:color w:val="000000" w:themeColor="text1"/>
          <w:vertAlign w:val="subscript"/>
        </w:rPr>
        <w:t>4</w:t>
      </w:r>
      <w:r w:rsidR="000E63B1">
        <w:rPr>
          <w:color w:val="000000" w:themeColor="text1"/>
        </w:rPr>
        <w:t xml:space="preserve"> non-fixers</w:t>
      </w:r>
      <w:r w:rsidR="00AB05EA">
        <w:rPr>
          <w:color w:val="000000" w:themeColor="text1"/>
        </w:rPr>
        <w:t xml:space="preserve"> did not differ </w:t>
      </w:r>
      <w:r w:rsidR="000E63B1">
        <w:rPr>
          <w:color w:val="000000" w:themeColor="text1"/>
        </w:rPr>
        <w:t>from</w:t>
      </w:r>
      <w:r w:rsidR="00B60944">
        <w:rPr>
          <w:color w:val="000000" w:themeColor="text1"/>
        </w:rPr>
        <w:t xml:space="preserve"> </w:t>
      </w:r>
      <w:r w:rsidR="00AB05EA">
        <w:rPr>
          <w:color w:val="000000" w:themeColor="text1"/>
        </w:rPr>
        <w:t>C</w:t>
      </w:r>
      <w:r w:rsidR="00AB05EA">
        <w:rPr>
          <w:color w:val="000000" w:themeColor="text1"/>
          <w:vertAlign w:val="subscript"/>
        </w:rPr>
        <w:t>3</w:t>
      </w:r>
      <w:r w:rsidR="00AB05EA">
        <w:rPr>
          <w:color w:val="000000" w:themeColor="text1"/>
        </w:rPr>
        <w:t xml:space="preserve"> non-fixers (Tukey: </w:t>
      </w:r>
      <w:r w:rsidR="00AB05EA">
        <w:rPr>
          <w:i/>
          <w:iCs/>
          <w:color w:val="000000" w:themeColor="text1"/>
        </w:rPr>
        <w:t>p</w:t>
      </w:r>
      <w:r w:rsidR="00AB05EA">
        <w:rPr>
          <w:color w:val="000000" w:themeColor="text1"/>
        </w:rPr>
        <w:t>&gt;0.05).</w:t>
      </w:r>
    </w:p>
    <w:p w14:paraId="1600B382" w14:textId="671985DA" w:rsidR="00EA5DA3" w:rsidRDefault="000A10F8" w:rsidP="000E63B1">
      <w:pPr>
        <w:autoSpaceDE w:val="0"/>
        <w:autoSpaceDN w:val="0"/>
        <w:adjustRightInd w:val="0"/>
        <w:spacing w:line="360" w:lineRule="auto"/>
        <w:ind w:firstLine="720"/>
        <w:rPr>
          <w:color w:val="000000" w:themeColor="text1"/>
        </w:rPr>
      </w:pPr>
      <w:r>
        <w:rPr>
          <w:color w:val="000000" w:themeColor="text1"/>
        </w:rPr>
        <w:t xml:space="preserve">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Pr>
          <w:i/>
          <w:iCs/>
          <w:color w:val="000000" w:themeColor="text1"/>
        </w:rPr>
        <w:t>p</w:t>
      </w:r>
      <w:r>
        <w:rPr>
          <w:color w:val="000000" w:themeColor="text1"/>
        </w:rPr>
        <w:t>&lt;0.001; Table 4) revealed that negative effect</w:t>
      </w:r>
      <w:r w:rsidR="000E63B1">
        <w:rPr>
          <w:color w:val="000000" w:themeColor="text1"/>
        </w:rPr>
        <w:t>s</w:t>
      </w:r>
      <w:r>
        <w:rPr>
          <w:color w:val="000000" w:themeColor="text1"/>
        </w:rPr>
        <w:t xml:space="preserve"> of increasing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sidR="007C61E7">
        <w:rPr>
          <w:color w:val="000000" w:themeColor="text1"/>
        </w:rPr>
        <w:t>(</w:t>
      </w:r>
      <w:r w:rsidR="007C61E7">
        <w:rPr>
          <w:i/>
          <w:iCs/>
          <w:color w:val="000000" w:themeColor="text1"/>
        </w:rPr>
        <w:t>p</w:t>
      </w:r>
      <w:r w:rsidR="007C61E7">
        <w:rPr>
          <w:color w:val="000000" w:themeColor="text1"/>
        </w:rPr>
        <w:t xml:space="preserve">&lt;0.05; Table 4) </w:t>
      </w:r>
      <w:r w:rsidR="007D591C">
        <w:rPr>
          <w:color w:val="000000" w:themeColor="text1"/>
        </w:rPr>
        <w:t>w</w:t>
      </w:r>
      <w:r w:rsidR="000E63B1">
        <w:rPr>
          <w:color w:val="000000" w:themeColor="text1"/>
        </w:rPr>
        <w:t>ere</w:t>
      </w:r>
      <w:r w:rsidR="007D591C">
        <w:rPr>
          <w:color w:val="000000" w:themeColor="text1"/>
        </w:rPr>
        <w:t xml:space="preserve"> driven by</w:t>
      </w:r>
      <w:r w:rsidR="00AB05EA">
        <w:rPr>
          <w:color w:val="000000" w:themeColor="text1"/>
        </w:rPr>
        <w:t xml:space="preserve"> </w:t>
      </w:r>
      <w:r w:rsidR="007D591C">
        <w:rPr>
          <w:color w:val="000000" w:themeColor="text1"/>
        </w:rPr>
        <w:t>C</w:t>
      </w:r>
      <w:r w:rsidR="007D591C">
        <w:rPr>
          <w:color w:val="000000" w:themeColor="text1"/>
          <w:vertAlign w:val="subscript"/>
        </w:rPr>
        <w:t>3</w:t>
      </w:r>
      <w:r w:rsidR="007D591C">
        <w:rPr>
          <w:color w:val="000000" w:themeColor="text1"/>
        </w:rPr>
        <w:t xml:space="preserve"> N-fixers and C</w:t>
      </w:r>
      <w:r w:rsidR="007D591C">
        <w:rPr>
          <w:color w:val="000000" w:themeColor="text1"/>
          <w:vertAlign w:val="subscript"/>
        </w:rPr>
        <w:t>3</w:t>
      </w:r>
      <w:r w:rsidR="007D591C">
        <w:rPr>
          <w:color w:val="000000" w:themeColor="text1"/>
        </w:rPr>
        <w:t xml:space="preserve"> non-fixers (Tukey</w:t>
      </w:r>
      <w:r w:rsidR="00AB05EA">
        <w:rPr>
          <w:color w:val="000000" w:themeColor="text1"/>
        </w:rPr>
        <w:t xml:space="preserve"> test of the leaf </w:t>
      </w:r>
      <w:r w:rsidR="00AB05EA">
        <w:rPr>
          <w:i/>
          <w:iCs/>
          <w:color w:val="000000" w:themeColor="text1"/>
        </w:rPr>
        <w:t>C</w:t>
      </w:r>
      <w:r w:rsidR="00AB05EA" w:rsidRPr="001B5901">
        <w:rPr>
          <w:color w:val="000000" w:themeColor="text1"/>
          <w:vertAlign w:val="subscript"/>
        </w:rPr>
        <w:t>i</w:t>
      </w:r>
      <w:r w:rsidR="00AB05EA" w:rsidRPr="001B5901">
        <w:rPr>
          <w:color w:val="000000" w:themeColor="text1"/>
        </w:rPr>
        <w:t>:</w:t>
      </w:r>
      <w:r w:rsidR="00AB05EA">
        <w:rPr>
          <w:i/>
          <w:iCs/>
          <w:color w:val="000000" w:themeColor="text1"/>
        </w:rPr>
        <w:t>C</w:t>
      </w:r>
      <w:r w:rsidR="00AB05EA" w:rsidRPr="001B5901">
        <w:rPr>
          <w:color w:val="000000" w:themeColor="text1"/>
          <w:vertAlign w:val="subscript"/>
        </w:rPr>
        <w:t>a</w:t>
      </w:r>
      <w:r w:rsidR="00AB05EA">
        <w:rPr>
          <w:color w:val="000000" w:themeColor="text1"/>
        </w:rPr>
        <w:t>-</w:t>
      </w:r>
      <w:r w:rsidR="00AB05EA">
        <w:rPr>
          <w:i/>
          <w:iCs/>
          <w:color w:val="000000" w:themeColor="text1"/>
        </w:rPr>
        <w:t>M</w:t>
      </w:r>
      <w:r w:rsidR="00AB05EA">
        <w:rPr>
          <w:color w:val="000000" w:themeColor="text1"/>
          <w:vertAlign w:val="subscript"/>
        </w:rPr>
        <w:t>area</w:t>
      </w:r>
      <w:r w:rsidR="00AB05EA">
        <w:rPr>
          <w:color w:val="000000" w:themeColor="text1"/>
        </w:rPr>
        <w:t xml:space="preserve"> slope</w:t>
      </w:r>
      <w:r w:rsidR="007D591C">
        <w:rPr>
          <w:color w:val="000000" w:themeColor="text1"/>
        </w:rPr>
        <w:t xml:space="preserve">: </w:t>
      </w:r>
      <w:r w:rsidR="007D591C">
        <w:rPr>
          <w:i/>
          <w:iCs/>
          <w:color w:val="000000" w:themeColor="text1"/>
        </w:rPr>
        <w:t>p</w:t>
      </w:r>
      <w:r w:rsidR="007D591C">
        <w:rPr>
          <w:color w:val="000000" w:themeColor="text1"/>
        </w:rPr>
        <w:t xml:space="preserve">&lt;0.001 </w:t>
      </w:r>
      <w:r w:rsidR="00AB05EA">
        <w:rPr>
          <w:color w:val="000000" w:themeColor="text1"/>
        </w:rPr>
        <w:t>for both functional groups</w:t>
      </w:r>
      <w:r w:rsidR="00A241EC">
        <w:rPr>
          <w:color w:val="000000" w:themeColor="text1"/>
        </w:rPr>
        <w:t xml:space="preserve">; Fig. </w:t>
      </w:r>
      <w:r w:rsidR="00CF301F">
        <w:rPr>
          <w:color w:val="000000" w:themeColor="text1"/>
        </w:rPr>
        <w:t>5</w:t>
      </w:r>
      <w:r w:rsidR="00D224C0">
        <w:rPr>
          <w:color w:val="000000" w:themeColor="text1"/>
        </w:rPr>
        <w:t>g</w:t>
      </w:r>
      <w:r w:rsidR="007D591C">
        <w:rPr>
          <w:color w:val="000000" w:themeColor="text1"/>
        </w:rPr>
        <w:t>)</w:t>
      </w:r>
      <w:r w:rsidR="000E63B1">
        <w:rPr>
          <w:color w:val="000000" w:themeColor="text1"/>
        </w:rPr>
        <w:t xml:space="preserve"> coupled with no relationship between leaf </w:t>
      </w:r>
      <w:r w:rsidR="000E63B1">
        <w:rPr>
          <w:i/>
          <w:iCs/>
          <w:color w:val="000000" w:themeColor="text1"/>
        </w:rPr>
        <w:t>C</w:t>
      </w:r>
      <w:r w:rsidR="000E63B1" w:rsidRPr="001B5901">
        <w:rPr>
          <w:color w:val="000000" w:themeColor="text1"/>
          <w:vertAlign w:val="subscript"/>
        </w:rPr>
        <w:t>i</w:t>
      </w:r>
      <w:r w:rsidR="000E63B1" w:rsidRPr="001B5901">
        <w:rPr>
          <w:color w:val="000000" w:themeColor="text1"/>
        </w:rPr>
        <w:t>:</w:t>
      </w:r>
      <w:r w:rsidR="000E63B1">
        <w:rPr>
          <w:i/>
          <w:iCs/>
          <w:color w:val="000000" w:themeColor="text1"/>
        </w:rPr>
        <w:t>C</w:t>
      </w:r>
      <w:r w:rsidR="000E63B1" w:rsidRPr="001B5901">
        <w:rPr>
          <w:color w:val="000000" w:themeColor="text1"/>
          <w:vertAlign w:val="subscript"/>
        </w:rPr>
        <w:t>a</w:t>
      </w:r>
      <w:r w:rsidR="000E63B1">
        <w:rPr>
          <w:color w:val="000000" w:themeColor="text1"/>
        </w:rPr>
        <w:t xml:space="preserve"> and </w:t>
      </w:r>
      <w:r w:rsidR="000E63B1">
        <w:rPr>
          <w:i/>
          <w:iCs/>
          <w:color w:val="000000" w:themeColor="text1"/>
        </w:rPr>
        <w:t>M</w:t>
      </w:r>
      <w:r w:rsidR="000E63B1">
        <w:rPr>
          <w:color w:val="000000" w:themeColor="text1"/>
          <w:vertAlign w:val="subscript"/>
        </w:rPr>
        <w:t>area</w:t>
      </w:r>
      <w:r w:rsidR="000E63B1">
        <w:rPr>
          <w:color w:val="000000" w:themeColor="text1"/>
        </w:rPr>
        <w:t xml:space="preserve"> </w:t>
      </w:r>
      <w:r w:rsidR="00D224C0">
        <w:rPr>
          <w:color w:val="000000" w:themeColor="text1"/>
        </w:rPr>
        <w:t>in C</w:t>
      </w:r>
      <w:r w:rsidR="00D224C0">
        <w:rPr>
          <w:color w:val="000000" w:themeColor="text1"/>
          <w:vertAlign w:val="subscript"/>
        </w:rPr>
        <w:t>4</w:t>
      </w:r>
      <w:r w:rsidR="00D224C0">
        <w:rPr>
          <w:color w:val="000000" w:themeColor="text1"/>
        </w:rPr>
        <w:t xml:space="preserve"> non-fixers (Tukey test of the leaf </w:t>
      </w:r>
      <w:r w:rsidR="00D224C0">
        <w:rPr>
          <w:i/>
          <w:iCs/>
          <w:color w:val="000000" w:themeColor="text1"/>
        </w:rPr>
        <w:t>C</w:t>
      </w:r>
      <w:r w:rsidR="00D224C0" w:rsidRPr="001B5901">
        <w:rPr>
          <w:color w:val="000000" w:themeColor="text1"/>
          <w:vertAlign w:val="subscript"/>
        </w:rPr>
        <w:t>i</w:t>
      </w:r>
      <w:r w:rsidR="00D224C0" w:rsidRPr="001B5901">
        <w:rPr>
          <w:color w:val="000000" w:themeColor="text1"/>
        </w:rPr>
        <w:t>:</w:t>
      </w:r>
      <w:r w:rsidR="00D224C0">
        <w:rPr>
          <w:i/>
          <w:iCs/>
          <w:color w:val="000000" w:themeColor="text1"/>
        </w:rPr>
        <w:t>C</w:t>
      </w:r>
      <w:r w:rsidR="00D224C0" w:rsidRPr="001B5901">
        <w:rPr>
          <w:color w:val="000000" w:themeColor="text1"/>
          <w:vertAlign w:val="subscript"/>
        </w:rPr>
        <w:t>a</w:t>
      </w:r>
      <w:r w:rsidR="00D224C0">
        <w:rPr>
          <w:color w:val="000000" w:themeColor="text1"/>
        </w:rPr>
        <w:t>-</w:t>
      </w:r>
      <w:r w:rsidR="00D224C0">
        <w:rPr>
          <w:i/>
          <w:iCs/>
          <w:color w:val="000000" w:themeColor="text1"/>
        </w:rPr>
        <w:t>M</w:t>
      </w:r>
      <w:r w:rsidR="00D224C0">
        <w:rPr>
          <w:color w:val="000000" w:themeColor="text1"/>
          <w:vertAlign w:val="subscript"/>
        </w:rPr>
        <w:t>area</w:t>
      </w:r>
      <w:r w:rsidR="00D224C0">
        <w:rPr>
          <w:color w:val="000000" w:themeColor="text1"/>
        </w:rPr>
        <w:t xml:space="preserve"> slope: </w:t>
      </w:r>
      <w:r w:rsidR="00D224C0">
        <w:rPr>
          <w:i/>
          <w:iCs/>
          <w:color w:val="000000" w:themeColor="text1"/>
        </w:rPr>
        <w:t>p</w:t>
      </w:r>
      <w:r w:rsidR="00D224C0">
        <w:rPr>
          <w:color w:val="000000" w:themeColor="text1"/>
        </w:rPr>
        <w:t>&gt;0.05)</w:t>
      </w:r>
      <w:r w:rsidR="007D591C">
        <w:rPr>
          <w:color w:val="000000" w:themeColor="text1"/>
        </w:rPr>
        <w:t xml:space="preserve">. A three-way interaction between </w:t>
      </w:r>
      <w:r w:rsidR="00B60944">
        <w:rPr>
          <w:color w:val="000000" w:themeColor="text1"/>
        </w:rPr>
        <w:t>nitrogen</w:t>
      </w:r>
      <w:r w:rsidR="007D591C">
        <w:rPr>
          <w:color w:val="000000" w:themeColor="text1"/>
        </w:rPr>
        <w:t xml:space="preserve"> availability, soil moisture, and plant functional group (</w:t>
      </w:r>
      <w:r w:rsidR="007D591C" w:rsidRPr="007D591C">
        <w:rPr>
          <w:i/>
          <w:iCs/>
          <w:color w:val="000000" w:themeColor="text1"/>
        </w:rPr>
        <w:t>p</w:t>
      </w:r>
      <w:r w:rsidR="00C32328">
        <w:rPr>
          <w:color w:val="000000" w:themeColor="text1"/>
        </w:rPr>
        <w:t>&lt;0.05</w:t>
      </w:r>
      <w:r w:rsidR="007D591C">
        <w:rPr>
          <w:color w:val="000000" w:themeColor="text1"/>
        </w:rPr>
        <w:t>; Table 4) indicated that negative effect</w:t>
      </w:r>
      <w:r w:rsidR="000E63B1">
        <w:rPr>
          <w:color w:val="000000" w:themeColor="text1"/>
        </w:rPr>
        <w:t>s</w:t>
      </w:r>
      <w:r w:rsidR="007D591C">
        <w:rPr>
          <w:color w:val="000000" w:themeColor="text1"/>
        </w:rPr>
        <w:t xml:space="preserve"> of increasing </w:t>
      </w:r>
      <w:r w:rsidR="00B60944">
        <w:rPr>
          <w:color w:val="000000" w:themeColor="text1"/>
        </w:rPr>
        <w:t>nitrogen</w:t>
      </w:r>
      <w:r w:rsidR="007D591C">
        <w:rPr>
          <w:color w:val="000000" w:themeColor="text1"/>
        </w:rPr>
        <w:t xml:space="preserve"> availability on </w:t>
      </w:r>
      <w:r w:rsidR="007D591C">
        <w:rPr>
          <w:i/>
          <w:iCs/>
          <w:color w:val="000000" w:themeColor="text1"/>
        </w:rPr>
        <w:t>M</w:t>
      </w:r>
      <w:r w:rsidR="007D591C">
        <w:rPr>
          <w:color w:val="000000" w:themeColor="text1"/>
          <w:vertAlign w:val="subscript"/>
        </w:rPr>
        <w:t>area</w:t>
      </w:r>
      <w:r w:rsidR="007D591C">
        <w:rPr>
          <w:color w:val="000000" w:themeColor="text1"/>
        </w:rPr>
        <w:t xml:space="preserve"> (</w:t>
      </w:r>
      <w:r w:rsidR="007D591C">
        <w:rPr>
          <w:i/>
          <w:iCs/>
          <w:color w:val="000000" w:themeColor="text1"/>
        </w:rPr>
        <w:t>p</w:t>
      </w:r>
      <w:r w:rsidR="007D591C">
        <w:rPr>
          <w:color w:val="000000" w:themeColor="text1"/>
        </w:rPr>
        <w:t>&lt;0.001; Table 4</w:t>
      </w:r>
      <w:r w:rsidR="00D224C0">
        <w:rPr>
          <w:color w:val="000000" w:themeColor="text1"/>
        </w:rPr>
        <w:t>; Fig. 5h</w:t>
      </w:r>
      <w:r w:rsidR="007D591C">
        <w:rPr>
          <w:color w:val="000000" w:themeColor="text1"/>
        </w:rPr>
        <w:t xml:space="preserve">) became </w:t>
      </w:r>
      <w:r w:rsidR="00A63A5D">
        <w:rPr>
          <w:color w:val="000000" w:themeColor="text1"/>
        </w:rPr>
        <w:t>increasingly</w:t>
      </w:r>
      <w:r w:rsidR="007D591C">
        <w:rPr>
          <w:color w:val="000000" w:themeColor="text1"/>
        </w:rPr>
        <w:t xml:space="preserve"> negative with increasing soil moisture in C</w:t>
      </w:r>
      <w:r w:rsidR="007D591C">
        <w:rPr>
          <w:color w:val="000000" w:themeColor="text1"/>
          <w:vertAlign w:val="subscript"/>
        </w:rPr>
        <w:t>3</w:t>
      </w:r>
      <w:r w:rsidR="007D591C">
        <w:rPr>
          <w:color w:val="000000" w:themeColor="text1"/>
        </w:rPr>
        <w:t xml:space="preserve"> non-fixers</w:t>
      </w:r>
      <w:r w:rsidR="00AB05EA">
        <w:rPr>
          <w:color w:val="000000" w:themeColor="text1"/>
        </w:rPr>
        <w:t xml:space="preserve"> and</w:t>
      </w:r>
      <w:r w:rsidR="00EA5DA3">
        <w:rPr>
          <w:color w:val="000000" w:themeColor="text1"/>
        </w:rPr>
        <w:t xml:space="preserve"> decreasingly negative with increasing soil moisture in C</w:t>
      </w:r>
      <w:r w:rsidR="00EA5DA3">
        <w:rPr>
          <w:color w:val="000000" w:themeColor="text1"/>
          <w:vertAlign w:val="subscript"/>
        </w:rPr>
        <w:t>3</w:t>
      </w:r>
      <w:r w:rsidR="00EA5DA3">
        <w:rPr>
          <w:color w:val="000000" w:themeColor="text1"/>
        </w:rPr>
        <w:t xml:space="preserve"> N-fixers</w:t>
      </w:r>
      <w:r w:rsidR="00AB05EA">
        <w:rPr>
          <w:color w:val="000000" w:themeColor="text1"/>
        </w:rPr>
        <w:t xml:space="preserve">. </w:t>
      </w:r>
      <w:r w:rsidR="000E63B1">
        <w:rPr>
          <w:color w:val="000000" w:themeColor="text1"/>
        </w:rPr>
        <w:t>There was</w:t>
      </w:r>
      <w:r w:rsidR="00AB05EA">
        <w:rPr>
          <w:color w:val="000000" w:themeColor="text1"/>
        </w:rPr>
        <w:t xml:space="preserve"> </w:t>
      </w:r>
      <w:r w:rsidR="003E1966">
        <w:rPr>
          <w:color w:val="000000" w:themeColor="text1"/>
        </w:rPr>
        <w:t xml:space="preserve">no effect of </w:t>
      </w:r>
      <w:r w:rsidR="00D224C0">
        <w:rPr>
          <w:color w:val="000000" w:themeColor="text1"/>
        </w:rPr>
        <w:t>nitrogen</w:t>
      </w:r>
      <w:r w:rsidR="003E1966">
        <w:rPr>
          <w:color w:val="000000" w:themeColor="text1"/>
        </w:rPr>
        <w:t xml:space="preserve"> availability on </w:t>
      </w:r>
      <w:r w:rsidR="003E1966">
        <w:rPr>
          <w:i/>
          <w:iCs/>
          <w:color w:val="000000" w:themeColor="text1"/>
        </w:rPr>
        <w:t>M</w:t>
      </w:r>
      <w:r w:rsidR="003E1966">
        <w:rPr>
          <w:color w:val="000000" w:themeColor="text1"/>
          <w:vertAlign w:val="subscript"/>
        </w:rPr>
        <w:t>area</w:t>
      </w:r>
      <w:r w:rsidR="003E1966">
        <w:rPr>
          <w:color w:val="000000" w:themeColor="text1"/>
        </w:rPr>
        <w:t xml:space="preserve"> in C</w:t>
      </w:r>
      <w:r w:rsidR="003E1966">
        <w:rPr>
          <w:color w:val="000000" w:themeColor="text1"/>
          <w:vertAlign w:val="subscript"/>
        </w:rPr>
        <w:t>4</w:t>
      </w:r>
      <w:r w:rsidR="003E1966">
        <w:rPr>
          <w:color w:val="000000" w:themeColor="text1"/>
        </w:rPr>
        <w:t xml:space="preserve"> non-fixers</w:t>
      </w:r>
      <w:r w:rsidR="00EA5DA3">
        <w:rPr>
          <w:color w:val="000000" w:themeColor="text1"/>
        </w:rPr>
        <w:t>.</w:t>
      </w:r>
      <w:r w:rsidR="00D224C0">
        <w:rPr>
          <w:color w:val="000000" w:themeColor="text1"/>
        </w:rPr>
        <w:t xml:space="preserve"> There was no general effect of soil moisture or interaction between soil moisture and functional type when pooled across nitrogen availability treatments (</w:t>
      </w:r>
      <w:r w:rsidR="00D224C0">
        <w:rPr>
          <w:i/>
          <w:iCs/>
          <w:color w:val="000000" w:themeColor="text1"/>
        </w:rPr>
        <w:t>p</w:t>
      </w:r>
      <w:r w:rsidR="00D224C0">
        <w:rPr>
          <w:color w:val="000000" w:themeColor="text1"/>
        </w:rPr>
        <w:t>&gt;0.05 in both cases; Table 4; Fig. 5i).</w:t>
      </w:r>
    </w:p>
    <w:p w14:paraId="6BBC247C" w14:textId="77777777" w:rsidR="00D224C0" w:rsidRPr="00D224C0" w:rsidRDefault="00D224C0" w:rsidP="00D224C0">
      <w:pPr>
        <w:autoSpaceDE w:val="0"/>
        <w:autoSpaceDN w:val="0"/>
        <w:adjustRightInd w:val="0"/>
        <w:spacing w:line="360" w:lineRule="auto"/>
        <w:rPr>
          <w:color w:val="000000" w:themeColor="text1"/>
        </w:rPr>
      </w:pPr>
    </w:p>
    <w:p w14:paraId="69CB36BE" w14:textId="329081BD" w:rsidR="00EA5DA3" w:rsidRPr="00EA5DA3" w:rsidRDefault="00EA5DA3" w:rsidP="00EA5DA3">
      <w:pPr>
        <w:autoSpaceDE w:val="0"/>
        <w:autoSpaceDN w:val="0"/>
        <w:adjustRightInd w:val="0"/>
        <w:spacing w:line="360" w:lineRule="auto"/>
        <w:rPr>
          <w:color w:val="000000" w:themeColor="text1"/>
        </w:rPr>
        <w:sectPr w:rsidR="00EA5DA3" w:rsidRPr="00EA5DA3" w:rsidSect="008E025F">
          <w:footerReference w:type="even" r:id="rId17"/>
          <w:footerReference w:type="default" r:id="rId18"/>
          <w:pgSz w:w="12240" w:h="15840"/>
          <w:pgMar w:top="1440" w:right="1440" w:bottom="1440" w:left="1440" w:header="720" w:footer="720" w:gutter="0"/>
          <w:lnNumType w:countBy="1" w:restart="continuous"/>
          <w:cols w:space="720"/>
          <w:docGrid w:linePitch="360"/>
        </w:sectPr>
      </w:pPr>
    </w:p>
    <w:p w14:paraId="5929E91F" w14:textId="0378D680"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w:t>
      </w:r>
      <w:r w:rsidR="00B60944">
        <w:rPr>
          <w:color w:val="000000" w:themeColor="text1"/>
        </w:rPr>
        <w:t>nitrogen</w:t>
      </w:r>
      <w:r w:rsidR="002578A7">
        <w:rPr>
          <w:color w:val="000000" w:themeColor="text1"/>
        </w:rPr>
        <w:t xml:space="preserve"> availability, the unit cost ratio,</w:t>
      </w:r>
      <w:r w:rsidR="001305A0">
        <w:rPr>
          <w:color w:val="000000" w:themeColor="text1"/>
        </w:rPr>
        <w:t xml:space="preserve"> 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w:t>
      </w:r>
      <w:r w:rsidR="00B60944">
        <w:rPr>
          <w:color w:val="000000" w:themeColor="text1"/>
        </w:rPr>
        <w:t>nitrogen</w:t>
      </w:r>
      <w:r w:rsidR="000A3A01">
        <w:rPr>
          <w:color w:val="000000" w:themeColor="text1"/>
        </w:rPr>
        <w:t xml:space="preserve"> content (</w:t>
      </w:r>
      <w:r w:rsidR="002E6639">
        <w:rPr>
          <w:i/>
          <w:iCs/>
          <w:color w:val="000000" w:themeColor="text1"/>
        </w:rPr>
        <w:t>N</w:t>
      </w:r>
      <w:r w:rsidR="002E6639">
        <w:rPr>
          <w:color w:val="000000" w:themeColor="text1"/>
          <w:vertAlign w:val="subscript"/>
        </w:rPr>
        <w:t>area</w:t>
      </w:r>
      <w:r w:rsidR="000A3A01">
        <w:rPr>
          <w:color w:val="000000" w:themeColor="text1"/>
        </w:rPr>
        <w:t>; gN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w:t>
      </w:r>
      <w:r w:rsidR="00B60944">
        <w:rPr>
          <w:color w:val="000000" w:themeColor="text1"/>
        </w:rPr>
        <w:t>nitrogen</w:t>
      </w:r>
      <w:r w:rsidR="000A3A01">
        <w:rPr>
          <w:color w:val="000000" w:themeColor="text1"/>
        </w:rPr>
        <w:t xml:space="preserve">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gN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721CD9"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721CD9" w:rsidRPr="000959FB" w:rsidRDefault="00721CD9" w:rsidP="00721CD9">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721CD9" w:rsidRPr="00365A86" w:rsidRDefault="00721CD9" w:rsidP="00721CD9">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1D5AF351" w:rsidR="00721CD9" w:rsidRPr="00721CD9" w:rsidRDefault="00721CD9" w:rsidP="00721CD9">
            <w:pPr>
              <w:jc w:val="right"/>
              <w:rPr>
                <w:color w:val="000000"/>
              </w:rPr>
            </w:pPr>
            <w:r w:rsidRPr="00721CD9">
              <w:rPr>
                <w:color w:val="000000"/>
              </w:rPr>
              <w:t>2.05</w:t>
            </w:r>
            <w:r w:rsidR="00F13426">
              <w:rPr>
                <w:color w:val="000000"/>
              </w:rPr>
              <w:t>*10</w:t>
            </w:r>
            <w:r w:rsidR="00F13426" w:rsidRPr="00F13426">
              <w:rPr>
                <w:color w:val="000000"/>
                <w:vertAlign w:val="superscript"/>
              </w:rPr>
              <w:t>0</w:t>
            </w:r>
          </w:p>
        </w:tc>
        <w:tc>
          <w:tcPr>
            <w:tcW w:w="1007" w:type="dxa"/>
            <w:tcBorders>
              <w:top w:val="single" w:sz="4" w:space="0" w:color="auto"/>
              <w:left w:val="nil"/>
              <w:bottom w:val="nil"/>
              <w:right w:val="nil"/>
            </w:tcBorders>
            <w:shd w:val="clear" w:color="auto" w:fill="auto"/>
            <w:noWrap/>
            <w:vAlign w:val="bottom"/>
            <w:hideMark/>
          </w:tcPr>
          <w:p w14:paraId="14C0ED62" w14:textId="45389251"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365D5150" w:rsidR="00721CD9" w:rsidRPr="00721CD9" w:rsidRDefault="00721CD9" w:rsidP="00721CD9">
            <w:pPr>
              <w:jc w:val="right"/>
              <w:rPr>
                <w:color w:val="000000"/>
              </w:rPr>
            </w:pPr>
            <w:r w:rsidRPr="00721CD9">
              <w:rPr>
                <w:color w:val="000000"/>
              </w:rPr>
              <w:t>-</w:t>
            </w:r>
          </w:p>
        </w:tc>
        <w:tc>
          <w:tcPr>
            <w:tcW w:w="1303" w:type="dxa"/>
            <w:tcBorders>
              <w:top w:val="single" w:sz="4" w:space="0" w:color="auto"/>
              <w:left w:val="nil"/>
              <w:bottom w:val="nil"/>
              <w:right w:val="nil"/>
            </w:tcBorders>
            <w:vAlign w:val="bottom"/>
          </w:tcPr>
          <w:p w14:paraId="3A30F7DF" w14:textId="53A1EA95" w:rsidR="00721CD9" w:rsidRPr="00721CD9" w:rsidRDefault="00721CD9" w:rsidP="00721CD9">
            <w:pPr>
              <w:jc w:val="right"/>
              <w:rPr>
                <w:color w:val="000000"/>
              </w:rPr>
            </w:pPr>
            <w:r w:rsidRPr="00721CD9">
              <w:rPr>
                <w:color w:val="000000"/>
              </w:rPr>
              <w:t>7.35</w:t>
            </w:r>
            <w:r w:rsidR="00F13426">
              <w:rPr>
                <w:color w:val="000000"/>
              </w:rPr>
              <w:t>*10</w:t>
            </w:r>
            <w:r w:rsidRPr="00F13426">
              <w:rPr>
                <w:color w:val="000000"/>
                <w:vertAlign w:val="superscript"/>
              </w:rPr>
              <w:t>-3</w:t>
            </w:r>
          </w:p>
        </w:tc>
        <w:tc>
          <w:tcPr>
            <w:tcW w:w="996" w:type="dxa"/>
            <w:tcBorders>
              <w:top w:val="single" w:sz="4" w:space="0" w:color="auto"/>
              <w:left w:val="nil"/>
              <w:bottom w:val="nil"/>
              <w:right w:val="nil"/>
            </w:tcBorders>
            <w:vAlign w:val="bottom"/>
          </w:tcPr>
          <w:p w14:paraId="03A1F31E" w14:textId="278955A8" w:rsidR="00721CD9" w:rsidRPr="00721CD9" w:rsidRDefault="00721CD9" w:rsidP="00721CD9">
            <w:pPr>
              <w:jc w:val="right"/>
              <w:rPr>
                <w:color w:val="000000"/>
              </w:rPr>
            </w:pPr>
            <w:r w:rsidRPr="00721CD9">
              <w:rPr>
                <w:color w:val="000000"/>
              </w:rPr>
              <w:t>-</w:t>
            </w:r>
          </w:p>
        </w:tc>
        <w:tc>
          <w:tcPr>
            <w:tcW w:w="1013" w:type="dxa"/>
            <w:tcBorders>
              <w:top w:val="single" w:sz="4" w:space="0" w:color="auto"/>
              <w:left w:val="nil"/>
              <w:bottom w:val="nil"/>
              <w:right w:val="nil"/>
            </w:tcBorders>
            <w:vAlign w:val="bottom"/>
          </w:tcPr>
          <w:p w14:paraId="76F875D9" w14:textId="7535362A" w:rsidR="00721CD9" w:rsidRPr="00721CD9" w:rsidRDefault="00721CD9" w:rsidP="00721CD9">
            <w:pPr>
              <w:jc w:val="right"/>
              <w:rPr>
                <w:color w:val="000000"/>
              </w:rPr>
            </w:pPr>
            <w:r w:rsidRPr="00721CD9">
              <w:rPr>
                <w:color w:val="000000"/>
              </w:rPr>
              <w:t>-</w:t>
            </w:r>
          </w:p>
        </w:tc>
        <w:tc>
          <w:tcPr>
            <w:tcW w:w="1306" w:type="dxa"/>
            <w:tcBorders>
              <w:top w:val="single" w:sz="4" w:space="0" w:color="auto"/>
              <w:left w:val="nil"/>
              <w:bottom w:val="nil"/>
              <w:right w:val="nil"/>
            </w:tcBorders>
            <w:vAlign w:val="bottom"/>
          </w:tcPr>
          <w:p w14:paraId="02FE39A4" w14:textId="7F4283DA" w:rsidR="00721CD9" w:rsidRPr="00721CD9" w:rsidRDefault="00721CD9" w:rsidP="00721CD9">
            <w:pPr>
              <w:jc w:val="right"/>
              <w:rPr>
                <w:color w:val="000000"/>
              </w:rPr>
            </w:pPr>
            <w:r w:rsidRPr="00721CD9">
              <w:rPr>
                <w:color w:val="000000"/>
              </w:rPr>
              <w:t>6.62</w:t>
            </w:r>
            <w:r w:rsidR="00F13426">
              <w:rPr>
                <w:color w:val="000000"/>
              </w:rPr>
              <w:t>*10</w:t>
            </w:r>
            <w:r w:rsidRPr="00F13426">
              <w:rPr>
                <w:color w:val="000000"/>
                <w:vertAlign w:val="superscript"/>
              </w:rPr>
              <w:t>0</w:t>
            </w:r>
          </w:p>
        </w:tc>
        <w:tc>
          <w:tcPr>
            <w:tcW w:w="1070" w:type="dxa"/>
            <w:tcBorders>
              <w:top w:val="single" w:sz="4" w:space="0" w:color="auto"/>
              <w:left w:val="nil"/>
              <w:bottom w:val="nil"/>
              <w:right w:val="nil"/>
            </w:tcBorders>
            <w:vAlign w:val="bottom"/>
          </w:tcPr>
          <w:p w14:paraId="6DF5F250" w14:textId="133086D4"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vAlign w:val="bottom"/>
          </w:tcPr>
          <w:p w14:paraId="0F5DC793" w14:textId="708933AD" w:rsidR="00721CD9" w:rsidRPr="00721CD9" w:rsidRDefault="00721CD9" w:rsidP="00721CD9">
            <w:pPr>
              <w:jc w:val="right"/>
              <w:rPr>
                <w:color w:val="000000"/>
              </w:rPr>
            </w:pPr>
            <w:r w:rsidRPr="00721CD9">
              <w:rPr>
                <w:color w:val="000000"/>
              </w:rPr>
              <w:t>-</w:t>
            </w:r>
          </w:p>
        </w:tc>
      </w:tr>
      <w:tr w:rsidR="00721CD9"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721CD9" w:rsidRPr="000959FB" w:rsidRDefault="00721CD9" w:rsidP="00721CD9">
            <w:pPr>
              <w:rPr>
                <w:i/>
                <w:iCs/>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
        </w:tc>
        <w:tc>
          <w:tcPr>
            <w:tcW w:w="536" w:type="dxa"/>
            <w:tcBorders>
              <w:top w:val="nil"/>
              <w:left w:val="nil"/>
              <w:bottom w:val="nil"/>
              <w:right w:val="nil"/>
            </w:tcBorders>
            <w:shd w:val="clear" w:color="auto" w:fill="auto"/>
            <w:noWrap/>
            <w:vAlign w:val="bottom"/>
            <w:hideMark/>
          </w:tcPr>
          <w:p w14:paraId="2649E2C1" w14:textId="6A1C8AEE"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26552437" w:rsidR="00721CD9" w:rsidRPr="00721CD9" w:rsidRDefault="00721CD9" w:rsidP="00721CD9">
            <w:pPr>
              <w:jc w:val="right"/>
              <w:rPr>
                <w:color w:val="000000"/>
              </w:rPr>
            </w:pPr>
            <w:r w:rsidRPr="00721CD9">
              <w:rPr>
                <w:color w:val="000000"/>
              </w:rPr>
              <w:t>-1.68</w:t>
            </w:r>
            <w:r w:rsidR="00F13426">
              <w:rPr>
                <w:color w:val="000000"/>
              </w:rPr>
              <w:t>*10</w:t>
            </w:r>
            <w:r w:rsidR="00F13426" w:rsidRPr="00F13426">
              <w:rPr>
                <w:color w:val="000000"/>
                <w:vertAlign w:val="superscript"/>
              </w:rPr>
              <w:t>0</w:t>
            </w:r>
          </w:p>
        </w:tc>
        <w:tc>
          <w:tcPr>
            <w:tcW w:w="1007" w:type="dxa"/>
            <w:tcBorders>
              <w:top w:val="nil"/>
              <w:left w:val="nil"/>
              <w:bottom w:val="nil"/>
              <w:right w:val="nil"/>
            </w:tcBorders>
            <w:shd w:val="clear" w:color="auto" w:fill="auto"/>
            <w:noWrap/>
            <w:vAlign w:val="bottom"/>
            <w:hideMark/>
          </w:tcPr>
          <w:p w14:paraId="656D1156" w14:textId="1BF245FF" w:rsidR="00721CD9" w:rsidRPr="00721CD9" w:rsidRDefault="00721CD9" w:rsidP="00721CD9">
            <w:pPr>
              <w:jc w:val="right"/>
              <w:rPr>
                <w:color w:val="000000"/>
              </w:rPr>
            </w:pPr>
            <w:r w:rsidRPr="00721CD9">
              <w:rPr>
                <w:color w:val="000000"/>
              </w:rPr>
              <w:t>4.924</w:t>
            </w:r>
          </w:p>
        </w:tc>
        <w:tc>
          <w:tcPr>
            <w:tcW w:w="1070" w:type="dxa"/>
            <w:tcBorders>
              <w:top w:val="nil"/>
              <w:left w:val="nil"/>
              <w:bottom w:val="nil"/>
              <w:right w:val="nil"/>
            </w:tcBorders>
            <w:shd w:val="clear" w:color="auto" w:fill="auto"/>
            <w:noWrap/>
            <w:vAlign w:val="bottom"/>
            <w:hideMark/>
          </w:tcPr>
          <w:p w14:paraId="243F0FB2" w14:textId="5843CD5D" w:rsidR="00721CD9" w:rsidRPr="00721CD9" w:rsidRDefault="00721CD9" w:rsidP="00721CD9">
            <w:pPr>
              <w:jc w:val="right"/>
              <w:rPr>
                <w:b/>
                <w:bCs/>
                <w:color w:val="000000"/>
              </w:rPr>
            </w:pPr>
            <w:r w:rsidRPr="00721CD9">
              <w:rPr>
                <w:b/>
                <w:bCs/>
                <w:color w:val="000000"/>
              </w:rPr>
              <w:t>0.026</w:t>
            </w:r>
          </w:p>
        </w:tc>
        <w:tc>
          <w:tcPr>
            <w:tcW w:w="1303" w:type="dxa"/>
            <w:tcBorders>
              <w:top w:val="nil"/>
              <w:left w:val="nil"/>
              <w:bottom w:val="nil"/>
              <w:right w:val="nil"/>
            </w:tcBorders>
            <w:vAlign w:val="bottom"/>
          </w:tcPr>
          <w:p w14:paraId="296672BB" w14:textId="5596D486" w:rsidR="00721CD9" w:rsidRPr="00721CD9" w:rsidRDefault="00721CD9" w:rsidP="00721CD9">
            <w:pPr>
              <w:jc w:val="right"/>
              <w:rPr>
                <w:color w:val="000000"/>
              </w:rPr>
            </w:pPr>
            <w:r w:rsidRPr="00721CD9">
              <w:rPr>
                <w:color w:val="000000"/>
              </w:rPr>
              <w:t>8.46</w:t>
            </w:r>
            <w:r w:rsidR="00F13426">
              <w:rPr>
                <w:color w:val="000000"/>
              </w:rPr>
              <w:t>*10</w:t>
            </w:r>
            <w:r w:rsidR="00F13426" w:rsidRPr="00F13426">
              <w:rPr>
                <w:color w:val="000000"/>
                <w:vertAlign w:val="superscript"/>
              </w:rPr>
              <w:t>-1</w:t>
            </w:r>
          </w:p>
        </w:tc>
        <w:tc>
          <w:tcPr>
            <w:tcW w:w="996" w:type="dxa"/>
            <w:tcBorders>
              <w:top w:val="nil"/>
              <w:left w:val="nil"/>
              <w:bottom w:val="nil"/>
              <w:right w:val="nil"/>
            </w:tcBorders>
            <w:vAlign w:val="bottom"/>
          </w:tcPr>
          <w:p w14:paraId="5A4C45CD" w14:textId="37455423" w:rsidR="00721CD9" w:rsidRPr="00721CD9" w:rsidRDefault="00721CD9" w:rsidP="00721CD9">
            <w:pPr>
              <w:jc w:val="right"/>
              <w:rPr>
                <w:color w:val="000000"/>
              </w:rPr>
            </w:pPr>
            <w:r w:rsidRPr="00721CD9">
              <w:rPr>
                <w:color w:val="000000"/>
              </w:rPr>
              <w:t>0.115</w:t>
            </w:r>
          </w:p>
        </w:tc>
        <w:tc>
          <w:tcPr>
            <w:tcW w:w="1013" w:type="dxa"/>
            <w:tcBorders>
              <w:top w:val="nil"/>
              <w:left w:val="nil"/>
              <w:bottom w:val="nil"/>
              <w:right w:val="nil"/>
            </w:tcBorders>
            <w:vAlign w:val="bottom"/>
          </w:tcPr>
          <w:p w14:paraId="3B1EA975" w14:textId="5F33B6B7" w:rsidR="00721CD9" w:rsidRPr="00721CD9" w:rsidRDefault="00721CD9" w:rsidP="00721CD9">
            <w:pPr>
              <w:jc w:val="right"/>
              <w:rPr>
                <w:color w:val="000000"/>
              </w:rPr>
            </w:pPr>
            <w:r w:rsidRPr="00721CD9">
              <w:rPr>
                <w:color w:val="000000"/>
              </w:rPr>
              <w:t>0.735</w:t>
            </w:r>
          </w:p>
        </w:tc>
        <w:tc>
          <w:tcPr>
            <w:tcW w:w="1306" w:type="dxa"/>
            <w:tcBorders>
              <w:top w:val="nil"/>
              <w:left w:val="nil"/>
              <w:bottom w:val="nil"/>
              <w:right w:val="nil"/>
            </w:tcBorders>
            <w:vAlign w:val="bottom"/>
          </w:tcPr>
          <w:p w14:paraId="09F8DBBD" w14:textId="4EC905E8" w:rsidR="00721CD9" w:rsidRPr="00721CD9" w:rsidRDefault="00721CD9" w:rsidP="00721CD9">
            <w:pPr>
              <w:jc w:val="right"/>
              <w:rPr>
                <w:color w:val="000000"/>
              </w:rPr>
            </w:pPr>
            <w:r w:rsidRPr="00721CD9">
              <w:rPr>
                <w:color w:val="000000"/>
              </w:rPr>
              <w:t>-2.56</w:t>
            </w:r>
            <w:r w:rsidR="00F13426">
              <w:rPr>
                <w:color w:val="000000"/>
              </w:rPr>
              <w:t>*10</w:t>
            </w:r>
            <w:r w:rsidR="00F13426" w:rsidRPr="00F13426">
              <w:rPr>
                <w:color w:val="000000"/>
                <w:vertAlign w:val="superscript"/>
              </w:rPr>
              <w:t>0</w:t>
            </w:r>
          </w:p>
        </w:tc>
        <w:tc>
          <w:tcPr>
            <w:tcW w:w="1070" w:type="dxa"/>
            <w:tcBorders>
              <w:top w:val="nil"/>
              <w:left w:val="nil"/>
              <w:bottom w:val="nil"/>
              <w:right w:val="nil"/>
            </w:tcBorders>
            <w:vAlign w:val="bottom"/>
          </w:tcPr>
          <w:p w14:paraId="2B129716" w14:textId="290D344D" w:rsidR="00721CD9" w:rsidRPr="00721CD9" w:rsidRDefault="00721CD9" w:rsidP="00721CD9">
            <w:pPr>
              <w:jc w:val="right"/>
              <w:rPr>
                <w:color w:val="000000"/>
              </w:rPr>
            </w:pPr>
            <w:r w:rsidRPr="00721CD9">
              <w:rPr>
                <w:color w:val="000000"/>
              </w:rPr>
              <w:t>5.68</w:t>
            </w:r>
          </w:p>
        </w:tc>
        <w:tc>
          <w:tcPr>
            <w:tcW w:w="1070" w:type="dxa"/>
            <w:tcBorders>
              <w:top w:val="nil"/>
              <w:left w:val="nil"/>
              <w:bottom w:val="nil"/>
              <w:right w:val="nil"/>
            </w:tcBorders>
            <w:vAlign w:val="bottom"/>
          </w:tcPr>
          <w:p w14:paraId="033AEE07" w14:textId="559BE957" w:rsidR="00721CD9" w:rsidRPr="00721CD9" w:rsidRDefault="00721CD9" w:rsidP="00721CD9">
            <w:pPr>
              <w:jc w:val="right"/>
              <w:rPr>
                <w:b/>
                <w:bCs/>
                <w:color w:val="000000"/>
              </w:rPr>
            </w:pPr>
            <w:r w:rsidRPr="00721CD9">
              <w:rPr>
                <w:b/>
                <w:bCs/>
                <w:color w:val="000000"/>
              </w:rPr>
              <w:t>0.017</w:t>
            </w:r>
          </w:p>
        </w:tc>
      </w:tr>
      <w:tr w:rsidR="00721CD9"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0109D0E7" w:rsidR="00721CD9" w:rsidRPr="000959FB" w:rsidRDefault="00F13426" w:rsidP="00721CD9">
            <w:pPr>
              <w:rPr>
                <w:color w:val="000000"/>
              </w:rPr>
            </w:pPr>
            <w:r>
              <w:rPr>
                <w:color w:val="000000"/>
              </w:rPr>
              <w:t>N availability</w:t>
            </w:r>
            <w:r w:rsidR="00721CD9" w:rsidRPr="000959FB">
              <w:rPr>
                <w:color w:val="000000"/>
              </w:rPr>
              <w:t xml:space="preserve"> (N)</w:t>
            </w:r>
          </w:p>
        </w:tc>
        <w:tc>
          <w:tcPr>
            <w:tcW w:w="536" w:type="dxa"/>
            <w:tcBorders>
              <w:top w:val="nil"/>
              <w:left w:val="nil"/>
              <w:bottom w:val="nil"/>
              <w:right w:val="nil"/>
            </w:tcBorders>
            <w:shd w:val="clear" w:color="auto" w:fill="auto"/>
            <w:noWrap/>
            <w:vAlign w:val="bottom"/>
            <w:hideMark/>
          </w:tcPr>
          <w:p w14:paraId="07C2C1D6" w14:textId="44AE4FD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0FDF40C2" w:rsidR="00721CD9" w:rsidRPr="00721CD9" w:rsidRDefault="00721CD9" w:rsidP="00721CD9">
            <w:pPr>
              <w:jc w:val="right"/>
              <w:rPr>
                <w:color w:val="000000"/>
              </w:rPr>
            </w:pPr>
            <w:r w:rsidRPr="00721CD9">
              <w:rPr>
                <w:color w:val="000000"/>
              </w:rPr>
              <w:t>1.77</w:t>
            </w:r>
            <w:r w:rsidR="00F13426">
              <w:rPr>
                <w:color w:val="000000"/>
              </w:rPr>
              <w:t>*10</w:t>
            </w:r>
            <w:r w:rsidR="00F13426" w:rsidRPr="00F13426">
              <w:rPr>
                <w:color w:val="000000"/>
                <w:vertAlign w:val="superscript"/>
              </w:rPr>
              <w:t>-2</w:t>
            </w:r>
          </w:p>
        </w:tc>
        <w:tc>
          <w:tcPr>
            <w:tcW w:w="1007" w:type="dxa"/>
            <w:tcBorders>
              <w:top w:val="nil"/>
              <w:left w:val="nil"/>
              <w:bottom w:val="nil"/>
              <w:right w:val="nil"/>
            </w:tcBorders>
            <w:shd w:val="clear" w:color="auto" w:fill="auto"/>
            <w:noWrap/>
            <w:vAlign w:val="bottom"/>
            <w:hideMark/>
          </w:tcPr>
          <w:p w14:paraId="01955225" w14:textId="647CE8FF" w:rsidR="00721CD9" w:rsidRPr="00721CD9" w:rsidRDefault="00721CD9" w:rsidP="00721CD9">
            <w:pPr>
              <w:jc w:val="right"/>
              <w:rPr>
                <w:color w:val="000000"/>
              </w:rPr>
            </w:pPr>
            <w:r w:rsidRPr="00721CD9">
              <w:rPr>
                <w:color w:val="000000"/>
              </w:rPr>
              <w:t>6.744</w:t>
            </w:r>
          </w:p>
        </w:tc>
        <w:tc>
          <w:tcPr>
            <w:tcW w:w="1070" w:type="dxa"/>
            <w:tcBorders>
              <w:top w:val="nil"/>
              <w:left w:val="nil"/>
              <w:bottom w:val="nil"/>
              <w:right w:val="nil"/>
            </w:tcBorders>
            <w:shd w:val="clear" w:color="auto" w:fill="auto"/>
            <w:noWrap/>
            <w:vAlign w:val="bottom"/>
            <w:hideMark/>
          </w:tcPr>
          <w:p w14:paraId="587D0F96" w14:textId="4A5144DB" w:rsidR="00721CD9" w:rsidRPr="00721CD9" w:rsidRDefault="00721CD9" w:rsidP="00721CD9">
            <w:pPr>
              <w:jc w:val="right"/>
              <w:rPr>
                <w:b/>
                <w:bCs/>
                <w:i/>
                <w:iCs/>
                <w:color w:val="000000"/>
              </w:rPr>
            </w:pPr>
            <w:r w:rsidRPr="00721CD9">
              <w:rPr>
                <w:b/>
                <w:bCs/>
                <w:color w:val="000000"/>
              </w:rPr>
              <w:t>0.009</w:t>
            </w:r>
          </w:p>
        </w:tc>
        <w:tc>
          <w:tcPr>
            <w:tcW w:w="1303" w:type="dxa"/>
            <w:tcBorders>
              <w:top w:val="nil"/>
              <w:left w:val="nil"/>
              <w:bottom w:val="nil"/>
              <w:right w:val="nil"/>
            </w:tcBorders>
            <w:vAlign w:val="bottom"/>
          </w:tcPr>
          <w:p w14:paraId="1AB2C1B9" w14:textId="279C29D6" w:rsidR="00721CD9" w:rsidRPr="00721CD9" w:rsidRDefault="00721CD9" w:rsidP="00721CD9">
            <w:pPr>
              <w:jc w:val="right"/>
              <w:rPr>
                <w:color w:val="000000"/>
              </w:rPr>
            </w:pPr>
            <w:r w:rsidRPr="00721CD9">
              <w:rPr>
                <w:color w:val="000000"/>
              </w:rPr>
              <w:t>1.28</w:t>
            </w:r>
            <w:r w:rsidR="00F13426">
              <w:rPr>
                <w:color w:val="000000"/>
              </w:rPr>
              <w:t>*10</w:t>
            </w:r>
            <w:r w:rsidR="00F13426" w:rsidRPr="00F13426">
              <w:rPr>
                <w:color w:val="000000"/>
                <w:vertAlign w:val="superscript"/>
              </w:rPr>
              <w:t>-2</w:t>
            </w:r>
          </w:p>
        </w:tc>
        <w:tc>
          <w:tcPr>
            <w:tcW w:w="996" w:type="dxa"/>
            <w:tcBorders>
              <w:top w:val="nil"/>
              <w:left w:val="nil"/>
              <w:bottom w:val="nil"/>
              <w:right w:val="nil"/>
            </w:tcBorders>
            <w:vAlign w:val="bottom"/>
          </w:tcPr>
          <w:p w14:paraId="56BE9CCA" w14:textId="40C3AC4C" w:rsidR="00721CD9" w:rsidRPr="00721CD9" w:rsidRDefault="00721CD9" w:rsidP="00721CD9">
            <w:pPr>
              <w:jc w:val="right"/>
              <w:rPr>
                <w:color w:val="000000"/>
              </w:rPr>
            </w:pPr>
            <w:r w:rsidRPr="00721CD9">
              <w:rPr>
                <w:color w:val="000000"/>
              </w:rPr>
              <w:t>80.047</w:t>
            </w:r>
          </w:p>
        </w:tc>
        <w:tc>
          <w:tcPr>
            <w:tcW w:w="1013" w:type="dxa"/>
            <w:tcBorders>
              <w:top w:val="nil"/>
              <w:left w:val="nil"/>
              <w:bottom w:val="nil"/>
              <w:right w:val="nil"/>
            </w:tcBorders>
            <w:vAlign w:val="bottom"/>
          </w:tcPr>
          <w:p w14:paraId="6991CF44" w14:textId="30E2D394"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17A6A290" w14:textId="03E96C39" w:rsidR="00721CD9" w:rsidRPr="00721CD9" w:rsidRDefault="00721CD9" w:rsidP="00721CD9">
            <w:pPr>
              <w:jc w:val="right"/>
              <w:rPr>
                <w:color w:val="000000"/>
              </w:rPr>
            </w:pPr>
            <w:r w:rsidRPr="00721CD9">
              <w:rPr>
                <w:color w:val="000000"/>
              </w:rPr>
              <w:t>-3.25</w:t>
            </w:r>
            <w:r w:rsidR="00F13426">
              <w:rPr>
                <w:color w:val="000000"/>
              </w:rPr>
              <w:t>*10</w:t>
            </w:r>
            <w:r w:rsidRPr="00F13426">
              <w:rPr>
                <w:color w:val="000000"/>
                <w:vertAlign w:val="superscript"/>
              </w:rPr>
              <w:t>-2</w:t>
            </w:r>
          </w:p>
        </w:tc>
        <w:tc>
          <w:tcPr>
            <w:tcW w:w="1070" w:type="dxa"/>
            <w:tcBorders>
              <w:top w:val="nil"/>
              <w:left w:val="nil"/>
              <w:bottom w:val="nil"/>
              <w:right w:val="nil"/>
            </w:tcBorders>
            <w:vAlign w:val="bottom"/>
          </w:tcPr>
          <w:p w14:paraId="6EB71BDB" w14:textId="67E326DC" w:rsidR="00721CD9" w:rsidRPr="00721CD9" w:rsidRDefault="00721CD9" w:rsidP="00721CD9">
            <w:pPr>
              <w:jc w:val="right"/>
              <w:rPr>
                <w:color w:val="000000"/>
              </w:rPr>
            </w:pPr>
            <w:r w:rsidRPr="00721CD9">
              <w:rPr>
                <w:color w:val="000000"/>
              </w:rPr>
              <w:t>40.236</w:t>
            </w:r>
          </w:p>
        </w:tc>
        <w:tc>
          <w:tcPr>
            <w:tcW w:w="1070" w:type="dxa"/>
            <w:tcBorders>
              <w:top w:val="nil"/>
              <w:left w:val="nil"/>
              <w:bottom w:val="nil"/>
              <w:right w:val="nil"/>
            </w:tcBorders>
            <w:vAlign w:val="bottom"/>
          </w:tcPr>
          <w:p w14:paraId="01B4A24D" w14:textId="672A62C7" w:rsidR="00721CD9" w:rsidRPr="00721CD9" w:rsidRDefault="00721CD9" w:rsidP="00721CD9">
            <w:pPr>
              <w:jc w:val="right"/>
              <w:rPr>
                <w:b/>
                <w:bCs/>
                <w:color w:val="000000"/>
              </w:rPr>
            </w:pPr>
            <w:r w:rsidRPr="00721CD9">
              <w:rPr>
                <w:b/>
                <w:bCs/>
                <w:color w:val="000000"/>
              </w:rPr>
              <w:t>&lt;0.001</w:t>
            </w:r>
          </w:p>
        </w:tc>
      </w:tr>
      <w:tr w:rsidR="00721CD9"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4802693D" w:rsidR="00721CD9" w:rsidRPr="000959FB" w:rsidRDefault="00721CD9" w:rsidP="00721CD9">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18CB87C9" w:rsidR="00721CD9" w:rsidRPr="00721CD9" w:rsidRDefault="00721CD9" w:rsidP="00721CD9">
            <w:pPr>
              <w:jc w:val="right"/>
              <w:rPr>
                <w:color w:val="000000"/>
              </w:rPr>
            </w:pPr>
            <w:r w:rsidRPr="00721CD9">
              <w:rPr>
                <w:color w:val="000000"/>
              </w:rPr>
              <w:t>4.60</w:t>
            </w:r>
            <w:r w:rsidR="00F13426">
              <w:rPr>
                <w:color w:val="000000"/>
              </w:rPr>
              <w:t>*10</w:t>
            </w:r>
            <w:r w:rsidRPr="00F13426">
              <w:rPr>
                <w:color w:val="000000"/>
                <w:vertAlign w:val="superscript"/>
              </w:rPr>
              <w:t>-1</w:t>
            </w:r>
          </w:p>
        </w:tc>
        <w:tc>
          <w:tcPr>
            <w:tcW w:w="1007" w:type="dxa"/>
            <w:tcBorders>
              <w:top w:val="nil"/>
              <w:left w:val="nil"/>
              <w:bottom w:val="nil"/>
              <w:right w:val="nil"/>
            </w:tcBorders>
            <w:shd w:val="clear" w:color="auto" w:fill="auto"/>
            <w:noWrap/>
            <w:vAlign w:val="bottom"/>
            <w:hideMark/>
          </w:tcPr>
          <w:p w14:paraId="2A9C43BA" w14:textId="2D92C1C5" w:rsidR="00721CD9" w:rsidRPr="00721CD9" w:rsidRDefault="00721CD9" w:rsidP="00721CD9">
            <w:pPr>
              <w:jc w:val="right"/>
              <w:rPr>
                <w:color w:val="000000"/>
              </w:rPr>
            </w:pPr>
            <w:r w:rsidRPr="00721CD9">
              <w:rPr>
                <w:color w:val="000000"/>
              </w:rPr>
              <w:t>8.989</w:t>
            </w:r>
          </w:p>
        </w:tc>
        <w:tc>
          <w:tcPr>
            <w:tcW w:w="1070" w:type="dxa"/>
            <w:tcBorders>
              <w:top w:val="nil"/>
              <w:left w:val="nil"/>
              <w:bottom w:val="nil"/>
              <w:right w:val="nil"/>
            </w:tcBorders>
            <w:shd w:val="clear" w:color="auto" w:fill="auto"/>
            <w:noWrap/>
            <w:vAlign w:val="bottom"/>
            <w:hideMark/>
          </w:tcPr>
          <w:p w14:paraId="47DF10DC" w14:textId="5EED8605" w:rsidR="00721CD9" w:rsidRPr="00721CD9" w:rsidRDefault="00721CD9" w:rsidP="00721CD9">
            <w:pPr>
              <w:jc w:val="right"/>
              <w:rPr>
                <w:b/>
                <w:bCs/>
                <w:color w:val="000000"/>
              </w:rPr>
            </w:pPr>
            <w:r w:rsidRPr="00721CD9">
              <w:rPr>
                <w:b/>
                <w:bCs/>
                <w:color w:val="000000"/>
              </w:rPr>
              <w:t>0.003</w:t>
            </w:r>
          </w:p>
        </w:tc>
        <w:tc>
          <w:tcPr>
            <w:tcW w:w="1303" w:type="dxa"/>
            <w:tcBorders>
              <w:top w:val="nil"/>
              <w:left w:val="nil"/>
              <w:bottom w:val="nil"/>
              <w:right w:val="nil"/>
            </w:tcBorders>
            <w:vAlign w:val="bottom"/>
          </w:tcPr>
          <w:p w14:paraId="5BB787B9" w14:textId="0611AD5F" w:rsidR="00721CD9" w:rsidRPr="00721CD9" w:rsidRDefault="00721CD9" w:rsidP="00721CD9">
            <w:pPr>
              <w:jc w:val="right"/>
              <w:rPr>
                <w:color w:val="000000"/>
              </w:rPr>
            </w:pPr>
            <w:r w:rsidRPr="00721CD9">
              <w:rPr>
                <w:color w:val="000000"/>
              </w:rPr>
              <w:t>8.36</w:t>
            </w:r>
            <w:r w:rsidR="00F13426">
              <w:rPr>
                <w:color w:val="000000"/>
              </w:rPr>
              <w:t>*10</w:t>
            </w:r>
            <w:r w:rsidR="00F13426" w:rsidRPr="00F13426">
              <w:rPr>
                <w:color w:val="000000"/>
                <w:vertAlign w:val="superscript"/>
              </w:rPr>
              <w:t>-1</w:t>
            </w:r>
          </w:p>
        </w:tc>
        <w:tc>
          <w:tcPr>
            <w:tcW w:w="996" w:type="dxa"/>
            <w:tcBorders>
              <w:top w:val="nil"/>
              <w:left w:val="nil"/>
              <w:bottom w:val="nil"/>
              <w:right w:val="nil"/>
            </w:tcBorders>
            <w:vAlign w:val="bottom"/>
          </w:tcPr>
          <w:p w14:paraId="2ADEA6AA" w14:textId="4697A112" w:rsidR="00721CD9" w:rsidRPr="00721CD9" w:rsidRDefault="00721CD9" w:rsidP="00721CD9">
            <w:pPr>
              <w:jc w:val="right"/>
              <w:rPr>
                <w:color w:val="000000"/>
              </w:rPr>
            </w:pPr>
            <w:r w:rsidRPr="00721CD9">
              <w:rPr>
                <w:color w:val="000000"/>
              </w:rPr>
              <w:t>4.649</w:t>
            </w:r>
          </w:p>
        </w:tc>
        <w:tc>
          <w:tcPr>
            <w:tcW w:w="1013" w:type="dxa"/>
            <w:tcBorders>
              <w:top w:val="nil"/>
              <w:left w:val="nil"/>
              <w:bottom w:val="nil"/>
              <w:right w:val="nil"/>
            </w:tcBorders>
            <w:vAlign w:val="bottom"/>
          </w:tcPr>
          <w:p w14:paraId="3AAC9529" w14:textId="3C739FE9" w:rsidR="00721CD9" w:rsidRPr="00721CD9" w:rsidRDefault="00721CD9" w:rsidP="00721CD9">
            <w:pPr>
              <w:jc w:val="right"/>
              <w:rPr>
                <w:b/>
                <w:bCs/>
                <w:color w:val="000000"/>
              </w:rPr>
            </w:pPr>
            <w:r w:rsidRPr="00721CD9">
              <w:rPr>
                <w:b/>
                <w:bCs/>
                <w:color w:val="000000"/>
              </w:rPr>
              <w:t>0.031</w:t>
            </w:r>
          </w:p>
        </w:tc>
        <w:tc>
          <w:tcPr>
            <w:tcW w:w="1306" w:type="dxa"/>
            <w:tcBorders>
              <w:top w:val="nil"/>
              <w:left w:val="nil"/>
              <w:bottom w:val="nil"/>
              <w:right w:val="nil"/>
            </w:tcBorders>
            <w:vAlign w:val="bottom"/>
          </w:tcPr>
          <w:p w14:paraId="1C78A7AE" w14:textId="64C1E6AF" w:rsidR="00721CD9" w:rsidRPr="00721CD9" w:rsidRDefault="00721CD9" w:rsidP="00721CD9">
            <w:pPr>
              <w:jc w:val="right"/>
              <w:rPr>
                <w:color w:val="000000"/>
              </w:rPr>
            </w:pPr>
            <w:r w:rsidRPr="00721CD9">
              <w:rPr>
                <w:color w:val="000000"/>
              </w:rPr>
              <w:t>-3.46</w:t>
            </w:r>
            <w:r w:rsidR="00F13426">
              <w:rPr>
                <w:color w:val="000000"/>
              </w:rPr>
              <w:t>*10</w:t>
            </w:r>
            <w:r w:rsidR="00F13426" w:rsidRPr="00F13426">
              <w:rPr>
                <w:color w:val="000000"/>
                <w:vertAlign w:val="superscript"/>
              </w:rPr>
              <w:t>-1</w:t>
            </w:r>
          </w:p>
        </w:tc>
        <w:tc>
          <w:tcPr>
            <w:tcW w:w="1070" w:type="dxa"/>
            <w:tcBorders>
              <w:top w:val="nil"/>
              <w:left w:val="nil"/>
              <w:bottom w:val="nil"/>
              <w:right w:val="nil"/>
            </w:tcBorders>
            <w:vAlign w:val="bottom"/>
          </w:tcPr>
          <w:p w14:paraId="5BC56F81" w14:textId="1D64DFCF" w:rsidR="00721CD9" w:rsidRPr="00721CD9" w:rsidRDefault="00721CD9" w:rsidP="00721CD9">
            <w:pPr>
              <w:jc w:val="right"/>
              <w:rPr>
                <w:color w:val="000000"/>
              </w:rPr>
            </w:pPr>
            <w:r w:rsidRPr="00721CD9">
              <w:rPr>
                <w:color w:val="000000"/>
              </w:rPr>
              <w:t>0.409</w:t>
            </w:r>
          </w:p>
        </w:tc>
        <w:tc>
          <w:tcPr>
            <w:tcW w:w="1070" w:type="dxa"/>
            <w:tcBorders>
              <w:top w:val="nil"/>
              <w:left w:val="nil"/>
              <w:bottom w:val="nil"/>
              <w:right w:val="nil"/>
            </w:tcBorders>
            <w:vAlign w:val="bottom"/>
          </w:tcPr>
          <w:p w14:paraId="40538663" w14:textId="6642A11A" w:rsidR="00721CD9" w:rsidRPr="00721CD9" w:rsidRDefault="00721CD9" w:rsidP="00721CD9">
            <w:pPr>
              <w:jc w:val="right"/>
              <w:rPr>
                <w:b/>
                <w:bCs/>
                <w:color w:val="000000"/>
              </w:rPr>
            </w:pPr>
            <w:r w:rsidRPr="00721CD9">
              <w:rPr>
                <w:color w:val="000000"/>
              </w:rPr>
              <w:t>0.522</w:t>
            </w:r>
          </w:p>
        </w:tc>
      </w:tr>
      <w:tr w:rsidR="00721CD9"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721CD9" w:rsidRPr="000959FB" w:rsidRDefault="00721CD9" w:rsidP="00721CD9">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0A972173"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54DB113F" w14:textId="686DD72E" w:rsidR="00721CD9" w:rsidRPr="00721CD9" w:rsidRDefault="00721CD9" w:rsidP="00721CD9">
            <w:pPr>
              <w:jc w:val="right"/>
              <w:rPr>
                <w:color w:val="000000"/>
              </w:rPr>
            </w:pPr>
            <w:r w:rsidRPr="00721CD9">
              <w:rPr>
                <w:color w:val="000000"/>
              </w:rPr>
              <w:t>37.808</w:t>
            </w:r>
          </w:p>
        </w:tc>
        <w:tc>
          <w:tcPr>
            <w:tcW w:w="1070" w:type="dxa"/>
            <w:tcBorders>
              <w:top w:val="nil"/>
              <w:left w:val="nil"/>
              <w:bottom w:val="nil"/>
              <w:right w:val="nil"/>
            </w:tcBorders>
            <w:shd w:val="clear" w:color="auto" w:fill="auto"/>
            <w:noWrap/>
            <w:vAlign w:val="bottom"/>
            <w:hideMark/>
          </w:tcPr>
          <w:p w14:paraId="733191CC" w14:textId="637CCE37" w:rsidR="00721CD9" w:rsidRPr="00721CD9" w:rsidRDefault="00721CD9" w:rsidP="00721CD9">
            <w:pPr>
              <w:jc w:val="right"/>
              <w:rPr>
                <w:b/>
                <w:bCs/>
                <w:color w:val="000000"/>
              </w:rPr>
            </w:pPr>
            <w:r w:rsidRPr="00721CD9">
              <w:rPr>
                <w:b/>
                <w:bCs/>
                <w:color w:val="000000"/>
              </w:rPr>
              <w:t>&lt;0.001</w:t>
            </w:r>
          </w:p>
        </w:tc>
        <w:tc>
          <w:tcPr>
            <w:tcW w:w="1303" w:type="dxa"/>
            <w:tcBorders>
              <w:top w:val="nil"/>
              <w:left w:val="nil"/>
              <w:bottom w:val="nil"/>
              <w:right w:val="nil"/>
            </w:tcBorders>
            <w:vAlign w:val="bottom"/>
          </w:tcPr>
          <w:p w14:paraId="672BB927" w14:textId="06C65DCB" w:rsidR="00721CD9" w:rsidRPr="00721CD9" w:rsidRDefault="00721CD9" w:rsidP="00721CD9">
            <w:pPr>
              <w:jc w:val="right"/>
              <w:rPr>
                <w:b/>
                <w:bCs/>
                <w:color w:val="000000"/>
              </w:rPr>
            </w:pPr>
            <w:r w:rsidRPr="00721CD9">
              <w:rPr>
                <w:color w:val="000000"/>
              </w:rPr>
              <w:t>-</w:t>
            </w:r>
          </w:p>
        </w:tc>
        <w:tc>
          <w:tcPr>
            <w:tcW w:w="996" w:type="dxa"/>
            <w:tcBorders>
              <w:top w:val="nil"/>
              <w:left w:val="nil"/>
              <w:bottom w:val="nil"/>
              <w:right w:val="nil"/>
            </w:tcBorders>
            <w:vAlign w:val="bottom"/>
          </w:tcPr>
          <w:p w14:paraId="136AE9EF" w14:textId="05FB78D1" w:rsidR="00721CD9" w:rsidRPr="00721CD9" w:rsidRDefault="00721CD9" w:rsidP="00721CD9">
            <w:pPr>
              <w:jc w:val="right"/>
              <w:rPr>
                <w:b/>
                <w:bCs/>
                <w:color w:val="000000"/>
              </w:rPr>
            </w:pPr>
            <w:r w:rsidRPr="00721CD9">
              <w:rPr>
                <w:color w:val="000000"/>
              </w:rPr>
              <w:t>15.859</w:t>
            </w:r>
          </w:p>
        </w:tc>
        <w:tc>
          <w:tcPr>
            <w:tcW w:w="1013" w:type="dxa"/>
            <w:tcBorders>
              <w:top w:val="nil"/>
              <w:left w:val="nil"/>
              <w:bottom w:val="nil"/>
              <w:right w:val="nil"/>
            </w:tcBorders>
            <w:vAlign w:val="bottom"/>
          </w:tcPr>
          <w:p w14:paraId="079D245C" w14:textId="64A7E3AB"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33A2B16F" w14:textId="086E0DC7" w:rsidR="00721CD9" w:rsidRPr="00721CD9" w:rsidRDefault="00721CD9" w:rsidP="00721CD9">
            <w:pPr>
              <w:jc w:val="right"/>
              <w:rPr>
                <w:b/>
                <w:bCs/>
                <w:color w:val="000000"/>
              </w:rPr>
            </w:pPr>
            <w:r w:rsidRPr="00721CD9">
              <w:rPr>
                <w:color w:val="000000"/>
              </w:rPr>
              <w:t>-</w:t>
            </w:r>
          </w:p>
        </w:tc>
        <w:tc>
          <w:tcPr>
            <w:tcW w:w="1070" w:type="dxa"/>
            <w:tcBorders>
              <w:top w:val="nil"/>
              <w:left w:val="nil"/>
              <w:bottom w:val="nil"/>
              <w:right w:val="nil"/>
            </w:tcBorders>
            <w:vAlign w:val="bottom"/>
          </w:tcPr>
          <w:p w14:paraId="037DC3D9" w14:textId="5CC30190" w:rsidR="00721CD9" w:rsidRPr="00721CD9" w:rsidRDefault="00721CD9" w:rsidP="00721CD9">
            <w:pPr>
              <w:jc w:val="right"/>
              <w:rPr>
                <w:b/>
                <w:bCs/>
                <w:color w:val="000000"/>
              </w:rPr>
            </w:pPr>
            <w:r w:rsidRPr="00721CD9">
              <w:rPr>
                <w:color w:val="000000"/>
              </w:rPr>
              <w:t>6.241</w:t>
            </w:r>
          </w:p>
        </w:tc>
        <w:tc>
          <w:tcPr>
            <w:tcW w:w="1070" w:type="dxa"/>
            <w:tcBorders>
              <w:top w:val="nil"/>
              <w:left w:val="nil"/>
              <w:bottom w:val="nil"/>
              <w:right w:val="nil"/>
            </w:tcBorders>
            <w:vAlign w:val="bottom"/>
          </w:tcPr>
          <w:p w14:paraId="0ACF0B1E" w14:textId="1EC1744E" w:rsidR="00721CD9" w:rsidRPr="00721CD9" w:rsidRDefault="00721CD9" w:rsidP="00721CD9">
            <w:pPr>
              <w:jc w:val="right"/>
              <w:rPr>
                <w:b/>
                <w:bCs/>
                <w:i/>
                <w:iCs/>
                <w:color w:val="000000"/>
              </w:rPr>
            </w:pPr>
            <w:r w:rsidRPr="00721CD9">
              <w:rPr>
                <w:b/>
                <w:bCs/>
                <w:color w:val="000000"/>
              </w:rPr>
              <w:t>0.044</w:t>
            </w:r>
          </w:p>
        </w:tc>
      </w:tr>
      <w:tr w:rsidR="00721CD9"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6379A70D" w:rsidR="00721CD9" w:rsidRPr="00721CD9" w:rsidRDefault="00721CD9" w:rsidP="00721CD9">
            <w:pPr>
              <w:jc w:val="right"/>
              <w:rPr>
                <w:color w:val="000000"/>
              </w:rPr>
            </w:pPr>
            <w:r w:rsidRPr="00721CD9">
              <w:rPr>
                <w:color w:val="000000"/>
              </w:rPr>
              <w:t>6.95</w:t>
            </w:r>
            <w:r w:rsidR="00F13426">
              <w:rPr>
                <w:color w:val="000000"/>
              </w:rPr>
              <w:t>*10</w:t>
            </w:r>
            <w:r w:rsidR="00F13426" w:rsidRPr="00F13426">
              <w:rPr>
                <w:color w:val="000000"/>
                <w:vertAlign w:val="superscript"/>
              </w:rPr>
              <w:t>-2</w:t>
            </w:r>
          </w:p>
        </w:tc>
        <w:tc>
          <w:tcPr>
            <w:tcW w:w="1007" w:type="dxa"/>
            <w:tcBorders>
              <w:top w:val="nil"/>
              <w:left w:val="nil"/>
              <w:bottom w:val="nil"/>
              <w:right w:val="nil"/>
            </w:tcBorders>
            <w:shd w:val="clear" w:color="auto" w:fill="auto"/>
            <w:noWrap/>
            <w:vAlign w:val="bottom"/>
            <w:hideMark/>
          </w:tcPr>
          <w:p w14:paraId="5747E25A" w14:textId="05A14371" w:rsidR="00721CD9" w:rsidRPr="00721CD9" w:rsidRDefault="00721CD9" w:rsidP="00721CD9">
            <w:pPr>
              <w:jc w:val="right"/>
              <w:rPr>
                <w:color w:val="000000"/>
              </w:rPr>
            </w:pPr>
            <w:r w:rsidRPr="00721CD9">
              <w:rPr>
                <w:color w:val="000000"/>
              </w:rPr>
              <w:t>1.973</w:t>
            </w:r>
          </w:p>
        </w:tc>
        <w:tc>
          <w:tcPr>
            <w:tcW w:w="1070" w:type="dxa"/>
            <w:tcBorders>
              <w:top w:val="nil"/>
              <w:left w:val="nil"/>
              <w:bottom w:val="nil"/>
              <w:right w:val="nil"/>
            </w:tcBorders>
            <w:shd w:val="clear" w:color="auto" w:fill="auto"/>
            <w:noWrap/>
            <w:vAlign w:val="bottom"/>
            <w:hideMark/>
          </w:tcPr>
          <w:p w14:paraId="7BC389C8" w14:textId="01D2BEEA" w:rsidR="00721CD9" w:rsidRPr="00721CD9" w:rsidRDefault="00721CD9" w:rsidP="00721CD9">
            <w:pPr>
              <w:jc w:val="right"/>
              <w:rPr>
                <w:b/>
                <w:bCs/>
                <w:color w:val="000000"/>
              </w:rPr>
            </w:pPr>
            <w:r w:rsidRPr="00721CD9">
              <w:rPr>
                <w:color w:val="000000"/>
              </w:rPr>
              <w:t>0.16</w:t>
            </w:r>
            <w:r>
              <w:rPr>
                <w:color w:val="000000"/>
              </w:rPr>
              <w:t>0</w:t>
            </w:r>
          </w:p>
        </w:tc>
        <w:tc>
          <w:tcPr>
            <w:tcW w:w="1303" w:type="dxa"/>
            <w:tcBorders>
              <w:top w:val="nil"/>
              <w:left w:val="nil"/>
              <w:bottom w:val="nil"/>
              <w:right w:val="nil"/>
            </w:tcBorders>
            <w:vAlign w:val="bottom"/>
          </w:tcPr>
          <w:p w14:paraId="3B03868C" w14:textId="1ED625B6" w:rsidR="00721CD9" w:rsidRPr="00721CD9" w:rsidRDefault="00721CD9" w:rsidP="00721CD9">
            <w:pPr>
              <w:jc w:val="right"/>
              <w:rPr>
                <w:b/>
                <w:bCs/>
                <w:color w:val="000000"/>
              </w:rPr>
            </w:pPr>
            <w:r w:rsidRPr="00721CD9">
              <w:rPr>
                <w:color w:val="000000"/>
              </w:rPr>
              <w:t>-2.48</w:t>
            </w:r>
            <w:r w:rsidR="00F13426">
              <w:rPr>
                <w:color w:val="000000"/>
              </w:rPr>
              <w:t>*10</w:t>
            </w:r>
            <w:r w:rsidR="00F13426" w:rsidRPr="00F13426">
              <w:rPr>
                <w:color w:val="000000"/>
                <w:vertAlign w:val="superscript"/>
              </w:rPr>
              <w:t>-2</w:t>
            </w:r>
          </w:p>
        </w:tc>
        <w:tc>
          <w:tcPr>
            <w:tcW w:w="996" w:type="dxa"/>
            <w:tcBorders>
              <w:top w:val="nil"/>
              <w:left w:val="nil"/>
              <w:bottom w:val="nil"/>
              <w:right w:val="nil"/>
            </w:tcBorders>
            <w:vAlign w:val="bottom"/>
          </w:tcPr>
          <w:p w14:paraId="114D84BA" w14:textId="275283ED" w:rsidR="00721CD9" w:rsidRPr="00721CD9" w:rsidRDefault="00721CD9" w:rsidP="00721CD9">
            <w:pPr>
              <w:jc w:val="right"/>
              <w:rPr>
                <w:b/>
                <w:bCs/>
                <w:color w:val="000000"/>
              </w:rPr>
            </w:pPr>
            <w:r w:rsidRPr="00721CD9">
              <w:rPr>
                <w:color w:val="000000"/>
              </w:rPr>
              <w:t>3.48</w:t>
            </w:r>
          </w:p>
        </w:tc>
        <w:tc>
          <w:tcPr>
            <w:tcW w:w="1013" w:type="dxa"/>
            <w:tcBorders>
              <w:top w:val="nil"/>
              <w:left w:val="nil"/>
              <w:bottom w:val="nil"/>
              <w:right w:val="nil"/>
            </w:tcBorders>
            <w:vAlign w:val="bottom"/>
          </w:tcPr>
          <w:p w14:paraId="65E97B35" w14:textId="3010985F" w:rsidR="00721CD9" w:rsidRPr="00721CD9" w:rsidRDefault="00721CD9" w:rsidP="00721CD9">
            <w:pPr>
              <w:jc w:val="right"/>
              <w:rPr>
                <w:b/>
                <w:bCs/>
                <w:i/>
                <w:iCs/>
                <w:color w:val="000000"/>
              </w:rPr>
            </w:pPr>
            <w:r w:rsidRPr="00721CD9">
              <w:rPr>
                <w:i/>
                <w:iCs/>
                <w:color w:val="000000"/>
              </w:rPr>
              <w:t>0.062</w:t>
            </w:r>
          </w:p>
        </w:tc>
        <w:tc>
          <w:tcPr>
            <w:tcW w:w="1306" w:type="dxa"/>
            <w:tcBorders>
              <w:top w:val="nil"/>
              <w:left w:val="nil"/>
              <w:bottom w:val="nil"/>
              <w:right w:val="nil"/>
            </w:tcBorders>
            <w:vAlign w:val="bottom"/>
          </w:tcPr>
          <w:p w14:paraId="083EBB07" w14:textId="13B7A5DA" w:rsidR="00721CD9" w:rsidRPr="00721CD9" w:rsidRDefault="00721CD9" w:rsidP="00721CD9">
            <w:pPr>
              <w:jc w:val="right"/>
              <w:rPr>
                <w:b/>
                <w:bCs/>
                <w:color w:val="000000"/>
              </w:rPr>
            </w:pPr>
            <w:r w:rsidRPr="00721CD9">
              <w:rPr>
                <w:color w:val="000000"/>
              </w:rPr>
              <w:t>1.01</w:t>
            </w:r>
            <w:r w:rsidR="00F13426">
              <w:rPr>
                <w:color w:val="000000"/>
              </w:rPr>
              <w:t>*10</w:t>
            </w:r>
            <w:r w:rsidR="00F13426" w:rsidRPr="00F13426">
              <w:rPr>
                <w:color w:val="000000"/>
                <w:vertAlign w:val="superscript"/>
              </w:rPr>
              <w:t>-1</w:t>
            </w:r>
          </w:p>
        </w:tc>
        <w:tc>
          <w:tcPr>
            <w:tcW w:w="1070" w:type="dxa"/>
            <w:tcBorders>
              <w:top w:val="nil"/>
              <w:left w:val="nil"/>
              <w:bottom w:val="nil"/>
              <w:right w:val="nil"/>
            </w:tcBorders>
            <w:vAlign w:val="bottom"/>
          </w:tcPr>
          <w:p w14:paraId="6999B4C9" w14:textId="1C30B485" w:rsidR="00721CD9" w:rsidRPr="00721CD9" w:rsidRDefault="00721CD9" w:rsidP="00721CD9">
            <w:pPr>
              <w:jc w:val="right"/>
              <w:rPr>
                <w:b/>
                <w:bCs/>
                <w:color w:val="000000"/>
              </w:rPr>
            </w:pPr>
            <w:r w:rsidRPr="00721CD9">
              <w:rPr>
                <w:color w:val="000000"/>
              </w:rPr>
              <w:t>0.018</w:t>
            </w:r>
          </w:p>
        </w:tc>
        <w:tc>
          <w:tcPr>
            <w:tcW w:w="1070" w:type="dxa"/>
            <w:tcBorders>
              <w:top w:val="nil"/>
              <w:left w:val="nil"/>
              <w:bottom w:val="nil"/>
              <w:right w:val="nil"/>
            </w:tcBorders>
            <w:vAlign w:val="bottom"/>
          </w:tcPr>
          <w:p w14:paraId="48B97A88" w14:textId="35DE36F0" w:rsidR="00721CD9" w:rsidRPr="00721CD9" w:rsidRDefault="00721CD9" w:rsidP="00721CD9">
            <w:pPr>
              <w:jc w:val="right"/>
              <w:rPr>
                <w:b/>
                <w:bCs/>
                <w:color w:val="000000"/>
              </w:rPr>
            </w:pPr>
            <w:r w:rsidRPr="00721CD9">
              <w:rPr>
                <w:color w:val="000000"/>
              </w:rPr>
              <w:t>0.894</w:t>
            </w:r>
          </w:p>
        </w:tc>
      </w:tr>
      <w:tr w:rsidR="00721CD9"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721CD9" w:rsidRPr="000959FB" w:rsidRDefault="00721CD9" w:rsidP="00721CD9">
            <w:pPr>
              <w:rPr>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5D99578D"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6930FB9C" w14:textId="1EBC84CE" w:rsidR="00721CD9" w:rsidRPr="00721CD9" w:rsidRDefault="00721CD9" w:rsidP="00721CD9">
            <w:pPr>
              <w:jc w:val="right"/>
              <w:rPr>
                <w:color w:val="000000"/>
              </w:rPr>
            </w:pPr>
            <w:r w:rsidRPr="00721CD9">
              <w:rPr>
                <w:color w:val="000000"/>
              </w:rPr>
              <w:t>22.657</w:t>
            </w:r>
          </w:p>
        </w:tc>
        <w:tc>
          <w:tcPr>
            <w:tcW w:w="1070" w:type="dxa"/>
            <w:tcBorders>
              <w:top w:val="nil"/>
              <w:left w:val="nil"/>
              <w:bottom w:val="nil"/>
              <w:right w:val="nil"/>
            </w:tcBorders>
            <w:shd w:val="clear" w:color="auto" w:fill="auto"/>
            <w:noWrap/>
            <w:vAlign w:val="bottom"/>
            <w:hideMark/>
          </w:tcPr>
          <w:p w14:paraId="17318E01" w14:textId="3DD11412" w:rsidR="00721CD9" w:rsidRPr="00721CD9" w:rsidRDefault="00721CD9" w:rsidP="00721CD9">
            <w:pPr>
              <w:jc w:val="right"/>
              <w:rPr>
                <w:b/>
                <w:bCs/>
                <w:i/>
                <w:iCs/>
                <w:color w:val="000000"/>
              </w:rPr>
            </w:pPr>
            <w:r w:rsidRPr="00721CD9">
              <w:rPr>
                <w:b/>
                <w:bCs/>
                <w:color w:val="000000"/>
              </w:rPr>
              <w:t>&lt;0.001</w:t>
            </w:r>
          </w:p>
        </w:tc>
        <w:tc>
          <w:tcPr>
            <w:tcW w:w="1303" w:type="dxa"/>
            <w:tcBorders>
              <w:top w:val="nil"/>
              <w:left w:val="nil"/>
              <w:bottom w:val="nil"/>
              <w:right w:val="nil"/>
            </w:tcBorders>
            <w:vAlign w:val="bottom"/>
          </w:tcPr>
          <w:p w14:paraId="1FC86004" w14:textId="0E4258C0"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65183B8A" w14:textId="78F18FCC" w:rsidR="00721CD9" w:rsidRPr="00721CD9" w:rsidRDefault="00721CD9" w:rsidP="00721CD9">
            <w:pPr>
              <w:jc w:val="right"/>
              <w:rPr>
                <w:color w:val="000000"/>
              </w:rPr>
            </w:pPr>
            <w:r w:rsidRPr="00721CD9">
              <w:rPr>
                <w:color w:val="000000"/>
              </w:rPr>
              <w:t>3.855</w:t>
            </w:r>
          </w:p>
        </w:tc>
        <w:tc>
          <w:tcPr>
            <w:tcW w:w="1013" w:type="dxa"/>
            <w:tcBorders>
              <w:top w:val="nil"/>
              <w:left w:val="nil"/>
              <w:bottom w:val="nil"/>
              <w:right w:val="nil"/>
            </w:tcBorders>
            <w:vAlign w:val="bottom"/>
          </w:tcPr>
          <w:p w14:paraId="6DB0FEE9" w14:textId="6BB323D0" w:rsidR="00721CD9" w:rsidRPr="00721CD9" w:rsidRDefault="00721CD9" w:rsidP="00721CD9">
            <w:pPr>
              <w:jc w:val="right"/>
              <w:rPr>
                <w:b/>
                <w:bCs/>
                <w:i/>
                <w:iCs/>
                <w:color w:val="000000"/>
              </w:rPr>
            </w:pPr>
            <w:r w:rsidRPr="00721CD9">
              <w:rPr>
                <w:color w:val="000000"/>
              </w:rPr>
              <w:t>0.145</w:t>
            </w:r>
          </w:p>
        </w:tc>
        <w:tc>
          <w:tcPr>
            <w:tcW w:w="1306" w:type="dxa"/>
            <w:tcBorders>
              <w:top w:val="nil"/>
              <w:left w:val="nil"/>
              <w:bottom w:val="nil"/>
              <w:right w:val="nil"/>
            </w:tcBorders>
            <w:vAlign w:val="bottom"/>
          </w:tcPr>
          <w:p w14:paraId="53C5170B" w14:textId="75D8EDBD"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4B11ECBE" w14:textId="1A66091B" w:rsidR="00721CD9" w:rsidRPr="00721CD9" w:rsidRDefault="00721CD9" w:rsidP="00721CD9">
            <w:pPr>
              <w:jc w:val="right"/>
              <w:rPr>
                <w:color w:val="000000"/>
              </w:rPr>
            </w:pPr>
            <w:r w:rsidRPr="00721CD9">
              <w:rPr>
                <w:color w:val="000000"/>
              </w:rPr>
              <w:t>24.515</w:t>
            </w:r>
          </w:p>
        </w:tc>
        <w:tc>
          <w:tcPr>
            <w:tcW w:w="1070" w:type="dxa"/>
            <w:tcBorders>
              <w:top w:val="nil"/>
              <w:left w:val="nil"/>
              <w:bottom w:val="nil"/>
              <w:right w:val="nil"/>
            </w:tcBorders>
            <w:vAlign w:val="bottom"/>
          </w:tcPr>
          <w:p w14:paraId="09B41682" w14:textId="31F5D9F1" w:rsidR="00721CD9" w:rsidRPr="00721CD9" w:rsidRDefault="00721CD9" w:rsidP="00721CD9">
            <w:pPr>
              <w:jc w:val="right"/>
              <w:rPr>
                <w:b/>
                <w:bCs/>
                <w:color w:val="000000"/>
              </w:rPr>
            </w:pPr>
            <w:r w:rsidRPr="00721CD9">
              <w:rPr>
                <w:b/>
                <w:bCs/>
                <w:color w:val="000000"/>
              </w:rPr>
              <w:t>&lt;0.001</w:t>
            </w:r>
          </w:p>
        </w:tc>
      </w:tr>
      <w:tr w:rsidR="00721CD9"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721CD9" w:rsidRPr="000959FB" w:rsidRDefault="00721CD9" w:rsidP="00721CD9">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63644325"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1968CF6E" w14:textId="39A5F44D" w:rsidR="00721CD9" w:rsidRPr="00721CD9" w:rsidRDefault="00721CD9" w:rsidP="00721CD9">
            <w:pPr>
              <w:jc w:val="right"/>
              <w:rPr>
                <w:color w:val="000000"/>
              </w:rPr>
            </w:pPr>
            <w:r w:rsidRPr="00721CD9">
              <w:rPr>
                <w:color w:val="000000"/>
              </w:rPr>
              <w:t>5.344</w:t>
            </w:r>
          </w:p>
        </w:tc>
        <w:tc>
          <w:tcPr>
            <w:tcW w:w="1070" w:type="dxa"/>
            <w:tcBorders>
              <w:top w:val="nil"/>
              <w:left w:val="nil"/>
              <w:bottom w:val="nil"/>
              <w:right w:val="nil"/>
            </w:tcBorders>
            <w:shd w:val="clear" w:color="auto" w:fill="auto"/>
            <w:noWrap/>
            <w:vAlign w:val="bottom"/>
            <w:hideMark/>
          </w:tcPr>
          <w:p w14:paraId="64EA7D09" w14:textId="64D4779F" w:rsidR="00721CD9" w:rsidRPr="00721CD9" w:rsidRDefault="00721CD9" w:rsidP="00721CD9">
            <w:pPr>
              <w:jc w:val="right"/>
              <w:rPr>
                <w:b/>
                <w:bCs/>
                <w:i/>
                <w:iCs/>
                <w:color w:val="000000"/>
              </w:rPr>
            </w:pPr>
            <w:r w:rsidRPr="00721CD9">
              <w:rPr>
                <w:i/>
                <w:iCs/>
                <w:color w:val="000000"/>
              </w:rPr>
              <w:t>0.069</w:t>
            </w:r>
          </w:p>
        </w:tc>
        <w:tc>
          <w:tcPr>
            <w:tcW w:w="1303" w:type="dxa"/>
            <w:tcBorders>
              <w:top w:val="nil"/>
              <w:left w:val="nil"/>
              <w:bottom w:val="nil"/>
              <w:right w:val="nil"/>
            </w:tcBorders>
            <w:vAlign w:val="bottom"/>
          </w:tcPr>
          <w:p w14:paraId="660B23C9" w14:textId="3D409A89"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5468CBF5" w14:textId="1788D6B4" w:rsidR="00721CD9" w:rsidRPr="00721CD9" w:rsidRDefault="00721CD9" w:rsidP="00721CD9">
            <w:pPr>
              <w:jc w:val="right"/>
              <w:rPr>
                <w:color w:val="000000"/>
              </w:rPr>
            </w:pPr>
            <w:r w:rsidRPr="00721CD9">
              <w:rPr>
                <w:color w:val="000000"/>
              </w:rPr>
              <w:t>1.719</w:t>
            </w:r>
          </w:p>
        </w:tc>
        <w:tc>
          <w:tcPr>
            <w:tcW w:w="1013" w:type="dxa"/>
            <w:tcBorders>
              <w:top w:val="nil"/>
              <w:left w:val="nil"/>
              <w:bottom w:val="nil"/>
              <w:right w:val="nil"/>
            </w:tcBorders>
            <w:vAlign w:val="bottom"/>
          </w:tcPr>
          <w:p w14:paraId="53654C18" w14:textId="08B57F7E" w:rsidR="00721CD9" w:rsidRPr="00721CD9" w:rsidRDefault="00721CD9" w:rsidP="00721CD9">
            <w:pPr>
              <w:jc w:val="right"/>
              <w:rPr>
                <w:color w:val="000000"/>
              </w:rPr>
            </w:pPr>
            <w:r w:rsidRPr="00721CD9">
              <w:rPr>
                <w:color w:val="000000"/>
              </w:rPr>
              <w:t>0.423</w:t>
            </w:r>
          </w:p>
        </w:tc>
        <w:tc>
          <w:tcPr>
            <w:tcW w:w="1306" w:type="dxa"/>
            <w:tcBorders>
              <w:top w:val="nil"/>
              <w:left w:val="nil"/>
              <w:bottom w:val="nil"/>
              <w:right w:val="nil"/>
            </w:tcBorders>
            <w:vAlign w:val="bottom"/>
          </w:tcPr>
          <w:p w14:paraId="3B1E923E" w14:textId="3E0DA89C"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1EDD229A" w14:textId="7C75BAF8" w:rsidR="00721CD9" w:rsidRPr="00721CD9" w:rsidRDefault="00721CD9" w:rsidP="00721CD9">
            <w:pPr>
              <w:jc w:val="right"/>
              <w:rPr>
                <w:color w:val="000000"/>
              </w:rPr>
            </w:pPr>
            <w:r w:rsidRPr="00721CD9">
              <w:rPr>
                <w:color w:val="000000"/>
              </w:rPr>
              <w:t>16.566</w:t>
            </w:r>
          </w:p>
        </w:tc>
        <w:tc>
          <w:tcPr>
            <w:tcW w:w="1070" w:type="dxa"/>
            <w:tcBorders>
              <w:top w:val="nil"/>
              <w:left w:val="nil"/>
              <w:bottom w:val="nil"/>
              <w:right w:val="nil"/>
            </w:tcBorders>
            <w:vAlign w:val="bottom"/>
          </w:tcPr>
          <w:p w14:paraId="24852BC3" w14:textId="53B6AABD" w:rsidR="00721CD9" w:rsidRPr="00721CD9" w:rsidRDefault="00721CD9" w:rsidP="00721CD9">
            <w:pPr>
              <w:jc w:val="right"/>
              <w:rPr>
                <w:b/>
                <w:bCs/>
                <w:i/>
                <w:iCs/>
                <w:color w:val="000000"/>
              </w:rPr>
            </w:pPr>
            <w:r w:rsidRPr="00721CD9">
              <w:rPr>
                <w:b/>
                <w:bCs/>
                <w:color w:val="000000"/>
              </w:rPr>
              <w:t>&lt;0.001</w:t>
            </w:r>
          </w:p>
        </w:tc>
      </w:tr>
      <w:tr w:rsidR="00721CD9"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721CD9" w:rsidRPr="00365A86" w:rsidRDefault="00721CD9" w:rsidP="00721CD9">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04AC7218" w:rsidR="00721CD9" w:rsidRPr="00721CD9" w:rsidRDefault="00721CD9" w:rsidP="00721CD9">
            <w:pPr>
              <w:jc w:val="right"/>
              <w:rPr>
                <w:color w:val="000000"/>
              </w:rPr>
            </w:pPr>
            <w:r w:rsidRPr="00721CD9">
              <w:rPr>
                <w:color w:val="000000"/>
              </w:rPr>
              <w:t>-</w:t>
            </w:r>
          </w:p>
        </w:tc>
        <w:tc>
          <w:tcPr>
            <w:tcW w:w="1007" w:type="dxa"/>
            <w:tcBorders>
              <w:top w:val="nil"/>
              <w:left w:val="nil"/>
              <w:right w:val="nil"/>
            </w:tcBorders>
            <w:shd w:val="clear" w:color="auto" w:fill="auto"/>
            <w:noWrap/>
            <w:vAlign w:val="bottom"/>
            <w:hideMark/>
          </w:tcPr>
          <w:p w14:paraId="3A43D717" w14:textId="579F9C1E" w:rsidR="00721CD9" w:rsidRPr="00721CD9" w:rsidRDefault="00721CD9" w:rsidP="00721CD9">
            <w:pPr>
              <w:jc w:val="right"/>
              <w:rPr>
                <w:color w:val="000000"/>
              </w:rPr>
            </w:pPr>
            <w:r w:rsidRPr="00721CD9">
              <w:rPr>
                <w:color w:val="000000"/>
              </w:rPr>
              <w:t>1.31</w:t>
            </w:r>
            <w:r>
              <w:rPr>
                <w:color w:val="000000"/>
              </w:rPr>
              <w:t>0</w:t>
            </w:r>
          </w:p>
        </w:tc>
        <w:tc>
          <w:tcPr>
            <w:tcW w:w="1070" w:type="dxa"/>
            <w:tcBorders>
              <w:top w:val="nil"/>
              <w:left w:val="nil"/>
              <w:right w:val="nil"/>
            </w:tcBorders>
            <w:shd w:val="clear" w:color="auto" w:fill="auto"/>
            <w:noWrap/>
            <w:vAlign w:val="bottom"/>
            <w:hideMark/>
          </w:tcPr>
          <w:p w14:paraId="579F7222" w14:textId="0CF2BF3F" w:rsidR="00721CD9" w:rsidRPr="00721CD9" w:rsidRDefault="00721CD9" w:rsidP="00721CD9">
            <w:pPr>
              <w:jc w:val="right"/>
              <w:rPr>
                <w:color w:val="000000"/>
              </w:rPr>
            </w:pPr>
            <w:r w:rsidRPr="00721CD9">
              <w:rPr>
                <w:color w:val="000000"/>
              </w:rPr>
              <w:t>0.52</w:t>
            </w:r>
            <w:r>
              <w:rPr>
                <w:color w:val="000000"/>
              </w:rPr>
              <w:t>0</w:t>
            </w:r>
          </w:p>
        </w:tc>
        <w:tc>
          <w:tcPr>
            <w:tcW w:w="1303" w:type="dxa"/>
            <w:tcBorders>
              <w:top w:val="nil"/>
              <w:left w:val="nil"/>
              <w:right w:val="nil"/>
            </w:tcBorders>
            <w:vAlign w:val="bottom"/>
          </w:tcPr>
          <w:p w14:paraId="5CBA06EF" w14:textId="3672B374" w:rsidR="00721CD9" w:rsidRPr="00721CD9" w:rsidRDefault="00721CD9" w:rsidP="00721CD9">
            <w:pPr>
              <w:jc w:val="right"/>
              <w:rPr>
                <w:color w:val="000000"/>
              </w:rPr>
            </w:pPr>
            <w:r w:rsidRPr="00721CD9">
              <w:rPr>
                <w:color w:val="000000"/>
              </w:rPr>
              <w:t>-</w:t>
            </w:r>
          </w:p>
        </w:tc>
        <w:tc>
          <w:tcPr>
            <w:tcW w:w="996" w:type="dxa"/>
            <w:tcBorders>
              <w:top w:val="nil"/>
              <w:left w:val="nil"/>
              <w:right w:val="nil"/>
            </w:tcBorders>
            <w:vAlign w:val="bottom"/>
          </w:tcPr>
          <w:p w14:paraId="67A8E0C1" w14:textId="6AFAA1D0" w:rsidR="00721CD9" w:rsidRPr="00721CD9" w:rsidRDefault="00721CD9" w:rsidP="00721CD9">
            <w:pPr>
              <w:jc w:val="right"/>
              <w:rPr>
                <w:color w:val="000000"/>
              </w:rPr>
            </w:pPr>
            <w:r w:rsidRPr="00721CD9">
              <w:rPr>
                <w:color w:val="000000"/>
              </w:rPr>
              <w:t>1.82</w:t>
            </w:r>
          </w:p>
        </w:tc>
        <w:tc>
          <w:tcPr>
            <w:tcW w:w="1013" w:type="dxa"/>
            <w:tcBorders>
              <w:top w:val="nil"/>
              <w:left w:val="nil"/>
              <w:right w:val="nil"/>
            </w:tcBorders>
            <w:vAlign w:val="bottom"/>
          </w:tcPr>
          <w:p w14:paraId="54C33576" w14:textId="2DA22B5F" w:rsidR="00721CD9" w:rsidRPr="00721CD9" w:rsidRDefault="00721CD9" w:rsidP="00721CD9">
            <w:pPr>
              <w:jc w:val="right"/>
              <w:rPr>
                <w:color w:val="000000"/>
              </w:rPr>
            </w:pPr>
            <w:r w:rsidRPr="00721CD9">
              <w:rPr>
                <w:color w:val="000000"/>
              </w:rPr>
              <w:t>0.403</w:t>
            </w:r>
          </w:p>
        </w:tc>
        <w:tc>
          <w:tcPr>
            <w:tcW w:w="1306" w:type="dxa"/>
            <w:tcBorders>
              <w:top w:val="nil"/>
              <w:left w:val="nil"/>
              <w:right w:val="nil"/>
            </w:tcBorders>
            <w:vAlign w:val="bottom"/>
          </w:tcPr>
          <w:p w14:paraId="49919B95" w14:textId="188ADA6F" w:rsidR="00721CD9" w:rsidRPr="00721CD9" w:rsidRDefault="00721CD9" w:rsidP="00721CD9">
            <w:pPr>
              <w:jc w:val="right"/>
              <w:rPr>
                <w:color w:val="000000"/>
              </w:rPr>
            </w:pPr>
            <w:r w:rsidRPr="00721CD9">
              <w:rPr>
                <w:color w:val="000000"/>
              </w:rPr>
              <w:t>-</w:t>
            </w:r>
          </w:p>
        </w:tc>
        <w:tc>
          <w:tcPr>
            <w:tcW w:w="1070" w:type="dxa"/>
            <w:tcBorders>
              <w:top w:val="nil"/>
              <w:left w:val="nil"/>
              <w:right w:val="nil"/>
            </w:tcBorders>
            <w:vAlign w:val="bottom"/>
          </w:tcPr>
          <w:p w14:paraId="720A7EB0" w14:textId="41C6C2D6" w:rsidR="00721CD9" w:rsidRPr="00721CD9" w:rsidRDefault="00721CD9" w:rsidP="00721CD9">
            <w:pPr>
              <w:jc w:val="right"/>
              <w:rPr>
                <w:color w:val="000000"/>
              </w:rPr>
            </w:pPr>
            <w:r w:rsidRPr="00721CD9">
              <w:rPr>
                <w:color w:val="000000"/>
              </w:rPr>
              <w:t>0.352</w:t>
            </w:r>
          </w:p>
        </w:tc>
        <w:tc>
          <w:tcPr>
            <w:tcW w:w="1070" w:type="dxa"/>
            <w:tcBorders>
              <w:top w:val="nil"/>
              <w:left w:val="nil"/>
              <w:right w:val="nil"/>
            </w:tcBorders>
            <w:vAlign w:val="bottom"/>
          </w:tcPr>
          <w:p w14:paraId="17AB24CB" w14:textId="46C6E97B" w:rsidR="00721CD9" w:rsidRPr="00721CD9" w:rsidRDefault="00721CD9" w:rsidP="00721CD9">
            <w:pPr>
              <w:jc w:val="right"/>
              <w:rPr>
                <w:color w:val="000000"/>
              </w:rPr>
            </w:pPr>
            <w:r w:rsidRPr="00721CD9">
              <w:rPr>
                <w:color w:val="000000"/>
              </w:rPr>
              <w:t>0.839</w:t>
            </w:r>
          </w:p>
        </w:tc>
      </w:tr>
      <w:tr w:rsidR="00721CD9"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721CD9" w:rsidRPr="00365A86" w:rsidRDefault="00721CD9" w:rsidP="00721CD9">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CEFEFDC" w:rsidR="00721CD9" w:rsidRPr="00721CD9" w:rsidRDefault="00721CD9" w:rsidP="00721CD9">
            <w:pPr>
              <w:jc w:val="right"/>
              <w:rPr>
                <w:color w:val="000000"/>
              </w:rPr>
            </w:pPr>
            <w:r w:rsidRPr="00721CD9">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47CA095" w:rsidR="00721CD9" w:rsidRPr="00721CD9" w:rsidRDefault="00721CD9" w:rsidP="00721CD9">
            <w:pPr>
              <w:jc w:val="right"/>
              <w:rPr>
                <w:color w:val="000000"/>
              </w:rPr>
            </w:pPr>
            <w:r w:rsidRPr="00721CD9">
              <w:rPr>
                <w:color w:val="000000"/>
              </w:rPr>
              <w:t>4.959</w:t>
            </w:r>
          </w:p>
        </w:tc>
        <w:tc>
          <w:tcPr>
            <w:tcW w:w="1070" w:type="dxa"/>
            <w:tcBorders>
              <w:top w:val="nil"/>
              <w:left w:val="nil"/>
              <w:bottom w:val="single" w:sz="4" w:space="0" w:color="auto"/>
              <w:right w:val="nil"/>
            </w:tcBorders>
            <w:shd w:val="clear" w:color="auto" w:fill="auto"/>
            <w:noWrap/>
            <w:vAlign w:val="bottom"/>
            <w:hideMark/>
          </w:tcPr>
          <w:p w14:paraId="063A0581" w14:textId="45F787E8" w:rsidR="00721CD9" w:rsidRPr="00721CD9" w:rsidRDefault="00721CD9" w:rsidP="00721CD9">
            <w:pPr>
              <w:jc w:val="right"/>
              <w:rPr>
                <w:i/>
                <w:iCs/>
                <w:color w:val="000000"/>
              </w:rPr>
            </w:pPr>
            <w:r w:rsidRPr="00721CD9">
              <w:rPr>
                <w:i/>
                <w:iCs/>
                <w:color w:val="000000"/>
              </w:rPr>
              <w:t>0.084</w:t>
            </w:r>
          </w:p>
        </w:tc>
        <w:tc>
          <w:tcPr>
            <w:tcW w:w="1303" w:type="dxa"/>
            <w:tcBorders>
              <w:top w:val="nil"/>
              <w:left w:val="nil"/>
              <w:bottom w:val="single" w:sz="4" w:space="0" w:color="auto"/>
              <w:right w:val="nil"/>
            </w:tcBorders>
            <w:vAlign w:val="bottom"/>
          </w:tcPr>
          <w:p w14:paraId="360E1CD2" w14:textId="732F236F" w:rsidR="00721CD9" w:rsidRPr="00721CD9" w:rsidRDefault="00721CD9" w:rsidP="00721CD9">
            <w:pPr>
              <w:jc w:val="right"/>
              <w:rPr>
                <w:color w:val="000000"/>
              </w:rPr>
            </w:pPr>
            <w:r w:rsidRPr="00721CD9">
              <w:rPr>
                <w:color w:val="000000"/>
              </w:rPr>
              <w:t>-</w:t>
            </w:r>
          </w:p>
        </w:tc>
        <w:tc>
          <w:tcPr>
            <w:tcW w:w="996" w:type="dxa"/>
            <w:tcBorders>
              <w:top w:val="nil"/>
              <w:left w:val="nil"/>
              <w:bottom w:val="single" w:sz="4" w:space="0" w:color="auto"/>
              <w:right w:val="nil"/>
            </w:tcBorders>
            <w:vAlign w:val="bottom"/>
          </w:tcPr>
          <w:p w14:paraId="56747356" w14:textId="304C9585" w:rsidR="00721CD9" w:rsidRPr="00721CD9" w:rsidRDefault="00721CD9" w:rsidP="00721CD9">
            <w:pPr>
              <w:jc w:val="right"/>
              <w:rPr>
                <w:color w:val="000000"/>
              </w:rPr>
            </w:pPr>
            <w:r w:rsidRPr="00721CD9">
              <w:rPr>
                <w:color w:val="000000"/>
              </w:rPr>
              <w:t>0.087</w:t>
            </w:r>
          </w:p>
        </w:tc>
        <w:tc>
          <w:tcPr>
            <w:tcW w:w="1013" w:type="dxa"/>
            <w:tcBorders>
              <w:top w:val="nil"/>
              <w:left w:val="nil"/>
              <w:bottom w:val="single" w:sz="4" w:space="0" w:color="auto"/>
              <w:right w:val="nil"/>
            </w:tcBorders>
            <w:vAlign w:val="bottom"/>
          </w:tcPr>
          <w:p w14:paraId="4C799C48" w14:textId="759C6BE4" w:rsidR="00721CD9" w:rsidRPr="00721CD9" w:rsidRDefault="00721CD9" w:rsidP="00721CD9">
            <w:pPr>
              <w:jc w:val="right"/>
              <w:rPr>
                <w:color w:val="000000"/>
              </w:rPr>
            </w:pPr>
            <w:r w:rsidRPr="00721CD9">
              <w:rPr>
                <w:color w:val="000000"/>
              </w:rPr>
              <w:t>0.957</w:t>
            </w:r>
          </w:p>
        </w:tc>
        <w:tc>
          <w:tcPr>
            <w:tcW w:w="1306" w:type="dxa"/>
            <w:tcBorders>
              <w:top w:val="nil"/>
              <w:left w:val="nil"/>
              <w:bottom w:val="single" w:sz="4" w:space="0" w:color="auto"/>
              <w:right w:val="nil"/>
            </w:tcBorders>
            <w:vAlign w:val="bottom"/>
          </w:tcPr>
          <w:p w14:paraId="2E4980FB" w14:textId="1F17980F" w:rsidR="00721CD9" w:rsidRPr="00721CD9" w:rsidRDefault="00721CD9" w:rsidP="00721CD9">
            <w:pPr>
              <w:jc w:val="right"/>
              <w:rPr>
                <w:color w:val="000000"/>
              </w:rPr>
            </w:pPr>
            <w:r w:rsidRPr="00721CD9">
              <w:rPr>
                <w:color w:val="000000"/>
              </w:rPr>
              <w:t>-</w:t>
            </w:r>
          </w:p>
        </w:tc>
        <w:tc>
          <w:tcPr>
            <w:tcW w:w="1070" w:type="dxa"/>
            <w:tcBorders>
              <w:top w:val="nil"/>
              <w:left w:val="nil"/>
              <w:bottom w:val="single" w:sz="4" w:space="0" w:color="auto"/>
              <w:right w:val="nil"/>
            </w:tcBorders>
            <w:vAlign w:val="bottom"/>
          </w:tcPr>
          <w:p w14:paraId="54E5E08B" w14:textId="65766A30" w:rsidR="00721CD9" w:rsidRPr="00721CD9" w:rsidRDefault="00721CD9" w:rsidP="00721CD9">
            <w:pPr>
              <w:jc w:val="right"/>
              <w:rPr>
                <w:color w:val="000000"/>
              </w:rPr>
            </w:pPr>
            <w:r w:rsidRPr="00721CD9">
              <w:rPr>
                <w:color w:val="000000"/>
              </w:rPr>
              <w:t>8.684</w:t>
            </w:r>
          </w:p>
        </w:tc>
        <w:tc>
          <w:tcPr>
            <w:tcW w:w="1070" w:type="dxa"/>
            <w:tcBorders>
              <w:top w:val="nil"/>
              <w:left w:val="nil"/>
              <w:bottom w:val="single" w:sz="4" w:space="0" w:color="auto"/>
              <w:right w:val="nil"/>
            </w:tcBorders>
            <w:vAlign w:val="bottom"/>
          </w:tcPr>
          <w:p w14:paraId="11E419A7" w14:textId="1B501F86" w:rsidR="00721CD9" w:rsidRPr="00721CD9" w:rsidRDefault="00721CD9" w:rsidP="00721CD9">
            <w:pPr>
              <w:jc w:val="right"/>
              <w:rPr>
                <w:b/>
                <w:bCs/>
                <w:color w:val="000000"/>
              </w:rPr>
            </w:pPr>
            <w:r w:rsidRPr="00721CD9">
              <w:rPr>
                <w:b/>
                <w:bCs/>
                <w:color w:val="000000"/>
              </w:rPr>
              <w:t>0.013</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5A72C483"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D224C0">
        <w:t xml:space="preserve"> for all response variables</w:t>
      </w:r>
      <w:r w:rsidR="0081374B">
        <w:t xml:space="preserve"> and are only included for continuous fixed effects</w:t>
      </w:r>
      <w:r w:rsidR="00BF25A4">
        <w:t>.</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0826BC54"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 xml:space="preserve">igure </w:t>
      </w:r>
      <w:r w:rsidR="00AB05EA">
        <w:rPr>
          <w:b/>
          <w:bCs/>
          <w:color w:val="000000" w:themeColor="text1"/>
        </w:rPr>
        <w:t>5</w:t>
      </w:r>
    </w:p>
    <w:p w14:paraId="53105F97" w14:textId="4EE0E730" w:rsidR="005C46D0" w:rsidRDefault="00E7624F" w:rsidP="0025039E">
      <w:pPr>
        <w:spacing w:line="360" w:lineRule="auto"/>
        <w:rPr>
          <w:color w:val="000000" w:themeColor="text1"/>
        </w:rPr>
      </w:pPr>
      <w:r>
        <w:rPr>
          <w:noProof/>
          <w:color w:val="000000" w:themeColor="text1"/>
        </w:rPr>
        <w:drawing>
          <wp:inline distT="0" distB="0" distL="0" distR="0" wp14:anchorId="2511F4C8" wp14:editId="267D3EEF">
            <wp:extent cx="5943600" cy="4457700"/>
            <wp:effectExtent l="0" t="0" r="0" b="0"/>
            <wp:docPr id="1516149149" name="Picture 5" descr="A collage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49149" name="Picture 5" descr="A collage of different colored dots&#10;&#10;Description automatically generated with medium confidence"/>
                    <pic:cNvPicPr/>
                  </pic:nvPicPr>
                  <pic:blipFill>
                    <a:blip r:embed="rId19"/>
                    <a:stretch>
                      <a:fillRect/>
                    </a:stretch>
                  </pic:blipFill>
                  <pic:spPr>
                    <a:xfrm>
                      <a:off x="0" y="0"/>
                      <a:ext cx="5943600" cy="4457700"/>
                    </a:xfrm>
                    <a:prstGeom prst="rect">
                      <a:avLst/>
                    </a:prstGeom>
                  </pic:spPr>
                </pic:pic>
              </a:graphicData>
            </a:graphic>
          </wp:inline>
        </w:drawing>
      </w:r>
    </w:p>
    <w:p w14:paraId="26B68A8D" w14:textId="5A2F5D7F" w:rsidR="008E025F" w:rsidRDefault="002F39A9" w:rsidP="0025039E">
      <w:pPr>
        <w:spacing w:line="360" w:lineRule="auto"/>
        <w:rPr>
          <w:color w:val="000000" w:themeColor="text1"/>
        </w:rPr>
      </w:pPr>
      <w:commentRangeStart w:id="67"/>
      <w:r>
        <w:rPr>
          <w:b/>
          <w:bCs/>
          <w:color w:val="000000" w:themeColor="text1"/>
        </w:rPr>
        <w:t>Fig</w:t>
      </w:r>
      <w:commentRangeEnd w:id="67"/>
      <w:r w:rsidR="00B856DA">
        <w:rPr>
          <w:rStyle w:val="CommentReference"/>
          <w:rFonts w:eastAsiaTheme="minorHAnsi" w:cs="Times New Roman (Body CS)"/>
        </w:rPr>
        <w:commentReference w:id="67"/>
      </w:r>
      <w:r>
        <w:rPr>
          <w:b/>
          <w:bCs/>
          <w:color w:val="000000" w:themeColor="text1"/>
        </w:rPr>
        <w:t xml:space="preserve">. </w:t>
      </w:r>
      <w:r w:rsidR="00AB05EA">
        <w:rPr>
          <w:b/>
          <w:bCs/>
          <w:color w:val="000000" w:themeColor="text1"/>
        </w:rPr>
        <w:t>5</w:t>
      </w:r>
      <w:r>
        <w:rPr>
          <w:color w:val="000000" w:themeColor="text1"/>
        </w:rPr>
        <w:t xml:space="preserve"> Effects of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38469D" w:rsidRPr="0038469D">
        <w:rPr>
          <w:color w:val="000000" w:themeColor="text1"/>
        </w:rPr>
        <w:t>,</w:t>
      </w:r>
      <w:r w:rsidR="008E025F">
        <w:rPr>
          <w:color w:val="000000" w:themeColor="text1"/>
        </w:rPr>
        <w:t xml:space="preserve"> </w:t>
      </w:r>
      <w:r w:rsidR="00B60944">
        <w:rPr>
          <w:color w:val="000000" w:themeColor="text1"/>
        </w:rPr>
        <w:t>nitrogen</w:t>
      </w:r>
      <w:r w:rsidR="008E025F">
        <w:rPr>
          <w:color w:val="000000" w:themeColor="text1"/>
        </w:rPr>
        <w:t xml:space="preserve"> availability</w:t>
      </w:r>
      <w:r w:rsidR="0038469D">
        <w:rPr>
          <w:color w:val="000000" w:themeColor="text1"/>
        </w:rPr>
        <w:t>, and soil moisture</w:t>
      </w:r>
      <w:r w:rsidR="008E025F">
        <w:rPr>
          <w:color w:val="000000" w:themeColor="text1"/>
        </w:rPr>
        <w:t xml:space="preserve"> on </w:t>
      </w:r>
      <w:r w:rsidR="001E0BAA">
        <w:rPr>
          <w:color w:val="000000" w:themeColor="text1"/>
        </w:rPr>
        <w:t xml:space="preserve">area-based leaf </w:t>
      </w:r>
      <w:r w:rsidR="00B60944">
        <w:rPr>
          <w:color w:val="000000" w:themeColor="text1"/>
        </w:rPr>
        <w:t>nitrogen</w:t>
      </w:r>
      <w:r w:rsidR="001E0BAA">
        <w:rPr>
          <w:color w:val="000000" w:themeColor="text1"/>
        </w:rPr>
        <w:t xml:space="preserve"> content </w:t>
      </w:r>
      <w:r w:rsidR="008E025F">
        <w:rPr>
          <w:color w:val="000000" w:themeColor="text1"/>
        </w:rPr>
        <w:t>(</w:t>
      </w:r>
      <w:r w:rsidR="00E765AB">
        <w:rPr>
          <w:color w:val="000000" w:themeColor="text1"/>
        </w:rPr>
        <w:t>a</w:t>
      </w:r>
      <w:r w:rsidR="00E7624F">
        <w:rPr>
          <w:color w:val="000000" w:themeColor="text1"/>
        </w:rPr>
        <w:t>-c</w:t>
      </w:r>
      <w:r w:rsidR="008E025F">
        <w:rPr>
          <w:color w:val="000000" w:themeColor="text1"/>
        </w:rPr>
        <w:t xml:space="preserve">), </w:t>
      </w:r>
      <w:r w:rsidR="001E0BAA">
        <w:rPr>
          <w:color w:val="000000" w:themeColor="text1"/>
        </w:rPr>
        <w:t xml:space="preserve">mass-based </w:t>
      </w:r>
      <w:r w:rsidR="008E025F">
        <w:rPr>
          <w:color w:val="000000" w:themeColor="text1"/>
        </w:rPr>
        <w:t xml:space="preserve">leaf </w:t>
      </w:r>
      <w:r w:rsidR="00B60944">
        <w:rPr>
          <w:color w:val="000000" w:themeColor="text1"/>
        </w:rPr>
        <w:t>nitrogen</w:t>
      </w:r>
      <w:r w:rsidR="008E025F">
        <w:rPr>
          <w:color w:val="000000" w:themeColor="text1"/>
        </w:rPr>
        <w:t xml:space="preserve"> content (</w:t>
      </w:r>
      <w:r w:rsidR="00E7624F">
        <w:rPr>
          <w:color w:val="000000" w:themeColor="text1"/>
        </w:rPr>
        <w:t>d-f</w:t>
      </w:r>
      <w:r w:rsidR="008E025F">
        <w:rPr>
          <w:color w:val="000000" w:themeColor="text1"/>
        </w:rPr>
        <w:t>), and leaf mass per area (</w:t>
      </w:r>
      <w:r w:rsidR="00E7624F">
        <w:rPr>
          <w:color w:val="000000" w:themeColor="text1"/>
        </w:rPr>
        <w:t>g-i</w:t>
      </w:r>
      <w:r w:rsidR="008E025F">
        <w:rPr>
          <w:color w:val="000000" w:themeColor="text1"/>
        </w:rPr>
        <w:t>).</w:t>
      </w:r>
      <w:r w:rsidR="00FB104B">
        <w:rPr>
          <w:color w:val="000000" w:themeColor="text1"/>
        </w:rPr>
        <w:t xml:space="preserve"> </w:t>
      </w:r>
      <w:r w:rsidR="001E0BAA">
        <w:rPr>
          <w:color w:val="000000" w:themeColor="text1"/>
        </w:rPr>
        <w:t>Yellow points represent C</w:t>
      </w:r>
      <w:r w:rsidR="001E0BAA">
        <w:rPr>
          <w:color w:val="000000" w:themeColor="text1"/>
          <w:vertAlign w:val="subscript"/>
        </w:rPr>
        <w:t>3</w:t>
      </w:r>
      <w:r w:rsidR="001E0BAA">
        <w:rPr>
          <w:color w:val="000000" w:themeColor="text1"/>
        </w:rPr>
        <w:t xml:space="preserve"> N-fixers, blue points represent C</w:t>
      </w:r>
      <w:r w:rsidR="001E0BAA">
        <w:rPr>
          <w:color w:val="000000" w:themeColor="text1"/>
          <w:vertAlign w:val="subscript"/>
        </w:rPr>
        <w:t>3</w:t>
      </w:r>
      <w:r w:rsidR="001E0BAA">
        <w:rPr>
          <w:color w:val="000000" w:themeColor="text1"/>
        </w:rPr>
        <w:t xml:space="preserve"> non-fixers, and red points represent C</w:t>
      </w:r>
      <w:r w:rsidR="001E0BAA">
        <w:rPr>
          <w:color w:val="000000" w:themeColor="text1"/>
          <w:vertAlign w:val="subscript"/>
        </w:rPr>
        <w:t>4</w:t>
      </w:r>
      <w:r w:rsidR="001E0BAA">
        <w:rPr>
          <w:color w:val="000000" w:themeColor="text1"/>
        </w:rPr>
        <w:t xml:space="preserve"> non-fixers. Black trendlines and 95% confidence intervals demonstrate significant relationships (</w:t>
      </w:r>
      <w:r w:rsidR="001E0BAA">
        <w:rPr>
          <w:i/>
          <w:iCs/>
          <w:color w:val="000000" w:themeColor="text1"/>
        </w:rPr>
        <w:t>p</w:t>
      </w:r>
      <w:r w:rsidR="001E0BAA">
        <w:rPr>
          <w:color w:val="000000" w:themeColor="text1"/>
        </w:rPr>
        <w:t>&lt;0.05) averaged across functional groups, only drawn when there is no interaction between functional group and the independent variable on the x-axis. Colored trendlines and</w:t>
      </w:r>
      <w:r w:rsidR="002A4462">
        <w:rPr>
          <w:color w:val="000000" w:themeColor="text1"/>
        </w:rPr>
        <w:t xml:space="preserve"> corresponding</w:t>
      </w:r>
      <w:r w:rsidR="001E0BAA">
        <w:rPr>
          <w:color w:val="000000" w:themeColor="text1"/>
        </w:rPr>
        <w:t xml:space="preserve"> 95% confidence intervals </w:t>
      </w:r>
      <w:r w:rsidR="002A4462">
        <w:rPr>
          <w:color w:val="000000" w:themeColor="text1"/>
        </w:rPr>
        <w:t>indicate</w:t>
      </w:r>
      <w:r w:rsidR="001E0BAA">
        <w:rPr>
          <w:color w:val="000000" w:themeColor="text1"/>
        </w:rPr>
        <w:t xml:space="preserve"> significant relationships (</w:t>
      </w:r>
      <w:r w:rsidR="001E0BAA">
        <w:rPr>
          <w:i/>
          <w:iCs/>
          <w:color w:val="000000" w:themeColor="text1"/>
        </w:rPr>
        <w:t>p</w:t>
      </w:r>
      <w:r w:rsidR="001E0BAA">
        <w:rPr>
          <w:color w:val="000000" w:themeColor="text1"/>
        </w:rPr>
        <w:t xml:space="preserve">&lt;0.05) within functional groups, only drawn when there is an interaction between functional group and the independent variable on the x-axis. Trendlines are drawn using model predictions using the ‘emmeans’ R package </w:t>
      </w:r>
      <w:r w:rsidR="001E0BAA">
        <w:rPr>
          <w:color w:val="000000" w:themeColor="text1"/>
        </w:rPr>
        <w:fldChar w:fldCharType="begin" w:fldLock="1"/>
      </w:r>
      <w:r w:rsidR="001E0BAA">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1E0BAA">
        <w:rPr>
          <w:color w:val="000000" w:themeColor="text1"/>
        </w:rPr>
        <w:fldChar w:fldCharType="separate"/>
      </w:r>
      <w:r w:rsidR="001E0BAA" w:rsidRPr="00674E71">
        <w:rPr>
          <w:noProof/>
          <w:color w:val="000000" w:themeColor="text1"/>
        </w:rPr>
        <w:t>(Lenth 2019)</w:t>
      </w:r>
      <w:r w:rsidR="001E0BAA">
        <w:rPr>
          <w:color w:val="000000" w:themeColor="text1"/>
        </w:rPr>
        <w:fldChar w:fldCharType="end"/>
      </w:r>
      <w:r w:rsidR="001E0BAA">
        <w:rPr>
          <w:color w:val="000000" w:themeColor="text1"/>
        </w:rPr>
        <w:t xml:space="preserve"> across the range in x-axis values.</w:t>
      </w:r>
      <w:ins w:id="68" w:author="Nick Smith" w:date="2023-09-28T10:28:00Z">
        <w:r w:rsidR="00790DD2">
          <w:rPr>
            <w:color w:val="000000" w:themeColor="text1"/>
          </w:rPr>
          <w:t xml:space="preserve"> All data are presented as natural-log transformed values, as this transformation was necessary to normalize statistical model residuals.</w:t>
        </w:r>
      </w:ins>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7C8AE7FE" w14:textId="6F93DE47" w:rsidR="00C3588E" w:rsidRDefault="00DA27B6" w:rsidP="00D224C0">
      <w:pPr>
        <w:spacing w:line="360" w:lineRule="auto"/>
        <w:rPr>
          <w:color w:val="000000" w:themeColor="text1"/>
        </w:rPr>
      </w:pPr>
      <w:r>
        <w:rPr>
          <w:color w:val="000000" w:themeColor="text1"/>
        </w:rPr>
        <w:t>Structural equation model result</w:t>
      </w:r>
      <w:commentRangeStart w:id="69"/>
      <w:commentRangeStart w:id="70"/>
      <w:r w:rsidR="004F3544">
        <w:rPr>
          <w:color w:val="000000" w:themeColor="text1"/>
        </w:rPr>
        <w:t>s</w:t>
      </w:r>
      <w:commentRangeEnd w:id="69"/>
      <w:r w:rsidR="009E29E9">
        <w:rPr>
          <w:rStyle w:val="CommentReference"/>
          <w:rFonts w:eastAsiaTheme="minorHAnsi" w:cs="Times New Roman (Body CS)"/>
        </w:rPr>
        <w:commentReference w:id="69"/>
      </w:r>
      <w:commentRangeEnd w:id="70"/>
      <w:r w:rsidR="00D224C0">
        <w:rPr>
          <w:rStyle w:val="CommentReference"/>
          <w:rFonts w:eastAsiaTheme="minorHAnsi" w:cs="Times New Roman (Body CS)"/>
        </w:rPr>
        <w:commentReference w:id="70"/>
      </w:r>
      <w:r w:rsidR="00FB63DD">
        <w:rPr>
          <w:color w:val="000000" w:themeColor="text1"/>
        </w:rPr>
        <w:t xml:space="preserve"> </w:t>
      </w:r>
      <w:r w:rsidR="007E5988">
        <w:rPr>
          <w:color w:val="000000" w:themeColor="text1"/>
        </w:rPr>
        <w:t xml:space="preserve">indicated that </w:t>
      </w:r>
      <w:r w:rsidR="00B60944">
        <w:rPr>
          <w:color w:val="000000" w:themeColor="text1"/>
        </w:rPr>
        <w:t>nitrogen</w:t>
      </w:r>
      <w:r w:rsidR="00FB63DD">
        <w:rPr>
          <w:color w:val="000000" w:themeColor="text1"/>
        </w:rPr>
        <w:t xml:space="preserve"> availability decreased with increasing soil moisture and percent clay content, while s</w:t>
      </w:r>
      <w:r w:rsidR="007E5988">
        <w:rPr>
          <w:color w:val="000000" w:themeColor="text1"/>
        </w:rPr>
        <w:t xml:space="preserve">oil moisture increased with </w:t>
      </w:r>
      <w:r w:rsidR="00FB63DD">
        <w:rPr>
          <w:color w:val="000000" w:themeColor="text1"/>
        </w:rPr>
        <w:t>percent</w:t>
      </w:r>
      <w:r w:rsidR="007E5988">
        <w:rPr>
          <w:color w:val="000000" w:themeColor="text1"/>
        </w:rPr>
        <w:t xml:space="preserve"> clay </w:t>
      </w:r>
      <w:r w:rsidR="00FB63DD">
        <w:rPr>
          <w:color w:val="000000" w:themeColor="text1"/>
        </w:rPr>
        <w:t xml:space="preserve">content </w:t>
      </w:r>
      <w:r w:rsidR="007E5988">
        <w:rPr>
          <w:color w:val="000000" w:themeColor="text1"/>
        </w:rPr>
        <w:t xml:space="preserve">and decreased with increasing </w:t>
      </w:r>
      <w:r w:rsidR="00AA796B" w:rsidRPr="00AA796B">
        <w:rPr>
          <w:i/>
          <w:iCs/>
          <w:color w:val="000000" w:themeColor="text1"/>
        </w:rPr>
        <w:t>VPD</w:t>
      </w:r>
      <w:r w:rsidR="00AA796B">
        <w:rPr>
          <w:color w:val="000000" w:themeColor="text1"/>
          <w:vertAlign w:val="subscript"/>
        </w:rPr>
        <w:t>90</w:t>
      </w:r>
      <w:r w:rsidR="007E5988">
        <w:rPr>
          <w:color w:val="000000" w:themeColor="text1"/>
        </w:rPr>
        <w:t xml:space="preserve"> (</w:t>
      </w:r>
      <w:r w:rsidR="007E5988">
        <w:rPr>
          <w:i/>
          <w:iCs/>
          <w:color w:val="000000" w:themeColor="text1"/>
        </w:rPr>
        <w:t>p</w:t>
      </w:r>
      <w:r w:rsidR="007E5988">
        <w:rPr>
          <w:color w:val="000000" w:themeColor="text1"/>
        </w:rPr>
        <w:t xml:space="preserve">&lt;0.05 in </w:t>
      </w:r>
      <w:r w:rsidR="00642936">
        <w:rPr>
          <w:color w:val="000000" w:themeColor="text1"/>
        </w:rPr>
        <w:t>all</w:t>
      </w:r>
      <w:r w:rsidR="007E5988">
        <w:rPr>
          <w:color w:val="000000" w:themeColor="text1"/>
        </w:rPr>
        <w:t>; Table 5</w:t>
      </w:r>
      <w:r w:rsidR="008D5024">
        <w:rPr>
          <w:color w:val="000000" w:themeColor="text1"/>
        </w:rPr>
        <w:t>; Fig. 6</w:t>
      </w:r>
      <w:r w:rsidR="007E5988">
        <w:rPr>
          <w:color w:val="000000" w:themeColor="text1"/>
        </w:rPr>
        <w:t>).</w:t>
      </w:r>
      <w:r w:rsidR="00D224C0">
        <w:rPr>
          <w:color w:val="000000" w:themeColor="text1"/>
        </w:rPr>
        <w:t xml:space="preserve"> </w:t>
      </w:r>
      <w:r w:rsidR="00A800E7">
        <w:rPr>
          <w:color w:val="000000" w:themeColor="text1"/>
        </w:rPr>
        <w:t xml:space="preserve">Increasing </w:t>
      </w:r>
      <w:r w:rsidR="00B60944">
        <w:rPr>
          <w:color w:val="000000" w:themeColor="text1"/>
        </w:rPr>
        <w:t>nitrogen</w:t>
      </w:r>
      <w:r w:rsidR="00A800E7">
        <w:rPr>
          <w:color w:val="000000" w:themeColor="text1"/>
        </w:rPr>
        <w:t xml:space="preserve"> availability</w:t>
      </w:r>
      <w:r w:rsidR="00D224C0">
        <w:rPr>
          <w:color w:val="000000" w:themeColor="text1"/>
        </w:rPr>
        <w:t xml:space="preserve"> </w:t>
      </w:r>
      <w:r w:rsidR="000E63B1">
        <w:rPr>
          <w:color w:val="000000" w:themeColor="text1"/>
        </w:rPr>
        <w:t xml:space="preserve">and soil moisture increased and decreased </w:t>
      </w:r>
      <w:r w:rsidR="000E63B1">
        <w:rPr>
          <w:i/>
          <w:iCs/>
          <w:color w:val="000000" w:themeColor="text1"/>
          <w:lang w:val="el-GR"/>
        </w:rPr>
        <w:t>β</w:t>
      </w:r>
      <w:r w:rsidR="000E63B1">
        <w:rPr>
          <w:color w:val="000000" w:themeColor="text1"/>
        </w:rPr>
        <w:t>, respectively</w:t>
      </w:r>
      <w:r w:rsidR="00B106C9">
        <w:rPr>
          <w:color w:val="000000" w:themeColor="text1"/>
        </w:rPr>
        <w:t>, and was greater in C</w:t>
      </w:r>
      <w:r w:rsidR="00B106C9">
        <w:rPr>
          <w:color w:val="000000" w:themeColor="text1"/>
          <w:vertAlign w:val="subscript"/>
        </w:rPr>
        <w:t>3</w:t>
      </w:r>
      <w:ins w:id="71" w:author="Nick Smith" w:date="2023-09-28T10:29:00Z">
        <w:r w:rsidR="007579D8">
          <w:rPr>
            <w:color w:val="000000" w:themeColor="text1"/>
          </w:rPr>
          <w:t xml:space="preserve"> than C</w:t>
        </w:r>
      </w:ins>
      <w:ins w:id="72" w:author="Nick Smith" w:date="2023-09-28T10:30:00Z">
        <w:r w:rsidR="007579D8">
          <w:rPr>
            <w:color w:val="000000" w:themeColor="text1"/>
            <w:vertAlign w:val="subscript"/>
          </w:rPr>
          <w:t>4</w:t>
        </w:r>
      </w:ins>
      <w:r w:rsidR="00B106C9">
        <w:rPr>
          <w:color w:val="000000" w:themeColor="text1"/>
        </w:rPr>
        <w:t xml:space="preserve"> species</w:t>
      </w:r>
      <w:r w:rsidR="00D224C0">
        <w:rPr>
          <w:i/>
          <w:iCs/>
          <w:color w:val="000000" w:themeColor="text1"/>
        </w:rPr>
        <w:t xml:space="preserve"> </w:t>
      </w:r>
      <w:r w:rsidR="00D224C0">
        <w:rPr>
          <w:color w:val="000000" w:themeColor="text1"/>
        </w:rPr>
        <w:t>(</w:t>
      </w:r>
      <w:r w:rsidR="00D224C0">
        <w:rPr>
          <w:i/>
          <w:iCs/>
          <w:color w:val="000000" w:themeColor="text1"/>
        </w:rPr>
        <w:t>p</w:t>
      </w:r>
      <w:r w:rsidR="00D224C0">
        <w:rPr>
          <w:color w:val="000000" w:themeColor="text1"/>
        </w:rPr>
        <w:t xml:space="preserve">&lt;0.05 in </w:t>
      </w:r>
      <w:r w:rsidR="00B106C9">
        <w:rPr>
          <w:color w:val="000000" w:themeColor="text1"/>
        </w:rPr>
        <w:t>all</w:t>
      </w:r>
      <w:r w:rsidR="00D224C0">
        <w:rPr>
          <w:color w:val="000000" w:themeColor="text1"/>
        </w:rPr>
        <w:t xml:space="preserve"> cases; Table 5</w:t>
      </w:r>
      <w:r w:rsidR="008D5024">
        <w:rPr>
          <w:color w:val="000000" w:themeColor="text1"/>
        </w:rPr>
        <w:t>; Fig. 6</w:t>
      </w:r>
      <w:r w:rsidR="00D224C0">
        <w:rPr>
          <w:color w:val="000000" w:themeColor="text1"/>
        </w:rPr>
        <w:t>)</w:t>
      </w:r>
      <w:r w:rsidR="00B106C9">
        <w:rPr>
          <w:color w:val="000000" w:themeColor="text1"/>
        </w:rPr>
        <w:t>. However,</w:t>
      </w:r>
      <w:r w:rsidR="00D224C0">
        <w:rPr>
          <w:color w:val="000000" w:themeColor="text1"/>
        </w:rPr>
        <w:t xml:space="preserve"> </w:t>
      </w:r>
      <w:r w:rsidR="00A800E7">
        <w:rPr>
          <w:i/>
          <w:iCs/>
          <w:color w:val="000000" w:themeColor="text1"/>
          <w:lang w:val="el-GR"/>
        </w:rPr>
        <w:t>β</w:t>
      </w:r>
      <w:r w:rsidR="00A800E7">
        <w:rPr>
          <w:color w:val="000000" w:themeColor="text1"/>
        </w:rPr>
        <w:t xml:space="preserve"> was unrelated to </w:t>
      </w:r>
      <w:r w:rsidR="00D224C0">
        <w:rPr>
          <w:color w:val="000000" w:themeColor="text1"/>
        </w:rPr>
        <w:t>percent clay content</w:t>
      </w:r>
      <w:r w:rsidR="00A800E7">
        <w:rPr>
          <w:color w:val="000000" w:themeColor="text1"/>
        </w:rPr>
        <w:t xml:space="preserve"> </w:t>
      </w:r>
      <w:r w:rsidR="00B106C9">
        <w:rPr>
          <w:color w:val="000000" w:themeColor="text1"/>
        </w:rPr>
        <w:t>and was similar between N-fixing and non-fixing species</w:t>
      </w:r>
      <w:r w:rsidR="00A800E7">
        <w:rPr>
          <w:color w:val="000000" w:themeColor="text1"/>
        </w:rPr>
        <w:t xml:space="preserve"> (</w:t>
      </w:r>
      <w:r w:rsidR="00A800E7">
        <w:rPr>
          <w:i/>
          <w:iCs/>
          <w:color w:val="000000" w:themeColor="text1"/>
        </w:rPr>
        <w:t>p</w:t>
      </w:r>
      <w:r w:rsidR="00A800E7">
        <w:rPr>
          <w:color w:val="000000" w:themeColor="text1"/>
        </w:rPr>
        <w:t>&gt;0.05</w:t>
      </w:r>
      <w:r w:rsidR="00642936">
        <w:rPr>
          <w:color w:val="000000" w:themeColor="text1"/>
        </w:rPr>
        <w:t xml:space="preserve"> in both cases</w:t>
      </w:r>
      <w:r w:rsidR="00A800E7">
        <w:rPr>
          <w:color w:val="000000" w:themeColor="text1"/>
        </w:rPr>
        <w:t>; Table 5)</w:t>
      </w:r>
      <w:r w:rsidR="00B106C9">
        <w:rPr>
          <w:color w:val="000000" w:themeColor="text1"/>
        </w:rPr>
        <w:t xml:space="preserve">. </w:t>
      </w:r>
      <w:r w:rsidR="00A800E7">
        <w:rPr>
          <w:color w:val="000000" w:themeColor="text1"/>
        </w:rPr>
        <w:t xml:space="preserve">Leaf </w:t>
      </w:r>
      <w:r w:rsidR="00A800E7">
        <w:rPr>
          <w:i/>
          <w:iCs/>
          <w:color w:val="000000" w:themeColor="text1"/>
        </w:rPr>
        <w:t>C</w:t>
      </w:r>
      <w:r w:rsidR="00A800E7" w:rsidRPr="001B5901">
        <w:rPr>
          <w:color w:val="000000" w:themeColor="text1"/>
          <w:vertAlign w:val="subscript"/>
        </w:rPr>
        <w:t>i</w:t>
      </w:r>
      <w:r w:rsidR="00A800E7" w:rsidRPr="001B5901">
        <w:rPr>
          <w:color w:val="000000" w:themeColor="text1"/>
        </w:rPr>
        <w:t>:</w:t>
      </w:r>
      <w:r w:rsidR="00A800E7">
        <w:rPr>
          <w:i/>
          <w:iCs/>
          <w:color w:val="000000" w:themeColor="text1"/>
        </w:rPr>
        <w:t>C</w:t>
      </w:r>
      <w:r w:rsidR="00A800E7" w:rsidRPr="001B5901">
        <w:rPr>
          <w:color w:val="000000" w:themeColor="text1"/>
          <w:vertAlign w:val="subscript"/>
        </w:rPr>
        <w:t>a</w:t>
      </w:r>
      <w:r w:rsidR="00A800E7">
        <w:rPr>
          <w:color w:val="000000" w:themeColor="text1"/>
        </w:rPr>
        <w:t xml:space="preserve"> decreased with increasing </w:t>
      </w:r>
      <w:r w:rsidR="00FB63DD" w:rsidRPr="00AA796B">
        <w:rPr>
          <w:i/>
          <w:iCs/>
          <w:color w:val="000000" w:themeColor="text1"/>
        </w:rPr>
        <w:t>VPD</w:t>
      </w:r>
      <w:r w:rsidR="00AA796B">
        <w:rPr>
          <w:color w:val="000000" w:themeColor="text1"/>
          <w:vertAlign w:val="subscript"/>
        </w:rPr>
        <w:t>90</w:t>
      </w:r>
      <w:r w:rsidR="00FB63DD">
        <w:rPr>
          <w:color w:val="000000" w:themeColor="text1"/>
        </w:rPr>
        <w:t xml:space="preserve"> </w:t>
      </w:r>
      <w:r w:rsidR="00A800E7">
        <w:rPr>
          <w:color w:val="000000" w:themeColor="text1"/>
        </w:rPr>
        <w:t xml:space="preserve">and soil moisture, increased with increasing </w:t>
      </w:r>
      <w:r w:rsidR="00A800E7">
        <w:rPr>
          <w:i/>
          <w:iCs/>
          <w:color w:val="000000" w:themeColor="text1"/>
          <w:lang w:val="el-GR"/>
        </w:rPr>
        <w:t>β</w:t>
      </w:r>
      <w:r w:rsidR="00A800E7">
        <w:rPr>
          <w:color w:val="000000" w:themeColor="text1"/>
        </w:rPr>
        <w:t>, and was greater in C</w:t>
      </w:r>
      <w:r w:rsidR="00A800E7">
        <w:rPr>
          <w:color w:val="000000" w:themeColor="text1"/>
          <w:vertAlign w:val="subscript"/>
        </w:rPr>
        <w:t>3</w:t>
      </w:r>
      <w:ins w:id="73" w:author="Nick Smith" w:date="2023-09-28T10:30:00Z">
        <w:r w:rsidR="007579D8">
          <w:rPr>
            <w:color w:val="000000" w:themeColor="text1"/>
          </w:rPr>
          <w:t xml:space="preserve"> than C</w:t>
        </w:r>
        <w:r w:rsidR="007579D8">
          <w:rPr>
            <w:color w:val="000000" w:themeColor="text1"/>
            <w:vertAlign w:val="subscript"/>
          </w:rPr>
          <w:t>4</w:t>
        </w:r>
      </w:ins>
      <w:r w:rsidR="00A800E7">
        <w:rPr>
          <w:color w:val="000000" w:themeColor="text1"/>
        </w:rPr>
        <w:t xml:space="preserve"> species (</w:t>
      </w:r>
      <w:r w:rsidR="00A800E7">
        <w:rPr>
          <w:i/>
          <w:iCs/>
          <w:color w:val="000000" w:themeColor="text1"/>
        </w:rPr>
        <w:t>p</w:t>
      </w:r>
      <w:r w:rsidR="00A800E7">
        <w:rPr>
          <w:color w:val="000000" w:themeColor="text1"/>
        </w:rPr>
        <w:t>&lt;0.001</w:t>
      </w:r>
      <w:r w:rsidR="00642936">
        <w:rPr>
          <w:color w:val="000000" w:themeColor="text1"/>
        </w:rPr>
        <w:t xml:space="preserve"> in all cases</w:t>
      </w:r>
      <w:r w:rsidR="00A800E7">
        <w:rPr>
          <w:color w:val="000000" w:themeColor="text1"/>
        </w:rPr>
        <w:t>; Table 5</w:t>
      </w:r>
      <w:r w:rsidR="008D5024">
        <w:rPr>
          <w:color w:val="000000" w:themeColor="text1"/>
        </w:rPr>
        <w:t>; Fig. 6</w:t>
      </w:r>
      <w:r w:rsidR="00A800E7">
        <w:rPr>
          <w:color w:val="000000" w:themeColor="text1"/>
        </w:rPr>
        <w:t>).</w:t>
      </w:r>
      <w:r w:rsidR="00D224C0">
        <w:rPr>
          <w:color w:val="000000" w:themeColor="text1"/>
        </w:rPr>
        <w:t xml:space="preserve"> </w:t>
      </w:r>
      <w:r w:rsidR="00533954">
        <w:rPr>
          <w:color w:val="000000" w:themeColor="text1"/>
        </w:rPr>
        <w:t xml:space="preserve">While </w:t>
      </w:r>
      <w:r w:rsidR="00837B4A">
        <w:rPr>
          <w:i/>
          <w:iCs/>
          <w:color w:val="000000" w:themeColor="text1"/>
        </w:rPr>
        <w:t>N</w:t>
      </w:r>
      <w:r w:rsidR="00837B4A">
        <w:rPr>
          <w:color w:val="000000" w:themeColor="text1"/>
          <w:vertAlign w:val="subscript"/>
        </w:rPr>
        <w:t>mass</w:t>
      </w:r>
      <w:r w:rsidR="00837B4A">
        <w:rPr>
          <w:color w:val="000000" w:themeColor="text1"/>
        </w:rPr>
        <w:t xml:space="preserve"> was </w:t>
      </w:r>
      <w:r w:rsidR="00533954">
        <w:rPr>
          <w:color w:val="000000" w:themeColor="text1"/>
        </w:rPr>
        <w:t xml:space="preserve">unrelated to leaf </w:t>
      </w:r>
      <w:r w:rsidR="00533954">
        <w:rPr>
          <w:i/>
          <w:iCs/>
          <w:color w:val="000000" w:themeColor="text1"/>
        </w:rPr>
        <w:t>C</w:t>
      </w:r>
      <w:r w:rsidR="00533954">
        <w:rPr>
          <w:color w:val="000000" w:themeColor="text1"/>
          <w:vertAlign w:val="subscript"/>
        </w:rPr>
        <w:t>i</w:t>
      </w:r>
      <w:r w:rsidR="00533954">
        <w:rPr>
          <w:color w:val="000000" w:themeColor="text1"/>
        </w:rPr>
        <w:t>:</w:t>
      </w:r>
      <w:r w:rsidR="00533954">
        <w:rPr>
          <w:i/>
          <w:iCs/>
          <w:color w:val="000000" w:themeColor="text1"/>
        </w:rPr>
        <w:t>C</w:t>
      </w:r>
      <w:r w:rsidR="00533954">
        <w:rPr>
          <w:color w:val="000000" w:themeColor="text1"/>
          <w:vertAlign w:val="subscript"/>
        </w:rPr>
        <w:t>a</w:t>
      </w:r>
      <w:r w:rsidR="00533954">
        <w:rPr>
          <w:color w:val="000000" w:themeColor="text1"/>
        </w:rPr>
        <w:t xml:space="preserve"> (</w:t>
      </w:r>
      <w:r w:rsidR="00533954">
        <w:rPr>
          <w:i/>
          <w:iCs/>
          <w:color w:val="000000" w:themeColor="text1"/>
        </w:rPr>
        <w:t>p</w:t>
      </w:r>
      <w:r w:rsidR="00533954">
        <w:rPr>
          <w:color w:val="000000" w:themeColor="text1"/>
        </w:rPr>
        <w:t xml:space="preserve">&gt;0.05; Table 5), </w:t>
      </w:r>
      <w:r w:rsidR="00533954">
        <w:rPr>
          <w:i/>
          <w:iCs/>
          <w:color w:val="000000" w:themeColor="text1"/>
        </w:rPr>
        <w:t>N</w:t>
      </w:r>
      <w:r w:rsidR="00533954">
        <w:rPr>
          <w:color w:val="000000" w:themeColor="text1"/>
          <w:vertAlign w:val="subscript"/>
        </w:rPr>
        <w:t>mass</w:t>
      </w:r>
      <w:r w:rsidR="00533954">
        <w:rPr>
          <w:color w:val="000000" w:themeColor="text1"/>
        </w:rPr>
        <w:t xml:space="preserve"> decreased with increasing </w:t>
      </w:r>
      <w:r w:rsidR="00533954">
        <w:rPr>
          <w:i/>
          <w:iCs/>
          <w:color w:val="000000" w:themeColor="text1"/>
          <w:lang w:val="el-GR"/>
        </w:rPr>
        <w:t>β</w:t>
      </w:r>
      <w:r w:rsidR="000E63B1">
        <w:rPr>
          <w:color w:val="000000" w:themeColor="text1"/>
        </w:rPr>
        <w:t xml:space="preserve">, increased with increasing nitrogen availability and percent clay content, </w:t>
      </w:r>
      <w:r w:rsidR="00B106C9">
        <w:rPr>
          <w:color w:val="000000" w:themeColor="text1"/>
        </w:rPr>
        <w:t xml:space="preserve">and </w:t>
      </w:r>
      <w:r w:rsidR="000E63B1">
        <w:rPr>
          <w:color w:val="000000" w:themeColor="text1"/>
        </w:rPr>
        <w:t>was greater in C</w:t>
      </w:r>
      <w:r w:rsidR="000E63B1">
        <w:rPr>
          <w:color w:val="000000" w:themeColor="text1"/>
          <w:vertAlign w:val="subscript"/>
        </w:rPr>
        <w:t>3</w:t>
      </w:r>
      <w:ins w:id="74" w:author="Nick Smith" w:date="2023-09-28T10:30:00Z">
        <w:r w:rsidR="007579D8">
          <w:rPr>
            <w:color w:val="000000" w:themeColor="text1"/>
          </w:rPr>
          <w:t xml:space="preserve"> than C</w:t>
        </w:r>
        <w:r w:rsidR="007579D8">
          <w:rPr>
            <w:color w:val="000000" w:themeColor="text1"/>
            <w:vertAlign w:val="subscript"/>
          </w:rPr>
          <w:t>4</w:t>
        </w:r>
      </w:ins>
      <w:r w:rsidR="000E63B1">
        <w:rPr>
          <w:color w:val="000000" w:themeColor="text1"/>
        </w:rPr>
        <w:t xml:space="preserve"> species and N-fixing</w:t>
      </w:r>
      <w:ins w:id="75" w:author="Nick Smith" w:date="2023-09-28T10:30:00Z">
        <w:r w:rsidR="007579D8">
          <w:rPr>
            <w:color w:val="000000" w:themeColor="text1"/>
          </w:rPr>
          <w:t xml:space="preserve"> than non-fixing</w:t>
        </w:r>
      </w:ins>
      <w:r w:rsidR="000E63B1">
        <w:rPr>
          <w:color w:val="000000" w:themeColor="text1"/>
        </w:rPr>
        <w:t xml:space="preserve"> species (</w:t>
      </w:r>
      <w:r w:rsidR="000E63B1">
        <w:rPr>
          <w:i/>
          <w:iCs/>
          <w:color w:val="000000" w:themeColor="text1"/>
        </w:rPr>
        <w:t>p</w:t>
      </w:r>
      <w:r w:rsidR="000E63B1">
        <w:rPr>
          <w:color w:val="000000" w:themeColor="text1"/>
        </w:rPr>
        <w:t xml:space="preserve">&lt;0.05 in all cases; Table 5; Fig. 6). </w:t>
      </w:r>
      <w:r w:rsidR="00837B4A">
        <w:rPr>
          <w:i/>
          <w:iCs/>
          <w:color w:val="000000" w:themeColor="text1"/>
        </w:rPr>
        <w:t>N</w:t>
      </w:r>
      <w:r w:rsidR="00837B4A">
        <w:rPr>
          <w:color w:val="000000" w:themeColor="text1"/>
          <w:vertAlign w:val="subscript"/>
        </w:rPr>
        <w:t>mass</w:t>
      </w:r>
      <w:r w:rsidR="00837B4A">
        <w:rPr>
          <w:color w:val="000000" w:themeColor="text1"/>
        </w:rPr>
        <w:t xml:space="preserve"> also exhibited strong negative covariance with </w:t>
      </w:r>
      <w:r w:rsidR="00837B4A">
        <w:rPr>
          <w:i/>
          <w:iCs/>
          <w:color w:val="000000" w:themeColor="text1"/>
        </w:rPr>
        <w:t>M</w:t>
      </w:r>
      <w:r w:rsidR="00837B4A">
        <w:rPr>
          <w:color w:val="000000" w:themeColor="text1"/>
          <w:vertAlign w:val="subscript"/>
        </w:rPr>
        <w:t>area</w:t>
      </w:r>
      <w:r w:rsidR="00837B4A">
        <w:rPr>
          <w:color w:val="000000" w:themeColor="text1"/>
        </w:rPr>
        <w:t xml:space="preserve"> (</w:t>
      </w:r>
      <w:r w:rsidR="00837B4A">
        <w:rPr>
          <w:i/>
          <w:iCs/>
          <w:color w:val="000000" w:themeColor="text1"/>
        </w:rPr>
        <w:t>p</w:t>
      </w:r>
      <w:r w:rsidR="00837B4A">
        <w:rPr>
          <w:color w:val="000000" w:themeColor="text1"/>
        </w:rPr>
        <w:t>&lt;0.001; Table 5).</w:t>
      </w:r>
      <w:r w:rsidR="00D224C0">
        <w:rPr>
          <w:color w:val="000000" w:themeColor="text1"/>
        </w:rPr>
        <w:t xml:space="preserve"> </w:t>
      </w:r>
      <w:r w:rsidR="00837B4A">
        <w:rPr>
          <w:i/>
          <w:iCs/>
          <w:color w:val="000000" w:themeColor="text1"/>
        </w:rPr>
        <w:t>M</w:t>
      </w:r>
      <w:r w:rsidR="00837B4A">
        <w:rPr>
          <w:color w:val="000000" w:themeColor="text1"/>
          <w:vertAlign w:val="subscript"/>
        </w:rPr>
        <w:t>area</w:t>
      </w:r>
      <w:r w:rsidR="00837B4A">
        <w:rPr>
          <w:color w:val="000000" w:themeColor="text1"/>
        </w:rPr>
        <w:t xml:space="preserve"> decreased with increasing leaf </w:t>
      </w:r>
      <w:r w:rsidR="00837B4A">
        <w:rPr>
          <w:i/>
          <w:iCs/>
          <w:color w:val="000000" w:themeColor="text1"/>
        </w:rPr>
        <w:t>C</w:t>
      </w:r>
      <w:r w:rsidR="00837B4A">
        <w:rPr>
          <w:color w:val="000000" w:themeColor="text1"/>
          <w:vertAlign w:val="subscript"/>
        </w:rPr>
        <w:t>i</w:t>
      </w:r>
      <w:r w:rsidR="00837B4A">
        <w:rPr>
          <w:color w:val="000000" w:themeColor="text1"/>
        </w:rPr>
        <w:t>:</w:t>
      </w:r>
      <w:r w:rsidR="00837B4A">
        <w:rPr>
          <w:i/>
          <w:iCs/>
          <w:color w:val="000000" w:themeColor="text1"/>
        </w:rPr>
        <w:t>C</w:t>
      </w:r>
      <w:r w:rsidR="00837B4A">
        <w:rPr>
          <w:color w:val="000000" w:themeColor="text1"/>
          <w:vertAlign w:val="subscript"/>
        </w:rPr>
        <w:t>a</w:t>
      </w:r>
      <w:r w:rsidR="00837B4A">
        <w:rPr>
          <w:color w:val="000000" w:themeColor="text1"/>
        </w:rPr>
        <w:t xml:space="preserve"> and </w:t>
      </w:r>
      <w:r w:rsidR="00B60944">
        <w:rPr>
          <w:color w:val="000000" w:themeColor="text1"/>
        </w:rPr>
        <w:t>nitrogen</w:t>
      </w:r>
      <w:r w:rsidR="00837B4A">
        <w:rPr>
          <w:color w:val="000000" w:themeColor="text1"/>
        </w:rPr>
        <w:t xml:space="preserve"> availability and was greater in C</w:t>
      </w:r>
      <w:r w:rsidR="00837B4A">
        <w:rPr>
          <w:color w:val="000000" w:themeColor="text1"/>
          <w:vertAlign w:val="subscript"/>
        </w:rPr>
        <w:t>3</w:t>
      </w:r>
      <w:ins w:id="76" w:author="Nick Smith" w:date="2023-09-28T10:31:00Z">
        <w:r w:rsidR="007579D8">
          <w:rPr>
            <w:color w:val="000000" w:themeColor="text1"/>
          </w:rPr>
          <w:t xml:space="preserve"> than C</w:t>
        </w:r>
        <w:r w:rsidR="007579D8">
          <w:rPr>
            <w:color w:val="000000" w:themeColor="text1"/>
            <w:vertAlign w:val="subscript"/>
          </w:rPr>
          <w:t>4</w:t>
        </w:r>
      </w:ins>
      <w:r w:rsidR="00837B4A">
        <w:rPr>
          <w:color w:val="000000" w:themeColor="text1"/>
        </w:rPr>
        <w:t xml:space="preserve"> species (</w:t>
      </w:r>
      <w:r w:rsidR="00837B4A">
        <w:rPr>
          <w:i/>
          <w:iCs/>
          <w:color w:val="000000" w:themeColor="text1"/>
        </w:rPr>
        <w:t>p</w:t>
      </w:r>
      <w:r w:rsidR="00837B4A">
        <w:rPr>
          <w:color w:val="000000" w:themeColor="text1"/>
        </w:rPr>
        <w:t>&lt;0.05</w:t>
      </w:r>
      <w:r w:rsidR="00642936">
        <w:rPr>
          <w:color w:val="000000" w:themeColor="text1"/>
        </w:rPr>
        <w:t xml:space="preserve"> in all cases</w:t>
      </w:r>
      <w:r w:rsidR="00837B4A">
        <w:rPr>
          <w:color w:val="000000" w:themeColor="text1"/>
        </w:rPr>
        <w:t>; Table 5</w:t>
      </w:r>
      <w:r w:rsidR="008D5024">
        <w:rPr>
          <w:color w:val="000000" w:themeColor="text1"/>
        </w:rPr>
        <w:t>; Fig. 6</w:t>
      </w:r>
      <w:r w:rsidR="00837B4A">
        <w:rPr>
          <w:color w:val="000000" w:themeColor="text1"/>
        </w:rPr>
        <w:t>).</w:t>
      </w:r>
      <w:r w:rsidR="00D224C0">
        <w:rPr>
          <w:color w:val="000000" w:themeColor="text1"/>
        </w:rPr>
        <w:t xml:space="preserve"> </w:t>
      </w:r>
      <w:r w:rsidR="00C3588E">
        <w:rPr>
          <w:color w:val="000000" w:themeColor="text1"/>
        </w:rPr>
        <w:t xml:space="preserve">Correlated error results indicated that </w:t>
      </w:r>
      <w:r w:rsidR="00AA796B" w:rsidRPr="00AA796B">
        <w:rPr>
          <w:i/>
          <w:iCs/>
          <w:color w:val="000000" w:themeColor="text1"/>
        </w:rPr>
        <w:t>VPD</w:t>
      </w:r>
      <w:r w:rsidR="00AA796B">
        <w:rPr>
          <w:color w:val="000000" w:themeColor="text1"/>
          <w:vertAlign w:val="subscript"/>
        </w:rPr>
        <w:t>90</w:t>
      </w:r>
      <w:r w:rsidR="00FB63DD">
        <w:rPr>
          <w:color w:val="000000" w:themeColor="text1"/>
        </w:rPr>
        <w:t xml:space="preserve"> </w:t>
      </w:r>
      <w:r w:rsidR="00C3588E">
        <w:rPr>
          <w:color w:val="000000" w:themeColor="text1"/>
        </w:rPr>
        <w:t>was negatively correlated with</w:t>
      </w:r>
      <w:r w:rsidR="00AA796B">
        <w:rPr>
          <w:color w:val="000000" w:themeColor="text1"/>
        </w:rPr>
        <w:t xml:space="preserve"> both</w:t>
      </w:r>
      <w:r w:rsidR="00C3588E">
        <w:rPr>
          <w:color w:val="000000" w:themeColor="text1"/>
        </w:rPr>
        <w:t xml:space="preserve"> </w:t>
      </w:r>
      <w:r w:rsidR="00B60944">
        <w:rPr>
          <w:color w:val="000000" w:themeColor="text1"/>
        </w:rPr>
        <w:t>nitrogen</w:t>
      </w:r>
      <w:r w:rsidR="00C3588E">
        <w:rPr>
          <w:color w:val="000000" w:themeColor="text1"/>
        </w:rPr>
        <w:t xml:space="preserve"> availability and </w:t>
      </w:r>
      <w:r w:rsidR="00C3588E">
        <w:rPr>
          <w:i/>
          <w:iCs/>
          <w:color w:val="000000" w:themeColor="text1"/>
          <w:lang w:val="el-GR"/>
        </w:rPr>
        <w:t>β</w:t>
      </w:r>
      <w:r w:rsidR="008B7A7D">
        <w:rPr>
          <w:color w:val="000000" w:themeColor="text1"/>
        </w:rPr>
        <w:t xml:space="preserve">, while </w:t>
      </w:r>
      <w:r w:rsidR="008B7A7D">
        <w:rPr>
          <w:i/>
          <w:iCs/>
          <w:color w:val="000000" w:themeColor="text1"/>
        </w:rPr>
        <w:t>N</w:t>
      </w:r>
      <w:r w:rsidR="008B7A7D">
        <w:rPr>
          <w:color w:val="000000" w:themeColor="text1"/>
          <w:vertAlign w:val="subscript"/>
        </w:rPr>
        <w:t>mass</w:t>
      </w:r>
      <w:r w:rsidR="008B7A7D">
        <w:rPr>
          <w:color w:val="000000" w:themeColor="text1"/>
        </w:rPr>
        <w:t xml:space="preserve"> was negatively </w:t>
      </w:r>
      <w:r>
        <w:rPr>
          <w:color w:val="000000" w:themeColor="text1"/>
        </w:rPr>
        <w:t>correlated</w:t>
      </w:r>
      <w:r w:rsidR="008B7A7D">
        <w:rPr>
          <w:color w:val="000000" w:themeColor="text1"/>
        </w:rPr>
        <w:t xml:space="preserve"> with increasing soil moisture (</w:t>
      </w:r>
      <w:r w:rsidR="008B7A7D">
        <w:rPr>
          <w:i/>
          <w:iCs/>
          <w:color w:val="000000" w:themeColor="text1"/>
        </w:rPr>
        <w:t>p</w:t>
      </w:r>
      <w:r w:rsidR="008B7A7D">
        <w:rPr>
          <w:color w:val="000000" w:themeColor="text1"/>
        </w:rPr>
        <w:t>&lt;0.05</w:t>
      </w:r>
      <w:r w:rsidR="00AA796B">
        <w:rPr>
          <w:color w:val="000000" w:themeColor="text1"/>
        </w:rPr>
        <w:t xml:space="preserve"> in all cases</w:t>
      </w:r>
      <w:r w:rsidR="008B7A7D">
        <w:rPr>
          <w:color w:val="000000" w:themeColor="text1"/>
        </w:rPr>
        <w:t>; Table 5</w:t>
      </w:r>
      <w:r w:rsidR="008D5024">
        <w:rPr>
          <w:color w:val="000000" w:themeColor="text1"/>
        </w:rPr>
        <w:t>; Fig. 6</w:t>
      </w:r>
      <w:r w:rsidR="008B7A7D">
        <w:rPr>
          <w:color w:val="000000" w:themeColor="text1"/>
        </w:rPr>
        <w:t>)</w:t>
      </w:r>
      <w:r w:rsidR="00C3588E">
        <w:rPr>
          <w:color w:val="000000" w:themeColor="text1"/>
        </w:rPr>
        <w:t>.</w:t>
      </w:r>
    </w:p>
    <w:p w14:paraId="3BD8C108" w14:textId="40FD839D" w:rsidR="003B2720" w:rsidRDefault="003B2720" w:rsidP="00837B4A">
      <w:pPr>
        <w:spacing w:line="360" w:lineRule="auto"/>
        <w:rPr>
          <w:color w:val="000000" w:themeColor="text1"/>
        </w:rPr>
      </w:pPr>
      <w:r>
        <w:rPr>
          <w:color w:val="000000" w:themeColor="text1"/>
        </w:rPr>
        <w:br w:type="page"/>
      </w:r>
    </w:p>
    <w:p w14:paraId="2587DD34" w14:textId="61A0A771"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w:t>
      </w:r>
      <w:r w:rsidR="00565BF9">
        <w:rPr>
          <w:color w:val="000000" w:themeColor="text1"/>
        </w:rPr>
        <w:t>N</w:t>
      </w:r>
      <w:r w:rsidR="000F3202">
        <w:rPr>
          <w:color w:val="000000" w:themeColor="text1"/>
        </w:rPr>
        <w:t xml:space="preserve"> content per unit leaf area (</w:t>
      </w:r>
      <w:r w:rsidR="008B3519" w:rsidRPr="003F607E">
        <w:rPr>
          <w:i/>
          <w:iCs/>
          <w:color w:val="000000"/>
        </w:rPr>
        <w:t>N</w:t>
      </w:r>
      <w:r w:rsidR="008B3519" w:rsidRPr="008817BC">
        <w:rPr>
          <w:color w:val="000000"/>
          <w:vertAlign w:val="subscript"/>
        </w:rPr>
        <w:t>area</w:t>
      </w:r>
      <w:r w:rsidR="000F3202">
        <w:rPr>
          <w:color w:val="000000"/>
        </w:rPr>
        <w:t>; gN m</w:t>
      </w:r>
      <w:r w:rsidR="000F3202">
        <w:rPr>
          <w:color w:val="000000"/>
          <w:vertAlign w:val="superscript"/>
        </w:rPr>
        <w:t>-2</w:t>
      </w:r>
      <w:r w:rsidR="000F3202">
        <w:rPr>
          <w:color w:val="000000"/>
        </w:rPr>
        <w:t>)</w:t>
      </w:r>
      <w:r w:rsidR="00032B7F" w:rsidRPr="001B5901">
        <w:rPr>
          <w:color w:val="000000" w:themeColor="text1"/>
          <w:vertAlign w:val="superscript"/>
        </w:rPr>
        <w:t>*</w:t>
      </w:r>
    </w:p>
    <w:tbl>
      <w:tblPr>
        <w:tblStyle w:val="TableGrid"/>
        <w:tblW w:w="4722" w:type="dxa"/>
        <w:jc w:val="center"/>
        <w:tblLayout w:type="fixed"/>
        <w:tblLook w:val="04A0" w:firstRow="1" w:lastRow="0" w:firstColumn="1" w:lastColumn="0" w:noHBand="0" w:noVBand="1"/>
      </w:tblPr>
      <w:tblGrid>
        <w:gridCol w:w="360"/>
        <w:gridCol w:w="2233"/>
        <w:gridCol w:w="1249"/>
        <w:gridCol w:w="880"/>
      </w:tblGrid>
      <w:tr w:rsidR="003F607E" w:rsidRPr="001C0C03" w14:paraId="0E86AB05" w14:textId="77777777" w:rsidTr="0028298A">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1C0C03" w:rsidRDefault="003F607E" w:rsidP="0066568C">
            <w:pPr>
              <w:rPr>
                <w:b/>
                <w:bCs/>
                <w:color w:val="000000" w:themeColor="text1"/>
                <w:sz w:val="20"/>
                <w:szCs w:val="20"/>
              </w:rPr>
            </w:pPr>
          </w:p>
        </w:tc>
        <w:tc>
          <w:tcPr>
            <w:tcW w:w="2233" w:type="dxa"/>
            <w:tcBorders>
              <w:top w:val="single" w:sz="4" w:space="0" w:color="auto"/>
              <w:left w:val="nil"/>
              <w:bottom w:val="single" w:sz="4" w:space="0" w:color="auto"/>
              <w:right w:val="nil"/>
            </w:tcBorders>
            <w:vAlign w:val="center"/>
          </w:tcPr>
          <w:p w14:paraId="5231AC02" w14:textId="77777777" w:rsidR="003F607E" w:rsidRPr="001C0C03" w:rsidRDefault="003F607E" w:rsidP="0066568C">
            <w:pPr>
              <w:rPr>
                <w:b/>
                <w:bCs/>
                <w:color w:val="000000" w:themeColor="text1"/>
                <w:sz w:val="20"/>
                <w:szCs w:val="20"/>
              </w:rPr>
            </w:pPr>
            <w:r w:rsidRPr="001C0C03">
              <w:rPr>
                <w:b/>
                <w:bCs/>
                <w:color w:val="000000" w:themeColor="text1"/>
                <w:sz w:val="20"/>
                <w:szCs w:val="20"/>
              </w:rPr>
              <w:t>Predictor</w:t>
            </w:r>
          </w:p>
        </w:tc>
        <w:tc>
          <w:tcPr>
            <w:tcW w:w="1249" w:type="dxa"/>
            <w:tcBorders>
              <w:top w:val="single" w:sz="4" w:space="0" w:color="auto"/>
              <w:left w:val="nil"/>
              <w:bottom w:val="single" w:sz="4" w:space="0" w:color="auto"/>
              <w:right w:val="nil"/>
            </w:tcBorders>
            <w:vAlign w:val="center"/>
          </w:tcPr>
          <w:p w14:paraId="56A0BD17" w14:textId="77777777" w:rsidR="003F607E" w:rsidRPr="001C0C03" w:rsidRDefault="003F607E" w:rsidP="0066568C">
            <w:pPr>
              <w:jc w:val="right"/>
              <w:rPr>
                <w:b/>
                <w:bCs/>
                <w:color w:val="000000" w:themeColor="text1"/>
                <w:sz w:val="20"/>
                <w:szCs w:val="20"/>
              </w:rPr>
            </w:pPr>
            <w:r w:rsidRPr="001C0C03">
              <w:rPr>
                <w:b/>
                <w:bCs/>
                <w:color w:val="000000"/>
                <w:sz w:val="20"/>
                <w:szCs w:val="20"/>
              </w:rPr>
              <w:t>Coefficient</w:t>
            </w:r>
          </w:p>
        </w:tc>
        <w:tc>
          <w:tcPr>
            <w:tcW w:w="880" w:type="dxa"/>
            <w:tcBorders>
              <w:top w:val="single" w:sz="4" w:space="0" w:color="auto"/>
              <w:left w:val="nil"/>
              <w:bottom w:val="single" w:sz="4" w:space="0" w:color="auto"/>
              <w:right w:val="nil"/>
            </w:tcBorders>
            <w:vAlign w:val="center"/>
          </w:tcPr>
          <w:p w14:paraId="6F82F890" w14:textId="49BD2187" w:rsidR="003F607E" w:rsidRPr="001C0C03" w:rsidRDefault="003F607E" w:rsidP="0066568C">
            <w:pPr>
              <w:jc w:val="right"/>
              <w:rPr>
                <w:b/>
                <w:bCs/>
                <w:i/>
                <w:iCs/>
                <w:color w:val="000000" w:themeColor="text1"/>
                <w:sz w:val="20"/>
                <w:szCs w:val="20"/>
              </w:rPr>
            </w:pPr>
            <w:r w:rsidRPr="001C0C03">
              <w:rPr>
                <w:b/>
                <w:bCs/>
                <w:i/>
                <w:iCs/>
                <w:color w:val="000000"/>
                <w:sz w:val="20"/>
                <w:szCs w:val="20"/>
              </w:rPr>
              <w:t>p</w:t>
            </w:r>
          </w:p>
        </w:tc>
      </w:tr>
      <w:tr w:rsidR="00E765AB" w:rsidRPr="001C0C03" w14:paraId="79FBA4D6" w14:textId="77777777" w:rsidTr="0028298A">
        <w:trPr>
          <w:jc w:val="center"/>
        </w:trPr>
        <w:tc>
          <w:tcPr>
            <w:tcW w:w="3842" w:type="dxa"/>
            <w:gridSpan w:val="3"/>
            <w:tcBorders>
              <w:top w:val="nil"/>
              <w:left w:val="nil"/>
              <w:bottom w:val="nil"/>
              <w:right w:val="nil"/>
            </w:tcBorders>
            <w:vAlign w:val="center"/>
          </w:tcPr>
          <w:p w14:paraId="3A0C1063" w14:textId="7B17EEEB"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area</w:t>
            </w:r>
          </w:p>
        </w:tc>
        <w:tc>
          <w:tcPr>
            <w:tcW w:w="880" w:type="dxa"/>
            <w:tcBorders>
              <w:top w:val="nil"/>
              <w:left w:val="nil"/>
              <w:bottom w:val="nil"/>
              <w:right w:val="nil"/>
            </w:tcBorders>
            <w:vAlign w:val="bottom"/>
          </w:tcPr>
          <w:p w14:paraId="7BDD75C3" w14:textId="77777777" w:rsidR="00E765AB" w:rsidRPr="001C0C03" w:rsidRDefault="00E765AB" w:rsidP="0066568C">
            <w:pPr>
              <w:jc w:val="right"/>
              <w:rPr>
                <w:b/>
                <w:bCs/>
                <w:color w:val="000000"/>
                <w:sz w:val="20"/>
                <w:szCs w:val="20"/>
              </w:rPr>
            </w:pPr>
          </w:p>
        </w:tc>
      </w:tr>
      <w:tr w:rsidR="00A41C21" w:rsidRPr="001C0C03" w14:paraId="7A7C9BD3" w14:textId="77777777" w:rsidTr="0028298A">
        <w:trPr>
          <w:jc w:val="center"/>
        </w:trPr>
        <w:tc>
          <w:tcPr>
            <w:tcW w:w="360" w:type="dxa"/>
            <w:vMerge w:val="restart"/>
            <w:tcBorders>
              <w:top w:val="nil"/>
              <w:left w:val="nil"/>
              <w:bottom w:val="nil"/>
              <w:right w:val="nil"/>
            </w:tcBorders>
          </w:tcPr>
          <w:p w14:paraId="2D5BB995" w14:textId="77777777" w:rsidR="00A41C21" w:rsidRPr="001C0C03" w:rsidRDefault="00A41C21" w:rsidP="00A41C21">
            <w:pPr>
              <w:rPr>
                <w:color w:val="000000" w:themeColor="text1"/>
                <w:sz w:val="20"/>
                <w:szCs w:val="20"/>
              </w:rPr>
            </w:pPr>
          </w:p>
        </w:tc>
        <w:tc>
          <w:tcPr>
            <w:tcW w:w="2233" w:type="dxa"/>
            <w:tcBorders>
              <w:top w:val="nil"/>
              <w:left w:val="nil"/>
              <w:bottom w:val="nil"/>
              <w:right w:val="nil"/>
            </w:tcBorders>
          </w:tcPr>
          <w:p w14:paraId="32EB57A8" w14:textId="1FF8CB2A" w:rsidR="00A41C21" w:rsidRPr="001C0C03" w:rsidRDefault="00A41C21" w:rsidP="00A41C21">
            <w:pPr>
              <w:rPr>
                <w:i/>
                <w:iCs/>
                <w:color w:val="000000"/>
                <w:sz w:val="20"/>
                <w:szCs w:val="20"/>
              </w:rPr>
            </w:pPr>
            <w:r w:rsidRPr="001C0C03">
              <w:rPr>
                <w:i/>
                <w:iCs/>
                <w:color w:val="000000" w:themeColor="text1"/>
                <w:sz w:val="20"/>
                <w:szCs w:val="20"/>
              </w:rPr>
              <w:t>N</w:t>
            </w:r>
            <w:r w:rsidRPr="001C0C03">
              <w:rPr>
                <w:color w:val="000000" w:themeColor="text1"/>
                <w:sz w:val="20"/>
                <w:szCs w:val="20"/>
                <w:vertAlign w:val="subscript"/>
              </w:rPr>
              <w:t>mass</w:t>
            </w:r>
          </w:p>
        </w:tc>
        <w:tc>
          <w:tcPr>
            <w:tcW w:w="1249" w:type="dxa"/>
            <w:tcBorders>
              <w:top w:val="nil"/>
              <w:left w:val="nil"/>
              <w:bottom w:val="nil"/>
              <w:right w:val="nil"/>
            </w:tcBorders>
            <w:vAlign w:val="bottom"/>
          </w:tcPr>
          <w:p w14:paraId="098E894C" w14:textId="1175D826" w:rsidR="00A41C21" w:rsidRPr="00A41C21" w:rsidRDefault="00A41C21" w:rsidP="00A41C21">
            <w:pPr>
              <w:jc w:val="right"/>
              <w:rPr>
                <w:color w:val="000000"/>
                <w:sz w:val="20"/>
                <w:szCs w:val="20"/>
              </w:rPr>
            </w:pPr>
            <w:r w:rsidRPr="00A41C21">
              <w:rPr>
                <w:color w:val="000000"/>
                <w:sz w:val="20"/>
                <w:szCs w:val="20"/>
              </w:rPr>
              <w:t>0.884</w:t>
            </w:r>
          </w:p>
        </w:tc>
        <w:tc>
          <w:tcPr>
            <w:tcW w:w="880" w:type="dxa"/>
            <w:tcBorders>
              <w:top w:val="nil"/>
              <w:left w:val="nil"/>
              <w:bottom w:val="nil"/>
              <w:right w:val="nil"/>
            </w:tcBorders>
            <w:vAlign w:val="bottom"/>
          </w:tcPr>
          <w:p w14:paraId="3C35E41A" w14:textId="0B6691F3" w:rsidR="00A41C21" w:rsidRPr="00A41C21" w:rsidRDefault="00A41C21" w:rsidP="00A41C21">
            <w:pPr>
              <w:jc w:val="right"/>
              <w:rPr>
                <w:b/>
                <w:bCs/>
                <w:color w:val="000000"/>
                <w:sz w:val="20"/>
                <w:szCs w:val="20"/>
              </w:rPr>
            </w:pPr>
            <w:r w:rsidRPr="00A41C21">
              <w:rPr>
                <w:b/>
                <w:bCs/>
                <w:color w:val="000000"/>
                <w:sz w:val="20"/>
                <w:szCs w:val="20"/>
              </w:rPr>
              <w:t>&lt;0.001</w:t>
            </w:r>
          </w:p>
        </w:tc>
      </w:tr>
      <w:tr w:rsidR="00A41C21" w:rsidRPr="001C0C03" w14:paraId="3B28C878" w14:textId="77777777" w:rsidTr="0028298A">
        <w:trPr>
          <w:jc w:val="center"/>
        </w:trPr>
        <w:tc>
          <w:tcPr>
            <w:tcW w:w="360" w:type="dxa"/>
            <w:vMerge/>
            <w:tcBorders>
              <w:top w:val="nil"/>
              <w:left w:val="nil"/>
              <w:bottom w:val="nil"/>
              <w:right w:val="nil"/>
            </w:tcBorders>
          </w:tcPr>
          <w:p w14:paraId="02A2AE26" w14:textId="77777777" w:rsidR="00A41C21" w:rsidRPr="001C0C03" w:rsidRDefault="00A41C21" w:rsidP="00A41C21">
            <w:pPr>
              <w:rPr>
                <w:color w:val="000000" w:themeColor="text1"/>
                <w:sz w:val="20"/>
                <w:szCs w:val="20"/>
              </w:rPr>
            </w:pPr>
          </w:p>
        </w:tc>
        <w:tc>
          <w:tcPr>
            <w:tcW w:w="2233" w:type="dxa"/>
            <w:tcBorders>
              <w:top w:val="nil"/>
              <w:left w:val="nil"/>
              <w:bottom w:val="nil"/>
              <w:right w:val="nil"/>
            </w:tcBorders>
          </w:tcPr>
          <w:p w14:paraId="35FF9FC7" w14:textId="2503DB17" w:rsidR="00A41C21" w:rsidRPr="001C0C03" w:rsidRDefault="00A41C21" w:rsidP="00A41C21">
            <w:pPr>
              <w:rPr>
                <w:i/>
                <w:iCs/>
                <w:color w:val="000000"/>
                <w:sz w:val="20"/>
                <w:szCs w:val="20"/>
              </w:rPr>
            </w:pPr>
            <w:r w:rsidRPr="001C0C03">
              <w:rPr>
                <w:i/>
                <w:iCs/>
                <w:color w:val="000000" w:themeColor="text1"/>
                <w:sz w:val="20"/>
                <w:szCs w:val="20"/>
              </w:rPr>
              <w:t>M</w:t>
            </w:r>
            <w:r w:rsidRPr="001C0C03">
              <w:rPr>
                <w:color w:val="000000" w:themeColor="text1"/>
                <w:sz w:val="20"/>
                <w:szCs w:val="20"/>
                <w:vertAlign w:val="subscript"/>
              </w:rPr>
              <w:t>area</w:t>
            </w:r>
          </w:p>
        </w:tc>
        <w:tc>
          <w:tcPr>
            <w:tcW w:w="1249" w:type="dxa"/>
            <w:tcBorders>
              <w:top w:val="nil"/>
              <w:left w:val="nil"/>
              <w:bottom w:val="nil"/>
              <w:right w:val="nil"/>
            </w:tcBorders>
            <w:vAlign w:val="bottom"/>
          </w:tcPr>
          <w:p w14:paraId="2AA16313" w14:textId="25646150" w:rsidR="00A41C21" w:rsidRPr="00A41C21" w:rsidRDefault="00A41C21" w:rsidP="00A41C21">
            <w:pPr>
              <w:jc w:val="right"/>
              <w:rPr>
                <w:color w:val="000000"/>
                <w:sz w:val="20"/>
                <w:szCs w:val="20"/>
              </w:rPr>
            </w:pPr>
            <w:r w:rsidRPr="00A41C21">
              <w:rPr>
                <w:color w:val="000000"/>
                <w:sz w:val="20"/>
                <w:szCs w:val="20"/>
              </w:rPr>
              <w:t>0.77</w:t>
            </w:r>
            <w:r w:rsidR="00793DA4">
              <w:rPr>
                <w:color w:val="000000"/>
                <w:sz w:val="20"/>
                <w:szCs w:val="20"/>
              </w:rPr>
              <w:t>8</w:t>
            </w:r>
          </w:p>
        </w:tc>
        <w:tc>
          <w:tcPr>
            <w:tcW w:w="880" w:type="dxa"/>
            <w:tcBorders>
              <w:top w:val="nil"/>
              <w:left w:val="nil"/>
              <w:bottom w:val="nil"/>
              <w:right w:val="nil"/>
            </w:tcBorders>
            <w:vAlign w:val="bottom"/>
          </w:tcPr>
          <w:p w14:paraId="0C6288DA" w14:textId="050E98BF" w:rsidR="00A41C21" w:rsidRPr="00A41C21" w:rsidRDefault="00A41C21" w:rsidP="00A41C21">
            <w:pPr>
              <w:jc w:val="right"/>
              <w:rPr>
                <w:b/>
                <w:bCs/>
                <w:color w:val="000000"/>
                <w:sz w:val="20"/>
                <w:szCs w:val="20"/>
              </w:rPr>
            </w:pPr>
            <w:r w:rsidRPr="00A41C21">
              <w:rPr>
                <w:b/>
                <w:bCs/>
                <w:color w:val="000000"/>
                <w:sz w:val="20"/>
                <w:szCs w:val="20"/>
              </w:rPr>
              <w:t>&lt;0.001</w:t>
            </w:r>
          </w:p>
        </w:tc>
      </w:tr>
      <w:tr w:rsidR="00E765AB" w:rsidRPr="001C0C03" w14:paraId="3A9135C0" w14:textId="77777777" w:rsidTr="0028298A">
        <w:trPr>
          <w:jc w:val="center"/>
        </w:trPr>
        <w:tc>
          <w:tcPr>
            <w:tcW w:w="3842" w:type="dxa"/>
            <w:gridSpan w:val="3"/>
            <w:tcBorders>
              <w:top w:val="single" w:sz="4" w:space="0" w:color="auto"/>
              <w:left w:val="nil"/>
              <w:bottom w:val="nil"/>
              <w:right w:val="nil"/>
            </w:tcBorders>
            <w:shd w:val="clear" w:color="auto" w:fill="auto"/>
            <w:vAlign w:val="center"/>
          </w:tcPr>
          <w:p w14:paraId="70E1A23A" w14:textId="1F051C1E"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mass</w:t>
            </w:r>
          </w:p>
        </w:tc>
        <w:tc>
          <w:tcPr>
            <w:tcW w:w="880" w:type="dxa"/>
            <w:tcBorders>
              <w:top w:val="single" w:sz="4" w:space="0" w:color="auto"/>
              <w:left w:val="nil"/>
              <w:bottom w:val="nil"/>
              <w:right w:val="nil"/>
            </w:tcBorders>
            <w:shd w:val="clear" w:color="auto" w:fill="auto"/>
            <w:vAlign w:val="center"/>
          </w:tcPr>
          <w:p w14:paraId="1B197459" w14:textId="77777777" w:rsidR="00E765AB" w:rsidRPr="001C0C03" w:rsidRDefault="00E765AB" w:rsidP="0066568C">
            <w:pPr>
              <w:jc w:val="right"/>
              <w:rPr>
                <w:color w:val="000000"/>
                <w:sz w:val="20"/>
                <w:szCs w:val="20"/>
              </w:rPr>
            </w:pPr>
          </w:p>
        </w:tc>
      </w:tr>
      <w:tr w:rsidR="004E5FB0" w:rsidRPr="001C0C03" w14:paraId="0FCD9FEB" w14:textId="77777777" w:rsidTr="000E40FF">
        <w:trPr>
          <w:jc w:val="center"/>
        </w:trPr>
        <w:tc>
          <w:tcPr>
            <w:tcW w:w="360" w:type="dxa"/>
            <w:vMerge w:val="restart"/>
            <w:tcBorders>
              <w:top w:val="nil"/>
              <w:left w:val="nil"/>
              <w:right w:val="nil"/>
            </w:tcBorders>
            <w:vAlign w:val="center"/>
          </w:tcPr>
          <w:p w14:paraId="4472D992" w14:textId="1E5AD953"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051182EB" w14:textId="59D7FB30" w:rsidR="004E5FB0" w:rsidRPr="0028298A" w:rsidRDefault="004E5FB0" w:rsidP="004E5FB0">
            <w:pPr>
              <w:rPr>
                <w:i/>
                <w:iCs/>
                <w:color w:val="000000"/>
                <w:sz w:val="20"/>
                <w:szCs w:val="20"/>
                <w:lang w:val="el-GR"/>
              </w:rPr>
            </w:pPr>
            <w:r w:rsidRPr="001C0C03">
              <w:rPr>
                <w:i/>
                <w:iCs/>
                <w:color w:val="000000"/>
                <w:sz w:val="20"/>
                <w:szCs w:val="20"/>
              </w:rPr>
              <w:t>Photosynthetic pathway</w:t>
            </w:r>
          </w:p>
        </w:tc>
        <w:tc>
          <w:tcPr>
            <w:tcW w:w="1249" w:type="dxa"/>
            <w:tcBorders>
              <w:top w:val="nil"/>
              <w:left w:val="nil"/>
              <w:bottom w:val="nil"/>
              <w:right w:val="nil"/>
            </w:tcBorders>
          </w:tcPr>
          <w:p w14:paraId="0BD832C9" w14:textId="5DC4DC15" w:rsidR="004E5FB0" w:rsidRPr="004E5FB0" w:rsidRDefault="004E5FB0" w:rsidP="004E5FB0">
            <w:pPr>
              <w:jc w:val="right"/>
              <w:rPr>
                <w:color w:val="000000"/>
                <w:sz w:val="20"/>
                <w:szCs w:val="20"/>
              </w:rPr>
            </w:pPr>
            <w:r w:rsidRPr="004E5FB0">
              <w:rPr>
                <w:sz w:val="20"/>
                <w:szCs w:val="20"/>
              </w:rPr>
              <w:t>0.402</w:t>
            </w:r>
          </w:p>
        </w:tc>
        <w:tc>
          <w:tcPr>
            <w:tcW w:w="880" w:type="dxa"/>
            <w:tcBorders>
              <w:top w:val="nil"/>
              <w:left w:val="nil"/>
              <w:bottom w:val="nil"/>
              <w:right w:val="nil"/>
            </w:tcBorders>
          </w:tcPr>
          <w:p w14:paraId="00211274" w14:textId="6AD3601B" w:rsidR="004E5FB0" w:rsidRPr="004E5FB0" w:rsidRDefault="004E5FB0" w:rsidP="004E5FB0">
            <w:pPr>
              <w:jc w:val="right"/>
              <w:rPr>
                <w:b/>
                <w:bCs/>
                <w:color w:val="000000"/>
                <w:sz w:val="20"/>
                <w:szCs w:val="20"/>
              </w:rPr>
            </w:pPr>
            <w:r w:rsidRPr="004E5FB0">
              <w:rPr>
                <w:b/>
                <w:bCs/>
                <w:sz w:val="20"/>
                <w:szCs w:val="20"/>
              </w:rPr>
              <w:t>0.003</w:t>
            </w:r>
          </w:p>
        </w:tc>
      </w:tr>
      <w:tr w:rsidR="004E5FB0" w:rsidRPr="001C0C03" w14:paraId="0B95B0D8" w14:textId="77777777" w:rsidTr="000E40FF">
        <w:trPr>
          <w:jc w:val="center"/>
        </w:trPr>
        <w:tc>
          <w:tcPr>
            <w:tcW w:w="360" w:type="dxa"/>
            <w:vMerge/>
            <w:tcBorders>
              <w:top w:val="nil"/>
              <w:left w:val="nil"/>
              <w:right w:val="nil"/>
            </w:tcBorders>
            <w:vAlign w:val="center"/>
          </w:tcPr>
          <w:p w14:paraId="45389402" w14:textId="77777777"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2692F38F" w14:textId="17543ABB" w:rsidR="004E5FB0" w:rsidRPr="0028298A" w:rsidRDefault="004E5FB0" w:rsidP="004E5FB0">
            <w:pPr>
              <w:rPr>
                <w:i/>
                <w:iCs/>
                <w:color w:val="000000"/>
                <w:sz w:val="20"/>
                <w:szCs w:val="20"/>
                <w:lang w:val="el-GR"/>
              </w:rPr>
            </w:pPr>
            <w:r w:rsidRPr="0028298A">
              <w:rPr>
                <w:i/>
                <w:iCs/>
                <w:color w:val="000000"/>
                <w:sz w:val="20"/>
                <w:szCs w:val="20"/>
              </w:rPr>
              <w:t>M</w:t>
            </w:r>
            <w:r w:rsidRPr="0028298A">
              <w:rPr>
                <w:color w:val="000000"/>
                <w:sz w:val="20"/>
                <w:szCs w:val="20"/>
                <w:vertAlign w:val="subscript"/>
              </w:rPr>
              <w:t>area</w:t>
            </w:r>
          </w:p>
        </w:tc>
        <w:tc>
          <w:tcPr>
            <w:tcW w:w="1249" w:type="dxa"/>
            <w:tcBorders>
              <w:top w:val="nil"/>
              <w:left w:val="nil"/>
              <w:bottom w:val="nil"/>
              <w:right w:val="nil"/>
            </w:tcBorders>
          </w:tcPr>
          <w:p w14:paraId="6E967ED3" w14:textId="053C0815" w:rsidR="004E5FB0" w:rsidRPr="004E5FB0" w:rsidRDefault="004E5FB0" w:rsidP="004E5FB0">
            <w:pPr>
              <w:jc w:val="right"/>
              <w:rPr>
                <w:color w:val="000000"/>
                <w:sz w:val="20"/>
                <w:szCs w:val="20"/>
              </w:rPr>
            </w:pPr>
            <w:r w:rsidRPr="004E5FB0">
              <w:rPr>
                <w:sz w:val="20"/>
                <w:szCs w:val="20"/>
              </w:rPr>
              <w:t>-0.326</w:t>
            </w:r>
          </w:p>
        </w:tc>
        <w:tc>
          <w:tcPr>
            <w:tcW w:w="880" w:type="dxa"/>
            <w:tcBorders>
              <w:top w:val="nil"/>
              <w:left w:val="nil"/>
              <w:bottom w:val="nil"/>
              <w:right w:val="nil"/>
            </w:tcBorders>
          </w:tcPr>
          <w:p w14:paraId="1E8C689A" w14:textId="31240E32" w:rsidR="004E5FB0" w:rsidRPr="004E5FB0" w:rsidRDefault="004E5FB0" w:rsidP="004E5FB0">
            <w:pPr>
              <w:jc w:val="right"/>
              <w:rPr>
                <w:b/>
                <w:bCs/>
                <w:color w:val="000000"/>
                <w:sz w:val="20"/>
                <w:szCs w:val="20"/>
              </w:rPr>
            </w:pPr>
            <w:r w:rsidRPr="004E5FB0">
              <w:rPr>
                <w:b/>
                <w:bCs/>
                <w:sz w:val="20"/>
                <w:szCs w:val="20"/>
              </w:rPr>
              <w:t>&lt;0.001</w:t>
            </w:r>
          </w:p>
        </w:tc>
      </w:tr>
      <w:tr w:rsidR="004E5FB0" w:rsidRPr="001C0C03" w14:paraId="75B59C55" w14:textId="77777777" w:rsidTr="000E40FF">
        <w:trPr>
          <w:jc w:val="center"/>
        </w:trPr>
        <w:tc>
          <w:tcPr>
            <w:tcW w:w="360" w:type="dxa"/>
            <w:vMerge/>
            <w:tcBorders>
              <w:top w:val="nil"/>
              <w:left w:val="nil"/>
              <w:right w:val="nil"/>
            </w:tcBorders>
            <w:vAlign w:val="center"/>
          </w:tcPr>
          <w:p w14:paraId="08ADFA3B" w14:textId="77777777"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15655FE9" w14:textId="6124A1E9" w:rsidR="004E5FB0" w:rsidRPr="0028298A" w:rsidRDefault="004E5FB0" w:rsidP="004E5FB0">
            <w:pPr>
              <w:rPr>
                <w:i/>
                <w:iCs/>
                <w:color w:val="000000"/>
                <w:sz w:val="20"/>
                <w:szCs w:val="20"/>
                <w:lang w:val="el-GR"/>
              </w:rPr>
            </w:pPr>
            <w:r w:rsidRPr="001C0C03">
              <w:rPr>
                <w:i/>
                <w:iCs/>
                <w:color w:val="000000"/>
                <w:sz w:val="20"/>
                <w:szCs w:val="20"/>
              </w:rPr>
              <w:t>N-fixing ability</w:t>
            </w:r>
          </w:p>
        </w:tc>
        <w:tc>
          <w:tcPr>
            <w:tcW w:w="1249" w:type="dxa"/>
            <w:tcBorders>
              <w:top w:val="nil"/>
              <w:left w:val="nil"/>
              <w:bottom w:val="nil"/>
              <w:right w:val="nil"/>
            </w:tcBorders>
          </w:tcPr>
          <w:p w14:paraId="6D1D2324" w14:textId="1AE9BC43" w:rsidR="004E5FB0" w:rsidRPr="004E5FB0" w:rsidRDefault="004E5FB0" w:rsidP="004E5FB0">
            <w:pPr>
              <w:jc w:val="right"/>
              <w:rPr>
                <w:color w:val="000000"/>
                <w:sz w:val="20"/>
                <w:szCs w:val="20"/>
              </w:rPr>
            </w:pPr>
            <w:r w:rsidRPr="004E5FB0">
              <w:rPr>
                <w:sz w:val="20"/>
                <w:szCs w:val="20"/>
              </w:rPr>
              <w:t>0.265</w:t>
            </w:r>
          </w:p>
        </w:tc>
        <w:tc>
          <w:tcPr>
            <w:tcW w:w="880" w:type="dxa"/>
            <w:tcBorders>
              <w:top w:val="nil"/>
              <w:left w:val="nil"/>
              <w:bottom w:val="nil"/>
              <w:right w:val="nil"/>
            </w:tcBorders>
          </w:tcPr>
          <w:p w14:paraId="11DA1072" w14:textId="4C6DB351" w:rsidR="004E5FB0" w:rsidRPr="004E5FB0" w:rsidRDefault="004E5FB0" w:rsidP="004E5FB0">
            <w:pPr>
              <w:jc w:val="right"/>
              <w:rPr>
                <w:b/>
                <w:bCs/>
                <w:color w:val="000000"/>
                <w:sz w:val="20"/>
                <w:szCs w:val="20"/>
              </w:rPr>
            </w:pPr>
            <w:r w:rsidRPr="004E5FB0">
              <w:rPr>
                <w:b/>
                <w:bCs/>
                <w:sz w:val="20"/>
                <w:szCs w:val="20"/>
              </w:rPr>
              <w:t>0.001</w:t>
            </w:r>
          </w:p>
        </w:tc>
      </w:tr>
      <w:tr w:rsidR="004E5FB0" w:rsidRPr="001C0C03" w14:paraId="0419F5C8" w14:textId="77777777" w:rsidTr="000E40FF">
        <w:trPr>
          <w:jc w:val="center"/>
        </w:trPr>
        <w:tc>
          <w:tcPr>
            <w:tcW w:w="360" w:type="dxa"/>
            <w:vMerge/>
            <w:tcBorders>
              <w:top w:val="nil"/>
              <w:left w:val="nil"/>
              <w:right w:val="nil"/>
            </w:tcBorders>
            <w:vAlign w:val="center"/>
          </w:tcPr>
          <w:p w14:paraId="533B6E8D" w14:textId="77777777"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2A0CF2DD" w14:textId="7E919CFA" w:rsidR="004E5FB0" w:rsidRPr="0028298A" w:rsidRDefault="004E5FB0" w:rsidP="004E5FB0">
            <w:pPr>
              <w:rPr>
                <w:i/>
                <w:iCs/>
                <w:color w:val="000000"/>
                <w:sz w:val="20"/>
                <w:szCs w:val="20"/>
                <w:lang w:val="el-GR"/>
              </w:rPr>
            </w:pPr>
            <w:r w:rsidRPr="001C0C03">
              <w:rPr>
                <w:i/>
                <w:iCs/>
                <w:color w:val="000000"/>
                <w:sz w:val="20"/>
                <w:szCs w:val="20"/>
              </w:rPr>
              <w:t>Soil N</w:t>
            </w:r>
          </w:p>
        </w:tc>
        <w:tc>
          <w:tcPr>
            <w:tcW w:w="1249" w:type="dxa"/>
            <w:tcBorders>
              <w:top w:val="nil"/>
              <w:left w:val="nil"/>
              <w:bottom w:val="nil"/>
              <w:right w:val="nil"/>
            </w:tcBorders>
          </w:tcPr>
          <w:p w14:paraId="4DCDC161" w14:textId="3374C839" w:rsidR="004E5FB0" w:rsidRPr="004E5FB0" w:rsidRDefault="004E5FB0" w:rsidP="004E5FB0">
            <w:pPr>
              <w:jc w:val="right"/>
              <w:rPr>
                <w:color w:val="000000"/>
                <w:sz w:val="20"/>
                <w:szCs w:val="20"/>
              </w:rPr>
            </w:pPr>
            <w:r w:rsidRPr="004E5FB0">
              <w:rPr>
                <w:sz w:val="20"/>
                <w:szCs w:val="20"/>
              </w:rPr>
              <w:t>0.203</w:t>
            </w:r>
          </w:p>
        </w:tc>
        <w:tc>
          <w:tcPr>
            <w:tcW w:w="880" w:type="dxa"/>
            <w:tcBorders>
              <w:top w:val="nil"/>
              <w:left w:val="nil"/>
              <w:bottom w:val="nil"/>
              <w:right w:val="nil"/>
            </w:tcBorders>
          </w:tcPr>
          <w:p w14:paraId="69808FCF" w14:textId="740434F2" w:rsidR="004E5FB0" w:rsidRPr="004E5FB0" w:rsidRDefault="004E5FB0" w:rsidP="004E5FB0">
            <w:pPr>
              <w:jc w:val="right"/>
              <w:rPr>
                <w:b/>
                <w:bCs/>
                <w:color w:val="000000"/>
                <w:sz w:val="20"/>
                <w:szCs w:val="20"/>
              </w:rPr>
            </w:pPr>
            <w:r w:rsidRPr="004E5FB0">
              <w:rPr>
                <w:b/>
                <w:bCs/>
                <w:sz w:val="20"/>
                <w:szCs w:val="20"/>
              </w:rPr>
              <w:t>&lt;0.001</w:t>
            </w:r>
          </w:p>
        </w:tc>
      </w:tr>
      <w:tr w:rsidR="004E5FB0" w:rsidRPr="001C0C03" w14:paraId="2F691E4A" w14:textId="77777777" w:rsidTr="000E40FF">
        <w:trPr>
          <w:jc w:val="center"/>
        </w:trPr>
        <w:tc>
          <w:tcPr>
            <w:tcW w:w="360" w:type="dxa"/>
            <w:vMerge/>
            <w:tcBorders>
              <w:top w:val="nil"/>
              <w:left w:val="nil"/>
              <w:right w:val="nil"/>
            </w:tcBorders>
            <w:vAlign w:val="center"/>
          </w:tcPr>
          <w:p w14:paraId="72F6BD9D" w14:textId="77777777"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7ED52691" w14:textId="1BF16470" w:rsidR="004E5FB0" w:rsidRPr="0028298A" w:rsidRDefault="004E5FB0" w:rsidP="004E5FB0">
            <w:pPr>
              <w:rPr>
                <w:i/>
                <w:iCs/>
                <w:color w:val="000000"/>
                <w:sz w:val="20"/>
                <w:szCs w:val="20"/>
                <w:lang w:val="el-GR"/>
              </w:rPr>
            </w:pPr>
            <w:r w:rsidRPr="0028298A">
              <w:rPr>
                <w:color w:val="000000" w:themeColor="text1"/>
                <w:sz w:val="20"/>
                <w:szCs w:val="20"/>
              </w:rPr>
              <w:t xml:space="preserve">Leaf </w:t>
            </w:r>
            <w:r w:rsidRPr="0028298A">
              <w:rPr>
                <w:i/>
                <w:iCs/>
                <w:color w:val="000000" w:themeColor="text1"/>
                <w:sz w:val="20"/>
                <w:szCs w:val="20"/>
              </w:rPr>
              <w:t>C</w:t>
            </w:r>
            <w:r w:rsidRPr="0028298A">
              <w:rPr>
                <w:color w:val="000000" w:themeColor="text1"/>
                <w:sz w:val="20"/>
                <w:szCs w:val="20"/>
                <w:vertAlign w:val="subscript"/>
              </w:rPr>
              <w:t>i</w:t>
            </w:r>
            <w:r w:rsidRPr="0028298A">
              <w:rPr>
                <w:color w:val="000000" w:themeColor="text1"/>
                <w:sz w:val="20"/>
                <w:szCs w:val="20"/>
              </w:rPr>
              <w:t>:</w:t>
            </w:r>
            <w:r w:rsidRPr="0028298A">
              <w:rPr>
                <w:i/>
                <w:iCs/>
                <w:color w:val="000000" w:themeColor="text1"/>
                <w:sz w:val="20"/>
                <w:szCs w:val="20"/>
              </w:rPr>
              <w:t>C</w:t>
            </w:r>
            <w:r w:rsidRPr="0028298A">
              <w:rPr>
                <w:color w:val="000000" w:themeColor="text1"/>
                <w:sz w:val="20"/>
                <w:szCs w:val="20"/>
                <w:vertAlign w:val="subscript"/>
              </w:rPr>
              <w:t>a</w:t>
            </w:r>
          </w:p>
        </w:tc>
        <w:tc>
          <w:tcPr>
            <w:tcW w:w="1249" w:type="dxa"/>
            <w:tcBorders>
              <w:top w:val="nil"/>
              <w:left w:val="nil"/>
              <w:bottom w:val="nil"/>
              <w:right w:val="nil"/>
            </w:tcBorders>
          </w:tcPr>
          <w:p w14:paraId="523596AA" w14:textId="45BAC6F2" w:rsidR="004E5FB0" w:rsidRPr="004E5FB0" w:rsidRDefault="004E5FB0" w:rsidP="004E5FB0">
            <w:pPr>
              <w:jc w:val="right"/>
              <w:rPr>
                <w:color w:val="000000"/>
                <w:sz w:val="20"/>
                <w:szCs w:val="20"/>
              </w:rPr>
            </w:pPr>
            <w:r w:rsidRPr="004E5FB0">
              <w:rPr>
                <w:sz w:val="20"/>
                <w:szCs w:val="20"/>
              </w:rPr>
              <w:t>0.187</w:t>
            </w:r>
          </w:p>
        </w:tc>
        <w:tc>
          <w:tcPr>
            <w:tcW w:w="880" w:type="dxa"/>
            <w:tcBorders>
              <w:top w:val="nil"/>
              <w:left w:val="nil"/>
              <w:bottom w:val="nil"/>
              <w:right w:val="nil"/>
            </w:tcBorders>
          </w:tcPr>
          <w:p w14:paraId="6CE1D9B0" w14:textId="21FDB57D" w:rsidR="004E5FB0" w:rsidRPr="004E5FB0" w:rsidRDefault="004E5FB0" w:rsidP="004E5FB0">
            <w:pPr>
              <w:jc w:val="right"/>
              <w:rPr>
                <w:b/>
                <w:bCs/>
                <w:i/>
                <w:iCs/>
                <w:color w:val="000000"/>
                <w:sz w:val="20"/>
                <w:szCs w:val="20"/>
              </w:rPr>
            </w:pPr>
            <w:r w:rsidRPr="004E5FB0">
              <w:rPr>
                <w:sz w:val="20"/>
                <w:szCs w:val="20"/>
              </w:rPr>
              <w:t>0.157</w:t>
            </w:r>
          </w:p>
        </w:tc>
      </w:tr>
      <w:tr w:rsidR="004E5FB0" w:rsidRPr="001C0C03" w14:paraId="6AF4135F" w14:textId="77777777" w:rsidTr="000E40FF">
        <w:trPr>
          <w:jc w:val="center"/>
        </w:trPr>
        <w:tc>
          <w:tcPr>
            <w:tcW w:w="360" w:type="dxa"/>
            <w:vMerge/>
            <w:tcBorders>
              <w:top w:val="nil"/>
              <w:left w:val="nil"/>
              <w:right w:val="nil"/>
            </w:tcBorders>
            <w:vAlign w:val="center"/>
          </w:tcPr>
          <w:p w14:paraId="24C9811F" w14:textId="77777777"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616B5462" w14:textId="1CA4B6DB" w:rsidR="004E5FB0" w:rsidRPr="0028298A" w:rsidRDefault="004E5FB0" w:rsidP="004E5FB0">
            <w:pPr>
              <w:rPr>
                <w:i/>
                <w:iCs/>
                <w:color w:val="000000"/>
                <w:sz w:val="20"/>
                <w:szCs w:val="20"/>
                <w:lang w:val="el-GR"/>
              </w:rPr>
            </w:pPr>
            <w:r w:rsidRPr="001C0C03">
              <w:rPr>
                <w:i/>
                <w:iCs/>
                <w:color w:val="000000"/>
                <w:sz w:val="20"/>
                <w:szCs w:val="20"/>
                <w:lang w:val="el-GR"/>
              </w:rPr>
              <w:t>β</w:t>
            </w:r>
          </w:p>
        </w:tc>
        <w:tc>
          <w:tcPr>
            <w:tcW w:w="1249" w:type="dxa"/>
            <w:tcBorders>
              <w:top w:val="nil"/>
              <w:left w:val="nil"/>
              <w:bottom w:val="nil"/>
              <w:right w:val="nil"/>
            </w:tcBorders>
          </w:tcPr>
          <w:p w14:paraId="6D91106F" w14:textId="2CAA67A5" w:rsidR="004E5FB0" w:rsidRPr="004E5FB0" w:rsidRDefault="004E5FB0" w:rsidP="004E5FB0">
            <w:pPr>
              <w:jc w:val="right"/>
              <w:rPr>
                <w:color w:val="000000"/>
                <w:sz w:val="20"/>
                <w:szCs w:val="20"/>
              </w:rPr>
            </w:pPr>
            <w:r w:rsidRPr="004E5FB0">
              <w:rPr>
                <w:sz w:val="20"/>
                <w:szCs w:val="20"/>
              </w:rPr>
              <w:t>-0.177</w:t>
            </w:r>
          </w:p>
        </w:tc>
        <w:tc>
          <w:tcPr>
            <w:tcW w:w="880" w:type="dxa"/>
            <w:tcBorders>
              <w:top w:val="nil"/>
              <w:left w:val="nil"/>
              <w:bottom w:val="nil"/>
              <w:right w:val="nil"/>
            </w:tcBorders>
          </w:tcPr>
          <w:p w14:paraId="7130748C" w14:textId="3FADA78D" w:rsidR="004E5FB0" w:rsidRPr="004E5FB0" w:rsidRDefault="004E5FB0" w:rsidP="004E5FB0">
            <w:pPr>
              <w:jc w:val="right"/>
              <w:rPr>
                <w:b/>
                <w:bCs/>
                <w:color w:val="000000"/>
                <w:sz w:val="20"/>
                <w:szCs w:val="20"/>
              </w:rPr>
            </w:pPr>
            <w:r w:rsidRPr="004E5FB0">
              <w:rPr>
                <w:b/>
                <w:bCs/>
                <w:sz w:val="20"/>
                <w:szCs w:val="20"/>
              </w:rPr>
              <w:t>0.013</w:t>
            </w:r>
          </w:p>
        </w:tc>
      </w:tr>
      <w:tr w:rsidR="004E5FB0" w:rsidRPr="001C0C03" w14:paraId="40A8D90F" w14:textId="77777777" w:rsidTr="000E40FF">
        <w:trPr>
          <w:jc w:val="center"/>
        </w:trPr>
        <w:tc>
          <w:tcPr>
            <w:tcW w:w="360" w:type="dxa"/>
            <w:vMerge/>
            <w:tcBorders>
              <w:top w:val="nil"/>
              <w:left w:val="nil"/>
              <w:right w:val="nil"/>
            </w:tcBorders>
            <w:vAlign w:val="center"/>
          </w:tcPr>
          <w:p w14:paraId="30980EBC" w14:textId="77777777"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547A1970" w14:textId="5FCCBBEF" w:rsidR="004E5FB0" w:rsidRPr="0028298A" w:rsidRDefault="004E5FB0" w:rsidP="004E5FB0">
            <w:pPr>
              <w:rPr>
                <w:i/>
                <w:iCs/>
                <w:color w:val="000000"/>
                <w:sz w:val="20"/>
                <w:szCs w:val="20"/>
                <w:lang w:val="el-GR"/>
              </w:rPr>
            </w:pPr>
            <w:r w:rsidRPr="001C0C03">
              <w:rPr>
                <w:color w:val="000000"/>
                <w:sz w:val="20"/>
                <w:szCs w:val="20"/>
              </w:rPr>
              <w:t>% clay</w:t>
            </w:r>
          </w:p>
        </w:tc>
        <w:tc>
          <w:tcPr>
            <w:tcW w:w="1249" w:type="dxa"/>
            <w:tcBorders>
              <w:top w:val="nil"/>
              <w:left w:val="nil"/>
              <w:bottom w:val="nil"/>
              <w:right w:val="nil"/>
            </w:tcBorders>
          </w:tcPr>
          <w:p w14:paraId="6B2EC10A" w14:textId="4D7AAEED" w:rsidR="004E5FB0" w:rsidRPr="004E5FB0" w:rsidRDefault="004E5FB0" w:rsidP="004E5FB0">
            <w:pPr>
              <w:jc w:val="right"/>
              <w:rPr>
                <w:color w:val="000000"/>
                <w:sz w:val="20"/>
                <w:szCs w:val="20"/>
              </w:rPr>
            </w:pPr>
            <w:r w:rsidRPr="004E5FB0">
              <w:rPr>
                <w:sz w:val="20"/>
                <w:szCs w:val="20"/>
              </w:rPr>
              <w:t>0.145</w:t>
            </w:r>
          </w:p>
        </w:tc>
        <w:tc>
          <w:tcPr>
            <w:tcW w:w="880" w:type="dxa"/>
            <w:tcBorders>
              <w:top w:val="nil"/>
              <w:left w:val="nil"/>
              <w:bottom w:val="nil"/>
              <w:right w:val="nil"/>
            </w:tcBorders>
          </w:tcPr>
          <w:p w14:paraId="7BB0974A" w14:textId="625F1B1C" w:rsidR="004E5FB0" w:rsidRPr="004E5FB0" w:rsidRDefault="004E5FB0" w:rsidP="004E5FB0">
            <w:pPr>
              <w:jc w:val="right"/>
              <w:rPr>
                <w:b/>
                <w:bCs/>
                <w:color w:val="000000"/>
                <w:sz w:val="20"/>
                <w:szCs w:val="20"/>
              </w:rPr>
            </w:pPr>
            <w:r w:rsidRPr="004E5FB0">
              <w:rPr>
                <w:b/>
                <w:bCs/>
                <w:sz w:val="20"/>
                <w:szCs w:val="20"/>
              </w:rPr>
              <w:t>&lt;0.001</w:t>
            </w:r>
          </w:p>
        </w:tc>
      </w:tr>
      <w:tr w:rsidR="0047474B" w:rsidRPr="001C0C03" w14:paraId="6BD95C9E" w14:textId="77777777" w:rsidTr="0028298A">
        <w:trPr>
          <w:jc w:val="center"/>
        </w:trPr>
        <w:tc>
          <w:tcPr>
            <w:tcW w:w="3842" w:type="dxa"/>
            <w:gridSpan w:val="3"/>
            <w:tcBorders>
              <w:top w:val="single" w:sz="4" w:space="0" w:color="auto"/>
              <w:left w:val="nil"/>
              <w:bottom w:val="nil"/>
              <w:right w:val="nil"/>
            </w:tcBorders>
            <w:vAlign w:val="center"/>
          </w:tcPr>
          <w:p w14:paraId="7315487C" w14:textId="05F07276" w:rsidR="0047474B" w:rsidRPr="001C0C03" w:rsidRDefault="0047474B" w:rsidP="0066568C">
            <w:pPr>
              <w:rPr>
                <w:b/>
                <w:bCs/>
                <w:color w:val="000000"/>
                <w:sz w:val="20"/>
                <w:szCs w:val="20"/>
              </w:rPr>
            </w:pPr>
            <w:r w:rsidRPr="001C0C03">
              <w:rPr>
                <w:b/>
                <w:bCs/>
                <w:i/>
                <w:iCs/>
                <w:color w:val="000000"/>
                <w:sz w:val="20"/>
                <w:szCs w:val="20"/>
              </w:rPr>
              <w:t>M</w:t>
            </w:r>
            <w:r w:rsidRPr="001C0C03">
              <w:rPr>
                <w:b/>
                <w:bCs/>
                <w:color w:val="000000"/>
                <w:sz w:val="20"/>
                <w:szCs w:val="20"/>
                <w:vertAlign w:val="subscript"/>
              </w:rPr>
              <w:t>area</w:t>
            </w:r>
          </w:p>
        </w:tc>
        <w:tc>
          <w:tcPr>
            <w:tcW w:w="880" w:type="dxa"/>
            <w:tcBorders>
              <w:top w:val="single" w:sz="4" w:space="0" w:color="auto"/>
              <w:left w:val="nil"/>
              <w:bottom w:val="nil"/>
              <w:right w:val="nil"/>
            </w:tcBorders>
            <w:vAlign w:val="center"/>
          </w:tcPr>
          <w:p w14:paraId="128AA49A" w14:textId="77777777" w:rsidR="0047474B" w:rsidRPr="001C0C03" w:rsidRDefault="0047474B" w:rsidP="0066568C">
            <w:pPr>
              <w:jc w:val="right"/>
              <w:rPr>
                <w:b/>
                <w:bCs/>
                <w:color w:val="000000"/>
                <w:sz w:val="20"/>
                <w:szCs w:val="20"/>
              </w:rPr>
            </w:pPr>
          </w:p>
        </w:tc>
      </w:tr>
      <w:tr w:rsidR="00793DA4" w:rsidRPr="001C0C03" w14:paraId="0AEB23D4" w14:textId="77777777" w:rsidTr="0028298A">
        <w:trPr>
          <w:jc w:val="center"/>
        </w:trPr>
        <w:tc>
          <w:tcPr>
            <w:tcW w:w="360" w:type="dxa"/>
            <w:tcBorders>
              <w:top w:val="nil"/>
              <w:left w:val="nil"/>
              <w:bottom w:val="nil"/>
              <w:right w:val="nil"/>
            </w:tcBorders>
            <w:vAlign w:val="center"/>
          </w:tcPr>
          <w:p w14:paraId="567CA5C4" w14:textId="304CCC1A" w:rsidR="00793DA4" w:rsidRPr="001C0C03" w:rsidRDefault="00793DA4" w:rsidP="00793DA4">
            <w:pPr>
              <w:ind w:left="255"/>
              <w:rPr>
                <w:color w:val="000000"/>
                <w:sz w:val="20"/>
                <w:szCs w:val="20"/>
              </w:rPr>
            </w:pPr>
          </w:p>
        </w:tc>
        <w:tc>
          <w:tcPr>
            <w:tcW w:w="2233" w:type="dxa"/>
            <w:tcBorders>
              <w:top w:val="nil"/>
              <w:left w:val="nil"/>
              <w:bottom w:val="nil"/>
              <w:right w:val="nil"/>
            </w:tcBorders>
            <w:vAlign w:val="bottom"/>
          </w:tcPr>
          <w:p w14:paraId="06F04373" w14:textId="724CD579" w:rsidR="00793DA4" w:rsidRPr="001C0C03" w:rsidRDefault="00793DA4" w:rsidP="00793DA4">
            <w:pPr>
              <w:rPr>
                <w:i/>
                <w:iCs/>
                <w:color w:val="000000" w:themeColor="text1"/>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4A58394A" w14:textId="145904A1" w:rsidR="00793DA4" w:rsidRPr="00793DA4" w:rsidRDefault="00793DA4" w:rsidP="00793DA4">
            <w:pPr>
              <w:jc w:val="right"/>
              <w:rPr>
                <w:color w:val="000000"/>
                <w:sz w:val="20"/>
                <w:szCs w:val="20"/>
              </w:rPr>
            </w:pPr>
            <w:r w:rsidRPr="00793DA4">
              <w:rPr>
                <w:color w:val="000000"/>
                <w:sz w:val="20"/>
                <w:szCs w:val="20"/>
              </w:rPr>
              <w:t>0.39</w:t>
            </w:r>
            <w:r>
              <w:rPr>
                <w:color w:val="000000"/>
                <w:sz w:val="20"/>
                <w:szCs w:val="20"/>
              </w:rPr>
              <w:t>0</w:t>
            </w:r>
          </w:p>
        </w:tc>
        <w:tc>
          <w:tcPr>
            <w:tcW w:w="880" w:type="dxa"/>
            <w:tcBorders>
              <w:top w:val="nil"/>
              <w:left w:val="nil"/>
              <w:bottom w:val="nil"/>
              <w:right w:val="nil"/>
            </w:tcBorders>
            <w:vAlign w:val="bottom"/>
          </w:tcPr>
          <w:p w14:paraId="359AB3A9" w14:textId="656B60D3" w:rsidR="00793DA4" w:rsidRPr="00793DA4" w:rsidRDefault="00793DA4" w:rsidP="00793DA4">
            <w:pPr>
              <w:jc w:val="right"/>
              <w:rPr>
                <w:b/>
                <w:bCs/>
                <w:i/>
                <w:iCs/>
                <w:color w:val="000000"/>
                <w:sz w:val="20"/>
                <w:szCs w:val="20"/>
              </w:rPr>
            </w:pPr>
            <w:r w:rsidRPr="00793DA4">
              <w:rPr>
                <w:b/>
                <w:bCs/>
                <w:color w:val="000000"/>
                <w:sz w:val="20"/>
                <w:szCs w:val="20"/>
              </w:rPr>
              <w:t>0.023</w:t>
            </w:r>
          </w:p>
        </w:tc>
      </w:tr>
      <w:tr w:rsidR="00793DA4" w:rsidRPr="001C0C03" w14:paraId="5F71AC00" w14:textId="77777777" w:rsidTr="0028298A">
        <w:trPr>
          <w:jc w:val="center"/>
        </w:trPr>
        <w:tc>
          <w:tcPr>
            <w:tcW w:w="360" w:type="dxa"/>
            <w:tcBorders>
              <w:top w:val="nil"/>
              <w:left w:val="nil"/>
              <w:bottom w:val="nil"/>
              <w:right w:val="nil"/>
            </w:tcBorders>
            <w:vAlign w:val="center"/>
          </w:tcPr>
          <w:p w14:paraId="1935E7AE" w14:textId="77777777" w:rsidR="00793DA4" w:rsidRPr="001C0C03" w:rsidRDefault="00793DA4" w:rsidP="00793DA4">
            <w:pPr>
              <w:ind w:left="255"/>
              <w:rPr>
                <w:color w:val="000000"/>
                <w:sz w:val="20"/>
                <w:szCs w:val="20"/>
              </w:rPr>
            </w:pPr>
          </w:p>
        </w:tc>
        <w:tc>
          <w:tcPr>
            <w:tcW w:w="2233" w:type="dxa"/>
            <w:tcBorders>
              <w:top w:val="nil"/>
              <w:left w:val="nil"/>
              <w:bottom w:val="nil"/>
              <w:right w:val="nil"/>
            </w:tcBorders>
            <w:vAlign w:val="center"/>
          </w:tcPr>
          <w:p w14:paraId="4405C65E" w14:textId="2D2C75E4" w:rsidR="00793DA4" w:rsidRPr="001C0C03" w:rsidRDefault="00793DA4" w:rsidP="00793DA4">
            <w:pPr>
              <w:rPr>
                <w:i/>
                <w:iCs/>
                <w:color w:val="000000"/>
                <w:sz w:val="20"/>
                <w:szCs w:val="20"/>
              </w:rPr>
            </w:pPr>
            <w:r w:rsidRPr="001C0C03">
              <w:rPr>
                <w:i/>
                <w:iCs/>
                <w:color w:val="000000"/>
                <w:sz w:val="20"/>
                <w:szCs w:val="20"/>
                <w:lang w:val="el-GR"/>
              </w:rPr>
              <w:t>χ</w:t>
            </w:r>
          </w:p>
        </w:tc>
        <w:tc>
          <w:tcPr>
            <w:tcW w:w="1249" w:type="dxa"/>
            <w:tcBorders>
              <w:top w:val="nil"/>
              <w:left w:val="nil"/>
              <w:bottom w:val="nil"/>
              <w:right w:val="nil"/>
            </w:tcBorders>
            <w:vAlign w:val="bottom"/>
          </w:tcPr>
          <w:p w14:paraId="2C97DAEB" w14:textId="1D7BF1F8" w:rsidR="00793DA4" w:rsidRPr="00793DA4" w:rsidRDefault="00793DA4" w:rsidP="00793DA4">
            <w:pPr>
              <w:jc w:val="right"/>
              <w:rPr>
                <w:color w:val="000000"/>
                <w:sz w:val="20"/>
                <w:szCs w:val="20"/>
              </w:rPr>
            </w:pPr>
            <w:r w:rsidRPr="00793DA4">
              <w:rPr>
                <w:color w:val="000000"/>
                <w:sz w:val="20"/>
                <w:szCs w:val="20"/>
              </w:rPr>
              <w:t>-0.298</w:t>
            </w:r>
          </w:p>
        </w:tc>
        <w:tc>
          <w:tcPr>
            <w:tcW w:w="880" w:type="dxa"/>
            <w:tcBorders>
              <w:top w:val="nil"/>
              <w:left w:val="nil"/>
              <w:bottom w:val="nil"/>
              <w:right w:val="nil"/>
            </w:tcBorders>
            <w:vAlign w:val="bottom"/>
          </w:tcPr>
          <w:p w14:paraId="58B629E2" w14:textId="5E0B1E01" w:rsidR="00793DA4" w:rsidRPr="00793DA4" w:rsidRDefault="00793DA4" w:rsidP="00793DA4">
            <w:pPr>
              <w:jc w:val="right"/>
              <w:rPr>
                <w:b/>
                <w:bCs/>
                <w:color w:val="000000"/>
                <w:sz w:val="20"/>
                <w:szCs w:val="20"/>
              </w:rPr>
            </w:pPr>
            <w:r w:rsidRPr="00793DA4">
              <w:rPr>
                <w:b/>
                <w:bCs/>
                <w:color w:val="000000"/>
                <w:sz w:val="20"/>
                <w:szCs w:val="20"/>
              </w:rPr>
              <w:t>0.013</w:t>
            </w:r>
          </w:p>
        </w:tc>
      </w:tr>
      <w:tr w:rsidR="00793DA4" w:rsidRPr="001C0C03" w14:paraId="46E97A0A" w14:textId="77777777" w:rsidTr="0028298A">
        <w:trPr>
          <w:jc w:val="center"/>
        </w:trPr>
        <w:tc>
          <w:tcPr>
            <w:tcW w:w="360" w:type="dxa"/>
            <w:tcBorders>
              <w:top w:val="nil"/>
              <w:left w:val="nil"/>
              <w:bottom w:val="nil"/>
              <w:right w:val="nil"/>
            </w:tcBorders>
            <w:vAlign w:val="center"/>
          </w:tcPr>
          <w:p w14:paraId="3DE4ADE0" w14:textId="77777777" w:rsidR="00793DA4" w:rsidRPr="001C0C03" w:rsidRDefault="00793DA4" w:rsidP="00793DA4">
            <w:pPr>
              <w:ind w:left="255"/>
              <w:rPr>
                <w:color w:val="000000"/>
                <w:sz w:val="20"/>
                <w:szCs w:val="20"/>
              </w:rPr>
            </w:pPr>
          </w:p>
        </w:tc>
        <w:tc>
          <w:tcPr>
            <w:tcW w:w="2233" w:type="dxa"/>
            <w:tcBorders>
              <w:top w:val="nil"/>
              <w:left w:val="nil"/>
              <w:bottom w:val="nil"/>
              <w:right w:val="nil"/>
            </w:tcBorders>
            <w:vAlign w:val="center"/>
          </w:tcPr>
          <w:p w14:paraId="08EF32FC" w14:textId="06789835" w:rsidR="00793DA4" w:rsidRPr="001C0C03" w:rsidRDefault="00793DA4" w:rsidP="00793DA4">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5B83A165" w14:textId="4DD5E639" w:rsidR="00793DA4" w:rsidRPr="00793DA4" w:rsidRDefault="00793DA4" w:rsidP="00793DA4">
            <w:pPr>
              <w:jc w:val="right"/>
              <w:rPr>
                <w:color w:val="000000"/>
                <w:sz w:val="20"/>
                <w:szCs w:val="20"/>
              </w:rPr>
            </w:pPr>
            <w:r w:rsidRPr="00793DA4">
              <w:rPr>
                <w:color w:val="000000"/>
                <w:sz w:val="20"/>
                <w:szCs w:val="20"/>
              </w:rPr>
              <w:t>-0.257</w:t>
            </w:r>
          </w:p>
        </w:tc>
        <w:tc>
          <w:tcPr>
            <w:tcW w:w="880" w:type="dxa"/>
            <w:tcBorders>
              <w:top w:val="nil"/>
              <w:left w:val="nil"/>
              <w:bottom w:val="nil"/>
              <w:right w:val="nil"/>
            </w:tcBorders>
            <w:vAlign w:val="bottom"/>
          </w:tcPr>
          <w:p w14:paraId="63D39434" w14:textId="3F5F4377" w:rsidR="00793DA4" w:rsidRPr="00793DA4" w:rsidRDefault="00793DA4" w:rsidP="00793DA4">
            <w:pPr>
              <w:jc w:val="right"/>
              <w:rPr>
                <w:b/>
                <w:bCs/>
                <w:color w:val="000000"/>
                <w:sz w:val="20"/>
                <w:szCs w:val="20"/>
              </w:rPr>
            </w:pPr>
            <w:r w:rsidRPr="00793DA4">
              <w:rPr>
                <w:b/>
                <w:bCs/>
                <w:color w:val="000000"/>
                <w:sz w:val="20"/>
                <w:szCs w:val="20"/>
              </w:rPr>
              <w:t>&lt;0.001</w:t>
            </w:r>
          </w:p>
        </w:tc>
      </w:tr>
      <w:tr w:rsidR="001C0C03" w:rsidRPr="001C0C03" w14:paraId="4931FD57" w14:textId="77777777" w:rsidTr="0028298A">
        <w:trPr>
          <w:jc w:val="center"/>
        </w:trPr>
        <w:tc>
          <w:tcPr>
            <w:tcW w:w="3842" w:type="dxa"/>
            <w:gridSpan w:val="3"/>
            <w:tcBorders>
              <w:top w:val="single" w:sz="4" w:space="0" w:color="auto"/>
              <w:left w:val="nil"/>
              <w:bottom w:val="nil"/>
              <w:right w:val="nil"/>
            </w:tcBorders>
            <w:vAlign w:val="center"/>
          </w:tcPr>
          <w:p w14:paraId="6A25A1E7" w14:textId="7F74931E" w:rsidR="001C0C03" w:rsidRPr="001C0C03" w:rsidRDefault="001C0C03" w:rsidP="0066568C">
            <w:pPr>
              <w:rPr>
                <w:b/>
                <w:bCs/>
                <w:color w:val="000000" w:themeColor="text1"/>
                <w:sz w:val="20"/>
                <w:szCs w:val="20"/>
              </w:rPr>
            </w:pPr>
            <w:r w:rsidRPr="001C0C03">
              <w:rPr>
                <w:b/>
                <w:bCs/>
                <w:color w:val="000000" w:themeColor="text1"/>
                <w:sz w:val="20"/>
                <w:szCs w:val="20"/>
              </w:rPr>
              <w:t xml:space="preserve">Leaf </w:t>
            </w:r>
            <w:r w:rsidRPr="001C0C03">
              <w:rPr>
                <w:b/>
                <w:bCs/>
                <w:i/>
                <w:iCs/>
                <w:color w:val="000000" w:themeColor="text1"/>
                <w:sz w:val="20"/>
                <w:szCs w:val="20"/>
              </w:rPr>
              <w:t>C</w:t>
            </w:r>
            <w:r w:rsidRPr="001C0C03">
              <w:rPr>
                <w:b/>
                <w:bCs/>
                <w:color w:val="000000" w:themeColor="text1"/>
                <w:sz w:val="20"/>
                <w:szCs w:val="20"/>
                <w:vertAlign w:val="subscript"/>
              </w:rPr>
              <w:t>i</w:t>
            </w:r>
            <w:r w:rsidRPr="001C0C03">
              <w:rPr>
                <w:b/>
                <w:bCs/>
                <w:color w:val="000000" w:themeColor="text1"/>
                <w:sz w:val="20"/>
                <w:szCs w:val="20"/>
              </w:rPr>
              <w:t>:</w:t>
            </w:r>
            <w:r w:rsidRPr="001C0C03">
              <w:rPr>
                <w:b/>
                <w:bCs/>
                <w:i/>
                <w:iCs/>
                <w:color w:val="000000" w:themeColor="text1"/>
                <w:sz w:val="20"/>
                <w:szCs w:val="20"/>
              </w:rPr>
              <w:t>C</w:t>
            </w:r>
            <w:r w:rsidRPr="001C0C03">
              <w:rPr>
                <w:b/>
                <w:bCs/>
                <w:color w:val="000000" w:themeColor="text1"/>
                <w:sz w:val="20"/>
                <w:szCs w:val="20"/>
                <w:vertAlign w:val="subscript"/>
              </w:rPr>
              <w:t>a</w:t>
            </w:r>
          </w:p>
        </w:tc>
        <w:tc>
          <w:tcPr>
            <w:tcW w:w="880" w:type="dxa"/>
            <w:tcBorders>
              <w:top w:val="single" w:sz="4" w:space="0" w:color="auto"/>
              <w:left w:val="nil"/>
              <w:bottom w:val="nil"/>
              <w:right w:val="nil"/>
            </w:tcBorders>
            <w:vAlign w:val="bottom"/>
          </w:tcPr>
          <w:p w14:paraId="40C10D8F" w14:textId="77777777" w:rsidR="001C0C03" w:rsidRPr="001C0C03" w:rsidRDefault="001C0C03" w:rsidP="0066568C">
            <w:pPr>
              <w:jc w:val="right"/>
              <w:rPr>
                <w:color w:val="000000"/>
                <w:sz w:val="20"/>
                <w:szCs w:val="20"/>
              </w:rPr>
            </w:pPr>
          </w:p>
        </w:tc>
      </w:tr>
      <w:tr w:rsidR="004E5FB0" w:rsidRPr="001C0C03" w14:paraId="5810DD28" w14:textId="77777777" w:rsidTr="0028298A">
        <w:trPr>
          <w:jc w:val="center"/>
        </w:trPr>
        <w:tc>
          <w:tcPr>
            <w:tcW w:w="360" w:type="dxa"/>
            <w:vMerge w:val="restart"/>
            <w:tcBorders>
              <w:top w:val="nil"/>
              <w:left w:val="nil"/>
              <w:right w:val="nil"/>
            </w:tcBorders>
            <w:vAlign w:val="center"/>
          </w:tcPr>
          <w:p w14:paraId="0CE26D4F" w14:textId="20156D5D" w:rsidR="004E5FB0" w:rsidRPr="001C0C03" w:rsidRDefault="004E5FB0" w:rsidP="004E5FB0">
            <w:pPr>
              <w:rPr>
                <w:color w:val="000000"/>
                <w:sz w:val="20"/>
                <w:szCs w:val="20"/>
              </w:rPr>
            </w:pPr>
          </w:p>
        </w:tc>
        <w:tc>
          <w:tcPr>
            <w:tcW w:w="2233" w:type="dxa"/>
            <w:tcBorders>
              <w:top w:val="nil"/>
              <w:left w:val="nil"/>
              <w:bottom w:val="nil"/>
              <w:right w:val="nil"/>
            </w:tcBorders>
            <w:vAlign w:val="bottom"/>
          </w:tcPr>
          <w:p w14:paraId="65881503" w14:textId="08A67BAC" w:rsidR="004E5FB0" w:rsidRPr="001C0C03" w:rsidRDefault="004E5FB0" w:rsidP="004E5FB0">
            <w:pPr>
              <w:rPr>
                <w:color w:val="000000"/>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309AFF77" w14:textId="45815AEA" w:rsidR="004E5FB0" w:rsidRPr="004E5FB0" w:rsidRDefault="004E5FB0" w:rsidP="004E5FB0">
            <w:pPr>
              <w:jc w:val="right"/>
              <w:rPr>
                <w:color w:val="000000"/>
                <w:sz w:val="20"/>
                <w:szCs w:val="20"/>
              </w:rPr>
            </w:pPr>
            <w:r w:rsidRPr="004E5FB0">
              <w:rPr>
                <w:color w:val="000000"/>
                <w:sz w:val="20"/>
                <w:szCs w:val="20"/>
              </w:rPr>
              <w:t>0.73</w:t>
            </w:r>
            <w:r>
              <w:rPr>
                <w:color w:val="000000"/>
                <w:sz w:val="20"/>
                <w:szCs w:val="20"/>
              </w:rPr>
              <w:t>0</w:t>
            </w:r>
          </w:p>
        </w:tc>
        <w:tc>
          <w:tcPr>
            <w:tcW w:w="880" w:type="dxa"/>
            <w:tcBorders>
              <w:top w:val="nil"/>
              <w:left w:val="nil"/>
              <w:bottom w:val="nil"/>
              <w:right w:val="nil"/>
            </w:tcBorders>
            <w:vAlign w:val="bottom"/>
          </w:tcPr>
          <w:p w14:paraId="454736DF" w14:textId="7CAC6114" w:rsidR="004E5FB0" w:rsidRPr="002B07E7" w:rsidRDefault="004E5FB0" w:rsidP="004E5FB0">
            <w:pPr>
              <w:jc w:val="right"/>
              <w:rPr>
                <w:b/>
                <w:bCs/>
                <w:i/>
                <w:iCs/>
                <w:color w:val="000000"/>
                <w:sz w:val="20"/>
                <w:szCs w:val="20"/>
              </w:rPr>
            </w:pPr>
            <w:r w:rsidRPr="002B07E7">
              <w:rPr>
                <w:b/>
                <w:bCs/>
                <w:color w:val="000000"/>
                <w:sz w:val="20"/>
                <w:szCs w:val="20"/>
              </w:rPr>
              <w:t>&lt;0.001</w:t>
            </w:r>
          </w:p>
        </w:tc>
      </w:tr>
      <w:tr w:rsidR="004E5FB0" w:rsidRPr="001C0C03" w14:paraId="218BE3A4" w14:textId="77777777" w:rsidTr="0028298A">
        <w:trPr>
          <w:jc w:val="center"/>
        </w:trPr>
        <w:tc>
          <w:tcPr>
            <w:tcW w:w="360" w:type="dxa"/>
            <w:vMerge/>
            <w:tcBorders>
              <w:left w:val="nil"/>
              <w:bottom w:val="nil"/>
              <w:right w:val="nil"/>
            </w:tcBorders>
            <w:vAlign w:val="center"/>
          </w:tcPr>
          <w:p w14:paraId="03682A8B" w14:textId="77777777" w:rsidR="004E5FB0" w:rsidRPr="001C0C03" w:rsidRDefault="004E5FB0" w:rsidP="004E5FB0">
            <w:pPr>
              <w:rPr>
                <w:color w:val="000000" w:themeColor="text1"/>
                <w:sz w:val="20"/>
                <w:szCs w:val="20"/>
              </w:rPr>
            </w:pPr>
          </w:p>
        </w:tc>
        <w:tc>
          <w:tcPr>
            <w:tcW w:w="2233" w:type="dxa"/>
            <w:tcBorders>
              <w:top w:val="nil"/>
              <w:left w:val="nil"/>
              <w:bottom w:val="nil"/>
              <w:right w:val="nil"/>
            </w:tcBorders>
            <w:vAlign w:val="bottom"/>
          </w:tcPr>
          <w:p w14:paraId="4E34C94C" w14:textId="28AB0DB8" w:rsidR="004E5FB0" w:rsidRPr="001C0C03" w:rsidRDefault="004E5FB0" w:rsidP="004E5FB0">
            <w:pPr>
              <w:rPr>
                <w:i/>
                <w:iCs/>
                <w:color w:val="000000"/>
                <w:sz w:val="20"/>
                <w:szCs w:val="20"/>
              </w:rPr>
            </w:pPr>
            <w:r w:rsidRPr="001C0C03">
              <w:rPr>
                <w:i/>
                <w:iCs/>
                <w:color w:val="000000"/>
                <w:sz w:val="20"/>
                <w:szCs w:val="20"/>
                <w:lang w:val="el-GR"/>
              </w:rPr>
              <w:t>β</w:t>
            </w:r>
          </w:p>
        </w:tc>
        <w:tc>
          <w:tcPr>
            <w:tcW w:w="1249" w:type="dxa"/>
            <w:tcBorders>
              <w:top w:val="nil"/>
              <w:left w:val="nil"/>
              <w:bottom w:val="nil"/>
              <w:right w:val="nil"/>
            </w:tcBorders>
            <w:vAlign w:val="bottom"/>
          </w:tcPr>
          <w:p w14:paraId="5A1B484B" w14:textId="055F3935" w:rsidR="004E5FB0" w:rsidRPr="004E5FB0" w:rsidRDefault="004E5FB0" w:rsidP="004E5FB0">
            <w:pPr>
              <w:jc w:val="right"/>
              <w:rPr>
                <w:color w:val="000000"/>
                <w:sz w:val="20"/>
                <w:szCs w:val="20"/>
              </w:rPr>
            </w:pPr>
            <w:r w:rsidRPr="004E5FB0">
              <w:rPr>
                <w:color w:val="000000"/>
                <w:sz w:val="20"/>
                <w:szCs w:val="20"/>
              </w:rPr>
              <w:t>0.322</w:t>
            </w:r>
          </w:p>
        </w:tc>
        <w:tc>
          <w:tcPr>
            <w:tcW w:w="880" w:type="dxa"/>
            <w:tcBorders>
              <w:top w:val="nil"/>
              <w:left w:val="nil"/>
              <w:bottom w:val="nil"/>
              <w:right w:val="nil"/>
            </w:tcBorders>
            <w:vAlign w:val="bottom"/>
          </w:tcPr>
          <w:p w14:paraId="63B13D5C" w14:textId="52BB3C00" w:rsidR="004E5FB0" w:rsidRPr="002B07E7" w:rsidRDefault="004E5FB0" w:rsidP="004E5FB0">
            <w:pPr>
              <w:jc w:val="right"/>
              <w:rPr>
                <w:b/>
                <w:bCs/>
                <w:color w:val="000000"/>
                <w:sz w:val="20"/>
                <w:szCs w:val="20"/>
              </w:rPr>
            </w:pPr>
            <w:r w:rsidRPr="002B07E7">
              <w:rPr>
                <w:b/>
                <w:bCs/>
                <w:color w:val="000000"/>
                <w:sz w:val="20"/>
                <w:szCs w:val="20"/>
              </w:rPr>
              <w:t>&lt;0.001</w:t>
            </w:r>
          </w:p>
        </w:tc>
      </w:tr>
      <w:tr w:rsidR="004E5FB0" w:rsidRPr="001C0C03" w14:paraId="43D9599D" w14:textId="77777777" w:rsidTr="0028298A">
        <w:trPr>
          <w:jc w:val="center"/>
        </w:trPr>
        <w:tc>
          <w:tcPr>
            <w:tcW w:w="360" w:type="dxa"/>
            <w:vMerge/>
            <w:tcBorders>
              <w:left w:val="nil"/>
              <w:bottom w:val="nil"/>
              <w:right w:val="nil"/>
            </w:tcBorders>
            <w:vAlign w:val="center"/>
          </w:tcPr>
          <w:p w14:paraId="22605593" w14:textId="77777777" w:rsidR="004E5FB0" w:rsidRPr="001C0C03" w:rsidRDefault="004E5FB0" w:rsidP="004E5FB0">
            <w:pPr>
              <w:rPr>
                <w:color w:val="000000" w:themeColor="text1"/>
                <w:sz w:val="20"/>
                <w:szCs w:val="20"/>
              </w:rPr>
            </w:pPr>
          </w:p>
        </w:tc>
        <w:tc>
          <w:tcPr>
            <w:tcW w:w="2233" w:type="dxa"/>
            <w:tcBorders>
              <w:top w:val="nil"/>
              <w:left w:val="nil"/>
              <w:bottom w:val="nil"/>
              <w:right w:val="nil"/>
            </w:tcBorders>
            <w:vAlign w:val="bottom"/>
          </w:tcPr>
          <w:p w14:paraId="64BFB773" w14:textId="528D6568" w:rsidR="004E5FB0" w:rsidRPr="001C0C03" w:rsidRDefault="004E5FB0" w:rsidP="004E5FB0">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29EDA8D2" w14:textId="0E29A8FD" w:rsidR="004E5FB0" w:rsidRPr="004E5FB0" w:rsidRDefault="004E5FB0" w:rsidP="004E5FB0">
            <w:pPr>
              <w:jc w:val="right"/>
              <w:rPr>
                <w:color w:val="000000"/>
                <w:sz w:val="20"/>
                <w:szCs w:val="20"/>
              </w:rPr>
            </w:pPr>
            <w:r w:rsidRPr="004E5FB0">
              <w:rPr>
                <w:color w:val="000000"/>
                <w:sz w:val="20"/>
                <w:szCs w:val="20"/>
              </w:rPr>
              <w:t>-0.094</w:t>
            </w:r>
          </w:p>
        </w:tc>
        <w:tc>
          <w:tcPr>
            <w:tcW w:w="880" w:type="dxa"/>
            <w:tcBorders>
              <w:top w:val="nil"/>
              <w:left w:val="nil"/>
              <w:bottom w:val="nil"/>
              <w:right w:val="nil"/>
            </w:tcBorders>
            <w:vAlign w:val="bottom"/>
          </w:tcPr>
          <w:p w14:paraId="1D72454D" w14:textId="4B227D5D" w:rsidR="004E5FB0" w:rsidRPr="002B07E7" w:rsidRDefault="004E5FB0" w:rsidP="004E5FB0">
            <w:pPr>
              <w:jc w:val="right"/>
              <w:rPr>
                <w:b/>
                <w:bCs/>
                <w:color w:val="000000"/>
                <w:sz w:val="20"/>
                <w:szCs w:val="20"/>
              </w:rPr>
            </w:pPr>
            <w:r w:rsidRPr="002B07E7">
              <w:rPr>
                <w:b/>
                <w:bCs/>
                <w:color w:val="000000"/>
                <w:sz w:val="20"/>
                <w:szCs w:val="20"/>
              </w:rPr>
              <w:t>&lt;0.001</w:t>
            </w:r>
          </w:p>
        </w:tc>
      </w:tr>
      <w:tr w:rsidR="004E5FB0" w:rsidRPr="001C0C03" w14:paraId="44D6FAD4" w14:textId="77777777" w:rsidTr="0028298A">
        <w:trPr>
          <w:jc w:val="center"/>
        </w:trPr>
        <w:tc>
          <w:tcPr>
            <w:tcW w:w="360" w:type="dxa"/>
            <w:vMerge/>
            <w:tcBorders>
              <w:left w:val="nil"/>
              <w:bottom w:val="nil"/>
              <w:right w:val="nil"/>
            </w:tcBorders>
            <w:vAlign w:val="center"/>
          </w:tcPr>
          <w:p w14:paraId="3CBB1978" w14:textId="77777777" w:rsidR="004E5FB0" w:rsidRPr="001C0C03" w:rsidRDefault="004E5FB0" w:rsidP="004E5FB0">
            <w:pPr>
              <w:rPr>
                <w:color w:val="000000" w:themeColor="text1"/>
                <w:sz w:val="20"/>
                <w:szCs w:val="20"/>
              </w:rPr>
            </w:pPr>
          </w:p>
        </w:tc>
        <w:tc>
          <w:tcPr>
            <w:tcW w:w="2233" w:type="dxa"/>
            <w:tcBorders>
              <w:top w:val="nil"/>
              <w:left w:val="nil"/>
              <w:bottom w:val="nil"/>
              <w:right w:val="nil"/>
            </w:tcBorders>
            <w:vAlign w:val="bottom"/>
          </w:tcPr>
          <w:p w14:paraId="70CCF179" w14:textId="0538A47D" w:rsidR="004E5FB0" w:rsidRPr="001C0C03" w:rsidRDefault="004E5FB0" w:rsidP="004E5FB0">
            <w:pPr>
              <w:rPr>
                <w:i/>
                <w:iCs/>
                <w:color w:val="000000"/>
                <w:sz w:val="20"/>
                <w:szCs w:val="20"/>
              </w:rPr>
            </w:pPr>
            <w:r w:rsidRPr="001C0C03">
              <w:rPr>
                <w:i/>
                <w:iCs/>
                <w:color w:val="000000"/>
                <w:sz w:val="20"/>
                <w:szCs w:val="20"/>
              </w:rPr>
              <w:t>SM</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158A9D8" w14:textId="376CD9EE" w:rsidR="004E5FB0" w:rsidRPr="004E5FB0" w:rsidRDefault="004E5FB0" w:rsidP="004E5FB0">
            <w:pPr>
              <w:jc w:val="right"/>
              <w:rPr>
                <w:color w:val="000000"/>
                <w:sz w:val="20"/>
                <w:szCs w:val="20"/>
              </w:rPr>
            </w:pPr>
            <w:r w:rsidRPr="004E5FB0">
              <w:rPr>
                <w:color w:val="000000"/>
                <w:sz w:val="20"/>
                <w:szCs w:val="20"/>
              </w:rPr>
              <w:t>-0.068</w:t>
            </w:r>
          </w:p>
        </w:tc>
        <w:tc>
          <w:tcPr>
            <w:tcW w:w="880" w:type="dxa"/>
            <w:tcBorders>
              <w:top w:val="nil"/>
              <w:left w:val="nil"/>
              <w:bottom w:val="nil"/>
              <w:right w:val="nil"/>
            </w:tcBorders>
            <w:vAlign w:val="bottom"/>
          </w:tcPr>
          <w:p w14:paraId="417872C0" w14:textId="25E1EC7D" w:rsidR="004E5FB0" w:rsidRPr="002B07E7" w:rsidRDefault="004E5FB0" w:rsidP="004E5FB0">
            <w:pPr>
              <w:jc w:val="right"/>
              <w:rPr>
                <w:b/>
                <w:bCs/>
                <w:color w:val="000000"/>
                <w:sz w:val="20"/>
                <w:szCs w:val="20"/>
              </w:rPr>
            </w:pPr>
            <w:r w:rsidRPr="002B07E7">
              <w:rPr>
                <w:b/>
                <w:bCs/>
                <w:color w:val="000000"/>
                <w:sz w:val="20"/>
                <w:szCs w:val="20"/>
              </w:rPr>
              <w:t>&lt;0.001</w:t>
            </w:r>
          </w:p>
        </w:tc>
      </w:tr>
      <w:tr w:rsidR="001C0C03" w:rsidRPr="001C0C03" w14:paraId="10D3774B" w14:textId="77777777" w:rsidTr="0028298A">
        <w:trPr>
          <w:jc w:val="center"/>
        </w:trPr>
        <w:tc>
          <w:tcPr>
            <w:tcW w:w="3842" w:type="dxa"/>
            <w:gridSpan w:val="3"/>
            <w:tcBorders>
              <w:top w:val="single" w:sz="4" w:space="0" w:color="auto"/>
              <w:left w:val="nil"/>
              <w:bottom w:val="nil"/>
              <w:right w:val="nil"/>
            </w:tcBorders>
            <w:vAlign w:val="center"/>
          </w:tcPr>
          <w:p w14:paraId="7F93668B" w14:textId="20E77D70" w:rsidR="001C0C03" w:rsidRPr="001C0C03" w:rsidRDefault="001C0C03" w:rsidP="0066568C">
            <w:pPr>
              <w:rPr>
                <w:b/>
                <w:bCs/>
                <w:color w:val="000000"/>
                <w:sz w:val="20"/>
                <w:szCs w:val="20"/>
              </w:rPr>
            </w:pPr>
            <w:r w:rsidRPr="001C0C03">
              <w:rPr>
                <w:b/>
                <w:bCs/>
                <w:i/>
                <w:iCs/>
                <w:color w:val="000000" w:themeColor="text1"/>
                <w:sz w:val="20"/>
                <w:szCs w:val="20"/>
                <w:lang w:val="el-GR"/>
              </w:rPr>
              <w:t>β</w:t>
            </w:r>
          </w:p>
        </w:tc>
        <w:tc>
          <w:tcPr>
            <w:tcW w:w="880" w:type="dxa"/>
            <w:tcBorders>
              <w:top w:val="single" w:sz="4" w:space="0" w:color="auto"/>
              <w:left w:val="nil"/>
              <w:bottom w:val="nil"/>
              <w:right w:val="nil"/>
            </w:tcBorders>
            <w:vAlign w:val="bottom"/>
          </w:tcPr>
          <w:p w14:paraId="54D1D489" w14:textId="77777777" w:rsidR="001C0C03" w:rsidRPr="001C0C03" w:rsidRDefault="001C0C03" w:rsidP="0066568C">
            <w:pPr>
              <w:jc w:val="right"/>
              <w:rPr>
                <w:b/>
                <w:bCs/>
                <w:color w:val="000000"/>
                <w:sz w:val="20"/>
                <w:szCs w:val="20"/>
              </w:rPr>
            </w:pPr>
          </w:p>
        </w:tc>
      </w:tr>
      <w:tr w:rsidR="004E5FB0" w:rsidRPr="001C0C03" w14:paraId="29FD2CBD" w14:textId="77777777" w:rsidTr="00022995">
        <w:trPr>
          <w:jc w:val="center"/>
        </w:trPr>
        <w:tc>
          <w:tcPr>
            <w:tcW w:w="360" w:type="dxa"/>
            <w:vMerge w:val="restart"/>
            <w:tcBorders>
              <w:top w:val="nil"/>
              <w:left w:val="nil"/>
              <w:right w:val="nil"/>
            </w:tcBorders>
            <w:vAlign w:val="center"/>
          </w:tcPr>
          <w:p w14:paraId="71D9C5AB" w14:textId="20242404" w:rsidR="004E5FB0" w:rsidRPr="001C0C03" w:rsidRDefault="004E5FB0" w:rsidP="004E5FB0">
            <w:pPr>
              <w:rPr>
                <w:color w:val="000000"/>
                <w:sz w:val="20"/>
                <w:szCs w:val="20"/>
              </w:rPr>
            </w:pPr>
          </w:p>
        </w:tc>
        <w:tc>
          <w:tcPr>
            <w:tcW w:w="2233" w:type="dxa"/>
            <w:tcBorders>
              <w:top w:val="nil"/>
              <w:left w:val="nil"/>
              <w:bottom w:val="nil"/>
              <w:right w:val="nil"/>
            </w:tcBorders>
            <w:vAlign w:val="bottom"/>
          </w:tcPr>
          <w:p w14:paraId="4A8116F3" w14:textId="40C7CC82" w:rsidR="004E5FB0" w:rsidRPr="001C0C03" w:rsidRDefault="004E5FB0" w:rsidP="004E5FB0">
            <w:pPr>
              <w:rPr>
                <w:i/>
                <w:iCs/>
                <w:color w:val="000000" w:themeColor="text1"/>
                <w:sz w:val="20"/>
                <w:szCs w:val="20"/>
              </w:rPr>
            </w:pPr>
            <w:r w:rsidRPr="001C0C03">
              <w:rPr>
                <w:i/>
                <w:iCs/>
                <w:color w:val="000000"/>
                <w:sz w:val="20"/>
                <w:szCs w:val="20"/>
              </w:rPr>
              <w:t>Photosynthetic pathway</w:t>
            </w:r>
          </w:p>
        </w:tc>
        <w:tc>
          <w:tcPr>
            <w:tcW w:w="1249" w:type="dxa"/>
            <w:tcBorders>
              <w:top w:val="nil"/>
              <w:left w:val="nil"/>
              <w:bottom w:val="nil"/>
              <w:right w:val="nil"/>
            </w:tcBorders>
          </w:tcPr>
          <w:p w14:paraId="555A3C6C" w14:textId="1DD69D84" w:rsidR="004E5FB0" w:rsidRPr="004E5FB0" w:rsidRDefault="004E5FB0" w:rsidP="004E5FB0">
            <w:pPr>
              <w:jc w:val="right"/>
              <w:rPr>
                <w:b/>
                <w:bCs/>
                <w:color w:val="000000"/>
                <w:sz w:val="20"/>
                <w:szCs w:val="20"/>
              </w:rPr>
            </w:pPr>
            <w:r w:rsidRPr="004E5FB0">
              <w:rPr>
                <w:sz w:val="20"/>
                <w:szCs w:val="20"/>
              </w:rPr>
              <w:t>0.825</w:t>
            </w:r>
          </w:p>
        </w:tc>
        <w:tc>
          <w:tcPr>
            <w:tcW w:w="880" w:type="dxa"/>
            <w:tcBorders>
              <w:top w:val="nil"/>
              <w:left w:val="nil"/>
              <w:bottom w:val="nil"/>
              <w:right w:val="nil"/>
            </w:tcBorders>
            <w:vAlign w:val="bottom"/>
          </w:tcPr>
          <w:p w14:paraId="01CCD467" w14:textId="283E546E" w:rsidR="004E5FB0" w:rsidRPr="0028298A" w:rsidRDefault="004E5FB0" w:rsidP="004E5FB0">
            <w:pPr>
              <w:jc w:val="right"/>
              <w:rPr>
                <w:b/>
                <w:bCs/>
                <w:i/>
                <w:iCs/>
                <w:color w:val="000000"/>
                <w:sz w:val="20"/>
                <w:szCs w:val="20"/>
              </w:rPr>
            </w:pPr>
            <w:r w:rsidRPr="0028298A">
              <w:rPr>
                <w:b/>
                <w:bCs/>
                <w:color w:val="000000"/>
                <w:sz w:val="20"/>
                <w:szCs w:val="20"/>
              </w:rPr>
              <w:t>&lt;0.001</w:t>
            </w:r>
          </w:p>
        </w:tc>
      </w:tr>
      <w:tr w:rsidR="004E5FB0" w:rsidRPr="001C0C03" w14:paraId="3D28399A" w14:textId="77777777" w:rsidTr="00022995">
        <w:trPr>
          <w:jc w:val="center"/>
        </w:trPr>
        <w:tc>
          <w:tcPr>
            <w:tcW w:w="360" w:type="dxa"/>
            <w:vMerge/>
            <w:tcBorders>
              <w:top w:val="nil"/>
              <w:left w:val="nil"/>
              <w:right w:val="nil"/>
            </w:tcBorders>
            <w:vAlign w:val="center"/>
          </w:tcPr>
          <w:p w14:paraId="4645EB2C" w14:textId="77777777" w:rsidR="004E5FB0" w:rsidRPr="001C0C03" w:rsidRDefault="004E5FB0" w:rsidP="004E5FB0">
            <w:pPr>
              <w:rPr>
                <w:color w:val="000000"/>
                <w:sz w:val="20"/>
                <w:szCs w:val="20"/>
              </w:rPr>
            </w:pPr>
          </w:p>
        </w:tc>
        <w:tc>
          <w:tcPr>
            <w:tcW w:w="2233" w:type="dxa"/>
            <w:tcBorders>
              <w:top w:val="nil"/>
              <w:left w:val="nil"/>
              <w:bottom w:val="nil"/>
              <w:right w:val="nil"/>
            </w:tcBorders>
            <w:vAlign w:val="bottom"/>
          </w:tcPr>
          <w:p w14:paraId="035BCB95" w14:textId="48558E2F" w:rsidR="004E5FB0" w:rsidRPr="001C0C03" w:rsidRDefault="004E5FB0" w:rsidP="004E5FB0">
            <w:pPr>
              <w:rPr>
                <w:i/>
                <w:iCs/>
                <w:color w:val="000000"/>
                <w:sz w:val="20"/>
                <w:szCs w:val="20"/>
              </w:rPr>
            </w:pPr>
            <w:r w:rsidRPr="001C0C03">
              <w:rPr>
                <w:i/>
                <w:iCs/>
                <w:color w:val="000000"/>
                <w:sz w:val="20"/>
                <w:szCs w:val="20"/>
              </w:rPr>
              <w:t>N-fixing ability</w:t>
            </w:r>
          </w:p>
        </w:tc>
        <w:tc>
          <w:tcPr>
            <w:tcW w:w="1249" w:type="dxa"/>
            <w:tcBorders>
              <w:top w:val="nil"/>
              <w:left w:val="nil"/>
              <w:bottom w:val="nil"/>
              <w:right w:val="nil"/>
            </w:tcBorders>
          </w:tcPr>
          <w:p w14:paraId="739DC960" w14:textId="4F30CC9C" w:rsidR="004E5FB0" w:rsidRPr="004E5FB0" w:rsidRDefault="004E5FB0" w:rsidP="004E5FB0">
            <w:pPr>
              <w:jc w:val="right"/>
              <w:rPr>
                <w:color w:val="000000"/>
                <w:sz w:val="20"/>
                <w:szCs w:val="20"/>
              </w:rPr>
            </w:pPr>
            <w:r w:rsidRPr="004E5FB0">
              <w:rPr>
                <w:sz w:val="20"/>
                <w:szCs w:val="20"/>
              </w:rPr>
              <w:t>-0.109</w:t>
            </w:r>
          </w:p>
        </w:tc>
        <w:tc>
          <w:tcPr>
            <w:tcW w:w="880" w:type="dxa"/>
            <w:tcBorders>
              <w:top w:val="nil"/>
              <w:left w:val="nil"/>
              <w:bottom w:val="nil"/>
              <w:right w:val="nil"/>
            </w:tcBorders>
            <w:vAlign w:val="bottom"/>
          </w:tcPr>
          <w:p w14:paraId="07435533" w14:textId="18935D14" w:rsidR="004E5FB0" w:rsidRPr="0028298A" w:rsidRDefault="004E5FB0" w:rsidP="004E5FB0">
            <w:pPr>
              <w:jc w:val="right"/>
              <w:rPr>
                <w:b/>
                <w:bCs/>
                <w:color w:val="000000"/>
                <w:sz w:val="20"/>
                <w:szCs w:val="20"/>
              </w:rPr>
            </w:pPr>
            <w:r w:rsidRPr="0028298A">
              <w:rPr>
                <w:color w:val="000000"/>
                <w:sz w:val="20"/>
                <w:szCs w:val="20"/>
              </w:rPr>
              <w:t>0.222</w:t>
            </w:r>
          </w:p>
        </w:tc>
      </w:tr>
      <w:tr w:rsidR="004E5FB0" w:rsidRPr="001C0C03" w14:paraId="03809253" w14:textId="77777777" w:rsidTr="00022995">
        <w:trPr>
          <w:jc w:val="center"/>
        </w:trPr>
        <w:tc>
          <w:tcPr>
            <w:tcW w:w="360" w:type="dxa"/>
            <w:vMerge/>
            <w:tcBorders>
              <w:top w:val="nil"/>
              <w:left w:val="nil"/>
              <w:right w:val="nil"/>
            </w:tcBorders>
            <w:vAlign w:val="center"/>
          </w:tcPr>
          <w:p w14:paraId="10F600D5" w14:textId="77777777" w:rsidR="004E5FB0" w:rsidRPr="001C0C03" w:rsidRDefault="004E5FB0" w:rsidP="004E5FB0">
            <w:pPr>
              <w:rPr>
                <w:color w:val="000000"/>
                <w:sz w:val="20"/>
                <w:szCs w:val="20"/>
              </w:rPr>
            </w:pPr>
          </w:p>
        </w:tc>
        <w:tc>
          <w:tcPr>
            <w:tcW w:w="2233" w:type="dxa"/>
            <w:tcBorders>
              <w:top w:val="nil"/>
              <w:left w:val="nil"/>
              <w:bottom w:val="nil"/>
              <w:right w:val="nil"/>
            </w:tcBorders>
            <w:vAlign w:val="bottom"/>
          </w:tcPr>
          <w:p w14:paraId="488A9A95" w14:textId="79566E90" w:rsidR="004E5FB0" w:rsidRPr="001C0C03" w:rsidRDefault="004E5FB0" w:rsidP="004E5FB0">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tcPr>
          <w:p w14:paraId="0859309B" w14:textId="3F8134E2" w:rsidR="004E5FB0" w:rsidRPr="004E5FB0" w:rsidRDefault="004E5FB0" w:rsidP="004E5FB0">
            <w:pPr>
              <w:jc w:val="right"/>
              <w:rPr>
                <w:color w:val="000000"/>
                <w:sz w:val="20"/>
                <w:szCs w:val="20"/>
              </w:rPr>
            </w:pPr>
            <w:r w:rsidRPr="004E5FB0">
              <w:rPr>
                <w:sz w:val="20"/>
                <w:szCs w:val="20"/>
              </w:rPr>
              <w:t>0.097</w:t>
            </w:r>
          </w:p>
        </w:tc>
        <w:tc>
          <w:tcPr>
            <w:tcW w:w="880" w:type="dxa"/>
            <w:tcBorders>
              <w:top w:val="nil"/>
              <w:left w:val="nil"/>
              <w:bottom w:val="nil"/>
              <w:right w:val="nil"/>
            </w:tcBorders>
            <w:vAlign w:val="bottom"/>
          </w:tcPr>
          <w:p w14:paraId="60AA620E" w14:textId="242FF2B3" w:rsidR="004E5FB0" w:rsidRPr="0028298A" w:rsidRDefault="004E5FB0" w:rsidP="004E5FB0">
            <w:pPr>
              <w:jc w:val="right"/>
              <w:rPr>
                <w:b/>
                <w:bCs/>
                <w:color w:val="000000"/>
                <w:sz w:val="20"/>
                <w:szCs w:val="20"/>
              </w:rPr>
            </w:pPr>
            <w:r w:rsidRPr="0028298A">
              <w:rPr>
                <w:b/>
                <w:bCs/>
                <w:color w:val="000000"/>
                <w:sz w:val="20"/>
                <w:szCs w:val="20"/>
              </w:rPr>
              <w:t>0.003</w:t>
            </w:r>
          </w:p>
        </w:tc>
      </w:tr>
      <w:tr w:rsidR="004E5FB0" w:rsidRPr="001C0C03" w14:paraId="43FBB392" w14:textId="77777777" w:rsidTr="00022995">
        <w:trPr>
          <w:jc w:val="center"/>
        </w:trPr>
        <w:tc>
          <w:tcPr>
            <w:tcW w:w="360" w:type="dxa"/>
            <w:vMerge/>
            <w:tcBorders>
              <w:top w:val="nil"/>
              <w:left w:val="nil"/>
              <w:right w:val="nil"/>
            </w:tcBorders>
            <w:vAlign w:val="center"/>
          </w:tcPr>
          <w:p w14:paraId="767A2874" w14:textId="77777777" w:rsidR="004E5FB0" w:rsidRPr="001C0C03" w:rsidRDefault="004E5FB0" w:rsidP="004E5FB0">
            <w:pPr>
              <w:rPr>
                <w:color w:val="000000"/>
                <w:sz w:val="20"/>
                <w:szCs w:val="20"/>
              </w:rPr>
            </w:pPr>
          </w:p>
        </w:tc>
        <w:tc>
          <w:tcPr>
            <w:tcW w:w="2233" w:type="dxa"/>
            <w:tcBorders>
              <w:top w:val="nil"/>
              <w:left w:val="nil"/>
              <w:bottom w:val="nil"/>
              <w:right w:val="nil"/>
            </w:tcBorders>
            <w:vAlign w:val="bottom"/>
          </w:tcPr>
          <w:p w14:paraId="476EF415" w14:textId="6C768907" w:rsidR="004E5FB0" w:rsidRPr="001C0C03" w:rsidRDefault="004E5FB0" w:rsidP="004E5FB0">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tcPr>
          <w:p w14:paraId="0696B2E8" w14:textId="76237E7A" w:rsidR="004E5FB0" w:rsidRPr="004E5FB0" w:rsidRDefault="004E5FB0" w:rsidP="004E5FB0">
            <w:pPr>
              <w:jc w:val="right"/>
              <w:rPr>
                <w:color w:val="000000"/>
                <w:sz w:val="20"/>
                <w:szCs w:val="20"/>
              </w:rPr>
            </w:pPr>
            <w:r w:rsidRPr="004E5FB0">
              <w:rPr>
                <w:sz w:val="20"/>
                <w:szCs w:val="20"/>
              </w:rPr>
              <w:t>-0.083</w:t>
            </w:r>
          </w:p>
        </w:tc>
        <w:tc>
          <w:tcPr>
            <w:tcW w:w="880" w:type="dxa"/>
            <w:tcBorders>
              <w:top w:val="nil"/>
              <w:left w:val="nil"/>
              <w:bottom w:val="nil"/>
              <w:right w:val="nil"/>
            </w:tcBorders>
            <w:vAlign w:val="bottom"/>
          </w:tcPr>
          <w:p w14:paraId="5E5A299F" w14:textId="641A8739" w:rsidR="004E5FB0" w:rsidRPr="0028298A" w:rsidRDefault="004E5FB0" w:rsidP="004E5FB0">
            <w:pPr>
              <w:jc w:val="right"/>
              <w:rPr>
                <w:b/>
                <w:bCs/>
                <w:color w:val="000000"/>
                <w:sz w:val="20"/>
                <w:szCs w:val="20"/>
              </w:rPr>
            </w:pPr>
            <w:r w:rsidRPr="0028298A">
              <w:rPr>
                <w:b/>
                <w:bCs/>
                <w:color w:val="000000"/>
                <w:sz w:val="20"/>
                <w:szCs w:val="20"/>
              </w:rPr>
              <w:t>0.003</w:t>
            </w:r>
          </w:p>
        </w:tc>
      </w:tr>
      <w:tr w:rsidR="004E5FB0" w:rsidRPr="001C0C03" w14:paraId="3B5AC47C" w14:textId="77777777" w:rsidTr="00022995">
        <w:trPr>
          <w:jc w:val="center"/>
        </w:trPr>
        <w:tc>
          <w:tcPr>
            <w:tcW w:w="360" w:type="dxa"/>
            <w:vMerge/>
            <w:tcBorders>
              <w:top w:val="nil"/>
              <w:left w:val="nil"/>
              <w:right w:val="nil"/>
            </w:tcBorders>
            <w:vAlign w:val="center"/>
          </w:tcPr>
          <w:p w14:paraId="2A24B6B7" w14:textId="77777777" w:rsidR="004E5FB0" w:rsidRPr="001C0C03" w:rsidRDefault="004E5FB0" w:rsidP="004E5FB0">
            <w:pPr>
              <w:rPr>
                <w:color w:val="000000"/>
                <w:sz w:val="20"/>
                <w:szCs w:val="20"/>
              </w:rPr>
            </w:pPr>
          </w:p>
        </w:tc>
        <w:tc>
          <w:tcPr>
            <w:tcW w:w="2233" w:type="dxa"/>
            <w:tcBorders>
              <w:top w:val="nil"/>
              <w:left w:val="nil"/>
              <w:bottom w:val="nil"/>
              <w:right w:val="nil"/>
            </w:tcBorders>
            <w:vAlign w:val="bottom"/>
          </w:tcPr>
          <w:p w14:paraId="5D8259AE" w14:textId="4510AFFB" w:rsidR="004E5FB0" w:rsidRPr="001C0C03" w:rsidRDefault="004E5FB0" w:rsidP="004E5FB0">
            <w:pPr>
              <w:rPr>
                <w:i/>
                <w:iCs/>
                <w:color w:val="000000"/>
                <w:sz w:val="20"/>
                <w:szCs w:val="20"/>
              </w:rPr>
            </w:pPr>
            <w:r>
              <w:rPr>
                <w:i/>
                <w:iCs/>
                <w:color w:val="000000"/>
                <w:sz w:val="20"/>
                <w:szCs w:val="20"/>
              </w:rPr>
              <w:t>% clay</w:t>
            </w:r>
          </w:p>
        </w:tc>
        <w:tc>
          <w:tcPr>
            <w:tcW w:w="1249" w:type="dxa"/>
            <w:tcBorders>
              <w:top w:val="nil"/>
              <w:left w:val="nil"/>
              <w:bottom w:val="nil"/>
              <w:right w:val="nil"/>
            </w:tcBorders>
          </w:tcPr>
          <w:p w14:paraId="6CB741D3" w14:textId="133CEEFB" w:rsidR="004E5FB0" w:rsidRPr="004E5FB0" w:rsidRDefault="004E5FB0" w:rsidP="004E5FB0">
            <w:pPr>
              <w:jc w:val="right"/>
              <w:rPr>
                <w:color w:val="000000"/>
                <w:sz w:val="20"/>
                <w:szCs w:val="20"/>
              </w:rPr>
            </w:pPr>
            <w:r w:rsidRPr="004E5FB0">
              <w:rPr>
                <w:sz w:val="20"/>
                <w:szCs w:val="20"/>
              </w:rPr>
              <w:t>-0.033</w:t>
            </w:r>
          </w:p>
        </w:tc>
        <w:tc>
          <w:tcPr>
            <w:tcW w:w="880" w:type="dxa"/>
            <w:tcBorders>
              <w:top w:val="nil"/>
              <w:left w:val="nil"/>
              <w:bottom w:val="nil"/>
              <w:right w:val="nil"/>
            </w:tcBorders>
            <w:vAlign w:val="bottom"/>
          </w:tcPr>
          <w:p w14:paraId="4D651EC8" w14:textId="0F0BFC9C" w:rsidR="004E5FB0" w:rsidRPr="0028298A" w:rsidRDefault="004E5FB0" w:rsidP="004E5FB0">
            <w:pPr>
              <w:jc w:val="right"/>
              <w:rPr>
                <w:b/>
                <w:bCs/>
                <w:color w:val="000000"/>
                <w:sz w:val="20"/>
                <w:szCs w:val="20"/>
              </w:rPr>
            </w:pPr>
            <w:r w:rsidRPr="0028298A">
              <w:rPr>
                <w:color w:val="000000"/>
                <w:sz w:val="20"/>
                <w:szCs w:val="20"/>
              </w:rPr>
              <w:t>0.26</w:t>
            </w:r>
            <w:r>
              <w:rPr>
                <w:color w:val="000000"/>
                <w:sz w:val="20"/>
                <w:szCs w:val="20"/>
              </w:rPr>
              <w:t>2</w:t>
            </w:r>
          </w:p>
        </w:tc>
      </w:tr>
      <w:tr w:rsidR="001C0C03" w:rsidRPr="001C0C03" w14:paraId="0C085736" w14:textId="77777777" w:rsidTr="0028298A">
        <w:trPr>
          <w:jc w:val="center"/>
        </w:trPr>
        <w:tc>
          <w:tcPr>
            <w:tcW w:w="3842" w:type="dxa"/>
            <w:gridSpan w:val="3"/>
            <w:tcBorders>
              <w:top w:val="single" w:sz="4" w:space="0" w:color="auto"/>
              <w:left w:val="nil"/>
              <w:bottom w:val="nil"/>
              <w:right w:val="nil"/>
            </w:tcBorders>
          </w:tcPr>
          <w:p w14:paraId="23A21582" w14:textId="6BC3FFFC" w:rsidR="001C0C03" w:rsidRPr="001C0C03" w:rsidRDefault="001C0C03" w:rsidP="0066568C">
            <w:pPr>
              <w:rPr>
                <w:b/>
                <w:bCs/>
                <w:color w:val="000000"/>
                <w:sz w:val="20"/>
                <w:szCs w:val="20"/>
              </w:rPr>
            </w:pPr>
            <w:r w:rsidRPr="001C0C03">
              <w:rPr>
                <w:b/>
                <w:bCs/>
                <w:i/>
                <w:iCs/>
                <w:color w:val="000000"/>
                <w:sz w:val="20"/>
                <w:szCs w:val="20"/>
              </w:rPr>
              <w:t>Soil N</w:t>
            </w:r>
          </w:p>
        </w:tc>
        <w:tc>
          <w:tcPr>
            <w:tcW w:w="880" w:type="dxa"/>
            <w:tcBorders>
              <w:top w:val="single" w:sz="4" w:space="0" w:color="auto"/>
              <w:left w:val="nil"/>
              <w:bottom w:val="nil"/>
              <w:right w:val="nil"/>
            </w:tcBorders>
            <w:vAlign w:val="center"/>
          </w:tcPr>
          <w:p w14:paraId="1C1FD3AD" w14:textId="77777777" w:rsidR="001C0C03" w:rsidRPr="001C0C03" w:rsidRDefault="001C0C03" w:rsidP="0066568C">
            <w:pPr>
              <w:jc w:val="right"/>
              <w:rPr>
                <w:b/>
                <w:bCs/>
                <w:color w:val="000000"/>
                <w:sz w:val="20"/>
                <w:szCs w:val="20"/>
              </w:rPr>
            </w:pPr>
          </w:p>
        </w:tc>
      </w:tr>
      <w:tr w:rsidR="0028298A" w:rsidRPr="001C0C03" w14:paraId="6BAC56BE" w14:textId="77777777" w:rsidTr="004E5FB0">
        <w:trPr>
          <w:jc w:val="center"/>
        </w:trPr>
        <w:tc>
          <w:tcPr>
            <w:tcW w:w="360" w:type="dxa"/>
            <w:tcBorders>
              <w:top w:val="nil"/>
              <w:left w:val="nil"/>
              <w:bottom w:val="nil"/>
              <w:right w:val="nil"/>
            </w:tcBorders>
          </w:tcPr>
          <w:p w14:paraId="79616BFE"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2978F6D2" w14:textId="4506551C" w:rsidR="0028298A" w:rsidRPr="00741A80" w:rsidRDefault="0028298A" w:rsidP="0028298A">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20A1A065" w14:textId="65B86308" w:rsidR="0028298A" w:rsidRPr="0028298A" w:rsidRDefault="0028298A" w:rsidP="0028298A">
            <w:pPr>
              <w:jc w:val="right"/>
              <w:rPr>
                <w:color w:val="000000"/>
                <w:sz w:val="20"/>
                <w:szCs w:val="20"/>
              </w:rPr>
            </w:pPr>
            <w:r w:rsidRPr="0028298A">
              <w:rPr>
                <w:color w:val="000000"/>
                <w:sz w:val="20"/>
                <w:szCs w:val="20"/>
              </w:rPr>
              <w:t>-0.157</w:t>
            </w:r>
          </w:p>
        </w:tc>
        <w:tc>
          <w:tcPr>
            <w:tcW w:w="880" w:type="dxa"/>
            <w:tcBorders>
              <w:top w:val="nil"/>
              <w:left w:val="nil"/>
              <w:bottom w:val="nil"/>
              <w:right w:val="nil"/>
            </w:tcBorders>
            <w:vAlign w:val="bottom"/>
          </w:tcPr>
          <w:p w14:paraId="73930ED1" w14:textId="64F9193E" w:rsidR="0028298A" w:rsidRPr="0028298A" w:rsidRDefault="0028298A" w:rsidP="0028298A">
            <w:pPr>
              <w:jc w:val="right"/>
              <w:rPr>
                <w:b/>
                <w:bCs/>
                <w:color w:val="000000"/>
                <w:sz w:val="20"/>
                <w:szCs w:val="20"/>
              </w:rPr>
            </w:pPr>
            <w:r w:rsidRPr="0028298A">
              <w:rPr>
                <w:b/>
                <w:bCs/>
                <w:color w:val="000000"/>
                <w:sz w:val="20"/>
                <w:szCs w:val="20"/>
              </w:rPr>
              <w:t>0.003</w:t>
            </w:r>
          </w:p>
        </w:tc>
      </w:tr>
      <w:tr w:rsidR="0028298A" w:rsidRPr="001C0C03" w14:paraId="32C92D37" w14:textId="77777777" w:rsidTr="004E5FB0">
        <w:trPr>
          <w:jc w:val="center"/>
        </w:trPr>
        <w:tc>
          <w:tcPr>
            <w:tcW w:w="360" w:type="dxa"/>
            <w:tcBorders>
              <w:top w:val="nil"/>
              <w:left w:val="nil"/>
              <w:bottom w:val="single" w:sz="4" w:space="0" w:color="auto"/>
              <w:right w:val="nil"/>
            </w:tcBorders>
          </w:tcPr>
          <w:p w14:paraId="2A19A181" w14:textId="77777777" w:rsidR="0028298A" w:rsidRPr="001C0C03" w:rsidRDefault="0028298A" w:rsidP="0028298A">
            <w:pPr>
              <w:rPr>
                <w:color w:val="000000"/>
                <w:sz w:val="20"/>
                <w:szCs w:val="20"/>
              </w:rPr>
            </w:pPr>
          </w:p>
        </w:tc>
        <w:tc>
          <w:tcPr>
            <w:tcW w:w="2233" w:type="dxa"/>
            <w:tcBorders>
              <w:top w:val="nil"/>
              <w:left w:val="nil"/>
              <w:bottom w:val="single" w:sz="4" w:space="0" w:color="auto"/>
              <w:right w:val="nil"/>
            </w:tcBorders>
            <w:vAlign w:val="bottom"/>
          </w:tcPr>
          <w:p w14:paraId="3455AE53" w14:textId="247F4FDF" w:rsidR="0028298A" w:rsidRPr="00741A80" w:rsidRDefault="0028298A" w:rsidP="0028298A">
            <w:pPr>
              <w:rPr>
                <w:i/>
                <w:iCs/>
                <w:color w:val="000000"/>
                <w:sz w:val="20"/>
                <w:szCs w:val="20"/>
                <w:vertAlign w:val="superscript"/>
              </w:rPr>
            </w:pPr>
            <w:r w:rsidRPr="001C0C03">
              <w:rPr>
                <w:color w:val="000000"/>
                <w:sz w:val="20"/>
                <w:szCs w:val="20"/>
              </w:rPr>
              <w:t>% clay</w:t>
            </w:r>
          </w:p>
        </w:tc>
        <w:tc>
          <w:tcPr>
            <w:tcW w:w="1249" w:type="dxa"/>
            <w:tcBorders>
              <w:top w:val="nil"/>
              <w:left w:val="nil"/>
              <w:bottom w:val="single" w:sz="4" w:space="0" w:color="auto"/>
              <w:right w:val="nil"/>
            </w:tcBorders>
            <w:vAlign w:val="bottom"/>
          </w:tcPr>
          <w:p w14:paraId="560D8589" w14:textId="121CEFBC" w:rsidR="0028298A" w:rsidRPr="0028298A" w:rsidRDefault="0028298A" w:rsidP="0028298A">
            <w:pPr>
              <w:jc w:val="right"/>
              <w:rPr>
                <w:color w:val="000000"/>
                <w:sz w:val="20"/>
                <w:szCs w:val="20"/>
              </w:rPr>
            </w:pPr>
            <w:r w:rsidRPr="0028298A">
              <w:rPr>
                <w:color w:val="000000"/>
                <w:sz w:val="20"/>
                <w:szCs w:val="20"/>
              </w:rPr>
              <w:t>-0.104</w:t>
            </w:r>
          </w:p>
        </w:tc>
        <w:tc>
          <w:tcPr>
            <w:tcW w:w="880" w:type="dxa"/>
            <w:tcBorders>
              <w:top w:val="nil"/>
              <w:left w:val="nil"/>
              <w:bottom w:val="single" w:sz="4" w:space="0" w:color="auto"/>
              <w:right w:val="nil"/>
            </w:tcBorders>
            <w:vAlign w:val="bottom"/>
          </w:tcPr>
          <w:p w14:paraId="5FC8BB60" w14:textId="72984CF5" w:rsidR="0028298A" w:rsidRPr="0028298A" w:rsidRDefault="0028298A" w:rsidP="0028298A">
            <w:pPr>
              <w:jc w:val="right"/>
              <w:rPr>
                <w:b/>
                <w:bCs/>
                <w:color w:val="000000"/>
                <w:sz w:val="20"/>
                <w:szCs w:val="20"/>
              </w:rPr>
            </w:pPr>
            <w:r w:rsidRPr="0028298A">
              <w:rPr>
                <w:b/>
                <w:bCs/>
                <w:color w:val="000000"/>
                <w:sz w:val="20"/>
                <w:szCs w:val="20"/>
              </w:rPr>
              <w:t>0.032</w:t>
            </w:r>
          </w:p>
        </w:tc>
      </w:tr>
      <w:tr w:rsidR="001C0C03" w:rsidRPr="001C0C03" w14:paraId="285DFB5C" w14:textId="77777777" w:rsidTr="004E5FB0">
        <w:trPr>
          <w:jc w:val="center"/>
        </w:trPr>
        <w:tc>
          <w:tcPr>
            <w:tcW w:w="4722" w:type="dxa"/>
            <w:gridSpan w:val="4"/>
            <w:tcBorders>
              <w:top w:val="single" w:sz="4" w:space="0" w:color="auto"/>
              <w:left w:val="nil"/>
              <w:bottom w:val="nil"/>
              <w:right w:val="nil"/>
            </w:tcBorders>
          </w:tcPr>
          <w:p w14:paraId="61D0F543" w14:textId="15A191B6" w:rsidR="001C0C03" w:rsidRPr="001C0C03" w:rsidRDefault="001C0C03" w:rsidP="0066568C">
            <w:pPr>
              <w:rPr>
                <w:b/>
                <w:bCs/>
                <w:color w:val="000000"/>
                <w:sz w:val="20"/>
                <w:szCs w:val="20"/>
              </w:rPr>
            </w:pPr>
            <w:r w:rsidRPr="001C0C03">
              <w:rPr>
                <w:b/>
                <w:bCs/>
                <w:i/>
                <w:iCs/>
                <w:color w:val="000000"/>
                <w:sz w:val="20"/>
                <w:szCs w:val="20"/>
              </w:rPr>
              <w:t>Soil moisture</w:t>
            </w:r>
          </w:p>
        </w:tc>
      </w:tr>
      <w:tr w:rsidR="00793DA4" w:rsidRPr="001C0C03" w14:paraId="0015B8E5" w14:textId="77777777" w:rsidTr="0028298A">
        <w:trPr>
          <w:jc w:val="center"/>
        </w:trPr>
        <w:tc>
          <w:tcPr>
            <w:tcW w:w="360" w:type="dxa"/>
            <w:tcBorders>
              <w:top w:val="nil"/>
              <w:left w:val="nil"/>
              <w:bottom w:val="nil"/>
              <w:right w:val="nil"/>
            </w:tcBorders>
          </w:tcPr>
          <w:p w14:paraId="2695F929" w14:textId="77777777" w:rsidR="00793DA4" w:rsidRPr="001C0C03" w:rsidRDefault="00793DA4" w:rsidP="00793DA4">
            <w:pPr>
              <w:rPr>
                <w:color w:val="000000"/>
                <w:sz w:val="20"/>
                <w:szCs w:val="20"/>
              </w:rPr>
            </w:pPr>
          </w:p>
        </w:tc>
        <w:tc>
          <w:tcPr>
            <w:tcW w:w="2233" w:type="dxa"/>
            <w:tcBorders>
              <w:top w:val="nil"/>
              <w:left w:val="nil"/>
              <w:bottom w:val="nil"/>
              <w:right w:val="nil"/>
            </w:tcBorders>
            <w:vAlign w:val="bottom"/>
          </w:tcPr>
          <w:p w14:paraId="62844E45" w14:textId="4327E92A"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08BB85A3" w14:textId="1A9B3303" w:rsidR="00793DA4" w:rsidRPr="00793DA4" w:rsidRDefault="00793DA4" w:rsidP="00793DA4">
            <w:pPr>
              <w:jc w:val="right"/>
              <w:rPr>
                <w:color w:val="000000"/>
                <w:sz w:val="20"/>
                <w:szCs w:val="20"/>
              </w:rPr>
            </w:pPr>
            <w:r w:rsidRPr="00793DA4">
              <w:rPr>
                <w:color w:val="000000"/>
                <w:sz w:val="20"/>
                <w:szCs w:val="20"/>
              </w:rPr>
              <w:t>-0.646</w:t>
            </w:r>
          </w:p>
        </w:tc>
        <w:tc>
          <w:tcPr>
            <w:tcW w:w="880" w:type="dxa"/>
            <w:tcBorders>
              <w:top w:val="nil"/>
              <w:left w:val="nil"/>
              <w:bottom w:val="nil"/>
              <w:right w:val="nil"/>
            </w:tcBorders>
            <w:vAlign w:val="bottom"/>
          </w:tcPr>
          <w:p w14:paraId="1D026627" w14:textId="67FB4640" w:rsidR="00793DA4" w:rsidRPr="00793DA4" w:rsidRDefault="00793DA4" w:rsidP="00793DA4">
            <w:pPr>
              <w:jc w:val="right"/>
              <w:rPr>
                <w:b/>
                <w:bCs/>
                <w:i/>
                <w:iCs/>
                <w:color w:val="000000"/>
                <w:sz w:val="20"/>
                <w:szCs w:val="20"/>
              </w:rPr>
            </w:pPr>
            <w:r w:rsidRPr="00793DA4">
              <w:rPr>
                <w:b/>
                <w:bCs/>
                <w:color w:val="000000"/>
                <w:sz w:val="20"/>
                <w:szCs w:val="20"/>
              </w:rPr>
              <w:t>&lt;0.001</w:t>
            </w:r>
          </w:p>
        </w:tc>
      </w:tr>
      <w:tr w:rsidR="00793DA4" w:rsidRPr="001C0C03" w14:paraId="2E7CC57F" w14:textId="77777777" w:rsidTr="0028298A">
        <w:trPr>
          <w:jc w:val="center"/>
        </w:trPr>
        <w:tc>
          <w:tcPr>
            <w:tcW w:w="360" w:type="dxa"/>
            <w:tcBorders>
              <w:top w:val="nil"/>
              <w:left w:val="nil"/>
              <w:bottom w:val="single" w:sz="4" w:space="0" w:color="auto"/>
              <w:right w:val="nil"/>
            </w:tcBorders>
          </w:tcPr>
          <w:p w14:paraId="45675FFA" w14:textId="77777777" w:rsidR="00793DA4" w:rsidRPr="001C0C03" w:rsidRDefault="00793DA4" w:rsidP="00793DA4">
            <w:pPr>
              <w:rPr>
                <w:color w:val="000000"/>
                <w:sz w:val="20"/>
                <w:szCs w:val="20"/>
              </w:rPr>
            </w:pPr>
          </w:p>
        </w:tc>
        <w:tc>
          <w:tcPr>
            <w:tcW w:w="2233" w:type="dxa"/>
            <w:tcBorders>
              <w:top w:val="nil"/>
              <w:left w:val="nil"/>
              <w:bottom w:val="single" w:sz="4" w:space="0" w:color="auto"/>
              <w:right w:val="nil"/>
            </w:tcBorders>
            <w:vAlign w:val="bottom"/>
          </w:tcPr>
          <w:p w14:paraId="29D9D383" w14:textId="4620DC31" w:rsidR="00793DA4" w:rsidRPr="00741A80" w:rsidRDefault="00793DA4" w:rsidP="00793DA4">
            <w:pPr>
              <w:rPr>
                <w:i/>
                <w:iCs/>
                <w:color w:val="000000"/>
                <w:sz w:val="20"/>
                <w:szCs w:val="20"/>
                <w:vertAlign w:val="superscript"/>
              </w:rPr>
            </w:pPr>
            <w:r w:rsidRPr="001C0C03">
              <w:rPr>
                <w:color w:val="000000"/>
                <w:sz w:val="20"/>
                <w:szCs w:val="20"/>
              </w:rPr>
              <w:t>% clay</w:t>
            </w:r>
          </w:p>
        </w:tc>
        <w:tc>
          <w:tcPr>
            <w:tcW w:w="1249" w:type="dxa"/>
            <w:tcBorders>
              <w:top w:val="nil"/>
              <w:left w:val="nil"/>
              <w:bottom w:val="single" w:sz="4" w:space="0" w:color="auto"/>
              <w:right w:val="nil"/>
            </w:tcBorders>
            <w:vAlign w:val="bottom"/>
          </w:tcPr>
          <w:p w14:paraId="24940C54" w14:textId="2C36B604" w:rsidR="00793DA4" w:rsidRPr="00793DA4" w:rsidRDefault="00793DA4" w:rsidP="00793DA4">
            <w:pPr>
              <w:jc w:val="right"/>
              <w:rPr>
                <w:color w:val="000000"/>
                <w:sz w:val="20"/>
                <w:szCs w:val="20"/>
              </w:rPr>
            </w:pPr>
            <w:r w:rsidRPr="00793DA4">
              <w:rPr>
                <w:color w:val="000000"/>
                <w:sz w:val="20"/>
                <w:szCs w:val="20"/>
              </w:rPr>
              <w:t>0.064</w:t>
            </w:r>
          </w:p>
        </w:tc>
        <w:tc>
          <w:tcPr>
            <w:tcW w:w="880" w:type="dxa"/>
            <w:tcBorders>
              <w:top w:val="nil"/>
              <w:left w:val="nil"/>
              <w:bottom w:val="single" w:sz="4" w:space="0" w:color="auto"/>
              <w:right w:val="nil"/>
            </w:tcBorders>
            <w:vAlign w:val="bottom"/>
          </w:tcPr>
          <w:p w14:paraId="5EA9ADC8" w14:textId="4F354BE6" w:rsidR="00793DA4" w:rsidRPr="00793DA4" w:rsidRDefault="00793DA4" w:rsidP="00793DA4">
            <w:pPr>
              <w:jc w:val="right"/>
              <w:rPr>
                <w:b/>
                <w:bCs/>
                <w:i/>
                <w:iCs/>
                <w:color w:val="000000"/>
                <w:sz w:val="20"/>
                <w:szCs w:val="20"/>
              </w:rPr>
            </w:pPr>
            <w:r w:rsidRPr="00793DA4">
              <w:rPr>
                <w:b/>
                <w:bCs/>
                <w:color w:val="000000"/>
                <w:sz w:val="20"/>
                <w:szCs w:val="20"/>
              </w:rPr>
              <w:t>0.048</w:t>
            </w:r>
          </w:p>
        </w:tc>
      </w:tr>
      <w:tr w:rsidR="00C3588E" w:rsidRPr="001C0C03" w14:paraId="4A288B57" w14:textId="77777777" w:rsidTr="0028298A">
        <w:trPr>
          <w:jc w:val="center"/>
        </w:trPr>
        <w:tc>
          <w:tcPr>
            <w:tcW w:w="2593" w:type="dxa"/>
            <w:gridSpan w:val="2"/>
            <w:tcBorders>
              <w:top w:val="single" w:sz="4" w:space="0" w:color="auto"/>
              <w:left w:val="nil"/>
              <w:bottom w:val="nil"/>
              <w:right w:val="nil"/>
            </w:tcBorders>
          </w:tcPr>
          <w:p w14:paraId="493EF231" w14:textId="488BB426" w:rsidR="00C3588E" w:rsidRPr="00C3588E" w:rsidRDefault="00C3588E" w:rsidP="00793DA4">
            <w:pPr>
              <w:rPr>
                <w:b/>
                <w:bCs/>
                <w:i/>
                <w:iCs/>
                <w:color w:val="000000"/>
                <w:sz w:val="20"/>
                <w:szCs w:val="20"/>
              </w:rPr>
            </w:pPr>
            <w:r>
              <w:rPr>
                <w:b/>
                <w:bCs/>
                <w:i/>
                <w:iCs/>
                <w:color w:val="000000"/>
                <w:sz w:val="20"/>
                <w:szCs w:val="20"/>
              </w:rPr>
              <w:t>Correlated Errors</w:t>
            </w:r>
          </w:p>
        </w:tc>
        <w:tc>
          <w:tcPr>
            <w:tcW w:w="1249" w:type="dxa"/>
            <w:tcBorders>
              <w:top w:val="single" w:sz="4" w:space="0" w:color="auto"/>
              <w:left w:val="nil"/>
              <w:bottom w:val="nil"/>
              <w:right w:val="nil"/>
            </w:tcBorders>
            <w:vAlign w:val="bottom"/>
          </w:tcPr>
          <w:p w14:paraId="0EDE186C" w14:textId="77777777" w:rsidR="00C3588E" w:rsidRPr="00793DA4" w:rsidRDefault="00C3588E" w:rsidP="00793DA4">
            <w:pPr>
              <w:jc w:val="right"/>
              <w:rPr>
                <w:color w:val="000000"/>
                <w:sz w:val="20"/>
                <w:szCs w:val="20"/>
              </w:rPr>
            </w:pPr>
          </w:p>
        </w:tc>
        <w:tc>
          <w:tcPr>
            <w:tcW w:w="880" w:type="dxa"/>
            <w:tcBorders>
              <w:top w:val="single" w:sz="4" w:space="0" w:color="auto"/>
              <w:left w:val="nil"/>
              <w:bottom w:val="nil"/>
              <w:right w:val="nil"/>
            </w:tcBorders>
            <w:vAlign w:val="bottom"/>
          </w:tcPr>
          <w:p w14:paraId="795B99CF" w14:textId="77777777" w:rsidR="00C3588E" w:rsidRPr="00793DA4" w:rsidRDefault="00C3588E" w:rsidP="00793DA4">
            <w:pPr>
              <w:jc w:val="right"/>
              <w:rPr>
                <w:b/>
                <w:bCs/>
                <w:color w:val="000000"/>
                <w:sz w:val="20"/>
                <w:szCs w:val="20"/>
              </w:rPr>
            </w:pPr>
          </w:p>
        </w:tc>
      </w:tr>
      <w:tr w:rsidR="00C3588E" w:rsidRPr="001C0C03" w14:paraId="3009EF58" w14:textId="77777777" w:rsidTr="0028298A">
        <w:trPr>
          <w:jc w:val="center"/>
        </w:trPr>
        <w:tc>
          <w:tcPr>
            <w:tcW w:w="360" w:type="dxa"/>
            <w:tcBorders>
              <w:top w:val="nil"/>
              <w:left w:val="nil"/>
              <w:bottom w:val="nil"/>
              <w:right w:val="nil"/>
            </w:tcBorders>
          </w:tcPr>
          <w:p w14:paraId="5AB8E1AB" w14:textId="77777777" w:rsidR="00C3588E" w:rsidRPr="001C0C03" w:rsidRDefault="00C3588E" w:rsidP="00793DA4">
            <w:pPr>
              <w:rPr>
                <w:color w:val="000000"/>
                <w:sz w:val="20"/>
                <w:szCs w:val="20"/>
              </w:rPr>
            </w:pPr>
          </w:p>
        </w:tc>
        <w:tc>
          <w:tcPr>
            <w:tcW w:w="2233" w:type="dxa"/>
            <w:tcBorders>
              <w:top w:val="nil"/>
              <w:left w:val="nil"/>
              <w:bottom w:val="nil"/>
              <w:right w:val="nil"/>
            </w:tcBorders>
            <w:vAlign w:val="bottom"/>
          </w:tcPr>
          <w:p w14:paraId="01B63AA3" w14:textId="19981074" w:rsidR="00C3588E" w:rsidRPr="00C3588E" w:rsidRDefault="00C3588E" w:rsidP="00793DA4">
            <w:pPr>
              <w:rPr>
                <w:i/>
                <w:iCs/>
                <w:color w:val="000000"/>
                <w:sz w:val="20"/>
                <w:szCs w:val="20"/>
              </w:rPr>
            </w:pPr>
            <w:r>
              <w:rPr>
                <w:i/>
                <w:iCs/>
                <w:color w:val="000000"/>
                <w:sz w:val="20"/>
                <w:szCs w:val="20"/>
              </w:rPr>
              <w:t>Soil N</w:t>
            </w:r>
            <w:r w:rsidR="008B7A7D" w:rsidRPr="008B7A7D">
              <w:rPr>
                <w:color w:val="000000"/>
                <w:sz w:val="20"/>
                <w:szCs w:val="20"/>
              </w:rPr>
              <w:t xml:space="preserve"> </w:t>
            </w:r>
            <w:r w:rsidRPr="008B7A7D">
              <w:rPr>
                <w:color w:val="000000"/>
                <w:sz w:val="20"/>
                <w:szCs w:val="20"/>
              </w:rPr>
              <w:t>~</w:t>
            </w:r>
            <w:r w:rsidR="008B7A7D" w:rsidRPr="008B7A7D">
              <w:rPr>
                <w:color w:val="000000"/>
                <w:sz w:val="20"/>
                <w:szCs w:val="20"/>
              </w:rPr>
              <w:t xml:space="preserve"> </w:t>
            </w:r>
            <w:r>
              <w:rPr>
                <w:i/>
                <w:iCs/>
                <w:color w:val="000000"/>
                <w:sz w:val="20"/>
                <w:szCs w:val="20"/>
              </w:rPr>
              <w:t>VPD</w:t>
            </w:r>
            <w:r>
              <w:rPr>
                <w:i/>
                <w:iCs/>
                <w:color w:val="000000"/>
                <w:sz w:val="20"/>
                <w:szCs w:val="20"/>
                <w:vertAlign w:val="subscript"/>
              </w:rPr>
              <w:t>90</w:t>
            </w:r>
          </w:p>
        </w:tc>
        <w:tc>
          <w:tcPr>
            <w:tcW w:w="1249" w:type="dxa"/>
            <w:tcBorders>
              <w:top w:val="nil"/>
              <w:left w:val="nil"/>
              <w:bottom w:val="nil"/>
              <w:right w:val="nil"/>
            </w:tcBorders>
            <w:vAlign w:val="bottom"/>
          </w:tcPr>
          <w:p w14:paraId="46F426B4" w14:textId="43AB5835" w:rsidR="00C3588E" w:rsidRPr="00793DA4" w:rsidRDefault="00C3588E" w:rsidP="00793DA4">
            <w:pPr>
              <w:jc w:val="right"/>
              <w:rPr>
                <w:color w:val="000000"/>
                <w:sz w:val="20"/>
                <w:szCs w:val="20"/>
              </w:rPr>
            </w:pPr>
            <w:r>
              <w:rPr>
                <w:color w:val="000000"/>
                <w:sz w:val="20"/>
                <w:szCs w:val="20"/>
              </w:rPr>
              <w:t>-0.275</w:t>
            </w:r>
          </w:p>
        </w:tc>
        <w:tc>
          <w:tcPr>
            <w:tcW w:w="880" w:type="dxa"/>
            <w:tcBorders>
              <w:top w:val="nil"/>
              <w:left w:val="nil"/>
              <w:bottom w:val="nil"/>
              <w:right w:val="nil"/>
            </w:tcBorders>
            <w:vAlign w:val="bottom"/>
          </w:tcPr>
          <w:p w14:paraId="1F7D96AB" w14:textId="33B8B2E0" w:rsidR="00C3588E" w:rsidRPr="00793DA4" w:rsidRDefault="00C3588E" w:rsidP="00793DA4">
            <w:pPr>
              <w:jc w:val="right"/>
              <w:rPr>
                <w:b/>
                <w:bCs/>
                <w:color w:val="000000"/>
                <w:sz w:val="20"/>
                <w:szCs w:val="20"/>
              </w:rPr>
            </w:pPr>
            <w:r>
              <w:rPr>
                <w:b/>
                <w:bCs/>
                <w:color w:val="000000"/>
                <w:sz w:val="20"/>
                <w:szCs w:val="20"/>
              </w:rPr>
              <w:t>&lt;0.001</w:t>
            </w:r>
          </w:p>
        </w:tc>
      </w:tr>
      <w:tr w:rsidR="008B7A7D" w:rsidRPr="001C0C03" w14:paraId="32537389" w14:textId="77777777" w:rsidTr="008B7A7D">
        <w:trPr>
          <w:jc w:val="center"/>
        </w:trPr>
        <w:tc>
          <w:tcPr>
            <w:tcW w:w="360" w:type="dxa"/>
            <w:tcBorders>
              <w:top w:val="nil"/>
              <w:left w:val="nil"/>
              <w:bottom w:val="nil"/>
              <w:right w:val="nil"/>
            </w:tcBorders>
          </w:tcPr>
          <w:p w14:paraId="12F19486" w14:textId="77777777" w:rsidR="008B7A7D" w:rsidRPr="001C0C03" w:rsidRDefault="008B7A7D" w:rsidP="008B7A7D">
            <w:pPr>
              <w:rPr>
                <w:color w:val="000000"/>
                <w:sz w:val="20"/>
                <w:szCs w:val="20"/>
              </w:rPr>
            </w:pPr>
          </w:p>
        </w:tc>
        <w:tc>
          <w:tcPr>
            <w:tcW w:w="2233" w:type="dxa"/>
            <w:tcBorders>
              <w:top w:val="nil"/>
              <w:left w:val="nil"/>
              <w:bottom w:val="nil"/>
              <w:right w:val="nil"/>
            </w:tcBorders>
            <w:vAlign w:val="bottom"/>
          </w:tcPr>
          <w:p w14:paraId="58DB9046" w14:textId="225059C0" w:rsidR="008B7A7D" w:rsidRPr="001C0C03" w:rsidRDefault="008B7A7D" w:rsidP="008B7A7D">
            <w:pPr>
              <w:rPr>
                <w:i/>
                <w:iCs/>
                <w:color w:val="000000"/>
                <w:sz w:val="20"/>
                <w:szCs w:val="20"/>
                <w:lang w:val="el-GR"/>
              </w:rPr>
            </w:pPr>
            <w:r>
              <w:rPr>
                <w:i/>
                <w:iCs/>
                <w:color w:val="000000"/>
                <w:sz w:val="20"/>
                <w:szCs w:val="20"/>
              </w:rPr>
              <w:t>N</w:t>
            </w:r>
            <w:r>
              <w:rPr>
                <w:color w:val="000000"/>
                <w:sz w:val="20"/>
                <w:szCs w:val="20"/>
                <w:vertAlign w:val="subscript"/>
              </w:rPr>
              <w:t>mass</w:t>
            </w:r>
            <w:r w:rsidRPr="008B7A7D">
              <w:rPr>
                <w:color w:val="000000"/>
                <w:sz w:val="20"/>
                <w:szCs w:val="20"/>
              </w:rPr>
              <w:t xml:space="preserve"> ~</w:t>
            </w:r>
            <w:r>
              <w:rPr>
                <w:color w:val="000000"/>
                <w:sz w:val="20"/>
                <w:szCs w:val="20"/>
              </w:rPr>
              <w:t xml:space="preserve"> </w:t>
            </w:r>
            <w:r>
              <w:rPr>
                <w:i/>
                <w:iCs/>
                <w:color w:val="000000"/>
                <w:sz w:val="20"/>
                <w:szCs w:val="20"/>
              </w:rPr>
              <w:t>SM</w:t>
            </w:r>
            <w:r>
              <w:rPr>
                <w:color w:val="000000"/>
                <w:sz w:val="20"/>
                <w:szCs w:val="20"/>
                <w:vertAlign w:val="subscript"/>
              </w:rPr>
              <w:t>90</w:t>
            </w:r>
          </w:p>
        </w:tc>
        <w:tc>
          <w:tcPr>
            <w:tcW w:w="1249" w:type="dxa"/>
            <w:tcBorders>
              <w:top w:val="nil"/>
              <w:left w:val="nil"/>
              <w:bottom w:val="nil"/>
              <w:right w:val="nil"/>
            </w:tcBorders>
            <w:vAlign w:val="bottom"/>
          </w:tcPr>
          <w:p w14:paraId="7A3AC516" w14:textId="5AFF57B9" w:rsidR="008B7A7D" w:rsidRDefault="008B7A7D" w:rsidP="008B7A7D">
            <w:pPr>
              <w:jc w:val="right"/>
              <w:rPr>
                <w:color w:val="000000"/>
                <w:sz w:val="20"/>
                <w:szCs w:val="20"/>
              </w:rPr>
            </w:pPr>
            <w:r>
              <w:rPr>
                <w:color w:val="000000"/>
                <w:sz w:val="20"/>
                <w:szCs w:val="20"/>
              </w:rPr>
              <w:t>-0.</w:t>
            </w:r>
            <w:r w:rsidR="004E5FB0">
              <w:rPr>
                <w:color w:val="000000"/>
                <w:sz w:val="20"/>
                <w:szCs w:val="20"/>
              </w:rPr>
              <w:t>151</w:t>
            </w:r>
          </w:p>
        </w:tc>
        <w:tc>
          <w:tcPr>
            <w:tcW w:w="880" w:type="dxa"/>
            <w:tcBorders>
              <w:top w:val="nil"/>
              <w:left w:val="nil"/>
              <w:bottom w:val="nil"/>
              <w:right w:val="nil"/>
            </w:tcBorders>
            <w:vAlign w:val="bottom"/>
          </w:tcPr>
          <w:p w14:paraId="3BA7E044" w14:textId="580F6111" w:rsidR="008B7A7D" w:rsidRDefault="004E5FB0" w:rsidP="008B7A7D">
            <w:pPr>
              <w:jc w:val="right"/>
              <w:rPr>
                <w:b/>
                <w:bCs/>
                <w:color w:val="000000"/>
                <w:sz w:val="20"/>
                <w:szCs w:val="20"/>
              </w:rPr>
            </w:pPr>
            <w:r>
              <w:rPr>
                <w:b/>
                <w:bCs/>
                <w:color w:val="000000"/>
                <w:sz w:val="20"/>
                <w:szCs w:val="20"/>
              </w:rPr>
              <w:t>&lt;0.001</w:t>
            </w:r>
          </w:p>
        </w:tc>
      </w:tr>
      <w:tr w:rsidR="00C3588E" w:rsidRPr="001C0C03" w14:paraId="718483D1" w14:textId="77777777" w:rsidTr="008B7A7D">
        <w:trPr>
          <w:jc w:val="center"/>
        </w:trPr>
        <w:tc>
          <w:tcPr>
            <w:tcW w:w="360" w:type="dxa"/>
            <w:tcBorders>
              <w:top w:val="nil"/>
              <w:left w:val="nil"/>
              <w:bottom w:val="single" w:sz="4" w:space="0" w:color="auto"/>
              <w:right w:val="nil"/>
            </w:tcBorders>
          </w:tcPr>
          <w:p w14:paraId="62E8A5D8" w14:textId="77777777" w:rsidR="00C3588E" w:rsidRPr="001C0C03" w:rsidRDefault="00C3588E" w:rsidP="00793DA4">
            <w:pPr>
              <w:rPr>
                <w:color w:val="000000"/>
                <w:sz w:val="20"/>
                <w:szCs w:val="20"/>
              </w:rPr>
            </w:pPr>
          </w:p>
        </w:tc>
        <w:tc>
          <w:tcPr>
            <w:tcW w:w="2233" w:type="dxa"/>
            <w:tcBorders>
              <w:top w:val="nil"/>
              <w:left w:val="nil"/>
              <w:bottom w:val="single" w:sz="4" w:space="0" w:color="auto"/>
              <w:right w:val="nil"/>
            </w:tcBorders>
            <w:vAlign w:val="bottom"/>
          </w:tcPr>
          <w:p w14:paraId="122F3BAB" w14:textId="7341820D" w:rsidR="00C3588E" w:rsidRPr="00C3588E" w:rsidRDefault="00AA796B" w:rsidP="00793DA4">
            <w:pPr>
              <w:rPr>
                <w:color w:val="000000"/>
                <w:sz w:val="20"/>
                <w:szCs w:val="20"/>
              </w:rPr>
            </w:pPr>
            <w:r>
              <w:rPr>
                <w:i/>
                <w:iCs/>
                <w:color w:val="000000"/>
                <w:sz w:val="20"/>
                <w:szCs w:val="20"/>
                <w:lang w:val="el-GR"/>
              </w:rPr>
              <w:t>β</w:t>
            </w:r>
            <w:r w:rsidR="00C3588E" w:rsidRPr="008B7A7D">
              <w:rPr>
                <w:color w:val="000000"/>
                <w:sz w:val="20"/>
                <w:szCs w:val="20"/>
              </w:rPr>
              <w:t xml:space="preserve"> ~</w:t>
            </w:r>
            <w:r w:rsidR="00C3588E">
              <w:rPr>
                <w:i/>
                <w:iCs/>
                <w:color w:val="000000"/>
                <w:sz w:val="20"/>
                <w:szCs w:val="20"/>
              </w:rPr>
              <w:t xml:space="preserve"> VPD</w:t>
            </w:r>
            <w:r w:rsidR="00C3588E">
              <w:rPr>
                <w:i/>
                <w:iCs/>
                <w:color w:val="000000"/>
                <w:sz w:val="20"/>
                <w:szCs w:val="20"/>
                <w:vertAlign w:val="subscript"/>
              </w:rPr>
              <w:t>90</w:t>
            </w:r>
          </w:p>
        </w:tc>
        <w:tc>
          <w:tcPr>
            <w:tcW w:w="1249" w:type="dxa"/>
            <w:tcBorders>
              <w:top w:val="nil"/>
              <w:left w:val="nil"/>
              <w:bottom w:val="single" w:sz="4" w:space="0" w:color="auto"/>
              <w:right w:val="nil"/>
            </w:tcBorders>
            <w:vAlign w:val="bottom"/>
          </w:tcPr>
          <w:p w14:paraId="3910CDB0" w14:textId="1C77AA97" w:rsidR="00C3588E" w:rsidRPr="00793DA4" w:rsidRDefault="00C3588E" w:rsidP="00793DA4">
            <w:pPr>
              <w:jc w:val="right"/>
              <w:rPr>
                <w:color w:val="000000"/>
                <w:sz w:val="20"/>
                <w:szCs w:val="20"/>
              </w:rPr>
            </w:pPr>
            <w:r>
              <w:rPr>
                <w:color w:val="000000"/>
                <w:sz w:val="20"/>
                <w:szCs w:val="20"/>
              </w:rPr>
              <w:t>-0.0</w:t>
            </w:r>
            <w:r w:rsidR="004E5FB0">
              <w:rPr>
                <w:color w:val="000000"/>
                <w:sz w:val="20"/>
                <w:szCs w:val="20"/>
              </w:rPr>
              <w:t>86</w:t>
            </w:r>
          </w:p>
        </w:tc>
        <w:tc>
          <w:tcPr>
            <w:tcW w:w="880" w:type="dxa"/>
            <w:tcBorders>
              <w:top w:val="nil"/>
              <w:left w:val="nil"/>
              <w:bottom w:val="single" w:sz="4" w:space="0" w:color="auto"/>
              <w:right w:val="nil"/>
            </w:tcBorders>
            <w:vAlign w:val="bottom"/>
          </w:tcPr>
          <w:p w14:paraId="54AFA61D" w14:textId="3D2A8F3E" w:rsidR="00C3588E" w:rsidRPr="00793DA4" w:rsidRDefault="00C3588E" w:rsidP="00793DA4">
            <w:pPr>
              <w:jc w:val="right"/>
              <w:rPr>
                <w:b/>
                <w:bCs/>
                <w:color w:val="000000"/>
                <w:sz w:val="20"/>
                <w:szCs w:val="20"/>
              </w:rPr>
            </w:pPr>
            <w:r>
              <w:rPr>
                <w:b/>
                <w:bCs/>
                <w:color w:val="000000"/>
                <w:sz w:val="20"/>
                <w:szCs w:val="20"/>
              </w:rPr>
              <w:t>0.0</w:t>
            </w:r>
            <w:r w:rsidR="004E5FB0">
              <w:rPr>
                <w:b/>
                <w:bCs/>
                <w:color w:val="000000"/>
                <w:sz w:val="20"/>
                <w:szCs w:val="20"/>
              </w:rPr>
              <w:t>2</w:t>
            </w:r>
            <w:r>
              <w:rPr>
                <w:b/>
                <w:bCs/>
                <w:color w:val="000000"/>
                <w:sz w:val="20"/>
                <w:szCs w:val="20"/>
              </w:rPr>
              <w:t>8</w:t>
            </w:r>
          </w:p>
        </w:tc>
      </w:tr>
    </w:tbl>
    <w:p w14:paraId="56EEF448" w14:textId="77777777" w:rsidR="008D5024" w:rsidRDefault="000C287B" w:rsidP="0066568C">
      <w:pPr>
        <w:spacing w:line="360" w:lineRule="auto"/>
        <w:rPr>
          <w:color w:val="000000"/>
        </w:rPr>
      </w:pPr>
      <w:r w:rsidRPr="00E94E5D">
        <w:rPr>
          <w:color w:val="000000" w:themeColor="text1"/>
          <w:vertAlign w:val="superscript"/>
        </w:rPr>
        <w:t>*</w:t>
      </w:r>
      <w:r w:rsidR="00025414">
        <w:rPr>
          <w:color w:val="000000" w:themeColor="text1"/>
        </w:rPr>
        <w:t>C</w:t>
      </w:r>
      <w:r w:rsidR="003109E7">
        <w:rPr>
          <w:color w:val="000000" w:themeColor="text1"/>
        </w:rPr>
        <w:t>oefficients</w:t>
      </w:r>
      <w:r w:rsidR="00F47887">
        <w:rPr>
          <w:color w:val="000000" w:themeColor="text1"/>
        </w:rPr>
        <w:t>, listed in order of magnitude</w:t>
      </w:r>
      <w:r w:rsidR="008D5024">
        <w:rPr>
          <w:color w:val="000000" w:themeColor="text1"/>
        </w:rPr>
        <w:t xml:space="preserve"> within each predictor</w:t>
      </w:r>
      <w:r w:rsidR="00F47887">
        <w:rPr>
          <w:color w:val="000000" w:themeColor="text1"/>
        </w:rPr>
        <w:t>,</w:t>
      </w:r>
      <w:r w:rsidR="003109E7">
        <w:rPr>
          <w:color w:val="000000" w:themeColor="text1"/>
        </w:rPr>
        <w:t xml:space="preserve"> are standardized across the structural equation model. </w:t>
      </w:r>
      <w:r w:rsidRPr="0047474B">
        <w:rPr>
          <w:i/>
          <w:iCs/>
          <w:color w:val="000000" w:themeColor="text1"/>
        </w:rPr>
        <w:t>P</w:t>
      </w:r>
      <w:r>
        <w:rPr>
          <w:color w:val="000000" w:themeColor="text1"/>
        </w:rPr>
        <w:t xml:space="preserve">-values </w:t>
      </w:r>
      <w:r w:rsidR="00C3588E">
        <w:rPr>
          <w:color w:val="000000" w:themeColor="text1"/>
        </w:rPr>
        <w:t>less than</w:t>
      </w:r>
      <w:r>
        <w:rPr>
          <w:color w:val="000000" w:themeColor="text1"/>
        </w:rPr>
        <w:t xml:space="preserve"> 0.05 </w:t>
      </w:r>
      <w:r w:rsidR="003109E7">
        <w:rPr>
          <w:color w:val="000000" w:themeColor="text1"/>
        </w:rPr>
        <w:t xml:space="preserve">are </w:t>
      </w:r>
      <w:r>
        <w:rPr>
          <w:color w:val="000000" w:themeColor="text1"/>
        </w:rPr>
        <w:t>in bold</w:t>
      </w:r>
      <w:r w:rsidR="0066568C">
        <w:rPr>
          <w:color w:val="000000" w:themeColor="text1"/>
        </w:rPr>
        <w:t xml:space="preserve"> and </w:t>
      </w:r>
      <w:r w:rsidR="0066568C">
        <w:rPr>
          <w:i/>
          <w:iCs/>
          <w:color w:val="000000" w:themeColor="text1"/>
        </w:rPr>
        <w:t>p</w:t>
      </w:r>
      <w:r w:rsidR="0066568C">
        <w:rPr>
          <w:color w:val="000000" w:themeColor="text1"/>
        </w:rPr>
        <w:t xml:space="preserve">-values </w:t>
      </w:r>
      <w:r w:rsidR="00C3588E">
        <w:rPr>
          <w:color w:val="000000" w:themeColor="text1"/>
        </w:rPr>
        <w:t>where 0.05&lt;</w:t>
      </w:r>
      <w:r w:rsidR="00C3588E">
        <w:rPr>
          <w:i/>
          <w:iCs/>
          <w:color w:val="000000" w:themeColor="text1"/>
        </w:rPr>
        <w:t>p</w:t>
      </w:r>
      <w:r w:rsidR="00C3588E">
        <w:rPr>
          <w:color w:val="000000" w:themeColor="text1"/>
        </w:rPr>
        <w:t>&lt;0.1 are italicized</w:t>
      </w:r>
      <w:r w:rsidR="00D71846">
        <w:rPr>
          <w:color w:val="000000" w:themeColor="text1"/>
        </w:rPr>
        <w:t>.</w:t>
      </w:r>
      <w:r w:rsidR="00E94E5D">
        <w:rPr>
          <w:color w:val="000000" w:themeColor="text1"/>
        </w:rPr>
        <w:t xml:space="preserve"> Positive coefficients for photosynthetic pathway indicate </w:t>
      </w:r>
      <w:r w:rsidR="00837B4A">
        <w:rPr>
          <w:color w:val="000000" w:themeColor="text1"/>
        </w:rPr>
        <w:t>greater</w:t>
      </w:r>
      <w:r w:rsidR="00E94E5D">
        <w:rPr>
          <w:color w:val="000000" w:themeColor="text1"/>
        </w:rPr>
        <w:t xml:space="preserve"> values in C</w:t>
      </w:r>
      <w:r w:rsidR="00E94E5D">
        <w:rPr>
          <w:color w:val="000000" w:themeColor="text1"/>
          <w:vertAlign w:val="subscript"/>
        </w:rPr>
        <w:t>3</w:t>
      </w:r>
      <w:r w:rsidR="00E94E5D">
        <w:rPr>
          <w:color w:val="000000" w:themeColor="text1"/>
        </w:rPr>
        <w:t xml:space="preserve"> species, while positive coefficients for N-fixing ability indicate </w:t>
      </w:r>
      <w:r w:rsidR="00837B4A">
        <w:rPr>
          <w:color w:val="000000" w:themeColor="text1"/>
        </w:rPr>
        <w:t>greater</w:t>
      </w:r>
      <w:r w:rsidR="00E94E5D">
        <w:rPr>
          <w:color w:val="000000" w:themeColor="text1"/>
        </w:rPr>
        <w:t xml:space="preserve"> values in </w:t>
      </w:r>
      <w:r w:rsidR="00EA541A">
        <w:t>N-fixing species</w:t>
      </w:r>
      <w:r w:rsidR="00E94E5D">
        <w:rPr>
          <w:color w:val="000000" w:themeColor="text1"/>
        </w:rPr>
        <w:t xml:space="preserve">. </w:t>
      </w:r>
      <w:r>
        <w:rPr>
          <w:color w:val="000000" w:themeColor="text1"/>
        </w:rPr>
        <w:t>Key:</w:t>
      </w:r>
      <w:r w:rsidR="00577655">
        <w:rPr>
          <w:color w:val="000000" w:themeColor="text1"/>
        </w:rPr>
        <w:t xml:space="preserve"> </w:t>
      </w:r>
      <w:r w:rsidR="000F3202">
        <w:rPr>
          <w:i/>
          <w:iCs/>
          <w:color w:val="000000"/>
        </w:rPr>
        <w:t>N</w:t>
      </w:r>
      <w:r w:rsidR="000F3202">
        <w:rPr>
          <w:color w:val="000000"/>
          <w:vertAlign w:val="subscript"/>
        </w:rPr>
        <w:t>mass</w:t>
      </w:r>
      <w:r w:rsidR="000F3202">
        <w:rPr>
          <w:color w:val="000000"/>
        </w:rPr>
        <w:t xml:space="preserve">=leaf </w:t>
      </w:r>
      <w:r w:rsidR="0054398F">
        <w:rPr>
          <w:color w:val="000000"/>
        </w:rPr>
        <w:t>N</w:t>
      </w:r>
      <w:r w:rsidR="000F3202">
        <w:rPr>
          <w:color w:val="000000"/>
        </w:rPr>
        <w:t xml:space="preserve"> content per unit leaf dry biomass (gN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 xml:space="preserve">cost of acquiring </w:t>
      </w:r>
      <w:r w:rsidR="00565BF9">
        <w:rPr>
          <w:color w:val="000000"/>
        </w:rPr>
        <w:t>N</w:t>
      </w:r>
      <w:r w:rsidR="00402C58">
        <w:rPr>
          <w:color w:val="000000"/>
        </w:rPr>
        <w:t xml:space="preserve"> relative to </w:t>
      </w:r>
      <w:r w:rsidR="00B60944">
        <w:t>water</w:t>
      </w:r>
      <w:r w:rsidR="00025414">
        <w:rPr>
          <w:color w:val="000000"/>
        </w:rPr>
        <w:t xml:space="preserve"> (unitless);</w:t>
      </w:r>
      <w:r>
        <w:rPr>
          <w:color w:val="000000"/>
        </w:rPr>
        <w:t xml:space="preserve"> </w:t>
      </w:r>
      <w:r w:rsidR="00402C58" w:rsidRPr="006F7E47">
        <w:rPr>
          <w:i/>
          <w:iCs/>
          <w:color w:val="000000"/>
        </w:rPr>
        <w:t>VPD</w:t>
      </w:r>
      <w:r w:rsidR="0066568C">
        <w:rPr>
          <w:color w:val="000000"/>
          <w:vertAlign w:val="subscript"/>
        </w:rPr>
        <w:t>90</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66568C">
        <w:rPr>
          <w:color w:val="000000"/>
        </w:rPr>
        <w:t>90</w:t>
      </w:r>
      <w:r w:rsidR="003109E7">
        <w:rPr>
          <w:color w:val="000000"/>
        </w:rPr>
        <w:t xml:space="preserve">-day mean </w:t>
      </w:r>
      <w:r w:rsidR="00E976AA">
        <w:rPr>
          <w:color w:val="000000"/>
        </w:rPr>
        <w:t>soil moisture</w:t>
      </w:r>
      <w:r w:rsidR="00025414">
        <w:rPr>
          <w:color w:val="000000"/>
        </w:rPr>
        <w:t xml:space="preserve"> </w:t>
      </w:r>
      <w:r w:rsidR="001C0C03">
        <w:rPr>
          <w:color w:val="000000"/>
        </w:rPr>
        <w:t xml:space="preserve">as a function of </w:t>
      </w:r>
      <w:r w:rsidR="005368D9">
        <w:t>water</w:t>
      </w:r>
      <w:r w:rsidR="001C0C03">
        <w:rPr>
          <w:color w:val="000000"/>
        </w:rPr>
        <w:t xml:space="preserve"> holding capacity</w:t>
      </w:r>
    </w:p>
    <w:p w14:paraId="1240EEC6" w14:textId="63553569" w:rsidR="003B2720" w:rsidRPr="003109E7" w:rsidRDefault="003B2720" w:rsidP="0066568C">
      <w:pPr>
        <w:spacing w:line="360" w:lineRule="auto"/>
        <w:rPr>
          <w:color w:val="000000" w:themeColor="text1"/>
        </w:rPr>
      </w:pPr>
      <w:r>
        <w:rPr>
          <w:color w:val="000000" w:themeColor="text1"/>
        </w:rPr>
        <w:br w:type="page"/>
      </w:r>
    </w:p>
    <w:p w14:paraId="71BD6F1E" w14:textId="4B9A8003" w:rsidR="001178A7" w:rsidRDefault="00B34A11" w:rsidP="0025039E">
      <w:pPr>
        <w:spacing w:line="360" w:lineRule="auto"/>
        <w:rPr>
          <w:b/>
          <w:bCs/>
          <w:color w:val="000000" w:themeColor="text1"/>
        </w:rPr>
      </w:pPr>
      <w:r>
        <w:rPr>
          <w:b/>
          <w:bCs/>
          <w:color w:val="000000" w:themeColor="text1"/>
        </w:rPr>
        <w:lastRenderedPageBreak/>
        <w:t>Figure</w:t>
      </w:r>
      <w:r w:rsidR="00FE3822">
        <w:rPr>
          <w:b/>
          <w:bCs/>
          <w:color w:val="000000" w:themeColor="text1"/>
        </w:rPr>
        <w:t xml:space="preserve"> </w:t>
      </w:r>
      <w:r w:rsidR="00865370">
        <w:rPr>
          <w:b/>
          <w:bCs/>
          <w:color w:val="000000" w:themeColor="text1"/>
        </w:rPr>
        <w:t>6</w:t>
      </w:r>
    </w:p>
    <w:p w14:paraId="188C5B01" w14:textId="70B7C13C" w:rsidR="002052B6" w:rsidRPr="000E5BEF" w:rsidRDefault="00A011DB" w:rsidP="0025039E">
      <w:pPr>
        <w:spacing w:line="360" w:lineRule="auto"/>
        <w:rPr>
          <w:b/>
          <w:bCs/>
          <w:color w:val="000000" w:themeColor="text1"/>
        </w:rPr>
      </w:pPr>
      <w:r>
        <w:rPr>
          <w:b/>
          <w:bCs/>
          <w:noProof/>
          <w:color w:val="000000" w:themeColor="text1"/>
        </w:rPr>
        <w:drawing>
          <wp:inline distT="0" distB="0" distL="0" distR="0" wp14:anchorId="547D129B" wp14:editId="6D4270A5">
            <wp:extent cx="5943600" cy="3512185"/>
            <wp:effectExtent l="0" t="0" r="0" b="5715"/>
            <wp:docPr id="234296982"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96982" name="Picture 2" descr="A diagram of a flowchart&#10;&#10;Description automatically generated"/>
                    <pic:cNvPicPr/>
                  </pic:nvPicPr>
                  <pic:blipFill>
                    <a:blip r:embed="rId20"/>
                    <a:stretch>
                      <a:fillRect/>
                    </a:stretch>
                  </pic:blipFill>
                  <pic:spPr>
                    <a:xfrm>
                      <a:off x="0" y="0"/>
                      <a:ext cx="5943600" cy="3512185"/>
                    </a:xfrm>
                    <a:prstGeom prst="rect">
                      <a:avLst/>
                    </a:prstGeom>
                  </pic:spPr>
                </pic:pic>
              </a:graphicData>
            </a:graphic>
          </wp:inline>
        </w:drawing>
      </w:r>
    </w:p>
    <w:p w14:paraId="0BA959B9" w14:textId="5E8090F8" w:rsidR="00FE3822" w:rsidRDefault="00FD5ABE" w:rsidP="0025039E">
      <w:pPr>
        <w:spacing w:line="360" w:lineRule="auto"/>
        <w:rPr>
          <w:color w:val="000000" w:themeColor="text1"/>
        </w:rPr>
      </w:pPr>
      <w:r>
        <w:rPr>
          <w:b/>
          <w:bCs/>
          <w:color w:val="000000" w:themeColor="text1"/>
        </w:rPr>
        <w:t xml:space="preserve">Figure </w:t>
      </w:r>
      <w:r w:rsidR="00865370">
        <w:rPr>
          <w:b/>
          <w:bCs/>
          <w:color w:val="000000" w:themeColor="text1"/>
        </w:rPr>
        <w:t>6</w:t>
      </w:r>
      <w:r>
        <w:rPr>
          <w:color w:val="000000" w:themeColor="text1"/>
        </w:rPr>
        <w:t xml:space="preserve"> Structural equation model results exploring direct and indirect drivers of</w:t>
      </w:r>
      <w:r w:rsidR="00B106C9">
        <w:rPr>
          <w:color w:val="000000" w:themeColor="text1"/>
        </w:rPr>
        <w:t xml:space="preserve"> </w:t>
      </w:r>
      <w:r w:rsidR="000B4C6C">
        <w:rPr>
          <w:i/>
          <w:iCs/>
          <w:color w:val="000000" w:themeColor="text1"/>
        </w:rPr>
        <w:t>N</w:t>
      </w:r>
      <w:r w:rsidR="000B4C6C">
        <w:rPr>
          <w:color w:val="000000" w:themeColor="text1"/>
          <w:vertAlign w:val="subscript"/>
        </w:rPr>
        <w:t>area</w:t>
      </w:r>
      <w:r w:rsidR="00992E7F">
        <w:rPr>
          <w:color w:val="000000" w:themeColor="text1"/>
        </w:rPr>
        <w:t xml:space="preserve"> </w:t>
      </w:r>
      <w:r w:rsidR="00B106C9">
        <w:rPr>
          <w:color w:val="000000" w:themeColor="text1"/>
        </w:rPr>
        <w:t xml:space="preserve">components </w:t>
      </w:r>
      <w:r w:rsidR="00992E7F">
        <w:rPr>
          <w:color w:val="000000" w:themeColor="text1"/>
        </w:rPr>
        <w:t xml:space="preserve">(Fisher’s </w:t>
      </w:r>
      <w:r w:rsidR="00992E7F">
        <w:rPr>
          <w:i/>
          <w:iCs/>
          <w:color w:val="000000" w:themeColor="text1"/>
        </w:rPr>
        <w:t>C</w:t>
      </w:r>
      <w:r w:rsidR="00992E7F">
        <w:rPr>
          <w:color w:val="000000" w:themeColor="text1"/>
        </w:rPr>
        <w:t>=</w:t>
      </w:r>
      <w:r w:rsidR="005368D9">
        <w:rPr>
          <w:color w:val="000000" w:themeColor="text1"/>
        </w:rPr>
        <w:t>28.137</w:t>
      </w:r>
      <w:r w:rsidR="00992E7F">
        <w:rPr>
          <w:color w:val="000000" w:themeColor="text1"/>
        </w:rPr>
        <w:t xml:space="preserve">, </w:t>
      </w:r>
      <w:r w:rsidR="00992E7F">
        <w:rPr>
          <w:i/>
          <w:iCs/>
          <w:color w:val="000000" w:themeColor="text1"/>
        </w:rPr>
        <w:t>p</w:t>
      </w:r>
      <w:r w:rsidR="00992E7F">
        <w:rPr>
          <w:color w:val="000000" w:themeColor="text1"/>
        </w:rPr>
        <w:t>=0.9</w:t>
      </w:r>
      <w:r w:rsidR="005368D9">
        <w:rPr>
          <w:color w:val="000000" w:themeColor="text1"/>
        </w:rPr>
        <w:t>50</w:t>
      </w:r>
      <w:r w:rsidR="00992E7F">
        <w:rPr>
          <w:color w:val="000000" w:themeColor="text1"/>
        </w:rPr>
        <w:t>, AIC=</w:t>
      </w:r>
      <w:r w:rsidR="005368D9">
        <w:rPr>
          <w:color w:val="000000" w:themeColor="text1"/>
        </w:rPr>
        <w:t>120.137</w:t>
      </w:r>
      <w:r w:rsidR="00992E7F">
        <w:rPr>
          <w:color w:val="000000" w:themeColor="text1"/>
        </w:rPr>
        <w:t>, BIC=</w:t>
      </w:r>
      <w:r w:rsidR="005368D9">
        <w:rPr>
          <w:color w:val="000000" w:themeColor="text1"/>
        </w:rPr>
        <w:t>306.425</w:t>
      </w:r>
      <w:r w:rsidR="00992E7F">
        <w:rPr>
          <w:color w:val="000000" w:themeColor="text1"/>
        </w:rPr>
        <w:t>, df=42)</w:t>
      </w:r>
      <w:r>
        <w:rPr>
          <w:color w:val="000000" w:themeColor="text1"/>
        </w:rPr>
        <w:t xml:space="preserve">. </w:t>
      </w:r>
      <w:r w:rsidR="002F39A9">
        <w:rPr>
          <w:color w:val="000000" w:themeColor="text1"/>
        </w:rPr>
        <w:t xml:space="preserve">Boxes indicate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B106C9">
        <w:rPr>
          <w:color w:val="000000" w:themeColor="text1"/>
        </w:rPr>
        <w:t>Solid arrows indicate significant bivariate relationships (</w:t>
      </w:r>
      <w:r w:rsidR="00B106C9">
        <w:rPr>
          <w:i/>
          <w:iCs/>
          <w:color w:val="000000" w:themeColor="text1"/>
        </w:rPr>
        <w:t>p</w:t>
      </w:r>
      <w:r w:rsidR="00B106C9">
        <w:rPr>
          <w:color w:val="000000" w:themeColor="text1"/>
        </w:rPr>
        <w:t>&lt;0.05) while dashed gray arrows indicate non-significant relationships (</w:t>
      </w:r>
      <w:r w:rsidR="00B106C9">
        <w:rPr>
          <w:i/>
          <w:iCs/>
          <w:color w:val="000000" w:themeColor="text1"/>
        </w:rPr>
        <w:t>p</w:t>
      </w:r>
      <w:r w:rsidR="00B106C9">
        <w:rPr>
          <w:color w:val="000000" w:themeColor="text1"/>
        </w:rPr>
        <w:t xml:space="preserve">&gt;0.05). </w:t>
      </w:r>
      <w:r w:rsidR="00F17B73">
        <w:rPr>
          <w:color w:val="000000" w:themeColor="text1"/>
        </w:rPr>
        <w:t>P</w:t>
      </w:r>
      <w:r w:rsidR="00E04726">
        <w:rPr>
          <w:color w:val="000000" w:themeColor="text1"/>
        </w:rPr>
        <w:t>ositive model coefficients</w:t>
      </w:r>
      <w:r w:rsidR="00FE3822">
        <w:rPr>
          <w:color w:val="000000" w:themeColor="text1"/>
        </w:rPr>
        <w:t xml:space="preserve"> </w:t>
      </w:r>
      <w:r w:rsidR="00E04726">
        <w:rPr>
          <w:color w:val="000000" w:themeColor="text1"/>
        </w:rPr>
        <w:t>are indicated through blue arrows</w:t>
      </w:r>
      <w:r w:rsidR="00F17B73">
        <w:rPr>
          <w:color w:val="000000" w:themeColor="text1"/>
        </w:rPr>
        <w:t xml:space="preserve"> and</w:t>
      </w:r>
      <w:r w:rsidR="00E04726">
        <w:rPr>
          <w:color w:val="000000" w:themeColor="text1"/>
        </w:rPr>
        <w:t xml:space="preserve"> negative </w:t>
      </w:r>
      <w:ins w:id="77" w:author="Scott, Helen" w:date="2023-10-10T10:56:00Z">
        <w:r w:rsidR="00657B9E">
          <w:rPr>
            <w:color w:val="000000" w:themeColor="text1"/>
          </w:rPr>
          <w:t>ones</w:t>
        </w:r>
      </w:ins>
      <w:del w:id="78" w:author="Scott, Helen" w:date="2023-10-10T10:56:00Z">
        <w:r w:rsidR="00E04726" w:rsidDel="00657B9E">
          <w:rPr>
            <w:color w:val="000000" w:themeColor="text1"/>
          </w:rPr>
          <w:delText>model coefficients</w:delText>
        </w:r>
      </w:del>
      <w:r w:rsidR="00F17B73">
        <w:rPr>
          <w:color w:val="000000" w:themeColor="text1"/>
        </w:rPr>
        <w:t xml:space="preserve"> </w:t>
      </w:r>
      <w:r w:rsidR="00E04726">
        <w:rPr>
          <w:color w:val="000000" w:themeColor="text1"/>
        </w:rPr>
        <w:t>are indicated through red arrows</w:t>
      </w:r>
      <w:r w:rsidR="00F17B73">
        <w:rPr>
          <w:color w:val="000000" w:themeColor="text1"/>
        </w:rPr>
        <w:t>.</w:t>
      </w:r>
      <w:r w:rsidR="00446E0D">
        <w:rPr>
          <w:color w:val="000000" w:themeColor="text1"/>
        </w:rPr>
        <w:t xml:space="preserve"> </w:t>
      </w:r>
      <w:r w:rsidR="00E04726">
        <w:rPr>
          <w:color w:val="000000" w:themeColor="text1"/>
        </w:rPr>
        <w:t xml:space="preserve">Arrow thickness scales with the standardized model coefficient of each relationship. </w:t>
      </w:r>
      <w:r w:rsidR="00954255">
        <w:rPr>
          <w:color w:val="000000" w:themeColor="text1"/>
        </w:rPr>
        <w:t xml:space="preserve">Transparent arrows indicate additional hypothesized relationships not necessarily predicted by photosynthetic least-cost theory, while non-transparent arrows indicate pathways predicted through patterns expected from the theory (Fig. 1).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w:t>
      </w:r>
      <w:r w:rsidR="00F17B73">
        <w:rPr>
          <w:color w:val="000000" w:themeColor="text1"/>
          <w:vertAlign w:val="subscript"/>
        </w:rPr>
        <w:t>ation</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p>
    <w:p w14:paraId="5E99CA48" w14:textId="08719FFF"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3F611F08" w14:textId="3C82F160" w:rsidR="00954255" w:rsidRDefault="00A378D3" w:rsidP="00592533">
      <w:pPr>
        <w:autoSpaceDE w:val="0"/>
        <w:autoSpaceDN w:val="0"/>
        <w:adjustRightInd w:val="0"/>
        <w:spacing w:line="360" w:lineRule="auto"/>
      </w:pPr>
      <w:r>
        <w:t>D</w:t>
      </w:r>
      <w:r w:rsidR="001145EF">
        <w:t xml:space="preserve">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Pr>
          <w:color w:val="000000" w:themeColor="text1"/>
        </w:rPr>
        <w:t>499</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del w:id="79" w:author="Nick Smith" w:date="2023-09-28T10:35:00Z">
        <w:r w:rsidR="00FB2C87" w:rsidDel="00A55E74">
          <w:rPr>
            <w:color w:val="000000" w:themeColor="text1"/>
          </w:rPr>
          <w:delText>C</w:delText>
        </w:r>
        <w:r w:rsidR="00FB2C87" w:rsidDel="00A55E74">
          <w:delText>onsistent p</w:delText>
        </w:r>
      </w:del>
      <w:ins w:id="80" w:author="Nick Smith" w:date="2023-09-28T10:35:00Z">
        <w:r w:rsidR="00A55E74">
          <w:t>P</w:t>
        </w:r>
      </w:ins>
      <w:r w:rsidR="00FB2C87">
        <w:t>atterns</w:t>
      </w:r>
      <w:ins w:id="81" w:author="Nick Smith" w:date="2023-09-28T10:35:00Z">
        <w:r w:rsidR="00A55E74">
          <w:t xml:space="preserve"> supporting photosynthetic least-cost theory</w:t>
        </w:r>
      </w:ins>
      <w:r w:rsidR="00FB2C87">
        <w:t xml:space="preserve"> emerged</w:t>
      </w:r>
      <w:del w:id="82" w:author="Nick Smith" w:date="2023-09-28T10:35:00Z">
        <w:r w:rsidR="00FB2C87" w:rsidDel="00A55E74">
          <w:delText xml:space="preserve"> in support of those expected from photosynthetic least-cost theory</w:delText>
        </w:r>
      </w:del>
      <w:r>
        <w:t xml:space="preserve">, </w:t>
      </w:r>
      <w:r w:rsidR="00FB2C87">
        <w:t>a result driven by a negative relationship between</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 xml:space="preserve"> </w:t>
      </w:r>
      <w:r w:rsidR="00FB2C87">
        <w:rPr>
          <w:color w:val="000000" w:themeColor="text1"/>
        </w:rPr>
        <w:t xml:space="preserve">and </w:t>
      </w:r>
      <w:r w:rsidR="00FB2C87">
        <w:rPr>
          <w:i/>
          <w:iCs/>
          <w:color w:val="000000" w:themeColor="text1"/>
        </w:rPr>
        <w:t>N</w:t>
      </w:r>
      <w:r w:rsidR="00FB2C87">
        <w:rPr>
          <w:color w:val="000000" w:themeColor="text1"/>
          <w:vertAlign w:val="subscript"/>
        </w:rPr>
        <w:t>area</w:t>
      </w:r>
      <w:r w:rsidR="00FB2C87">
        <w:rPr>
          <w:color w:val="000000" w:themeColor="text1"/>
        </w:rPr>
        <w:t xml:space="preserve"> mediated through </w:t>
      </w:r>
      <w:r w:rsidR="002A4462">
        <w:rPr>
          <w:color w:val="000000" w:themeColor="text1"/>
        </w:rPr>
        <w:t xml:space="preserve">a direct negative effect of increasing leaf </w:t>
      </w:r>
      <w:r w:rsidR="002A4462" w:rsidRPr="001B5901">
        <w:rPr>
          <w:i/>
          <w:iCs/>
          <w:color w:val="000000" w:themeColor="text1"/>
        </w:rPr>
        <w:t>C</w:t>
      </w:r>
      <w:r w:rsidR="002A4462" w:rsidRPr="009C1249">
        <w:rPr>
          <w:color w:val="000000" w:themeColor="text1"/>
          <w:vertAlign w:val="subscript"/>
        </w:rPr>
        <w:t>i</w:t>
      </w:r>
      <w:r w:rsidR="002A4462">
        <w:rPr>
          <w:color w:val="000000" w:themeColor="text1"/>
        </w:rPr>
        <w:t>:</w:t>
      </w:r>
      <w:r w:rsidR="002A4462" w:rsidRPr="001B5901">
        <w:rPr>
          <w:i/>
          <w:iCs/>
          <w:color w:val="000000" w:themeColor="text1"/>
        </w:rPr>
        <w:t>C</w:t>
      </w:r>
      <w:r w:rsidR="002A4462" w:rsidRPr="009C1249">
        <w:rPr>
          <w:color w:val="000000" w:themeColor="text1"/>
          <w:vertAlign w:val="subscript"/>
        </w:rPr>
        <w:t>a</w:t>
      </w:r>
      <w:r w:rsidR="002A4462">
        <w:rPr>
          <w:color w:val="000000" w:themeColor="text1"/>
        </w:rPr>
        <w:t xml:space="preserve"> 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700359">
        <w:rPr>
          <w:color w:val="000000" w:themeColor="text1"/>
        </w:rPr>
        <w:t>.</w:t>
      </w:r>
      <w:r w:rsidR="00FB2C87" w:rsidRPr="00F30C7D">
        <w:rPr>
          <w:color w:val="000000" w:themeColor="text1"/>
        </w:rPr>
        <w:t xml:space="preserve"> </w:t>
      </w:r>
      <w:r w:rsidR="00FB2C87">
        <w:rPr>
          <w:color w:val="000000" w:themeColor="text1"/>
        </w:rPr>
        <w:t xml:space="preserve">In further support of the theory, increasing </w:t>
      </w:r>
      <w:r w:rsidR="00B60944">
        <w:rPr>
          <w:color w:val="000000" w:themeColor="text1"/>
        </w:rPr>
        <w:t>nitrogen</w:t>
      </w:r>
      <w:r w:rsidR="00FB2C87">
        <w:rPr>
          <w:color w:val="000000" w:themeColor="text1"/>
        </w:rPr>
        <w:t xml:space="preserve"> availability </w:t>
      </w:r>
      <w:r w:rsidR="00700359">
        <w:rPr>
          <w:color w:val="000000" w:themeColor="text1"/>
        </w:rPr>
        <w:t>was negatively associated with</w:t>
      </w:r>
      <w:r w:rsidR="00FB2C87">
        <w:rPr>
          <w:color w:val="000000" w:themeColor="text1"/>
        </w:rPr>
        <w:t xml:space="preserve"> </w:t>
      </w:r>
      <w:r w:rsidR="00FB2C87">
        <w:rPr>
          <w:i/>
          <w:iCs/>
          <w:color w:val="000000" w:themeColor="text1"/>
          <w:lang w:val="el-GR"/>
        </w:rPr>
        <w:t>β</w:t>
      </w:r>
      <w:r w:rsidR="00FB2C87">
        <w:rPr>
          <w:color w:val="000000" w:themeColor="text1"/>
        </w:rPr>
        <w:t>, resulting in t</w:t>
      </w:r>
      <w:r w:rsidR="00A11C6C">
        <w:rPr>
          <w:color w:val="000000" w:themeColor="text1"/>
        </w:rPr>
        <w:t>wo</w:t>
      </w:r>
      <w:r w:rsidR="00FB2C87">
        <w:rPr>
          <w:color w:val="000000" w:themeColor="text1"/>
        </w:rPr>
        <w:t xml:space="preserve"> pathways that contributed to </w:t>
      </w:r>
      <w:r>
        <w:rPr>
          <w:color w:val="000000" w:themeColor="text1"/>
        </w:rPr>
        <w:t xml:space="preserve">an indirect positive effect of increasing </w:t>
      </w:r>
      <w:r w:rsidR="00B60944">
        <w:rPr>
          <w:color w:val="000000" w:themeColor="text1"/>
        </w:rPr>
        <w:t>nitrogen</w:t>
      </w:r>
      <w:r>
        <w:rPr>
          <w:color w:val="000000" w:themeColor="text1"/>
        </w:rPr>
        <w:t xml:space="preserve"> availability on </w:t>
      </w:r>
      <w:r>
        <w:rPr>
          <w:i/>
          <w:iCs/>
          <w:color w:val="000000" w:themeColor="text1"/>
        </w:rPr>
        <w:t>N</w:t>
      </w:r>
      <w:r>
        <w:rPr>
          <w:color w:val="000000" w:themeColor="text1"/>
          <w:vertAlign w:val="subscript"/>
        </w:rPr>
        <w:t>area</w:t>
      </w:r>
      <w:r w:rsidR="00FB2C87">
        <w:rPr>
          <w:color w:val="000000" w:themeColor="text1"/>
        </w:rPr>
        <w:t xml:space="preserve">: (1) </w:t>
      </w:r>
      <w:r>
        <w:rPr>
          <w:color w:val="000000" w:themeColor="text1"/>
        </w:rPr>
        <w:t xml:space="preserve">when </w:t>
      </w:r>
      <w:r w:rsidR="00FB2C87">
        <w:rPr>
          <w:color w:val="000000" w:themeColor="text1"/>
        </w:rPr>
        <w:t xml:space="preserve">mediated through a </w:t>
      </w:r>
      <w:r>
        <w:rPr>
          <w:color w:val="000000" w:themeColor="text1"/>
        </w:rPr>
        <w:t xml:space="preserve">negative effect of increasing </w:t>
      </w:r>
      <w:r w:rsidR="00B60944">
        <w:rPr>
          <w:color w:val="000000" w:themeColor="text1"/>
        </w:rPr>
        <w:t>nitrogen</w:t>
      </w:r>
      <w:r>
        <w:rPr>
          <w:color w:val="000000" w:themeColor="text1"/>
        </w:rPr>
        <w:t xml:space="preserve"> availability on </w:t>
      </w:r>
      <w:r>
        <w:rPr>
          <w:i/>
          <w:iCs/>
          <w:color w:val="000000" w:themeColor="text1"/>
          <w:lang w:val="el-GR"/>
        </w:rPr>
        <w:t>β</w:t>
      </w:r>
      <w:r>
        <w:rPr>
          <w:color w:val="000000" w:themeColor="text1"/>
        </w:rPr>
        <w:t xml:space="preserve">, a </w:t>
      </w:r>
      <w:r w:rsidR="00FB2C87">
        <w:rPr>
          <w:color w:val="000000" w:themeColor="text1"/>
        </w:rPr>
        <w:t xml:space="preserve">positive relationship between </w:t>
      </w:r>
      <w:r w:rsidR="00FB2C87">
        <w:rPr>
          <w:i/>
          <w:iCs/>
          <w:color w:val="000000" w:themeColor="text1"/>
          <w:lang w:val="el-GR"/>
        </w:rPr>
        <w:t>β</w:t>
      </w:r>
      <w:r w:rsidR="00FB2C87">
        <w:rPr>
          <w:color w:val="000000" w:themeColor="text1"/>
        </w:rPr>
        <w:t xml:space="preserve"> and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Pr>
          <w:color w:val="000000" w:themeColor="text1"/>
        </w:rPr>
        <w:t>, and negative effect of increasing</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rPr>
          <w:color w:val="000000" w:themeColor="text1"/>
        </w:rPr>
        <w:t xml:space="preserve"> </w:t>
      </w:r>
      <w:r>
        <w:rPr>
          <w:color w:val="000000" w:themeColor="text1"/>
        </w:rPr>
        <w:t>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8B7A7D">
        <w:rPr>
          <w:color w:val="000000" w:themeColor="text1"/>
        </w:rPr>
        <w:t>,</w:t>
      </w:r>
      <w:r w:rsidR="00A11C6C">
        <w:rPr>
          <w:color w:val="000000" w:themeColor="text1"/>
        </w:rPr>
        <w:t xml:space="preserve"> and</w:t>
      </w:r>
      <w:r w:rsidR="00FB2C87">
        <w:rPr>
          <w:color w:val="000000" w:themeColor="text1"/>
        </w:rPr>
        <w:t xml:space="preserve"> (2) </w:t>
      </w:r>
      <w:r>
        <w:rPr>
          <w:color w:val="000000" w:themeColor="text1"/>
        </w:rPr>
        <w:t xml:space="preserve">when mediated through a negative effect of increasing </w:t>
      </w:r>
      <w:r w:rsidR="00B60944">
        <w:rPr>
          <w:color w:val="000000" w:themeColor="text1"/>
        </w:rPr>
        <w:t>nitrogen</w:t>
      </w:r>
      <w:r>
        <w:rPr>
          <w:color w:val="000000" w:themeColor="text1"/>
        </w:rPr>
        <w:t xml:space="preserve"> availability on </w:t>
      </w:r>
      <w:r>
        <w:rPr>
          <w:i/>
          <w:iCs/>
          <w:color w:val="000000" w:themeColor="text1"/>
          <w:lang w:val="el-GR"/>
        </w:rPr>
        <w:t>β</w:t>
      </w:r>
      <w:r>
        <w:rPr>
          <w:color w:val="000000" w:themeColor="text1"/>
        </w:rPr>
        <w:t xml:space="preserve"> and negative effect of increasing </w:t>
      </w:r>
      <w:r w:rsidR="00FB2C87">
        <w:rPr>
          <w:i/>
          <w:iCs/>
          <w:color w:val="000000" w:themeColor="text1"/>
          <w:lang w:val="el-GR"/>
        </w:rPr>
        <w:t>β</w:t>
      </w:r>
      <w:r w:rsidR="00FB2C87">
        <w:rPr>
          <w:color w:val="000000" w:themeColor="text1"/>
        </w:rPr>
        <w:t xml:space="preserve"> on </w:t>
      </w:r>
      <w:r w:rsidR="00FB2C87">
        <w:rPr>
          <w:i/>
          <w:iCs/>
          <w:color w:val="000000" w:themeColor="text1"/>
        </w:rPr>
        <w:t>N</w:t>
      </w:r>
      <w:r w:rsidR="00FB2C87">
        <w:rPr>
          <w:color w:val="000000" w:themeColor="text1"/>
          <w:vertAlign w:val="subscript"/>
        </w:rPr>
        <w:t>mass</w:t>
      </w:r>
      <w:r w:rsidR="00A11C6C">
        <w:rPr>
          <w:color w:val="000000" w:themeColor="text1"/>
        </w:rPr>
        <w:t xml:space="preserve">. Results indicated a third pathway where increasing </w:t>
      </w:r>
      <w:r w:rsidR="00B60944">
        <w:rPr>
          <w:color w:val="000000" w:themeColor="text1"/>
        </w:rPr>
        <w:t>nitrogen</w:t>
      </w:r>
      <w:r w:rsidR="00A11C6C">
        <w:rPr>
          <w:color w:val="000000" w:themeColor="text1"/>
        </w:rPr>
        <w:t xml:space="preserve"> availability increased </w:t>
      </w:r>
      <w:r w:rsidR="00A11C6C">
        <w:rPr>
          <w:i/>
          <w:iCs/>
          <w:color w:val="000000" w:themeColor="text1"/>
        </w:rPr>
        <w:t>N</w:t>
      </w:r>
      <w:r w:rsidR="00A11C6C">
        <w:rPr>
          <w:color w:val="000000" w:themeColor="text1"/>
          <w:vertAlign w:val="subscript"/>
        </w:rPr>
        <w:t>area</w:t>
      </w:r>
      <w:r w:rsidR="00A11C6C">
        <w:rPr>
          <w:color w:val="000000" w:themeColor="text1"/>
        </w:rPr>
        <w:t xml:space="preserve"> directly through a larger increase in </w:t>
      </w:r>
      <w:r w:rsidR="00A11C6C">
        <w:rPr>
          <w:i/>
          <w:iCs/>
          <w:color w:val="000000" w:themeColor="text1"/>
        </w:rPr>
        <w:t>N</w:t>
      </w:r>
      <w:r w:rsidR="00A11C6C">
        <w:rPr>
          <w:color w:val="000000" w:themeColor="text1"/>
          <w:vertAlign w:val="subscript"/>
        </w:rPr>
        <w:t>mass</w:t>
      </w:r>
      <w:r w:rsidR="00A11C6C">
        <w:rPr>
          <w:color w:val="000000" w:themeColor="text1"/>
        </w:rPr>
        <w:t xml:space="preserve"> than decrease in </w:t>
      </w:r>
      <w:r w:rsidR="00A11C6C">
        <w:rPr>
          <w:i/>
          <w:iCs/>
          <w:color w:val="000000" w:themeColor="text1"/>
        </w:rPr>
        <w:t>M</w:t>
      </w:r>
      <w:r w:rsidR="00A11C6C">
        <w:rPr>
          <w:color w:val="000000" w:themeColor="text1"/>
          <w:vertAlign w:val="subscript"/>
        </w:rPr>
        <w:t>area</w:t>
      </w:r>
      <w:r w:rsidR="00A166DE">
        <w:rPr>
          <w:color w:val="000000" w:themeColor="text1"/>
        </w:rPr>
        <w:t xml:space="preserve"> </w:t>
      </w:r>
      <w:r>
        <w:rPr>
          <w:color w:val="000000" w:themeColor="text1"/>
        </w:rPr>
        <w:t>independent of</w:t>
      </w:r>
      <w:r w:rsidR="00A166DE">
        <w:rPr>
          <w:color w:val="000000" w:themeColor="text1"/>
        </w:rPr>
        <w:t xml:space="preserve"> changes in</w:t>
      </w:r>
      <w:r>
        <w:rPr>
          <w:color w:val="000000" w:themeColor="text1"/>
        </w:rPr>
        <w:t xml:space="preserve"> </w:t>
      </w:r>
      <w:r w:rsidR="00A11C6C">
        <w:rPr>
          <w:i/>
          <w:iCs/>
          <w:color w:val="000000" w:themeColor="text1"/>
          <w:lang w:val="el-GR"/>
        </w:rPr>
        <w:t>β</w:t>
      </w:r>
      <w:r w:rsidR="00A11C6C">
        <w:rPr>
          <w:i/>
          <w:iCs/>
          <w:color w:val="000000" w:themeColor="text1"/>
        </w:rPr>
        <w:t xml:space="preserve"> </w:t>
      </w:r>
      <w:r w:rsidR="00A11C6C">
        <w:rPr>
          <w:color w:val="000000" w:themeColor="text1"/>
        </w:rPr>
        <w:t xml:space="preserve">or leaf </w:t>
      </w:r>
      <w:r w:rsidR="00A11C6C" w:rsidRPr="001B5901">
        <w:rPr>
          <w:i/>
          <w:iCs/>
          <w:color w:val="000000" w:themeColor="text1"/>
        </w:rPr>
        <w:t>C</w:t>
      </w:r>
      <w:r w:rsidR="00A11C6C" w:rsidRPr="009C1249">
        <w:rPr>
          <w:color w:val="000000" w:themeColor="text1"/>
          <w:vertAlign w:val="subscript"/>
        </w:rPr>
        <w:t>i</w:t>
      </w:r>
      <w:r w:rsidR="00A11C6C">
        <w:rPr>
          <w:color w:val="000000" w:themeColor="text1"/>
        </w:rPr>
        <w:t>:</w:t>
      </w:r>
      <w:r w:rsidR="00A11C6C" w:rsidRPr="001B5901">
        <w:rPr>
          <w:i/>
          <w:iCs/>
          <w:color w:val="000000" w:themeColor="text1"/>
        </w:rPr>
        <w:t>C</w:t>
      </w:r>
      <w:r w:rsidR="00A11C6C" w:rsidRPr="009C1249">
        <w:rPr>
          <w:color w:val="000000" w:themeColor="text1"/>
          <w:vertAlign w:val="subscript"/>
        </w:rPr>
        <w:t>a</w:t>
      </w:r>
      <w:r w:rsidR="00FB2C87">
        <w:rPr>
          <w:color w:val="000000" w:themeColor="text1"/>
        </w:rPr>
        <w:t xml:space="preserve">. </w:t>
      </w:r>
      <w:r w:rsidR="00954255">
        <w:rPr>
          <w:color w:val="000000" w:themeColor="text1"/>
        </w:rPr>
        <w:t xml:space="preserve">Increasing soil moisture decreased </w:t>
      </w:r>
      <w:r w:rsidR="00954255">
        <w:rPr>
          <w:i/>
          <w:iCs/>
          <w:color w:val="000000" w:themeColor="text1"/>
        </w:rPr>
        <w:t>N</w:t>
      </w:r>
      <w:r w:rsidR="00954255">
        <w:rPr>
          <w:color w:val="000000" w:themeColor="text1"/>
          <w:vertAlign w:val="subscript"/>
        </w:rPr>
        <w:t>area</w:t>
      </w:r>
      <w:r w:rsidR="00954255">
        <w:rPr>
          <w:color w:val="000000" w:themeColor="text1"/>
        </w:rPr>
        <w:t xml:space="preserve"> through positive relationships between soil moisture and </w:t>
      </w:r>
      <w:r w:rsidR="00954255">
        <w:rPr>
          <w:i/>
          <w:iCs/>
          <w:color w:val="000000" w:themeColor="text1"/>
          <w:lang w:val="el-GR"/>
        </w:rPr>
        <w:t>β</w:t>
      </w:r>
      <w:r w:rsidR="00185C90">
        <w:rPr>
          <w:color w:val="000000" w:themeColor="text1"/>
        </w:rPr>
        <w:t xml:space="preserve"> coupled with strong negative covariance between soil moisture and nitrogen availability</w:t>
      </w:r>
      <w:r w:rsidR="00954255">
        <w:rPr>
          <w:color w:val="000000" w:themeColor="text1"/>
        </w:rPr>
        <w:t xml:space="preserve">, while increasing </w:t>
      </w:r>
      <w:r w:rsidR="00954255">
        <w:rPr>
          <w:i/>
          <w:iCs/>
          <w:color w:val="000000" w:themeColor="text1"/>
        </w:rPr>
        <w:t>VPD</w:t>
      </w:r>
      <w:r w:rsidR="00954255">
        <w:rPr>
          <w:color w:val="000000" w:themeColor="text1"/>
          <w:vertAlign w:val="subscript"/>
        </w:rPr>
        <w:t>90</w:t>
      </w:r>
      <w:r w:rsidR="00954255">
        <w:rPr>
          <w:color w:val="000000" w:themeColor="text1"/>
        </w:rPr>
        <w:t xml:space="preserve"> increased </w:t>
      </w:r>
      <w:r w:rsidR="00FB2C87">
        <w:rPr>
          <w:i/>
          <w:iCs/>
          <w:color w:val="000000" w:themeColor="text1"/>
        </w:rPr>
        <w:t>N</w:t>
      </w:r>
      <w:r w:rsidR="00FB2C87">
        <w:rPr>
          <w:color w:val="000000" w:themeColor="text1"/>
          <w:vertAlign w:val="subscript"/>
        </w:rPr>
        <w:t>area</w:t>
      </w:r>
      <w:r w:rsidR="00FB2C87">
        <w:rPr>
          <w:color w:val="000000" w:themeColor="text1"/>
        </w:rPr>
        <w:t xml:space="preserve"> through negative effect</w:t>
      </w:r>
      <w:r w:rsidR="00464F6B">
        <w:rPr>
          <w:color w:val="000000" w:themeColor="text1"/>
        </w:rPr>
        <w:t>s</w:t>
      </w:r>
      <w:r w:rsidR="00FB2C87">
        <w:rPr>
          <w:color w:val="000000" w:themeColor="text1"/>
        </w:rPr>
        <w:t xml:space="preserve"> of increasing </w:t>
      </w:r>
      <w:r w:rsidR="00FB63DD" w:rsidRPr="00954255">
        <w:rPr>
          <w:i/>
          <w:iCs/>
          <w:color w:val="000000" w:themeColor="text1"/>
        </w:rPr>
        <w:t>VPD</w:t>
      </w:r>
      <w:r w:rsidR="00954255">
        <w:rPr>
          <w:color w:val="000000" w:themeColor="text1"/>
          <w:vertAlign w:val="subscript"/>
        </w:rPr>
        <w:t>90</w:t>
      </w:r>
      <w:r w:rsidR="00FB63DD">
        <w:rPr>
          <w:color w:val="000000" w:themeColor="text1"/>
        </w:rPr>
        <w:t xml:space="preserve"> </w:t>
      </w:r>
      <w:r w:rsidR="00FB2C87">
        <w:rPr>
          <w:color w:val="000000" w:themeColor="text1"/>
        </w:rPr>
        <w:t xml:space="preserve">on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w:t>
      </w:r>
    </w:p>
    <w:p w14:paraId="2A8B82CC" w14:textId="149D4669" w:rsidR="00954255" w:rsidRPr="00954255" w:rsidRDefault="00625383" w:rsidP="00B106C9">
      <w:pPr>
        <w:autoSpaceDE w:val="0"/>
        <w:autoSpaceDN w:val="0"/>
        <w:adjustRightInd w:val="0"/>
        <w:spacing w:line="360" w:lineRule="auto"/>
        <w:ind w:firstLine="720"/>
        <w:rPr>
          <w:color w:val="000000" w:themeColor="text1"/>
        </w:rPr>
      </w:pPr>
      <w:r>
        <w:t>V</w:t>
      </w:r>
      <w:r w:rsidR="00592533">
        <w:t xml:space="preserve">ariance in leaf </w:t>
      </w:r>
      <w:r w:rsidR="00B60944">
        <w:rPr>
          <w:color w:val="000000" w:themeColor="text1"/>
        </w:rPr>
        <w:t>nitrogen</w:t>
      </w:r>
      <w:r w:rsidR="00592533">
        <w:t xml:space="preserve"> content across the environmental gradient was the product of complex interactions between edaphic and climatic factors</w:t>
      </w:r>
      <w:r w:rsidR="00426799">
        <w:t xml:space="preserve">, </w:t>
      </w:r>
      <w:r w:rsidR="00464F6B">
        <w:t>most</w:t>
      </w:r>
      <w:r w:rsidR="00426799">
        <w:t xml:space="preserve"> of which </w:t>
      </w:r>
      <w:r w:rsidR="00700359">
        <w:t>we</w:t>
      </w:r>
      <w:r w:rsidR="00426799">
        <w:t>re</w:t>
      </w:r>
      <w:r w:rsidR="00592533">
        <w:t xml:space="preserve"> capable of being predicted using </w:t>
      </w:r>
      <w:r w:rsidR="00B106C9">
        <w:t>theory</w:t>
      </w:r>
      <w:r w:rsidR="00592533">
        <w:t>.</w:t>
      </w:r>
      <w:r w:rsidR="00954255">
        <w:t xml:space="preserve"> Interestingly, we observed substantial</w:t>
      </w:r>
      <w:r w:rsidR="00B106C9">
        <w:t xml:space="preserve"> variabilit</w:t>
      </w:r>
      <w:r w:rsidR="00432FE9">
        <w:t>y</w:t>
      </w:r>
      <w:r w:rsidR="00954255">
        <w:t xml:space="preserve"> in </w:t>
      </w:r>
      <w:r w:rsidR="00954255">
        <w:rPr>
          <w:i/>
          <w:iCs/>
          <w:color w:val="000000" w:themeColor="text1"/>
          <w:lang w:val="el-GR"/>
        </w:rPr>
        <w:t>β</w:t>
      </w:r>
      <w:r w:rsidR="00954255">
        <w:rPr>
          <w:color w:val="000000" w:themeColor="text1"/>
        </w:rPr>
        <w:t xml:space="preserve"> </w:t>
      </w:r>
      <w:del w:id="83" w:author="Nick Smith" w:date="2023-09-28T10:37:00Z">
        <w:r w:rsidR="00432FE9" w:rsidDel="00A55E74">
          <w:rPr>
            <w:color w:val="000000" w:themeColor="text1"/>
          </w:rPr>
          <w:delText xml:space="preserve">was observed </w:delText>
        </w:r>
      </w:del>
      <w:r w:rsidR="00954255">
        <w:rPr>
          <w:color w:val="000000" w:themeColor="text1"/>
        </w:rPr>
        <w:t xml:space="preserve">across the environmental gradient </w:t>
      </w:r>
      <w:commentRangeStart w:id="84"/>
      <w:r w:rsidR="00954255">
        <w:rPr>
          <w:color w:val="000000" w:themeColor="text1"/>
        </w:rPr>
        <w:t>that w</w:t>
      </w:r>
      <w:r w:rsidR="00464F6B">
        <w:rPr>
          <w:color w:val="000000" w:themeColor="text1"/>
        </w:rPr>
        <w:t>as</w:t>
      </w:r>
      <w:r w:rsidR="00954255">
        <w:rPr>
          <w:color w:val="000000" w:themeColor="text1"/>
        </w:rPr>
        <w:t xml:space="preserve"> consistently greater </w:t>
      </w:r>
      <w:commentRangeEnd w:id="84"/>
      <w:r w:rsidR="00A55E74">
        <w:rPr>
          <w:rStyle w:val="CommentReference"/>
          <w:rFonts w:eastAsiaTheme="minorHAnsi" w:cs="Times New Roman (Body CS)"/>
        </w:rPr>
        <w:commentReference w:id="84"/>
      </w:r>
      <w:r w:rsidR="00954255">
        <w:rPr>
          <w:color w:val="000000" w:themeColor="text1"/>
        </w:rPr>
        <w:t xml:space="preserve">than the parameterized values </w:t>
      </w:r>
      <w:r w:rsidR="00464F6B">
        <w:rPr>
          <w:color w:val="000000" w:themeColor="text1"/>
        </w:rPr>
        <w:t xml:space="preserve">currently </w:t>
      </w:r>
      <w:r w:rsidR="00954255">
        <w:rPr>
          <w:color w:val="000000" w:themeColor="text1"/>
        </w:rPr>
        <w:t xml:space="preserve">used in eco-evolutionary optimality models </w:t>
      </w:r>
      <w:r w:rsidR="00464F6B">
        <w:rPr>
          <w:color w:val="000000" w:themeColor="text1"/>
        </w:rPr>
        <w:t xml:space="preserve">that adopt photosynthetic least-cost principles </w:t>
      </w:r>
      <w:r w:rsidR="00954255">
        <w:rPr>
          <w:color w:val="000000" w:themeColor="text1"/>
        </w:rPr>
        <w:t xml:space="preserve">(e.g., the P-model; </w:t>
      </w:r>
      <w:r w:rsidR="00954255">
        <w:rPr>
          <w:color w:val="000000" w:themeColor="text1"/>
        </w:rPr>
        <w:fldChar w:fldCharType="begin" w:fldLock="1"/>
      </w:r>
      <w:r w:rsidR="00954255">
        <w:rPr>
          <w:color w:val="000000" w:themeColor="text1"/>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954255">
        <w:rPr>
          <w:color w:val="000000" w:themeColor="text1"/>
        </w:rPr>
        <w:fldChar w:fldCharType="separate"/>
      </w:r>
      <w:r w:rsidR="00954255" w:rsidRPr="00954255">
        <w:rPr>
          <w:noProof/>
          <w:color w:val="000000" w:themeColor="text1"/>
        </w:rPr>
        <w:t>Stocker et al. 2020)</w:t>
      </w:r>
      <w:r w:rsidR="00954255">
        <w:rPr>
          <w:color w:val="000000" w:themeColor="text1"/>
        </w:rPr>
        <w:fldChar w:fldCharType="end"/>
      </w:r>
      <w:r w:rsidR="00464F6B">
        <w:rPr>
          <w:color w:val="000000" w:themeColor="text1"/>
        </w:rPr>
        <w:t xml:space="preserve">. </w:t>
      </w:r>
      <w:r w:rsidR="00A166DE">
        <w:rPr>
          <w:color w:val="000000" w:themeColor="text1"/>
        </w:rPr>
        <w:t>F</w:t>
      </w:r>
      <w:r w:rsidR="00954255">
        <w:rPr>
          <w:color w:val="000000" w:themeColor="text1"/>
        </w:rPr>
        <w:t xml:space="preserve">indings </w:t>
      </w:r>
      <w:r w:rsidR="00464F6B">
        <w:rPr>
          <w:color w:val="000000" w:themeColor="text1"/>
        </w:rPr>
        <w:t xml:space="preserve">from this environmental gradient experiment </w:t>
      </w:r>
      <w:r w:rsidR="00954255">
        <w:rPr>
          <w:color w:val="000000" w:themeColor="text1"/>
        </w:rPr>
        <w:t>provide important insight into understanding drivers of</w:t>
      </w:r>
      <w:r w:rsidR="00A166DE">
        <w:rPr>
          <w:color w:val="000000" w:themeColor="text1"/>
        </w:rPr>
        <w:t xml:space="preserve"> variability in</w:t>
      </w:r>
      <w:r w:rsidR="00954255">
        <w:rPr>
          <w:color w:val="000000" w:themeColor="text1"/>
        </w:rPr>
        <w:t xml:space="preserve"> leaf </w:t>
      </w:r>
      <w:r w:rsidR="00B60944">
        <w:rPr>
          <w:color w:val="000000" w:themeColor="text1"/>
        </w:rPr>
        <w:t>nitrogen</w:t>
      </w:r>
      <w:r w:rsidR="00954255">
        <w:rPr>
          <w:color w:val="000000" w:themeColor="text1"/>
        </w:rPr>
        <w:t xml:space="preserve"> content across environmental gradients and suggest that</w:t>
      </w:r>
      <w:r w:rsidR="00B106C9">
        <w:rPr>
          <w:color w:val="000000" w:themeColor="text1"/>
        </w:rPr>
        <w:t xml:space="preserve"> optimality models may improve </w:t>
      </w:r>
      <w:r w:rsidR="00432FE9">
        <w:rPr>
          <w:color w:val="000000" w:themeColor="text1"/>
        </w:rPr>
        <w:t xml:space="preserve">model </w:t>
      </w:r>
      <w:r w:rsidR="00B106C9">
        <w:rPr>
          <w:color w:val="000000" w:themeColor="text1"/>
        </w:rPr>
        <w:t>simulation</w:t>
      </w:r>
      <w:r w:rsidR="00432FE9">
        <w:rPr>
          <w:color w:val="000000" w:themeColor="text1"/>
        </w:rPr>
        <w:t xml:space="preserve">s </w:t>
      </w:r>
      <w:r w:rsidR="00B106C9">
        <w:rPr>
          <w:color w:val="000000" w:themeColor="text1"/>
        </w:rPr>
        <w:t>by including an approach for predicting</w:t>
      </w:r>
      <w:r w:rsidR="00954255">
        <w:rPr>
          <w:color w:val="000000" w:themeColor="text1"/>
        </w:rPr>
        <w:t xml:space="preserve"> </w:t>
      </w:r>
      <w:r w:rsidR="00954255">
        <w:rPr>
          <w:i/>
          <w:iCs/>
          <w:color w:val="000000" w:themeColor="text1"/>
          <w:lang w:val="el-GR"/>
        </w:rPr>
        <w:t>β</w:t>
      </w:r>
      <w:r w:rsidR="00954255">
        <w:rPr>
          <w:color w:val="000000" w:themeColor="text1"/>
        </w:rPr>
        <w:t xml:space="preserve"> dynamically </w:t>
      </w:r>
      <w:r w:rsidR="00B106C9">
        <w:rPr>
          <w:color w:val="000000" w:themeColor="text1"/>
        </w:rPr>
        <w:t xml:space="preserve">across environmental gradients </w:t>
      </w:r>
      <w:r w:rsidR="00954255">
        <w:rPr>
          <w:color w:val="000000" w:themeColor="text1"/>
        </w:rPr>
        <w:fldChar w:fldCharType="begin" w:fldLock="1"/>
      </w:r>
      <w:r w:rsidR="003B403B">
        <w:rPr>
          <w:color w:val="000000" w:themeColor="text1"/>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et al. 2017, Lavergne et al. 2020, Paillassa et al. 2020)","plainTextFormattedCitation":"(Wang et al. 2017, Lavergne et al. 2020, Paillassa et al. 2020)","previouslyFormattedCitation":"(Wang et al. 2017, Lavergne et al. 2020, Paillassa et al. 2020)"},"properties":{"noteIndex":0},"schema":"https://github.com/citation-style-language/schema/raw/master/csl-citation.json"}</w:instrText>
      </w:r>
      <w:r w:rsidR="00954255">
        <w:rPr>
          <w:color w:val="000000" w:themeColor="text1"/>
        </w:rPr>
        <w:fldChar w:fldCharType="separate"/>
      </w:r>
      <w:r w:rsidR="003B403B" w:rsidRPr="003B403B">
        <w:rPr>
          <w:noProof/>
          <w:color w:val="000000" w:themeColor="text1"/>
        </w:rPr>
        <w:t>(Wang et al. 2017, Lavergne et al. 2020, Paillassa et al. 2020)</w:t>
      </w:r>
      <w:r w:rsidR="00954255">
        <w:rPr>
          <w:color w:val="000000" w:themeColor="text1"/>
        </w:rPr>
        <w:fldChar w:fldCharType="end"/>
      </w:r>
      <w:r w:rsidR="00954255">
        <w:rPr>
          <w:color w:val="000000" w:themeColor="text1"/>
        </w:rPr>
        <w:t>.</w:t>
      </w:r>
    </w:p>
    <w:p w14:paraId="04A3D473" w14:textId="77777777" w:rsidR="00C854FC" w:rsidRDefault="00C854FC" w:rsidP="00DB73CA">
      <w:pPr>
        <w:autoSpaceDE w:val="0"/>
        <w:autoSpaceDN w:val="0"/>
        <w:adjustRightInd w:val="0"/>
        <w:spacing w:line="360" w:lineRule="auto"/>
        <w:rPr>
          <w:color w:val="000000" w:themeColor="text1"/>
        </w:rPr>
      </w:pPr>
    </w:p>
    <w:p w14:paraId="256A7AF6" w14:textId="33AD529C" w:rsidR="00C854FC" w:rsidRPr="00C854FC" w:rsidRDefault="00432FE9" w:rsidP="00DB73CA">
      <w:pPr>
        <w:autoSpaceDE w:val="0"/>
        <w:autoSpaceDN w:val="0"/>
        <w:adjustRightInd w:val="0"/>
        <w:spacing w:line="360" w:lineRule="auto"/>
        <w:rPr>
          <w:i/>
          <w:iCs/>
        </w:rPr>
      </w:pPr>
      <w:r>
        <w:rPr>
          <w:i/>
          <w:iCs/>
        </w:rPr>
        <w:t>Relationships between</w:t>
      </w:r>
      <w:r w:rsidR="00C854FC">
        <w:rPr>
          <w:i/>
          <w:iCs/>
        </w:rPr>
        <w:t xml:space="preserve"> </w:t>
      </w:r>
      <w:r w:rsidR="00A11C6C" w:rsidRPr="00A11C6C">
        <w:rPr>
          <w:i/>
          <w:iCs/>
          <w:color w:val="000000" w:themeColor="text1"/>
        </w:rPr>
        <w:t>leaf C</w:t>
      </w:r>
      <w:r w:rsidR="00A11C6C" w:rsidRPr="00A11C6C">
        <w:rPr>
          <w:i/>
          <w:iCs/>
          <w:color w:val="000000" w:themeColor="text1"/>
          <w:vertAlign w:val="subscript"/>
        </w:rPr>
        <w:t>i</w:t>
      </w:r>
      <w:r w:rsidR="00A11C6C" w:rsidRPr="00A11C6C">
        <w:rPr>
          <w:i/>
          <w:iCs/>
          <w:color w:val="000000" w:themeColor="text1"/>
        </w:rPr>
        <w:t>:C</w:t>
      </w:r>
      <w:r w:rsidR="00A11C6C" w:rsidRPr="00A11C6C">
        <w:rPr>
          <w:i/>
          <w:iCs/>
          <w:color w:val="000000" w:themeColor="text1"/>
          <w:vertAlign w:val="subscript"/>
        </w:rPr>
        <w:t>a</w:t>
      </w:r>
      <w:r w:rsidR="00C854FC">
        <w:rPr>
          <w:i/>
          <w:iCs/>
        </w:rPr>
        <w:t xml:space="preserve"> </w:t>
      </w:r>
      <w:r w:rsidR="00A11C6C">
        <w:rPr>
          <w:i/>
          <w:iCs/>
        </w:rPr>
        <w:t>and</w:t>
      </w:r>
      <w:r w:rsidR="00C854FC">
        <w:rPr>
          <w:i/>
          <w:iCs/>
        </w:rPr>
        <w:t xml:space="preserve"> N</w:t>
      </w:r>
      <w:r w:rsidR="00C854FC">
        <w:rPr>
          <w:i/>
          <w:iCs/>
          <w:vertAlign w:val="subscript"/>
        </w:rPr>
        <w:t>area</w:t>
      </w:r>
      <w:r w:rsidR="00C854FC">
        <w:rPr>
          <w:i/>
          <w:iCs/>
        </w:rPr>
        <w:t xml:space="preserve"> </w:t>
      </w:r>
      <w:r w:rsidR="00464F6B">
        <w:rPr>
          <w:i/>
          <w:iCs/>
        </w:rPr>
        <w:t>w</w:t>
      </w:r>
      <w:r>
        <w:rPr>
          <w:i/>
          <w:iCs/>
        </w:rPr>
        <w:t>ere</w:t>
      </w:r>
      <w:r w:rsidR="00C854FC">
        <w:rPr>
          <w:i/>
          <w:iCs/>
        </w:rPr>
        <w:t xml:space="preserve"> driven by changes in leaf morphology</w:t>
      </w:r>
    </w:p>
    <w:p w14:paraId="068D8BC0" w14:textId="76DFCD58" w:rsidR="00185C90" w:rsidRDefault="004D22B5" w:rsidP="00185C90">
      <w:pPr>
        <w:autoSpaceDE w:val="0"/>
        <w:autoSpaceDN w:val="0"/>
        <w:adjustRightInd w:val="0"/>
        <w:spacing w:line="360" w:lineRule="auto"/>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2B4C9C">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G","non-dropping-particle":"","parse-names":false,"suffix":""}],"id":"ITEM-1","issued":{"date-parts":[["0"]]},"title":"Increasing nitrogen availability increases water use efficiency and decreases nitrogen use efficiency in &lt;i&gt;Acer saccharum&lt;/i&gt;: a test of photosynthetic least-cost theory in mature forests","type":"article-journal"},"uris":["http://www.mendeley.com/documents/?uuid=b0a8c6a9-5a34-4180-b717-9ad6e1c603e4"]}],"mendeley":{"formattedCitation":"(Perkowski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w:t>
      </w:r>
      <w:r w:rsidRPr="004D22B5">
        <w:rPr>
          <w:noProof/>
        </w:rPr>
        <w:lastRenderedPageBreak/>
        <w:t xml:space="preserve">al. </w:t>
      </w:r>
      <w:r w:rsidR="001121CB">
        <w:rPr>
          <w:i/>
          <w:iCs/>
          <w:noProof/>
        </w:rPr>
        <w:t>in review</w:t>
      </w:r>
      <w:r w:rsidRPr="004D22B5">
        <w:rPr>
          <w:noProof/>
        </w:rPr>
        <w:t>)</w:t>
      </w:r>
      <w:r>
        <w:fldChar w:fldCharType="end"/>
      </w:r>
      <w:r w:rsidR="000316B0">
        <w:t xml:space="preserve">, </w:t>
      </w:r>
      <w:r w:rsidR="002A4462">
        <w:t>and support</w:t>
      </w:r>
      <w:r w:rsidR="00FE6EC7">
        <w:t>s</w:t>
      </w:r>
      <w:r w:rsidR="00121290">
        <w:t xml:space="preserve"> </w:t>
      </w:r>
      <w:r w:rsidR="0072508D">
        <w:t>nitrogen-</w:t>
      </w:r>
      <w:r w:rsidR="004B4CA0">
        <w:t>water</w:t>
      </w:r>
      <w:r>
        <w:t xml:space="preserve">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A11C6C">
        <w:t>covariance between</w:t>
      </w:r>
      <w:r w:rsidR="00514764">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14764">
        <w:t xml:space="preserve"> </w:t>
      </w:r>
      <w:r w:rsidR="00A11C6C">
        <w:t>and</w:t>
      </w:r>
      <w:r w:rsidR="00514764">
        <w:t xml:space="preserve"> </w:t>
      </w:r>
      <w:r w:rsidR="00514764" w:rsidRPr="006504E7">
        <w:rPr>
          <w:i/>
          <w:iCs/>
        </w:rPr>
        <w:t>N</w:t>
      </w:r>
      <w:r w:rsidR="00514764" w:rsidRPr="006504E7">
        <w:rPr>
          <w:vertAlign w:val="subscript"/>
        </w:rPr>
        <w:t>area</w:t>
      </w:r>
      <w:r w:rsidR="00514764">
        <w:t xml:space="preserve"> w</w:t>
      </w:r>
      <w:r w:rsidR="00A11C6C">
        <w:t>as</w:t>
      </w:r>
      <w:r w:rsidR="00514764">
        <w:t xml:space="preserve"> </w:t>
      </w:r>
      <w:r w:rsidR="007D4062">
        <w:t>driven by</w:t>
      </w:r>
      <w:r w:rsidR="008D5024">
        <w:t xml:space="preserve"> </w:t>
      </w:r>
      <w:r w:rsidR="00514764">
        <w:t>negative</w:t>
      </w:r>
      <w:r w:rsidR="00634047">
        <w:t xml:space="preserve"> </w:t>
      </w:r>
      <w:r w:rsidR="00514764">
        <w:t>effect</w:t>
      </w:r>
      <w:r w:rsidR="00432FE9">
        <w:t>s</w:t>
      </w:r>
      <w:r w:rsidR="00514764">
        <w:t xml:space="preserve">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w:t>
      </w:r>
      <w:r w:rsidR="002A4462">
        <w:t>paired</w:t>
      </w:r>
      <w:r w:rsidR="001D0FD1">
        <w:t xml:space="preserve"> with </w:t>
      </w:r>
      <w:r w:rsidR="006C2B9F">
        <w:t>no relationship between</w:t>
      </w:r>
      <w:r w:rsidR="001D0FD1">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w:t>
      </w:r>
      <w:r w:rsidR="006C2B9F">
        <w:t>and</w:t>
      </w:r>
      <w:r w:rsidR="001D0FD1">
        <w:t xml:space="preserve"> </w:t>
      </w:r>
      <w:r w:rsidR="001D0FD1">
        <w:rPr>
          <w:i/>
          <w:iCs/>
        </w:rPr>
        <w:t>N</w:t>
      </w:r>
      <w:r w:rsidR="001D0FD1">
        <w:rPr>
          <w:vertAlign w:val="subscript"/>
        </w:rPr>
        <w:t>mass</w:t>
      </w:r>
      <w:r w:rsidR="0097118C">
        <w:t xml:space="preserve">, suggesting that </w:t>
      </w:r>
      <w:r w:rsidR="008D5024">
        <w:t>variance in leaf nitrogen content</w:t>
      </w:r>
      <w:r w:rsidR="0097118C">
        <w:t xml:space="preserve"> across the environmental gradient w</w:t>
      </w:r>
      <w:r w:rsidR="008D5024">
        <w:t>as</w:t>
      </w:r>
      <w:r w:rsidR="0097118C">
        <w:t xml:space="preserve"> driven </w:t>
      </w:r>
      <w:r w:rsidR="00625383">
        <w:t>by</w:t>
      </w:r>
      <w:r w:rsidR="0097118C">
        <w:t xml:space="preserve"> changes in leaf morpholog</w:t>
      </w:r>
      <w:r w:rsidR="006C2B9F">
        <w:t>y</w:t>
      </w:r>
      <w:r w:rsidR="0097118C">
        <w:t>.</w:t>
      </w:r>
    </w:p>
    <w:p w14:paraId="0327CBF0" w14:textId="133387DC" w:rsidR="00F40646" w:rsidRDefault="008D5024" w:rsidP="00185C90">
      <w:pPr>
        <w:autoSpaceDE w:val="0"/>
        <w:autoSpaceDN w:val="0"/>
        <w:adjustRightInd w:val="0"/>
        <w:spacing w:line="360" w:lineRule="auto"/>
        <w:ind w:firstLine="720"/>
      </w:pPr>
      <w:r>
        <w:t>R</w:t>
      </w:r>
      <w:r w:rsidR="00E52152">
        <w:t>esults are</w:t>
      </w:r>
      <w:r w:rsidR="00185C90">
        <w:t xml:space="preserve"> also</w:t>
      </w:r>
      <w:r w:rsidR="00E52152">
        <w:t xml:space="preserve"> consistent with patterns reported from previous studies indicating that variance in </w:t>
      </w:r>
      <w:r w:rsidR="00E52152">
        <w:rPr>
          <w:i/>
          <w:iCs/>
        </w:rPr>
        <w:t>N</w:t>
      </w:r>
      <w:r w:rsidR="00E52152">
        <w:rPr>
          <w:vertAlign w:val="subscript"/>
        </w:rPr>
        <w:t>area</w:t>
      </w:r>
      <w:r w:rsidR="00E52152">
        <w:t xml:space="preserve"> is driven by </w:t>
      </w:r>
      <w:r w:rsidR="00E52152">
        <w:rPr>
          <w:i/>
          <w:iCs/>
        </w:rPr>
        <w:t>M</w:t>
      </w:r>
      <w:r w:rsidR="00E52152">
        <w:rPr>
          <w:vertAlign w:val="subscript"/>
        </w:rPr>
        <w:t>area</w:t>
      </w:r>
      <w:r w:rsidR="00E52152">
        <w:t xml:space="preserve"> across environmental gradients</w:t>
      </w:r>
      <w:del w:id="85" w:author="Scott, Helen" w:date="2023-10-16T11:03:00Z">
        <w:r w:rsidR="00E52152" w:rsidDel="00845B54">
          <w:delText>,</w:delText>
        </w:r>
      </w:del>
      <w:r w:rsidR="00E52152">
        <w:t xml:space="preserve"> and that part of this response is due to negative covariation between </w:t>
      </w:r>
      <w:r w:rsidR="00E52152">
        <w:rPr>
          <w:i/>
          <w:iCs/>
        </w:rPr>
        <w:t>M</w:t>
      </w:r>
      <w:r w:rsidR="00E52152">
        <w:rPr>
          <w:vertAlign w:val="subscript"/>
        </w:rPr>
        <w:t>area</w:t>
      </w:r>
      <w:r w:rsidR="00E52152">
        <w:t xml:space="preserve"> and </w:t>
      </w:r>
      <w:r w:rsidR="00E52152">
        <w:rPr>
          <w:i/>
          <w:iCs/>
        </w:rPr>
        <w:t>N</w:t>
      </w:r>
      <w:r w:rsidR="00E52152">
        <w:rPr>
          <w:vertAlign w:val="subscript"/>
        </w:rPr>
        <w:t>mass</w:t>
      </w:r>
      <w:r w:rsidR="00E52152">
        <w:t xml:space="preserve"> </w:t>
      </w:r>
      <w:r w:rsidR="00E52152">
        <w:fldChar w:fldCharType="begin" w:fldLock="1"/>
      </w:r>
      <w:r w:rsidR="00E52152">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E52152">
        <w:fldChar w:fldCharType="separate"/>
      </w:r>
      <w:r w:rsidR="00E52152" w:rsidRPr="00A43268">
        <w:rPr>
          <w:noProof/>
        </w:rPr>
        <w:t>(Wright et al. 2004, Dong et al. 2017, 2022, Querejeta et al. 2022, Wang et al. 2023)</w:t>
      </w:r>
      <w:r w:rsidR="00E52152">
        <w:fldChar w:fldCharType="end"/>
      </w:r>
      <w:r w:rsidR="00E52152">
        <w:t xml:space="preserve">. </w:t>
      </w:r>
      <w:r w:rsidR="00667F35">
        <w:t>N</w:t>
      </w:r>
      <w:r w:rsidR="00EB2977">
        <w:t>egative</w:t>
      </w:r>
      <w:r w:rsidR="00592533">
        <w:t xml:space="preserve"> </w:t>
      </w:r>
      <w:r w:rsidR="00185C90">
        <w:t>covariance</w:t>
      </w:r>
      <w:r w:rsidR="00667F35">
        <w:t xml:space="preserve"> between </w:t>
      </w:r>
      <w:r w:rsidR="00667F35">
        <w:rPr>
          <w:color w:val="000000" w:themeColor="text1"/>
        </w:rPr>
        <w:t xml:space="preserve">leaf </w:t>
      </w:r>
      <w:r w:rsidR="00667F35" w:rsidRPr="001B5901">
        <w:rPr>
          <w:i/>
          <w:iCs/>
          <w:color w:val="000000" w:themeColor="text1"/>
        </w:rPr>
        <w:t>C</w:t>
      </w:r>
      <w:r w:rsidR="00667F35" w:rsidRPr="009C1249">
        <w:rPr>
          <w:color w:val="000000" w:themeColor="text1"/>
          <w:vertAlign w:val="subscript"/>
        </w:rPr>
        <w:t>i</w:t>
      </w:r>
      <w:r w:rsidR="00667F35">
        <w:rPr>
          <w:color w:val="000000" w:themeColor="text1"/>
        </w:rPr>
        <w:t>:</w:t>
      </w:r>
      <w:r w:rsidR="00667F35" w:rsidRPr="001B5901">
        <w:rPr>
          <w:i/>
          <w:iCs/>
          <w:color w:val="000000" w:themeColor="text1"/>
        </w:rPr>
        <w:t>C</w:t>
      </w:r>
      <w:r w:rsidR="00667F35" w:rsidRPr="009C1249">
        <w:rPr>
          <w:color w:val="000000" w:themeColor="text1"/>
          <w:vertAlign w:val="subscript"/>
        </w:rPr>
        <w:t>a</w:t>
      </w:r>
      <w:r w:rsidR="00667F35">
        <w:rPr>
          <w:color w:val="000000" w:themeColor="text1"/>
        </w:rPr>
        <w:t xml:space="preserve"> and </w:t>
      </w:r>
      <w:r w:rsidR="00667F35">
        <w:rPr>
          <w:i/>
          <w:iCs/>
        </w:rPr>
        <w:t>M</w:t>
      </w:r>
      <w:r w:rsidR="00667F35">
        <w:rPr>
          <w:vertAlign w:val="subscript"/>
        </w:rPr>
        <w:t>area</w:t>
      </w:r>
      <w:r w:rsidR="00667F35">
        <w:t xml:space="preserve"> </w:t>
      </w:r>
      <w:r w:rsidR="00BC0F97">
        <w:t>and</w:t>
      </w:r>
      <w:r w:rsidR="00E52152">
        <w:t xml:space="preserve"> between </w:t>
      </w:r>
      <w:r w:rsidR="00E52152">
        <w:rPr>
          <w:i/>
          <w:iCs/>
        </w:rPr>
        <w:t>N</w:t>
      </w:r>
      <w:r w:rsidR="00E52152">
        <w:rPr>
          <w:vertAlign w:val="subscript"/>
        </w:rPr>
        <w:t>mass</w:t>
      </w:r>
      <w:r w:rsidR="00E52152">
        <w:t xml:space="preserve"> and </w:t>
      </w:r>
      <w:r w:rsidR="00E52152">
        <w:rPr>
          <w:i/>
          <w:iCs/>
        </w:rPr>
        <w:t>M</w:t>
      </w:r>
      <w:r w:rsidR="00E52152">
        <w:rPr>
          <w:vertAlign w:val="subscript"/>
        </w:rPr>
        <w:t>area</w:t>
      </w:r>
      <w:r w:rsidR="00E52152">
        <w:t xml:space="preserve"> </w:t>
      </w:r>
      <w:r w:rsidR="006C2B9F">
        <w:t>may be</w:t>
      </w:r>
      <w:r w:rsidR="00D870B4">
        <w:t xml:space="preserve"> </w:t>
      </w:r>
      <w:r w:rsidR="00E52152">
        <w:t xml:space="preserve">indicative of </w:t>
      </w:r>
      <w:r w:rsidR="00592533">
        <w:t>tradeoffs between leaf longevity and productivity</w:t>
      </w:r>
      <w:r w:rsidR="00154C3F">
        <w:t xml:space="preserve">, as increased </w:t>
      </w:r>
      <w:r w:rsidR="00154C3F">
        <w:rPr>
          <w:i/>
          <w:iCs/>
        </w:rPr>
        <w:t>M</w:t>
      </w:r>
      <w:r w:rsidR="00154C3F">
        <w:rPr>
          <w:vertAlign w:val="subscript"/>
        </w:rPr>
        <w:t>area</w:t>
      </w:r>
      <w:r w:rsidR="00154C3F">
        <w:t xml:space="preserve"> </w:t>
      </w:r>
      <w:r w:rsidR="00432FE9">
        <w:t>is often</w:t>
      </w:r>
      <w:r w:rsidR="00154C3F">
        <w:t xml:space="preserve"> inferred to be the result of greater investment in cell wall tissue</w:t>
      </w:r>
      <w:r w:rsidR="00185C90">
        <w:t xml:space="preserve"> </w:t>
      </w:r>
      <w:del w:id="86" w:author="Nick Smith" w:date="2023-09-28T10:40:00Z">
        <w:r w:rsidR="00185C90" w:rsidDel="00A55E74">
          <w:delText>and therefore</w:delText>
        </w:r>
      </w:del>
      <w:ins w:id="87" w:author="Nick Smith" w:date="2023-09-28T10:40:00Z">
        <w:r w:rsidR="00A55E74">
          <w:t>that helps promote</w:t>
        </w:r>
      </w:ins>
      <w:r w:rsidR="00185C90">
        <w:t xml:space="preserve"> greater leaf l</w:t>
      </w:r>
      <w:r w:rsidR="00432FE9">
        <w:t>ifespan</w:t>
      </w:r>
      <w:r w:rsidR="00C16652">
        <w:t xml:space="preserve">, </w:t>
      </w:r>
      <w:r w:rsidR="00154C3F">
        <w:t xml:space="preserve">while increased </w:t>
      </w:r>
      <w:r w:rsidR="00154C3F">
        <w:rPr>
          <w:i/>
          <w:iCs/>
        </w:rPr>
        <w:t>N</w:t>
      </w:r>
      <w:r w:rsidR="00154C3F">
        <w:rPr>
          <w:vertAlign w:val="subscript"/>
        </w:rPr>
        <w:t>mass</w:t>
      </w:r>
      <w:r w:rsidR="00154C3F">
        <w:t xml:space="preserve"> and leaf </w:t>
      </w:r>
      <w:r w:rsidR="00154C3F">
        <w:rPr>
          <w:i/>
          <w:iCs/>
        </w:rPr>
        <w:t>C</w:t>
      </w:r>
      <w:r w:rsidR="00154C3F">
        <w:rPr>
          <w:vertAlign w:val="subscript"/>
        </w:rPr>
        <w:t>i</w:t>
      </w:r>
      <w:r w:rsidR="00154C3F">
        <w:t>:</w:t>
      </w:r>
      <w:r w:rsidR="00154C3F">
        <w:rPr>
          <w:i/>
          <w:iCs/>
        </w:rPr>
        <w:t>C</w:t>
      </w:r>
      <w:r w:rsidR="00154C3F">
        <w:rPr>
          <w:vertAlign w:val="subscript"/>
        </w:rPr>
        <w:t>a</w:t>
      </w:r>
      <w:r w:rsidR="00154C3F">
        <w:t xml:space="preserve"> </w:t>
      </w:r>
      <w:r w:rsidR="00185C90">
        <w:t>is often associated with</w:t>
      </w:r>
      <w:r w:rsidR="00154C3F">
        <w:t xml:space="preserve"> </w:t>
      </w:r>
      <w:r w:rsidR="00185C90">
        <w:t xml:space="preserve">greater photosynthetic capacity and </w:t>
      </w:r>
      <w:r w:rsidR="00154C3F">
        <w:t xml:space="preserve">increased leaf productivity </w:t>
      </w:r>
      <w:r w:rsidR="00154C3F">
        <w:fldChar w:fldCharType="begin" w:fldLock="1"/>
      </w:r>
      <w:r w:rsidR="00CC5C37">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spectrum","type":"article-journal","volume":"214"},"uris":["http://www.mendeley.com/documents/?uuid=ff5cdcf7-65e9-4303-a5a8-917b0ce34f57"]}],"mendeley":{"formattedCitation":"(Onoda et al. 2004, 2017)","plainTextFormattedCitation":"(Onoda et al. 2004, 2017)","previouslyFormattedCitation":"(Onoda et al. 2004, 2017)"},"properties":{"noteIndex":0},"schema":"https://github.com/citation-style-language/schema/raw/master/csl-citation.json"}</w:instrText>
      </w:r>
      <w:r w:rsidR="00154C3F">
        <w:fldChar w:fldCharType="separate"/>
      </w:r>
      <w:r w:rsidR="00154C3F" w:rsidRPr="00154C3F">
        <w:rPr>
          <w:noProof/>
        </w:rPr>
        <w:t>(Onoda et al. 2004, 2017)</w:t>
      </w:r>
      <w:r w:rsidR="00154C3F">
        <w:fldChar w:fldCharType="end"/>
      </w:r>
      <w:r w:rsidR="00154C3F">
        <w:t xml:space="preserve">. Tradeoffs between leaf longevity and productivity </w:t>
      </w:r>
      <w:r w:rsidR="00185C90">
        <w:t>form</w:t>
      </w:r>
      <w:r w:rsidR="00154C3F">
        <w:t xml:space="preserve"> a dimension of trait variation </w:t>
      </w:r>
      <w:r w:rsidR="00625383">
        <w:t>known</w:t>
      </w:r>
      <w:r w:rsidR="00154C3F">
        <w:t xml:space="preserve"> as the leaf economics spectrum, which places individuals along a spectrum of resource</w:t>
      </w:r>
      <w:r w:rsidR="00625383">
        <w:t>-</w:t>
      </w:r>
      <w:r w:rsidR="00154C3F">
        <w:t>use strategies ranging from</w:t>
      </w:r>
      <w:r w:rsidR="00185C90">
        <w:t xml:space="preserve"> fast growing individuals with short leaf lifespans to slow growing individuals with long leaf lifespans </w:t>
      </w:r>
      <w:r w:rsidR="00C75993">
        <w:fldChar w:fldCharType="begin" w:fldLock="1"/>
      </w:r>
      <w:r w:rsidR="00BE2611">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manifesto","type":"article-journal","volume":"102"},"uris":["http://www.mendeley.com/documents/?uuid=dc87d94f-d6d3-4525-98c8-d4141f459f54"]}],"mendeley":{"formattedCitation":"(Wright et al. 2004, Onoda et al. 2004, 2017, Reich 2014)","plainTextFormattedCitation":"(Wright et al. 2004, Onoda et al. 2004, 2017, Reich 2014)","previouslyFormattedCitation":"(Wright et al. 2004, Onoda et al. 2004, 2017, Reich 2014)"},"properties":{"noteIndex":0},"schema":"https://github.com/citation-style-language/schema/raw/master/csl-citation.json"}</w:instrText>
      </w:r>
      <w:r w:rsidR="00C75993">
        <w:fldChar w:fldCharType="separate"/>
      </w:r>
      <w:r w:rsidR="00C16652" w:rsidRPr="00C16652">
        <w:rPr>
          <w:noProof/>
        </w:rPr>
        <w:t>(Wright et al. 2004, Onoda et al. 2004, 2017, Reich 2014)</w:t>
      </w:r>
      <w:r w:rsidR="00C75993">
        <w:fldChar w:fldCharType="end"/>
      </w:r>
      <w:r w:rsidR="00C75993">
        <w:t>.</w:t>
      </w:r>
      <w:r w:rsidR="00EB2977" w:rsidRPr="00EB2977">
        <w:t xml:space="preserve"> </w:t>
      </w:r>
      <w:r w:rsidR="00432FE9">
        <w:t xml:space="preserve">These relationships support recent work suggesting that </w:t>
      </w:r>
      <w:r w:rsidR="00154C3F">
        <w:t>patterns observed in the leaf economics spectrum</w:t>
      </w:r>
      <w:r w:rsidR="00625383">
        <w:t xml:space="preserve"> can </w:t>
      </w:r>
      <w:r w:rsidR="00154C3F">
        <w:t xml:space="preserve">be predicted across environmental gradients using patterns expected from photosynthetic least-cost theory </w:t>
      </w:r>
      <w:r w:rsidR="009B39BE">
        <w:fldChar w:fldCharType="begin" w:fldLock="1"/>
      </w:r>
      <w:r w:rsidR="003051E3">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principles","type":"article-journal","volume":"9"},"uris":["http://www.mendeley.com/documents/?uuid=02bd4255-bbfd-4bdf-8d04-886987b824fd"]}],"mendeley":{"formattedCitation":"(Wang et al. 2023)","plainTextFormattedCitation":"(Wang et al. 2023)","previouslyFormattedCitation":"(Wang et al. 2023)"},"properties":{"noteIndex":0},"schema":"https://github.com/citation-style-language/schema/raw/master/csl-citation.json"}</w:instrText>
      </w:r>
      <w:r w:rsidR="009B39BE">
        <w:fldChar w:fldCharType="separate"/>
      </w:r>
      <w:r w:rsidR="009B39BE" w:rsidRPr="009B39BE">
        <w:rPr>
          <w:noProof/>
        </w:rPr>
        <w:t>(Wang et al. 2023)</w:t>
      </w:r>
      <w:r w:rsidR="009B39BE">
        <w:fldChar w:fldCharType="end"/>
      </w:r>
      <w:r w:rsidR="00185C90">
        <w:t>.</w:t>
      </w:r>
    </w:p>
    <w:p w14:paraId="67F468CF" w14:textId="77777777" w:rsidR="00F81790" w:rsidRDefault="00F81790" w:rsidP="00F81790">
      <w:pPr>
        <w:autoSpaceDE w:val="0"/>
        <w:autoSpaceDN w:val="0"/>
        <w:adjustRightInd w:val="0"/>
        <w:spacing w:line="360" w:lineRule="auto"/>
      </w:pPr>
    </w:p>
    <w:p w14:paraId="2C022031" w14:textId="04FDBDF0" w:rsidR="00F81790" w:rsidRPr="00C854FC" w:rsidRDefault="00426799" w:rsidP="00F81790">
      <w:pPr>
        <w:autoSpaceDE w:val="0"/>
        <w:autoSpaceDN w:val="0"/>
        <w:adjustRightInd w:val="0"/>
        <w:spacing w:line="360" w:lineRule="auto"/>
        <w:rPr>
          <w:i/>
          <w:iCs/>
        </w:rPr>
      </w:pPr>
      <w:r>
        <w:rPr>
          <w:i/>
          <w:iCs/>
        </w:rPr>
        <w:t>N</w:t>
      </w:r>
      <w:r w:rsidR="00B60944">
        <w:rPr>
          <w:i/>
          <w:iCs/>
        </w:rPr>
        <w:t>itrogen</w:t>
      </w:r>
      <w:r w:rsidR="00C854FC">
        <w:rPr>
          <w:i/>
          <w:iCs/>
        </w:rPr>
        <w:t xml:space="preserve"> availability increases N</w:t>
      </w:r>
      <w:r w:rsidR="00C854FC">
        <w:rPr>
          <w:i/>
          <w:iCs/>
          <w:vertAlign w:val="subscript"/>
        </w:rPr>
        <w:t>area</w:t>
      </w:r>
      <w:r w:rsidR="00C854FC">
        <w:t xml:space="preserve"> </w:t>
      </w:r>
      <w:r w:rsidR="00C854FC">
        <w:rPr>
          <w:i/>
          <w:iCs/>
        </w:rPr>
        <w:t>through multiple pathways</w:t>
      </w:r>
    </w:p>
    <w:p w14:paraId="01160D91" w14:textId="296ACA1F" w:rsidR="00BE2611" w:rsidRDefault="00185C90" w:rsidP="00C16652">
      <w:pPr>
        <w:autoSpaceDE w:val="0"/>
        <w:autoSpaceDN w:val="0"/>
        <w:adjustRightInd w:val="0"/>
        <w:spacing w:line="360" w:lineRule="auto"/>
        <w:rPr>
          <w:color w:val="000000" w:themeColor="text1"/>
        </w:rPr>
      </w:pPr>
      <w:r>
        <w:t>M</w:t>
      </w:r>
      <w:r w:rsidR="006C2B9F">
        <w:t xml:space="preserve">echanisms </w:t>
      </w:r>
      <w:r w:rsidR="00C16652">
        <w:t>that</w:t>
      </w:r>
      <w:r w:rsidR="006C2B9F">
        <w:t xml:space="preserve"> explain</w:t>
      </w:r>
      <w:r w:rsidR="00C16652">
        <w:t>ed</w:t>
      </w:r>
      <w:r w:rsidR="006C2B9F">
        <w:t xml:space="preserve"> positive effects of increasing nitrogen availability on leaf nitrogen content</w:t>
      </w:r>
      <w:r w:rsidR="006C2B9F">
        <w:rPr>
          <w:color w:val="000000" w:themeColor="text1"/>
        </w:rPr>
        <w:t xml:space="preserve"> were multifaceted. Specifically, structural equation results indicated that </w:t>
      </w:r>
      <w:r w:rsidR="00B60944">
        <w:rPr>
          <w:color w:val="000000" w:themeColor="text1"/>
        </w:rPr>
        <w:t>nitrogen</w:t>
      </w:r>
      <w:r w:rsidR="00746BEA">
        <w:rPr>
          <w:color w:val="000000" w:themeColor="text1"/>
        </w:rPr>
        <w:t xml:space="preserve">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w:t>
      </w:r>
      <w:r w:rsidR="00B900CE">
        <w:rPr>
          <w:i/>
          <w:iCs/>
          <w:color w:val="000000" w:themeColor="text1"/>
        </w:rPr>
        <w:t>N</w:t>
      </w:r>
      <w:r w:rsidR="00B900CE">
        <w:rPr>
          <w:color w:val="000000" w:themeColor="text1"/>
          <w:vertAlign w:val="subscript"/>
        </w:rPr>
        <w:t>mass</w:t>
      </w:r>
      <w:r w:rsidR="002F7EE8">
        <w:rPr>
          <w:color w:val="000000" w:themeColor="text1"/>
        </w:rPr>
        <w:t xml:space="preserve">,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622D89">
        <w:rPr>
          <w:color w:val="000000" w:themeColor="text1"/>
        </w:rPr>
        <w:t xml:space="preserve">, or can alternatively </w:t>
      </w:r>
      <w:r w:rsidR="002F7EE8">
        <w:rPr>
          <w:color w:val="000000" w:themeColor="text1"/>
        </w:rPr>
        <w:t xml:space="preserve">have indirect positive effects on </w:t>
      </w:r>
      <w:r w:rsidR="002F7EE8">
        <w:rPr>
          <w:i/>
          <w:iCs/>
          <w:color w:val="000000" w:themeColor="text1"/>
        </w:rPr>
        <w:t>N</w:t>
      </w:r>
      <w:r w:rsidR="002F7EE8">
        <w:rPr>
          <w:color w:val="000000" w:themeColor="text1"/>
          <w:vertAlign w:val="subscript"/>
        </w:rPr>
        <w:t>area</w:t>
      </w:r>
      <w:r w:rsidR="00622D89">
        <w:rPr>
          <w:color w:val="000000" w:themeColor="text1"/>
        </w:rPr>
        <w:t xml:space="preserve"> </w:t>
      </w:r>
      <w:r w:rsidR="00B900CE">
        <w:rPr>
          <w:color w:val="000000" w:themeColor="text1"/>
        </w:rPr>
        <w:t xml:space="preserve">by either increased </w:t>
      </w:r>
      <w:r w:rsidR="00B900CE">
        <w:rPr>
          <w:i/>
          <w:iCs/>
          <w:color w:val="000000" w:themeColor="text1"/>
        </w:rPr>
        <w:t>N</w:t>
      </w:r>
      <w:r w:rsidR="00B900CE">
        <w:rPr>
          <w:color w:val="000000" w:themeColor="text1"/>
          <w:vertAlign w:val="subscript"/>
        </w:rPr>
        <w:t>mass</w:t>
      </w:r>
      <w:r w:rsidR="00B900CE">
        <w:rPr>
          <w:color w:val="000000" w:themeColor="text1"/>
        </w:rPr>
        <w:t xml:space="preserve"> or </w:t>
      </w:r>
      <w:r w:rsidR="00B900CE">
        <w:rPr>
          <w:i/>
          <w:iCs/>
          <w:color w:val="000000" w:themeColor="text1"/>
        </w:rPr>
        <w:t>M</w:t>
      </w:r>
      <w:r w:rsidR="00B900CE">
        <w:rPr>
          <w:color w:val="000000" w:themeColor="text1"/>
          <w:vertAlign w:val="subscript"/>
        </w:rPr>
        <w:t>area</w:t>
      </w:r>
      <w:r w:rsidR="00B900CE">
        <w:rPr>
          <w:color w:val="000000" w:themeColor="text1"/>
        </w:rPr>
        <w:t xml:space="preserve"> when mediated through reductions in the cost of acquiring nitrogen relative to water</w:t>
      </w:r>
      <w:r w:rsidR="00622D89">
        <w:rPr>
          <w:color w:val="000000" w:themeColor="text1"/>
        </w:rPr>
        <w:t xml:space="preserve">, following patterns observed in previous experiments </w:t>
      </w:r>
      <w:r w:rsidR="00D160D7">
        <w:rPr>
          <w:color w:val="000000" w:themeColor="text1"/>
        </w:rPr>
        <w:fldChar w:fldCharType="begin" w:fldLock="1"/>
      </w:r>
      <w:r w:rsidR="003B403B">
        <w:rPr>
          <w:color w:val="000000" w:themeColor="text1"/>
        </w:rPr>
        <w:instrText>ADDIN CSL_CITATION {"citationItems":[{"id":"ITEM-1","itemData":{"DOI":"10.1111/nph.17256","ISSN":"14698137","PMID":"33544877","abstract":"Decades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Phytologist","id":"ITEM-1","issue":"4","issued":{"date-parts":[["2021"]]},"page":"1435-1448","title":"Altered plant carbon partitioning enhanced forest ecosystem carbon storage after 25 years of nitrogen additions","type":"article-journal","volume":"230"},"uris":["http://www.mendeley.com/documents/?uuid=0cd860a2-d56b-4655-8a70-e660d9406cb9"]},{"id":"ITEM-2","itemData":{"DOI":"10.1093/jxb/erab253","ISSN":"0022-0957","abstract":"Plant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photosynthesis","type":"article-journal","volume":"74"},"uris":["http://www.mendeley.com/documents/?uuid=84f9e119-629b-4d40-ad7f-87f747ce2e46"]}],"mendeley":{"formattedCitation":"(Eastman et al. 2021, Perkowski et al. 2021, Waring et al. 2023)","plainTextFormattedCitation":"(Eastman et al. 2021, Perkowski et al. 2021, Waring et al. 2023)","previouslyFormattedCitation":"(Eastman et al. 2021, Perkowski et al. 2021, Waring et al. 2023)"},"properties":{"noteIndex":0},"schema":"https://github.com/citation-style-language/schema/raw/master/csl-citation.json"}</w:instrText>
      </w:r>
      <w:r w:rsidR="00D160D7">
        <w:rPr>
          <w:color w:val="000000" w:themeColor="text1"/>
        </w:rPr>
        <w:fldChar w:fldCharType="separate"/>
      </w:r>
      <w:r w:rsidR="00D160D7" w:rsidRPr="00D160D7">
        <w:rPr>
          <w:noProof/>
          <w:color w:val="000000" w:themeColor="text1"/>
        </w:rPr>
        <w:t>(Eastman et al. 2021, Perkowski et al. 2021, Waring et al. 2023)</w:t>
      </w:r>
      <w:r w:rsidR="00D160D7">
        <w:rPr>
          <w:color w:val="000000" w:themeColor="text1"/>
        </w:rPr>
        <w:fldChar w:fldCharType="end"/>
      </w:r>
      <w:r w:rsidR="00D160D7">
        <w:rPr>
          <w:color w:val="000000" w:themeColor="text1"/>
        </w:rPr>
        <w:t xml:space="preserve"> </w:t>
      </w:r>
      <w:r w:rsidR="00464F6B">
        <w:rPr>
          <w:color w:val="000000" w:themeColor="text1"/>
        </w:rPr>
        <w:t>and</w:t>
      </w:r>
      <w:r w:rsidR="00622D89">
        <w:rPr>
          <w:color w:val="000000" w:themeColor="text1"/>
        </w:rPr>
        <w:t xml:space="preserve"> patterns expected from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w:t>
      </w:r>
      <w:r w:rsidR="006C2B9F">
        <w:rPr>
          <w:color w:val="000000" w:themeColor="text1"/>
        </w:rPr>
        <w:t xml:space="preserve">These findings suggest that patterns expected from theory can predict some, but not all, of the variance in </w:t>
      </w:r>
      <w:r w:rsidR="006C2B9F">
        <w:rPr>
          <w:i/>
          <w:iCs/>
          <w:color w:val="000000" w:themeColor="text1"/>
        </w:rPr>
        <w:t>N</w:t>
      </w:r>
      <w:r w:rsidR="006C2B9F">
        <w:rPr>
          <w:color w:val="000000" w:themeColor="text1"/>
          <w:vertAlign w:val="subscript"/>
        </w:rPr>
        <w:t>area</w:t>
      </w:r>
      <w:r w:rsidR="006C2B9F">
        <w:rPr>
          <w:color w:val="000000" w:themeColor="text1"/>
        </w:rPr>
        <w:t xml:space="preserve"> across nitrogen availability gradients, </w:t>
      </w:r>
      <w:r w:rsidR="006C2B9F">
        <w:rPr>
          <w:color w:val="000000" w:themeColor="text1"/>
        </w:rPr>
        <w:lastRenderedPageBreak/>
        <w:t xml:space="preserve">as direct positive effects of nitrogen availability on </w:t>
      </w:r>
      <w:r w:rsidR="006C2B9F">
        <w:rPr>
          <w:i/>
          <w:iCs/>
          <w:color w:val="000000" w:themeColor="text1"/>
        </w:rPr>
        <w:t>N</w:t>
      </w:r>
      <w:r w:rsidR="006C2B9F">
        <w:rPr>
          <w:color w:val="000000" w:themeColor="text1"/>
          <w:vertAlign w:val="subscript"/>
        </w:rPr>
        <w:t>mass</w:t>
      </w:r>
      <w:r w:rsidR="006C2B9F">
        <w:rPr>
          <w:color w:val="000000" w:themeColor="text1"/>
        </w:rPr>
        <w:t xml:space="preserve"> are not expected from the theory unless associated with reductions in </w:t>
      </w:r>
      <w:r w:rsidR="006C2B9F" w:rsidRPr="00D870B4">
        <w:rPr>
          <w:rStyle w:val="Strong"/>
          <w:b w:val="0"/>
          <w:bCs w:val="0"/>
          <w:i/>
          <w:iCs/>
          <w:lang w:val="el-GR"/>
        </w:rPr>
        <w:t>β</w:t>
      </w:r>
      <w:r w:rsidR="006C2B9F">
        <w:rPr>
          <w:color w:val="000000" w:themeColor="text1"/>
        </w:rPr>
        <w:t>.</w:t>
      </w:r>
      <w:r w:rsidR="00BE2611">
        <w:rPr>
          <w:color w:val="000000" w:themeColor="text1"/>
        </w:rPr>
        <w:t xml:space="preserve"> </w:t>
      </w:r>
      <w:commentRangeStart w:id="88"/>
      <w:r w:rsidR="00BE2611">
        <w:rPr>
          <w:color w:val="000000" w:themeColor="text1"/>
        </w:rPr>
        <w:t xml:space="preserve">Whether positive responses of leaf nitrogen content to </w:t>
      </w:r>
      <w:r w:rsidR="00432FE9">
        <w:rPr>
          <w:color w:val="000000" w:themeColor="text1"/>
        </w:rPr>
        <w:t xml:space="preserve">increasing </w:t>
      </w:r>
      <w:r w:rsidR="00BE2611">
        <w:rPr>
          <w:color w:val="000000" w:themeColor="text1"/>
        </w:rPr>
        <w:t xml:space="preserve">nitrogen availability correspond with enhanced with photosynthetic capacity </w:t>
      </w:r>
      <w:commentRangeEnd w:id="88"/>
      <w:r w:rsidR="00A55E74">
        <w:rPr>
          <w:rStyle w:val="CommentReference"/>
          <w:rFonts w:eastAsiaTheme="minorHAnsi" w:cs="Times New Roman (Body CS)"/>
        </w:rPr>
        <w:commentReference w:id="88"/>
      </w:r>
      <w:r w:rsidR="00BE2611">
        <w:rPr>
          <w:color w:val="000000" w:themeColor="text1"/>
        </w:rPr>
        <w:t xml:space="preserve">remains an important open question that should be addressed to determine whether variance in leaf nitrogen content across environmental gradients is driven by climate-related changes in photosynthetic capacity that alter demand to build and maintain photosynthetic enzymes </w:t>
      </w:r>
      <w:r w:rsidR="00BE2611">
        <w:rPr>
          <w:color w:val="000000" w:themeColor="text1"/>
        </w:rPr>
        <w:fldChar w:fldCharType="begin" w:fldLock="1"/>
      </w:r>
      <w:r w:rsidR="00BE2611">
        <w:rPr>
          <w:color w:val="000000" w:themeColor="text1"/>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capacity","type":"article-journal","volume":"4"},"uris":["http://www.mendeley.com/documents/?uuid=3ef8e4be-d782-4101-b3db-1a91b9992fc1"]}],"mendeley":{"formattedCitation":"(Smith et al. 2019, Peng et al. 2021)","plainTextFormattedCitation":"(Smith et al. 2019, Peng et al. 2021)","previouslyFormattedCitation":"(Smith et al. 2019)"},"properties":{"noteIndex":0},"schema":"https://github.com/citation-style-language/schema/raw/master/csl-citation.json"}</w:instrText>
      </w:r>
      <w:r w:rsidR="00BE2611">
        <w:rPr>
          <w:color w:val="000000" w:themeColor="text1"/>
        </w:rPr>
        <w:fldChar w:fldCharType="separate"/>
      </w:r>
      <w:r w:rsidR="00BE2611" w:rsidRPr="00BE2611">
        <w:rPr>
          <w:noProof/>
          <w:color w:val="000000" w:themeColor="text1"/>
        </w:rPr>
        <w:t>(Smith et al. 2019, Peng et al. 2021)</w:t>
      </w:r>
      <w:r w:rsidR="00BE2611">
        <w:rPr>
          <w:color w:val="000000" w:themeColor="text1"/>
        </w:rPr>
        <w:fldChar w:fldCharType="end"/>
      </w:r>
      <w:r w:rsidR="00BE2611">
        <w:rPr>
          <w:color w:val="000000" w:themeColor="text1"/>
        </w:rPr>
        <w:t>.</w:t>
      </w:r>
    </w:p>
    <w:p w14:paraId="43434356" w14:textId="77777777" w:rsidR="00432FE9" w:rsidRDefault="00432FE9" w:rsidP="00FA6954">
      <w:pPr>
        <w:autoSpaceDE w:val="0"/>
        <w:autoSpaceDN w:val="0"/>
        <w:adjustRightInd w:val="0"/>
        <w:spacing w:line="360" w:lineRule="auto"/>
        <w:rPr>
          <w:color w:val="000000" w:themeColor="text1"/>
        </w:rPr>
      </w:pPr>
    </w:p>
    <w:p w14:paraId="364BB523" w14:textId="1B4DDD70" w:rsidR="00040809" w:rsidRPr="00040809" w:rsidRDefault="00432FE9" w:rsidP="00FA6954">
      <w:pPr>
        <w:autoSpaceDE w:val="0"/>
        <w:autoSpaceDN w:val="0"/>
        <w:adjustRightInd w:val="0"/>
        <w:spacing w:line="360" w:lineRule="auto"/>
        <w:rPr>
          <w:i/>
          <w:iCs/>
          <w:color w:val="000000" w:themeColor="text1"/>
        </w:rPr>
      </w:pPr>
      <w:r>
        <w:rPr>
          <w:i/>
          <w:iCs/>
          <w:color w:val="000000" w:themeColor="text1"/>
        </w:rPr>
        <w:t>S</w:t>
      </w:r>
      <w:r w:rsidR="00040809">
        <w:rPr>
          <w:i/>
          <w:iCs/>
          <w:color w:val="000000" w:themeColor="text1"/>
        </w:rPr>
        <w:t>oil moisture</w:t>
      </w:r>
      <w:r>
        <w:rPr>
          <w:i/>
          <w:iCs/>
          <w:color w:val="000000" w:themeColor="text1"/>
        </w:rPr>
        <w:t xml:space="preserve"> effects</w:t>
      </w:r>
      <w:r w:rsidR="00040809">
        <w:rPr>
          <w:i/>
          <w:iCs/>
          <w:color w:val="000000" w:themeColor="text1"/>
        </w:rPr>
        <w:t xml:space="preserve"> on N</w:t>
      </w:r>
      <w:r w:rsidR="00040809">
        <w:rPr>
          <w:i/>
          <w:iCs/>
          <w:color w:val="000000" w:themeColor="text1"/>
          <w:vertAlign w:val="subscript"/>
        </w:rPr>
        <w:t>area</w:t>
      </w:r>
      <w:r w:rsidR="00040809">
        <w:rPr>
          <w:i/>
          <w:iCs/>
          <w:color w:val="000000" w:themeColor="text1"/>
        </w:rPr>
        <w:t xml:space="preserve"> follow theoretical expectations</w:t>
      </w:r>
    </w:p>
    <w:p w14:paraId="5CAF5EC0" w14:textId="3B6E6624" w:rsidR="00A011DB" w:rsidRDefault="00046720" w:rsidP="00A011DB">
      <w:pPr>
        <w:autoSpaceDE w:val="0"/>
        <w:autoSpaceDN w:val="0"/>
        <w:adjustRightInd w:val="0"/>
        <w:spacing w:line="360" w:lineRule="auto"/>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622D89">
        <w:rPr>
          <w:color w:val="000000" w:themeColor="text1"/>
        </w:rPr>
        <w:t xml:space="preserve">, which linear mixed effect models suggested was driven by </w:t>
      </w:r>
      <w:r w:rsidR="00D870B4">
        <w:rPr>
          <w:color w:val="000000" w:themeColor="text1"/>
        </w:rPr>
        <w:t xml:space="preserve">a </w:t>
      </w:r>
      <w:r w:rsidR="00622D89">
        <w:rPr>
          <w:color w:val="000000" w:themeColor="text1"/>
        </w:rPr>
        <w:t xml:space="preserve">positive effect of increasing soil moisture </w:t>
      </w:r>
      <w:r w:rsidR="002A6652">
        <w:rPr>
          <w:color w:val="000000" w:themeColor="text1"/>
        </w:rPr>
        <w:t xml:space="preserve">on </w:t>
      </w:r>
      <w:r w:rsidR="002A6652">
        <w:rPr>
          <w:i/>
          <w:iCs/>
          <w:color w:val="000000" w:themeColor="text1"/>
        </w:rPr>
        <w:t>N</w:t>
      </w:r>
      <w:r w:rsidR="002A6652">
        <w:rPr>
          <w:color w:val="000000" w:themeColor="text1"/>
          <w:vertAlign w:val="subscript"/>
        </w:rPr>
        <w:t>mass</w:t>
      </w:r>
      <w:r w:rsidR="002A6652">
        <w:rPr>
          <w:color w:val="000000" w:themeColor="text1"/>
        </w:rPr>
        <w:t xml:space="preserve"> coupled with </w:t>
      </w:r>
      <w:r w:rsidR="00491C53">
        <w:rPr>
          <w:color w:val="000000" w:themeColor="text1"/>
        </w:rPr>
        <w:t xml:space="preserve">no relationship between </w:t>
      </w:r>
      <w:r w:rsidR="002A6652">
        <w:rPr>
          <w:color w:val="000000" w:themeColor="text1"/>
        </w:rPr>
        <w:t xml:space="preserve">soil moisture </w:t>
      </w:r>
      <w:r w:rsidR="00491C53">
        <w:rPr>
          <w:color w:val="000000" w:themeColor="text1"/>
        </w:rPr>
        <w:t>a</w:t>
      </w:r>
      <w:r w:rsidR="002A6652">
        <w:rPr>
          <w:color w:val="000000" w:themeColor="text1"/>
        </w:rPr>
        <w:t>n</w:t>
      </w:r>
      <w:r w:rsidR="00491C53">
        <w:rPr>
          <w:color w:val="000000" w:themeColor="text1"/>
        </w:rPr>
        <w:t>d</w:t>
      </w:r>
      <w:r w:rsidR="002A6652">
        <w:rPr>
          <w:color w:val="000000" w:themeColor="text1"/>
        </w:rPr>
        <w:t xml:space="preserve"> </w:t>
      </w:r>
      <w:r w:rsidR="002A6652">
        <w:rPr>
          <w:i/>
          <w:iCs/>
          <w:color w:val="000000" w:themeColor="text1"/>
        </w:rPr>
        <w:t>M</w:t>
      </w:r>
      <w:r w:rsidR="002A6652">
        <w:rPr>
          <w:color w:val="000000" w:themeColor="text1"/>
          <w:vertAlign w:val="subscript"/>
        </w:rPr>
        <w:t>area</w:t>
      </w:r>
      <w:r w:rsidR="002A6652">
        <w:rPr>
          <w:color w:val="000000" w:themeColor="text1"/>
        </w:rPr>
        <w:t xml:space="preserve">. </w:t>
      </w:r>
      <w:r w:rsidR="00D84EBF">
        <w:rPr>
          <w:color w:val="000000" w:themeColor="text1"/>
        </w:rPr>
        <w:t>T</w:t>
      </w:r>
      <w:r w:rsidR="002A6652">
        <w:rPr>
          <w:color w:val="000000" w:themeColor="text1"/>
        </w:rPr>
        <w:t xml:space="preserve">hese patterns </w:t>
      </w:r>
      <w:r w:rsidR="00B3021C">
        <w:rPr>
          <w:color w:val="000000" w:themeColor="text1"/>
        </w:rPr>
        <w:t xml:space="preserve">were </w:t>
      </w:r>
      <w:r w:rsidR="00A57573">
        <w:rPr>
          <w:color w:val="000000" w:themeColor="text1"/>
        </w:rPr>
        <w:t>observed</w:t>
      </w:r>
      <w:r w:rsidR="00B3021C">
        <w:rPr>
          <w:color w:val="000000" w:themeColor="text1"/>
        </w:rPr>
        <w:t xml:space="preserve"> in spite of</w:t>
      </w:r>
      <w:r w:rsidR="002A6652">
        <w:rPr>
          <w:color w:val="000000" w:themeColor="text1"/>
        </w:rPr>
        <w:t xml:space="preserve"> a positive effect of soil moisture on </w:t>
      </w:r>
      <w:r w:rsidR="002A6652">
        <w:rPr>
          <w:i/>
          <w:iCs/>
          <w:color w:val="000000" w:themeColor="text1"/>
          <w:lang w:val="el-GR"/>
        </w:rPr>
        <w:t>β</w:t>
      </w:r>
      <w:r w:rsidR="002A6652">
        <w:rPr>
          <w:color w:val="000000" w:themeColor="text1"/>
        </w:rPr>
        <w:t xml:space="preserve">, </w:t>
      </w:r>
      <w:r w:rsidR="00A57573">
        <w:rPr>
          <w:color w:val="000000" w:themeColor="text1"/>
        </w:rPr>
        <w:t xml:space="preserve">a response </w:t>
      </w:r>
      <w:r w:rsidR="00CA1F21">
        <w:rPr>
          <w:color w:val="000000" w:themeColor="text1"/>
        </w:rPr>
        <w:t>likely</w:t>
      </w:r>
      <w:r w:rsidR="002A6652">
        <w:rPr>
          <w:color w:val="000000" w:themeColor="text1"/>
        </w:rPr>
        <w:t xml:space="preserve"> driven by a reduction in costs </w:t>
      </w:r>
      <w:r w:rsidR="00D84EBF">
        <w:rPr>
          <w:color w:val="000000" w:themeColor="text1"/>
        </w:rPr>
        <w:t>of</w:t>
      </w:r>
      <w:r w:rsidR="002A6652">
        <w:rPr>
          <w:color w:val="000000" w:themeColor="text1"/>
        </w:rPr>
        <w:t xml:space="preserve"> </w:t>
      </w:r>
      <w:r w:rsidR="00B60944">
        <w:t>water</w:t>
      </w:r>
      <w:r w:rsidR="002A6652">
        <w:rPr>
          <w:color w:val="000000" w:themeColor="text1"/>
        </w:rPr>
        <w:t xml:space="preserve"> </w:t>
      </w:r>
      <w:r w:rsidR="00A57573">
        <w:rPr>
          <w:color w:val="000000" w:themeColor="text1"/>
        </w:rPr>
        <w:t xml:space="preserve">acquisition </w:t>
      </w:r>
      <w:r w:rsidR="002A6652">
        <w:rPr>
          <w:color w:val="000000" w:themeColor="text1"/>
        </w:rPr>
        <w:fldChar w:fldCharType="begin" w:fldLock="1"/>
      </w:r>
      <w:r w:rsidR="002A6652">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2A6652">
        <w:rPr>
          <w:color w:val="000000" w:themeColor="text1"/>
        </w:rPr>
        <w:fldChar w:fldCharType="separate"/>
      </w:r>
      <w:r w:rsidR="002A6652" w:rsidRPr="00DE41C7">
        <w:rPr>
          <w:noProof/>
          <w:color w:val="000000" w:themeColor="text1"/>
        </w:rPr>
        <w:t>(Wright et al. 2003, Prentice et al. 2014, Lavergne et al. 2020)</w:t>
      </w:r>
      <w:r w:rsidR="002A6652">
        <w:rPr>
          <w:color w:val="000000" w:themeColor="text1"/>
        </w:rPr>
        <w:fldChar w:fldCharType="end"/>
      </w:r>
      <w:r w:rsidR="0060600A">
        <w:rPr>
          <w:color w:val="000000" w:themeColor="text1"/>
        </w:rPr>
        <w:t>.</w:t>
      </w:r>
      <w:r w:rsidR="001A108E">
        <w:rPr>
          <w:color w:val="000000" w:themeColor="text1"/>
        </w:rPr>
        <w:t xml:space="preserve"> </w:t>
      </w:r>
      <w:r w:rsidR="00CC5C37">
        <w:rPr>
          <w:color w:val="000000" w:themeColor="text1"/>
        </w:rPr>
        <w:t xml:space="preserve">While positive effects of increasing soil moisture on </w:t>
      </w:r>
      <w:r w:rsidR="00CC5C37">
        <w:rPr>
          <w:i/>
          <w:iCs/>
          <w:color w:val="000000" w:themeColor="text1"/>
          <w:lang w:val="el-GR"/>
        </w:rPr>
        <w:t>β</w:t>
      </w:r>
      <w:r w:rsidR="00CC5C37">
        <w:rPr>
          <w:color w:val="000000" w:themeColor="text1"/>
        </w:rPr>
        <w:t xml:space="preserve"> are consistent with theoretical expectations, theory predicts that </w:t>
      </w:r>
      <w:r w:rsidR="00D84EBF">
        <w:rPr>
          <w:color w:val="000000" w:themeColor="text1"/>
        </w:rPr>
        <w:t>such responses</w:t>
      </w:r>
      <w:r w:rsidR="00CC5C37">
        <w:rPr>
          <w:color w:val="000000" w:themeColor="text1"/>
        </w:rPr>
        <w:t xml:space="preserve"> should</w:t>
      </w:r>
      <w:r w:rsidR="00D84EBF">
        <w:rPr>
          <w:color w:val="000000" w:themeColor="text1"/>
        </w:rPr>
        <w:t xml:space="preserve"> increase leaf </w:t>
      </w:r>
      <w:r w:rsidR="00D84EBF">
        <w:rPr>
          <w:i/>
          <w:iCs/>
          <w:color w:val="000000" w:themeColor="text1"/>
        </w:rPr>
        <w:t>C</w:t>
      </w:r>
      <w:r w:rsidR="00D84EBF">
        <w:rPr>
          <w:color w:val="000000" w:themeColor="text1"/>
          <w:vertAlign w:val="subscript"/>
        </w:rPr>
        <w:t>i</w:t>
      </w:r>
      <w:r w:rsidR="00D84EBF">
        <w:rPr>
          <w:color w:val="000000" w:themeColor="text1"/>
        </w:rPr>
        <w:t>:</w:t>
      </w:r>
      <w:r w:rsidR="00D84EBF">
        <w:rPr>
          <w:i/>
          <w:iCs/>
          <w:color w:val="000000" w:themeColor="text1"/>
        </w:rPr>
        <w:t>C</w:t>
      </w:r>
      <w:r w:rsidR="00D84EBF">
        <w:rPr>
          <w:color w:val="000000" w:themeColor="text1"/>
          <w:vertAlign w:val="subscript"/>
        </w:rPr>
        <w:t>a</w:t>
      </w:r>
      <w:r w:rsidR="00CC5C37">
        <w:rPr>
          <w:color w:val="000000" w:themeColor="text1"/>
        </w:rPr>
        <w:t xml:space="preserve"> </w:t>
      </w:r>
      <w:r w:rsidR="00D84EBF">
        <w:rPr>
          <w:color w:val="000000" w:themeColor="text1"/>
        </w:rPr>
        <w:t xml:space="preserve">and </w:t>
      </w:r>
      <w:r w:rsidR="00BE2611">
        <w:rPr>
          <w:color w:val="000000" w:themeColor="text1"/>
        </w:rPr>
        <w:t>decrease</w:t>
      </w:r>
      <w:r w:rsidR="00CC5C37">
        <w:rPr>
          <w:color w:val="000000" w:themeColor="text1"/>
        </w:rPr>
        <w:t xml:space="preserve"> leaf nitrogen allocation. </w:t>
      </w:r>
      <w:r w:rsidR="00F74B4B">
        <w:rPr>
          <w:color w:val="000000" w:themeColor="text1"/>
        </w:rPr>
        <w:t>S</w:t>
      </w:r>
      <w:r w:rsidR="00CC5C37">
        <w:rPr>
          <w:color w:val="000000" w:themeColor="text1"/>
        </w:rPr>
        <w:t xml:space="preserve">tructural equation model results </w:t>
      </w:r>
      <w:r w:rsidR="00CA1F21">
        <w:rPr>
          <w:color w:val="000000" w:themeColor="text1"/>
        </w:rPr>
        <w:t>indicated</w:t>
      </w:r>
      <w:r w:rsidR="002B4C9C">
        <w:rPr>
          <w:color w:val="000000" w:themeColor="text1"/>
        </w:rPr>
        <w:t xml:space="preserve"> </w:t>
      </w:r>
      <w:r w:rsidR="00CA1F21">
        <w:rPr>
          <w:color w:val="000000" w:themeColor="text1"/>
        </w:rPr>
        <w:t>two pathways where</w:t>
      </w:r>
      <w:r w:rsidR="00D84EBF">
        <w:rPr>
          <w:color w:val="000000" w:themeColor="text1"/>
        </w:rPr>
        <w:t xml:space="preserve"> leaf </w:t>
      </w:r>
      <w:r w:rsidR="00D84EBF">
        <w:rPr>
          <w:i/>
          <w:iCs/>
          <w:color w:val="000000" w:themeColor="text1"/>
        </w:rPr>
        <w:t>C</w:t>
      </w:r>
      <w:r w:rsidR="00D84EBF">
        <w:rPr>
          <w:color w:val="000000" w:themeColor="text1"/>
          <w:vertAlign w:val="subscript"/>
        </w:rPr>
        <w:t>i</w:t>
      </w:r>
      <w:r w:rsidR="00D84EBF">
        <w:rPr>
          <w:color w:val="000000" w:themeColor="text1"/>
        </w:rPr>
        <w:t>:</w:t>
      </w:r>
      <w:r w:rsidR="00D84EBF">
        <w:rPr>
          <w:i/>
          <w:iCs/>
          <w:color w:val="000000" w:themeColor="text1"/>
        </w:rPr>
        <w:t>C</w:t>
      </w:r>
      <w:r w:rsidR="00D84EBF">
        <w:rPr>
          <w:color w:val="000000" w:themeColor="text1"/>
          <w:vertAlign w:val="subscript"/>
        </w:rPr>
        <w:t>a</w:t>
      </w:r>
      <w:r w:rsidR="00CA1F21">
        <w:rPr>
          <w:color w:val="000000" w:themeColor="text1"/>
        </w:rPr>
        <w:t xml:space="preserve"> </w:t>
      </w:r>
      <w:r w:rsidR="00432FE9">
        <w:rPr>
          <w:color w:val="000000" w:themeColor="text1"/>
        </w:rPr>
        <w:t xml:space="preserve">indirectly </w:t>
      </w:r>
      <w:r w:rsidR="00D84EBF">
        <w:rPr>
          <w:color w:val="000000" w:themeColor="text1"/>
        </w:rPr>
        <w:t xml:space="preserve">increased and </w:t>
      </w:r>
      <w:r w:rsidR="00CA1F21">
        <w:rPr>
          <w:i/>
          <w:iCs/>
          <w:color w:val="000000" w:themeColor="text1"/>
        </w:rPr>
        <w:t>N</w:t>
      </w:r>
      <w:r w:rsidR="00CA1F21">
        <w:rPr>
          <w:color w:val="000000" w:themeColor="text1"/>
          <w:vertAlign w:val="subscript"/>
        </w:rPr>
        <w:t>area</w:t>
      </w:r>
      <w:r w:rsidR="00CA1F21">
        <w:rPr>
          <w:color w:val="000000" w:themeColor="text1"/>
        </w:rPr>
        <w:t xml:space="preserve"> </w:t>
      </w:r>
      <w:r w:rsidR="002B4C9C">
        <w:rPr>
          <w:color w:val="000000" w:themeColor="text1"/>
        </w:rPr>
        <w:t>de</w:t>
      </w:r>
      <w:r w:rsidR="006D3781">
        <w:rPr>
          <w:color w:val="000000" w:themeColor="text1"/>
        </w:rPr>
        <w:t>creased in response to increasing soil moisture</w:t>
      </w:r>
      <w:r w:rsidR="00CA1F21">
        <w:rPr>
          <w:color w:val="000000" w:themeColor="text1"/>
        </w:rPr>
        <w:t>: (1)</w:t>
      </w:r>
      <w:r w:rsidR="006D3781">
        <w:rPr>
          <w:color w:val="000000" w:themeColor="text1"/>
        </w:rPr>
        <w:t xml:space="preserve"> </w:t>
      </w:r>
      <w:r w:rsidR="00CA1F21">
        <w:rPr>
          <w:color w:val="000000" w:themeColor="text1"/>
        </w:rPr>
        <w:t xml:space="preserve">a pathway where increasing soil moisture increased </w:t>
      </w:r>
      <w:r w:rsidR="00CA1F21">
        <w:rPr>
          <w:i/>
          <w:iCs/>
          <w:color w:val="000000" w:themeColor="text1"/>
          <w:lang w:val="el-GR"/>
        </w:rPr>
        <w:t>β</w:t>
      </w:r>
      <w:r w:rsidR="00CA1F21">
        <w:rPr>
          <w:color w:val="000000" w:themeColor="text1"/>
        </w:rPr>
        <w:t xml:space="preserve">, </w:t>
      </w:r>
      <w:r w:rsidR="00CA1F21">
        <w:rPr>
          <w:i/>
          <w:iCs/>
          <w:color w:val="000000" w:themeColor="text1"/>
          <w:lang w:val="el-GR"/>
        </w:rPr>
        <w:t>β</w:t>
      </w:r>
      <w:r w:rsidR="00CA1F21">
        <w:rPr>
          <w:color w:val="000000" w:themeColor="text1"/>
        </w:rPr>
        <w:t xml:space="preserve"> was positively related to leaf </w:t>
      </w:r>
      <w:r w:rsidR="00CA1F21">
        <w:rPr>
          <w:i/>
          <w:iCs/>
          <w:color w:val="000000" w:themeColor="text1"/>
        </w:rPr>
        <w:t>C</w:t>
      </w:r>
      <w:r w:rsidR="00CA1F21">
        <w:rPr>
          <w:color w:val="000000" w:themeColor="text1"/>
          <w:vertAlign w:val="subscript"/>
        </w:rPr>
        <w:t>i</w:t>
      </w:r>
      <w:r w:rsidR="00CA1F21">
        <w:rPr>
          <w:color w:val="000000" w:themeColor="text1"/>
        </w:rPr>
        <w:t>:</w:t>
      </w:r>
      <w:r w:rsidR="00CA1F21">
        <w:rPr>
          <w:i/>
          <w:iCs/>
          <w:color w:val="000000" w:themeColor="text1"/>
        </w:rPr>
        <w:t>C</w:t>
      </w:r>
      <w:r w:rsidR="00CA1F21">
        <w:rPr>
          <w:color w:val="000000" w:themeColor="text1"/>
          <w:vertAlign w:val="subscript"/>
        </w:rPr>
        <w:t>a</w:t>
      </w:r>
      <w:r w:rsidR="00CA1F21">
        <w:rPr>
          <w:color w:val="000000" w:themeColor="text1"/>
        </w:rPr>
        <w:t xml:space="preserve">, and leaf </w:t>
      </w:r>
      <w:r w:rsidR="00CA1F21">
        <w:rPr>
          <w:i/>
          <w:iCs/>
          <w:color w:val="000000" w:themeColor="text1"/>
        </w:rPr>
        <w:t>C</w:t>
      </w:r>
      <w:r w:rsidR="00CA1F21">
        <w:rPr>
          <w:color w:val="000000" w:themeColor="text1"/>
          <w:vertAlign w:val="subscript"/>
        </w:rPr>
        <w:t>i</w:t>
      </w:r>
      <w:r w:rsidR="00CA1F21">
        <w:rPr>
          <w:color w:val="000000" w:themeColor="text1"/>
        </w:rPr>
        <w:t>:</w:t>
      </w:r>
      <w:r w:rsidR="00CA1F21">
        <w:rPr>
          <w:i/>
          <w:iCs/>
          <w:color w:val="000000" w:themeColor="text1"/>
        </w:rPr>
        <w:t>C</w:t>
      </w:r>
      <w:r w:rsidR="00CA1F21">
        <w:rPr>
          <w:color w:val="000000" w:themeColor="text1"/>
          <w:vertAlign w:val="subscript"/>
        </w:rPr>
        <w:t>a</w:t>
      </w:r>
      <w:r w:rsidR="00CA1F21">
        <w:rPr>
          <w:color w:val="000000" w:themeColor="text1"/>
        </w:rPr>
        <w:t xml:space="preserve"> was negatively related to </w:t>
      </w:r>
      <w:r w:rsidR="00CA1F21">
        <w:rPr>
          <w:i/>
          <w:iCs/>
          <w:color w:val="000000" w:themeColor="text1"/>
        </w:rPr>
        <w:t>M</w:t>
      </w:r>
      <w:r w:rsidR="00CA1F21">
        <w:rPr>
          <w:color w:val="000000" w:themeColor="text1"/>
          <w:vertAlign w:val="subscript"/>
        </w:rPr>
        <w:t>area</w:t>
      </w:r>
      <w:r w:rsidR="00CA1F21">
        <w:rPr>
          <w:color w:val="000000" w:themeColor="text1"/>
        </w:rPr>
        <w:t xml:space="preserve">, and (2) a pathway where increasing soil moisture exhibited strong negative covariance with nitrogen availability, leading to indirect decreases in </w:t>
      </w:r>
      <w:r w:rsidR="00CA1F21">
        <w:rPr>
          <w:i/>
          <w:iCs/>
          <w:color w:val="000000" w:themeColor="text1"/>
        </w:rPr>
        <w:t>N</w:t>
      </w:r>
      <w:r w:rsidR="00CA1F21">
        <w:rPr>
          <w:color w:val="000000" w:themeColor="text1"/>
          <w:vertAlign w:val="subscript"/>
        </w:rPr>
        <w:t>area</w:t>
      </w:r>
      <w:r w:rsidR="00CA1F21">
        <w:rPr>
          <w:color w:val="000000" w:themeColor="text1"/>
        </w:rPr>
        <w:t xml:space="preserve"> </w:t>
      </w:r>
      <w:r w:rsidR="00D84EBF">
        <w:rPr>
          <w:color w:val="000000" w:themeColor="text1"/>
        </w:rPr>
        <w:t xml:space="preserve">through negative effects of increasing nitrogen availability on </w:t>
      </w:r>
      <w:r w:rsidR="00CA1F21">
        <w:rPr>
          <w:i/>
          <w:iCs/>
          <w:color w:val="000000" w:themeColor="text1"/>
          <w:lang w:val="el-GR"/>
        </w:rPr>
        <w:t>β</w:t>
      </w:r>
      <w:r w:rsidR="00CA1F21">
        <w:rPr>
          <w:color w:val="000000" w:themeColor="text1"/>
        </w:rPr>
        <w:t xml:space="preserve">. Interestingly, existence of the second pathway implies that effects of soil moisture on </w:t>
      </w:r>
      <w:r w:rsidR="00CA1F21">
        <w:rPr>
          <w:i/>
          <w:iCs/>
          <w:color w:val="000000" w:themeColor="text1"/>
        </w:rPr>
        <w:t>N</w:t>
      </w:r>
      <w:r w:rsidR="00CA1F21">
        <w:rPr>
          <w:color w:val="000000" w:themeColor="text1"/>
          <w:vertAlign w:val="subscript"/>
        </w:rPr>
        <w:t>area</w:t>
      </w:r>
      <w:r w:rsidR="00CA1F21">
        <w:rPr>
          <w:color w:val="000000" w:themeColor="text1"/>
        </w:rPr>
        <w:t xml:space="preserve"> may have been more strongly driven by changes in nitrogen availability than</w:t>
      </w:r>
      <w:r w:rsidR="00A011DB">
        <w:rPr>
          <w:color w:val="000000" w:themeColor="text1"/>
        </w:rPr>
        <w:t xml:space="preserve"> direct</w:t>
      </w:r>
      <w:r w:rsidR="00040809">
        <w:rPr>
          <w:color w:val="000000" w:themeColor="text1"/>
        </w:rPr>
        <w:t xml:space="preserve">ly through </w:t>
      </w:r>
      <w:r w:rsidR="00CA1F21">
        <w:rPr>
          <w:color w:val="000000" w:themeColor="text1"/>
        </w:rPr>
        <w:t>changes in soil moisture.</w:t>
      </w:r>
    </w:p>
    <w:p w14:paraId="27BCCBD6" w14:textId="65E910A2" w:rsidR="003F5418" w:rsidRPr="00040809" w:rsidRDefault="007672B1" w:rsidP="00331343">
      <w:pPr>
        <w:autoSpaceDE w:val="0"/>
        <w:autoSpaceDN w:val="0"/>
        <w:adjustRightInd w:val="0"/>
        <w:spacing w:line="360" w:lineRule="auto"/>
        <w:ind w:firstLine="720"/>
        <w:rPr>
          <w:color w:val="000000" w:themeColor="text1"/>
        </w:rPr>
      </w:pPr>
      <w:r>
        <w:rPr>
          <w:color w:val="000000" w:themeColor="text1"/>
        </w:rPr>
        <w:t>Despite</w:t>
      </w:r>
      <w:r w:rsidR="00040809">
        <w:rPr>
          <w:color w:val="000000" w:themeColor="text1"/>
        </w:rPr>
        <w:t xml:space="preserve"> </w:t>
      </w:r>
      <w:r>
        <w:rPr>
          <w:color w:val="000000" w:themeColor="text1"/>
        </w:rPr>
        <w:t xml:space="preserve">soil moisture responses to </w:t>
      </w:r>
      <w:r>
        <w:rPr>
          <w:i/>
          <w:iCs/>
          <w:color w:val="000000" w:themeColor="text1"/>
          <w:lang w:val="el-GR"/>
        </w:rPr>
        <w:t>β</w:t>
      </w:r>
      <w:r>
        <w:rPr>
          <w:color w:val="000000" w:themeColor="text1"/>
        </w:rPr>
        <w:t xml:space="preserve"> that were directionally consistent with patterns expected from theory, mechanisms governing variance in </w:t>
      </w:r>
      <w:r>
        <w:rPr>
          <w:i/>
          <w:iCs/>
          <w:color w:val="000000" w:themeColor="text1"/>
        </w:rPr>
        <w:t>N</w:t>
      </w:r>
      <w:r>
        <w:rPr>
          <w:color w:val="000000" w:themeColor="text1"/>
          <w:vertAlign w:val="subscript"/>
        </w:rPr>
        <w:t>area</w:t>
      </w:r>
      <w:r>
        <w:rPr>
          <w:color w:val="000000" w:themeColor="text1"/>
        </w:rPr>
        <w:t xml:space="preserve"> across the soil moisture gradient were multifaceted</w:t>
      </w:r>
      <w:r w:rsidR="00040809">
        <w:rPr>
          <w:color w:val="000000" w:themeColor="text1"/>
        </w:rPr>
        <w:t xml:space="preserve">, as alternative pathways demonstrated </w:t>
      </w:r>
      <w:r w:rsidR="002B4C9C">
        <w:rPr>
          <w:color w:val="000000" w:themeColor="text1"/>
        </w:rPr>
        <w:t xml:space="preserve">indirect </w:t>
      </w:r>
      <w:r w:rsidR="00040809">
        <w:rPr>
          <w:color w:val="000000" w:themeColor="text1"/>
        </w:rPr>
        <w:t xml:space="preserve">positive effects of soil moisture on </w:t>
      </w:r>
      <w:r w:rsidR="00040809">
        <w:rPr>
          <w:i/>
          <w:iCs/>
          <w:color w:val="000000" w:themeColor="text1"/>
        </w:rPr>
        <w:t>N</w:t>
      </w:r>
      <w:r w:rsidR="00040809">
        <w:rPr>
          <w:color w:val="000000" w:themeColor="text1"/>
          <w:vertAlign w:val="subscript"/>
        </w:rPr>
        <w:t>area</w:t>
      </w:r>
      <w:r w:rsidR="002B4C9C">
        <w:rPr>
          <w:color w:val="000000" w:themeColor="text1"/>
        </w:rPr>
        <w:t xml:space="preserve"> mediated through direct effects of soil moisture on leaf </w:t>
      </w:r>
      <w:r w:rsidR="002B4C9C">
        <w:rPr>
          <w:i/>
          <w:iCs/>
          <w:color w:val="000000" w:themeColor="text1"/>
        </w:rPr>
        <w:t>C</w:t>
      </w:r>
      <w:r w:rsidR="002B4C9C">
        <w:rPr>
          <w:color w:val="000000" w:themeColor="text1"/>
          <w:vertAlign w:val="subscript"/>
        </w:rPr>
        <w:t>i</w:t>
      </w:r>
      <w:r w:rsidR="002B4C9C">
        <w:rPr>
          <w:color w:val="000000" w:themeColor="text1"/>
        </w:rPr>
        <w:t>:</w:t>
      </w:r>
      <w:r w:rsidR="002B4C9C">
        <w:rPr>
          <w:i/>
          <w:iCs/>
          <w:color w:val="000000" w:themeColor="text1"/>
        </w:rPr>
        <w:t>C</w:t>
      </w:r>
      <w:r w:rsidR="002B4C9C">
        <w:rPr>
          <w:color w:val="000000" w:themeColor="text1"/>
          <w:vertAlign w:val="subscript"/>
        </w:rPr>
        <w:t>a</w:t>
      </w:r>
      <w:r w:rsidR="009E602C">
        <w:rPr>
          <w:color w:val="000000" w:themeColor="text1"/>
        </w:rPr>
        <w:t xml:space="preserve"> independent of </w:t>
      </w:r>
      <w:r w:rsidR="009E602C">
        <w:rPr>
          <w:i/>
          <w:iCs/>
          <w:color w:val="000000" w:themeColor="text1"/>
          <w:lang w:val="el-GR"/>
        </w:rPr>
        <w:t>β</w:t>
      </w:r>
      <w:r>
        <w:rPr>
          <w:color w:val="000000" w:themeColor="text1"/>
        </w:rPr>
        <w:t>.</w:t>
      </w:r>
      <w:r w:rsidR="002B4C9C">
        <w:rPr>
          <w:color w:val="000000" w:themeColor="text1"/>
        </w:rPr>
        <w:t xml:space="preserve"> </w:t>
      </w:r>
      <w:r w:rsidR="009E602C">
        <w:rPr>
          <w:color w:val="000000" w:themeColor="text1"/>
        </w:rPr>
        <w:t>Regardless, r</w:t>
      </w:r>
      <w:r>
        <w:rPr>
          <w:color w:val="000000" w:themeColor="text1"/>
        </w:rPr>
        <w:t>esults indicate that patterns expected from theory can explain</w:t>
      </w:r>
      <w:r w:rsidR="009E602C">
        <w:rPr>
          <w:color w:val="000000" w:themeColor="text1"/>
        </w:rPr>
        <w:t xml:space="preserve"> some of the</w:t>
      </w:r>
      <w:r>
        <w:rPr>
          <w:color w:val="000000" w:themeColor="text1"/>
        </w:rPr>
        <w:t xml:space="preserve"> variance in </w:t>
      </w:r>
      <w:r>
        <w:rPr>
          <w:i/>
          <w:iCs/>
          <w:color w:val="000000" w:themeColor="text1"/>
        </w:rPr>
        <w:t>N</w:t>
      </w:r>
      <w:r>
        <w:rPr>
          <w:color w:val="000000" w:themeColor="text1"/>
          <w:vertAlign w:val="subscript"/>
        </w:rPr>
        <w:t>area</w:t>
      </w:r>
      <w:r>
        <w:rPr>
          <w:color w:val="000000" w:themeColor="text1"/>
        </w:rPr>
        <w:t xml:space="preserve"> across soil moisture gradients, </w:t>
      </w:r>
      <w:r w:rsidR="002B4C9C">
        <w:rPr>
          <w:color w:val="000000" w:themeColor="text1"/>
        </w:rPr>
        <w:t>following</w:t>
      </w:r>
      <w:r w:rsidR="009E602C">
        <w:rPr>
          <w:color w:val="000000" w:themeColor="text1"/>
        </w:rPr>
        <w:t xml:space="preserve"> results from</w:t>
      </w:r>
      <w:r>
        <w:rPr>
          <w:color w:val="000000" w:themeColor="text1"/>
        </w:rPr>
        <w:t xml:space="preserve"> recent work </w:t>
      </w:r>
      <w:r w:rsidR="00CC5C37">
        <w:rPr>
          <w:color w:val="000000" w:themeColor="text1"/>
        </w:rPr>
        <w:fldChar w:fldCharType="begin" w:fldLock="1"/>
      </w:r>
      <w:r w:rsidR="00AF17C5">
        <w:rPr>
          <w:color w:val="000000" w:themeColor="text1"/>
        </w:rPr>
        <w:instrText>ADDIN CSL_CITATION {"citationItems":[{"id":"ITEM-1","itemData":{"DOI":"10.5194/egusphere-2023-1261","ISSN":"04393295","abstract":"The coupling between carbon uptake and water loss through stomata implies that gross primary production (GPP) can be limited by soil water availability through reduced leaf area and/or reduced stomatal conductance. Vegetation and land-surface models typically assume that GPP is highest under well-watered conditions and apply a stress function to reduce GPP with declining soil moisture below a critical threshold, which may be universal or prescribed by vegetation type. It is unclear how well current schemes represent the water conservation strategies of plants in different climates. Here eddy-covariance flux data are used to investigate empirically how soil moisture influences the light-use efficiency (LUE) of GPP. Well-watered GPP is estimated using the P model, a first-principles LUE model driven by atmospheric data and remotely sensed green vegetation cover. Breakpoint regression is used to relate the daily value of the ratio β(θ) (flux-derived GPP/modelled well-watered GPP) to soil moisture, which is estimated using a generic water-balance model. Maximum LUE, even during wetter periods, is shown to decline with increasing climatic aridity index (AI). The critical soil-moisture threshold also declines with AI. Moreover, for any AI, there is a value of soil moisture at which β(θ) is maximized, and this value declines with increasing AI. Thus, ecosystems adapted to seasonally dry conditions use water more conservatively (relative to well-watered ecosystems) when soil moisture is high, but maintain higher GPP when soil moisture is low. An empirical non-linear function of AI expressing these relationships is derived by non-linear regression, and used to generate a β(θ) function that provides a multiplier for well-watered GPP as simulated by the P model. Substantially improved GPP simulation is shown during both unstressed and water-stressed conditions, compared to the reference model version that ignores soil-moisture stress, and to an earlier formulation in which maximum LUE was not reduced. This scheme may provide a step towards better-founded representations of carbon-water cycle coupling in vegetation and land-surface models.","author":[{"dropping-particle":"","family":"Mengoli","given":"Giulia","non-dropping-particle":"","parse-names":false,"suffix":""},{"dropping-particle":"","family":"Harrison","given":"Sandy P","non-dropping-particle":"","parse-names":false,"suffix":""},{"dropping-particle":"","family":"Prentice","given":"I Colin","non-dropping-particle":"","parse-names":false,"suffix":""}],"container-title":"EGUsphere","id":"ITEM-1","issued":{"date-parts":[["2023"]]},"title":"A global function of climatic aridity accounts for soil moisture stress on carbon assimilation","type":"article-journal"},"uris":["http://www.mendeley.com/documents/?uuid=1d9f6d17-e1d8-43d0-96d9-2ad9321114a4"]},{"id":"ITEM-2","itemData":{"DOI":"10.1111/gcb.15364","ISSN":"13652486","PMID":"32970907","abstract":"Atmospheric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Biology","id":"ITEM-2","issue":"12","issued":{"date-parts":[["2020"]]},"page":"7158-7172","title":"Impacts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 Mengoli et al. 2023)","plainTextFormattedCitation":"(Lavergne et al. 2020, Mengoli et al. 2023)","previouslyFormattedCitation":"(Lavergne et al. 2020, Mengoli et al. 2023)"},"properties":{"noteIndex":0},"schema":"https://github.com/citation-style-language/schema/raw/master/csl-citation.json"}</w:instrText>
      </w:r>
      <w:r w:rsidR="00CC5C37">
        <w:rPr>
          <w:color w:val="000000" w:themeColor="text1"/>
        </w:rPr>
        <w:fldChar w:fldCharType="separate"/>
      </w:r>
      <w:r w:rsidR="002B4C9C" w:rsidRPr="002B4C9C">
        <w:rPr>
          <w:noProof/>
          <w:color w:val="000000" w:themeColor="text1"/>
        </w:rPr>
        <w:t>(Lavergne et al. 2020, Mengoli et al. 2023)</w:t>
      </w:r>
      <w:r w:rsidR="00CC5C37">
        <w:rPr>
          <w:color w:val="000000" w:themeColor="text1"/>
        </w:rPr>
        <w:fldChar w:fldCharType="end"/>
      </w:r>
      <w:r>
        <w:rPr>
          <w:color w:val="000000" w:themeColor="text1"/>
        </w:rPr>
        <w:t xml:space="preserve">. </w:t>
      </w:r>
      <w:r w:rsidR="00040809">
        <w:rPr>
          <w:color w:val="000000" w:themeColor="text1"/>
        </w:rPr>
        <w:t>M</w:t>
      </w:r>
      <w:r>
        <w:rPr>
          <w:color w:val="000000" w:themeColor="text1"/>
        </w:rPr>
        <w:t xml:space="preserve">anipulative experiments that disentangle effects of soil moisture and </w:t>
      </w:r>
      <w:r>
        <w:rPr>
          <w:color w:val="000000" w:themeColor="text1"/>
        </w:rPr>
        <w:lastRenderedPageBreak/>
        <w:t xml:space="preserve">nitrogen availability on </w:t>
      </w:r>
      <w:r>
        <w:rPr>
          <w:i/>
          <w:iCs/>
          <w:color w:val="000000" w:themeColor="text1"/>
          <w:lang w:val="el-GR"/>
        </w:rPr>
        <w:t>β</w:t>
      </w:r>
      <w:r>
        <w:rPr>
          <w:color w:val="000000" w:themeColor="text1"/>
        </w:rPr>
        <w:t>,</w:t>
      </w:r>
      <w:r w:rsidR="00CC5C37">
        <w:rPr>
          <w:color w:val="000000" w:themeColor="text1"/>
        </w:rPr>
        <w:t xml:space="preserve"> components of </w:t>
      </w:r>
      <w:r w:rsidR="00CC5C37">
        <w:rPr>
          <w:i/>
          <w:iCs/>
          <w:color w:val="000000" w:themeColor="text1"/>
          <w:lang w:val="el-GR"/>
        </w:rPr>
        <w:t>β</w:t>
      </w:r>
      <w:r w:rsidR="00CC5C37">
        <w:rPr>
          <w:color w:val="000000" w:themeColor="text1"/>
        </w:rPr>
        <w:t xml:space="preserve"> (i.e., cost of acquiring nitrogen, cost of acquiring water),</w:t>
      </w:r>
      <w:r>
        <w:rPr>
          <w:color w:val="000000" w:themeColor="text1"/>
        </w:rPr>
        <w:t xml:space="preserv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w:t>
      </w:r>
      <w:r w:rsidR="002B4C9C">
        <w:rPr>
          <w:color w:val="000000" w:themeColor="text1"/>
        </w:rPr>
        <w:t>help</w:t>
      </w:r>
      <w:r>
        <w:rPr>
          <w:color w:val="000000" w:themeColor="text1"/>
        </w:rPr>
        <w:t xml:space="preserve"> contextualiz</w:t>
      </w:r>
      <w:r w:rsidR="002B4C9C">
        <w:rPr>
          <w:color w:val="000000" w:themeColor="text1"/>
        </w:rPr>
        <w:t>e</w:t>
      </w:r>
      <w:r>
        <w:rPr>
          <w:color w:val="000000" w:themeColor="text1"/>
        </w:rPr>
        <w:t xml:space="preserve"> </w:t>
      </w:r>
      <w:r w:rsidR="00432FE9">
        <w:rPr>
          <w:color w:val="000000" w:themeColor="text1"/>
        </w:rPr>
        <w:t xml:space="preserve">the mechanisms driving these </w:t>
      </w:r>
      <w:r>
        <w:rPr>
          <w:color w:val="000000" w:themeColor="text1"/>
        </w:rPr>
        <w:t>pat</w:t>
      </w:r>
      <w:r w:rsidR="00432FE9">
        <w:rPr>
          <w:color w:val="000000" w:themeColor="text1"/>
        </w:rPr>
        <w:t>hways</w:t>
      </w:r>
      <w:r>
        <w:rPr>
          <w:color w:val="000000" w:themeColor="text1"/>
        </w:rPr>
        <w:t>.</w:t>
      </w:r>
    </w:p>
    <w:p w14:paraId="5F7FED56" w14:textId="77777777" w:rsidR="00F81790" w:rsidRDefault="00F81790" w:rsidP="00F81790">
      <w:pPr>
        <w:autoSpaceDE w:val="0"/>
        <w:autoSpaceDN w:val="0"/>
        <w:adjustRightInd w:val="0"/>
        <w:spacing w:line="360" w:lineRule="auto"/>
        <w:rPr>
          <w:color w:val="000000" w:themeColor="text1"/>
        </w:rPr>
      </w:pPr>
    </w:p>
    <w:p w14:paraId="44F254EA" w14:textId="6E8C7609" w:rsidR="00F81790" w:rsidRDefault="00C854FC" w:rsidP="00432FE9">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03945B3E" w14:textId="239C8AD1" w:rsidR="008518D7" w:rsidRPr="00FA6954" w:rsidRDefault="00FA6954" w:rsidP="00432FE9">
      <w:pPr>
        <w:autoSpaceDE w:val="0"/>
        <w:autoSpaceDN w:val="0"/>
        <w:adjustRightInd w:val="0"/>
        <w:spacing w:line="360" w:lineRule="auto"/>
        <w:rPr>
          <w:color w:val="000000" w:themeColor="text1"/>
        </w:rPr>
      </w:pPr>
      <w:r>
        <w:rPr>
          <w:color w:val="000000" w:themeColor="text1"/>
        </w:rPr>
        <w:t>Supporti</w:t>
      </w:r>
      <w:r w:rsidR="009B39BE">
        <w:rPr>
          <w:color w:val="000000" w:themeColor="text1"/>
        </w:rPr>
        <w:t>ng</w:t>
      </w:r>
      <w:r w:rsidR="007F2A13">
        <w:rPr>
          <w:color w:val="000000" w:themeColor="text1"/>
        </w:rPr>
        <w:t xml:space="preserve"> theory, increasing </w:t>
      </w:r>
      <w:r w:rsidR="00FB63DD" w:rsidRPr="001B0EF1">
        <w:rPr>
          <w:i/>
          <w:iCs/>
          <w:color w:val="000000" w:themeColor="text1"/>
        </w:rPr>
        <w:t>VPD</w:t>
      </w:r>
      <w:r w:rsidR="001B0EF1">
        <w:rPr>
          <w:color w:val="000000" w:themeColor="text1"/>
          <w:vertAlign w:val="subscript"/>
        </w:rPr>
        <w:t>90</w:t>
      </w:r>
      <w:r w:rsidR="00FB63DD">
        <w:rPr>
          <w:color w:val="000000" w:themeColor="text1"/>
        </w:rPr>
        <w:t xml:space="preserve"> </w:t>
      </w:r>
      <w:r w:rsidR="008A633B">
        <w:rPr>
          <w:color w:val="000000" w:themeColor="text1"/>
        </w:rPr>
        <w:t xml:space="preserve">decreased leaf </w:t>
      </w:r>
      <w:r w:rsidR="008A633B" w:rsidRPr="001B5901">
        <w:rPr>
          <w:i/>
          <w:iCs/>
          <w:color w:val="000000" w:themeColor="text1"/>
        </w:rPr>
        <w:t>C</w:t>
      </w:r>
      <w:r w:rsidR="008A633B" w:rsidRPr="009C1249">
        <w:rPr>
          <w:color w:val="000000" w:themeColor="text1"/>
          <w:vertAlign w:val="subscript"/>
        </w:rPr>
        <w:t>i</w:t>
      </w:r>
      <w:r w:rsidR="008A633B">
        <w:rPr>
          <w:color w:val="000000" w:themeColor="text1"/>
        </w:rPr>
        <w:t>:</w:t>
      </w:r>
      <w:r w:rsidR="008A633B" w:rsidRPr="001B5901">
        <w:rPr>
          <w:i/>
          <w:iCs/>
          <w:color w:val="000000" w:themeColor="text1"/>
        </w:rPr>
        <w:t>C</w:t>
      </w:r>
      <w:r w:rsidR="008A633B" w:rsidRPr="009C1249">
        <w:rPr>
          <w:color w:val="000000" w:themeColor="text1"/>
          <w:vertAlign w:val="subscript"/>
        </w:rPr>
        <w:t>a</w:t>
      </w:r>
      <w:r w:rsidR="008A633B">
        <w:rPr>
          <w:color w:val="000000" w:themeColor="text1"/>
        </w:rPr>
        <w:t xml:space="preserve">, leading to an indirect increase in </w:t>
      </w:r>
      <w:r w:rsidR="008A633B">
        <w:rPr>
          <w:i/>
          <w:iCs/>
          <w:color w:val="000000" w:themeColor="text1"/>
        </w:rPr>
        <w:t>N</w:t>
      </w:r>
      <w:r w:rsidR="008A633B">
        <w:rPr>
          <w:color w:val="000000" w:themeColor="text1"/>
          <w:vertAlign w:val="subscript"/>
        </w:rPr>
        <w:t>area</w:t>
      </w:r>
      <w:r w:rsidR="008A633B">
        <w:rPr>
          <w:color w:val="000000" w:themeColor="text1"/>
        </w:rPr>
        <w:t xml:space="preserve"> through increased </w:t>
      </w:r>
      <w:r w:rsidR="008A633B">
        <w:rPr>
          <w:i/>
          <w:iCs/>
          <w:color w:val="000000" w:themeColor="text1"/>
        </w:rPr>
        <w:t>M</w:t>
      </w:r>
      <w:r w:rsidR="008A633B">
        <w:rPr>
          <w:color w:val="000000" w:themeColor="text1"/>
          <w:vertAlign w:val="subscript"/>
        </w:rPr>
        <w:t>area</w:t>
      </w:r>
      <w:r w:rsidR="002A23E5">
        <w:rPr>
          <w:color w:val="000000" w:themeColor="text1"/>
        </w:rPr>
        <w:t xml:space="preserve">. </w:t>
      </w:r>
      <w:r w:rsidR="007F2A13">
        <w:rPr>
          <w:color w:val="000000" w:themeColor="text1"/>
        </w:rPr>
        <w:t>These responses are</w:t>
      </w:r>
      <w:r w:rsidR="00722EFC">
        <w:rPr>
          <w:color w:val="000000" w:themeColor="text1"/>
        </w:rPr>
        <w:t xml:space="preserve"> </w:t>
      </w:r>
      <w:r w:rsidR="007F2A13">
        <w:rPr>
          <w:color w:val="000000" w:themeColor="text1"/>
        </w:rPr>
        <w:t xml:space="preserve">consistent with previous work noting </w:t>
      </w:r>
      <w:r>
        <w:rPr>
          <w:color w:val="000000" w:themeColor="text1"/>
        </w:rPr>
        <w:t xml:space="preserve">that increasing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Pr>
          <w:color w:val="000000" w:themeColor="text1"/>
        </w:rPr>
        <w:t xml:space="preserve">decreases stomatal conductance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sidR="008A633B">
        <w:rPr>
          <w:color w:val="000000" w:themeColor="text1"/>
        </w:rPr>
        <w:t xml:space="preserve"> and increases </w:t>
      </w:r>
      <w:r w:rsidR="008A633B">
        <w:rPr>
          <w:i/>
          <w:iCs/>
          <w:color w:val="000000" w:themeColor="text1"/>
        </w:rPr>
        <w:t>M</w:t>
      </w:r>
      <w:r w:rsidR="008A633B">
        <w:rPr>
          <w:color w:val="000000" w:themeColor="text1"/>
          <w:vertAlign w:val="subscript"/>
        </w:rPr>
        <w:t>area</w:t>
      </w:r>
      <w:r w:rsidR="008A633B">
        <w:rPr>
          <w:color w:val="000000" w:themeColor="text1"/>
        </w:rPr>
        <w:t xml:space="preserve"> </w:t>
      </w:r>
      <w:r w:rsidR="008A633B">
        <w:rPr>
          <w:color w:val="000000" w:themeColor="text1"/>
        </w:rPr>
        <w:fldChar w:fldCharType="begin" w:fldLock="1"/>
      </w:r>
      <w:r w:rsidR="00C16652">
        <w:rPr>
          <w:color w:val="000000" w:themeColor="text1"/>
        </w:rPr>
        <w:instrText>ADDIN CSL_CITATION {"citationItems":[{"id":"ITEM-1","itemData":{"DOI":"10.1111/j.1466-822x.2005.00172.x","ISSN":"1466822X","abstract":"Aim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Ltd.","author":[{"dropping-particle":"","family":"Wright","given":"Ian J.","non-dropping-particle":"","parse-names":false,"suffix":""},{"dropping-particle":"","family":"Reich","given":"Peter B.","non-dropping-particle":"","parse-names":false,"suffix":""},{"dropping-particle":"","family":"Cornelissen","given":"Johannes H.C.","non-dropping-particle":"","parse-names":false,"suffix":""},{"dropping-particle":"","family":"Falster","given":"Daniel S.","non-dropping-particle":"","parse-names":false,"suffix":""},{"dropping-particle":"","family":"Groom","given":"Philip K.","non-dropping-particle":"","parse-names":false,"suffix":""},{"dropping-particle":"","family":"Hikosaka","given":"Kouki","non-dropping-particle":"","parse-names":false,"suffix":""},{"dropping-particle":"","family":"Lee","given":"William","non-dropping-particle":"","parse-names":false,"suffix":""},{"dropping-particle":"","family":"Lusk","given":"Christopher H.","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Warton","given":"David I.","non-dropping-particle":"","parse-names":false,"suffix":""},{"dropping-particle":"","family":"Westoby","given":"Mark","non-dropping-particle":"","parse-names":false,"suffix":""}],"container-title":"Global Ecology and Biogeography","id":"ITEM-1","issue":"5","issued":{"date-parts":[["2005"]]},"page":"411-421","title":"Modulation of leaf economic traits and trait relationships by climate","type":"article-journal","volume":"14"},"uris":["http://www.mendeley.com/documents/?uuid=0b123c16-5809-4f82-9431-d62a1f99aa57"]},{"id":"ITEM-2","itemData":{"DOI":"10.1016/j.agwat.2019.105818","ISSN":"18732283","abstract":"Although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author":[{"dropping-particle":"","family":"Li","given":"Qingming","non-dropping-particle":"","parse-names":false,"suffix":""},{"dropping-particle":"","family":"Wei","given":"Min","non-dropping-particle":"","parse-names":false,"suffix":""},{"dropping-particle":"","family":"Li","given":"Yiman","non-dropping-particle":"","parse-names":false,"suffix":""},{"dropping-particle":"","family":"Feng","given":"Gaili","non-dropping-particle":"","parse-names":false,"suffix":""},{"dropping-particle":"","family":"Wang","given":"Yaping","non-dropping-particle":"","parse-names":false,"suffix":""},{"dropping-particle":"","family":"Li","given":"Shuhao","non-dropping-particle":"","parse-names":false,"suffix":""},{"dropping-particle":"","family":"Zhang","given":"Dalong","non-dropping-particle":"","parse-names":false,"suffix":""}],"container-title":"Agricultural Water Management","id":"ITEM-2","issue":"August","issued":{"date-parts":[["2019"]]},"title":"Effects of soil moisture on water transport, photosynthetic carbon gain and water use efficiency in tomato are influenced by evaporative demand","type":"article-journal","volume":"226"},"uris":["http://www.mendeley.com/documents/?uuid=76fb3670-823f-4c87-a69c-594a6324c06e"]}],"mendeley":{"formattedCitation":"(Wright et al. 2005, Li et al. 2019)","plainTextFormattedCitation":"(Wright et al. 2005, Li et al. 2019)","previouslyFormattedCitation":"(Wright et al. 2005, Li et al. 2019)"},"properties":{"noteIndex":0},"schema":"https://github.com/citation-style-language/schema/raw/master/csl-citation.json"}</w:instrText>
      </w:r>
      <w:r w:rsidR="008A633B">
        <w:rPr>
          <w:color w:val="000000" w:themeColor="text1"/>
        </w:rPr>
        <w:fldChar w:fldCharType="separate"/>
      </w:r>
      <w:r w:rsidR="008A633B" w:rsidRPr="008A633B">
        <w:rPr>
          <w:noProof/>
          <w:color w:val="000000" w:themeColor="text1"/>
        </w:rPr>
        <w:t>(Wright et al. 2005, Li et al. 2019)</w:t>
      </w:r>
      <w:r w:rsidR="008A633B">
        <w:rPr>
          <w:color w:val="000000" w:themeColor="text1"/>
        </w:rPr>
        <w:fldChar w:fldCharType="end"/>
      </w:r>
      <w:r w:rsidR="007F2A13">
        <w:rPr>
          <w:color w:val="000000" w:themeColor="text1"/>
        </w:rPr>
        <w:t>, allow</w:t>
      </w:r>
      <w:r w:rsidR="00BF46A8">
        <w:rPr>
          <w:color w:val="000000" w:themeColor="text1"/>
        </w:rPr>
        <w:t xml:space="preserve">ing </w:t>
      </w:r>
      <w:r w:rsidR="007F2A13">
        <w:rPr>
          <w:color w:val="000000" w:themeColor="text1"/>
        </w:rPr>
        <w:t>plants t</w:t>
      </w:r>
      <w:r w:rsidR="00695FAC">
        <w:rPr>
          <w:color w:val="000000" w:themeColor="text1"/>
        </w:rPr>
        <w:t>o</w:t>
      </w:r>
      <w:r w:rsidR="007F2A13">
        <w:rPr>
          <w:color w:val="000000" w:themeColor="text1"/>
        </w:rPr>
        <w:t xml:space="preserve"> minimize </w:t>
      </w:r>
      <w:r w:rsidR="00B60944">
        <w:t>water</w:t>
      </w:r>
      <w:r w:rsidR="007F2A13">
        <w:rPr>
          <w:color w:val="000000" w:themeColor="text1"/>
        </w:rPr>
        <w:t xml:space="preserve"> loss</w:t>
      </w:r>
      <w:r w:rsidR="00722EFC">
        <w:rPr>
          <w:color w:val="000000" w:themeColor="text1"/>
        </w:rPr>
        <w:t xml:space="preserve"> </w:t>
      </w:r>
      <w:r w:rsidR="002A23E5">
        <w:rPr>
          <w:color w:val="000000" w:themeColor="text1"/>
        </w:rPr>
        <w:t>as a result of</w:t>
      </w:r>
      <w:r w:rsidR="007F2A13">
        <w:rPr>
          <w:color w:val="000000" w:themeColor="text1"/>
        </w:rPr>
        <w:t xml:space="preserve"> </w:t>
      </w:r>
      <w:r w:rsidR="00507F4D">
        <w:rPr>
          <w:color w:val="000000" w:themeColor="text1"/>
        </w:rPr>
        <w:t>increased</w:t>
      </w:r>
      <w:r w:rsidR="007F2A13">
        <w:rPr>
          <w:color w:val="000000" w:themeColor="text1"/>
        </w:rPr>
        <w:t xml:space="preserve"> atmospheric </w:t>
      </w:r>
      <w:r w:rsidR="00B60944">
        <w:t>water</w:t>
      </w:r>
      <w:r w:rsidR="007F2A13">
        <w:rPr>
          <w:color w:val="000000" w:themeColor="text1"/>
        </w:rPr>
        <w:t xml:space="preserve">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A633B">
        <w:t>I</w:t>
      </w:r>
      <w:r w:rsidR="008B604E">
        <w:t>ncreas</w:t>
      </w:r>
      <w:r w:rsidR="00BE2611">
        <w:t>ing</w:t>
      </w:r>
      <w:r w:rsidR="008B604E">
        <w:t xml:space="preserve"> </w:t>
      </w:r>
      <w:r w:rsidR="008B604E">
        <w:rPr>
          <w:i/>
          <w:iCs/>
        </w:rPr>
        <w:t>N</w:t>
      </w:r>
      <w:r w:rsidR="008B604E">
        <w:rPr>
          <w:vertAlign w:val="subscript"/>
        </w:rPr>
        <w:t>area</w:t>
      </w:r>
      <w:r w:rsidR="008B604E">
        <w:t xml:space="preserve"> </w:t>
      </w:r>
      <w:r w:rsidR="008A633B">
        <w:t>in response to</w:t>
      </w:r>
      <w:r w:rsidR="008B604E">
        <w:t xml:space="preserve"> increasing </w:t>
      </w:r>
      <w:r w:rsidR="001B0EF1" w:rsidRPr="001B0EF1">
        <w:rPr>
          <w:i/>
          <w:iCs/>
          <w:color w:val="000000" w:themeColor="text1"/>
        </w:rPr>
        <w:t>VPD</w:t>
      </w:r>
      <w:r w:rsidR="001B0EF1">
        <w:rPr>
          <w:color w:val="000000" w:themeColor="text1"/>
          <w:vertAlign w:val="subscript"/>
        </w:rPr>
        <w:t>90</w:t>
      </w:r>
      <w:r w:rsidR="00FB63DD">
        <w:t xml:space="preserve"> </w:t>
      </w:r>
      <w:r w:rsidR="008B604E">
        <w:t xml:space="preserve">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1B0EF1" w:rsidRPr="001B0EF1">
        <w:rPr>
          <w:i/>
          <w:iCs/>
          <w:color w:val="000000" w:themeColor="text1"/>
        </w:rPr>
        <w:t>VPD</w:t>
      </w:r>
      <w:r w:rsidR="00FB63DD">
        <w:t xml:space="preserve"> </w:t>
      </w:r>
      <w:r w:rsidR="00D00CF8">
        <w:t>are</w:t>
      </w:r>
      <w:r w:rsidR="00EB7AE1">
        <w:t xml:space="preserve"> associated with </w:t>
      </w:r>
      <w:r w:rsidR="008B604E">
        <w:t xml:space="preserve">increased plant mortality, reduced net primary productivity, 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 xml:space="preserve">Importantly, </w:t>
      </w:r>
      <w:r w:rsidR="00DB6EA3">
        <w:t xml:space="preserve">negative effects of increasing </w:t>
      </w:r>
      <w:r w:rsidR="001B0EF1" w:rsidRPr="001B0EF1">
        <w:rPr>
          <w:i/>
          <w:iCs/>
          <w:color w:val="000000" w:themeColor="text1"/>
        </w:rPr>
        <w:t>VPD</w:t>
      </w:r>
      <w:r w:rsidR="00695FAC">
        <w:t xml:space="preserve"> </w:t>
      </w:r>
      <w:r w:rsidR="002E6BD9">
        <w:t xml:space="preserve">occur </w:t>
      </w:r>
      <w:r w:rsidR="000F5AA4">
        <w:t>over</w:t>
      </w:r>
      <w:r w:rsidR="002E6BD9">
        <w:t xml:space="preserve"> </w:t>
      </w:r>
      <w:r w:rsidR="00667F35">
        <w:t>longer</w:t>
      </w:r>
      <w:r w:rsidR="002E6BD9">
        <w:t xml:space="preserve"> timescales </w:t>
      </w:r>
      <w:r>
        <w:t>than</w:t>
      </w:r>
      <w:r w:rsidR="000F5AA4">
        <w:t xml:space="preserve"> </w:t>
      </w:r>
      <w:r w:rsidR="00BE2611">
        <w:t>was</w:t>
      </w:r>
      <w:r w:rsidR="00667F35">
        <w:t xml:space="preserve"> </w:t>
      </w:r>
      <w:r w:rsidR="00BF46A8">
        <w:t>relevant</w:t>
      </w:r>
      <w:r>
        <w:t xml:space="preserve"> here</w:t>
      </w:r>
      <w:r w:rsidR="002E6BD9">
        <w:t xml:space="preserve">. </w:t>
      </w:r>
      <w:r w:rsidR="00BE2611">
        <w:t>Our</w:t>
      </w:r>
      <w:r>
        <w:t xml:space="preserve"> results could</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0600A">
        <w:t xml:space="preserve"> the</w:t>
      </w:r>
      <w:r w:rsidR="00695FAC">
        <w:t xml:space="preserve"> environmental gradient</w:t>
      </w:r>
      <w:r w:rsidR="0060600A">
        <w:t xml:space="preserve"> was</w:t>
      </w:r>
      <w:r w:rsidR="00272D8E">
        <w:t xml:space="preserve"> a </w:t>
      </w:r>
      <w:commentRangeStart w:id="89"/>
      <w:r w:rsidR="00272D8E">
        <w:t xml:space="preserve">deterministic </w:t>
      </w:r>
      <w:r w:rsidR="00B3021C">
        <w:t xml:space="preserve">adaptation </w:t>
      </w:r>
      <w:commentRangeEnd w:id="89"/>
      <w:r w:rsidR="00A55E74">
        <w:rPr>
          <w:rStyle w:val="CommentReference"/>
          <w:rFonts w:eastAsiaTheme="minorHAnsi" w:cs="Times New Roman (Body CS)"/>
        </w:rPr>
        <w:commentReference w:id="89"/>
      </w:r>
      <w:r w:rsidR="00B3021C">
        <w:t xml:space="preserve">and/or </w:t>
      </w:r>
      <w:r w:rsidR="00272D8E">
        <w:t>acclimation response to changing aboveground climate, allowing plants to satisfy demand to build and maintain photosynthetic enzymes and optimize photosynthetic processes by maximizing resource</w:t>
      </w:r>
      <w:r w:rsidR="00476F25">
        <w:t>-</w:t>
      </w:r>
      <w:r w:rsidR="00272D8E">
        <w:t xml:space="preserve">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BE2611">
        <w:t>, though gas exchange data would be useful to confirm these expectations</w:t>
      </w:r>
      <w:r w:rsidR="002E6BD9">
        <w:t>.</w:t>
      </w:r>
    </w:p>
    <w:p w14:paraId="74953787" w14:textId="77777777" w:rsidR="00F81790" w:rsidRDefault="00F81790" w:rsidP="00F81790">
      <w:pPr>
        <w:autoSpaceDE w:val="0"/>
        <w:autoSpaceDN w:val="0"/>
        <w:adjustRightInd w:val="0"/>
        <w:spacing w:line="360" w:lineRule="auto"/>
      </w:pPr>
    </w:p>
    <w:p w14:paraId="7AF0EF1F" w14:textId="76794472" w:rsidR="00F81790" w:rsidRPr="000F5AA4" w:rsidRDefault="000F5AA4" w:rsidP="00F81790">
      <w:pPr>
        <w:autoSpaceDE w:val="0"/>
        <w:autoSpaceDN w:val="0"/>
        <w:adjustRightInd w:val="0"/>
        <w:spacing w:line="360" w:lineRule="auto"/>
        <w:rPr>
          <w:i/>
          <w:iCs/>
        </w:rPr>
      </w:pPr>
      <w:r>
        <w:rPr>
          <w:i/>
          <w:iCs/>
        </w:rPr>
        <w:t xml:space="preserve">Species identity traits contributed to variance in </w:t>
      </w:r>
      <w:r>
        <w:rPr>
          <w:i/>
          <w:iCs/>
          <w:color w:val="000000" w:themeColor="text1"/>
          <w:lang w:val="el-GR"/>
        </w:rPr>
        <w:t>β</w:t>
      </w:r>
      <w:r>
        <w:rPr>
          <w:i/>
          <w:iCs/>
          <w:color w:val="000000" w:themeColor="text1"/>
        </w:rPr>
        <w:t>,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and leaf nitrogen content</w:t>
      </w:r>
    </w:p>
    <w:p w14:paraId="24860380" w14:textId="34D92754" w:rsidR="00EE6FF9" w:rsidRPr="004556DC" w:rsidRDefault="00E557CE" w:rsidP="00FA6954">
      <w:pPr>
        <w:autoSpaceDE w:val="0"/>
        <w:autoSpaceDN w:val="0"/>
        <w:adjustRightInd w:val="0"/>
        <w:spacing w:line="360" w:lineRule="auto"/>
        <w:rPr>
          <w:color w:val="000000" w:themeColor="text1"/>
        </w:rPr>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w:t>
      </w:r>
      <w:r w:rsidR="008A633B">
        <w:rPr>
          <w:color w:val="000000" w:themeColor="text1"/>
        </w:rPr>
        <w:t>, a</w:t>
      </w:r>
      <w:r w:rsidR="00FA6954">
        <w:rPr>
          <w:color w:val="000000" w:themeColor="text1"/>
        </w:rPr>
        <w:t xml:space="preserve"> pattern driven by larger </w:t>
      </w:r>
      <w:r w:rsidR="00FA6954">
        <w:rPr>
          <w:i/>
          <w:iCs/>
          <w:color w:val="000000" w:themeColor="text1"/>
        </w:rPr>
        <w:t>N</w:t>
      </w:r>
      <w:r w:rsidR="00FA6954">
        <w:rPr>
          <w:color w:val="000000" w:themeColor="text1"/>
          <w:vertAlign w:val="subscript"/>
        </w:rPr>
        <w:t>mass</w:t>
      </w:r>
      <w:r w:rsidR="00FA6954">
        <w:rPr>
          <w:color w:val="000000" w:themeColor="text1"/>
        </w:rPr>
        <w:t xml:space="preserve"> values in N-fixing species coupled with similar </w:t>
      </w:r>
      <w:r w:rsidR="00FA6954">
        <w:rPr>
          <w:i/>
          <w:iCs/>
          <w:color w:val="000000" w:themeColor="text1"/>
        </w:rPr>
        <w:t>M</w:t>
      </w:r>
      <w:r w:rsidR="00FA6954">
        <w:rPr>
          <w:color w:val="000000" w:themeColor="text1"/>
          <w:vertAlign w:val="subscript"/>
        </w:rPr>
        <w:t>area</w:t>
      </w:r>
      <w:r w:rsidR="00FA6954">
        <w:rPr>
          <w:color w:val="000000" w:themeColor="text1"/>
        </w:rPr>
        <w:t xml:space="preserve"> values between N-fixing and non-fixing species. </w:t>
      </w:r>
      <w:r w:rsidR="00667F35">
        <w:rPr>
          <w:color w:val="000000" w:themeColor="text1"/>
        </w:rPr>
        <w:t xml:space="preserve">Contrasting expectations, </w:t>
      </w:r>
      <w:r w:rsidR="004556DC">
        <w:rPr>
          <w:color w:val="000000" w:themeColor="text1"/>
        </w:rPr>
        <w:t xml:space="preserve">variance in </w:t>
      </w:r>
      <w:r w:rsidR="004556DC">
        <w:rPr>
          <w:i/>
          <w:iCs/>
          <w:color w:val="000000" w:themeColor="text1"/>
          <w:lang w:val="el-GR"/>
        </w:rPr>
        <w:t>β</w:t>
      </w:r>
      <w:r w:rsidR="004556DC" w:rsidRPr="003C0438">
        <w:rPr>
          <w:color w:val="000000" w:themeColor="text1"/>
        </w:rPr>
        <w:t xml:space="preserve"> </w:t>
      </w:r>
      <w:r w:rsidR="004556DC">
        <w:rPr>
          <w:color w:val="000000" w:themeColor="text1"/>
        </w:rPr>
        <w:t xml:space="preserve">and leaf </w:t>
      </w:r>
      <w:r w:rsidR="004556DC" w:rsidRPr="001B5901">
        <w:rPr>
          <w:i/>
          <w:iCs/>
          <w:color w:val="000000" w:themeColor="text1"/>
        </w:rPr>
        <w:t>C</w:t>
      </w:r>
      <w:r w:rsidR="004556DC" w:rsidRPr="009C1249">
        <w:rPr>
          <w:color w:val="000000" w:themeColor="text1"/>
          <w:vertAlign w:val="subscript"/>
        </w:rPr>
        <w:t>i</w:t>
      </w:r>
      <w:r w:rsidR="004556DC">
        <w:rPr>
          <w:color w:val="000000" w:themeColor="text1"/>
        </w:rPr>
        <w:t>:</w:t>
      </w:r>
      <w:r w:rsidR="004556DC" w:rsidRPr="001B5901">
        <w:rPr>
          <w:i/>
          <w:iCs/>
          <w:color w:val="000000" w:themeColor="text1"/>
        </w:rPr>
        <w:t>C</w:t>
      </w:r>
      <w:r w:rsidR="004556DC" w:rsidRPr="009C1249">
        <w:rPr>
          <w:color w:val="000000" w:themeColor="text1"/>
          <w:vertAlign w:val="subscript"/>
        </w:rPr>
        <w:t>a</w:t>
      </w:r>
      <w:r w:rsidR="004556DC">
        <w:rPr>
          <w:color w:val="000000" w:themeColor="text1"/>
        </w:rPr>
        <w:t xml:space="preserve"> across the environmental gradient was unrelated to N-fixing ability. </w:t>
      </w:r>
      <w:r w:rsidR="003C0438">
        <w:rPr>
          <w:color w:val="000000" w:themeColor="text1"/>
        </w:rPr>
        <w:t xml:space="preserve">These results </w:t>
      </w:r>
      <w:r w:rsidR="002E6BD9">
        <w:rPr>
          <w:color w:val="000000" w:themeColor="text1"/>
        </w:rPr>
        <w:t>support</w:t>
      </w:r>
      <w:r w:rsidR="00FA6954">
        <w:rPr>
          <w:color w:val="000000" w:themeColor="text1"/>
        </w:rPr>
        <w:t xml:space="preserve"> previous studies </w:t>
      </w:r>
      <w:r w:rsidR="002E6BD9">
        <w:rPr>
          <w:color w:val="000000" w:themeColor="text1"/>
        </w:rPr>
        <w:t>indicating</w:t>
      </w:r>
      <w:r w:rsidR="00B75C7A">
        <w:rPr>
          <w:color w:val="000000" w:themeColor="text1"/>
        </w:rPr>
        <w:t xml:space="preserve"> that </w:t>
      </w:r>
      <w:r w:rsidR="00B75C7A">
        <w:rPr>
          <w:color w:val="000000" w:themeColor="text1"/>
        </w:rPr>
        <w:lastRenderedPageBreak/>
        <w:t>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w:t>
      </w:r>
      <w:r w:rsidR="00546991">
        <w:rPr>
          <w:color w:val="000000" w:themeColor="text1"/>
        </w:rPr>
        <w:t>consistently</w:t>
      </w:r>
      <w:r w:rsidR="00B75C7A">
        <w:rPr>
          <w:color w:val="000000" w:themeColor="text1"/>
        </w:rPr>
        <w:t xml:space="preserve"> cor</w:t>
      </w:r>
      <w:r w:rsidR="003C0438">
        <w:rPr>
          <w:color w:val="000000" w:themeColor="text1"/>
        </w:rPr>
        <w:t>related to</w:t>
      </w:r>
      <w:r w:rsidR="00546991">
        <w:rPr>
          <w:color w:val="000000" w:themeColor="text1"/>
        </w:rPr>
        <w:t xml:space="preserve"> stronger</w:t>
      </w:r>
      <w:r w:rsidR="003C0438">
        <w:rPr>
          <w:color w:val="000000" w:themeColor="text1"/>
        </w:rPr>
        <w:t xml:space="preserve"> increases in </w:t>
      </w:r>
      <w:r w:rsidR="004B4CA0">
        <w:t>water</w:t>
      </w:r>
      <w:r w:rsidR="00476F25">
        <w:rPr>
          <w:color w:val="000000" w:themeColor="text1"/>
        </w:rPr>
        <w:t>-</w:t>
      </w:r>
      <w:r w:rsidR="003C0438">
        <w:rPr>
          <w:color w:val="000000" w:themeColor="text1"/>
        </w:rPr>
        <w:t>use efficiency</w:t>
      </w:r>
      <w:r w:rsidR="00FA6954">
        <w:rPr>
          <w:color w:val="000000" w:themeColor="text1"/>
        </w:rPr>
        <w:t xml:space="preserve"> or</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46991">
        <w:t xml:space="preserve"> compared to non-fixing species </w:t>
      </w:r>
      <w:r w:rsidR="00B75C7A">
        <w:rPr>
          <w:color w:val="000000" w:themeColor="text1"/>
        </w:rPr>
        <w:fldChar w:fldCharType="begin" w:fldLock="1"/>
      </w:r>
      <w:r w:rsidR="003B403B">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Ecology","id":"ITEM-3","issue":"August","issued":{"date-parts":[["2023"]]},"page":"1-15","title":"Leaf nitrogen affects photosynthesis and water use efficiency similarly in nitrogen-fixing and non-fixing trees","type":"article-journal"},"uris":["http://www.mendeley.com/documents/?uuid=983f9391-5269-4082-a8d3-2f81ff53fcc8"]}],"mendeley":{"formattedCitation":"(Adams et al. 2016, Dong et al. 2017, Bytnerowicz et al. 2023)","plainTextFormattedCitation":"(Adams et al. 2016, Dong et al. 2017, Bytnerowicz et al. 2023)","previouslyFormattedCitation":"(Adams et al. 2016, Dong et al. 2017, Bytnerowicz et al. 2023)"},"properties":{"noteIndex":0},"schema":"https://github.com/citation-style-language/schema/raw/master/csl-citation.json"}</w:instrText>
      </w:r>
      <w:r w:rsidR="00B75C7A">
        <w:rPr>
          <w:color w:val="000000" w:themeColor="text1"/>
        </w:rPr>
        <w:fldChar w:fldCharType="separate"/>
      </w:r>
      <w:r w:rsidR="00546991" w:rsidRPr="00546991">
        <w:rPr>
          <w:noProof/>
          <w:color w:val="000000" w:themeColor="text1"/>
        </w:rPr>
        <w:t>(Adams et al. 2016, Dong et al. 2017, Bytnerowicz et al. 2023)</w:t>
      </w:r>
      <w:r w:rsidR="00B75C7A">
        <w:rPr>
          <w:color w:val="000000" w:themeColor="text1"/>
        </w:rPr>
        <w:fldChar w:fldCharType="end"/>
      </w:r>
      <w:r w:rsidR="00546991">
        <w:rPr>
          <w:color w:val="000000" w:themeColor="text1"/>
        </w:rPr>
        <w:t xml:space="preserve">. </w:t>
      </w:r>
      <w:r w:rsidR="000F5AA4">
        <w:rPr>
          <w:color w:val="000000" w:themeColor="text1"/>
        </w:rPr>
        <w:t xml:space="preserve">These results </w:t>
      </w:r>
      <w:r w:rsidR="003C0438">
        <w:rPr>
          <w:color w:val="000000" w:themeColor="text1"/>
        </w:rPr>
        <w:t xml:space="preserve">do not support our hypothesis or </w:t>
      </w:r>
      <w:r w:rsidR="00432FE9">
        <w:rPr>
          <w:color w:val="000000" w:themeColor="text1"/>
        </w:rPr>
        <w:t>theoretical expectations</w:t>
      </w:r>
      <w:r w:rsidR="00B75C7A">
        <w:rPr>
          <w:color w:val="000000" w:themeColor="text1"/>
        </w:rPr>
        <w:t>,</w:t>
      </w:r>
      <w:r w:rsidR="00432FE9">
        <w:rPr>
          <w:color w:val="000000" w:themeColor="text1"/>
        </w:rPr>
        <w:t xml:space="preserve"> where</w:t>
      </w:r>
      <w:r w:rsidR="00B75C7A">
        <w:rPr>
          <w:color w:val="000000" w:themeColor="text1"/>
        </w:rPr>
        <w:t xml:space="preserve"> </w:t>
      </w:r>
      <w:r w:rsidR="00FA6954">
        <w:rPr>
          <w:color w:val="000000" w:themeColor="text1"/>
        </w:rPr>
        <w:t>increased</w:t>
      </w:r>
      <w:r w:rsidR="00B75C7A">
        <w:rPr>
          <w:color w:val="000000" w:themeColor="text1"/>
        </w:rPr>
        <w:t xml:space="preserve">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FA6954">
        <w:rPr>
          <w:color w:val="000000" w:themeColor="text1"/>
        </w:rPr>
        <w:t>in</w:t>
      </w:r>
      <w:r w:rsidR="003C0438">
        <w:rPr>
          <w:color w:val="000000" w:themeColor="text1"/>
        </w:rPr>
        <w:t xml:space="preserve"> N-fixing species </w:t>
      </w:r>
      <w:r w:rsidR="00432FE9">
        <w:rPr>
          <w:color w:val="000000" w:themeColor="text1"/>
        </w:rPr>
        <w:t>is expected to</w:t>
      </w:r>
      <w:r w:rsidR="003C0438">
        <w:rPr>
          <w:color w:val="000000" w:themeColor="text1"/>
        </w:rPr>
        <w:t xml:space="preserve"> be driven by a reduction in </w:t>
      </w:r>
      <w:r w:rsidR="003C0438" w:rsidRPr="00576B7C">
        <w:rPr>
          <w:i/>
          <w:iCs/>
          <w:lang w:val="el-GR"/>
        </w:rPr>
        <w:t>β</w:t>
      </w:r>
      <w:r w:rsidR="003C0438">
        <w:t xml:space="preserve"> </w:t>
      </w:r>
      <w:r w:rsidR="00432FE9">
        <w:t>and</w:t>
      </w:r>
      <w:r w:rsidR="00432FE9" w:rsidRPr="00432FE9">
        <w:rPr>
          <w:color w:val="000000" w:themeColor="text1"/>
        </w:rPr>
        <w:t xml:space="preserve"> </w:t>
      </w:r>
      <w:r w:rsidR="00432FE9">
        <w:rPr>
          <w:color w:val="000000" w:themeColor="text1"/>
        </w:rPr>
        <w:t xml:space="preserve">leaf </w:t>
      </w:r>
      <w:r w:rsidR="00432FE9" w:rsidRPr="001B5901">
        <w:rPr>
          <w:i/>
          <w:iCs/>
          <w:color w:val="000000" w:themeColor="text1"/>
        </w:rPr>
        <w:t>C</w:t>
      </w:r>
      <w:r w:rsidR="00432FE9" w:rsidRPr="009C1249">
        <w:rPr>
          <w:color w:val="000000" w:themeColor="text1"/>
          <w:vertAlign w:val="subscript"/>
        </w:rPr>
        <w:t>i</w:t>
      </w:r>
      <w:r w:rsidR="00432FE9">
        <w:rPr>
          <w:color w:val="000000" w:themeColor="text1"/>
        </w:rPr>
        <w:t>:</w:t>
      </w:r>
      <w:r w:rsidR="00432FE9" w:rsidRPr="001B5901">
        <w:rPr>
          <w:i/>
          <w:iCs/>
          <w:color w:val="000000" w:themeColor="text1"/>
        </w:rPr>
        <w:t>C</w:t>
      </w:r>
      <w:r w:rsidR="00432FE9" w:rsidRPr="009C1249">
        <w:rPr>
          <w:color w:val="000000" w:themeColor="text1"/>
          <w:vertAlign w:val="subscript"/>
        </w:rPr>
        <w:t>a</w:t>
      </w:r>
      <w:r w:rsidR="00432FE9">
        <w:t xml:space="preserve"> </w:t>
      </w:r>
      <w:r w:rsidR="003C0438">
        <w:t>relative to non-fixing species.</w:t>
      </w:r>
      <w:r w:rsidR="00507F4D">
        <w:t xml:space="preserve"> Instead, greater </w:t>
      </w:r>
      <w:r w:rsidR="00507F4D">
        <w:rPr>
          <w:i/>
          <w:iCs/>
        </w:rPr>
        <w:t>N</w:t>
      </w:r>
      <w:r w:rsidR="00507F4D">
        <w:rPr>
          <w:vertAlign w:val="subscript"/>
        </w:rPr>
        <w:t>area</w:t>
      </w:r>
      <w:r w:rsidR="00507F4D">
        <w:t xml:space="preserve"> </w:t>
      </w:r>
      <w:r w:rsidR="00FA6954">
        <w:t xml:space="preserve">values </w:t>
      </w:r>
      <w:r w:rsidR="00507F4D">
        <w:t>in N-fixing species</w:t>
      </w:r>
      <w:r w:rsidR="00546991">
        <w:t xml:space="preserve"> </w:t>
      </w:r>
      <w:r w:rsidR="00507F4D">
        <w:t>w</w:t>
      </w:r>
      <w:r w:rsidR="00FA6954">
        <w:t>ere</w:t>
      </w:r>
      <w:r w:rsidR="00507F4D">
        <w:t xml:space="preserve"> driven by a</w:t>
      </w:r>
      <w:r w:rsidR="000F5AA4">
        <w:t xml:space="preserve"> direct</w:t>
      </w:r>
      <w:r w:rsidR="00FA6954">
        <w:t xml:space="preserve"> increase in </w:t>
      </w:r>
      <w:r w:rsidR="00507F4D">
        <w:rPr>
          <w:i/>
          <w:iCs/>
        </w:rPr>
        <w:t>N</w:t>
      </w:r>
      <w:r w:rsidR="00507F4D">
        <w:rPr>
          <w:vertAlign w:val="subscript"/>
        </w:rPr>
        <w:t>mass</w:t>
      </w:r>
      <w:r w:rsidR="00507F4D">
        <w:t xml:space="preserve"> that was independent of</w:t>
      </w:r>
      <w:r w:rsidR="00546991">
        <w:t xml:space="preserve"> changes in</w:t>
      </w:r>
      <w:r w:rsidR="00507F4D">
        <w:t xml:space="preserve"> </w:t>
      </w:r>
      <w:r w:rsidR="00507F4D" w:rsidRPr="00576B7C">
        <w:rPr>
          <w:i/>
          <w:iCs/>
          <w:lang w:val="el-GR"/>
        </w:rPr>
        <w:t>β</w:t>
      </w:r>
      <w:r w:rsidR="000F5AA4">
        <w:t xml:space="preserve"> </w:t>
      </w:r>
      <w:r w:rsidR="00BE2611">
        <w:t>and</w:t>
      </w:r>
      <w:r w:rsidR="000F5AA4">
        <w:t xml:space="preserve"> leaf </w:t>
      </w:r>
      <w:r w:rsidR="000F5AA4">
        <w:rPr>
          <w:i/>
          <w:iCs/>
        </w:rPr>
        <w:t>C</w:t>
      </w:r>
      <w:r w:rsidR="000F5AA4">
        <w:rPr>
          <w:vertAlign w:val="subscript"/>
        </w:rPr>
        <w:t>i</w:t>
      </w:r>
      <w:r w:rsidR="000F5AA4">
        <w:t>:</w:t>
      </w:r>
      <w:r w:rsidR="000F5AA4">
        <w:rPr>
          <w:i/>
          <w:iCs/>
        </w:rPr>
        <w:t>C</w:t>
      </w:r>
      <w:r w:rsidR="000F5AA4">
        <w:rPr>
          <w:vertAlign w:val="subscript"/>
        </w:rPr>
        <w:t>a</w:t>
      </w:r>
      <w:r w:rsidR="00740B11">
        <w:t>. This</w:t>
      </w:r>
      <w:r w:rsidR="004556DC">
        <w:t xml:space="preserve"> response</w:t>
      </w:r>
      <w:r w:rsidR="00740B11">
        <w:t xml:space="preserve"> </w:t>
      </w:r>
      <w:r w:rsidR="00BE2611">
        <w:t>could be</w:t>
      </w:r>
      <w:r w:rsidR="00740B11">
        <w:t xml:space="preserve"> </w:t>
      </w:r>
      <w:r w:rsidR="00BE2611">
        <w:t>due to</w:t>
      </w:r>
      <w:r w:rsidR="00740B11">
        <w:t xml:space="preserve"> additional costs of </w:t>
      </w:r>
      <w:r w:rsidR="00B60944">
        <w:rPr>
          <w:color w:val="000000" w:themeColor="text1"/>
        </w:rPr>
        <w:t>nitrogen</w:t>
      </w:r>
      <w:r w:rsidR="00740B11">
        <w:t xml:space="preserve"> fixation</w:t>
      </w:r>
      <w:del w:id="90" w:author="Nick Smith" w:date="2023-09-28T10:46:00Z">
        <w:r w:rsidR="00740B11" w:rsidDel="00A55E74">
          <w:delText xml:space="preserve"> </w:delText>
        </w:r>
        <w:r w:rsidR="00BE2611" w:rsidDel="00A55E74">
          <w:delText xml:space="preserve">that are </w:delText>
        </w:r>
        <w:r w:rsidR="00740B11" w:rsidDel="00A55E74">
          <w:delText xml:space="preserve">independent of </w:delText>
        </w:r>
        <w:r w:rsidR="00546991" w:rsidDel="00A55E74">
          <w:delText xml:space="preserve">photosynthetic </w:delText>
        </w:r>
        <w:r w:rsidR="00740B11" w:rsidDel="00A55E74">
          <w:delText xml:space="preserve">costs to acquire </w:delText>
        </w:r>
        <w:r w:rsidR="00B60944" w:rsidDel="00A55E74">
          <w:rPr>
            <w:color w:val="000000" w:themeColor="text1"/>
          </w:rPr>
          <w:delText>nitroge</w:delText>
        </w:r>
        <w:r w:rsidR="004556DC" w:rsidDel="00A55E74">
          <w:rPr>
            <w:color w:val="000000" w:themeColor="text1"/>
          </w:rPr>
          <w:delText>n</w:delText>
        </w:r>
      </w:del>
      <w:r w:rsidR="00BE2611">
        <w:rPr>
          <w:color w:val="000000" w:themeColor="text1"/>
        </w:rPr>
        <w:t xml:space="preserve">, as it is energetically expensive to maintain </w:t>
      </w:r>
      <w:r w:rsidR="00432FE9">
        <w:rPr>
          <w:color w:val="000000" w:themeColor="text1"/>
        </w:rPr>
        <w:t xml:space="preserve">mutualistic </w:t>
      </w:r>
      <w:r w:rsidR="00BE2611">
        <w:rPr>
          <w:color w:val="000000" w:themeColor="text1"/>
        </w:rPr>
        <w:t>relationships with symbiotic nitrogen-fixing bacteria</w:t>
      </w:r>
      <w:r w:rsidR="004556DC">
        <w:t>.</w:t>
      </w:r>
    </w:p>
    <w:p w14:paraId="59BD3DC6" w14:textId="0EBE5A1B" w:rsidR="004556DC" w:rsidRDefault="00581E8C" w:rsidP="004556DC">
      <w:pPr>
        <w:autoSpaceDE w:val="0"/>
        <w:autoSpaceDN w:val="0"/>
        <w:adjustRightInd w:val="0"/>
        <w:spacing w:line="360" w:lineRule="auto"/>
        <w:ind w:firstLine="720"/>
      </w:pPr>
      <w:r>
        <w:t>C</w:t>
      </w:r>
      <w:r>
        <w:rPr>
          <w:vertAlign w:val="subscript"/>
        </w:rPr>
        <w:t>4</w:t>
      </w:r>
      <w:r>
        <w:t xml:space="preserve"> </w:t>
      </w:r>
      <w:r w:rsidR="00546991">
        <w:t>species</w:t>
      </w:r>
      <w:r>
        <w:t xml:space="preserve">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w:t>
      </w:r>
      <w:r w:rsidR="00521769">
        <w:t>, supporting our hypotheses</w:t>
      </w:r>
      <w:r w:rsidR="00270005">
        <w:t xml:space="preserve"> and some theoretical expectations</w:t>
      </w:r>
      <w:r w:rsidR="00546991">
        <w:t>.</w:t>
      </w:r>
      <w:r>
        <w:t xml:space="preserve"> </w:t>
      </w:r>
      <w:r w:rsidR="00D2140F">
        <w:t xml:space="preserve">Reduced </w:t>
      </w:r>
      <w:r w:rsidR="00D2140F" w:rsidRPr="00F4054A">
        <w:rPr>
          <w:i/>
          <w:iCs/>
          <w:color w:val="000000" w:themeColor="text1"/>
          <w:lang w:val="el-GR"/>
        </w:rPr>
        <w:t>β</w:t>
      </w:r>
      <w:r w:rsidR="00D2140F">
        <w:rPr>
          <w:color w:val="000000" w:themeColor="text1"/>
        </w:rPr>
        <w:t xml:space="preserve"> values in C</w:t>
      </w:r>
      <w:r w:rsidR="00D2140F">
        <w:rPr>
          <w:color w:val="000000" w:themeColor="text1"/>
          <w:vertAlign w:val="subscript"/>
        </w:rPr>
        <w:t>4</w:t>
      </w:r>
      <w:r w:rsidR="00D2140F">
        <w:rPr>
          <w:color w:val="000000" w:themeColor="text1"/>
        </w:rPr>
        <w:t xml:space="preserve"> </w:t>
      </w:r>
      <w:r w:rsidR="003B2DBB">
        <w:rPr>
          <w:color w:val="000000" w:themeColor="text1"/>
        </w:rPr>
        <w:t>non-fixers</w:t>
      </w:r>
      <w:r w:rsidR="00D2140F">
        <w:rPr>
          <w:color w:val="000000" w:themeColor="text1"/>
        </w:rPr>
        <w:t xml:space="preserve"> could have been </w:t>
      </w:r>
      <w:r w:rsidR="004556DC">
        <w:rPr>
          <w:color w:val="000000" w:themeColor="text1"/>
        </w:rPr>
        <w:t>due to</w:t>
      </w:r>
      <w:r w:rsidR="00D2140F">
        <w:t xml:space="preserve"> reduced costs of </w:t>
      </w:r>
      <w:r w:rsidR="00B60944">
        <w:rPr>
          <w:color w:val="000000" w:themeColor="text1"/>
        </w:rPr>
        <w:t>nitrogen</w:t>
      </w:r>
      <w:r w:rsidR="00D2140F">
        <w:t xml:space="preserve"> acquisition</w:t>
      </w:r>
      <w:r w:rsidR="00270005">
        <w:t xml:space="preserve"> and/or</w:t>
      </w:r>
      <w:r w:rsidR="00D2140F">
        <w:t xml:space="preserve"> increased costs of </w:t>
      </w:r>
      <w:r w:rsidR="00B60944">
        <w:t>water</w:t>
      </w:r>
      <w:r w:rsidR="00D2140F">
        <w:t xml:space="preserve"> acquisition </w:t>
      </w:r>
      <w:r w:rsidR="00D2140F">
        <w:fldChar w:fldCharType="begin" w:fldLock="1"/>
      </w:r>
      <w:r w:rsidR="00D2140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D2140F">
        <w:fldChar w:fldCharType="separate"/>
      </w:r>
      <w:r w:rsidR="00D2140F" w:rsidRPr="00581E8C">
        <w:rPr>
          <w:noProof/>
        </w:rPr>
        <w:t>(Wright et al. 2003, Prentice et al. 2014)</w:t>
      </w:r>
      <w:r w:rsidR="00D2140F">
        <w:fldChar w:fldCharType="end"/>
      </w:r>
      <w:r w:rsidR="00D2140F">
        <w:t xml:space="preserve">. </w:t>
      </w:r>
      <w:r w:rsidR="00521769">
        <w:t>These</w:t>
      </w:r>
      <w:r w:rsidR="003B2DBB">
        <w:t xml:space="preserve"> </w:t>
      </w:r>
      <w:r w:rsidR="00D2140F">
        <w:t>patterns may</w:t>
      </w:r>
      <w:r w:rsidR="003B2DBB">
        <w:t xml:space="preserve"> have been</w:t>
      </w:r>
      <w:r w:rsidR="00D2140F">
        <w:t xml:space="preserve"> driven by</w:t>
      </w:r>
      <w:r w:rsidR="00546991">
        <w:t xml:space="preserve"> reduced costs of </w:t>
      </w:r>
      <w:r w:rsidR="00B60944">
        <w:rPr>
          <w:color w:val="000000" w:themeColor="text1"/>
        </w:rPr>
        <w:t>nitrogen</w:t>
      </w:r>
      <w:r w:rsidR="00546991">
        <w:t xml:space="preserve"> acquisition, in part because increased </w:t>
      </w:r>
      <w:r w:rsidR="00B60944">
        <w:rPr>
          <w:color w:val="000000" w:themeColor="text1"/>
        </w:rPr>
        <w:t>nitrogen</w:t>
      </w:r>
      <w:r w:rsidR="00546991">
        <w:t>-use efficiency in C</w:t>
      </w:r>
      <w:r w:rsidR="00546991">
        <w:rPr>
          <w:vertAlign w:val="subscript"/>
        </w:rPr>
        <w:t>4</w:t>
      </w:r>
      <w:r w:rsidR="00546991">
        <w:t xml:space="preserve"> species may reduce demand to acquire </w:t>
      </w:r>
      <w:r w:rsidR="00B60944">
        <w:rPr>
          <w:color w:val="000000" w:themeColor="text1"/>
        </w:rPr>
        <w:t>nitrogen</w:t>
      </w:r>
      <w:r w:rsidR="00546991">
        <w:t xml:space="preserve"> and therefore associated costs of acquiring and using </w:t>
      </w:r>
      <w:r w:rsidR="00B60944">
        <w:rPr>
          <w:color w:val="000000" w:themeColor="text1"/>
        </w:rPr>
        <w:t>nitrogen</w:t>
      </w:r>
      <w:r w:rsidR="00546991">
        <w:t xml:space="preserve">. </w:t>
      </w:r>
      <w:r w:rsidR="00D2140F">
        <w:t>However, this mechanism is not easily identifiable with th</w:t>
      </w:r>
      <w:r w:rsidR="009E602C">
        <w:t>ese</w:t>
      </w:r>
      <w:r w:rsidR="00D2140F">
        <w:t xml:space="preserve"> data because </w:t>
      </w:r>
      <w:r w:rsidR="00D2140F" w:rsidRPr="00F4054A">
        <w:rPr>
          <w:i/>
          <w:iCs/>
          <w:color w:val="000000" w:themeColor="text1"/>
          <w:lang w:val="el-GR"/>
        </w:rPr>
        <w:t>β</w:t>
      </w:r>
      <w:r w:rsidR="00D2140F">
        <w:rPr>
          <w:color w:val="000000" w:themeColor="text1"/>
        </w:rPr>
        <w:t xml:space="preserve"> </w:t>
      </w:r>
      <w:r w:rsidR="00270005">
        <w:rPr>
          <w:color w:val="000000" w:themeColor="text1"/>
        </w:rPr>
        <w:t>was</w:t>
      </w:r>
      <w:r w:rsidR="00D2140F">
        <w:rPr>
          <w:color w:val="000000" w:themeColor="text1"/>
        </w:rPr>
        <w:t xml:space="preserve"> calculated using isotope-derived leaf </w:t>
      </w:r>
      <w:r w:rsidR="00D2140F" w:rsidRPr="001B5901">
        <w:rPr>
          <w:i/>
          <w:iCs/>
          <w:color w:val="000000" w:themeColor="text1"/>
        </w:rPr>
        <w:t>C</w:t>
      </w:r>
      <w:r w:rsidR="00D2140F" w:rsidRPr="009C1249">
        <w:rPr>
          <w:color w:val="000000" w:themeColor="text1"/>
          <w:vertAlign w:val="subscript"/>
        </w:rPr>
        <w:t>i</w:t>
      </w:r>
      <w:r w:rsidR="00D2140F">
        <w:rPr>
          <w:color w:val="000000" w:themeColor="text1"/>
        </w:rPr>
        <w:t>:</w:t>
      </w:r>
      <w:r w:rsidR="00D2140F" w:rsidRPr="001B5901">
        <w:rPr>
          <w:i/>
          <w:iCs/>
          <w:color w:val="000000" w:themeColor="text1"/>
        </w:rPr>
        <w:t>C</w:t>
      </w:r>
      <w:r w:rsidR="00D2140F" w:rsidRPr="009C1249">
        <w:rPr>
          <w:color w:val="000000" w:themeColor="text1"/>
          <w:vertAlign w:val="subscript"/>
        </w:rPr>
        <w:t>a</w:t>
      </w:r>
      <w:r w:rsidR="00D2140F">
        <w:rPr>
          <w:color w:val="000000" w:themeColor="text1"/>
        </w:rPr>
        <w:t xml:space="preserve"> values,</w:t>
      </w:r>
      <w:r w:rsidR="00546991">
        <w:rPr>
          <w:color w:val="000000" w:themeColor="text1"/>
        </w:rPr>
        <w:t xml:space="preserve"> </w:t>
      </w:r>
      <w:r w:rsidR="00D2140F">
        <w:rPr>
          <w:color w:val="000000" w:themeColor="text1"/>
        </w:rPr>
        <w:t xml:space="preserve">which </w:t>
      </w:r>
      <w:r w:rsidR="00270005">
        <w:rPr>
          <w:color w:val="000000" w:themeColor="text1"/>
        </w:rPr>
        <w:t>is itself</w:t>
      </w:r>
      <w:r w:rsidR="00476F25">
        <w:rPr>
          <w:color w:val="000000" w:themeColor="text1"/>
        </w:rPr>
        <w:t xml:space="preserve"> </w:t>
      </w:r>
      <w:r w:rsidR="00D2140F">
        <w:rPr>
          <w:color w:val="000000" w:themeColor="text1"/>
        </w:rPr>
        <w:t>reduced in C</w:t>
      </w:r>
      <w:r w:rsidR="00D2140F">
        <w:rPr>
          <w:color w:val="000000" w:themeColor="text1"/>
          <w:vertAlign w:val="subscript"/>
        </w:rPr>
        <w:t>4</w:t>
      </w:r>
      <w:r w:rsidR="00D2140F">
        <w:rPr>
          <w:color w:val="000000" w:themeColor="text1"/>
        </w:rPr>
        <w:t xml:space="preserve"> species</w:t>
      </w:r>
      <w:r w:rsidR="003B2DBB">
        <w:rPr>
          <w:color w:val="000000" w:themeColor="text1"/>
        </w:rPr>
        <w:t xml:space="preserve">. Future work should consider quantifying costs of </w:t>
      </w:r>
      <w:r w:rsidR="00B60944">
        <w:rPr>
          <w:color w:val="000000" w:themeColor="text1"/>
        </w:rPr>
        <w:t>nitrogen</w:t>
      </w:r>
      <w:r w:rsidR="003B2DBB">
        <w:rPr>
          <w:color w:val="000000" w:themeColor="text1"/>
        </w:rPr>
        <w:t xml:space="preserve"> acquisition and costs of </w:t>
      </w:r>
      <w:r w:rsidR="00B60944">
        <w:t>water</w:t>
      </w:r>
      <w:r w:rsidR="003B2DBB">
        <w:rPr>
          <w:color w:val="000000" w:themeColor="text1"/>
        </w:rPr>
        <w:t xml:space="preserve"> acquisition separately</w:t>
      </w:r>
      <w:r w:rsidR="00546991">
        <w:rPr>
          <w:color w:val="000000" w:themeColor="text1"/>
        </w:rPr>
        <w:t xml:space="preserve"> </w:t>
      </w:r>
      <w:r w:rsidR="003B2DBB">
        <w:rPr>
          <w:color w:val="000000" w:themeColor="text1"/>
        </w:rPr>
        <w:t xml:space="preserve">to assess which component drives changes in </w:t>
      </w:r>
      <w:r w:rsidR="003B2DBB" w:rsidRPr="00F4054A">
        <w:rPr>
          <w:i/>
          <w:iCs/>
          <w:color w:val="000000" w:themeColor="text1"/>
          <w:lang w:val="el-GR"/>
        </w:rPr>
        <w:t>β</w:t>
      </w:r>
      <w:r w:rsidR="003B2DBB">
        <w:rPr>
          <w:color w:val="000000" w:themeColor="text1"/>
        </w:rPr>
        <w:t xml:space="preserve"> across functional groups and environmental gradients.</w:t>
      </w:r>
    </w:p>
    <w:p w14:paraId="1EDA3EF9" w14:textId="736E05BA" w:rsidR="00D2140F" w:rsidRPr="004556DC" w:rsidRDefault="00BC59F7" w:rsidP="004556DC">
      <w:pPr>
        <w:autoSpaceDE w:val="0"/>
        <w:autoSpaceDN w:val="0"/>
        <w:adjustRightInd w:val="0"/>
        <w:spacing w:line="360" w:lineRule="auto"/>
        <w:ind w:firstLine="720"/>
      </w:pPr>
      <w:r>
        <w:t xml:space="preserve">Reduced </w:t>
      </w:r>
      <w:r>
        <w:rPr>
          <w:i/>
          <w:iCs/>
        </w:rPr>
        <w:t>N</w:t>
      </w:r>
      <w:r>
        <w:rPr>
          <w:vertAlign w:val="subscript"/>
        </w:rPr>
        <w:t>area</w:t>
      </w:r>
      <w:r>
        <w:t xml:space="preserve"> in C</w:t>
      </w:r>
      <w:r>
        <w:rPr>
          <w:vertAlign w:val="subscript"/>
        </w:rPr>
        <w:t>4</w:t>
      </w:r>
      <w:r>
        <w:t xml:space="preserve"> species follow findings from previous studies </w:t>
      </w:r>
      <w:r>
        <w:fldChar w:fldCharType="begin" w:fldLock="1"/>
      </w:r>
      <w:r>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fldChar w:fldCharType="separate"/>
      </w:r>
      <w:r w:rsidRPr="001F281C">
        <w:rPr>
          <w:noProof/>
        </w:rPr>
        <w:t>(Schmitt and Edwards 1981, Sage and Pearcy 1987, Ghannoum et al. 2011)</w:t>
      </w:r>
      <w:r>
        <w:fldChar w:fldCharType="end"/>
      </w:r>
      <w:r w:rsidR="00727972">
        <w:t xml:space="preserve">, though </w:t>
      </w:r>
      <w:r w:rsidR="00D2140F">
        <w:t xml:space="preserve">these patterns </w:t>
      </w:r>
      <w:r w:rsidR="00727972">
        <w:t xml:space="preserve">were not driven by </w:t>
      </w:r>
      <w:r w:rsidR="00521769">
        <w:t>negative</w:t>
      </w:r>
      <w:r w:rsidR="00D2140F">
        <w:t xml:space="preserve"> relationships between leaf </w:t>
      </w:r>
      <w:r w:rsidR="00D2140F">
        <w:rPr>
          <w:i/>
          <w:iCs/>
        </w:rPr>
        <w:t>C</w:t>
      </w:r>
      <w:r w:rsidR="00D2140F">
        <w:rPr>
          <w:vertAlign w:val="subscript"/>
        </w:rPr>
        <w:t>i</w:t>
      </w:r>
      <w:r w:rsidR="00D2140F">
        <w:t>:</w:t>
      </w:r>
      <w:r w:rsidR="00D2140F">
        <w:rPr>
          <w:i/>
          <w:iCs/>
        </w:rPr>
        <w:t>C</w:t>
      </w:r>
      <w:r w:rsidR="00D2140F">
        <w:rPr>
          <w:vertAlign w:val="subscript"/>
        </w:rPr>
        <w:t>a</w:t>
      </w:r>
      <w:r w:rsidR="00D2140F">
        <w:t xml:space="preserve"> and </w:t>
      </w:r>
      <w:r w:rsidR="00D2140F">
        <w:rPr>
          <w:i/>
          <w:iCs/>
        </w:rPr>
        <w:t>N</w:t>
      </w:r>
      <w:r w:rsidR="00D2140F">
        <w:rPr>
          <w:vertAlign w:val="subscript"/>
        </w:rPr>
        <w:t>area</w:t>
      </w:r>
      <w:r w:rsidR="00D2140F">
        <w:t xml:space="preserve"> as expected from theory. </w:t>
      </w:r>
      <w:r w:rsidR="00476F25">
        <w:t xml:space="preserve">Instead, </w:t>
      </w:r>
      <w:r w:rsidR="003B2DBB">
        <w:rPr>
          <w:i/>
          <w:iCs/>
        </w:rPr>
        <w:t>N</w:t>
      </w:r>
      <w:r w:rsidR="003B2DBB">
        <w:rPr>
          <w:vertAlign w:val="subscript"/>
        </w:rPr>
        <w:t>area</w:t>
      </w:r>
      <w:r w:rsidR="003B2DBB">
        <w:t xml:space="preserve"> and leaf </w:t>
      </w:r>
      <w:r w:rsidR="003B2DBB">
        <w:rPr>
          <w:i/>
          <w:iCs/>
        </w:rPr>
        <w:t>C</w:t>
      </w:r>
      <w:r w:rsidR="003B2DBB">
        <w:rPr>
          <w:vertAlign w:val="subscript"/>
        </w:rPr>
        <w:t>i</w:t>
      </w:r>
      <w:r w:rsidR="003B2DBB">
        <w:t>:</w:t>
      </w:r>
      <w:r w:rsidR="003B2DBB">
        <w:rPr>
          <w:i/>
          <w:iCs/>
        </w:rPr>
        <w:t>C</w:t>
      </w:r>
      <w:r w:rsidR="003B2DBB">
        <w:rPr>
          <w:vertAlign w:val="subscript"/>
        </w:rPr>
        <w:t>a</w:t>
      </w:r>
      <w:r w:rsidR="003B2DBB">
        <w:t xml:space="preserve"> were </w:t>
      </w:r>
      <w:r w:rsidR="00476F25">
        <w:t>each</w:t>
      </w:r>
      <w:r w:rsidR="003B2DBB">
        <w:t xml:space="preserve"> reduced in C</w:t>
      </w:r>
      <w:r w:rsidR="003B2DBB">
        <w:rPr>
          <w:vertAlign w:val="subscript"/>
        </w:rPr>
        <w:t>4</w:t>
      </w:r>
      <w:r w:rsidR="003B2DBB">
        <w:t xml:space="preserve"> </w:t>
      </w:r>
      <w:r w:rsidR="009E602C">
        <w:t>species</w:t>
      </w:r>
      <w:r w:rsidR="003B2DBB">
        <w:t xml:space="preserve"> compared to </w:t>
      </w:r>
      <w:r w:rsidR="009E602C">
        <w:t xml:space="preserve">both </w:t>
      </w:r>
      <w:r w:rsidR="0054398F">
        <w:t>C</w:t>
      </w:r>
      <w:r w:rsidR="0054398F" w:rsidRPr="0054398F">
        <w:rPr>
          <w:vertAlign w:val="subscript"/>
        </w:rPr>
        <w:t>3</w:t>
      </w:r>
      <w:r w:rsidR="003B2DBB">
        <w:t xml:space="preserve"> functional group</w:t>
      </w:r>
      <w:r w:rsidR="0054398F">
        <w:t>s</w:t>
      </w:r>
      <w:r w:rsidR="003B2DBB">
        <w:t xml:space="preserve">. </w:t>
      </w:r>
      <w:r w:rsidR="004556DC">
        <w:t>These patterns could suggest</w:t>
      </w:r>
      <w:r w:rsidR="003B2DBB">
        <w:t xml:space="preserve"> that C</w:t>
      </w:r>
      <w:r w:rsidR="003B2DBB">
        <w:rPr>
          <w:vertAlign w:val="subscript"/>
        </w:rPr>
        <w:t>4</w:t>
      </w:r>
      <w:r w:rsidR="003B2DBB">
        <w:t xml:space="preserve"> </w:t>
      </w:r>
      <w:r w:rsidR="009E602C">
        <w:t>species</w:t>
      </w:r>
      <w:r w:rsidR="003B2DBB">
        <w:t xml:space="preserve"> </w:t>
      </w:r>
      <w:r w:rsidR="004556DC">
        <w:t>had</w:t>
      </w:r>
      <w:r w:rsidR="003B2DBB">
        <w:t xml:space="preserve"> increased </w:t>
      </w:r>
      <w:r w:rsidR="00B60944">
        <w:rPr>
          <w:color w:val="000000" w:themeColor="text1"/>
        </w:rPr>
        <w:t>nitrogen</w:t>
      </w:r>
      <w:r w:rsidR="0054398F">
        <w:t>-</w:t>
      </w:r>
      <w:r w:rsidR="003B2DBB">
        <w:t>use efficiency compared to either C</w:t>
      </w:r>
      <w:r w:rsidR="003B2DBB">
        <w:rPr>
          <w:vertAlign w:val="subscript"/>
        </w:rPr>
        <w:t>3</w:t>
      </w:r>
      <w:r w:rsidR="003B2DBB">
        <w:t xml:space="preserve"> functional group, which </w:t>
      </w:r>
      <w:r w:rsidR="003B2DBB">
        <w:rPr>
          <w:color w:val="000000" w:themeColor="text1"/>
        </w:rPr>
        <w:t>could be driven by increased Rubisco carboxylation efficiency associated with CO</w:t>
      </w:r>
      <w:r w:rsidR="003B2DBB">
        <w:rPr>
          <w:color w:val="000000" w:themeColor="text1"/>
          <w:vertAlign w:val="subscript"/>
        </w:rPr>
        <w:t>2</w:t>
      </w:r>
      <w:r w:rsidR="003B2DBB">
        <w:rPr>
          <w:color w:val="000000" w:themeColor="text1"/>
        </w:rPr>
        <w:t xml:space="preserve"> concentrating mechanisms that </w:t>
      </w:r>
      <w:del w:id="91" w:author="Nick Smith" w:date="2023-09-28T10:48:00Z">
        <w:r w:rsidR="003B2DBB" w:rsidDel="00DE6B9B">
          <w:rPr>
            <w:color w:val="000000" w:themeColor="text1"/>
          </w:rPr>
          <w:delText xml:space="preserve">eliminate </w:delText>
        </w:r>
      </w:del>
      <w:ins w:id="92" w:author="Nick Smith" w:date="2023-09-28T10:48:00Z">
        <w:r w:rsidR="00DE6B9B">
          <w:rPr>
            <w:color w:val="000000" w:themeColor="text1"/>
          </w:rPr>
          <w:t xml:space="preserve">reduces </w:t>
        </w:r>
      </w:ins>
      <w:r w:rsidR="003B2DBB">
        <w:rPr>
          <w:color w:val="000000" w:themeColor="text1"/>
        </w:rPr>
        <w:t xml:space="preserve">photorespiration </w:t>
      </w:r>
      <w:r w:rsidR="003B2DBB">
        <w:rPr>
          <w:color w:val="000000" w:themeColor="text1"/>
        </w:rPr>
        <w:fldChar w:fldCharType="begin" w:fldLock="1"/>
      </w:r>
      <w:r w:rsidR="003B2DBB">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3B2DBB">
        <w:rPr>
          <w:color w:val="000000" w:themeColor="text1"/>
        </w:rPr>
        <w:fldChar w:fldCharType="separate"/>
      </w:r>
      <w:r w:rsidR="003B2DBB" w:rsidRPr="00DE41C7">
        <w:rPr>
          <w:noProof/>
          <w:color w:val="000000" w:themeColor="text1"/>
        </w:rPr>
        <w:t>(Ghannoum et al. 2011)</w:t>
      </w:r>
      <w:r w:rsidR="003B2DBB">
        <w:rPr>
          <w:color w:val="000000" w:themeColor="text1"/>
        </w:rPr>
        <w:fldChar w:fldCharType="end"/>
      </w:r>
      <w:r w:rsidR="003B2DBB">
        <w:rPr>
          <w:color w:val="000000" w:themeColor="text1"/>
        </w:rPr>
        <w:t xml:space="preserve">. Increased </w:t>
      </w:r>
      <w:r w:rsidR="00B60944">
        <w:rPr>
          <w:color w:val="000000" w:themeColor="text1"/>
        </w:rPr>
        <w:t>nitrogen</w:t>
      </w:r>
      <w:r w:rsidR="0054398F">
        <w:rPr>
          <w:color w:val="000000" w:themeColor="text1"/>
        </w:rPr>
        <w:t>-</w:t>
      </w:r>
      <w:r w:rsidR="003B2DBB">
        <w:rPr>
          <w:color w:val="000000" w:themeColor="text1"/>
        </w:rPr>
        <w:t xml:space="preserve">use efficiency at the leaf level could reduce or eliminate the need to sacrifice inefficient </w:t>
      </w:r>
      <w:r w:rsidR="00B60944">
        <w:rPr>
          <w:color w:val="000000" w:themeColor="text1"/>
        </w:rPr>
        <w:t>nitrogen</w:t>
      </w:r>
      <w:r w:rsidR="003B2DBB">
        <w:rPr>
          <w:color w:val="000000" w:themeColor="text1"/>
        </w:rPr>
        <w:t xml:space="preserve"> use for efficient </w:t>
      </w:r>
      <w:r w:rsidR="00B60944">
        <w:t>water</w:t>
      </w:r>
      <w:r w:rsidR="003B2DBB">
        <w:rPr>
          <w:color w:val="000000" w:themeColor="text1"/>
        </w:rPr>
        <w:t xml:space="preserve"> use to achieve optimal photosynthesis rates, which may explain why reduced </w:t>
      </w:r>
      <w:r w:rsidR="003B2DBB">
        <w:rPr>
          <w:i/>
          <w:iCs/>
          <w:color w:val="000000" w:themeColor="text1"/>
        </w:rPr>
        <w:t>N</w:t>
      </w:r>
      <w:r w:rsidR="003B2DBB">
        <w:rPr>
          <w:color w:val="000000" w:themeColor="text1"/>
          <w:vertAlign w:val="subscript"/>
        </w:rPr>
        <w:t>area</w:t>
      </w:r>
      <w:r w:rsidR="003B2DBB">
        <w:rPr>
          <w:color w:val="000000" w:themeColor="text1"/>
        </w:rPr>
        <w:t xml:space="preserve"> </w:t>
      </w:r>
      <w:r w:rsidR="003D3F5D">
        <w:rPr>
          <w:color w:val="000000" w:themeColor="text1"/>
        </w:rPr>
        <w:t>in C</w:t>
      </w:r>
      <w:r w:rsidR="003D3F5D">
        <w:rPr>
          <w:color w:val="000000" w:themeColor="text1"/>
          <w:vertAlign w:val="subscript"/>
        </w:rPr>
        <w:t>4</w:t>
      </w:r>
      <w:r w:rsidR="003D3F5D">
        <w:rPr>
          <w:color w:val="000000" w:themeColor="text1"/>
        </w:rPr>
        <w:t xml:space="preserve"> </w:t>
      </w:r>
      <w:r w:rsidR="009E602C">
        <w:rPr>
          <w:color w:val="000000" w:themeColor="text1"/>
        </w:rPr>
        <w:t>species was</w:t>
      </w:r>
      <w:r w:rsidR="003D3F5D">
        <w:rPr>
          <w:color w:val="000000" w:themeColor="text1"/>
        </w:rPr>
        <w:t xml:space="preserve"> not </w:t>
      </w:r>
      <w:r w:rsidR="000F5AA4">
        <w:rPr>
          <w:color w:val="000000" w:themeColor="text1"/>
        </w:rPr>
        <w:t xml:space="preserve">associated with increased leaf </w:t>
      </w:r>
      <w:r w:rsidR="000F5AA4">
        <w:rPr>
          <w:i/>
          <w:iCs/>
          <w:color w:val="000000" w:themeColor="text1"/>
        </w:rPr>
        <w:t>C</w:t>
      </w:r>
      <w:r w:rsidR="000F5AA4">
        <w:rPr>
          <w:color w:val="000000" w:themeColor="text1"/>
          <w:vertAlign w:val="subscript"/>
        </w:rPr>
        <w:t>i</w:t>
      </w:r>
      <w:r w:rsidR="000F5AA4">
        <w:rPr>
          <w:color w:val="000000" w:themeColor="text1"/>
        </w:rPr>
        <w:t>:</w:t>
      </w:r>
      <w:r w:rsidR="000F5AA4">
        <w:rPr>
          <w:i/>
          <w:iCs/>
          <w:color w:val="000000" w:themeColor="text1"/>
        </w:rPr>
        <w:t>C</w:t>
      </w:r>
      <w:r w:rsidR="000F5AA4">
        <w:rPr>
          <w:color w:val="000000" w:themeColor="text1"/>
          <w:vertAlign w:val="subscript"/>
        </w:rPr>
        <w:t>a</w:t>
      </w:r>
      <w:r w:rsidR="003D3F5D">
        <w:rPr>
          <w:color w:val="000000" w:themeColor="text1"/>
        </w:rPr>
        <w:t>.</w:t>
      </w:r>
    </w:p>
    <w:p w14:paraId="767CFAEE" w14:textId="77777777" w:rsidR="00F81790" w:rsidRDefault="00F81790" w:rsidP="00F81790">
      <w:pPr>
        <w:autoSpaceDE w:val="0"/>
        <w:autoSpaceDN w:val="0"/>
        <w:adjustRightInd w:val="0"/>
        <w:spacing w:line="360" w:lineRule="auto"/>
      </w:pPr>
    </w:p>
    <w:p w14:paraId="0879B467" w14:textId="5139A901" w:rsidR="00F81790" w:rsidRPr="00F81790" w:rsidRDefault="00F81790" w:rsidP="00F81790">
      <w:pPr>
        <w:autoSpaceDE w:val="0"/>
        <w:autoSpaceDN w:val="0"/>
        <w:adjustRightInd w:val="0"/>
        <w:spacing w:line="360" w:lineRule="auto"/>
        <w:rPr>
          <w:i/>
          <w:iCs/>
        </w:rPr>
      </w:pPr>
      <w:r>
        <w:rPr>
          <w:i/>
          <w:iCs/>
        </w:rPr>
        <w:lastRenderedPageBreak/>
        <w:t>Implications for least-cost optimality model development</w:t>
      </w:r>
    </w:p>
    <w:p w14:paraId="03469C5B" w14:textId="1744CEE8" w:rsidR="00521769" w:rsidRDefault="00BE60E6" w:rsidP="005007AD">
      <w:pPr>
        <w:autoSpaceDE w:val="0"/>
        <w:autoSpaceDN w:val="0"/>
        <w:adjustRightInd w:val="0"/>
        <w:spacing w:line="360" w:lineRule="auto"/>
      </w:pPr>
      <w:r>
        <w:t xml:space="preserve">Optimality models have been developed </w:t>
      </w:r>
      <w:r w:rsidR="00270005">
        <w:t>for C</w:t>
      </w:r>
      <w:r w:rsidR="00270005">
        <w:rPr>
          <w:vertAlign w:val="subscript"/>
        </w:rPr>
        <w:t>3</w:t>
      </w:r>
      <w:r w:rsidR="00270005">
        <w:t xml:space="preserve"> and C</w:t>
      </w:r>
      <w:r w:rsidR="00270005">
        <w:rPr>
          <w:vertAlign w:val="subscript"/>
        </w:rPr>
        <w:t>4</w:t>
      </w:r>
      <w:r w:rsidR="00270005">
        <w:t xml:space="preserve"> species </w:t>
      </w:r>
      <w:r>
        <w:t xml:space="preserve">using photosynthetic least-cost </w:t>
      </w:r>
      <w:r w:rsidR="00270005">
        <w:t>principles</w:t>
      </w:r>
      <w:r w:rsidR="00DE41C7">
        <w:t xml:space="preserve"> </w:t>
      </w:r>
      <w:r w:rsidR="00DE41C7">
        <w:fldChar w:fldCharType="begin" w:fldLock="1"/>
      </w:r>
      <w:r w:rsidR="003B403B">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 Smith et al. 2019, Stocker et al. 2020, Scott and Smith 2022)","plainTextFormattedCitation":"(Prentice et al. 2014, Wang et al. 2017, Smith et al. 2019, Stocker et al. 2020, Scott and Smith 2022)","previouslyFormattedCitation":"(Prentice et al. 2014, Wang et al. 2017, Smith et al. 2019, Stocker et al. 2020, Scott and Smith 2022)"},"properties":{"noteIndex":0},"schema":"https://github.com/citation-style-language/schema/raw/master/csl-citation.json"}</w:instrText>
      </w:r>
      <w:r w:rsidR="00DE41C7">
        <w:fldChar w:fldCharType="separate"/>
      </w:r>
      <w:r w:rsidR="003B403B" w:rsidRPr="003B403B">
        <w:rPr>
          <w:noProof/>
        </w:rPr>
        <w:t>(Prentice et al. 2014, Wang et al. 2017, Smith et al. 2019, Stocker et al. 2020, Scott and Smith 2022)</w:t>
      </w:r>
      <w:r w:rsidR="00DE41C7">
        <w:fldChar w:fldCharType="end"/>
      </w:r>
      <w:r>
        <w:t xml:space="preserve">. </w:t>
      </w:r>
      <w:r w:rsidR="00270005">
        <w:t>These</w:t>
      </w:r>
      <w:r w:rsidR="00521769">
        <w:t xml:space="preserve"> optimality models hold </w:t>
      </w:r>
      <w:r w:rsidRPr="000C63A9">
        <w:rPr>
          <w:i/>
          <w:iCs/>
          <w:lang w:val="el-GR"/>
        </w:rPr>
        <w:t>β</w:t>
      </w:r>
      <w:r>
        <w:t xml:space="preserve">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3B403B">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 Cornwell et al. 2018)","plainTextFormattedCitation":"(Wang et al. 2017, Cornwell et al. 2018)","previouslyFormattedCitation":"(Wang et al. 2017, Cornwell et al. 2018)"},"properties":{"noteIndex":0},"schema":"https://github.com/citation-style-language/schema/raw/master/csl-citation.json"}</w:instrText>
      </w:r>
      <w:r w:rsidR="00B626C6">
        <w:fldChar w:fldCharType="separate"/>
      </w:r>
      <w:r w:rsidR="003B403B" w:rsidRPr="003B403B">
        <w:rPr>
          <w:noProof/>
        </w:rPr>
        <w:t>(Wang et al. 2017, Cornwell et al. 2018)</w:t>
      </w:r>
      <w:r w:rsidR="00B626C6">
        <w:fldChar w:fldCharType="end"/>
      </w:r>
      <w:r w:rsidR="00521769">
        <w:t xml:space="preserve">, where </w:t>
      </w:r>
      <w:r w:rsidR="00B626C6">
        <w:t>the C</w:t>
      </w:r>
      <w:r w:rsidR="00B626C6">
        <w:rPr>
          <w:vertAlign w:val="subscript"/>
        </w:rPr>
        <w:t>3</w:t>
      </w:r>
      <w:r w:rsidR="00B626C6">
        <w:t xml:space="preserve"> </w:t>
      </w:r>
      <w:r w:rsidR="00723922">
        <w:t xml:space="preserve">optimality </w:t>
      </w:r>
      <w:r w:rsidR="00B626C6">
        <w:t>model initially assume</w:t>
      </w:r>
      <w:r w:rsidR="00521769">
        <w:t>s</w:t>
      </w:r>
      <w:r w:rsidR="00B626C6">
        <w:t xml:space="preserve"> a constant </w:t>
      </w:r>
      <w:r w:rsidR="00B626C6" w:rsidRPr="000C63A9">
        <w:rPr>
          <w:i/>
          <w:iCs/>
          <w:lang w:val="el-GR"/>
        </w:rPr>
        <w:t>β</w:t>
      </w:r>
      <w:r w:rsidR="00B626C6">
        <w:t xml:space="preserve"> of 240 </w:t>
      </w:r>
      <w:r w:rsidR="00B626C6">
        <w:fldChar w:fldCharType="begin" w:fldLock="1"/>
      </w:r>
      <w:r w:rsidR="003B403B">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2017)","plainTextFormattedCitation":"(Wang et al. 2017)","previouslyFormattedCitation":"(Wang et al. 2017)"},"properties":{"noteIndex":0},"schema":"https://github.com/citation-style-language/schema/raw/master/csl-citation.json"}</w:instrText>
      </w:r>
      <w:r w:rsidR="00B626C6">
        <w:fldChar w:fldCharType="separate"/>
      </w:r>
      <w:r w:rsidR="003B403B" w:rsidRPr="003B403B">
        <w:rPr>
          <w:noProof/>
        </w:rPr>
        <w:t>(Wang et al. 2017)</w:t>
      </w:r>
      <w:r w:rsidR="00B626C6">
        <w:fldChar w:fldCharType="end"/>
      </w:r>
      <w:r w:rsidR="009D721E">
        <w:t xml:space="preserve"> </w:t>
      </w:r>
      <w:r w:rsidR="00521769">
        <w:t>and</w:t>
      </w:r>
      <w:r w:rsidR="00B626C6">
        <w:t xml:space="preserve"> the C</w:t>
      </w:r>
      <w:r w:rsidR="00B626C6">
        <w:rPr>
          <w:vertAlign w:val="subscript"/>
        </w:rPr>
        <w:t>4</w:t>
      </w:r>
      <w:r w:rsidR="00B626C6">
        <w:t xml:space="preserve"> </w:t>
      </w:r>
      <w:r w:rsidR="00723922">
        <w:t xml:space="preserve">optimality </w:t>
      </w:r>
      <w:r w:rsidR="00B626C6">
        <w:t>model assume</w:t>
      </w:r>
      <w:r w:rsidR="00521769">
        <w:t>s</w:t>
      </w:r>
      <w:r w:rsidR="00B626C6">
        <w:t xml:space="preserve">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8241D3">
        <w:t xml:space="preserve">Our results </w:t>
      </w:r>
      <w:r w:rsidR="00521769">
        <w:t xml:space="preserve">indicate </w:t>
      </w:r>
      <w:r w:rsidR="008241D3">
        <w:t xml:space="preserve">substantial variability in </w:t>
      </w:r>
      <w:r w:rsidR="008241D3" w:rsidRPr="000C63A9">
        <w:rPr>
          <w:i/>
          <w:iCs/>
          <w:lang w:val="el-GR"/>
        </w:rPr>
        <w:t>β</w:t>
      </w:r>
      <w:r w:rsidR="008241D3">
        <w:t xml:space="preserve"> across the environmental gradient</w:t>
      </w:r>
      <w:r w:rsidR="00521769">
        <w:t xml:space="preserve">, where values in </w:t>
      </w:r>
      <w:r w:rsidR="00476F25">
        <w:t>C</w:t>
      </w:r>
      <w:r w:rsidR="00476F25">
        <w:rPr>
          <w:vertAlign w:val="subscript"/>
        </w:rPr>
        <w:t>3</w:t>
      </w:r>
      <w:r w:rsidR="00476F25">
        <w:t xml:space="preserve"> species ranged from 15.7 to 1821.1 (mean: </w:t>
      </w:r>
      <w:r w:rsidR="009E602C">
        <w:t>391.4</w:t>
      </w:r>
      <w:r w:rsidR="00476F25">
        <w:t xml:space="preserve">; median: </w:t>
      </w:r>
      <w:r w:rsidR="009E602C">
        <w:t>300.0</w:t>
      </w:r>
      <w:r w:rsidR="00476F25">
        <w:t xml:space="preserve">; standard deviation: </w:t>
      </w:r>
      <w:r w:rsidR="009E602C">
        <w:t>301.5</w:t>
      </w:r>
      <w:r w:rsidR="00476F25">
        <w:t xml:space="preserve">) </w:t>
      </w:r>
      <w:r w:rsidR="00521769">
        <w:t>and values in</w:t>
      </w:r>
      <w:r w:rsidR="00476F25">
        <w:t xml:space="preserve"> C</w:t>
      </w:r>
      <w:r w:rsidR="00476F25">
        <w:rPr>
          <w:vertAlign w:val="subscript"/>
        </w:rPr>
        <w:t>4</w:t>
      </w:r>
      <w:r w:rsidR="00476F25">
        <w:t xml:space="preserve"> species ranged from </w:t>
      </w:r>
      <w:r w:rsidR="004556DC">
        <w:t>&lt;0.1</w:t>
      </w:r>
      <w:r w:rsidR="00476F25">
        <w:t xml:space="preserve"> to 362.7 (mean: 19.6; median: 0.9; standard deviation: 59.4)</w:t>
      </w:r>
      <w:r w:rsidR="008241D3">
        <w:t>.</w:t>
      </w:r>
      <w:r w:rsidR="00270005" w:rsidRPr="00270005">
        <w:t xml:space="preserve"> </w:t>
      </w:r>
      <w:r w:rsidR="00270005">
        <w:t xml:space="preserve">The high degree of </w:t>
      </w:r>
      <w:r w:rsidR="00270005" w:rsidRPr="000C63A9">
        <w:rPr>
          <w:i/>
          <w:iCs/>
          <w:lang w:val="el-GR"/>
        </w:rPr>
        <w:t>β</w:t>
      </w:r>
      <w:r w:rsidR="00270005">
        <w:t xml:space="preserve"> variability across the environmental gradient suggests that the use of single parameterized </w:t>
      </w:r>
      <w:r w:rsidR="00270005" w:rsidRPr="000C63A9">
        <w:rPr>
          <w:i/>
          <w:iCs/>
          <w:lang w:val="el-GR"/>
        </w:rPr>
        <w:t>β</w:t>
      </w:r>
      <w:r w:rsidR="00270005">
        <w:t xml:space="preserve"> values in optimality models may contribute to </w:t>
      </w:r>
      <w:del w:id="93" w:author="Nick Smith" w:date="2023-09-28T10:49:00Z">
        <w:r w:rsidR="00270005" w:rsidDel="00DE6B9B">
          <w:delText xml:space="preserve">erroneous </w:delText>
        </w:r>
      </w:del>
      <w:r w:rsidR="00270005">
        <w:t xml:space="preserve">errors </w:t>
      </w:r>
      <w:del w:id="94" w:author="Nick Smith" w:date="2023-09-28T10:49:00Z">
        <w:r w:rsidR="00270005" w:rsidDel="00DE6B9B">
          <w:delText>when conducting</w:delText>
        </w:r>
      </w:del>
      <w:ins w:id="95" w:author="Nick Smith" w:date="2023-09-28T10:49:00Z">
        <w:r w:rsidR="00DE6B9B">
          <w:t>in</w:t>
        </w:r>
      </w:ins>
      <w:r w:rsidR="00270005">
        <w:t xml:space="preserve"> model simulations.</w:t>
      </w:r>
    </w:p>
    <w:p w14:paraId="782B7694" w14:textId="33B7A394" w:rsidR="00521769" w:rsidRDefault="00521769" w:rsidP="00270005">
      <w:pPr>
        <w:autoSpaceDE w:val="0"/>
        <w:autoSpaceDN w:val="0"/>
        <w:adjustRightInd w:val="0"/>
        <w:spacing w:line="360" w:lineRule="auto"/>
        <w:ind w:firstLine="720"/>
      </w:pPr>
      <w:commentRangeStart w:id="96"/>
      <w:r>
        <w:t>C</w:t>
      </w:r>
      <w:r>
        <w:rPr>
          <w:vertAlign w:val="subscript"/>
        </w:rPr>
        <w:t>3</w:t>
      </w:r>
      <w:r>
        <w:t xml:space="preserve"> species</w:t>
      </w:r>
      <w:ins w:id="97" w:author="Nick Smith" w:date="2023-09-28T10:50:00Z">
        <w:r w:rsidR="00DE6B9B">
          <w:t xml:space="preserve"> in </w:t>
        </w:r>
      </w:ins>
      <w:ins w:id="98" w:author="Nick Smith" w:date="2023-09-28T10:51:00Z">
        <w:r w:rsidR="00DE6B9B">
          <w:t>these</w:t>
        </w:r>
      </w:ins>
      <w:ins w:id="99" w:author="Nick Smith" w:date="2023-09-28T10:50:00Z">
        <w:r w:rsidR="00DE6B9B">
          <w:t xml:space="preserve"> Texas grasslands</w:t>
        </w:r>
      </w:ins>
      <w:r>
        <w:t xml:space="preserve"> had </w:t>
      </w:r>
      <w:r w:rsidR="008241D3" w:rsidRPr="000C63A9">
        <w:rPr>
          <w:i/>
          <w:iCs/>
          <w:lang w:val="el-GR"/>
        </w:rPr>
        <w:t>β</w:t>
      </w:r>
      <w:r w:rsidR="008241D3">
        <w:t xml:space="preserve"> </w:t>
      </w:r>
      <w:r>
        <w:t>values that</w:t>
      </w:r>
      <w:r w:rsidR="008241D3">
        <w:t xml:space="preserve"> were</w:t>
      </w:r>
      <w:ins w:id="100" w:author="Nick Smith" w:date="2023-09-28T10:49:00Z">
        <w:r w:rsidR="00DE6B9B">
          <w:t>, on average,</w:t>
        </w:r>
      </w:ins>
      <w:r w:rsidR="008241D3">
        <w:t xml:space="preserve"> </w:t>
      </w:r>
      <w:del w:id="101" w:author="Nick Smith" w:date="2023-09-28T10:49:00Z">
        <w:r w:rsidR="008241D3" w:rsidDel="00DE6B9B">
          <w:delText xml:space="preserve">consistently </w:delText>
        </w:r>
      </w:del>
      <w:r w:rsidR="008241D3">
        <w:t xml:space="preserve">greater than those currently parameterized in optimality models, suggesting that </w:t>
      </w:r>
      <w:r w:rsidR="004556DC">
        <w:t>individuals</w:t>
      </w:r>
      <w:ins w:id="102" w:author="Nick Smith" w:date="2023-09-28T10:50:00Z">
        <w:r w:rsidR="00DE6B9B">
          <w:t xml:space="preserve"> in these systems</w:t>
        </w:r>
      </w:ins>
      <w:r w:rsidR="004556DC">
        <w:t xml:space="preserve"> </w:t>
      </w:r>
      <w:r w:rsidR="008241D3">
        <w:t xml:space="preserve">had greater costs of acquiring </w:t>
      </w:r>
      <w:r w:rsidR="008241D3">
        <w:rPr>
          <w:color w:val="000000" w:themeColor="text1"/>
        </w:rPr>
        <w:t>nitrogen</w:t>
      </w:r>
      <w:r w:rsidR="008241D3">
        <w:t xml:space="preserve"> and/or reduced costs of acquiring water relative to </w:t>
      </w:r>
      <w:r>
        <w:t xml:space="preserve">the </w:t>
      </w:r>
      <w:r w:rsidR="008241D3">
        <w:t xml:space="preserve">global mean. </w:t>
      </w:r>
      <w:r w:rsidR="004556DC">
        <w:t>Interestingly,</w:t>
      </w:r>
      <w:r w:rsidR="008241D3" w:rsidRPr="009E602C">
        <w:t xml:space="preserve"> </w:t>
      </w:r>
      <w:r w:rsidR="008241D3" w:rsidRPr="000C63A9">
        <w:rPr>
          <w:i/>
          <w:iCs/>
          <w:lang w:val="el-GR"/>
        </w:rPr>
        <w:t>β</w:t>
      </w:r>
      <w:r w:rsidR="008241D3">
        <w:t xml:space="preserve"> in C</w:t>
      </w:r>
      <w:r w:rsidR="008241D3">
        <w:rPr>
          <w:vertAlign w:val="subscript"/>
        </w:rPr>
        <w:t>4</w:t>
      </w:r>
      <w:r w:rsidR="008241D3">
        <w:t xml:space="preserve"> species</w:t>
      </w:r>
      <w:ins w:id="103" w:author="Nick Smith" w:date="2023-09-28T10:51:00Z">
        <w:r w:rsidR="00DE6B9B">
          <w:t xml:space="preserve"> in these Texas grasslands</w:t>
        </w:r>
      </w:ins>
      <w:r w:rsidR="008241D3">
        <w:t xml:space="preserve"> were</w:t>
      </w:r>
      <w:ins w:id="104" w:author="Nick Smith" w:date="2023-09-28T10:49:00Z">
        <w:r w:rsidR="00DE6B9B">
          <w:t>, on average,</w:t>
        </w:r>
      </w:ins>
      <w:r w:rsidR="008241D3">
        <w:t xml:space="preserve"> </w:t>
      </w:r>
      <w:del w:id="105" w:author="Nick Smith" w:date="2023-09-28T10:49:00Z">
        <w:r w:rsidR="008241D3" w:rsidDel="00DE6B9B">
          <w:delText xml:space="preserve">consistently </w:delText>
        </w:r>
      </w:del>
      <w:r w:rsidR="008241D3">
        <w:t>less than the current parameterized</w:t>
      </w:r>
      <w:ins w:id="106" w:author="Nick Smith" w:date="2023-09-28T10:51:00Z">
        <w:r w:rsidR="00DE6B9B">
          <w:t xml:space="preserve"> global</w:t>
        </w:r>
      </w:ins>
      <w:r w:rsidR="008241D3">
        <w:t xml:space="preserve"> value, indicating that </w:t>
      </w:r>
      <w:r>
        <w:t>individuals had</w:t>
      </w:r>
      <w:r w:rsidR="008241D3">
        <w:t xml:space="preserve"> reduced costs of acquiring nitrogen </w:t>
      </w:r>
      <w:commentRangeStart w:id="107"/>
      <w:r w:rsidR="008241D3">
        <w:t>and/or greater costs of acquiring and relative to the global mean</w:t>
      </w:r>
      <w:ins w:id="108" w:author="Nick Smith" w:date="2023-09-28T10:51:00Z">
        <w:r w:rsidR="00DE6B9B">
          <w:t xml:space="preserve"> in these systems</w:t>
        </w:r>
      </w:ins>
      <w:commentRangeEnd w:id="107"/>
      <w:r w:rsidR="00D36105">
        <w:rPr>
          <w:rStyle w:val="CommentReference"/>
          <w:rFonts w:eastAsiaTheme="minorHAnsi" w:cs="Times New Roman (Body CS)"/>
        </w:rPr>
        <w:commentReference w:id="107"/>
      </w:r>
      <w:r w:rsidR="008241D3">
        <w:t xml:space="preserve">. </w:t>
      </w:r>
      <w:r w:rsidR="00270005">
        <w:t xml:space="preserve">As mentioned above, the mechanisms driving these responses are unclear as we are unable to identify components of </w:t>
      </w:r>
      <w:r w:rsidR="00270005" w:rsidRPr="000C63A9">
        <w:rPr>
          <w:i/>
          <w:iCs/>
          <w:lang w:val="el-GR"/>
        </w:rPr>
        <w:t>β</w:t>
      </w:r>
      <w:r w:rsidR="00270005">
        <w:t xml:space="preserve"> using carbon isotope data. Thus, future </w:t>
      </w:r>
      <w:r>
        <w:t xml:space="preserve">work should investigate mechanisms driving </w:t>
      </w:r>
      <w:r w:rsidRPr="000C63A9">
        <w:rPr>
          <w:i/>
          <w:iCs/>
          <w:lang w:val="el-GR"/>
        </w:rPr>
        <w:t>β</w:t>
      </w:r>
      <w:r>
        <w:t xml:space="preserve"> variability across environmental gradients by quantifying costs of nitrogen acquisition and costs of water acquisition separately.</w:t>
      </w:r>
      <w:commentRangeEnd w:id="96"/>
      <w:r w:rsidR="00DE6B9B">
        <w:rPr>
          <w:rStyle w:val="CommentReference"/>
          <w:rFonts w:eastAsiaTheme="minorHAnsi" w:cs="Times New Roman (Body CS)"/>
        </w:rPr>
        <w:commentReference w:id="96"/>
      </w:r>
    </w:p>
    <w:p w14:paraId="58E6F0BF" w14:textId="77777777" w:rsidR="00F81790" w:rsidRDefault="00F81790" w:rsidP="00F81790">
      <w:pPr>
        <w:autoSpaceDE w:val="0"/>
        <w:autoSpaceDN w:val="0"/>
        <w:adjustRightInd w:val="0"/>
        <w:spacing w:line="360" w:lineRule="auto"/>
      </w:pPr>
    </w:p>
    <w:p w14:paraId="7A494E55" w14:textId="4BF7A2C9" w:rsidR="00F81790" w:rsidRPr="00F81790" w:rsidRDefault="00F81790" w:rsidP="00F81790">
      <w:pPr>
        <w:autoSpaceDE w:val="0"/>
        <w:autoSpaceDN w:val="0"/>
        <w:adjustRightInd w:val="0"/>
        <w:spacing w:line="360" w:lineRule="auto"/>
      </w:pPr>
      <w:r>
        <w:rPr>
          <w:i/>
          <w:iCs/>
        </w:rPr>
        <w:t>Conclusions</w:t>
      </w:r>
    </w:p>
    <w:p w14:paraId="54F306D1" w14:textId="2BC0229F" w:rsidR="00625383" w:rsidRDefault="008241D3" w:rsidP="00EF3B2B">
      <w:pPr>
        <w:spacing w:line="360" w:lineRule="auto"/>
        <w:rPr>
          <w:color w:val="000000" w:themeColor="text1"/>
        </w:rPr>
      </w:pPr>
      <w:r>
        <w:rPr>
          <w:color w:val="000000" w:themeColor="text1"/>
        </w:rPr>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w:t>
      </w:r>
      <w:del w:id="109" w:author="Nick Smith" w:date="2023-09-28T10:52:00Z">
        <w:r w:rsidDel="00DE6B9B">
          <w:rPr>
            <w:color w:val="000000" w:themeColor="text1"/>
          </w:rPr>
          <w:delText xml:space="preserve">Texan </w:delText>
        </w:r>
      </w:del>
      <w:ins w:id="110" w:author="Nick Smith" w:date="2023-09-28T10:52:00Z">
        <w:r w:rsidR="00DE6B9B">
          <w:rPr>
            <w:color w:val="000000" w:themeColor="text1"/>
          </w:rPr>
          <w:t xml:space="preserve">Texas </w:t>
        </w:r>
      </w:ins>
      <w:r>
        <w:rPr>
          <w:color w:val="000000" w:themeColor="text1"/>
        </w:rPr>
        <w:t xml:space="preserve">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 </w:t>
      </w:r>
      <w:r w:rsidR="00744636">
        <w:rPr>
          <w:color w:val="000000" w:themeColor="text1"/>
        </w:rPr>
        <w:t>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 xml:space="preserve">were mediated by leaf </w:t>
      </w:r>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r w:rsidR="00744636">
        <w:rPr>
          <w:color w:val="000000" w:themeColor="text1"/>
        </w:rPr>
        <w:t>, while effects of</w:t>
      </w:r>
      <w:r w:rsidR="00426799">
        <w:rPr>
          <w:color w:val="000000" w:themeColor="text1"/>
        </w:rPr>
        <w:t xml:space="preserve"> </w:t>
      </w:r>
      <w:r w:rsidR="00B60944">
        <w:rPr>
          <w:color w:val="000000" w:themeColor="text1"/>
        </w:rPr>
        <w:t>nitrogen</w:t>
      </w:r>
      <w:r w:rsidR="00744636">
        <w:rPr>
          <w:color w:val="000000" w:themeColor="text1"/>
        </w:rPr>
        <w:t xml:space="preserve"> availability</w:t>
      </w:r>
      <w:r w:rsidR="005007AD">
        <w:rPr>
          <w:color w:val="000000" w:themeColor="text1"/>
        </w:rPr>
        <w:t xml:space="preserve"> and soil moisture</w:t>
      </w:r>
      <w:r w:rsidR="005A5C27">
        <w:rPr>
          <w:color w:val="000000" w:themeColor="text1"/>
        </w:rPr>
        <w:t xml:space="preserve"> on </w:t>
      </w:r>
      <w:r w:rsidR="005A5C27">
        <w:rPr>
          <w:i/>
          <w:iCs/>
          <w:color w:val="000000" w:themeColor="text1"/>
        </w:rPr>
        <w:t>N</w:t>
      </w:r>
      <w:r w:rsidR="005A5C27">
        <w:rPr>
          <w:color w:val="000000" w:themeColor="text1"/>
          <w:vertAlign w:val="subscript"/>
        </w:rPr>
        <w:t>area</w:t>
      </w:r>
      <w:r w:rsidR="00744636">
        <w:rPr>
          <w:color w:val="000000" w:themeColor="text1"/>
        </w:rPr>
        <w:t xml:space="preserve"> were</w:t>
      </w:r>
      <w:r w:rsidR="005A5C27">
        <w:rPr>
          <w:color w:val="000000" w:themeColor="text1"/>
        </w:rPr>
        <w:t xml:space="preserve"> </w:t>
      </w:r>
      <w:r w:rsidR="005007AD">
        <w:rPr>
          <w:color w:val="000000" w:themeColor="text1"/>
        </w:rPr>
        <w:t xml:space="preserve">each </w:t>
      </w:r>
      <w:r w:rsidR="00D10086">
        <w:rPr>
          <w:color w:val="000000" w:themeColor="text1"/>
        </w:rPr>
        <w:t>mediated</w:t>
      </w:r>
      <w:r w:rsidR="00C06D0C">
        <w:rPr>
          <w:color w:val="000000" w:themeColor="text1"/>
        </w:rPr>
        <w:t xml:space="preserve"> by </w:t>
      </w:r>
      <w:r w:rsidR="00C06D0C">
        <w:rPr>
          <w:i/>
          <w:iCs/>
          <w:color w:val="000000" w:themeColor="text1"/>
          <w:lang w:val="el-GR"/>
        </w:rPr>
        <w:t>β</w:t>
      </w:r>
      <w:r w:rsidR="00EF3B2B">
        <w:rPr>
          <w:color w:val="000000" w:themeColor="text1"/>
        </w:rPr>
        <w:t xml:space="preserve"> and, in some cases, leaf </w:t>
      </w:r>
      <w:r w:rsidR="00EF3B2B" w:rsidRPr="001B5901">
        <w:rPr>
          <w:i/>
          <w:iCs/>
          <w:color w:val="000000" w:themeColor="text1"/>
        </w:rPr>
        <w:t>C</w:t>
      </w:r>
      <w:r w:rsidR="00EF3B2B" w:rsidRPr="009C1249">
        <w:rPr>
          <w:color w:val="000000" w:themeColor="text1"/>
          <w:vertAlign w:val="subscript"/>
        </w:rPr>
        <w:t>i</w:t>
      </w:r>
      <w:r w:rsidR="00EF3B2B">
        <w:rPr>
          <w:color w:val="000000" w:themeColor="text1"/>
        </w:rPr>
        <w:t>:</w:t>
      </w:r>
      <w:r w:rsidR="00EF3B2B" w:rsidRPr="001B5901">
        <w:rPr>
          <w:i/>
          <w:iCs/>
          <w:color w:val="000000" w:themeColor="text1"/>
        </w:rPr>
        <w:t>C</w:t>
      </w:r>
      <w:r w:rsidR="00EF3B2B" w:rsidRPr="009C1249">
        <w:rPr>
          <w:color w:val="000000" w:themeColor="text1"/>
          <w:vertAlign w:val="subscript"/>
        </w:rPr>
        <w:t>a</w:t>
      </w:r>
      <w:r w:rsidR="0072189F">
        <w:rPr>
          <w:color w:val="000000" w:themeColor="text1"/>
        </w:rPr>
        <w:t>.</w:t>
      </w:r>
      <w:r w:rsidR="00D10086">
        <w:rPr>
          <w:color w:val="000000" w:themeColor="text1"/>
        </w:rPr>
        <w:t xml:space="preserve"> </w:t>
      </w:r>
      <w:r>
        <w:rPr>
          <w:color w:val="000000" w:themeColor="text1"/>
        </w:rPr>
        <w:t xml:space="preserve">We found that </w:t>
      </w:r>
      <w:r w:rsidR="00995494" w:rsidRPr="000C63A9">
        <w:rPr>
          <w:i/>
          <w:iCs/>
          <w:lang w:val="el-GR"/>
        </w:rPr>
        <w:t>β</w:t>
      </w:r>
      <w:r w:rsidR="00995494">
        <w:t xml:space="preserve"> was highly variable across the environmental gradient despite generally increasing with increasing soil moisture and decreasing with increasing nitrogen availability. </w:t>
      </w:r>
    </w:p>
    <w:p w14:paraId="0A155F3F" w14:textId="7E68C9F8" w:rsidR="008241D3" w:rsidRDefault="00625383" w:rsidP="00EF3B2B">
      <w:pPr>
        <w:spacing w:line="360" w:lineRule="auto"/>
        <w:rPr>
          <w:color w:val="000000" w:themeColor="text1"/>
        </w:rPr>
      </w:pPr>
      <w:commentRangeStart w:id="111"/>
      <w:r>
        <w:rPr>
          <w:color w:val="000000" w:themeColor="text1"/>
        </w:rPr>
        <w:lastRenderedPageBreak/>
        <w:t>Findings show that photosynthetic least-cost theory is capable of predicting much of the variability in leaf nitrogen content across climatic and edaphic gradients.</w:t>
      </w:r>
      <w:commentRangeEnd w:id="111"/>
      <w:r w:rsidR="003D0DCC">
        <w:rPr>
          <w:rStyle w:val="CommentReference"/>
          <w:rFonts w:eastAsiaTheme="minorHAnsi" w:cs="Times New Roman (Body CS)"/>
        </w:rPr>
        <w:commentReference w:id="111"/>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1C44F360" w:rsidR="006039C0" w:rsidRDefault="00F81B11" w:rsidP="0025039E">
      <w:pPr>
        <w:spacing w:line="360" w:lineRule="auto"/>
        <w:rPr>
          <w:color w:val="000000" w:themeColor="text1"/>
          <w:lang w:val="en-GB"/>
        </w:rPr>
      </w:pPr>
      <w:r>
        <w:rPr>
          <w:color w:val="000000" w:themeColor="text1"/>
        </w:rPr>
        <w:t>We thank Risa McNellis, Jorge Ochoa, and Peter Eludini for assistance in the field, as well as Abigail Bell, Christine Vanginault,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obseRvations and ExperimEnts)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94F2B">
        <w:rPr>
          <w:color w:val="000000" w:themeColor="text1"/>
          <w:lang w:val="en-GB"/>
        </w:rPr>
        <w:t xml:space="preserve"> and DEB-2217353</w:t>
      </w:r>
      <w:r w:rsidR="003D0D91" w:rsidRPr="003D0D91">
        <w:rPr>
          <w:color w:val="000000" w:themeColor="text1"/>
          <w:lang w:val="en-GB"/>
        </w:rPr>
        <w:t>)</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20FB8C84" w14:textId="5C1C603D" w:rsidR="00AA336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sidR="003B403B">
        <w:rPr>
          <w:color w:val="000000" w:themeColor="text1"/>
        </w:rPr>
        <w:t xml:space="preserve"> and HGS</w:t>
      </w:r>
      <w:r>
        <w:rPr>
          <w:color w:val="000000" w:themeColor="text1"/>
        </w:rPr>
        <w:t>.</w:t>
      </w:r>
      <w:r w:rsidR="005A5C27">
        <w:rPr>
          <w:color w:val="000000" w:themeColor="text1"/>
        </w:rPr>
        <w:t xml:space="preserve"> All authors contributed to manuscript feedback</w:t>
      </w:r>
      <w:r w:rsidR="003B403B">
        <w:rPr>
          <w:color w:val="000000" w:themeColor="text1"/>
        </w:rPr>
        <w:t xml:space="preserve"> and approve its submission to </w:t>
      </w:r>
      <w:r w:rsidR="003B403B">
        <w:rPr>
          <w:i/>
          <w:iCs/>
          <w:color w:val="000000" w:themeColor="text1"/>
        </w:rPr>
        <w:t>Journal of Ecology</w:t>
      </w:r>
      <w:r w:rsidR="005A5C27">
        <w:rPr>
          <w:color w:val="000000" w:themeColor="text1"/>
        </w:rPr>
        <w:t>.</w:t>
      </w:r>
      <w:r w:rsidR="00AA3362">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69A3A885" w14:textId="4F601339" w:rsidR="00BE2611" w:rsidRPr="00BE2611" w:rsidRDefault="00AA3362" w:rsidP="00BE2611">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BE2611" w:rsidRPr="00BE2611">
        <w:rPr>
          <w:noProof/>
        </w:rPr>
        <w:t>Adams, M. A., T. L. Turnbull, J. I. Sprent, and N. Buchmann. 2016. Legumes are different: Leaf nitrogen, photosynthesis, and water use efficiency. Proceedings of the National Academy of Sciences of the United States of America 113:4098–4103.</w:t>
      </w:r>
    </w:p>
    <w:p w14:paraId="4684DB52"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Bates, D., M. Mächler, B. Bolker, and S. Walker. 2015. Fitting linear mixed-effects models using lme4. Journal of Statistical Software 67:1–48.</w:t>
      </w:r>
    </w:p>
    <w:p w14:paraId="71DEACEE"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Bloomfield, K. J., B. D. Stocker, T. F. Keenan, and I. C. Prentice. 2022. Environmental controls on the light use efficiency of terrestrial gross primary production. Global Change Biology:0–2.</w:t>
      </w:r>
    </w:p>
    <w:p w14:paraId="069D25FE"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Booth, B. B. B., C. D. Jones, M. Collins, I. J. Totterdell, P. M. Cox, S. Sitch, C. Huntingford, R. A. Betts, G. R. Harris, and J. Lloyd. 2012. High sensitivity of future global warming to land carbon cycle processes. Environmental Research Letters 7:024002.</w:t>
      </w:r>
    </w:p>
    <w:p w14:paraId="55C73ABE"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Braghiere, R. K., J. B. Fisher, K. Allen, E. R. Brzostek, M. Shi, X. Yang, D. M. Ricciuto, R. A. Fisher, Q. Zhu, and R. P. Phillips. 2022. Modeling Global Carbon Costs of Plant Nitrogen and Phosphorus Acquisition. Journal of Advances in Modeling Earth Systems 14:1–23.</w:t>
      </w:r>
    </w:p>
    <w:p w14:paraId="57257113"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Bytnerowicz, T. A., J. L. Funk, D. N. L. Menge, S. S. Perakis, and A. A. Wolf. 2023. Leaf nitrogen affects photosynthesis and water use efficiency similarly in nitrogen-fixing and non-fixing trees. Journal of Ecology:1–15.</w:t>
      </w:r>
    </w:p>
    <w:p w14:paraId="526FCEE0"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BE2611">
        <w:rPr>
          <w:noProof/>
          <w:vertAlign w:val="subscript"/>
        </w:rPr>
        <w:t>3</w:t>
      </w:r>
      <w:r w:rsidRPr="00BE2611">
        <w:rPr>
          <w:noProof/>
        </w:rPr>
        <w:t xml:space="preserve"> plants worldwide. Global Ecology and Biogeography 27:1056–1067.</w:t>
      </w:r>
    </w:p>
    <w:p w14:paraId="26605393"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Cramer, W., and I. C. Prentice. 1988. Simulation of regional soil moisture deficits on a European scale. Norsk Geografisk Tidsskrift - Norwegian Journal of Geography 42:149–151.</w:t>
      </w:r>
    </w:p>
    <w:p w14:paraId="5872ECF7"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4BF9B345"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 xml:space="preserve">Davies-Barnard, T., J. Meyerholt, S. Zaehle, P. Friedlingstein, V. Brovkin, Y. Fan, R. A. Fisher, </w:t>
      </w:r>
      <w:r w:rsidRPr="00BE2611">
        <w:rPr>
          <w:noProof/>
        </w:rPr>
        <w:lastRenderedPageBreak/>
        <w:t>C. D. Jones, H. Lee, D. Peano, B. Smith, D. Wårlind, and A. J. Wiltshire. 2020. Nitrogen cycling in CMIP6 land surface models: progress and limitations. Biogeosciences 17:5129–5148.</w:t>
      </w:r>
    </w:p>
    <w:p w14:paraId="455F3B5A"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7174CB00"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Dong, N., I. C. Prentice, B. J. Evans, S. Caddy-Retalic, A. J. Lowe, and I. J. Wright. 2017. Leaf nitrogen from first principles: field evidence for adaptive variation with climate. Biogeosciences 14:481–495.</w:t>
      </w:r>
    </w:p>
    <w:p w14:paraId="289CC101"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Dong, N., I. C. Prentice, I. J. Wright, B. J. Evans, H. F. Togashi, S. Caddy-Retalic, F. A. McInerney, B. Sparrow, E. Leitch, and A. J. Lowe. 2020. Components of leaf‐trait variation along environmental gradients. New Phytologist 228:82–94.</w:t>
      </w:r>
    </w:p>
    <w:p w14:paraId="20A4FC89"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Dong, N., I. C. Prentice, I. J. Wright, H. Wang, O. K. Atkin, K. J. Bloomfield, T. F. Domingues, S. M. Gleason, V. Maire, Y. Onoda, H. Poorter, and N. G. Smith. 2022. Leaf nitrogen from the perspective of optimal plant function. Journal of Ecology 110:2585–2602.</w:t>
      </w:r>
    </w:p>
    <w:p w14:paraId="7478DDF2"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Eamus, D., N. Boulain, J. Cleverly, and D. D. Breshears. 2013. Global change-type drought-induced tree mortality: Vapor pressure deficit is more important than temperature per se in causing decline in tree health. Ecology and Evolution 3:2711–2729.</w:t>
      </w:r>
    </w:p>
    <w:p w14:paraId="5BE7865F"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5C1AD548"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Evans, J. R. 1989a. Partitioning of nitrogen between and within leaves grown under different irradiances. Functional Plant Biology 16:533.</w:t>
      </w:r>
    </w:p>
    <w:p w14:paraId="0C752525"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Evans, J. R. 1989b. Photosynthesis and nitrogen relationships in leaves of C</w:t>
      </w:r>
      <w:r w:rsidRPr="00BE2611">
        <w:rPr>
          <w:noProof/>
          <w:vertAlign w:val="subscript"/>
        </w:rPr>
        <w:t>3</w:t>
      </w:r>
      <w:r w:rsidRPr="00BE2611">
        <w:rPr>
          <w:noProof/>
        </w:rPr>
        <w:t xml:space="preserve"> plants. Oecologia 78:9–19.</w:t>
      </w:r>
    </w:p>
    <w:p w14:paraId="051EA4D5"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Evans, J. R., and J. R. Seemann. 1989. The allocation of protein nitrogen in the photosynthetic apparatus: costs, consequences, and control. Photosynthesis 8:183–205.</w:t>
      </w:r>
    </w:p>
    <w:p w14:paraId="03A62F30"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Farquhar, G. D., J. R. Ehleringer, and K. T. Hubick. 1989. Carbon Isotope Discrimination and Photosynthesis. Annual Review of Plant Physiology and Plant Molecular Biology 40:503–</w:t>
      </w:r>
      <w:r w:rsidRPr="00BE2611">
        <w:rPr>
          <w:noProof/>
        </w:rPr>
        <w:lastRenderedPageBreak/>
        <w:t>537.</w:t>
      </w:r>
    </w:p>
    <w:p w14:paraId="196CF392"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03C8E52F"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 xml:space="preserve">Field, C. B., and H. A. Mooney. 1986. The photosynthesis-nitrogen relationship in wild plants. Pages 25–55 </w:t>
      </w:r>
      <w:r w:rsidRPr="00BE2611">
        <w:rPr>
          <w:i/>
          <w:iCs/>
          <w:noProof/>
        </w:rPr>
        <w:t>in</w:t>
      </w:r>
      <w:r w:rsidRPr="00BE2611">
        <w:rPr>
          <w:noProof/>
        </w:rPr>
        <w:t xml:space="preserve"> T. J. Givnish, editor. On the Economy of Plant Form and Function. Cambridge University Press, Cambridge.</w:t>
      </w:r>
    </w:p>
    <w:p w14:paraId="4D0CF7F1"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0590B76A"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Fox, J., and S. Weisberg. 2019. An R companion to applied regression. Third edit. Sage, Thousand Oaks, California.</w:t>
      </w:r>
    </w:p>
    <w:p w14:paraId="1BD90F56"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Friel, C. A., and M. L. Friesen. 2019. Legumes modulate allocation to rhizobial nitrogen fixation in response to factorial light and nitrogen manipulation. Frontiers in Plant Science 10:1316.</w:t>
      </w:r>
    </w:p>
    <w:p w14:paraId="712E2810"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 xml:space="preserve">Ghannoum, O., J. R. Evans, and S. von Caemmerer. 2011. Nitrogen and water use efficiency of C4 plants. Pages 129–146 </w:t>
      </w:r>
      <w:r w:rsidRPr="00BE2611">
        <w:rPr>
          <w:i/>
          <w:iCs/>
          <w:noProof/>
        </w:rPr>
        <w:t>in</w:t>
      </w:r>
      <w:r w:rsidRPr="00BE2611">
        <w:rPr>
          <w:noProof/>
        </w:rPr>
        <w:t xml:space="preserve"> A. S. Raghavendra and R. F. Sage, editors. C4 Photosynthesis and Related CO2 Concentrating Mechanisms. Springer.</w:t>
      </w:r>
    </w:p>
    <w:p w14:paraId="12C3D524"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Grossiord, C., T. N. Buckley, L. A. Cernusak, K. A. Novick, B. Poulter, R. T. W. Siegwolf, J. S. Sperry, and N. G. McDowell. 2020. Plant responses to rising vapor pressure deficit. New Phytologist 226:1550–1566.</w:t>
      </w:r>
    </w:p>
    <w:p w14:paraId="7DD48C22"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Hijmans, R. J. 2022. terra: Spatial Data Analysis.</w:t>
      </w:r>
    </w:p>
    <w:p w14:paraId="5E10EE2F"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lastRenderedPageBreak/>
        <w:t>Huber, M. L., R. A. Perkins, A. Laesecke, D. G. Friend, J. V Sengers, M. J. Assael, I. N. Metaxa, E. Vogel, R. Mareš, and K. Miyagawa. 2009. New international formulation for the viscosity of H2 O. Journal of Physical and Chemical Reference Data 38:101–125.</w:t>
      </w:r>
    </w:p>
    <w:p w14:paraId="4A8E6866"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Hungate, B. A., J. S. Dukes, M. R. Shaw, Y. Luo, and C. B. Field. 2003. Nitrogen and climate change. Science 302:1512–1513.</w:t>
      </w:r>
    </w:p>
    <w:p w14:paraId="5447FD66"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68D124EB"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Kachurina, O. M., H. Zhang, W. R. Raun, and E. G. Krenzer. 2000. Simultaneous determination of soil aluminum, ammonium- and nitrate- nitrogen using 1 M potassium chloride. Communications in Soil Science and Plant Analysis 31:893–903.</w:t>
      </w:r>
    </w:p>
    <w:p w14:paraId="3A8236AB"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Katabuchi, M. 2015. LeafArea: An R package for rapid digital analysis of leaf area. Ecological Research 30:1073–1077.</w:t>
      </w:r>
    </w:p>
    <w:p w14:paraId="30781C28"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Kattge, J., W. Knorr, T. Raddatz, and C. Wirth. 2009. Quantifying photosynthetic capacity and its relationship to leaf nitrogen content for global-scale terrestrial biosphere models. Global Change Biology 15:976–991.</w:t>
      </w:r>
    </w:p>
    <w:p w14:paraId="0ADD02CD"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 xml:space="preserve">Keeney, D. R., and D. W. Nelson. 1983. Nitrogen—Inorganic Forms. Pages 643–698 </w:t>
      </w:r>
      <w:r w:rsidRPr="00BE2611">
        <w:rPr>
          <w:i/>
          <w:iCs/>
          <w:noProof/>
        </w:rPr>
        <w:t>in</w:t>
      </w:r>
      <w:r w:rsidRPr="00BE2611">
        <w:rPr>
          <w:noProof/>
        </w:rPr>
        <w:t xml:space="preserve"> A. L. Page, editor. Methods of Soil Analysis. 2nd edition. ASA and SSSA, Madison, WI, USA.</w:t>
      </w:r>
    </w:p>
    <w:p w14:paraId="5BC124E6"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Kenward, M. G., and J. H. Roger. 1997. Small Sample Inference for Fixed Effects from Restricted Maximum Likelihood. Biometrics 53:983.</w:t>
      </w:r>
    </w:p>
    <w:p w14:paraId="1BB16EC3"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Knorr, W., and M. Heimann. 2001. Uncertainties in global terrestrial biosphere modeling: 1. A comprehensive sensitivity analysis with a new photosynthesis and energy balance scheme. Global Biogeochemical Cycles 15:207–225.</w:t>
      </w:r>
    </w:p>
    <w:p w14:paraId="00F2F534"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Lavergne, A., D. Sandoval, V. J. Hare, H. Graven, and I. C. Prentice. 2020. Impacts of soil water stress on the acclimated stomatal limitation of photosynthesis: Insights from stable carbon isotope data. Global Change Biology 26:7158–7172.</w:t>
      </w:r>
    </w:p>
    <w:p w14:paraId="03B56E83"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 xml:space="preserve">Lawrence, D. M., R. A. Fisher, C. D. Koven, K. W. Oleson, S. C. Swenson, G. B. Bonan, N. Collier, B. Ghimire, L. Kampenhout, D. Kennedy, E. Kluzek, P. J. Lawrence, F. Li, H. Li, </w:t>
      </w:r>
      <w:r w:rsidRPr="00BE2611">
        <w:rPr>
          <w:noProof/>
        </w:rPr>
        <w:lastRenderedPageBreak/>
        <w:t>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625D47EB"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LeBauer, D. S., and K. Treseder. 2008. Nitrogen limitation of net primary productivity in terrestrial ecosystems is globally distributed. Ecology 89:371–379.</w:t>
      </w:r>
    </w:p>
    <w:p w14:paraId="2F9CEDC7"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Lefcheck, J. S. 2016. piecewiseSEM: Piecewise structural equation modelling in r for ecology, evolution, and systematics. Methods in Ecology and Evolution 7:573–579.</w:t>
      </w:r>
    </w:p>
    <w:p w14:paraId="325AB8FF"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Lenth, R. 2019. emmeans: estimated marginal means, aka least-squares means.</w:t>
      </w:r>
    </w:p>
    <w:p w14:paraId="5D77CFF9"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Li, Q., M. Wei, Y. Li, G. Feng, Y. Wang, S. Li, and D. Zhang. 2019. Effects of soil moisture on water transport, photosynthetic carbon gain and water use efficiency in tomato are influenced by evaporative demand. Agricultural Water Management 226.</w:t>
      </w:r>
    </w:p>
    <w:p w14:paraId="58726C48"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Li, W., H. Zhang, G. Huang, R. Liu, H. Wu, C. Zhao, and N. G. McDowell. 2020. Effects of nitrogen enrichment on tree carbon allocation: A global synthesis. Global Ecology and Biogeography 29:573–589.</w:t>
      </w:r>
    </w:p>
    <w:p w14:paraId="38B0E46B"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Liang, X., T. Zhang, X. Lu, D. S. Ellsworth, H. BassiriRad, C. You, D. Wang, P. He, Q. Deng, H. Liu, J. Mo, and Q. Ye. 2020. Global response patterns of plant photosynthesis to nitrogen addition: A meta‐analysis. Global Change Biology 26:3585–3600.</w:t>
      </w:r>
    </w:p>
    <w:p w14:paraId="7537A3AD"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López, J., D. A. Way, and W. Sadok. 2021. Systemic effects of rising atmospheric vapor pressure deficit on plant physiology and productivity. Global Change Biology 27:1704–1720.</w:t>
      </w:r>
    </w:p>
    <w:p w14:paraId="728F16A3"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Luo, X., T. F. Keenan, J. M. Chen, H. Croft, I. C. Prentice, N. G. Smith, A. P. Walker, H. Wang, R. Wang, C. Xu, and Y. Zhang. 2021. Global variation in the fraction of leaf nitrogen allocated to photosynthesis. Nature Communications 12:4866.</w:t>
      </w:r>
    </w:p>
    <w:p w14:paraId="76644F8A"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Mengoli, G., S. P. Harrison, and I. C. Prentice. 2023. A global function of climatic aridity accounts for soil moisture stress on carbon assimilation. EGUsphere.</w:t>
      </w:r>
    </w:p>
    <w:p w14:paraId="014C69BB"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lastRenderedPageBreak/>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6B80E381"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Onoda, Y., K. Hikosaka, and T. Hirose. 2004. Allocation of nitrogen to cell walls decreases photosynthetic nitrogen-use efficiency. Functional Ecology 18:419–425.</w:t>
      </w:r>
    </w:p>
    <w:p w14:paraId="4AA4AB06"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Onoda, Y., I. J. Wright, J. R. Evans, K. Hikosaka, K. Kitajima, Ü. Niinemets, H. Poorter, T. Tosens, and M. Westoby. 2017. Physiological and structural tradeoffs underlying the leaf economics spectrum. New Phytologist 214:1447–1463.</w:t>
      </w:r>
    </w:p>
    <w:p w14:paraId="2A41DE6C"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Oren, R., J. S. Sperry, G. G. Katul, D. E. Pataki, B. E. Ewers, N. Phillips, and K. V. R. Schäfer. 1999. Survey and synthesis of intra- and interspecific variation in stomatal sensitivity to vapour pressure deficit. Plant, Cell and Environment 22:1515–1526.</w:t>
      </w:r>
    </w:p>
    <w:p w14:paraId="3BFE9586"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Paillassa, J., I. J. Wright, I. C. Prentice, S. Pepin, N. G. Smith, G. Ethier, A. C. Westerband, L. J. Lamarque, H. Wang, W. K. Cornwell, and V. Maire. 2020. When and where soil is important to modify the carbon and water economy of leaves. New Phytologist 228:121–135.</w:t>
      </w:r>
    </w:p>
    <w:p w14:paraId="30BB09AD"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Peng, Y., K. J. Bloomfield, L. A. Cernusak, T. F. Domingues, and I. C. Prentice. 2021. Global climate and nutrient controls of photosynthetic capacity. Communications Biology 4:462.</w:t>
      </w:r>
    </w:p>
    <w:p w14:paraId="126EFD14"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 xml:space="preserve">Perkowski, E. A., D. W. Frey, C. L. Goodale, and N. G. Smith. (n.d.). Increasing nitrogen availability increases water use efficiency and decreases nitrogen use efficiency in </w:t>
      </w:r>
      <w:r w:rsidRPr="00BE2611">
        <w:rPr>
          <w:i/>
          <w:iCs/>
          <w:noProof/>
        </w:rPr>
        <w:t>Acer saccharum</w:t>
      </w:r>
      <w:r w:rsidRPr="00BE2611">
        <w:rPr>
          <w:noProof/>
        </w:rPr>
        <w:t>: a test of photosynthetic least-cost theory in mature forests.</w:t>
      </w:r>
    </w:p>
    <w:p w14:paraId="46EFA9D4"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73530161"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Pinheiro, J., and D. Bates. 2022. nlme: linear and nonlinear mixed effects models.</w:t>
      </w:r>
    </w:p>
    <w:p w14:paraId="5268DE7F"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Prentice, I. C., N. Dong, S. M. Gleason, V. Maire, and I. J. Wright. 2014. Balancing the costs of carbon gain and water transport: testing a new theoretical framework for plant functional ecology. Ecology Letters 17:82–91.</w:t>
      </w:r>
    </w:p>
    <w:p w14:paraId="1C2C9C82"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Priestley, C. H. B., and R. J. Taylor. 1972. On the Assessment of Surface Heat Flux and Evaporation Using Large-Scale Parameters. Monthly Weather Review 100:81–92.</w:t>
      </w:r>
    </w:p>
    <w:p w14:paraId="767CF00E"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 xml:space="preserve">Querejeta, J. I., I. Prieto, C. Armas, F. Casanoves, J. S. Diémé, M. Diouf, H. Yossi, B. Kaya, F. I. </w:t>
      </w:r>
      <w:r w:rsidRPr="00BE2611">
        <w:rPr>
          <w:noProof/>
        </w:rPr>
        <w:lastRenderedPageBreak/>
        <w:t>Pugnaire, and G. M. Rusch. 2022. Higher leaf nitrogen content is linked to tighter stomatal regulation of transpiration and more efficient water use across dryland trees. New Phytologist 235:1351–1364.</w:t>
      </w:r>
    </w:p>
    <w:p w14:paraId="32123835"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R Core Team. 2021. R: A language and environment for statistical computing. R Foundation for Statistical Computing, Vienna, Austria.</w:t>
      </w:r>
    </w:p>
    <w:p w14:paraId="00030B1F"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Reich, P. B. 2014. The world-wide ‘fast-slow’ plant economics spectrum: a traits manifesto. Journal of Ecology 102:275–301.</w:t>
      </w:r>
    </w:p>
    <w:p w14:paraId="0FCE4AC7"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Rogers, A. 2014. The use and misuse of V</w:t>
      </w:r>
      <w:r w:rsidRPr="00BE2611">
        <w:rPr>
          <w:noProof/>
          <w:vertAlign w:val="subscript"/>
        </w:rPr>
        <w:t>c,max</w:t>
      </w:r>
      <w:r w:rsidRPr="00BE2611">
        <w:rPr>
          <w:noProof/>
        </w:rPr>
        <w:t xml:space="preserve"> in Earth System Models. Photosynthesis Research 119:15–29.</w:t>
      </w:r>
    </w:p>
    <w:p w14:paraId="781775B4"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370B7802"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 xml:space="preserve">Sage, R. F., and R. W. Pearcy. 1987. The nitrogen use efficiency of C3 and C4 plants: I. Leaf nitrogen, growth, and biomass partitioning in </w:t>
      </w:r>
      <w:r w:rsidRPr="00BE2611">
        <w:rPr>
          <w:i/>
          <w:iCs/>
          <w:noProof/>
        </w:rPr>
        <w:t>Chenopodium album</w:t>
      </w:r>
      <w:r w:rsidRPr="00BE2611">
        <w:rPr>
          <w:noProof/>
        </w:rPr>
        <w:t xml:space="preserve"> (L.) and </w:t>
      </w:r>
      <w:r w:rsidRPr="00BE2611">
        <w:rPr>
          <w:i/>
          <w:iCs/>
          <w:noProof/>
        </w:rPr>
        <w:t>Amaranthus retroflexus</w:t>
      </w:r>
      <w:r w:rsidRPr="00BE2611">
        <w:rPr>
          <w:noProof/>
        </w:rPr>
        <w:t xml:space="preserve"> (L.). Plant Physiology 84:954–958.</w:t>
      </w:r>
    </w:p>
    <w:p w14:paraId="4E07BF77"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Saxton, K. E., and W. J. Rawls. 2006. Soil water characteristic estimates by texture and organic matter for hydrologic solutions. Soil Science Society of America Journal 70:1569–1578.</w:t>
      </w:r>
    </w:p>
    <w:p w14:paraId="1A4910CC"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Schmitt, M. R., and G. E. Edwards. 1981. Photosynthetic capacity and nitrogen use efficiency of maize, wheat, and rice: A comparison between C3 and C4 photosynthesis. Journal of Experimental Botany 32:459–466.</w:t>
      </w:r>
    </w:p>
    <w:p w14:paraId="0016306A"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Schneider, C. A., W. S. Rasband, and K. W. Eliceiri. 2012. NIH Image to ImageJ: 25 years of image analysis. Nature methods 9:671–675.</w:t>
      </w:r>
    </w:p>
    <w:p w14:paraId="6E4BFEDD"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Scott, H. G., and N. G. Smith. 2022. A Model of C4 Photosynthetic Acclimation Based on Least-Cost Optimality Theory Suitable for Earth System Model Incorporation. Journal of Advances in Modeling Earth Systems 14:1–16.</w:t>
      </w:r>
    </w:p>
    <w:p w14:paraId="747D5281"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Shi, M., J. B. Fisher, E. R. Brzostek, and R. P. Phillips. 2016. Carbon cost of plant nitrogen acquisition: Global carbon cycle impact from an improved plant nitrogen cycle in the Community Land Model. Global Change Biology 22:1299–1314.</w:t>
      </w:r>
    </w:p>
    <w:p w14:paraId="06D30DD6"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 xml:space="preserve">Smith, B., D. Wärlind, A. Arneth, T. Hickler, P. Leadley, J. Siltberg, and S. Zaehle. 2014. Implications of incorporating N cycling and N limitations on primary production in an </w:t>
      </w:r>
      <w:r w:rsidRPr="00BE2611">
        <w:rPr>
          <w:noProof/>
        </w:rPr>
        <w:lastRenderedPageBreak/>
        <w:t>individual-based dynamic vegetation model. Biogeosciences 11:2027–2054.</w:t>
      </w:r>
    </w:p>
    <w:p w14:paraId="69C67EAA"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7EF63B3C"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474B7A30"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Stocker, B. D., J. Zscheischler, T. F. Keenan, I. C. Prentice, J. Peñuelas, and S. I. Seneviratne. 2018. Quantifying soil moisture impacts on light use efficiency across biomes. New Phytologist 218:1430–1449.</w:t>
      </w:r>
    </w:p>
    <w:p w14:paraId="359B53FD"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Sulman, B. N., D. T. Roman, K. Yi, L. Wang, R. P. Phillips, and K. A. Novick. 2016. High atmospheric demand for water can limit forest carbon uptake and transpiration as severely as dry soil. Geophysical Research Letters 43:9686–9695.</w:t>
      </w:r>
    </w:p>
    <w:p w14:paraId="22F1CE81"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Taylor, B. N., and D. N. L. Menge. 2018. Light regulates tropical symbiotic nitrogen fixation more strongly than soil nitrogen. Nature Plants 4:655–661.</w:t>
      </w:r>
    </w:p>
    <w:p w14:paraId="318BEA2E"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Thieurmel, B., and A. Elmarhraoui. 2019. suncalc: Compute sun position, sunlight phases, moon position, and lunar phase.</w:t>
      </w:r>
    </w:p>
    <w:p w14:paraId="5FA3ACD8"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USDA NRCS. 2022. The PLANTS Database. (http://plants.usda.gov, 18 November 2022). National Plant Data Team, Greensboro, NC 27401-4901 USA.</w:t>
      </w:r>
    </w:p>
    <w:p w14:paraId="252AB4E9"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726B0B55"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0F9EC108"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 xml:space="preserve">Wang, H., I. C. Prentice, T. F. Keenan, T. W. Davis, I. J. Wright, W. K. Cornwell, B. J. Evans, </w:t>
      </w:r>
      <w:r w:rsidRPr="00BE2611">
        <w:rPr>
          <w:noProof/>
        </w:rPr>
        <w:lastRenderedPageBreak/>
        <w:t>and C. Peng. 2017. Towards a universal model for carbon dioxide uptake by plants. Nature Plants 3:734–741.</w:t>
      </w:r>
    </w:p>
    <w:p w14:paraId="585FFAD7"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Wang, H., I. C. Prentice, I. J. Wright, D. I. Warton, S. Qiao, X. Xu, J. Zhou, K. Kikuzawa, and N. C. Stenseth. 2023. Leaf economics fundamentals explained by optimality principles. Science Advances 9:eadd566.</w:t>
      </w:r>
    </w:p>
    <w:p w14:paraId="7526E703"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Waring, E. F., E. A. Perkowski, and N. G. Smith. 2023. Soil nitrogen fertilization reduces relative leaf nitrogen allocation to photosynthesis. Journal of Experimental Botany 74:5166–5180.</w:t>
      </w:r>
    </w:p>
    <w:p w14:paraId="70796748"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7C7C2578"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Wieder, W. R., C. C. Cleveland, W. K. Smith, and K. Todd-Brown. 2015. Future productivity and carbon storage limited by terrestrial nutrient availability. Nature Geoscience 8:441–444.</w:t>
      </w:r>
    </w:p>
    <w:p w14:paraId="41B67796"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Wright, I. J., P. B. Reich, J. H. C. Cornelissen, D. S. Falster, P. K. Groom, K. Hikosaka, W. Lee, C. H. Lusk, Ü. Niinemets, J. Oleksyn, N. Osada, H. Poorter, D. I. Warton, and M. Westoby. 2005. Modulation of leaf economic traits and trait relationships by climate. Global Ecology and Biogeography 14:411–421.</w:t>
      </w:r>
    </w:p>
    <w:p w14:paraId="10168D3D"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Wright, I. J., P. B. Reich, and M. Westoby. 2003. Least-cost input mixtures of water and nitrogen for photosynthesis. The American Naturalist 161:98–111.</w:t>
      </w:r>
    </w:p>
    <w:p w14:paraId="4C35052C"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291442AD"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Yan, Z., J. Sardans, J. Peñuelas, M. Detto, N. G. Smith, H. Wang, L. Guo, A. C. Hughes, Z. Guo, C. K. F. Lee, L. Liu, and J. Wu. 2023. Global patterns and drivers of leaf photosynthetic capacity: The relative importance of environmental factors and evolutionary history. Global Ecology and Biogeography:668–682.</w:t>
      </w:r>
    </w:p>
    <w:p w14:paraId="094EAA96"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 xml:space="preserve">Yuan, W., Y. Zheng, S. Piao, P. Ciais, D. Lombardozzi, Y. Wang, Y. Ryu, G. Chen, W. Dong, Z. </w:t>
      </w:r>
      <w:r w:rsidRPr="00BE2611">
        <w:rPr>
          <w:noProof/>
        </w:rPr>
        <w:lastRenderedPageBreak/>
        <w:t>Hu, A. K. Jain, C. Jiang, E. Kato, S. Li, S. Lienert, S. Liu, J. E. M. S. Nabel, Z. Qin, T. Quine, S. Sitch, W. K. Smith, F. Wang, C. Wu, Z. Xiao, and S. Yang. 2019. Increased atmospheric vapor pressure deficit reduces global vegetation growth. Science Advances 5:1–12.</w:t>
      </w:r>
    </w:p>
    <w:p w14:paraId="29F2F7C3"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Ziehn, T., J. Kattge, W. Knorr, and M. Scholze. 2011. Improving the predictability of global CO</w:t>
      </w:r>
      <w:r w:rsidRPr="00BE2611">
        <w:rPr>
          <w:noProof/>
          <w:vertAlign w:val="subscript"/>
        </w:rPr>
        <w:t>2</w:t>
      </w:r>
      <w:r w:rsidRPr="00BE2611">
        <w:rPr>
          <w:noProof/>
        </w:rPr>
        <w:t xml:space="preserve"> assimilation rates under climate change. Geophysical Research Letters 38:L10404.</w:t>
      </w:r>
    </w:p>
    <w:p w14:paraId="58BCB247" w14:textId="6917C150" w:rsidR="00AA3362" w:rsidRPr="00AA3362" w:rsidRDefault="00AA3362" w:rsidP="00BE2611">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86537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9-28T09:21:00Z" w:initials="NGS">
    <w:p w14:paraId="2075681E" w14:textId="7B32F9E0" w:rsidR="00D56630" w:rsidRDefault="00D56630">
      <w:pPr>
        <w:pStyle w:val="CommentText"/>
      </w:pPr>
      <w:r>
        <w:rPr>
          <w:rStyle w:val="CommentReference"/>
        </w:rPr>
        <w:annotationRef/>
      </w:r>
      <w:r>
        <w:t>It’s up to Helen, but it is okay by me to add her current affiliation as well since aspects of the work were done at both places</w:t>
      </w:r>
    </w:p>
  </w:comment>
  <w:comment w:id="1" w:author="Scott, Helen" w:date="2023-10-10T08:17:00Z" w:initials="HS">
    <w:p w14:paraId="4EE3565D" w14:textId="77777777" w:rsidR="00E83576" w:rsidRDefault="00E83576" w:rsidP="00902F5E">
      <w:r>
        <w:rPr>
          <w:rStyle w:val="CommentReference"/>
        </w:rPr>
        <w:annotationRef/>
      </w:r>
      <w:r>
        <w:rPr>
          <w:rFonts w:eastAsiaTheme="minorHAnsi" w:cs="Times New Roman (Body CS)"/>
          <w:sz w:val="20"/>
          <w:szCs w:val="20"/>
        </w:rPr>
        <w:t>I think just having my TTU affiliation makes the most sense</w:t>
      </w:r>
    </w:p>
  </w:comment>
  <w:comment w:id="7" w:author="Nick Smith" w:date="2023-09-28T09:23:00Z" w:initials="NGS">
    <w:p w14:paraId="31489114" w14:textId="3C406B58" w:rsidR="00D56630" w:rsidRDefault="00D56630">
      <w:pPr>
        <w:pStyle w:val="CommentText"/>
      </w:pPr>
      <w:r>
        <w:rPr>
          <w:rStyle w:val="CommentReference"/>
        </w:rPr>
        <w:annotationRef/>
      </w:r>
      <w:r>
        <w:t>Are there some quick numbers you could add here to show the extent (e.g., MAP and NO3- ranges)?</w:t>
      </w:r>
    </w:p>
  </w:comment>
  <w:comment w:id="8" w:author="Nick Smith" w:date="2023-09-28T09:25:00Z" w:initials="NGS">
    <w:p w14:paraId="42087546" w14:textId="643B4BF4" w:rsidR="00121AC8" w:rsidRDefault="00121AC8">
      <w:pPr>
        <w:pStyle w:val="CommentText"/>
      </w:pPr>
      <w:r>
        <w:rPr>
          <w:rStyle w:val="CommentReference"/>
        </w:rPr>
        <w:annotationRef/>
      </w:r>
      <w:r>
        <w:t>Could remove from the abstract as it is not entirely clear why this is important (of course it is important given that models use a static value, but this would need more text to flesh out than what is available here)</w:t>
      </w:r>
    </w:p>
  </w:comment>
  <w:comment w:id="11" w:author="Nick Smith" w:date="2023-09-28T09:29:00Z" w:initials="NGS">
    <w:p w14:paraId="7867309C" w14:textId="1CA8B9A3" w:rsidR="00970594" w:rsidRDefault="00970594">
      <w:pPr>
        <w:pStyle w:val="CommentText"/>
      </w:pPr>
      <w:r>
        <w:rPr>
          <w:rStyle w:val="CommentReference"/>
        </w:rPr>
        <w:annotationRef/>
      </w:r>
      <w:r w:rsidR="00E74992">
        <w:t xml:space="preserve">Suggestion due to the fact that </w:t>
      </w:r>
      <w:r>
        <w:t>“gradient” might be misconstrued as only observational studies</w:t>
      </w:r>
    </w:p>
  </w:comment>
  <w:comment w:id="14" w:author="Nick Smith" w:date="2023-09-28T09:30:00Z" w:initials="NGS">
    <w:p w14:paraId="28E79AAE" w14:textId="5294CC53" w:rsidR="00E74992" w:rsidRDefault="00E74992">
      <w:pPr>
        <w:pStyle w:val="CommentText"/>
      </w:pPr>
      <w:r>
        <w:rPr>
          <w:rStyle w:val="CommentReference"/>
        </w:rPr>
        <w:annotationRef/>
      </w:r>
      <w:r>
        <w:t>I think I would just refer to the Wright paper here</w:t>
      </w:r>
    </w:p>
  </w:comment>
  <w:comment w:id="16" w:author="Scott, Helen" w:date="2023-10-10T10:27:00Z" w:initials="HS">
    <w:p w14:paraId="717FA9D2" w14:textId="77777777" w:rsidR="00B30E89" w:rsidRDefault="00B30E89" w:rsidP="00E41309">
      <w:r>
        <w:rPr>
          <w:rStyle w:val="CommentReference"/>
        </w:rPr>
        <w:annotationRef/>
      </w:r>
      <w:r>
        <w:rPr>
          <w:rFonts w:eastAsiaTheme="minorHAnsi" w:cs="Times New Roman (Body CS)"/>
          <w:sz w:val="20"/>
          <w:szCs w:val="20"/>
        </w:rPr>
        <w:t>Edited to avoid splitting the infinitive</w:t>
      </w:r>
    </w:p>
  </w:comment>
  <w:comment w:id="34" w:author="Nick Smith" w:date="2023-09-28T09:40:00Z" w:initials="NGS">
    <w:p w14:paraId="5D06D0B6" w14:textId="0664EA23" w:rsidR="00F20127" w:rsidRDefault="00F20127">
      <w:pPr>
        <w:pStyle w:val="CommentText"/>
      </w:pPr>
      <w:r>
        <w:rPr>
          <w:rStyle w:val="CommentReference"/>
        </w:rPr>
        <w:annotationRef/>
      </w:r>
      <w:r>
        <w:t>Quick take: this is great!!</w:t>
      </w:r>
    </w:p>
  </w:comment>
  <w:comment w:id="35" w:author="Scott, Helen" w:date="2023-10-10T10:28:00Z" w:initials="HS">
    <w:p w14:paraId="53A97900" w14:textId="77777777" w:rsidR="00B30E89" w:rsidRDefault="00B30E89" w:rsidP="00BE3D0B">
      <w:r>
        <w:rPr>
          <w:rStyle w:val="CommentReference"/>
        </w:rPr>
        <w:annotationRef/>
      </w:r>
      <w:r>
        <w:rPr>
          <w:rFonts w:eastAsiaTheme="minorHAnsi" w:cs="Times New Roman (Body CS)"/>
          <w:sz w:val="20"/>
          <w:szCs w:val="20"/>
        </w:rPr>
        <w:t>Agreed, this is very helpful!</w:t>
      </w:r>
    </w:p>
  </w:comment>
  <w:comment w:id="36" w:author="Nick Smith" w:date="2023-09-28T09:38:00Z" w:initials="NGS">
    <w:p w14:paraId="73B1CB74" w14:textId="3E6ABF57" w:rsidR="00F20127" w:rsidRDefault="00F20127">
      <w:pPr>
        <w:pStyle w:val="CommentText"/>
      </w:pPr>
      <w:r>
        <w:rPr>
          <w:rStyle w:val="CommentReference"/>
        </w:rPr>
        <w:annotationRef/>
      </w:r>
      <w:r>
        <w:t>Could add some citations here: Wright, Prentice, maybe even Dong, etc.</w:t>
      </w:r>
    </w:p>
  </w:comment>
  <w:comment w:id="37" w:author="Scott, Helen" w:date="2023-10-10T10:29:00Z" w:initials="HS">
    <w:p w14:paraId="0C7D0CB2" w14:textId="77777777" w:rsidR="00B30E89" w:rsidRDefault="00B30E89" w:rsidP="0006177E">
      <w:r>
        <w:rPr>
          <w:rStyle w:val="CommentReference"/>
        </w:rPr>
        <w:annotationRef/>
      </w:r>
      <w:r>
        <w:rPr>
          <w:rFonts w:eastAsiaTheme="minorHAnsi" w:cs="Times New Roman (Body CS)"/>
          <w:sz w:val="20"/>
          <w:szCs w:val="20"/>
        </w:rPr>
        <w:t>In order to make the diagram not color dependent you could use a normal arrow for positive and a blunt head arrow (i.e. —|) for negative effect.</w:t>
      </w:r>
    </w:p>
  </w:comment>
  <w:comment w:id="38" w:author="Nick Smith" w:date="2023-09-28T09:39:00Z" w:initials="NGS">
    <w:p w14:paraId="4D04B4C7" w14:textId="5FDD2950" w:rsidR="00F20127" w:rsidRDefault="00F20127">
      <w:pPr>
        <w:pStyle w:val="CommentText"/>
      </w:pPr>
      <w:r>
        <w:rPr>
          <w:rStyle w:val="CommentReference"/>
        </w:rPr>
        <w:annotationRef/>
      </w:r>
      <w:r>
        <w:t>Could reverse this (i.e., make the box “C4” and arrow red) to match the written hypotheses above.</w:t>
      </w:r>
    </w:p>
  </w:comment>
  <w:comment w:id="43" w:author="Nick Smith" w:date="2023-09-28T09:42:00Z" w:initials="NGS">
    <w:p w14:paraId="050D35E5" w14:textId="1EC4D202" w:rsidR="00D430C5" w:rsidRDefault="00D430C5">
      <w:pPr>
        <w:pStyle w:val="CommentText"/>
      </w:pPr>
      <w:r>
        <w:rPr>
          <w:rStyle w:val="CommentReference"/>
        </w:rPr>
        <w:annotationRef/>
      </w:r>
      <w:r>
        <w:t>Might think about adding NO3- here</w:t>
      </w:r>
    </w:p>
  </w:comment>
  <w:comment w:id="54" w:author="Nick Smith" w:date="2023-09-28T09:49:00Z" w:initials="NGS">
    <w:p w14:paraId="6FD43DAF" w14:textId="615BE00C" w:rsidR="00BC1E78" w:rsidRDefault="00BC1E78">
      <w:pPr>
        <w:pStyle w:val="CommentText"/>
      </w:pPr>
      <w:r>
        <w:rPr>
          <w:rStyle w:val="CommentReference"/>
        </w:rPr>
        <w:annotationRef/>
      </w:r>
      <w:r>
        <w:t>Correct?</w:t>
      </w:r>
    </w:p>
  </w:comment>
  <w:comment w:id="55" w:author="Scott, Helen" w:date="2023-10-16T09:32:00Z" w:initials="HS">
    <w:p w14:paraId="01FDC211" w14:textId="77777777" w:rsidR="00A352E0" w:rsidRDefault="00A352E0" w:rsidP="00F379AA">
      <w:r>
        <w:rPr>
          <w:rStyle w:val="CommentReference"/>
        </w:rPr>
        <w:annotationRef/>
      </w:r>
      <w:r>
        <w:rPr>
          <w:rFonts w:eastAsiaTheme="minorHAnsi" w:cs="Times New Roman (Body CS)"/>
          <w:sz w:val="20"/>
          <w:szCs w:val="20"/>
        </w:rPr>
        <w:t>I’m assuming there weren’t any plants that use CAM, is that worth mentioning?</w:t>
      </w:r>
    </w:p>
  </w:comment>
  <w:comment w:id="56" w:author="Smith, Nick" w:date="2023-07-18T09:07:00Z" w:initials="SN">
    <w:p w14:paraId="5A164CEA" w14:textId="4C4CA20E" w:rsidR="003A15CB" w:rsidRDefault="003A15CB">
      <w:pPr>
        <w:pStyle w:val="CommentText"/>
      </w:pPr>
      <w:r>
        <w:rPr>
          <w:rStyle w:val="CommentReference"/>
        </w:rPr>
        <w:annotationRef/>
      </w:r>
      <w:r>
        <w:t>I’m wondering if there may be an issue with the mismatch between what is indicated here and the 7-day period used for the corrections above. Maybe not a problem, as you could argue that things acclimate on different time scales, but this might come up in peer review.</w:t>
      </w:r>
    </w:p>
  </w:comment>
  <w:comment w:id="57" w:author="Perkowski, Evan A" w:date="2023-09-11T13:43:00Z" w:initials="EP">
    <w:p w14:paraId="77DDE941" w14:textId="77777777" w:rsidR="00D35AD4" w:rsidRDefault="00275E62" w:rsidP="000E009E">
      <w:r>
        <w:rPr>
          <w:rStyle w:val="CommentReference"/>
        </w:rPr>
        <w:annotationRef/>
      </w:r>
      <w:r w:rsidR="00D35AD4">
        <w:rPr>
          <w:rFonts w:eastAsiaTheme="minorHAnsi" w:cs="Times New Roman (Body CS)"/>
          <w:sz w:val="20"/>
          <w:szCs w:val="20"/>
        </w:rPr>
        <w:t>Yeah, I think this is a valid critique, though I think this would be more of an issue if the timescales matched more closely (e.g., if using a 7-day VPD average to calc beta corresponded with the best model being fit to a 7-day SM timescale). I think we can pretty easily make the argument that the acclimation timescales differ since the SM timescale is 90 days. If it’s worth it, we could include some example regressions using beta values calculated from different VPD timescales in the supplement to support that the timescales used for the corrections aren’t an issue</w:t>
      </w:r>
    </w:p>
  </w:comment>
  <w:comment w:id="58" w:author="Nick Smith" w:date="2023-09-28T09:53:00Z" w:initials="NGS">
    <w:p w14:paraId="4F6ABBC4" w14:textId="56E9A26C" w:rsidR="007841B9" w:rsidRDefault="007841B9">
      <w:pPr>
        <w:pStyle w:val="CommentText"/>
      </w:pPr>
      <w:r>
        <w:rPr>
          <w:rStyle w:val="CommentReference"/>
        </w:rPr>
        <w:annotationRef/>
      </w:r>
      <w:r w:rsidR="00CB4663">
        <w:t>I think this might need further explanation. You might first start out by stating that all from Fig 1 were included and then provide some details about why additional paths were added based on a priori hypotheses.</w:t>
      </w:r>
      <w:r w:rsidR="0031601D">
        <w:t xml:space="preserve"> Additionally, you could add the additional paths to the introduction</w:t>
      </w:r>
    </w:p>
  </w:comment>
  <w:comment w:id="59" w:author="Perkowski, Evan A" w:date="2023-09-21T09:58:00Z" w:initials="EP">
    <w:p w14:paraId="7B28BFBE" w14:textId="77777777" w:rsidR="00223A9B" w:rsidRDefault="00223A9B" w:rsidP="008D6EB0">
      <w:r>
        <w:rPr>
          <w:rStyle w:val="CommentReference"/>
        </w:rPr>
        <w:annotationRef/>
      </w:r>
      <w:r>
        <w:rPr>
          <w:rFonts w:eastAsiaTheme="minorHAnsi" w:cs="Times New Roman (Body CS)"/>
          <w:color w:val="000000"/>
          <w:sz w:val="20"/>
          <w:szCs w:val="20"/>
        </w:rPr>
        <w:t>Using lme here because I can’t get psem() to work with lmer for some reason. Should give the same result and same coefficients, though</w:t>
      </w:r>
    </w:p>
  </w:comment>
  <w:comment w:id="60" w:author="Nick Smith" w:date="2023-09-28T10:20:00Z" w:initials="NGS">
    <w:p w14:paraId="49189980" w14:textId="11FBC495" w:rsidR="0077143B" w:rsidRDefault="0077143B">
      <w:pPr>
        <w:pStyle w:val="CommentText"/>
      </w:pPr>
      <w:r>
        <w:rPr>
          <w:rStyle w:val="CommentReference"/>
        </w:rPr>
        <w:annotationRef/>
      </w:r>
      <w:r>
        <w:t>I would maybe make the points a bit more transparent to make the lines easier to see where point density is high</w:t>
      </w:r>
    </w:p>
  </w:comment>
  <w:comment w:id="65" w:author="Scott, Helen" w:date="2023-10-16T09:43:00Z" w:initials="HS">
    <w:p w14:paraId="56CB1692" w14:textId="77777777" w:rsidR="00952276" w:rsidRDefault="00952276" w:rsidP="00341CAC">
      <w:r>
        <w:rPr>
          <w:rStyle w:val="CommentReference"/>
        </w:rPr>
        <w:annotationRef/>
      </w:r>
      <w:r>
        <w:rPr>
          <w:rFonts w:eastAsiaTheme="minorHAnsi" w:cs="Times New Roman (Body CS)"/>
          <w:sz w:val="20"/>
          <w:szCs w:val="20"/>
        </w:rPr>
        <w:t>You could also use different shapes to make the plots non-color dependent</w:t>
      </w:r>
    </w:p>
  </w:comment>
  <w:comment w:id="66" w:author="Scott, Helen" w:date="2023-10-16T09:46:00Z" w:initials="HS">
    <w:p w14:paraId="02754F4C" w14:textId="77777777" w:rsidR="00952276" w:rsidRDefault="00952276" w:rsidP="00613F99">
      <w:r>
        <w:rPr>
          <w:rStyle w:val="CommentReference"/>
        </w:rPr>
        <w:annotationRef/>
      </w:r>
      <w:r>
        <w:rPr>
          <w:rFonts w:eastAsiaTheme="minorHAnsi" w:cs="Times New Roman (Body CS)"/>
          <w:sz w:val="20"/>
          <w:szCs w:val="20"/>
        </w:rPr>
        <w:t>I don’t see any black trend lines?</w:t>
      </w:r>
    </w:p>
  </w:comment>
  <w:comment w:id="67" w:author="Scott, Helen" w:date="2023-10-16T10:54:00Z" w:initials="HS">
    <w:p w14:paraId="04455BEF" w14:textId="77777777" w:rsidR="00B856DA" w:rsidRDefault="00B856DA" w:rsidP="00443EF7">
      <w:r>
        <w:rPr>
          <w:rStyle w:val="CommentReference"/>
        </w:rPr>
        <w:annotationRef/>
      </w:r>
      <w:r>
        <w:rPr>
          <w:rFonts w:eastAsiaTheme="minorHAnsi" w:cs="Times New Roman (Body CS)"/>
          <w:sz w:val="20"/>
          <w:szCs w:val="20"/>
        </w:rPr>
        <w:t>Some of the blue trendiness are really hard to see</w:t>
      </w:r>
    </w:p>
  </w:comment>
  <w:comment w:id="69" w:author="Smith, Nick" w:date="2023-07-18T09:42:00Z" w:initials="SN">
    <w:p w14:paraId="39A946CC" w14:textId="1A941885" w:rsidR="009E29E9" w:rsidRDefault="009E29E9">
      <w:pPr>
        <w:pStyle w:val="CommentText"/>
      </w:pPr>
      <w:r>
        <w:rPr>
          <w:rStyle w:val="CommentReference"/>
        </w:rPr>
        <w:annotationRef/>
      </w:r>
      <w:r>
        <w:t>Still don’t buy that these are important. From the piecewiseSEM vignette: “Paths can be omitted from the basis set by specifying them as correlated errors using %~~% or by assigning a directionality using the argument direction, e.g. direction = c("X &lt;- Y"). This can be done if post hoc examination of the d-sep tests reveals nonsensical independence claims (e.g., arthropod abundance predicting photosynthetically-active radiation) that the user may wish to exclude from evaluation.”</w:t>
      </w:r>
    </w:p>
    <w:p w14:paraId="5524D97A" w14:textId="77777777" w:rsidR="009E29E9" w:rsidRDefault="009E29E9">
      <w:pPr>
        <w:pStyle w:val="CommentText"/>
      </w:pPr>
    </w:p>
    <w:p w14:paraId="0195B2D1" w14:textId="1E534FBE" w:rsidR="009E29E9" w:rsidRDefault="009E29E9">
      <w:pPr>
        <w:pStyle w:val="CommentText"/>
      </w:pPr>
      <w:r>
        <w:t>I realize that these will make the model better (any additional paths will!), but it seems to me to be more like throwing things at the wall and seeing what fits. I would suggest critically evaluating these and only keeping the ones that have clear hypotheses.</w:t>
      </w:r>
    </w:p>
  </w:comment>
  <w:comment w:id="70" w:author="Perkowski, Evan A [2]" w:date="2023-09-21T10:31:00Z" w:initials="PEA">
    <w:p w14:paraId="64662DF7" w14:textId="77777777" w:rsidR="00D224C0" w:rsidRDefault="00D224C0" w:rsidP="00CE2B17">
      <w:r>
        <w:rPr>
          <w:rStyle w:val="CommentReference"/>
        </w:rPr>
        <w:annotationRef/>
      </w:r>
      <w:r>
        <w:rPr>
          <w:rFonts w:eastAsiaTheme="minorHAnsi" w:cs="Times New Roman (Body CS)"/>
          <w:sz w:val="20"/>
          <w:szCs w:val="20"/>
        </w:rPr>
        <w:t>Thanks Nick! pSEM approach has been modified such that independence claims w/ clear hypotheses are included in original model fit (simplifies model description/approach and reduces word count in Methods section). VPD~soil N, Beta~VPD, and Nmass~soil moisture are all now included as correlated errors in the model</w:t>
      </w:r>
    </w:p>
  </w:comment>
  <w:comment w:id="84" w:author="Nick Smith" w:date="2023-09-28T10:38:00Z" w:initials="NGS">
    <w:p w14:paraId="2F921FA3" w14:textId="401334E5" w:rsidR="00A55E74" w:rsidRDefault="00A55E74">
      <w:pPr>
        <w:pStyle w:val="CommentText"/>
      </w:pPr>
      <w:r>
        <w:rPr>
          <w:rStyle w:val="CommentReference"/>
        </w:rPr>
        <w:annotationRef/>
      </w:r>
      <w:r>
        <w:t>Reword? Aren’t these just static values?</w:t>
      </w:r>
    </w:p>
  </w:comment>
  <w:comment w:id="88" w:author="Nick Smith" w:date="2023-09-28T10:41:00Z" w:initials="NGS">
    <w:p w14:paraId="477AD325" w14:textId="6BB8628C" w:rsidR="00A55E74" w:rsidRDefault="00A55E74">
      <w:pPr>
        <w:pStyle w:val="CommentText"/>
      </w:pPr>
      <w:r>
        <w:rPr>
          <w:rStyle w:val="CommentReference"/>
        </w:rPr>
        <w:annotationRef/>
      </w:r>
      <w:r>
        <w:t>Could mention Paillassa here?</w:t>
      </w:r>
    </w:p>
  </w:comment>
  <w:comment w:id="89" w:author="Nick Smith" w:date="2023-09-28T10:44:00Z" w:initials="NGS">
    <w:p w14:paraId="33F113F2" w14:textId="2493CBCA" w:rsidR="00A55E74" w:rsidRDefault="00A55E74">
      <w:pPr>
        <w:pStyle w:val="CommentText"/>
      </w:pPr>
      <w:r>
        <w:rPr>
          <w:rStyle w:val="CommentReference"/>
        </w:rPr>
        <w:annotationRef/>
      </w:r>
      <w:r>
        <w:t>I’m not familiar with this phrase. Is this like plants deciding to evolve?</w:t>
      </w:r>
    </w:p>
  </w:comment>
  <w:comment w:id="107" w:author="Scott, Helen" w:date="2023-10-16T11:26:00Z" w:initials="HS">
    <w:p w14:paraId="028AAE70" w14:textId="77777777" w:rsidR="00D36105" w:rsidRDefault="00D36105" w:rsidP="008F4948">
      <w:r>
        <w:rPr>
          <w:rStyle w:val="CommentReference"/>
        </w:rPr>
        <w:annotationRef/>
      </w:r>
      <w:r>
        <w:rPr>
          <w:rFonts w:eastAsiaTheme="minorHAnsi" w:cs="Times New Roman (Body CS)"/>
          <w:sz w:val="20"/>
          <w:szCs w:val="20"/>
        </w:rPr>
        <w:t>Is something missing here? Greater cost of acquiring</w:t>
      </w:r>
      <w:r>
        <w:rPr>
          <w:rFonts w:eastAsiaTheme="minorHAnsi" w:cs="Times New Roman (Body CS)"/>
          <w:sz w:val="20"/>
          <w:szCs w:val="20"/>
        </w:rPr>
        <w:tab/>
        <w:t>what?</w:t>
      </w:r>
    </w:p>
  </w:comment>
  <w:comment w:id="96" w:author="Nick Smith" w:date="2023-09-28T10:50:00Z" w:initials="NGS">
    <w:p w14:paraId="14CD87B3" w14:textId="1F750E9A" w:rsidR="00DE6B9B" w:rsidRDefault="00DE6B9B">
      <w:pPr>
        <w:pStyle w:val="CommentText"/>
      </w:pPr>
      <w:r>
        <w:rPr>
          <w:rStyle w:val="CommentReference"/>
        </w:rPr>
        <w:annotationRef/>
      </w:r>
      <w:r>
        <w:t>This could have something due to the limited system (i.e., Texas grasslands)</w:t>
      </w:r>
    </w:p>
  </w:comment>
  <w:comment w:id="111" w:author="Scott, Helen" w:date="2023-10-10T11:08:00Z" w:initials="HS">
    <w:p w14:paraId="478DA28E" w14:textId="77777777" w:rsidR="003D0DCC" w:rsidRDefault="003D0DCC" w:rsidP="00CD6B36">
      <w:r>
        <w:rPr>
          <w:rStyle w:val="CommentReference"/>
        </w:rPr>
        <w:annotationRef/>
      </w:r>
      <w:r>
        <w:rPr>
          <w:rFonts w:eastAsiaTheme="minorHAnsi" w:cs="Times New Roman (Body CS)"/>
          <w:sz w:val="20"/>
          <w:szCs w:val="20"/>
        </w:rPr>
        <w:t>You open the article discussing the relevance to ESMs, it could be nice to bring the article full circle to talk about ESM predictions.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75681E" w15:done="0"/>
  <w15:commentEx w15:paraId="4EE3565D" w15:paraIdParent="2075681E" w15:done="0"/>
  <w15:commentEx w15:paraId="31489114" w15:done="0"/>
  <w15:commentEx w15:paraId="42087546" w15:done="0"/>
  <w15:commentEx w15:paraId="7867309C" w15:done="0"/>
  <w15:commentEx w15:paraId="28E79AAE" w15:done="0"/>
  <w15:commentEx w15:paraId="717FA9D2" w15:done="0"/>
  <w15:commentEx w15:paraId="5D06D0B6" w15:done="0"/>
  <w15:commentEx w15:paraId="53A97900" w15:paraIdParent="5D06D0B6" w15:done="0"/>
  <w15:commentEx w15:paraId="73B1CB74" w15:done="0"/>
  <w15:commentEx w15:paraId="0C7D0CB2" w15:done="0"/>
  <w15:commentEx w15:paraId="4D04B4C7" w15:done="0"/>
  <w15:commentEx w15:paraId="050D35E5" w15:done="0"/>
  <w15:commentEx w15:paraId="6FD43DAF" w15:done="0"/>
  <w15:commentEx w15:paraId="01FDC211" w15:done="0"/>
  <w15:commentEx w15:paraId="5A164CEA" w15:done="0"/>
  <w15:commentEx w15:paraId="77DDE941" w15:paraIdParent="5A164CEA" w15:done="0"/>
  <w15:commentEx w15:paraId="4F6ABBC4" w15:done="0"/>
  <w15:commentEx w15:paraId="7B28BFBE" w15:done="0"/>
  <w15:commentEx w15:paraId="49189980" w15:done="0"/>
  <w15:commentEx w15:paraId="56CB1692" w15:done="0"/>
  <w15:commentEx w15:paraId="02754F4C" w15:done="0"/>
  <w15:commentEx w15:paraId="04455BEF" w15:done="0"/>
  <w15:commentEx w15:paraId="0195B2D1" w15:done="0"/>
  <w15:commentEx w15:paraId="64662DF7" w15:paraIdParent="0195B2D1" w15:done="0"/>
  <w15:commentEx w15:paraId="2F921FA3" w15:done="0"/>
  <w15:commentEx w15:paraId="477AD325" w15:done="0"/>
  <w15:commentEx w15:paraId="33F113F2" w15:done="0"/>
  <w15:commentEx w15:paraId="028AAE70" w15:done="0"/>
  <w15:commentEx w15:paraId="14CD87B3" w15:done="0"/>
  <w15:commentEx w15:paraId="478DA2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8191DCA" w16cex:dateUtc="2023-10-10T12:17:00Z"/>
  <w16cex:commentExtensible w16cex:durableId="5328D330" w16cex:dateUtc="2023-10-10T14:27:00Z"/>
  <w16cex:commentExtensible w16cex:durableId="2847A9B8" w16cex:dateUtc="2023-10-10T14:28:00Z"/>
  <w16cex:commentExtensible w16cex:durableId="5D007B1D" w16cex:dateUtc="2023-10-10T14:29:00Z"/>
  <w16cex:commentExtensible w16cex:durableId="3E9ED653" w16cex:dateUtc="2023-10-16T14:32:00Z"/>
  <w16cex:commentExtensible w16cex:durableId="2860D4CF" w16cex:dateUtc="2023-07-18T14:07:00Z"/>
  <w16cex:commentExtensible w16cex:durableId="76670716" w16cex:dateUtc="2023-09-11T18:43:00Z"/>
  <w16cex:commentExtensible w16cex:durableId="06350001" w16cex:dateUtc="2023-09-21T14:58:00Z"/>
  <w16cex:commentExtensible w16cex:durableId="0280DF80" w16cex:dateUtc="2023-10-16T14:43:00Z"/>
  <w16cex:commentExtensible w16cex:durableId="1D76B7A2" w16cex:dateUtc="2023-10-16T14:46:00Z"/>
  <w16cex:commentExtensible w16cex:durableId="36029013" w16cex:dateUtc="2023-10-16T15:54:00Z"/>
  <w16cex:commentExtensible w16cex:durableId="2860DCFE" w16cex:dateUtc="2023-07-18T14:42:00Z"/>
  <w16cex:commentExtensible w16cex:durableId="238060E2" w16cex:dateUtc="2023-09-21T15:31:00Z"/>
  <w16cex:commentExtensible w16cex:durableId="36D5C4E9" w16cex:dateUtc="2023-10-16T16:26:00Z"/>
  <w16cex:commentExtensible w16cex:durableId="03715B79" w16cex:dateUtc="2023-10-10T15: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75681E" w16cid:durableId="28BFC40F"/>
  <w16cid:commentId w16cid:paraId="4EE3565D" w16cid:durableId="18191DCA"/>
  <w16cid:commentId w16cid:paraId="31489114" w16cid:durableId="28BFC49E"/>
  <w16cid:commentId w16cid:paraId="42087546" w16cid:durableId="28BFC50B"/>
  <w16cid:commentId w16cid:paraId="7867309C" w16cid:durableId="28BFC5E5"/>
  <w16cid:commentId w16cid:paraId="28E79AAE" w16cid:durableId="28BFC634"/>
  <w16cid:commentId w16cid:paraId="717FA9D2" w16cid:durableId="5328D330"/>
  <w16cid:commentId w16cid:paraId="5D06D0B6" w16cid:durableId="28BFC87E"/>
  <w16cid:commentId w16cid:paraId="53A97900" w16cid:durableId="2847A9B8"/>
  <w16cid:commentId w16cid:paraId="73B1CB74" w16cid:durableId="28BFC817"/>
  <w16cid:commentId w16cid:paraId="0C7D0CB2" w16cid:durableId="5D007B1D"/>
  <w16cid:commentId w16cid:paraId="4D04B4C7" w16cid:durableId="28BFC851"/>
  <w16cid:commentId w16cid:paraId="050D35E5" w16cid:durableId="28BFC919"/>
  <w16cid:commentId w16cid:paraId="6FD43DAF" w16cid:durableId="28BFCA9E"/>
  <w16cid:commentId w16cid:paraId="01FDC211" w16cid:durableId="3E9ED653"/>
  <w16cid:commentId w16cid:paraId="5A164CEA" w16cid:durableId="2860D4CF"/>
  <w16cid:commentId w16cid:paraId="77DDE941" w16cid:durableId="76670716"/>
  <w16cid:commentId w16cid:paraId="4F6ABBC4" w16cid:durableId="28BFCBAE"/>
  <w16cid:commentId w16cid:paraId="7B28BFBE" w16cid:durableId="06350001"/>
  <w16cid:commentId w16cid:paraId="49189980" w16cid:durableId="28BFD20A"/>
  <w16cid:commentId w16cid:paraId="56CB1692" w16cid:durableId="0280DF80"/>
  <w16cid:commentId w16cid:paraId="02754F4C" w16cid:durableId="1D76B7A2"/>
  <w16cid:commentId w16cid:paraId="04455BEF" w16cid:durableId="36029013"/>
  <w16cid:commentId w16cid:paraId="0195B2D1" w16cid:durableId="2860DCFE"/>
  <w16cid:commentId w16cid:paraId="64662DF7" w16cid:durableId="238060E2"/>
  <w16cid:commentId w16cid:paraId="2F921FA3" w16cid:durableId="28BFD611"/>
  <w16cid:commentId w16cid:paraId="477AD325" w16cid:durableId="28BFD6F3"/>
  <w16cid:commentId w16cid:paraId="33F113F2" w16cid:durableId="28BFD79C"/>
  <w16cid:commentId w16cid:paraId="028AAE70" w16cid:durableId="36D5C4E9"/>
  <w16cid:commentId w16cid:paraId="14CD87B3" w16cid:durableId="28BFD8E0"/>
  <w16cid:commentId w16cid:paraId="478DA28E" w16cid:durableId="03715B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4DA032" w14:textId="77777777" w:rsidR="000618AC" w:rsidRDefault="000618AC" w:rsidP="00C14547">
      <w:r>
        <w:separator/>
      </w:r>
    </w:p>
  </w:endnote>
  <w:endnote w:type="continuationSeparator" w:id="0">
    <w:p w14:paraId="59E1AF12" w14:textId="77777777" w:rsidR="000618AC" w:rsidRDefault="000618AC"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2D6952" w14:textId="77777777" w:rsidR="000618AC" w:rsidRDefault="000618AC" w:rsidP="00C14547">
      <w:r>
        <w:separator/>
      </w:r>
    </w:p>
  </w:footnote>
  <w:footnote w:type="continuationSeparator" w:id="0">
    <w:p w14:paraId="264FC180" w14:textId="77777777" w:rsidR="000618AC" w:rsidRDefault="000618AC"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899591350">
    <w:abstractNumId w:val="8"/>
  </w:num>
  <w:num w:numId="2" w16cid:durableId="1834755247">
    <w:abstractNumId w:val="7"/>
  </w:num>
  <w:num w:numId="3" w16cid:durableId="343820906">
    <w:abstractNumId w:val="3"/>
  </w:num>
  <w:num w:numId="4" w16cid:durableId="251090222">
    <w:abstractNumId w:val="2"/>
  </w:num>
  <w:num w:numId="5" w16cid:durableId="1960642743">
    <w:abstractNumId w:val="4"/>
  </w:num>
  <w:num w:numId="6" w16cid:durableId="767889733">
    <w:abstractNumId w:val="5"/>
  </w:num>
  <w:num w:numId="7" w16cid:durableId="653875305">
    <w:abstractNumId w:val="0"/>
  </w:num>
  <w:num w:numId="8" w16cid:durableId="647905462">
    <w:abstractNumId w:val="6"/>
  </w:num>
  <w:num w:numId="9" w16cid:durableId="1738551051">
    <w:abstractNumId w:val="1"/>
  </w:num>
  <w:num w:numId="10" w16cid:durableId="81259710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rson w15:author="Scott, Helen">
    <w15:presenceInfo w15:providerId="AD" w15:userId="S::hscott@bu.edu::97a53714-01d0-4540-a559-a67c017ca76f"/>
  </w15:person>
  <w15:person w15:author="Smith, Nick">
    <w15:presenceInfo w15:providerId="None" w15:userId="Smith, Nick"/>
  </w15:person>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2269"/>
    <w:rsid w:val="0005340B"/>
    <w:rsid w:val="00055754"/>
    <w:rsid w:val="00056191"/>
    <w:rsid w:val="0006002B"/>
    <w:rsid w:val="000615D8"/>
    <w:rsid w:val="000618AC"/>
    <w:rsid w:val="000623EC"/>
    <w:rsid w:val="000628FB"/>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8663E"/>
    <w:rsid w:val="00090656"/>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C6C92"/>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80D"/>
    <w:rsid w:val="000E5BEF"/>
    <w:rsid w:val="000E63B1"/>
    <w:rsid w:val="000E6D81"/>
    <w:rsid w:val="000E765A"/>
    <w:rsid w:val="000F0C3F"/>
    <w:rsid w:val="000F0CF1"/>
    <w:rsid w:val="000F1589"/>
    <w:rsid w:val="000F3202"/>
    <w:rsid w:val="000F4E0D"/>
    <w:rsid w:val="000F5AA4"/>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AC8"/>
    <w:rsid w:val="00121B00"/>
    <w:rsid w:val="00121E42"/>
    <w:rsid w:val="00122217"/>
    <w:rsid w:val="00123AE5"/>
    <w:rsid w:val="001305A0"/>
    <w:rsid w:val="00130D17"/>
    <w:rsid w:val="00132FD2"/>
    <w:rsid w:val="00136219"/>
    <w:rsid w:val="00136249"/>
    <w:rsid w:val="00136778"/>
    <w:rsid w:val="00136EA4"/>
    <w:rsid w:val="001409B9"/>
    <w:rsid w:val="0014133A"/>
    <w:rsid w:val="00142813"/>
    <w:rsid w:val="00144F70"/>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2D7C"/>
    <w:rsid w:val="001836D7"/>
    <w:rsid w:val="00185502"/>
    <w:rsid w:val="00185C90"/>
    <w:rsid w:val="00185D3B"/>
    <w:rsid w:val="00185E13"/>
    <w:rsid w:val="00191624"/>
    <w:rsid w:val="0019190B"/>
    <w:rsid w:val="00191962"/>
    <w:rsid w:val="001956BA"/>
    <w:rsid w:val="00195BF9"/>
    <w:rsid w:val="001979FE"/>
    <w:rsid w:val="00197ED8"/>
    <w:rsid w:val="001A0E1E"/>
    <w:rsid w:val="001A108E"/>
    <w:rsid w:val="001A3F78"/>
    <w:rsid w:val="001B06F2"/>
    <w:rsid w:val="001B0EF1"/>
    <w:rsid w:val="001B1BA0"/>
    <w:rsid w:val="001B2141"/>
    <w:rsid w:val="001B40BD"/>
    <w:rsid w:val="001B4DC9"/>
    <w:rsid w:val="001B56C3"/>
    <w:rsid w:val="001B5901"/>
    <w:rsid w:val="001B6C99"/>
    <w:rsid w:val="001B7059"/>
    <w:rsid w:val="001B7C94"/>
    <w:rsid w:val="001B7FE3"/>
    <w:rsid w:val="001C0149"/>
    <w:rsid w:val="001C03A8"/>
    <w:rsid w:val="001C063B"/>
    <w:rsid w:val="001C0C03"/>
    <w:rsid w:val="001C1034"/>
    <w:rsid w:val="001C1192"/>
    <w:rsid w:val="001C1D53"/>
    <w:rsid w:val="001C3F09"/>
    <w:rsid w:val="001C4D52"/>
    <w:rsid w:val="001C5251"/>
    <w:rsid w:val="001C69B5"/>
    <w:rsid w:val="001D06F1"/>
    <w:rsid w:val="001D0FD1"/>
    <w:rsid w:val="001D1E96"/>
    <w:rsid w:val="001D285A"/>
    <w:rsid w:val="001D2BB0"/>
    <w:rsid w:val="001D32A2"/>
    <w:rsid w:val="001D434E"/>
    <w:rsid w:val="001D5368"/>
    <w:rsid w:val="001D5AAA"/>
    <w:rsid w:val="001D5FA4"/>
    <w:rsid w:val="001D60A5"/>
    <w:rsid w:val="001E0BAA"/>
    <w:rsid w:val="001E0CCD"/>
    <w:rsid w:val="001E2242"/>
    <w:rsid w:val="001E2935"/>
    <w:rsid w:val="001E3E42"/>
    <w:rsid w:val="001E60B4"/>
    <w:rsid w:val="001E6E5B"/>
    <w:rsid w:val="001E711F"/>
    <w:rsid w:val="001E7B23"/>
    <w:rsid w:val="001E7BD6"/>
    <w:rsid w:val="001F02BA"/>
    <w:rsid w:val="001F117F"/>
    <w:rsid w:val="001F1336"/>
    <w:rsid w:val="001F281C"/>
    <w:rsid w:val="001F39CF"/>
    <w:rsid w:val="001F3D26"/>
    <w:rsid w:val="001F3E79"/>
    <w:rsid w:val="001F7D9E"/>
    <w:rsid w:val="00200622"/>
    <w:rsid w:val="002010E3"/>
    <w:rsid w:val="00202323"/>
    <w:rsid w:val="002043F8"/>
    <w:rsid w:val="002052B6"/>
    <w:rsid w:val="002068C2"/>
    <w:rsid w:val="00207B31"/>
    <w:rsid w:val="00210397"/>
    <w:rsid w:val="002145BB"/>
    <w:rsid w:val="00214E3F"/>
    <w:rsid w:val="0021583E"/>
    <w:rsid w:val="0021599A"/>
    <w:rsid w:val="002165FD"/>
    <w:rsid w:val="002174C6"/>
    <w:rsid w:val="00217D01"/>
    <w:rsid w:val="002211AE"/>
    <w:rsid w:val="002218B1"/>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8D0"/>
    <w:rsid w:val="002436A2"/>
    <w:rsid w:val="002436ED"/>
    <w:rsid w:val="002455EA"/>
    <w:rsid w:val="002476B2"/>
    <w:rsid w:val="00247A83"/>
    <w:rsid w:val="0025039E"/>
    <w:rsid w:val="00253023"/>
    <w:rsid w:val="00256B4E"/>
    <w:rsid w:val="002578A7"/>
    <w:rsid w:val="00257CE2"/>
    <w:rsid w:val="00262E9E"/>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3779"/>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B6F"/>
    <w:rsid w:val="002A31B6"/>
    <w:rsid w:val="002A31C1"/>
    <w:rsid w:val="002A4462"/>
    <w:rsid w:val="002A50B8"/>
    <w:rsid w:val="002A6652"/>
    <w:rsid w:val="002B07E7"/>
    <w:rsid w:val="002B1F2B"/>
    <w:rsid w:val="002B206F"/>
    <w:rsid w:val="002B26AB"/>
    <w:rsid w:val="002B2937"/>
    <w:rsid w:val="002B29D1"/>
    <w:rsid w:val="002B35DE"/>
    <w:rsid w:val="002B3607"/>
    <w:rsid w:val="002B48F9"/>
    <w:rsid w:val="002B4C9C"/>
    <w:rsid w:val="002B5A19"/>
    <w:rsid w:val="002C0E0D"/>
    <w:rsid w:val="002C360E"/>
    <w:rsid w:val="002C5E7B"/>
    <w:rsid w:val="002C695C"/>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1E3"/>
    <w:rsid w:val="00305473"/>
    <w:rsid w:val="00305C53"/>
    <w:rsid w:val="00306B99"/>
    <w:rsid w:val="003077BE"/>
    <w:rsid w:val="00310537"/>
    <w:rsid w:val="003109E7"/>
    <w:rsid w:val="003113E2"/>
    <w:rsid w:val="00315B64"/>
    <w:rsid w:val="0031601D"/>
    <w:rsid w:val="003160EE"/>
    <w:rsid w:val="00316536"/>
    <w:rsid w:val="00320749"/>
    <w:rsid w:val="00321465"/>
    <w:rsid w:val="00322123"/>
    <w:rsid w:val="00322A55"/>
    <w:rsid w:val="003232A9"/>
    <w:rsid w:val="00323ED2"/>
    <w:rsid w:val="003254DA"/>
    <w:rsid w:val="00327A47"/>
    <w:rsid w:val="00327C41"/>
    <w:rsid w:val="00327DDB"/>
    <w:rsid w:val="0033002F"/>
    <w:rsid w:val="003301CB"/>
    <w:rsid w:val="003307B9"/>
    <w:rsid w:val="00331343"/>
    <w:rsid w:val="00331585"/>
    <w:rsid w:val="00331DFE"/>
    <w:rsid w:val="003343AE"/>
    <w:rsid w:val="00335AE8"/>
    <w:rsid w:val="00335DCA"/>
    <w:rsid w:val="003365BA"/>
    <w:rsid w:val="00336F13"/>
    <w:rsid w:val="003370DD"/>
    <w:rsid w:val="00337178"/>
    <w:rsid w:val="00337781"/>
    <w:rsid w:val="00337920"/>
    <w:rsid w:val="0034040D"/>
    <w:rsid w:val="003419F6"/>
    <w:rsid w:val="00341AA7"/>
    <w:rsid w:val="00341F1C"/>
    <w:rsid w:val="003438D7"/>
    <w:rsid w:val="00343D30"/>
    <w:rsid w:val="00344D88"/>
    <w:rsid w:val="00344E21"/>
    <w:rsid w:val="0034752D"/>
    <w:rsid w:val="00352236"/>
    <w:rsid w:val="003603EC"/>
    <w:rsid w:val="0036210D"/>
    <w:rsid w:val="00365A86"/>
    <w:rsid w:val="00366299"/>
    <w:rsid w:val="00370EBB"/>
    <w:rsid w:val="003725F9"/>
    <w:rsid w:val="00373931"/>
    <w:rsid w:val="0037487E"/>
    <w:rsid w:val="003760E5"/>
    <w:rsid w:val="003763E0"/>
    <w:rsid w:val="0038241B"/>
    <w:rsid w:val="00382C46"/>
    <w:rsid w:val="0038469D"/>
    <w:rsid w:val="003847B4"/>
    <w:rsid w:val="003852CC"/>
    <w:rsid w:val="00385D99"/>
    <w:rsid w:val="00386B29"/>
    <w:rsid w:val="00386D1F"/>
    <w:rsid w:val="003907FC"/>
    <w:rsid w:val="003920D8"/>
    <w:rsid w:val="00394B2E"/>
    <w:rsid w:val="00394F2B"/>
    <w:rsid w:val="0039567C"/>
    <w:rsid w:val="00395D21"/>
    <w:rsid w:val="003A0A8E"/>
    <w:rsid w:val="003A15CB"/>
    <w:rsid w:val="003A259C"/>
    <w:rsid w:val="003A4765"/>
    <w:rsid w:val="003A6001"/>
    <w:rsid w:val="003B04F8"/>
    <w:rsid w:val="003B13BA"/>
    <w:rsid w:val="003B2720"/>
    <w:rsid w:val="003B2DBB"/>
    <w:rsid w:val="003B403B"/>
    <w:rsid w:val="003B6257"/>
    <w:rsid w:val="003C0438"/>
    <w:rsid w:val="003C22BD"/>
    <w:rsid w:val="003C57E0"/>
    <w:rsid w:val="003C6746"/>
    <w:rsid w:val="003C775F"/>
    <w:rsid w:val="003C776C"/>
    <w:rsid w:val="003C7D13"/>
    <w:rsid w:val="003D0D91"/>
    <w:rsid w:val="003D0DCC"/>
    <w:rsid w:val="003D1E21"/>
    <w:rsid w:val="003D2786"/>
    <w:rsid w:val="003D362D"/>
    <w:rsid w:val="003D3665"/>
    <w:rsid w:val="003D3F5D"/>
    <w:rsid w:val="003D4D18"/>
    <w:rsid w:val="003D76EF"/>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25A1"/>
    <w:rsid w:val="00402C58"/>
    <w:rsid w:val="004041B1"/>
    <w:rsid w:val="0040616D"/>
    <w:rsid w:val="004070A8"/>
    <w:rsid w:val="004074A4"/>
    <w:rsid w:val="0041400A"/>
    <w:rsid w:val="004148B6"/>
    <w:rsid w:val="004150F4"/>
    <w:rsid w:val="004159BB"/>
    <w:rsid w:val="0041770D"/>
    <w:rsid w:val="00420CCF"/>
    <w:rsid w:val="004210A0"/>
    <w:rsid w:val="00421772"/>
    <w:rsid w:val="004219F5"/>
    <w:rsid w:val="00426217"/>
    <w:rsid w:val="00426799"/>
    <w:rsid w:val="00427F68"/>
    <w:rsid w:val="00430933"/>
    <w:rsid w:val="004324E4"/>
    <w:rsid w:val="00432FE9"/>
    <w:rsid w:val="0043441A"/>
    <w:rsid w:val="004351E1"/>
    <w:rsid w:val="00440EAD"/>
    <w:rsid w:val="00442029"/>
    <w:rsid w:val="004461BD"/>
    <w:rsid w:val="00446B04"/>
    <w:rsid w:val="00446E0D"/>
    <w:rsid w:val="00451030"/>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31AF"/>
    <w:rsid w:val="004936F2"/>
    <w:rsid w:val="00493CAF"/>
    <w:rsid w:val="00494363"/>
    <w:rsid w:val="00495511"/>
    <w:rsid w:val="00496BF5"/>
    <w:rsid w:val="00496DB5"/>
    <w:rsid w:val="004976BA"/>
    <w:rsid w:val="00497794"/>
    <w:rsid w:val="004A0563"/>
    <w:rsid w:val="004A420C"/>
    <w:rsid w:val="004A4553"/>
    <w:rsid w:val="004A5644"/>
    <w:rsid w:val="004B1D63"/>
    <w:rsid w:val="004B2119"/>
    <w:rsid w:val="004B296F"/>
    <w:rsid w:val="004B3F25"/>
    <w:rsid w:val="004B446C"/>
    <w:rsid w:val="004B4CA0"/>
    <w:rsid w:val="004B4F66"/>
    <w:rsid w:val="004B5EDB"/>
    <w:rsid w:val="004B6243"/>
    <w:rsid w:val="004B6338"/>
    <w:rsid w:val="004C0D74"/>
    <w:rsid w:val="004C0F19"/>
    <w:rsid w:val="004C3A59"/>
    <w:rsid w:val="004D1026"/>
    <w:rsid w:val="004D22B5"/>
    <w:rsid w:val="004D2E36"/>
    <w:rsid w:val="004D4B72"/>
    <w:rsid w:val="004D4E8B"/>
    <w:rsid w:val="004D5629"/>
    <w:rsid w:val="004D611D"/>
    <w:rsid w:val="004D73B8"/>
    <w:rsid w:val="004E1D06"/>
    <w:rsid w:val="004E1E9E"/>
    <w:rsid w:val="004E3BFA"/>
    <w:rsid w:val="004E5019"/>
    <w:rsid w:val="004E5FB0"/>
    <w:rsid w:val="004F2F3C"/>
    <w:rsid w:val="004F3544"/>
    <w:rsid w:val="004F64A3"/>
    <w:rsid w:val="004F6C93"/>
    <w:rsid w:val="004F7EE5"/>
    <w:rsid w:val="005007AD"/>
    <w:rsid w:val="00500C38"/>
    <w:rsid w:val="00501FBF"/>
    <w:rsid w:val="005022EC"/>
    <w:rsid w:val="00503518"/>
    <w:rsid w:val="00503853"/>
    <w:rsid w:val="00503F5A"/>
    <w:rsid w:val="00504250"/>
    <w:rsid w:val="00504D35"/>
    <w:rsid w:val="00507F4D"/>
    <w:rsid w:val="00511023"/>
    <w:rsid w:val="005124E1"/>
    <w:rsid w:val="00512FBE"/>
    <w:rsid w:val="00514717"/>
    <w:rsid w:val="00514764"/>
    <w:rsid w:val="00515044"/>
    <w:rsid w:val="0051708D"/>
    <w:rsid w:val="0051781E"/>
    <w:rsid w:val="00517A67"/>
    <w:rsid w:val="00520FD3"/>
    <w:rsid w:val="00521769"/>
    <w:rsid w:val="0053099B"/>
    <w:rsid w:val="00530A73"/>
    <w:rsid w:val="00530B65"/>
    <w:rsid w:val="00530FF7"/>
    <w:rsid w:val="00531BAB"/>
    <w:rsid w:val="00532AE4"/>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467E"/>
    <w:rsid w:val="00556219"/>
    <w:rsid w:val="005610A3"/>
    <w:rsid w:val="0056150D"/>
    <w:rsid w:val="005649A3"/>
    <w:rsid w:val="0056515E"/>
    <w:rsid w:val="005654BF"/>
    <w:rsid w:val="00565700"/>
    <w:rsid w:val="00565BF9"/>
    <w:rsid w:val="00566CAF"/>
    <w:rsid w:val="00573DF3"/>
    <w:rsid w:val="005759D3"/>
    <w:rsid w:val="00575E24"/>
    <w:rsid w:val="00576B7C"/>
    <w:rsid w:val="00576D46"/>
    <w:rsid w:val="00577655"/>
    <w:rsid w:val="00580B93"/>
    <w:rsid w:val="00580D4E"/>
    <w:rsid w:val="00581819"/>
    <w:rsid w:val="00581E8C"/>
    <w:rsid w:val="00582FA4"/>
    <w:rsid w:val="005834D6"/>
    <w:rsid w:val="0058449E"/>
    <w:rsid w:val="00586560"/>
    <w:rsid w:val="005878C6"/>
    <w:rsid w:val="005908C1"/>
    <w:rsid w:val="00591203"/>
    <w:rsid w:val="0059184C"/>
    <w:rsid w:val="00592533"/>
    <w:rsid w:val="00597B18"/>
    <w:rsid w:val="005A0E7B"/>
    <w:rsid w:val="005A1BA1"/>
    <w:rsid w:val="005A22A2"/>
    <w:rsid w:val="005A2C5C"/>
    <w:rsid w:val="005A3AD9"/>
    <w:rsid w:val="005A4CC1"/>
    <w:rsid w:val="005A5C27"/>
    <w:rsid w:val="005A5FCA"/>
    <w:rsid w:val="005A6A5C"/>
    <w:rsid w:val="005B0651"/>
    <w:rsid w:val="005B263A"/>
    <w:rsid w:val="005B451C"/>
    <w:rsid w:val="005B64FF"/>
    <w:rsid w:val="005B6568"/>
    <w:rsid w:val="005B7683"/>
    <w:rsid w:val="005C0CE5"/>
    <w:rsid w:val="005C0F3C"/>
    <w:rsid w:val="005C2B9D"/>
    <w:rsid w:val="005C2D3A"/>
    <w:rsid w:val="005C38DE"/>
    <w:rsid w:val="005C3DC5"/>
    <w:rsid w:val="005C46D0"/>
    <w:rsid w:val="005C658E"/>
    <w:rsid w:val="005C6F05"/>
    <w:rsid w:val="005D18D0"/>
    <w:rsid w:val="005D305B"/>
    <w:rsid w:val="005D3345"/>
    <w:rsid w:val="005D48AE"/>
    <w:rsid w:val="005D4E7F"/>
    <w:rsid w:val="005D71B8"/>
    <w:rsid w:val="005D7A66"/>
    <w:rsid w:val="005E1430"/>
    <w:rsid w:val="005E1917"/>
    <w:rsid w:val="005E4B91"/>
    <w:rsid w:val="005E59CF"/>
    <w:rsid w:val="005E5CA6"/>
    <w:rsid w:val="005E629D"/>
    <w:rsid w:val="005E6A0B"/>
    <w:rsid w:val="005F1916"/>
    <w:rsid w:val="005F1C6D"/>
    <w:rsid w:val="005F21FC"/>
    <w:rsid w:val="005F27CA"/>
    <w:rsid w:val="005F28D0"/>
    <w:rsid w:val="005F36CF"/>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1E0"/>
    <w:rsid w:val="0061524E"/>
    <w:rsid w:val="00615472"/>
    <w:rsid w:val="00615E3F"/>
    <w:rsid w:val="006165B0"/>
    <w:rsid w:val="0061698B"/>
    <w:rsid w:val="00617D88"/>
    <w:rsid w:val="006200EE"/>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617F"/>
    <w:rsid w:val="00640078"/>
    <w:rsid w:val="00642906"/>
    <w:rsid w:val="00642936"/>
    <w:rsid w:val="006432F4"/>
    <w:rsid w:val="00646602"/>
    <w:rsid w:val="0065020B"/>
    <w:rsid w:val="006504E7"/>
    <w:rsid w:val="006511F6"/>
    <w:rsid w:val="006529A4"/>
    <w:rsid w:val="006556E4"/>
    <w:rsid w:val="00656F5E"/>
    <w:rsid w:val="00657B9E"/>
    <w:rsid w:val="0066062D"/>
    <w:rsid w:val="00663CBA"/>
    <w:rsid w:val="00663F75"/>
    <w:rsid w:val="00664F47"/>
    <w:rsid w:val="0066568C"/>
    <w:rsid w:val="00666BB5"/>
    <w:rsid w:val="006671C4"/>
    <w:rsid w:val="006675FB"/>
    <w:rsid w:val="00667F35"/>
    <w:rsid w:val="00670A34"/>
    <w:rsid w:val="00671F48"/>
    <w:rsid w:val="00672B36"/>
    <w:rsid w:val="00673349"/>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2FA3"/>
    <w:rsid w:val="006F317D"/>
    <w:rsid w:val="006F349B"/>
    <w:rsid w:val="006F35E8"/>
    <w:rsid w:val="006F3A0F"/>
    <w:rsid w:val="006F6784"/>
    <w:rsid w:val="006F74B4"/>
    <w:rsid w:val="006F7E47"/>
    <w:rsid w:val="00700359"/>
    <w:rsid w:val="00700F3C"/>
    <w:rsid w:val="0070140E"/>
    <w:rsid w:val="0070273D"/>
    <w:rsid w:val="007036D1"/>
    <w:rsid w:val="0070451C"/>
    <w:rsid w:val="00705B52"/>
    <w:rsid w:val="0070666B"/>
    <w:rsid w:val="00706B94"/>
    <w:rsid w:val="00707030"/>
    <w:rsid w:val="0071012C"/>
    <w:rsid w:val="00710FF4"/>
    <w:rsid w:val="0071254E"/>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F5F"/>
    <w:rsid w:val="00753613"/>
    <w:rsid w:val="00754ABB"/>
    <w:rsid w:val="00754CDB"/>
    <w:rsid w:val="00756384"/>
    <w:rsid w:val="007579D8"/>
    <w:rsid w:val="00757DC3"/>
    <w:rsid w:val="00761CFE"/>
    <w:rsid w:val="007625A8"/>
    <w:rsid w:val="00763DF0"/>
    <w:rsid w:val="00766804"/>
    <w:rsid w:val="00766F30"/>
    <w:rsid w:val="007672B1"/>
    <w:rsid w:val="00770B11"/>
    <w:rsid w:val="0077143B"/>
    <w:rsid w:val="00772E49"/>
    <w:rsid w:val="00773365"/>
    <w:rsid w:val="00776F01"/>
    <w:rsid w:val="00776F15"/>
    <w:rsid w:val="00780F85"/>
    <w:rsid w:val="00781FB2"/>
    <w:rsid w:val="007822BE"/>
    <w:rsid w:val="007841B9"/>
    <w:rsid w:val="00785A1F"/>
    <w:rsid w:val="00787D3A"/>
    <w:rsid w:val="00790DD2"/>
    <w:rsid w:val="00793469"/>
    <w:rsid w:val="00793742"/>
    <w:rsid w:val="00793DA4"/>
    <w:rsid w:val="007940A6"/>
    <w:rsid w:val="007A0CD6"/>
    <w:rsid w:val="007A13CD"/>
    <w:rsid w:val="007A2378"/>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C61E7"/>
    <w:rsid w:val="007D26AC"/>
    <w:rsid w:val="007D4062"/>
    <w:rsid w:val="007D591C"/>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3626"/>
    <w:rsid w:val="008042A0"/>
    <w:rsid w:val="008047CA"/>
    <w:rsid w:val="0080729C"/>
    <w:rsid w:val="008072EC"/>
    <w:rsid w:val="00811D37"/>
    <w:rsid w:val="00812083"/>
    <w:rsid w:val="008133C1"/>
    <w:rsid w:val="0081374B"/>
    <w:rsid w:val="00813A3B"/>
    <w:rsid w:val="008152C1"/>
    <w:rsid w:val="008179E5"/>
    <w:rsid w:val="00820FA9"/>
    <w:rsid w:val="0082190A"/>
    <w:rsid w:val="00821A61"/>
    <w:rsid w:val="00823CEA"/>
    <w:rsid w:val="008240F5"/>
    <w:rsid w:val="008241D3"/>
    <w:rsid w:val="00825292"/>
    <w:rsid w:val="00825CED"/>
    <w:rsid w:val="00826AF7"/>
    <w:rsid w:val="00826DA5"/>
    <w:rsid w:val="00832F78"/>
    <w:rsid w:val="00836996"/>
    <w:rsid w:val="00836AA0"/>
    <w:rsid w:val="00836F3A"/>
    <w:rsid w:val="00837591"/>
    <w:rsid w:val="00837B4A"/>
    <w:rsid w:val="0084086E"/>
    <w:rsid w:val="008416A6"/>
    <w:rsid w:val="008448A1"/>
    <w:rsid w:val="00844CFA"/>
    <w:rsid w:val="00845B54"/>
    <w:rsid w:val="00845E05"/>
    <w:rsid w:val="008469EA"/>
    <w:rsid w:val="008475BD"/>
    <w:rsid w:val="00851585"/>
    <w:rsid w:val="008518D7"/>
    <w:rsid w:val="00854208"/>
    <w:rsid w:val="00854540"/>
    <w:rsid w:val="00854C5B"/>
    <w:rsid w:val="008559B5"/>
    <w:rsid w:val="00855D7F"/>
    <w:rsid w:val="00860344"/>
    <w:rsid w:val="00860C08"/>
    <w:rsid w:val="008618D2"/>
    <w:rsid w:val="00865370"/>
    <w:rsid w:val="00866EC5"/>
    <w:rsid w:val="00872D39"/>
    <w:rsid w:val="0087327E"/>
    <w:rsid w:val="00875F59"/>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1B1"/>
    <w:rsid w:val="008A1A6F"/>
    <w:rsid w:val="008A1B10"/>
    <w:rsid w:val="008A1C36"/>
    <w:rsid w:val="008A1E56"/>
    <w:rsid w:val="008A2523"/>
    <w:rsid w:val="008A371F"/>
    <w:rsid w:val="008A418A"/>
    <w:rsid w:val="008A5525"/>
    <w:rsid w:val="008A633B"/>
    <w:rsid w:val="008A6A49"/>
    <w:rsid w:val="008A74ED"/>
    <w:rsid w:val="008B3028"/>
    <w:rsid w:val="008B3519"/>
    <w:rsid w:val="008B4902"/>
    <w:rsid w:val="008B54EE"/>
    <w:rsid w:val="008B604E"/>
    <w:rsid w:val="008B678E"/>
    <w:rsid w:val="008B7A7D"/>
    <w:rsid w:val="008B7E7F"/>
    <w:rsid w:val="008C2C85"/>
    <w:rsid w:val="008C35B4"/>
    <w:rsid w:val="008C4455"/>
    <w:rsid w:val="008C5D93"/>
    <w:rsid w:val="008C5E94"/>
    <w:rsid w:val="008C622B"/>
    <w:rsid w:val="008C6CF5"/>
    <w:rsid w:val="008C6FDC"/>
    <w:rsid w:val="008C72FA"/>
    <w:rsid w:val="008C73ED"/>
    <w:rsid w:val="008C7E23"/>
    <w:rsid w:val="008D1F15"/>
    <w:rsid w:val="008D376B"/>
    <w:rsid w:val="008D3A77"/>
    <w:rsid w:val="008D3E0E"/>
    <w:rsid w:val="008D3E2B"/>
    <w:rsid w:val="008D3F48"/>
    <w:rsid w:val="008D4C3E"/>
    <w:rsid w:val="008D5024"/>
    <w:rsid w:val="008D5AC6"/>
    <w:rsid w:val="008D69F0"/>
    <w:rsid w:val="008E025F"/>
    <w:rsid w:val="008E0F83"/>
    <w:rsid w:val="008E34FA"/>
    <w:rsid w:val="008E428D"/>
    <w:rsid w:val="008E654C"/>
    <w:rsid w:val="008E6DE6"/>
    <w:rsid w:val="008F07A5"/>
    <w:rsid w:val="008F2304"/>
    <w:rsid w:val="008F2795"/>
    <w:rsid w:val="008F3282"/>
    <w:rsid w:val="008F4F22"/>
    <w:rsid w:val="008F5D76"/>
    <w:rsid w:val="00901700"/>
    <w:rsid w:val="00902535"/>
    <w:rsid w:val="009039AC"/>
    <w:rsid w:val="00904342"/>
    <w:rsid w:val="00910E99"/>
    <w:rsid w:val="00911E65"/>
    <w:rsid w:val="00912BB7"/>
    <w:rsid w:val="009134BD"/>
    <w:rsid w:val="00913542"/>
    <w:rsid w:val="00913F4A"/>
    <w:rsid w:val="00914506"/>
    <w:rsid w:val="00914AA6"/>
    <w:rsid w:val="009157F8"/>
    <w:rsid w:val="00915A6E"/>
    <w:rsid w:val="00916659"/>
    <w:rsid w:val="00916C68"/>
    <w:rsid w:val="00923270"/>
    <w:rsid w:val="00923F9A"/>
    <w:rsid w:val="00925F63"/>
    <w:rsid w:val="00927179"/>
    <w:rsid w:val="00927477"/>
    <w:rsid w:val="00930B42"/>
    <w:rsid w:val="009316B8"/>
    <w:rsid w:val="009356ED"/>
    <w:rsid w:val="00935CD6"/>
    <w:rsid w:val="0093792E"/>
    <w:rsid w:val="00937D97"/>
    <w:rsid w:val="00937E02"/>
    <w:rsid w:val="009411C0"/>
    <w:rsid w:val="00945647"/>
    <w:rsid w:val="0094671E"/>
    <w:rsid w:val="0095217B"/>
    <w:rsid w:val="00952276"/>
    <w:rsid w:val="00952A58"/>
    <w:rsid w:val="00954255"/>
    <w:rsid w:val="009560C0"/>
    <w:rsid w:val="00964285"/>
    <w:rsid w:val="009643B9"/>
    <w:rsid w:val="00965142"/>
    <w:rsid w:val="009664B2"/>
    <w:rsid w:val="009673D0"/>
    <w:rsid w:val="00967C8A"/>
    <w:rsid w:val="00970594"/>
    <w:rsid w:val="0097118C"/>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15CF"/>
    <w:rsid w:val="009A19EF"/>
    <w:rsid w:val="009A36E2"/>
    <w:rsid w:val="009A3DE3"/>
    <w:rsid w:val="009A43ED"/>
    <w:rsid w:val="009A4B9C"/>
    <w:rsid w:val="009A5535"/>
    <w:rsid w:val="009A57E2"/>
    <w:rsid w:val="009A5C8D"/>
    <w:rsid w:val="009A624C"/>
    <w:rsid w:val="009B12AC"/>
    <w:rsid w:val="009B267A"/>
    <w:rsid w:val="009B392E"/>
    <w:rsid w:val="009B39BE"/>
    <w:rsid w:val="009B3BAC"/>
    <w:rsid w:val="009B6916"/>
    <w:rsid w:val="009B6DF4"/>
    <w:rsid w:val="009B7651"/>
    <w:rsid w:val="009C0C20"/>
    <w:rsid w:val="009C1249"/>
    <w:rsid w:val="009C2552"/>
    <w:rsid w:val="009C269E"/>
    <w:rsid w:val="009C33F8"/>
    <w:rsid w:val="009C3546"/>
    <w:rsid w:val="009C360D"/>
    <w:rsid w:val="009C4309"/>
    <w:rsid w:val="009C50E2"/>
    <w:rsid w:val="009C531E"/>
    <w:rsid w:val="009C5D08"/>
    <w:rsid w:val="009D0D57"/>
    <w:rsid w:val="009D192D"/>
    <w:rsid w:val="009D1C21"/>
    <w:rsid w:val="009D4499"/>
    <w:rsid w:val="009D721E"/>
    <w:rsid w:val="009D762C"/>
    <w:rsid w:val="009E1A7B"/>
    <w:rsid w:val="009E25A4"/>
    <w:rsid w:val="009E29E9"/>
    <w:rsid w:val="009E2B5E"/>
    <w:rsid w:val="009E2D9C"/>
    <w:rsid w:val="009E4EBF"/>
    <w:rsid w:val="009E519D"/>
    <w:rsid w:val="009E602C"/>
    <w:rsid w:val="009F0160"/>
    <w:rsid w:val="009F0B72"/>
    <w:rsid w:val="009F1ACD"/>
    <w:rsid w:val="009F25F2"/>
    <w:rsid w:val="009F5A9C"/>
    <w:rsid w:val="009F628C"/>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298C"/>
    <w:rsid w:val="00A233BA"/>
    <w:rsid w:val="00A241EC"/>
    <w:rsid w:val="00A24BD7"/>
    <w:rsid w:val="00A2520E"/>
    <w:rsid w:val="00A25850"/>
    <w:rsid w:val="00A26963"/>
    <w:rsid w:val="00A317FF"/>
    <w:rsid w:val="00A32004"/>
    <w:rsid w:val="00A33A7D"/>
    <w:rsid w:val="00A34141"/>
    <w:rsid w:val="00A34305"/>
    <w:rsid w:val="00A352E0"/>
    <w:rsid w:val="00A35546"/>
    <w:rsid w:val="00A356AE"/>
    <w:rsid w:val="00A35BCC"/>
    <w:rsid w:val="00A36166"/>
    <w:rsid w:val="00A36BAB"/>
    <w:rsid w:val="00A378D3"/>
    <w:rsid w:val="00A40257"/>
    <w:rsid w:val="00A40FBF"/>
    <w:rsid w:val="00A41C21"/>
    <w:rsid w:val="00A42CA7"/>
    <w:rsid w:val="00A43268"/>
    <w:rsid w:val="00A43D9D"/>
    <w:rsid w:val="00A4586F"/>
    <w:rsid w:val="00A459B2"/>
    <w:rsid w:val="00A46B75"/>
    <w:rsid w:val="00A473D4"/>
    <w:rsid w:val="00A47477"/>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91C15"/>
    <w:rsid w:val="00A91F4B"/>
    <w:rsid w:val="00A921C3"/>
    <w:rsid w:val="00A94FCB"/>
    <w:rsid w:val="00A96A0D"/>
    <w:rsid w:val="00AA005E"/>
    <w:rsid w:val="00AA291D"/>
    <w:rsid w:val="00AA3362"/>
    <w:rsid w:val="00AA379F"/>
    <w:rsid w:val="00AA3856"/>
    <w:rsid w:val="00AA3C4F"/>
    <w:rsid w:val="00AA48B8"/>
    <w:rsid w:val="00AA5067"/>
    <w:rsid w:val="00AA57F8"/>
    <w:rsid w:val="00AA5952"/>
    <w:rsid w:val="00AA5999"/>
    <w:rsid w:val="00AA7402"/>
    <w:rsid w:val="00AA796B"/>
    <w:rsid w:val="00AB05EA"/>
    <w:rsid w:val="00AB10EC"/>
    <w:rsid w:val="00AB4BCE"/>
    <w:rsid w:val="00AB59DE"/>
    <w:rsid w:val="00AB66F7"/>
    <w:rsid w:val="00AB78FE"/>
    <w:rsid w:val="00AC0426"/>
    <w:rsid w:val="00AC05DC"/>
    <w:rsid w:val="00AC0848"/>
    <w:rsid w:val="00AC0AAC"/>
    <w:rsid w:val="00AC317B"/>
    <w:rsid w:val="00AC36F9"/>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3624"/>
    <w:rsid w:val="00B03B89"/>
    <w:rsid w:val="00B05393"/>
    <w:rsid w:val="00B1021D"/>
    <w:rsid w:val="00B106C9"/>
    <w:rsid w:val="00B1382A"/>
    <w:rsid w:val="00B14994"/>
    <w:rsid w:val="00B14AEF"/>
    <w:rsid w:val="00B176A8"/>
    <w:rsid w:val="00B21D8A"/>
    <w:rsid w:val="00B21ED9"/>
    <w:rsid w:val="00B2269C"/>
    <w:rsid w:val="00B22F67"/>
    <w:rsid w:val="00B23C7F"/>
    <w:rsid w:val="00B240AE"/>
    <w:rsid w:val="00B243EE"/>
    <w:rsid w:val="00B2648D"/>
    <w:rsid w:val="00B26C51"/>
    <w:rsid w:val="00B3021C"/>
    <w:rsid w:val="00B30E89"/>
    <w:rsid w:val="00B31387"/>
    <w:rsid w:val="00B321DD"/>
    <w:rsid w:val="00B32655"/>
    <w:rsid w:val="00B3333E"/>
    <w:rsid w:val="00B33832"/>
    <w:rsid w:val="00B34A11"/>
    <w:rsid w:val="00B34E20"/>
    <w:rsid w:val="00B356F0"/>
    <w:rsid w:val="00B35E3E"/>
    <w:rsid w:val="00B36B0E"/>
    <w:rsid w:val="00B3733E"/>
    <w:rsid w:val="00B37457"/>
    <w:rsid w:val="00B40834"/>
    <w:rsid w:val="00B41418"/>
    <w:rsid w:val="00B418E9"/>
    <w:rsid w:val="00B422C3"/>
    <w:rsid w:val="00B42F33"/>
    <w:rsid w:val="00B430DD"/>
    <w:rsid w:val="00B44794"/>
    <w:rsid w:val="00B44BB1"/>
    <w:rsid w:val="00B50367"/>
    <w:rsid w:val="00B51F09"/>
    <w:rsid w:val="00B529F9"/>
    <w:rsid w:val="00B53AEA"/>
    <w:rsid w:val="00B57319"/>
    <w:rsid w:val="00B57485"/>
    <w:rsid w:val="00B60944"/>
    <w:rsid w:val="00B6207E"/>
    <w:rsid w:val="00B626C6"/>
    <w:rsid w:val="00B62E88"/>
    <w:rsid w:val="00B639AF"/>
    <w:rsid w:val="00B75C3C"/>
    <w:rsid w:val="00B75C7A"/>
    <w:rsid w:val="00B824CB"/>
    <w:rsid w:val="00B83198"/>
    <w:rsid w:val="00B83D30"/>
    <w:rsid w:val="00B84527"/>
    <w:rsid w:val="00B84EDF"/>
    <w:rsid w:val="00B856DA"/>
    <w:rsid w:val="00B85BE0"/>
    <w:rsid w:val="00B86347"/>
    <w:rsid w:val="00B869D3"/>
    <w:rsid w:val="00B86A34"/>
    <w:rsid w:val="00B900CE"/>
    <w:rsid w:val="00B91CD3"/>
    <w:rsid w:val="00B91DD1"/>
    <w:rsid w:val="00B939BB"/>
    <w:rsid w:val="00B95C39"/>
    <w:rsid w:val="00BA3922"/>
    <w:rsid w:val="00BA3CD2"/>
    <w:rsid w:val="00BA43FC"/>
    <w:rsid w:val="00BA4C57"/>
    <w:rsid w:val="00BA566E"/>
    <w:rsid w:val="00BA63A8"/>
    <w:rsid w:val="00BA6872"/>
    <w:rsid w:val="00BA7AE4"/>
    <w:rsid w:val="00BB00F9"/>
    <w:rsid w:val="00BB24B8"/>
    <w:rsid w:val="00BB2870"/>
    <w:rsid w:val="00BB2E9F"/>
    <w:rsid w:val="00BB4372"/>
    <w:rsid w:val="00BB46A9"/>
    <w:rsid w:val="00BB5C3B"/>
    <w:rsid w:val="00BC0640"/>
    <w:rsid w:val="00BC0946"/>
    <w:rsid w:val="00BC0F97"/>
    <w:rsid w:val="00BC17DC"/>
    <w:rsid w:val="00BC1E78"/>
    <w:rsid w:val="00BC2F4E"/>
    <w:rsid w:val="00BC31A4"/>
    <w:rsid w:val="00BC323A"/>
    <w:rsid w:val="00BC4CED"/>
    <w:rsid w:val="00BC59F7"/>
    <w:rsid w:val="00BC63FC"/>
    <w:rsid w:val="00BD5187"/>
    <w:rsid w:val="00BD521C"/>
    <w:rsid w:val="00BD6FBC"/>
    <w:rsid w:val="00BE261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4141"/>
    <w:rsid w:val="00C0526A"/>
    <w:rsid w:val="00C06D0C"/>
    <w:rsid w:val="00C1308C"/>
    <w:rsid w:val="00C13F5E"/>
    <w:rsid w:val="00C14426"/>
    <w:rsid w:val="00C14547"/>
    <w:rsid w:val="00C1617D"/>
    <w:rsid w:val="00C16652"/>
    <w:rsid w:val="00C17400"/>
    <w:rsid w:val="00C20706"/>
    <w:rsid w:val="00C20D93"/>
    <w:rsid w:val="00C21287"/>
    <w:rsid w:val="00C21D40"/>
    <w:rsid w:val="00C227CC"/>
    <w:rsid w:val="00C2609B"/>
    <w:rsid w:val="00C27873"/>
    <w:rsid w:val="00C303F7"/>
    <w:rsid w:val="00C3108E"/>
    <w:rsid w:val="00C3111F"/>
    <w:rsid w:val="00C32328"/>
    <w:rsid w:val="00C3588E"/>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7EB2"/>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6774"/>
    <w:rsid w:val="00CA7170"/>
    <w:rsid w:val="00CA735F"/>
    <w:rsid w:val="00CB0BBD"/>
    <w:rsid w:val="00CB1078"/>
    <w:rsid w:val="00CB17D3"/>
    <w:rsid w:val="00CB1B5D"/>
    <w:rsid w:val="00CB1DA1"/>
    <w:rsid w:val="00CB3074"/>
    <w:rsid w:val="00CB4663"/>
    <w:rsid w:val="00CB46AC"/>
    <w:rsid w:val="00CB6B57"/>
    <w:rsid w:val="00CC087B"/>
    <w:rsid w:val="00CC0B3C"/>
    <w:rsid w:val="00CC3E77"/>
    <w:rsid w:val="00CC3F8F"/>
    <w:rsid w:val="00CC5C37"/>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01F"/>
    <w:rsid w:val="00CF3820"/>
    <w:rsid w:val="00CF6307"/>
    <w:rsid w:val="00CF6E82"/>
    <w:rsid w:val="00CF6ECE"/>
    <w:rsid w:val="00CF7273"/>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0D7"/>
    <w:rsid w:val="00D16201"/>
    <w:rsid w:val="00D17F8B"/>
    <w:rsid w:val="00D2140F"/>
    <w:rsid w:val="00D21AD9"/>
    <w:rsid w:val="00D224C0"/>
    <w:rsid w:val="00D23C5C"/>
    <w:rsid w:val="00D308D2"/>
    <w:rsid w:val="00D31079"/>
    <w:rsid w:val="00D320D8"/>
    <w:rsid w:val="00D32D4F"/>
    <w:rsid w:val="00D33578"/>
    <w:rsid w:val="00D33D82"/>
    <w:rsid w:val="00D34B9F"/>
    <w:rsid w:val="00D35AD4"/>
    <w:rsid w:val="00D35D91"/>
    <w:rsid w:val="00D36105"/>
    <w:rsid w:val="00D363D8"/>
    <w:rsid w:val="00D430C5"/>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6CB"/>
    <w:rsid w:val="00D84B89"/>
    <w:rsid w:val="00D84EBF"/>
    <w:rsid w:val="00D857C9"/>
    <w:rsid w:val="00D870B4"/>
    <w:rsid w:val="00D912D0"/>
    <w:rsid w:val="00D92210"/>
    <w:rsid w:val="00D94E2E"/>
    <w:rsid w:val="00D955EF"/>
    <w:rsid w:val="00D9768A"/>
    <w:rsid w:val="00D97DAB"/>
    <w:rsid w:val="00D97DCC"/>
    <w:rsid w:val="00DA0E8E"/>
    <w:rsid w:val="00DA1C7A"/>
    <w:rsid w:val="00DA27B6"/>
    <w:rsid w:val="00DA29EE"/>
    <w:rsid w:val="00DA3185"/>
    <w:rsid w:val="00DA3B2F"/>
    <w:rsid w:val="00DA42C9"/>
    <w:rsid w:val="00DA56AF"/>
    <w:rsid w:val="00DA688E"/>
    <w:rsid w:val="00DB31EB"/>
    <w:rsid w:val="00DB6EA3"/>
    <w:rsid w:val="00DB71BC"/>
    <w:rsid w:val="00DB73CA"/>
    <w:rsid w:val="00DB76B0"/>
    <w:rsid w:val="00DC0E39"/>
    <w:rsid w:val="00DC1016"/>
    <w:rsid w:val="00DC1AB0"/>
    <w:rsid w:val="00DC701D"/>
    <w:rsid w:val="00DD0AE3"/>
    <w:rsid w:val="00DD1040"/>
    <w:rsid w:val="00DD12D4"/>
    <w:rsid w:val="00DD202C"/>
    <w:rsid w:val="00DD2171"/>
    <w:rsid w:val="00DD2B66"/>
    <w:rsid w:val="00DD30FC"/>
    <w:rsid w:val="00DD4128"/>
    <w:rsid w:val="00DD4422"/>
    <w:rsid w:val="00DD473E"/>
    <w:rsid w:val="00DD5B14"/>
    <w:rsid w:val="00DD6C74"/>
    <w:rsid w:val="00DE0776"/>
    <w:rsid w:val="00DE0E3A"/>
    <w:rsid w:val="00DE3AAB"/>
    <w:rsid w:val="00DE41C7"/>
    <w:rsid w:val="00DE497A"/>
    <w:rsid w:val="00DE6B9B"/>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4BE8"/>
    <w:rsid w:val="00E4022C"/>
    <w:rsid w:val="00E409B9"/>
    <w:rsid w:val="00E40E22"/>
    <w:rsid w:val="00E41138"/>
    <w:rsid w:val="00E42439"/>
    <w:rsid w:val="00E448CE"/>
    <w:rsid w:val="00E45031"/>
    <w:rsid w:val="00E45172"/>
    <w:rsid w:val="00E45661"/>
    <w:rsid w:val="00E463B8"/>
    <w:rsid w:val="00E4654B"/>
    <w:rsid w:val="00E46975"/>
    <w:rsid w:val="00E46B6E"/>
    <w:rsid w:val="00E46D6A"/>
    <w:rsid w:val="00E475BA"/>
    <w:rsid w:val="00E51D23"/>
    <w:rsid w:val="00E51D26"/>
    <w:rsid w:val="00E52152"/>
    <w:rsid w:val="00E524C4"/>
    <w:rsid w:val="00E524D5"/>
    <w:rsid w:val="00E52DE1"/>
    <w:rsid w:val="00E54B1E"/>
    <w:rsid w:val="00E54BE2"/>
    <w:rsid w:val="00E55260"/>
    <w:rsid w:val="00E557CE"/>
    <w:rsid w:val="00E55AE0"/>
    <w:rsid w:val="00E6025B"/>
    <w:rsid w:val="00E625B1"/>
    <w:rsid w:val="00E631D8"/>
    <w:rsid w:val="00E66041"/>
    <w:rsid w:val="00E664C4"/>
    <w:rsid w:val="00E703BA"/>
    <w:rsid w:val="00E71177"/>
    <w:rsid w:val="00E7144F"/>
    <w:rsid w:val="00E74992"/>
    <w:rsid w:val="00E759A7"/>
    <w:rsid w:val="00E75BE5"/>
    <w:rsid w:val="00E75DA0"/>
    <w:rsid w:val="00E75F1E"/>
    <w:rsid w:val="00E7624F"/>
    <w:rsid w:val="00E765AB"/>
    <w:rsid w:val="00E80C4A"/>
    <w:rsid w:val="00E83576"/>
    <w:rsid w:val="00E8501A"/>
    <w:rsid w:val="00E85DD6"/>
    <w:rsid w:val="00E904C5"/>
    <w:rsid w:val="00E91F24"/>
    <w:rsid w:val="00E91FE1"/>
    <w:rsid w:val="00E93BA4"/>
    <w:rsid w:val="00E94E5D"/>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E04FF"/>
    <w:rsid w:val="00EE0D16"/>
    <w:rsid w:val="00EE1005"/>
    <w:rsid w:val="00EE2548"/>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B72"/>
    <w:rsid w:val="00F17B73"/>
    <w:rsid w:val="00F17D1D"/>
    <w:rsid w:val="00F20127"/>
    <w:rsid w:val="00F2197A"/>
    <w:rsid w:val="00F234CF"/>
    <w:rsid w:val="00F25B3B"/>
    <w:rsid w:val="00F26DFB"/>
    <w:rsid w:val="00F30239"/>
    <w:rsid w:val="00F30C7D"/>
    <w:rsid w:val="00F3172C"/>
    <w:rsid w:val="00F31BD6"/>
    <w:rsid w:val="00F32BE4"/>
    <w:rsid w:val="00F33FA3"/>
    <w:rsid w:val="00F36A5B"/>
    <w:rsid w:val="00F36C18"/>
    <w:rsid w:val="00F4054A"/>
    <w:rsid w:val="00F40646"/>
    <w:rsid w:val="00F40935"/>
    <w:rsid w:val="00F40BE2"/>
    <w:rsid w:val="00F434E4"/>
    <w:rsid w:val="00F458C4"/>
    <w:rsid w:val="00F45C86"/>
    <w:rsid w:val="00F45FFB"/>
    <w:rsid w:val="00F46B36"/>
    <w:rsid w:val="00F47887"/>
    <w:rsid w:val="00F500F2"/>
    <w:rsid w:val="00F50635"/>
    <w:rsid w:val="00F50B24"/>
    <w:rsid w:val="00F50F15"/>
    <w:rsid w:val="00F5489C"/>
    <w:rsid w:val="00F549AC"/>
    <w:rsid w:val="00F55F4F"/>
    <w:rsid w:val="00F60106"/>
    <w:rsid w:val="00F603FF"/>
    <w:rsid w:val="00F617CF"/>
    <w:rsid w:val="00F64630"/>
    <w:rsid w:val="00F66891"/>
    <w:rsid w:val="00F66FA6"/>
    <w:rsid w:val="00F676C9"/>
    <w:rsid w:val="00F67AED"/>
    <w:rsid w:val="00F7133A"/>
    <w:rsid w:val="00F734AE"/>
    <w:rsid w:val="00F74B4B"/>
    <w:rsid w:val="00F74E98"/>
    <w:rsid w:val="00F81790"/>
    <w:rsid w:val="00F81B11"/>
    <w:rsid w:val="00F833E7"/>
    <w:rsid w:val="00F84394"/>
    <w:rsid w:val="00F86B84"/>
    <w:rsid w:val="00F87501"/>
    <w:rsid w:val="00F9029C"/>
    <w:rsid w:val="00F92DB5"/>
    <w:rsid w:val="00F941DF"/>
    <w:rsid w:val="00F94539"/>
    <w:rsid w:val="00F95081"/>
    <w:rsid w:val="00F96547"/>
    <w:rsid w:val="00F96951"/>
    <w:rsid w:val="00F96B7E"/>
    <w:rsid w:val="00F97CDA"/>
    <w:rsid w:val="00FA1681"/>
    <w:rsid w:val="00FA1AB2"/>
    <w:rsid w:val="00FA1F5E"/>
    <w:rsid w:val="00FA2DA1"/>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370D"/>
    <w:rsid w:val="00FC3A26"/>
    <w:rsid w:val="00FC3ED2"/>
    <w:rsid w:val="00FD1286"/>
    <w:rsid w:val="00FD2332"/>
    <w:rsid w:val="00FD5437"/>
    <w:rsid w:val="00FD5ABE"/>
    <w:rsid w:val="00FD71A1"/>
    <w:rsid w:val="00FE02FB"/>
    <w:rsid w:val="00FE0C82"/>
    <w:rsid w:val="00FE1730"/>
    <w:rsid w:val="00FE2271"/>
    <w:rsid w:val="00FE3822"/>
    <w:rsid w:val="00FE46C9"/>
    <w:rsid w:val="00FE4728"/>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prism.oregonstate.edu" TargetMode="External"/><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6.jp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5.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83836</Words>
  <Characters>477871</Characters>
  <Application>Microsoft Office Word</Application>
  <DocSecurity>0</DocSecurity>
  <Lines>3982</Lines>
  <Paragraphs>1121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560586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cp:revision>
  <cp:lastPrinted>2023-03-23T21:30:00Z</cp:lastPrinted>
  <dcterms:created xsi:type="dcterms:W3CDTF">2023-10-16T18:07:00Z</dcterms:created>
  <dcterms:modified xsi:type="dcterms:W3CDTF">2023-10-16T18:07:00Z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http://www.zotero.org/styles/global-change-biology</vt:lpwstr>
  </property>
  <property fmtid="{D5CDD505-2E9C-101B-9397-08002B2CF9AE}" pid="13" name="Mendeley Recent Style Name 5_1">
    <vt:lpwstr>Global Change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http://www.zotero.org/styles/journal-of-ecology</vt:lpwstr>
  </property>
  <property fmtid="{D5CDD505-2E9C-101B-9397-08002B2CF9AE}" pid="17" name="Mendeley Recent Style Name 7_1">
    <vt:lpwstr>Journal of Ecology</vt:lpwstr>
  </property>
  <property fmtid="{D5CDD505-2E9C-101B-9397-08002B2CF9AE}" pid="18" name="Mendeley Recent Style Id 8_1">
    <vt:lpwstr>http://www.zotero.org/styles/journal-of-experimental-botany</vt:lpwstr>
  </property>
  <property fmtid="{D5CDD505-2E9C-101B-9397-08002B2CF9AE}" pid="19" name="Mendeley Recent Style Name 8_1">
    <vt:lpwstr>Journal of Experimental Botany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