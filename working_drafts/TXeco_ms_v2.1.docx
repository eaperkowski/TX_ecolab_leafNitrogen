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0194297D"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33</w:t>
      </w:r>
      <w:r w:rsidR="002D437C">
        <w:rPr>
          <w:bCs/>
        </w:rPr>
        <w:t xml:space="preserve"> </w:t>
      </w:r>
      <w:r>
        <w:rPr>
          <w:bCs/>
        </w:rPr>
        <w:t>words</w:t>
      </w:r>
    </w:p>
    <w:p w14:paraId="543417E2" w14:textId="5FBB982B" w:rsidR="00160CD3" w:rsidRDefault="00160CD3" w:rsidP="0025039E">
      <w:pPr>
        <w:spacing w:line="360" w:lineRule="auto"/>
        <w:rPr>
          <w:bCs/>
        </w:rPr>
      </w:pPr>
      <w:r w:rsidRPr="00006BDD">
        <w:rPr>
          <w:b/>
        </w:rPr>
        <w:t>Main text word count</w:t>
      </w:r>
      <w:r>
        <w:rPr>
          <w:bCs/>
        </w:rPr>
        <w:t>:</w:t>
      </w:r>
      <w:r w:rsidR="000D755C">
        <w:rPr>
          <w:bCs/>
        </w:rPr>
        <w:t xml:space="preserve"> 67</w:t>
      </w:r>
      <w:r w:rsidR="001B1BA0">
        <w:rPr>
          <w:bCs/>
        </w:rPr>
        <w:t>65</w:t>
      </w:r>
      <w:r w:rsidR="00CF3820">
        <w:rPr>
          <w:bCs/>
        </w:rPr>
        <w:t xml:space="preserve"> </w:t>
      </w:r>
      <w:r>
        <w:rPr>
          <w:bCs/>
        </w:rPr>
        <w:t xml:space="preserve">words </w:t>
      </w:r>
    </w:p>
    <w:p w14:paraId="6D852392" w14:textId="2C67107D" w:rsidR="00160CD3" w:rsidRDefault="00160CD3" w:rsidP="0025039E">
      <w:pPr>
        <w:spacing w:line="360" w:lineRule="auto"/>
        <w:ind w:firstLine="720"/>
        <w:rPr>
          <w:bCs/>
        </w:rPr>
      </w:pPr>
      <w:r>
        <w:rPr>
          <w:bCs/>
        </w:rPr>
        <w:t xml:space="preserve">Introduction: </w:t>
      </w:r>
      <w:r w:rsidR="004F64A3">
        <w:rPr>
          <w:bCs/>
        </w:rPr>
        <w:t>1</w:t>
      </w:r>
      <w:r w:rsidR="001B1BA0">
        <w:rPr>
          <w:bCs/>
        </w:rPr>
        <w:t>607</w:t>
      </w:r>
      <w:r w:rsidR="004F64A3">
        <w:rPr>
          <w:bCs/>
        </w:rPr>
        <w:t xml:space="preserve"> </w:t>
      </w:r>
      <w:r>
        <w:rPr>
          <w:bCs/>
        </w:rPr>
        <w:t>words</w:t>
      </w:r>
    </w:p>
    <w:p w14:paraId="27B29C84" w14:textId="1E2A900C" w:rsidR="00160CD3" w:rsidRDefault="00160CD3" w:rsidP="0025039E">
      <w:pPr>
        <w:spacing w:line="360" w:lineRule="auto"/>
        <w:ind w:firstLine="720"/>
        <w:rPr>
          <w:bCs/>
        </w:rPr>
      </w:pPr>
      <w:r>
        <w:rPr>
          <w:bCs/>
        </w:rPr>
        <w:t xml:space="preserve">Methods: </w:t>
      </w:r>
      <w:r w:rsidR="006A7B9F">
        <w:rPr>
          <w:bCs/>
        </w:rPr>
        <w:t>2</w:t>
      </w:r>
      <w:r w:rsidR="001B1BA0">
        <w:rPr>
          <w:bCs/>
        </w:rPr>
        <w:t>300</w:t>
      </w:r>
      <w:r w:rsidR="006A7B9F">
        <w:rPr>
          <w:bCs/>
        </w:rPr>
        <w:t xml:space="preserve"> </w:t>
      </w:r>
      <w:r>
        <w:rPr>
          <w:bCs/>
        </w:rPr>
        <w:t>words</w:t>
      </w:r>
    </w:p>
    <w:p w14:paraId="0A2B2CD4" w14:textId="2E375067" w:rsidR="00160CD3" w:rsidRDefault="00160CD3" w:rsidP="0025039E">
      <w:pPr>
        <w:spacing w:line="360" w:lineRule="auto"/>
        <w:ind w:firstLine="720"/>
        <w:rPr>
          <w:bCs/>
        </w:rPr>
      </w:pPr>
      <w:r>
        <w:rPr>
          <w:bCs/>
        </w:rPr>
        <w:t xml:space="preserve">Results: </w:t>
      </w:r>
      <w:r w:rsidR="000D755C">
        <w:rPr>
          <w:bCs/>
        </w:rPr>
        <w:t>835</w:t>
      </w:r>
      <w:r w:rsidR="00515044">
        <w:rPr>
          <w:bCs/>
        </w:rPr>
        <w:t xml:space="preserve"> </w:t>
      </w:r>
      <w:r>
        <w:rPr>
          <w:bCs/>
        </w:rPr>
        <w:t>words (not including text in figures or tables)</w:t>
      </w:r>
    </w:p>
    <w:p w14:paraId="35636F53" w14:textId="29B8939E" w:rsidR="00160CD3" w:rsidRDefault="00160CD3" w:rsidP="0025039E">
      <w:pPr>
        <w:spacing w:line="360" w:lineRule="auto"/>
        <w:ind w:firstLine="720"/>
        <w:rPr>
          <w:bCs/>
        </w:rPr>
      </w:pPr>
      <w:r>
        <w:rPr>
          <w:bCs/>
        </w:rPr>
        <w:t xml:space="preserve">Discussion: </w:t>
      </w:r>
      <w:r w:rsidR="00CF3820">
        <w:rPr>
          <w:bCs/>
        </w:rPr>
        <w:t>2</w:t>
      </w:r>
      <w:r w:rsidR="000D755C">
        <w:rPr>
          <w:bCs/>
        </w:rPr>
        <w:t>02</w:t>
      </w:r>
      <w:r w:rsidR="001B1BA0">
        <w:rPr>
          <w:bCs/>
        </w:rPr>
        <w:t>3</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7C3860C7"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xml:space="preserve">. </w:t>
      </w:r>
      <w:commentRangeStart w:id="1"/>
      <w:r w:rsidR="00520FD3">
        <w:t>The theory posits that water and nitrogen can be used as substitutable resources to support photosynthesis and</w:t>
      </w:r>
      <w:r w:rsidR="00FF332A">
        <w:t xml:space="preserve"> that</w:t>
      </w:r>
      <w:r w:rsidR="00520FD3">
        <w:t xml:space="preserve"> leaf investment in water use (reflected in leaf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 xml:space="preserve">leaf nitrogen content </w:t>
      </w:r>
      <w:r>
        <w:t>(</w:t>
      </w:r>
      <w:r>
        <w:rPr>
          <w:i/>
          <w:iCs/>
        </w:rPr>
        <w:t>N</w:t>
      </w:r>
      <w:r>
        <w:rPr>
          <w:vertAlign w:val="subscript"/>
        </w:rPr>
        <w:t>area</w:t>
      </w:r>
      <w:r>
        <w:t>)</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commentRangeEnd w:id="1"/>
      <w:r w:rsidR="00520FD3">
        <w:rPr>
          <w:rStyle w:val="CommentReference"/>
          <w:rFonts w:eastAsiaTheme="minorHAnsi" w:cs="Times New Roman (Body CS)"/>
        </w:rPr>
        <w:commentReference w:id="1"/>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we find that </w:t>
      </w:r>
      <w:r w:rsidR="00872D39">
        <w:rPr>
          <w:i/>
          <w:iCs/>
        </w:rPr>
        <w:t>N</w:t>
      </w:r>
      <w:r w:rsidR="00872D39">
        <w:rPr>
          <w:vertAlign w:val="subscript"/>
        </w:rPr>
        <w:t>area</w:t>
      </w:r>
      <w:r w:rsidR="00872D39">
        <w:t xml:space="preserve"> generally increased with increasing soil nitrogen availability</w:t>
      </w:r>
      <w:r w:rsidR="00580B93">
        <w:t>, soil moisture, VPD, and</w:t>
      </w:r>
      <w:r w:rsidR="00AC0AAC">
        <w:t xml:space="preserve"> decreased with increasing</w:t>
      </w:r>
      <w:r w:rsidR="00580B93">
        <w:t xml:space="preserve"> leaf </w:t>
      </w:r>
      <w:proofErr w:type="spellStart"/>
      <w:r w:rsidR="00580B93">
        <w:rPr>
          <w:i/>
          <w:iCs/>
        </w:rPr>
        <w:t>C</w:t>
      </w:r>
      <w:r w:rsidR="00580B93">
        <w:rPr>
          <w:vertAlign w:val="subscript"/>
        </w:rPr>
        <w:t>i</w:t>
      </w:r>
      <w:r w:rsidR="00580B93">
        <w:t>:</w:t>
      </w:r>
      <w:r w:rsidR="00580B93">
        <w:rPr>
          <w:i/>
          <w:iCs/>
        </w:rPr>
        <w:t>C</w:t>
      </w:r>
      <w:r w:rsidR="00580B93">
        <w:rPr>
          <w:vertAlign w:val="subscript"/>
        </w:rPr>
        <w:t>a</w:t>
      </w:r>
      <w:proofErr w:type="spellEnd"/>
      <w:r w:rsidR="00580B93">
        <w:t>.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through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The positive VPD-</w:t>
      </w:r>
      <w:r w:rsidR="00DA3B2F">
        <w:rPr>
          <w:i/>
          <w:iCs/>
        </w:rPr>
        <w:t>N</w:t>
      </w:r>
      <w:r w:rsidR="00DA3B2F">
        <w:rPr>
          <w:vertAlign w:val="subscript"/>
        </w:rPr>
        <w:t>area</w:t>
      </w:r>
      <w:r w:rsidR="00DA3B2F">
        <w:t xml:space="preserve"> relationship was driven by a negative relationship between</w:t>
      </w:r>
      <w:r w:rsidR="00DA3B2F" w:rsidRPr="00DA3B2F">
        <w:t xml:space="preserve"> VPD</w:t>
      </w:r>
      <w:r w:rsidR="00DA3B2F">
        <w:t xml:space="preserve"> and</w:t>
      </w:r>
      <w:r w:rsidR="00DA3B2F" w:rsidRPr="00580B93">
        <w:t xml:space="preserve"> </w:t>
      </w:r>
      <w:r w:rsidR="00DA3B2F">
        <w:t xml:space="preserve">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soil resource and environmental gradients, and that these responses are driven by changes in </w:t>
      </w:r>
      <w:r w:rsidR="00DA3B2F" w:rsidRPr="00A70EE7">
        <w:rPr>
          <w:i/>
          <w:iCs/>
          <w:lang w:val="el-GR"/>
        </w:rPr>
        <w:t>β</w:t>
      </w:r>
      <w:r w:rsidR="00DA3B2F">
        <w:t xml:space="preserve"> due to soil resource availability and 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50D2BF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3CA22974"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 xml:space="preserve">nitrogen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sidRPr="00496BF5">
        <w:t>VPD</w:t>
      </w:r>
      <w:r w:rsidR="001E3E42">
        <w:t>)</w:t>
      </w:r>
      <w:r w:rsidR="00047003">
        <w:t xml:space="preserve"> 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496BF5">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productivity","type":"article-journal","volume":"27"},"uris":["http://www.mendeley.com/documents/?uuid=db03bf33-e0f3-4bdd-b5a1-155a6ae4b174"]}],"mendeley":{"formattedCitation":"(Grossiord et al. 2020, Dong et al. 2020, López et al. 2021, Westerband et al. 2023)","plainTextFormattedCitation":"(Grossiord et al. 2020, Dong et al. 2020, López et al. 2021, Westerband et al. 2023)","previouslyFormattedCitation":"(Grossiord et al. 2020, Dong et al. 2020, López et al. 2021, Westerband et al. 2023)"},"properties":{"noteIndex":0},"schema":"https://github.com/citation-style-language/schema/raw/master/csl-citation.json"}</w:instrText>
      </w:r>
      <w:r w:rsidR="004B446C">
        <w:fldChar w:fldCharType="separate"/>
      </w:r>
      <w:r w:rsidR="00496BF5" w:rsidRPr="00496BF5">
        <w:rPr>
          <w:noProof/>
        </w:rPr>
        <w:t>(Grossiord et al. 2020, Dong et al. 2020, López et al. 2021, Westerband et al. 2023)</w:t>
      </w:r>
      <w:r w:rsidR="004B446C">
        <w:fldChar w:fldCharType="end"/>
      </w:r>
      <w:r w:rsidR="00BC0640">
        <w:t>.</w:t>
      </w:r>
    </w:p>
    <w:p w14:paraId="64800909" w14:textId="2270308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w:t>
      </w:r>
      <w:r w:rsidR="00AA379F">
        <w:lastRenderedPageBreak/>
        <w:t>greenhouse experiment, where a leguminous species generally had lower costs of nitrogen 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4DBE0649" w:rsidR="00B176A8" w:rsidRPr="00A43268"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sidRPr="000D755C">
        <w:rPr>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496BF5">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productivity","type":"article-journal","volume":"27"},"uris":["http://www.mendeley.com/documents/?uuid=db03bf33-e0f3-4bdd-b5a1-155a6ae4b174"]}],"mendeley":{"formattedCitation":"(Dong et al. 2017, 2020, Firn et al. 2019, López et al. 2021)","plainTextFormattedCitation":"(Dong et al. 2017, 2020, Firn et al. 2019, López et al. 2021)","previouslyFormattedCitation":"(Dong et al. 2017, 2020, Firn et al. 2019)"},"properties":{"noteIndex":0},"schema":"https://github.com/citation-style-language/schema/raw/master/csl-citation.json"}</w:instrText>
      </w:r>
      <w:r w:rsidR="000615D8">
        <w:fldChar w:fldCharType="separate"/>
      </w:r>
      <w:r w:rsidR="00496BF5" w:rsidRPr="00496BF5">
        <w:rPr>
          <w:noProof/>
        </w:rPr>
        <w:t>(Dong et al. 2017, 2020, Firn et al. 2019, López et al. 2021)</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proofErr w:type="spellStart"/>
      <w:r w:rsidR="007335E5">
        <w:rPr>
          <w:i/>
          <w:iCs/>
        </w:rPr>
        <w:t>N</w:t>
      </w:r>
      <w:r w:rsidR="007335E5">
        <w:rPr>
          <w:vertAlign w:val="subscript"/>
        </w:rPr>
        <w:t>mass</w:t>
      </w:r>
      <w:proofErr w:type="spellEnd"/>
      <w:r w:rsidR="007335E5">
        <w:t>; gN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r w:rsidR="00A43268">
        <w:t xml:space="preserve"> is important, especially because </w:t>
      </w:r>
      <w:r w:rsidR="00A43268">
        <w:rPr>
          <w:i/>
          <w:iCs/>
        </w:rPr>
        <w:t>N</w:t>
      </w:r>
      <w:r w:rsidR="00A43268">
        <w:rPr>
          <w:vertAlign w:val="subscript"/>
        </w:rPr>
        <w:t>mass</w:t>
      </w:r>
      <w:r w:rsidR="00A43268">
        <w:t xml:space="preserve"> tends to covary with </w:t>
      </w:r>
      <w:r w:rsidR="00A43268">
        <w:rPr>
          <w:i/>
          <w:iCs/>
        </w:rPr>
        <w:t>M</w:t>
      </w:r>
      <w:r w:rsidR="00A43268">
        <w:rPr>
          <w:vertAlign w:val="subscript"/>
        </w:rPr>
        <w:t>area</w:t>
      </w:r>
      <w:r w:rsidR="00A43268">
        <w:t xml:space="preserve"> </w:t>
      </w:r>
      <w:r w:rsidR="00496BF5">
        <w:t xml:space="preserve">due to tradeoffs between leaf longevity and leaf productivity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r w:rsidR="00496BF5">
        <w:t>.</w:t>
      </w:r>
    </w:p>
    <w:p w14:paraId="65F6FE19" w14:textId="26A5BAAB" w:rsidR="005A0E7B" w:rsidRDefault="00A833A5" w:rsidP="0025039E">
      <w:pPr>
        <w:spacing w:line="360" w:lineRule="auto"/>
        <w:ind w:firstLine="720"/>
      </w:pPr>
      <w:r>
        <w:lastRenderedPageBreak/>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538183E1"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t xml:space="preserve">leaf </w:t>
      </w:r>
      <w:r>
        <w:rPr>
          <w:i/>
          <w:iCs/>
        </w:rPr>
        <w:t>C</w:t>
      </w:r>
      <w:r>
        <w:rPr>
          <w:vertAlign w:val="subscript"/>
        </w:rPr>
        <w:t>i</w:t>
      </w:r>
      <w:r>
        <w:t>:</w:t>
      </w:r>
      <w:r>
        <w:rPr>
          <w:i/>
          <w:iCs/>
        </w:rPr>
        <w:t>C</w:t>
      </w:r>
      <w:r>
        <w:rPr>
          <w:vertAlign w:val="subscript"/>
        </w:rPr>
        <w:t>a</w:t>
      </w:r>
      <w:r w:rsidR="00AA48B8">
        <w:t xml:space="preserve"> w</w:t>
      </w:r>
      <w:r w:rsidR="004D73B8">
        <w:t>ould</w:t>
      </w:r>
      <w:r w:rsidR="00AA48B8">
        <w:t xml:space="preserve"> be negatively related to </w:t>
      </w:r>
      <w:r w:rsidR="001E3E42">
        <w:rPr>
          <w:i/>
          <w:iCs/>
        </w:rPr>
        <w:t>VPD</w:t>
      </w:r>
      <w:r w:rsidR="00AA48B8">
        <w:t>, as increasing atmospheric dryness should cause plants to close stomata to minimize water loss.</w:t>
      </w:r>
    </w:p>
    <w:p w14:paraId="687D2195" w14:textId="1708EF41" w:rsidR="001E3E42" w:rsidRPr="000D755C" w:rsidRDefault="00463A7F" w:rsidP="0025039E">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35546">
        <w:rPr>
          <w:i/>
          <w:iCs/>
        </w:rPr>
        <w:t xml:space="preserve"> </w:t>
      </w:r>
      <w:r w:rsidR="00A35546">
        <w:rPr>
          <w:iCs/>
        </w:rPr>
        <w:t xml:space="preserve">and </w:t>
      </w:r>
      <w:r w:rsidR="00A35546" w:rsidRPr="004D73B8">
        <w:rPr>
          <w:i/>
          <w:iCs/>
          <w:lang w:val="el-GR"/>
        </w:rPr>
        <w:t>β</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xml:space="preserve">. While theory predicts that negative relationships between </w:t>
      </w:r>
      <w:r w:rsidR="00745A50">
        <w:rPr>
          <w:i/>
          <w:iCs/>
        </w:rPr>
        <w:t>N</w:t>
      </w:r>
      <w:r w:rsidR="00745A50">
        <w:rPr>
          <w:vertAlign w:val="subscript"/>
        </w:rPr>
        <w:t>area</w:t>
      </w:r>
      <w:r w:rsidR="00745A50">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719425D3" w14:textId="77777777" w:rsidR="000D755C" w:rsidRDefault="000D755C">
      <w:pPr>
        <w:rPr>
          <w:b/>
          <w:bCs/>
        </w:rPr>
      </w:pPr>
      <w:r>
        <w:rPr>
          <w:b/>
          <w:bCs/>
        </w:rPr>
        <w:br w:type="page"/>
      </w:r>
    </w:p>
    <w:p w14:paraId="074E51E2" w14:textId="63DB5D38"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812EE11"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w:t>
      </w:r>
      <w:r w:rsidR="00463A7F">
        <w:rPr>
          <w:color w:val="000000"/>
        </w:rPr>
        <w:lastRenderedPageBreak/>
        <w:t xml:space="preserve">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-9.04 and -9.09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5D0CB613"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p>
    <w:p w14:paraId="1FA0E7D2" w14:textId="1BE6ED69"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sidRPr="00DA3B2F">
        <w:rPr>
          <w:color w:val="000000"/>
        </w:rPr>
        <w:t>VP</w:t>
      </w:r>
      <w:r w:rsidR="009B12AC" w:rsidRPr="00DA3B2F">
        <w:rPr>
          <w:color w:val="000000"/>
        </w:rPr>
        <w:t>D represents</w:t>
      </w:r>
      <w:r w:rsidR="009B12AC">
        <w:rPr>
          <w:color w:val="000000"/>
        </w:rPr>
        <w:t xml:space="preserve">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5FB08F6F" w14:textId="77C32440" w:rsidR="00EE2548" w:rsidRDefault="00EE2548" w:rsidP="0025039E">
      <w:pPr>
        <w:spacing w:line="360" w:lineRule="auto"/>
        <w:rPr>
          <w:b/>
          <w:bCs/>
        </w:rPr>
      </w:pPr>
      <w:r>
        <w:rPr>
          <w:b/>
          <w:bCs/>
          <w:noProof/>
        </w:rPr>
        <w:drawing>
          <wp:inline distT="0" distB="0" distL="0" distR="0" wp14:anchorId="1452AC94" wp14:editId="6089D9CF">
            <wp:extent cx="8229600" cy="329184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8229600" cy="3291840"/>
                    </a:xfrm>
                    <a:prstGeom prst="rect">
                      <a:avLst/>
                    </a:prstGeom>
                  </pic:spPr>
                </pic:pic>
              </a:graphicData>
            </a:graphic>
          </wp:inline>
        </w:drawing>
      </w:r>
    </w:p>
    <w:p w14:paraId="0A339CA6" w14:textId="6F59B639" w:rsidR="00E6025B" w:rsidRPr="0082190A" w:rsidRDefault="00793742" w:rsidP="0025039E">
      <w:pPr>
        <w:spacing w:line="360" w:lineRule="auto"/>
        <w:rPr>
          <w:b/>
          <w:bCs/>
        </w:rPr>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547A3F">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35F4FC0"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5ADC7428"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drivers of </w:t>
      </w:r>
      <w:r w:rsidR="00C853D8" w:rsidRPr="00C27873">
        <w:rPr>
          <w:i/>
          <w:iCs/>
          <w:lang w:val="el-GR"/>
        </w:rPr>
        <w:t>β</w:t>
      </w:r>
      <w:r w:rsidR="00C853D8">
        <w:t xml:space="preserve">, </w:t>
      </w:r>
      <w:r w:rsidR="000D755C">
        <w:lastRenderedPageBreak/>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4102FC4"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0D755C">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0D755C">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0D755C">
        <w:t>VPD</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EEF8C80"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w:t>
      </w:r>
      <w:r w:rsidR="003438D7">
        <w:lastRenderedPageBreak/>
        <w:t xml:space="preserve">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7110D9BE"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7C20B9">
        <w:t>against</w:t>
      </w:r>
      <w:r w:rsidR="00B23C7F" w:rsidRPr="00B23C7F">
        <w:rPr>
          <w:i/>
          <w:iCs/>
        </w:rPr>
        <w:t xml:space="preserve"> </w:t>
      </w:r>
      <w:r w:rsidR="00B23C7F">
        <w:rPr>
          <w:i/>
          <w:iCs/>
          <w:lang w:val="el-GR"/>
        </w:rPr>
        <w:t>β</w:t>
      </w:r>
      <w:r w:rsidR="00BE3945">
        <w:t xml:space="preserve"> and </w:t>
      </w:r>
      <w:r w:rsidR="00CE37B5" w:rsidRPr="000D755C">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3311A9AD" w:rsidR="00EB0F41" w:rsidRPr="001B5901" w:rsidRDefault="001B5901" w:rsidP="0025039E">
      <w:pPr>
        <w:autoSpaceDE w:val="0"/>
        <w:autoSpaceDN w:val="0"/>
        <w:adjustRightInd w:val="0"/>
        <w:spacing w:line="36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5FA87608" w:rsidR="006D26A6" w:rsidRDefault="007E123F" w:rsidP="00EF52CA">
      <w:pPr>
        <w:spacing w:line="36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Pr>
          <w:color w:val="000000" w:themeColor="text1"/>
        </w:rPr>
        <w:t xml:space="preserve"> that C</w:t>
      </w:r>
      <w:r>
        <w:rPr>
          <w:color w:val="000000" w:themeColor="text1"/>
          <w:vertAlign w:val="subscript"/>
        </w:rPr>
        <w:t>4</w:t>
      </w:r>
      <w:r>
        <w:rPr>
          <w:color w:val="000000" w:themeColor="text1"/>
        </w:rPr>
        <w:t xml:space="preserve"> nonlegumes generally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3200100B" w:rsidR="00420CCF" w:rsidRPr="00420CCF" w:rsidRDefault="00420CCF" w:rsidP="00420CCF">
            <w:pPr>
              <w:spacing w:line="276" w:lineRule="auto"/>
              <w:jc w:val="right"/>
              <w:rPr>
                <w:color w:val="000000"/>
              </w:rPr>
            </w:pPr>
            <w:r w:rsidRPr="00420CCF">
              <w:rPr>
                <w:color w:val="000000"/>
              </w:rPr>
              <w:t>-2.03E-01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53CDA654" w:rsidR="00420CCF" w:rsidRPr="00420CCF" w:rsidRDefault="00420CCF" w:rsidP="00420CCF">
            <w:pPr>
              <w:spacing w:line="276" w:lineRule="auto"/>
              <w:jc w:val="right"/>
              <w:rPr>
                <w:color w:val="000000"/>
              </w:rPr>
            </w:pPr>
            <w:r w:rsidRPr="00420CCF">
              <w:rPr>
                <w:color w:val="000000"/>
              </w:rPr>
              <w:t>-1.49E-02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0E1FA5" w:rsidR="00420CCF" w:rsidRPr="00420CCF" w:rsidRDefault="00420CCF" w:rsidP="00420CCF">
            <w:pPr>
              <w:spacing w:line="276" w:lineRule="auto"/>
              <w:jc w:val="right"/>
              <w:rPr>
                <w:color w:val="000000"/>
              </w:rPr>
            </w:pPr>
            <w:r w:rsidRPr="00420CCF">
              <w:rPr>
                <w:color w:val="000000"/>
              </w:rPr>
              <w:t>-8.86E-04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1EE8165" w:rsidR="002D386D" w:rsidRDefault="00836F3A" w:rsidP="0025039E">
      <w:pPr>
        <w:spacing w:line="360" w:lineRule="auto"/>
        <w:rPr>
          <w:b/>
          <w:bCs/>
          <w:color w:val="000000" w:themeColor="text1"/>
        </w:rPr>
      </w:pPr>
      <w:r>
        <w:rPr>
          <w:b/>
          <w:bCs/>
          <w:noProof/>
          <w:color w:val="000000" w:themeColor="text1"/>
        </w:rPr>
        <w:drawing>
          <wp:inline distT="0" distB="0" distL="0" distR="0" wp14:anchorId="35E6C168" wp14:editId="20797617">
            <wp:extent cx="5943600" cy="2228850"/>
            <wp:effectExtent l="0" t="0" r="0" b="635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5F834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natural-log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nonlegumes,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775A61B3" w14:textId="465297AB" w:rsidR="001B5901" w:rsidRPr="00580B93" w:rsidRDefault="00EA6746" w:rsidP="001B5901">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
    <w:p w14:paraId="6B475644" w14:textId="573C5204" w:rsidR="00331585" w:rsidRPr="00EE2548" w:rsidRDefault="00EA6746" w:rsidP="00EE2548">
      <w:pPr>
        <w:spacing w:line="360" w:lineRule="auto"/>
        <w:rPr>
          <w:color w:val="000000" w:themeColor="text1"/>
        </w:rPr>
      </w:pP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793.49</w:t>
      </w:r>
      <w:r w:rsidR="00067F56">
        <w:rPr>
          <w:color w:val="000000" w:themeColor="text1"/>
        </w:rPr>
        <w:t>;</w:t>
      </w:r>
      <w:r w:rsidR="00D308D2">
        <w:rPr>
          <w:color w:val="000000" w:themeColor="text1"/>
        </w:rPr>
        <w:t xml:space="preserve"> </w:t>
      </w:r>
      <w:r>
        <w:rPr>
          <w:color w:val="000000" w:themeColor="text1"/>
        </w:rPr>
        <w:t>Table S1; Fig. S2).</w:t>
      </w:r>
    </w:p>
    <w:p w14:paraId="564645C0" w14:textId="624F3976" w:rsidR="00FE77FC" w:rsidRDefault="00331585" w:rsidP="00EE2548">
      <w:pPr>
        <w:spacing w:line="360" w:lineRule="auto"/>
        <w:ind w:firstLine="720"/>
        <w:rPr>
          <w:color w:val="000000" w:themeColor="text1"/>
        </w:rPr>
      </w:pPr>
      <w:r>
        <w:rPr>
          <w:color w:val="000000" w:themeColor="text1"/>
        </w:rPr>
        <w:t xml:space="preserve">Model results revealed that increasing VPD generally decreased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w:t>
      </w:r>
      <w:r>
        <w:rPr>
          <w:i/>
          <w:iCs/>
          <w:color w:val="000000" w:themeColor="text1"/>
        </w:rPr>
        <w:t>p</w:t>
      </w:r>
      <w:r>
        <w:rPr>
          <w:color w:val="000000" w:themeColor="text1"/>
        </w:rPr>
        <w:t>&lt;0.001; Table 3; Fig. 3a)</w:t>
      </w:r>
      <w:r w:rsidR="00836F3A">
        <w:rPr>
          <w:color w:val="000000" w:themeColor="text1"/>
        </w:rPr>
        <w:t>. T</w:t>
      </w:r>
      <w:r>
        <w:rPr>
          <w:color w:val="000000" w:themeColor="text1"/>
        </w:rPr>
        <w: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DBB16A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spell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spellEnd"/>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77660EA" w:rsidR="00420CCF" w:rsidRPr="00420CCF" w:rsidRDefault="00420CCF" w:rsidP="00420CCF">
            <w:pPr>
              <w:jc w:val="right"/>
              <w:rPr>
                <w:color w:val="000000"/>
              </w:rPr>
            </w:pPr>
            <w:r w:rsidRPr="00420CCF">
              <w:rPr>
                <w:color w:val="000000"/>
              </w:rPr>
              <w:t>-4.53E-01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1EDC372B" w:rsidR="00420CCF" w:rsidRPr="00420CCF" w:rsidRDefault="00420CCF" w:rsidP="00420CCF">
            <w:pPr>
              <w:jc w:val="right"/>
              <w:rPr>
                <w:color w:val="000000"/>
              </w:rPr>
            </w:pPr>
            <w:r w:rsidRPr="00420CCF">
              <w:rPr>
                <w:color w:val="000000"/>
              </w:rPr>
              <w:t>-1.71E-01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347731B" w:rsidR="00420CCF" w:rsidRPr="00420CCF" w:rsidRDefault="00420CCF" w:rsidP="00420CCF">
            <w:pPr>
              <w:jc w:val="right"/>
              <w:rPr>
                <w:color w:val="000000"/>
              </w:rPr>
            </w:pPr>
            <w:r w:rsidRPr="00420CCF">
              <w:rPr>
                <w:color w:val="000000"/>
              </w:rPr>
              <w:t>-3.33E-03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4A97FE75"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25419D71" w14:textId="77777777" w:rsidR="00EE2548" w:rsidRPr="00EE2548" w:rsidRDefault="00EE2548" w:rsidP="0025039E">
      <w:pPr>
        <w:spacing w:line="360" w:lineRule="auto"/>
        <w:rPr>
          <w:color w:val="000000" w:themeColor="text1"/>
        </w:rPr>
      </w:pPr>
    </w:p>
    <w:p w14:paraId="5D31B3F7" w14:textId="2F7E8F06"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788E71CC" w:rsidR="00BE2AD9" w:rsidRDefault="00836F3A" w:rsidP="0025039E">
      <w:pPr>
        <w:spacing w:line="360" w:lineRule="auto"/>
        <w:rPr>
          <w:b/>
          <w:bCs/>
          <w:color w:val="000000" w:themeColor="text1"/>
        </w:rPr>
      </w:pPr>
      <w:r>
        <w:rPr>
          <w:b/>
          <w:bCs/>
          <w:noProof/>
          <w:color w:val="000000" w:themeColor="text1"/>
        </w:rPr>
        <w:drawing>
          <wp:inline distT="0" distB="0" distL="0" distR="0" wp14:anchorId="0BB09919" wp14:editId="3F822687">
            <wp:extent cx="5943600" cy="5561965"/>
            <wp:effectExtent l="0" t="0" r="0" b="63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6"/>
                    <a:stretch>
                      <a:fillRect/>
                    </a:stretch>
                  </pic:blipFill>
                  <pic:spPr>
                    <a:xfrm>
                      <a:off x="0" y="0"/>
                      <a:ext cx="5943600" cy="5561965"/>
                    </a:xfrm>
                    <a:prstGeom prst="rect">
                      <a:avLst/>
                    </a:prstGeom>
                  </pic:spPr>
                </pic:pic>
              </a:graphicData>
            </a:graphic>
          </wp:inline>
        </w:drawing>
      </w:r>
    </w:p>
    <w:p w14:paraId="79BC1A43" w14:textId="6035A23E"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4918F94"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with no</w:t>
      </w:r>
      <w:r w:rsidR="002043F8">
        <w:rPr>
          <w:color w:val="000000" w:themeColor="text1"/>
        </w:rPr>
        <w:t xml:space="preserve"> observable</w:t>
      </w:r>
      <w:r w:rsidR="00F150BB">
        <w:rPr>
          <w:color w:val="000000" w:themeColor="text1"/>
        </w:rPr>
        <w:t xml:space="preserve"> effect </w:t>
      </w:r>
      <w:r w:rsidR="004F2F3C">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D01437">
        <w:rPr>
          <w:color w:val="000000" w:themeColor="text1"/>
        </w:rPr>
        <w:t>An interaction between soil nitrogen availability and plant functional group (</w:t>
      </w:r>
      <w:r w:rsidR="00D01437">
        <w:rPr>
          <w:i/>
          <w:iCs/>
          <w:color w:val="000000" w:themeColor="text1"/>
        </w:rPr>
        <w:t>p</w:t>
      </w:r>
      <w:r w:rsidR="00D01437">
        <w:rPr>
          <w:color w:val="000000" w:themeColor="text1"/>
        </w:rPr>
        <w:t>=0.041; Table 4) indicated that the positive effect of increasing soil nitrogen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legumes (Tukey: </w:t>
      </w:r>
      <w:r w:rsidR="00D01437">
        <w:rPr>
          <w:i/>
          <w:iCs/>
          <w:color w:val="000000" w:themeColor="text1"/>
        </w:rPr>
        <w:t>p</w:t>
      </w:r>
      <w:r w:rsidR="00D01437">
        <w:rPr>
          <w:color w:val="000000" w:themeColor="text1"/>
        </w:rPr>
        <w:t>&lt;0.001; Table 4; Fig. 4d), with no</w:t>
      </w:r>
      <w:r w:rsidR="002043F8">
        <w:rPr>
          <w:color w:val="000000" w:themeColor="text1"/>
        </w:rPr>
        <w:t xml:space="preserve"> observable</w:t>
      </w:r>
      <w:r w:rsidR="00D01437">
        <w:rPr>
          <w:color w:val="000000" w:themeColor="text1"/>
        </w:rPr>
        <w:t xml:space="preserve"> effect in C</w:t>
      </w:r>
      <w:r w:rsidR="00D01437">
        <w:rPr>
          <w:color w:val="000000" w:themeColor="text1"/>
          <w:vertAlign w:val="subscript"/>
        </w:rPr>
        <w:t>3</w:t>
      </w:r>
      <w:r w:rsidR="00D01437">
        <w:rPr>
          <w:color w:val="000000" w:themeColor="text1"/>
        </w:rPr>
        <w:t xml:space="preserve"> nonlegumes (Tukey: </w:t>
      </w:r>
      <w:r w:rsidR="00D01437">
        <w:rPr>
          <w:i/>
          <w:iCs/>
          <w:color w:val="000000" w:themeColor="text1"/>
        </w:rPr>
        <w:t>p</w:t>
      </w:r>
      <w:r w:rsidR="00D01437">
        <w:rPr>
          <w:color w:val="000000" w:themeColor="text1"/>
        </w:rPr>
        <w:t>=0.449) or C</w:t>
      </w:r>
      <w:r w:rsidR="00D01437">
        <w:rPr>
          <w:color w:val="000000" w:themeColor="text1"/>
          <w:vertAlign w:val="subscript"/>
        </w:rPr>
        <w:t>4</w:t>
      </w:r>
      <w:r w:rsidR="00D01437">
        <w:rPr>
          <w:color w:val="000000" w:themeColor="text1"/>
        </w:rPr>
        <w:t xml:space="preserve"> nonlegumes (Tukey: </w:t>
      </w:r>
      <w:r w:rsidR="00D01437">
        <w:rPr>
          <w:i/>
          <w:iCs/>
          <w:color w:val="000000" w:themeColor="text1"/>
        </w:rPr>
        <w:t>p</w:t>
      </w:r>
      <w:r w:rsidR="00D01437">
        <w:rPr>
          <w:color w:val="000000" w:themeColor="text1"/>
        </w:rPr>
        <w:t>=0.680). Increasing soil moisture</w:t>
      </w:r>
      <w:r w:rsidR="00F97CDA">
        <w:rPr>
          <w:color w:val="000000" w:themeColor="text1"/>
        </w:rPr>
        <w:t xml:space="preserve"> </w:t>
      </w:r>
      <w:r w:rsidR="00D01437">
        <w:rPr>
          <w:color w:val="000000" w:themeColor="text1"/>
        </w:rPr>
        <w:t xml:space="preserve">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=0.010).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D01437">
        <w:rPr>
          <w:color w:val="000000" w:themeColor="text1"/>
        </w:rPr>
        <w:t>&lt;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w:t>
      </w:r>
      <w:r w:rsidR="00D01437">
        <w:rPr>
          <w:color w:val="000000" w:themeColor="text1"/>
        </w:rPr>
        <w:t>30</w:t>
      </w:r>
      <w:r w:rsidR="003365BA">
        <w:rPr>
          <w:color w:val="000000" w:themeColor="text1"/>
        </w:rPr>
        <w:t>).</w:t>
      </w:r>
    </w:p>
    <w:p w14:paraId="2B872623" w14:textId="73149E06" w:rsidR="00D01437" w:rsidRDefault="00811D37" w:rsidP="002043F8">
      <w:pPr>
        <w:autoSpaceDE w:val="0"/>
        <w:autoSpaceDN w:val="0"/>
        <w:adjustRightInd w:val="0"/>
        <w:spacing w:line="360" w:lineRule="auto"/>
        <w:ind w:firstLine="720"/>
        <w:rPr>
          <w:color w:val="000000" w:themeColor="text1"/>
        </w:rPr>
      </w:pPr>
      <w:r>
        <w:rPr>
          <w:color w:val="000000" w:themeColor="text1"/>
        </w:rPr>
        <w:t>A marginal interaction between soil nitrogen availability and soil moisture (</w:t>
      </w:r>
      <w:r w:rsidRPr="00DE0E3A">
        <w:rPr>
          <w:i/>
          <w:iCs/>
          <w:color w:val="000000" w:themeColor="text1"/>
        </w:rPr>
        <w:t>p</w:t>
      </w:r>
      <w:r>
        <w:rPr>
          <w:color w:val="000000" w:themeColor="text1"/>
        </w:rPr>
        <w:t xml:space="preserve">=0.097; Table 4) indicated that </w:t>
      </w:r>
      <w:r w:rsidR="002043F8">
        <w:rPr>
          <w:color w:val="000000" w:themeColor="text1"/>
        </w:rPr>
        <w:t xml:space="preserve">the </w:t>
      </w:r>
      <w:r>
        <w:rPr>
          <w:color w:val="000000" w:themeColor="text1"/>
        </w:rPr>
        <w:t xml:space="preserve">positive effect of increasing soil nitrogen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 xml:space="preserve">&lt;0.001; Table 4; Fig. 4e) was only apparent when soil moisture was less than 50% of the maximum water holding capacity (Tukey: </w:t>
      </w:r>
      <w:r w:rsidRPr="00DE0E3A">
        <w:rPr>
          <w:i/>
          <w:iCs/>
          <w:color w:val="000000" w:themeColor="text1"/>
        </w:rPr>
        <w:t>p</w:t>
      </w:r>
      <w:r>
        <w:rPr>
          <w:color w:val="000000" w:themeColor="text1"/>
        </w:rPr>
        <w:t>&lt;0.05 in all cases)</w:t>
      </w:r>
      <w:r w:rsidR="002043F8">
        <w:rPr>
          <w:color w:val="000000" w:themeColor="text1"/>
        </w:rPr>
        <w:t>.</w:t>
      </w:r>
      <w:r>
        <w:rPr>
          <w:color w:val="000000" w:themeColor="text1"/>
        </w:rPr>
        <w:t xml:space="preserve"> There was no effect of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=0.447; Table 4; Fig. 4b)</w:t>
      </w:r>
      <w:r w:rsidR="002043F8">
        <w:rPr>
          <w:color w:val="000000" w:themeColor="text1"/>
        </w:rPr>
        <w:t xml:space="preserve">, but a positive effect of increasing soil moisture on </w:t>
      </w:r>
      <w:r w:rsidR="002043F8">
        <w:rPr>
          <w:i/>
          <w:iCs/>
          <w:color w:val="000000" w:themeColor="text1"/>
        </w:rPr>
        <w:t>N</w:t>
      </w:r>
      <w:r w:rsidR="002043F8">
        <w:rPr>
          <w:color w:val="000000" w:themeColor="text1"/>
          <w:vertAlign w:val="subscript"/>
        </w:rPr>
        <w:t>mass</w:t>
      </w:r>
      <w:r>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nonlegumes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legumes (Tukey: </w:t>
      </w:r>
      <w:r w:rsidR="0040616D" w:rsidRPr="00DE0E3A">
        <w:rPr>
          <w:i/>
          <w:iCs/>
          <w:color w:val="000000" w:themeColor="text1"/>
        </w:rPr>
        <w:t>p</w:t>
      </w:r>
      <w:r w:rsidR="0040616D">
        <w:rPr>
          <w:color w:val="000000" w:themeColor="text1"/>
        </w:rPr>
        <w:t>=0.003)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 xml:space="preserve">=0.011),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legumes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=0.231).</w:t>
      </w:r>
    </w:p>
    <w:p w14:paraId="151C9E71" w14:textId="1D19413D" w:rsidR="002B48F9" w:rsidRPr="000D755C" w:rsidRDefault="00EA7513" w:rsidP="000D755C">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w:t>
      </w:r>
      <w:r w:rsidR="00F97CDA">
        <w:rPr>
          <w:color w:val="000000" w:themeColor="text1"/>
        </w:rPr>
        <w:t xml:space="preserve"> (Tukey: p=0.030</w:t>
      </w:r>
      <w:r w:rsidR="002043F8">
        <w:rPr>
          <w:color w:val="000000" w:themeColor="text1"/>
        </w:rPr>
        <w:t>)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nonlegumes (Tukey: </w:t>
      </w:r>
      <w:r w:rsidR="00F97CDA" w:rsidRPr="00F97CDA">
        <w:rPr>
          <w:i/>
          <w:iCs/>
          <w:color w:val="000000" w:themeColor="text1"/>
        </w:rPr>
        <w:t>p</w:t>
      </w:r>
      <w:r w:rsidR="00F97CDA">
        <w:rPr>
          <w:color w:val="000000" w:themeColor="text1"/>
        </w:rPr>
        <w:t>=0.511) or C</w:t>
      </w:r>
      <w:r w:rsidR="00F97CDA">
        <w:rPr>
          <w:color w:val="000000" w:themeColor="text1"/>
          <w:vertAlign w:val="subscript"/>
        </w:rPr>
        <w:t>3</w:t>
      </w:r>
      <w:r w:rsidR="00F97CDA">
        <w:rPr>
          <w:color w:val="000000" w:themeColor="text1"/>
        </w:rPr>
        <w:t xml:space="preserve"> nonlegumes (Tukey: </w:t>
      </w:r>
      <w:r w:rsidR="00F97CDA" w:rsidRPr="00F97CDA">
        <w:rPr>
          <w:i/>
          <w:iCs/>
          <w:color w:val="000000" w:themeColor="text1"/>
        </w:rPr>
        <w:t>p</w:t>
      </w:r>
      <w:r w:rsidR="00F97CDA">
        <w:rPr>
          <w:color w:val="000000" w:themeColor="text1"/>
        </w:rPr>
        <w:t xml:space="preserve">&gt;0.999).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 xml:space="preserve">=0.696; Table 4). An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and plant 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legumes and C</w:t>
      </w:r>
      <w:r w:rsidR="00F97CDA">
        <w:rPr>
          <w:color w:val="000000" w:themeColor="text1"/>
          <w:vertAlign w:val="subscript"/>
        </w:rPr>
        <w:t>3</w:t>
      </w:r>
      <w:r w:rsidR="00F97CDA">
        <w:rPr>
          <w:color w:val="000000" w:themeColor="text1"/>
        </w:rPr>
        <w:t xml:space="preserve"> nonlegumes (Tukey: </w:t>
      </w:r>
      <w:r w:rsidR="00F97CDA" w:rsidRPr="00DE0E3A">
        <w:rPr>
          <w:i/>
          <w:iCs/>
          <w:color w:val="000000" w:themeColor="text1"/>
        </w:rPr>
        <w:t>p</w:t>
      </w:r>
      <w:r w:rsidR="00F97CDA">
        <w:rPr>
          <w:color w:val="000000" w:themeColor="text1"/>
        </w:rPr>
        <w:t>&lt;0.001 in both cases), with no effect in C</w:t>
      </w:r>
      <w:r w:rsidR="00F97CDA">
        <w:rPr>
          <w:color w:val="000000" w:themeColor="text1"/>
          <w:vertAlign w:val="subscript"/>
        </w:rPr>
        <w:t>4</w:t>
      </w:r>
      <w:r w:rsidR="00F97CDA">
        <w:rPr>
          <w:color w:val="000000" w:themeColor="text1"/>
        </w:rPr>
        <w:t xml:space="preserve"> nonlegumes (Tukey: </w:t>
      </w:r>
      <w:r w:rsidR="00F97CDA" w:rsidRPr="00DE0E3A">
        <w:rPr>
          <w:i/>
          <w:iCs/>
          <w:color w:val="000000" w:themeColor="text1"/>
        </w:rPr>
        <w:t>p</w:t>
      </w:r>
      <w:r w:rsidR="00F97CDA">
        <w:rPr>
          <w:color w:val="000000" w:themeColor="text1"/>
        </w:rPr>
        <w:t>=0.343;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2043F8"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2043F8" w:rsidRPr="000959FB" w:rsidRDefault="002043F8" w:rsidP="002043F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2043F8" w:rsidRPr="008C72FA" w:rsidRDefault="002043F8" w:rsidP="002043F8">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2043F8" w:rsidRPr="00420CCF" w:rsidRDefault="002043F8" w:rsidP="002043F8">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2043F8" w:rsidRPr="00420CCF" w:rsidRDefault="002043F8" w:rsidP="002043F8">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2043F8" w:rsidRPr="00420CCF" w:rsidRDefault="002043F8" w:rsidP="002043F8">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182741C1" w:rsidR="002043F8" w:rsidRPr="00420CCF" w:rsidRDefault="002043F8" w:rsidP="002043F8">
            <w:pPr>
              <w:jc w:val="right"/>
              <w:rPr>
                <w:color w:val="000000"/>
              </w:rPr>
            </w:pPr>
            <w:r w:rsidRPr="00420CCF">
              <w:rPr>
                <w:color w:val="000000"/>
              </w:rPr>
              <w:t>6.28E-02</w:t>
            </w:r>
          </w:p>
        </w:tc>
        <w:tc>
          <w:tcPr>
            <w:tcW w:w="996" w:type="dxa"/>
            <w:tcBorders>
              <w:top w:val="single" w:sz="4" w:space="0" w:color="auto"/>
              <w:left w:val="nil"/>
              <w:bottom w:val="nil"/>
              <w:right w:val="nil"/>
            </w:tcBorders>
            <w:vAlign w:val="bottom"/>
          </w:tcPr>
          <w:p w14:paraId="03A1F31E" w14:textId="199C8828" w:rsidR="002043F8" w:rsidRPr="00420CCF" w:rsidRDefault="002043F8" w:rsidP="002043F8">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2043F8" w:rsidRPr="00420CCF" w:rsidRDefault="002043F8" w:rsidP="002043F8">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0852B387" w:rsidR="002043F8" w:rsidRPr="002043F8" w:rsidRDefault="002043F8" w:rsidP="002043F8">
            <w:pPr>
              <w:jc w:val="right"/>
              <w:rPr>
                <w:color w:val="000000"/>
              </w:rPr>
            </w:pPr>
            <w:r w:rsidRPr="002043F8">
              <w:rPr>
                <w:color w:val="000000"/>
              </w:rPr>
              <w:t>6.90E+00</w:t>
            </w:r>
          </w:p>
        </w:tc>
        <w:tc>
          <w:tcPr>
            <w:tcW w:w="1070" w:type="dxa"/>
            <w:tcBorders>
              <w:top w:val="single" w:sz="4" w:space="0" w:color="auto"/>
              <w:left w:val="nil"/>
              <w:bottom w:val="nil"/>
              <w:right w:val="nil"/>
            </w:tcBorders>
            <w:vAlign w:val="bottom"/>
          </w:tcPr>
          <w:p w14:paraId="6DF5F250" w14:textId="7B4A7A76" w:rsidR="002043F8" w:rsidRPr="002043F8" w:rsidRDefault="002043F8" w:rsidP="002043F8">
            <w:pPr>
              <w:jc w:val="right"/>
              <w:rPr>
                <w:color w:val="000000"/>
              </w:rPr>
            </w:pPr>
            <w:r w:rsidRPr="002043F8">
              <w:rPr>
                <w:color w:val="000000"/>
              </w:rPr>
              <w:t>-</w:t>
            </w:r>
          </w:p>
        </w:tc>
        <w:tc>
          <w:tcPr>
            <w:tcW w:w="1070" w:type="dxa"/>
            <w:tcBorders>
              <w:top w:val="single" w:sz="4" w:space="0" w:color="auto"/>
              <w:left w:val="nil"/>
              <w:bottom w:val="nil"/>
              <w:right w:val="nil"/>
            </w:tcBorders>
            <w:vAlign w:val="bottom"/>
          </w:tcPr>
          <w:p w14:paraId="0F5DC793" w14:textId="53983740" w:rsidR="002043F8" w:rsidRPr="002043F8" w:rsidRDefault="002043F8" w:rsidP="002043F8">
            <w:pPr>
              <w:jc w:val="right"/>
              <w:rPr>
                <w:color w:val="000000"/>
              </w:rPr>
            </w:pPr>
            <w:r w:rsidRPr="002043F8">
              <w:rPr>
                <w:color w:val="000000"/>
              </w:rPr>
              <w:t>-</w:t>
            </w:r>
          </w:p>
        </w:tc>
      </w:tr>
      <w:tr w:rsidR="002043F8"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2043F8" w:rsidRPr="000959FB" w:rsidRDefault="009F1ACD" w:rsidP="002043F8">
            <w:pPr>
              <w:rPr>
                <w:i/>
                <w:iCs/>
                <w:color w:val="000000"/>
              </w:rPr>
            </w:pP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p>
        </w:tc>
        <w:tc>
          <w:tcPr>
            <w:tcW w:w="536" w:type="dxa"/>
            <w:tcBorders>
              <w:top w:val="nil"/>
              <w:left w:val="nil"/>
              <w:bottom w:val="nil"/>
              <w:right w:val="nil"/>
            </w:tcBorders>
            <w:shd w:val="clear" w:color="auto" w:fill="auto"/>
            <w:noWrap/>
            <w:vAlign w:val="bottom"/>
            <w:hideMark/>
          </w:tcPr>
          <w:p w14:paraId="2649E2C1" w14:textId="5DA99DA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2043F8" w:rsidRPr="00420CCF" w:rsidRDefault="002043F8" w:rsidP="002043F8">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2043F8" w:rsidRPr="00420CCF" w:rsidRDefault="002043F8" w:rsidP="002043F8">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2043F8" w:rsidRPr="00420CCF" w:rsidRDefault="002043F8" w:rsidP="002043F8">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08B47C56" w:rsidR="002043F8" w:rsidRPr="00420CCF" w:rsidRDefault="002043F8" w:rsidP="002043F8">
            <w:pPr>
              <w:jc w:val="right"/>
              <w:rPr>
                <w:color w:val="000000"/>
              </w:rPr>
            </w:pPr>
            <w:r w:rsidRPr="00420CCF">
              <w:rPr>
                <w:color w:val="000000"/>
              </w:rPr>
              <w:t>8.04E-01</w:t>
            </w:r>
          </w:p>
        </w:tc>
        <w:tc>
          <w:tcPr>
            <w:tcW w:w="996" w:type="dxa"/>
            <w:tcBorders>
              <w:top w:val="nil"/>
              <w:left w:val="nil"/>
              <w:bottom w:val="nil"/>
              <w:right w:val="nil"/>
            </w:tcBorders>
            <w:vAlign w:val="bottom"/>
          </w:tcPr>
          <w:p w14:paraId="5A4C45CD" w14:textId="56DFB6B3" w:rsidR="002043F8" w:rsidRPr="00420CCF" w:rsidRDefault="002043F8" w:rsidP="002043F8">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2043F8" w:rsidRPr="00420CCF" w:rsidRDefault="002043F8" w:rsidP="002043F8">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573D506F" w:rsidR="002043F8" w:rsidRPr="002043F8" w:rsidRDefault="002043F8" w:rsidP="002043F8">
            <w:pPr>
              <w:jc w:val="right"/>
              <w:rPr>
                <w:color w:val="000000"/>
              </w:rPr>
            </w:pPr>
            <w:r w:rsidRPr="002043F8">
              <w:rPr>
                <w:color w:val="000000"/>
              </w:rPr>
              <w:t>-3.13E+00</w:t>
            </w:r>
          </w:p>
        </w:tc>
        <w:tc>
          <w:tcPr>
            <w:tcW w:w="1070" w:type="dxa"/>
            <w:tcBorders>
              <w:top w:val="nil"/>
              <w:left w:val="nil"/>
              <w:bottom w:val="nil"/>
              <w:right w:val="nil"/>
            </w:tcBorders>
            <w:vAlign w:val="bottom"/>
          </w:tcPr>
          <w:p w14:paraId="2B129716" w14:textId="4B059AAB" w:rsidR="002043F8" w:rsidRPr="002043F8" w:rsidRDefault="002043F8" w:rsidP="002043F8">
            <w:pPr>
              <w:jc w:val="right"/>
              <w:rPr>
                <w:color w:val="000000"/>
              </w:rPr>
            </w:pPr>
            <w:r w:rsidRPr="002043F8">
              <w:rPr>
                <w:color w:val="000000"/>
              </w:rPr>
              <w:t>15.913</w:t>
            </w:r>
          </w:p>
        </w:tc>
        <w:tc>
          <w:tcPr>
            <w:tcW w:w="1070" w:type="dxa"/>
            <w:tcBorders>
              <w:top w:val="nil"/>
              <w:left w:val="nil"/>
              <w:bottom w:val="nil"/>
              <w:right w:val="nil"/>
            </w:tcBorders>
            <w:vAlign w:val="bottom"/>
          </w:tcPr>
          <w:p w14:paraId="033AEE07" w14:textId="1D5F17DF" w:rsidR="002043F8" w:rsidRPr="002043F8" w:rsidRDefault="002043F8" w:rsidP="002043F8">
            <w:pPr>
              <w:jc w:val="right"/>
              <w:rPr>
                <w:b/>
                <w:bCs/>
                <w:color w:val="000000"/>
              </w:rPr>
            </w:pPr>
            <w:r w:rsidRPr="002043F8">
              <w:rPr>
                <w:b/>
                <w:bCs/>
                <w:color w:val="000000"/>
              </w:rPr>
              <w:t>&lt;0.001</w:t>
            </w:r>
          </w:p>
        </w:tc>
      </w:tr>
      <w:tr w:rsidR="002043F8"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2043F8" w:rsidRPr="000959FB" w:rsidRDefault="002043F8" w:rsidP="002043F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51C1FC1D" w:rsidR="002043F8" w:rsidRPr="00420CCF" w:rsidRDefault="002043F8" w:rsidP="002043F8">
            <w:pPr>
              <w:jc w:val="right"/>
              <w:rPr>
                <w:color w:val="000000"/>
              </w:rPr>
            </w:pPr>
            <w:r w:rsidRPr="00420CCF">
              <w:rPr>
                <w:color w:val="000000"/>
              </w:rPr>
              <w:t>1.26E-02</w:t>
            </w:r>
          </w:p>
        </w:tc>
        <w:tc>
          <w:tcPr>
            <w:tcW w:w="1007" w:type="dxa"/>
            <w:tcBorders>
              <w:top w:val="nil"/>
              <w:left w:val="nil"/>
              <w:bottom w:val="nil"/>
              <w:right w:val="nil"/>
            </w:tcBorders>
            <w:shd w:val="clear" w:color="auto" w:fill="auto"/>
            <w:noWrap/>
            <w:vAlign w:val="bottom"/>
            <w:hideMark/>
          </w:tcPr>
          <w:p w14:paraId="01955225" w14:textId="20DAF7BB" w:rsidR="002043F8" w:rsidRPr="00420CCF" w:rsidRDefault="002043F8" w:rsidP="002043F8">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2043F8" w:rsidRPr="00420CCF" w:rsidRDefault="002043F8" w:rsidP="002043F8">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2F09B259" w:rsidR="002043F8" w:rsidRPr="00420CCF" w:rsidRDefault="002043F8" w:rsidP="002043F8">
            <w:pPr>
              <w:jc w:val="right"/>
              <w:rPr>
                <w:color w:val="000000"/>
              </w:rPr>
            </w:pPr>
            <w:r w:rsidRPr="00420CCF">
              <w:rPr>
                <w:color w:val="000000"/>
              </w:rPr>
              <w:t>1.12E-02</w:t>
            </w:r>
          </w:p>
        </w:tc>
        <w:tc>
          <w:tcPr>
            <w:tcW w:w="996" w:type="dxa"/>
            <w:tcBorders>
              <w:top w:val="nil"/>
              <w:left w:val="nil"/>
              <w:bottom w:val="nil"/>
              <w:right w:val="nil"/>
            </w:tcBorders>
            <w:vAlign w:val="bottom"/>
          </w:tcPr>
          <w:p w14:paraId="56BE9CCA" w14:textId="0B5E78AF" w:rsidR="002043F8" w:rsidRPr="00420CCF" w:rsidRDefault="002043F8" w:rsidP="002043F8">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40D8B7FF" w:rsidR="002043F8" w:rsidRPr="002043F8" w:rsidRDefault="002043F8" w:rsidP="002043F8">
            <w:pPr>
              <w:jc w:val="right"/>
              <w:rPr>
                <w:color w:val="000000"/>
              </w:rPr>
            </w:pPr>
            <w:r w:rsidRPr="002043F8">
              <w:rPr>
                <w:color w:val="000000"/>
              </w:rPr>
              <w:t>-2.66E-02</w:t>
            </w:r>
          </w:p>
        </w:tc>
        <w:tc>
          <w:tcPr>
            <w:tcW w:w="1070" w:type="dxa"/>
            <w:tcBorders>
              <w:top w:val="nil"/>
              <w:left w:val="nil"/>
              <w:bottom w:val="nil"/>
              <w:right w:val="nil"/>
            </w:tcBorders>
            <w:vAlign w:val="bottom"/>
          </w:tcPr>
          <w:p w14:paraId="6EB71BDB" w14:textId="010FB2DD" w:rsidR="002043F8" w:rsidRPr="002043F8" w:rsidRDefault="002043F8" w:rsidP="002043F8">
            <w:pPr>
              <w:jc w:val="right"/>
              <w:rPr>
                <w:color w:val="000000"/>
              </w:rPr>
            </w:pPr>
            <w:r w:rsidRPr="002043F8">
              <w:rPr>
                <w:color w:val="000000"/>
              </w:rPr>
              <w:t>43.529</w:t>
            </w:r>
          </w:p>
        </w:tc>
        <w:tc>
          <w:tcPr>
            <w:tcW w:w="1070" w:type="dxa"/>
            <w:tcBorders>
              <w:top w:val="nil"/>
              <w:left w:val="nil"/>
              <w:bottom w:val="nil"/>
              <w:right w:val="nil"/>
            </w:tcBorders>
            <w:vAlign w:val="bottom"/>
          </w:tcPr>
          <w:p w14:paraId="01B4A24D" w14:textId="7E899C6D" w:rsidR="002043F8" w:rsidRPr="002043F8" w:rsidRDefault="002043F8" w:rsidP="002043F8">
            <w:pPr>
              <w:jc w:val="right"/>
              <w:rPr>
                <w:b/>
                <w:bCs/>
                <w:color w:val="000000"/>
              </w:rPr>
            </w:pPr>
            <w:r w:rsidRPr="002043F8">
              <w:rPr>
                <w:b/>
                <w:bCs/>
                <w:color w:val="000000"/>
              </w:rPr>
              <w:t>&lt;0.001</w:t>
            </w:r>
          </w:p>
        </w:tc>
      </w:tr>
      <w:tr w:rsidR="002043F8"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2043F8" w:rsidRPr="000959FB" w:rsidRDefault="002043F8" w:rsidP="002043F8">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ED11CB8" w:rsidR="002043F8" w:rsidRPr="00420CCF" w:rsidRDefault="002043F8" w:rsidP="002043F8">
            <w:pPr>
              <w:jc w:val="right"/>
              <w:rPr>
                <w:color w:val="000000"/>
              </w:rPr>
            </w:pPr>
            <w:r w:rsidRPr="00420CCF">
              <w:rPr>
                <w:color w:val="000000"/>
              </w:rPr>
              <w:t>5.60E-01</w:t>
            </w:r>
          </w:p>
        </w:tc>
        <w:tc>
          <w:tcPr>
            <w:tcW w:w="1007" w:type="dxa"/>
            <w:tcBorders>
              <w:top w:val="nil"/>
              <w:left w:val="nil"/>
              <w:bottom w:val="nil"/>
              <w:right w:val="nil"/>
            </w:tcBorders>
            <w:shd w:val="clear" w:color="auto" w:fill="auto"/>
            <w:noWrap/>
            <w:vAlign w:val="bottom"/>
            <w:hideMark/>
          </w:tcPr>
          <w:p w14:paraId="2A9C43BA" w14:textId="45BB49A4" w:rsidR="002043F8" w:rsidRPr="00420CCF" w:rsidRDefault="002043F8" w:rsidP="002043F8">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2043F8" w:rsidRPr="00420CCF" w:rsidRDefault="002043F8" w:rsidP="002043F8">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6D803AA8" w:rsidR="002043F8" w:rsidRPr="00420CCF" w:rsidRDefault="002043F8" w:rsidP="002043F8">
            <w:pPr>
              <w:jc w:val="right"/>
              <w:rPr>
                <w:color w:val="000000"/>
              </w:rPr>
            </w:pPr>
            <w:r w:rsidRPr="00420CCF">
              <w:rPr>
                <w:color w:val="000000"/>
              </w:rPr>
              <w:t>7.81E-01</w:t>
            </w:r>
          </w:p>
        </w:tc>
        <w:tc>
          <w:tcPr>
            <w:tcW w:w="996" w:type="dxa"/>
            <w:tcBorders>
              <w:top w:val="nil"/>
              <w:left w:val="nil"/>
              <w:bottom w:val="nil"/>
              <w:right w:val="nil"/>
            </w:tcBorders>
            <w:vAlign w:val="bottom"/>
          </w:tcPr>
          <w:p w14:paraId="2ADEA6AA" w14:textId="0D4430FF" w:rsidR="002043F8" w:rsidRPr="00420CCF" w:rsidRDefault="002043F8" w:rsidP="002043F8">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275533E0" w:rsidR="002043F8" w:rsidRPr="002043F8" w:rsidRDefault="002043F8" w:rsidP="002043F8">
            <w:pPr>
              <w:jc w:val="right"/>
              <w:rPr>
                <w:color w:val="000000"/>
              </w:rPr>
            </w:pPr>
            <w:r w:rsidRPr="002043F8">
              <w:rPr>
                <w:color w:val="000000"/>
              </w:rPr>
              <w:t>-2.53E-01</w:t>
            </w:r>
          </w:p>
        </w:tc>
        <w:tc>
          <w:tcPr>
            <w:tcW w:w="1070" w:type="dxa"/>
            <w:tcBorders>
              <w:top w:val="nil"/>
              <w:left w:val="nil"/>
              <w:bottom w:val="nil"/>
              <w:right w:val="nil"/>
            </w:tcBorders>
            <w:vAlign w:val="bottom"/>
          </w:tcPr>
          <w:p w14:paraId="5BC56F81" w14:textId="34462934" w:rsidR="002043F8" w:rsidRPr="002043F8" w:rsidRDefault="002043F8" w:rsidP="002043F8">
            <w:pPr>
              <w:jc w:val="right"/>
              <w:rPr>
                <w:color w:val="000000"/>
              </w:rPr>
            </w:pPr>
            <w:r w:rsidRPr="002043F8">
              <w:rPr>
                <w:color w:val="000000"/>
              </w:rPr>
              <w:t>0.153</w:t>
            </w:r>
          </w:p>
        </w:tc>
        <w:tc>
          <w:tcPr>
            <w:tcW w:w="1070" w:type="dxa"/>
            <w:tcBorders>
              <w:top w:val="nil"/>
              <w:left w:val="nil"/>
              <w:bottom w:val="nil"/>
              <w:right w:val="nil"/>
            </w:tcBorders>
            <w:vAlign w:val="bottom"/>
          </w:tcPr>
          <w:p w14:paraId="40538663" w14:textId="6F6187DB" w:rsidR="002043F8" w:rsidRPr="002043F8" w:rsidRDefault="002043F8" w:rsidP="002043F8">
            <w:pPr>
              <w:jc w:val="right"/>
              <w:rPr>
                <w:b/>
                <w:bCs/>
                <w:color w:val="000000"/>
              </w:rPr>
            </w:pPr>
            <w:r w:rsidRPr="002043F8">
              <w:rPr>
                <w:color w:val="000000"/>
              </w:rPr>
              <w:t>0.696</w:t>
            </w:r>
          </w:p>
        </w:tc>
      </w:tr>
      <w:tr w:rsidR="002043F8"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2043F8" w:rsidRPr="000959FB" w:rsidRDefault="002043F8" w:rsidP="002043F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2043F8" w:rsidRPr="00420CCF" w:rsidRDefault="002043F8" w:rsidP="002043F8">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2043F8" w:rsidRPr="00420CCF" w:rsidRDefault="002043F8" w:rsidP="002043F8">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2043F8" w:rsidRPr="00420CCF" w:rsidRDefault="002043F8" w:rsidP="002043F8">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2043F8" w:rsidRPr="00420CCF" w:rsidRDefault="002043F8" w:rsidP="002043F8">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713ED9B0" w:rsidR="002043F8" w:rsidRPr="002043F8" w:rsidRDefault="002043F8" w:rsidP="002043F8">
            <w:pPr>
              <w:jc w:val="right"/>
              <w:rPr>
                <w:b/>
                <w:bCs/>
                <w:color w:val="000000"/>
              </w:rPr>
            </w:pPr>
            <w:r w:rsidRPr="002043F8">
              <w:rPr>
                <w:color w:val="000000"/>
              </w:rPr>
              <w:t>-</w:t>
            </w:r>
          </w:p>
        </w:tc>
        <w:tc>
          <w:tcPr>
            <w:tcW w:w="1070" w:type="dxa"/>
            <w:tcBorders>
              <w:top w:val="nil"/>
              <w:left w:val="nil"/>
              <w:bottom w:val="nil"/>
              <w:right w:val="nil"/>
            </w:tcBorders>
            <w:vAlign w:val="bottom"/>
          </w:tcPr>
          <w:p w14:paraId="037DC3D9" w14:textId="05AC7498" w:rsidR="002043F8" w:rsidRPr="002043F8" w:rsidRDefault="002043F8" w:rsidP="002043F8">
            <w:pPr>
              <w:jc w:val="right"/>
              <w:rPr>
                <w:b/>
                <w:bCs/>
                <w:color w:val="000000"/>
              </w:rPr>
            </w:pPr>
            <w:r w:rsidRPr="002043F8">
              <w:rPr>
                <w:color w:val="000000"/>
              </w:rPr>
              <w:t>7.289</w:t>
            </w:r>
          </w:p>
        </w:tc>
        <w:tc>
          <w:tcPr>
            <w:tcW w:w="1070" w:type="dxa"/>
            <w:tcBorders>
              <w:top w:val="nil"/>
              <w:left w:val="nil"/>
              <w:bottom w:val="nil"/>
              <w:right w:val="nil"/>
            </w:tcBorders>
            <w:vAlign w:val="bottom"/>
          </w:tcPr>
          <w:p w14:paraId="0ACF0B1E" w14:textId="0CDE8817" w:rsidR="002043F8" w:rsidRPr="002043F8" w:rsidRDefault="002043F8" w:rsidP="002043F8">
            <w:pPr>
              <w:jc w:val="right"/>
              <w:rPr>
                <w:b/>
                <w:bCs/>
                <w:i/>
                <w:iCs/>
                <w:color w:val="000000"/>
              </w:rPr>
            </w:pPr>
            <w:r w:rsidRPr="002043F8">
              <w:rPr>
                <w:b/>
                <w:bCs/>
                <w:color w:val="000000"/>
              </w:rPr>
              <w:t>0.026</w:t>
            </w:r>
          </w:p>
        </w:tc>
      </w:tr>
      <w:tr w:rsidR="002043F8"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07417" w:rsidR="002043F8" w:rsidRPr="00420CCF" w:rsidRDefault="002043F8" w:rsidP="002043F8">
            <w:pPr>
              <w:jc w:val="right"/>
              <w:rPr>
                <w:color w:val="000000"/>
              </w:rPr>
            </w:pPr>
            <w:r w:rsidRPr="00420CCF">
              <w:rPr>
                <w:color w:val="000000"/>
              </w:rPr>
              <w:t>5.44E-02</w:t>
            </w:r>
          </w:p>
        </w:tc>
        <w:tc>
          <w:tcPr>
            <w:tcW w:w="1007" w:type="dxa"/>
            <w:tcBorders>
              <w:top w:val="nil"/>
              <w:left w:val="nil"/>
              <w:bottom w:val="nil"/>
              <w:right w:val="nil"/>
            </w:tcBorders>
            <w:shd w:val="clear" w:color="auto" w:fill="auto"/>
            <w:noWrap/>
            <w:vAlign w:val="bottom"/>
            <w:hideMark/>
          </w:tcPr>
          <w:p w14:paraId="5747E25A" w14:textId="2082E0BE" w:rsidR="002043F8" w:rsidRPr="00420CCF" w:rsidRDefault="002043F8" w:rsidP="002043F8">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2043F8" w:rsidRPr="00420CCF" w:rsidRDefault="002043F8" w:rsidP="002043F8">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4B32B6F3" w:rsidR="002043F8" w:rsidRPr="00420CCF" w:rsidRDefault="002043F8" w:rsidP="002043F8">
            <w:pPr>
              <w:jc w:val="right"/>
              <w:rPr>
                <w:b/>
                <w:bCs/>
                <w:color w:val="000000"/>
              </w:rPr>
            </w:pPr>
            <w:r w:rsidRPr="00420CCF">
              <w:rPr>
                <w:color w:val="000000"/>
              </w:rPr>
              <w:t>-1.91E-02</w:t>
            </w:r>
          </w:p>
        </w:tc>
        <w:tc>
          <w:tcPr>
            <w:tcW w:w="996" w:type="dxa"/>
            <w:tcBorders>
              <w:top w:val="nil"/>
              <w:left w:val="nil"/>
              <w:bottom w:val="nil"/>
              <w:right w:val="nil"/>
            </w:tcBorders>
            <w:vAlign w:val="bottom"/>
          </w:tcPr>
          <w:p w14:paraId="114D84BA" w14:textId="1055150D" w:rsidR="002043F8" w:rsidRPr="00420CCF" w:rsidRDefault="002043F8" w:rsidP="002043F8">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2043F8" w:rsidRPr="00501FBF" w:rsidRDefault="002043F8" w:rsidP="002043F8">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33414F33" w:rsidR="002043F8" w:rsidRPr="002043F8" w:rsidRDefault="002043F8" w:rsidP="002043F8">
            <w:pPr>
              <w:jc w:val="right"/>
              <w:rPr>
                <w:b/>
                <w:bCs/>
                <w:color w:val="000000"/>
              </w:rPr>
            </w:pPr>
            <w:r w:rsidRPr="002043F8">
              <w:rPr>
                <w:color w:val="000000"/>
              </w:rPr>
              <w:t>8.16E-02</w:t>
            </w:r>
          </w:p>
        </w:tc>
        <w:tc>
          <w:tcPr>
            <w:tcW w:w="1070" w:type="dxa"/>
            <w:tcBorders>
              <w:top w:val="nil"/>
              <w:left w:val="nil"/>
              <w:bottom w:val="nil"/>
              <w:right w:val="nil"/>
            </w:tcBorders>
            <w:vAlign w:val="bottom"/>
          </w:tcPr>
          <w:p w14:paraId="6999B4C9" w14:textId="35BAD787" w:rsidR="002043F8" w:rsidRPr="002043F8" w:rsidRDefault="002043F8" w:rsidP="002043F8">
            <w:pPr>
              <w:jc w:val="right"/>
              <w:rPr>
                <w:b/>
                <w:bCs/>
                <w:color w:val="000000"/>
              </w:rPr>
            </w:pPr>
            <w:r w:rsidRPr="002043F8">
              <w:rPr>
                <w:color w:val="000000"/>
              </w:rPr>
              <w:t>1.69</w:t>
            </w:r>
            <w:r>
              <w:rPr>
                <w:color w:val="000000"/>
              </w:rPr>
              <w:t>0</w:t>
            </w:r>
          </w:p>
        </w:tc>
        <w:tc>
          <w:tcPr>
            <w:tcW w:w="1070" w:type="dxa"/>
            <w:tcBorders>
              <w:top w:val="nil"/>
              <w:left w:val="nil"/>
              <w:bottom w:val="nil"/>
              <w:right w:val="nil"/>
            </w:tcBorders>
            <w:vAlign w:val="bottom"/>
          </w:tcPr>
          <w:p w14:paraId="48B97A88" w14:textId="4847691C" w:rsidR="002043F8" w:rsidRPr="002043F8" w:rsidRDefault="002043F8" w:rsidP="002043F8">
            <w:pPr>
              <w:jc w:val="right"/>
              <w:rPr>
                <w:b/>
                <w:bCs/>
                <w:color w:val="000000"/>
              </w:rPr>
            </w:pPr>
            <w:r w:rsidRPr="002043F8">
              <w:rPr>
                <w:color w:val="000000"/>
              </w:rPr>
              <w:t>0.194</w:t>
            </w:r>
          </w:p>
        </w:tc>
      </w:tr>
      <w:tr w:rsidR="002043F8"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2043F8" w:rsidRPr="000959FB" w:rsidRDefault="009F1ACD" w:rsidP="002043F8">
            <w:pPr>
              <w:rPr>
                <w:color w:val="000000"/>
              </w:rPr>
            </w:pP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002043F8"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2043F8" w:rsidRPr="00420CCF" w:rsidRDefault="002043F8" w:rsidP="002043F8">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2043F8" w:rsidRPr="00420CCF" w:rsidRDefault="002043F8" w:rsidP="002043F8">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0C0CC8C2" w:rsidR="002043F8" w:rsidRPr="00420CCF" w:rsidRDefault="002043F8" w:rsidP="002043F8">
            <w:pPr>
              <w:jc w:val="right"/>
              <w:rPr>
                <w:color w:val="000000"/>
              </w:rPr>
            </w:pPr>
            <w:r w:rsidRPr="00420CCF">
              <w:rPr>
                <w:color w:val="000000"/>
              </w:rPr>
              <w:t>5.11</w:t>
            </w:r>
            <w:r w:rsidR="009F1ACD">
              <w:rPr>
                <w:color w:val="000000"/>
              </w:rPr>
              <w:t>0</w:t>
            </w:r>
          </w:p>
        </w:tc>
        <w:tc>
          <w:tcPr>
            <w:tcW w:w="1013" w:type="dxa"/>
            <w:tcBorders>
              <w:top w:val="nil"/>
              <w:left w:val="nil"/>
              <w:bottom w:val="nil"/>
              <w:right w:val="nil"/>
            </w:tcBorders>
            <w:vAlign w:val="bottom"/>
          </w:tcPr>
          <w:p w14:paraId="6DB0FEE9" w14:textId="4F238A39" w:rsidR="002043F8" w:rsidRPr="00420CCF" w:rsidRDefault="002043F8" w:rsidP="002043F8">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45AEA801"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4B11ECBE" w14:textId="5FA96586" w:rsidR="002043F8" w:rsidRPr="002043F8" w:rsidRDefault="002043F8" w:rsidP="002043F8">
            <w:pPr>
              <w:jc w:val="right"/>
              <w:rPr>
                <w:color w:val="000000"/>
              </w:rPr>
            </w:pPr>
            <w:r w:rsidRPr="002043F8">
              <w:rPr>
                <w:color w:val="000000"/>
              </w:rPr>
              <w:t>34.683</w:t>
            </w:r>
          </w:p>
        </w:tc>
        <w:tc>
          <w:tcPr>
            <w:tcW w:w="1070" w:type="dxa"/>
            <w:tcBorders>
              <w:top w:val="nil"/>
              <w:left w:val="nil"/>
              <w:bottom w:val="nil"/>
              <w:right w:val="nil"/>
            </w:tcBorders>
            <w:vAlign w:val="bottom"/>
          </w:tcPr>
          <w:p w14:paraId="09B41682" w14:textId="612D3547" w:rsidR="002043F8" w:rsidRPr="002043F8" w:rsidRDefault="002043F8" w:rsidP="002043F8">
            <w:pPr>
              <w:jc w:val="right"/>
              <w:rPr>
                <w:b/>
                <w:bCs/>
                <w:color w:val="000000"/>
              </w:rPr>
            </w:pPr>
            <w:r w:rsidRPr="002043F8">
              <w:rPr>
                <w:b/>
                <w:bCs/>
                <w:color w:val="000000"/>
              </w:rPr>
              <w:t>&lt;0.001</w:t>
            </w:r>
          </w:p>
        </w:tc>
      </w:tr>
      <w:tr w:rsidR="002043F8"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2043F8" w:rsidRPr="000959FB" w:rsidRDefault="002043F8" w:rsidP="002043F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2043F8" w:rsidRPr="00420CCF" w:rsidRDefault="002043F8" w:rsidP="002043F8">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2043F8" w:rsidRPr="00420CCF" w:rsidRDefault="002043F8" w:rsidP="002043F8">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2043F8" w:rsidRPr="00420CCF" w:rsidRDefault="002043F8" w:rsidP="002043F8">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2043F8" w:rsidRPr="00420CCF" w:rsidRDefault="002043F8" w:rsidP="002043F8">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2A508228"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1EDD229A" w14:textId="62704C7C" w:rsidR="002043F8" w:rsidRPr="002043F8" w:rsidRDefault="002043F8" w:rsidP="002043F8">
            <w:pPr>
              <w:jc w:val="right"/>
              <w:rPr>
                <w:color w:val="000000"/>
              </w:rPr>
            </w:pPr>
            <w:r w:rsidRPr="002043F8">
              <w:rPr>
                <w:color w:val="000000"/>
              </w:rPr>
              <w:t>19.949</w:t>
            </w:r>
          </w:p>
        </w:tc>
        <w:tc>
          <w:tcPr>
            <w:tcW w:w="1070" w:type="dxa"/>
            <w:tcBorders>
              <w:top w:val="nil"/>
              <w:left w:val="nil"/>
              <w:bottom w:val="nil"/>
              <w:right w:val="nil"/>
            </w:tcBorders>
            <w:vAlign w:val="bottom"/>
          </w:tcPr>
          <w:p w14:paraId="24852BC3" w14:textId="0B207F7F" w:rsidR="002043F8" w:rsidRPr="002043F8" w:rsidRDefault="002043F8" w:rsidP="002043F8">
            <w:pPr>
              <w:jc w:val="right"/>
              <w:rPr>
                <w:b/>
                <w:bCs/>
                <w:i/>
                <w:iCs/>
                <w:color w:val="000000"/>
              </w:rPr>
            </w:pPr>
            <w:r w:rsidRPr="002043F8">
              <w:rPr>
                <w:b/>
                <w:bCs/>
                <w:color w:val="000000"/>
              </w:rPr>
              <w:t>&lt;0.001</w:t>
            </w:r>
          </w:p>
        </w:tc>
      </w:tr>
      <w:tr w:rsidR="002043F8"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2043F8" w:rsidRPr="008C72FA" w:rsidRDefault="002043F8" w:rsidP="002043F8">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2043F8" w:rsidRPr="00420CCF" w:rsidRDefault="002043F8" w:rsidP="002043F8">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2043F8" w:rsidRPr="00420CCF" w:rsidRDefault="002043F8" w:rsidP="002043F8">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2043F8" w:rsidRPr="00420CCF" w:rsidRDefault="002043F8" w:rsidP="002043F8">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2043F8" w:rsidRPr="00420CCF" w:rsidRDefault="002043F8" w:rsidP="002043F8">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2043F8" w:rsidRPr="00420CCF" w:rsidRDefault="002043F8" w:rsidP="002043F8">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2043F8" w:rsidRPr="00420CCF" w:rsidRDefault="002043F8" w:rsidP="002043F8">
            <w:pPr>
              <w:jc w:val="right"/>
              <w:rPr>
                <w:color w:val="000000"/>
              </w:rPr>
            </w:pPr>
            <w:r w:rsidRPr="00420CCF">
              <w:rPr>
                <w:color w:val="000000"/>
              </w:rPr>
              <w:t>0.634</w:t>
            </w:r>
          </w:p>
        </w:tc>
        <w:tc>
          <w:tcPr>
            <w:tcW w:w="1306" w:type="dxa"/>
            <w:tcBorders>
              <w:top w:val="nil"/>
              <w:left w:val="nil"/>
              <w:right w:val="nil"/>
            </w:tcBorders>
            <w:vAlign w:val="bottom"/>
          </w:tcPr>
          <w:p w14:paraId="49919B95" w14:textId="265802D9" w:rsidR="002043F8" w:rsidRPr="002043F8" w:rsidRDefault="002043F8" w:rsidP="002043F8">
            <w:pPr>
              <w:jc w:val="right"/>
              <w:rPr>
                <w:color w:val="000000"/>
              </w:rPr>
            </w:pPr>
            <w:r w:rsidRPr="002043F8">
              <w:rPr>
                <w:color w:val="000000"/>
              </w:rPr>
              <w:t>-</w:t>
            </w:r>
          </w:p>
        </w:tc>
        <w:tc>
          <w:tcPr>
            <w:tcW w:w="1070" w:type="dxa"/>
            <w:tcBorders>
              <w:top w:val="nil"/>
              <w:left w:val="nil"/>
              <w:right w:val="nil"/>
            </w:tcBorders>
            <w:vAlign w:val="bottom"/>
          </w:tcPr>
          <w:p w14:paraId="720A7EB0" w14:textId="45E1F5EB" w:rsidR="002043F8" w:rsidRPr="002043F8" w:rsidRDefault="002043F8" w:rsidP="002043F8">
            <w:pPr>
              <w:jc w:val="right"/>
              <w:rPr>
                <w:color w:val="000000"/>
              </w:rPr>
            </w:pPr>
            <w:r w:rsidRPr="002043F8">
              <w:rPr>
                <w:color w:val="000000"/>
              </w:rPr>
              <w:t>3.293</w:t>
            </w:r>
          </w:p>
        </w:tc>
        <w:tc>
          <w:tcPr>
            <w:tcW w:w="1070" w:type="dxa"/>
            <w:tcBorders>
              <w:top w:val="nil"/>
              <w:left w:val="nil"/>
              <w:right w:val="nil"/>
            </w:tcBorders>
            <w:vAlign w:val="bottom"/>
          </w:tcPr>
          <w:p w14:paraId="17AB24CB" w14:textId="1B669BC1" w:rsidR="002043F8" w:rsidRPr="002043F8" w:rsidRDefault="002043F8" w:rsidP="002043F8">
            <w:pPr>
              <w:jc w:val="right"/>
              <w:rPr>
                <w:color w:val="000000"/>
              </w:rPr>
            </w:pPr>
            <w:r w:rsidRPr="002043F8">
              <w:rPr>
                <w:color w:val="000000"/>
              </w:rPr>
              <w:t>0.193</w:t>
            </w:r>
          </w:p>
        </w:tc>
      </w:tr>
      <w:tr w:rsidR="002043F8"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2043F8" w:rsidRPr="000959FB" w:rsidRDefault="002043F8" w:rsidP="002043F8">
            <w:pPr>
              <w:rPr>
                <w:color w:val="000000"/>
              </w:rPr>
            </w:pPr>
            <w:r>
              <w:rPr>
                <w:i/>
                <w:iCs/>
                <w:color w:val="000000"/>
              </w:rPr>
              <w:t>SM</w:t>
            </w:r>
            <w:r w:rsidR="009F1ACD">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2043F8" w:rsidRPr="008C72FA" w:rsidRDefault="002043F8" w:rsidP="002043F8">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2043F8" w:rsidRPr="00420CCF" w:rsidRDefault="002043F8" w:rsidP="002043F8">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2043F8" w:rsidRPr="00420CCF" w:rsidRDefault="002043F8" w:rsidP="002043F8">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2043F8" w:rsidRPr="00420CCF" w:rsidRDefault="002043F8" w:rsidP="002043F8">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2043F8" w:rsidRPr="00420CCF" w:rsidRDefault="002043F8" w:rsidP="002043F8">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2043F8" w:rsidRPr="00420CCF" w:rsidRDefault="002043F8" w:rsidP="002043F8">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2043F8" w:rsidRPr="00420CCF" w:rsidRDefault="002043F8" w:rsidP="002043F8">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125ECB90" w:rsidR="002043F8" w:rsidRPr="002043F8" w:rsidRDefault="002043F8" w:rsidP="002043F8">
            <w:pPr>
              <w:jc w:val="right"/>
              <w:rPr>
                <w:color w:val="000000"/>
              </w:rPr>
            </w:pPr>
            <w:r w:rsidRPr="002043F8">
              <w:rPr>
                <w:color w:val="000000"/>
              </w:rPr>
              <w:t>-</w:t>
            </w:r>
          </w:p>
        </w:tc>
        <w:tc>
          <w:tcPr>
            <w:tcW w:w="1070" w:type="dxa"/>
            <w:tcBorders>
              <w:top w:val="nil"/>
              <w:left w:val="nil"/>
              <w:bottom w:val="single" w:sz="4" w:space="0" w:color="auto"/>
              <w:right w:val="nil"/>
            </w:tcBorders>
            <w:vAlign w:val="bottom"/>
          </w:tcPr>
          <w:p w14:paraId="54E5E08B" w14:textId="6A0809F7" w:rsidR="002043F8" w:rsidRPr="002043F8" w:rsidRDefault="002043F8" w:rsidP="002043F8">
            <w:pPr>
              <w:jc w:val="right"/>
              <w:rPr>
                <w:color w:val="000000"/>
              </w:rPr>
            </w:pPr>
            <w:r w:rsidRPr="002043F8">
              <w:rPr>
                <w:color w:val="000000"/>
              </w:rPr>
              <w:t>7.987</w:t>
            </w:r>
          </w:p>
        </w:tc>
        <w:tc>
          <w:tcPr>
            <w:tcW w:w="1070" w:type="dxa"/>
            <w:tcBorders>
              <w:top w:val="nil"/>
              <w:left w:val="nil"/>
              <w:bottom w:val="single" w:sz="4" w:space="0" w:color="auto"/>
              <w:right w:val="nil"/>
            </w:tcBorders>
            <w:vAlign w:val="bottom"/>
          </w:tcPr>
          <w:p w14:paraId="11E419A7" w14:textId="4F2945D7" w:rsidR="002043F8" w:rsidRPr="002043F8" w:rsidRDefault="002043F8" w:rsidP="002043F8">
            <w:pPr>
              <w:jc w:val="right"/>
              <w:rPr>
                <w:b/>
                <w:bCs/>
                <w:color w:val="000000"/>
              </w:rPr>
            </w:pPr>
            <w:r w:rsidRPr="002043F8">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3FCB4229" w:rsidR="005C46D0" w:rsidRDefault="001B1BA0" w:rsidP="0025039E">
      <w:pPr>
        <w:spacing w:line="360" w:lineRule="auto"/>
        <w:rPr>
          <w:color w:val="000000" w:themeColor="text1"/>
        </w:rPr>
      </w:pPr>
      <w:r>
        <w:rPr>
          <w:noProof/>
          <w:color w:val="000000" w:themeColor="text1"/>
        </w:rPr>
        <w:drawing>
          <wp:inline distT="0" distB="0" distL="0" distR="0" wp14:anchorId="73B602C5" wp14:editId="5989DB00">
            <wp:extent cx="7333957" cy="5500468"/>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17"/>
                    <a:stretch>
                      <a:fillRect/>
                    </a:stretch>
                  </pic:blipFill>
                  <pic:spPr>
                    <a:xfrm>
                      <a:off x="0" y="0"/>
                      <a:ext cx="7336551" cy="5502414"/>
                    </a:xfrm>
                    <a:prstGeom prst="rect">
                      <a:avLst/>
                    </a:prstGeom>
                  </pic:spPr>
                </pic:pic>
              </a:graphicData>
            </a:graphic>
          </wp:inline>
        </w:drawing>
      </w:r>
    </w:p>
    <w:p w14:paraId="2E5C9C11" w14:textId="2E3F5F87" w:rsidR="00501FBF" w:rsidRDefault="002F39A9" w:rsidP="00501FBF">
      <w:pPr>
        <w:spacing w:line="360" w:lineRule="auto"/>
        <w:rPr>
          <w:color w:val="000000" w:themeColor="text1"/>
        </w:rPr>
      </w:pPr>
      <w:r>
        <w:rPr>
          <w:b/>
          <w:bCs/>
          <w:color w:val="000000" w:themeColor="text1"/>
        </w:rPr>
        <w:lastRenderedPageBreak/>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2D52957F" w:rsidR="009643B9" w:rsidRDefault="00C7309F" w:rsidP="00EF52CA">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B1BA0">
        <w:rPr>
          <w:color w:val="000000" w:themeColor="text1"/>
        </w:rPr>
        <w:t>6</w:t>
      </w:r>
      <w:r w:rsidR="00195BF9">
        <w:rPr>
          <w:color w:val="000000" w:themeColor="text1"/>
        </w:rPr>
        <w:t xml:space="preserve">%, </w:t>
      </w:r>
      <w:r w:rsidR="001B1BA0">
        <w:rPr>
          <w:color w:val="000000" w:themeColor="text1"/>
        </w:rPr>
        <w:t>77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37</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1B1BA0">
        <w:rPr>
          <w:color w:val="000000" w:themeColor="text1"/>
        </w:rPr>
        <w:t>11</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2E73EB1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C561FA" w:rsidRPr="003F607E">
        <w:rPr>
          <w:color w:val="000000" w:themeColor="text1"/>
        </w:rPr>
        <w:t xml:space="preserve">, and </w:t>
      </w:r>
      <w:r w:rsidR="00C561FA" w:rsidRPr="003F607E">
        <w:rPr>
          <w:i/>
          <w:iCs/>
          <w:color w:val="000000" w:themeColor="text1"/>
          <w:lang w:val="el-GR"/>
        </w:rPr>
        <w:t>β</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B5901"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1B5901" w:rsidRPr="00EA4B70" w:rsidRDefault="001B5901" w:rsidP="001B5901">
            <w:pPr>
              <w:spacing w:line="276" w:lineRule="auto"/>
              <w:rPr>
                <w:color w:val="000000" w:themeColor="text1"/>
              </w:rPr>
            </w:pPr>
          </w:p>
        </w:tc>
        <w:tc>
          <w:tcPr>
            <w:tcW w:w="1843" w:type="dxa"/>
            <w:tcBorders>
              <w:top w:val="nil"/>
              <w:left w:val="nil"/>
              <w:bottom w:val="nil"/>
              <w:right w:val="nil"/>
            </w:tcBorders>
          </w:tcPr>
          <w:p w14:paraId="32EB57A8" w14:textId="378D4486" w:rsidR="001B5901" w:rsidRPr="00EA4B70" w:rsidRDefault="001B5901" w:rsidP="001B5901">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4E0B4FE" w:rsidR="001B5901" w:rsidRPr="001B5901" w:rsidRDefault="001B5901" w:rsidP="001B5901">
            <w:pPr>
              <w:spacing w:line="276" w:lineRule="auto"/>
              <w:jc w:val="right"/>
              <w:rPr>
                <w:color w:val="000000"/>
              </w:rPr>
            </w:pPr>
            <w:r w:rsidRPr="001B5901">
              <w:rPr>
                <w:color w:val="000000"/>
              </w:rPr>
              <w:t>0.758</w:t>
            </w:r>
          </w:p>
        </w:tc>
        <w:tc>
          <w:tcPr>
            <w:tcW w:w="1013" w:type="dxa"/>
            <w:tcBorders>
              <w:top w:val="nil"/>
              <w:left w:val="nil"/>
              <w:bottom w:val="nil"/>
              <w:right w:val="nil"/>
            </w:tcBorders>
            <w:vAlign w:val="bottom"/>
          </w:tcPr>
          <w:p w14:paraId="3C35E41A" w14:textId="20472808" w:rsidR="001B5901" w:rsidRPr="001B5901" w:rsidRDefault="001B5901" w:rsidP="001B5901">
            <w:pPr>
              <w:spacing w:line="276" w:lineRule="auto"/>
              <w:jc w:val="right"/>
              <w:rPr>
                <w:b/>
                <w:bCs/>
                <w:color w:val="000000"/>
              </w:rPr>
            </w:pPr>
            <w:r w:rsidRPr="001B5901">
              <w:rPr>
                <w:b/>
                <w:bCs/>
                <w:color w:val="000000"/>
              </w:rPr>
              <w:t>&lt;0.001</w:t>
            </w:r>
          </w:p>
        </w:tc>
      </w:tr>
      <w:tr w:rsidR="001B5901"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1B5901" w:rsidRPr="00EA4B70" w:rsidRDefault="001B5901" w:rsidP="001B5901">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1B5901" w:rsidRPr="00EA4B70" w:rsidRDefault="001B5901" w:rsidP="001B5901">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7551EA04" w:rsidR="001B5901" w:rsidRPr="001B5901" w:rsidRDefault="001B5901" w:rsidP="001B5901">
            <w:pPr>
              <w:spacing w:line="276" w:lineRule="auto"/>
              <w:jc w:val="right"/>
              <w:rPr>
                <w:color w:val="000000"/>
              </w:rPr>
            </w:pPr>
            <w:r w:rsidRPr="001B5901">
              <w:rPr>
                <w:color w:val="000000"/>
              </w:rPr>
              <w:t>0.781</w:t>
            </w:r>
          </w:p>
        </w:tc>
        <w:tc>
          <w:tcPr>
            <w:tcW w:w="1013" w:type="dxa"/>
            <w:tcBorders>
              <w:top w:val="nil"/>
              <w:left w:val="nil"/>
              <w:bottom w:val="single" w:sz="4" w:space="0" w:color="auto"/>
              <w:right w:val="nil"/>
            </w:tcBorders>
            <w:vAlign w:val="bottom"/>
          </w:tcPr>
          <w:p w14:paraId="0C6288DA" w14:textId="66AAD663" w:rsidR="001B5901" w:rsidRPr="001B5901" w:rsidRDefault="001B5901" w:rsidP="001B5901">
            <w:pPr>
              <w:spacing w:line="276" w:lineRule="auto"/>
              <w:jc w:val="right"/>
              <w:rPr>
                <w:b/>
                <w:bCs/>
                <w:color w:val="000000"/>
              </w:rPr>
            </w:pPr>
            <w:r w:rsidRPr="001B5901">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4A76FE30"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 xml:space="preserve"> =</w:t>
            </w:r>
            <w:r w:rsidRPr="001B5901">
              <w:rPr>
                <w:b/>
                <w:bCs/>
                <w:color w:val="000000"/>
              </w:rPr>
              <w:t xml:space="preserve"> 0.</w:t>
            </w:r>
            <w:r w:rsidR="001B5901" w:rsidRPr="001B5901">
              <w:rPr>
                <w:b/>
                <w:bCs/>
                <w:color w:val="000000"/>
              </w:rPr>
              <w:t>56</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1B5901"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1B5901" w:rsidRPr="00C7309F" w:rsidRDefault="001B5901" w:rsidP="001B5901">
            <w:pPr>
              <w:spacing w:line="276" w:lineRule="auto"/>
              <w:rPr>
                <w:color w:val="000000"/>
              </w:rPr>
            </w:pPr>
          </w:p>
        </w:tc>
        <w:tc>
          <w:tcPr>
            <w:tcW w:w="1843" w:type="dxa"/>
            <w:tcBorders>
              <w:top w:val="nil"/>
              <w:left w:val="nil"/>
              <w:bottom w:val="nil"/>
              <w:right w:val="nil"/>
            </w:tcBorders>
            <w:vAlign w:val="center"/>
          </w:tcPr>
          <w:p w14:paraId="051182EB" w14:textId="5CD74318" w:rsidR="001B5901" w:rsidRPr="00EA4B70" w:rsidRDefault="001B1BA0" w:rsidP="001B5901">
            <w:pPr>
              <w:spacing w:line="276" w:lineRule="auto"/>
              <w:rPr>
                <w:i/>
                <w:iCs/>
                <w:color w:val="000000"/>
                <w:lang w:val="el-GR"/>
              </w:rPr>
            </w:pPr>
            <w:r>
              <w:rPr>
                <w:color w:val="000000" w:themeColor="text1"/>
              </w:rPr>
              <w:t>L</w:t>
            </w:r>
            <w:r w:rsidRPr="001B5901">
              <w:rPr>
                <w:color w:val="000000" w:themeColor="text1"/>
              </w:rPr>
              <w:t xml:space="preserve">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1456" w:type="dxa"/>
            <w:tcBorders>
              <w:top w:val="nil"/>
              <w:left w:val="nil"/>
              <w:bottom w:val="nil"/>
              <w:right w:val="nil"/>
            </w:tcBorders>
            <w:vAlign w:val="bottom"/>
          </w:tcPr>
          <w:p w14:paraId="0BD832C9" w14:textId="7208236F" w:rsidR="001B5901" w:rsidRPr="001B5901" w:rsidRDefault="001B5901" w:rsidP="001B5901">
            <w:pPr>
              <w:spacing w:line="276" w:lineRule="auto"/>
              <w:jc w:val="right"/>
              <w:rPr>
                <w:color w:val="000000"/>
              </w:rPr>
            </w:pPr>
            <w:r w:rsidRPr="001B5901">
              <w:rPr>
                <w:color w:val="000000"/>
              </w:rPr>
              <w:t>0.092</w:t>
            </w:r>
          </w:p>
        </w:tc>
        <w:tc>
          <w:tcPr>
            <w:tcW w:w="1013" w:type="dxa"/>
            <w:tcBorders>
              <w:top w:val="nil"/>
              <w:left w:val="nil"/>
              <w:bottom w:val="nil"/>
              <w:right w:val="nil"/>
            </w:tcBorders>
            <w:vAlign w:val="bottom"/>
          </w:tcPr>
          <w:p w14:paraId="00211274" w14:textId="10DFFBD2" w:rsidR="001B5901" w:rsidRPr="001B5901" w:rsidRDefault="001B5901" w:rsidP="001B5901">
            <w:pPr>
              <w:jc w:val="right"/>
              <w:rPr>
                <w:color w:val="000000"/>
              </w:rPr>
            </w:pPr>
            <w:r w:rsidRPr="001B5901">
              <w:rPr>
                <w:color w:val="000000"/>
              </w:rPr>
              <w:t>0.111</w:t>
            </w:r>
          </w:p>
        </w:tc>
      </w:tr>
      <w:tr w:rsidR="001B5901"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1B5901" w:rsidRPr="00EA4B70" w:rsidRDefault="001B5901" w:rsidP="001B5901">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1B5901" w:rsidRPr="00EA4B70" w:rsidRDefault="001B5901" w:rsidP="001B5901">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D88811" w:rsidR="001B5901" w:rsidRPr="001B5901" w:rsidRDefault="001B5901" w:rsidP="001B5901">
            <w:pPr>
              <w:spacing w:line="276" w:lineRule="auto"/>
              <w:jc w:val="right"/>
              <w:rPr>
                <w:color w:val="000000"/>
              </w:rPr>
            </w:pPr>
            <w:r w:rsidRPr="001B5901">
              <w:rPr>
                <w:color w:val="000000"/>
              </w:rPr>
              <w:t>-0.311</w:t>
            </w:r>
          </w:p>
        </w:tc>
        <w:tc>
          <w:tcPr>
            <w:tcW w:w="1013" w:type="dxa"/>
            <w:tcBorders>
              <w:top w:val="nil"/>
              <w:left w:val="nil"/>
              <w:bottom w:val="single" w:sz="4" w:space="0" w:color="auto"/>
              <w:right w:val="nil"/>
            </w:tcBorders>
            <w:vAlign w:val="bottom"/>
          </w:tcPr>
          <w:p w14:paraId="4DE775B7" w14:textId="00E9294D" w:rsidR="001B5901" w:rsidRPr="001B5901" w:rsidRDefault="001B5901" w:rsidP="001B5901">
            <w:pPr>
              <w:spacing w:line="276" w:lineRule="auto"/>
              <w:jc w:val="right"/>
              <w:rPr>
                <w:b/>
                <w:bCs/>
                <w:color w:val="000000"/>
              </w:rPr>
            </w:pPr>
            <w:r w:rsidRPr="001B5901">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5ABA53EA"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77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605B2EE5" w:rsidR="0047474B" w:rsidRPr="001B5901" w:rsidRDefault="001B5901" w:rsidP="001B5901">
            <w:pPr>
              <w:jc w:val="right"/>
              <w:rPr>
                <w:color w:val="000000"/>
              </w:rPr>
            </w:pPr>
            <w:r w:rsidRPr="001B5901">
              <w:rPr>
                <w:color w:val="000000"/>
              </w:rPr>
              <w:t>-0.237</w:t>
            </w:r>
          </w:p>
        </w:tc>
        <w:tc>
          <w:tcPr>
            <w:tcW w:w="1013" w:type="dxa"/>
            <w:tcBorders>
              <w:top w:val="nil"/>
              <w:left w:val="nil"/>
              <w:bottom w:val="single" w:sz="4" w:space="0" w:color="auto"/>
              <w:right w:val="nil"/>
            </w:tcBorders>
            <w:vAlign w:val="bottom"/>
          </w:tcPr>
          <w:p w14:paraId="359AB3A9" w14:textId="4585BD68" w:rsidR="0047474B" w:rsidRPr="001B5901" w:rsidRDefault="0047474B" w:rsidP="0047474B">
            <w:pPr>
              <w:spacing w:line="276" w:lineRule="auto"/>
              <w:jc w:val="right"/>
              <w:rPr>
                <w:b/>
                <w:bCs/>
                <w:i/>
                <w:iCs/>
                <w:color w:val="000000"/>
              </w:rPr>
            </w:pPr>
            <w:r w:rsidRPr="001B5901">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6E00E5C8" w:rsidR="0047474B" w:rsidRPr="001B5901" w:rsidRDefault="001B1BA0" w:rsidP="0047474B">
            <w:pPr>
              <w:spacing w:line="276" w:lineRule="auto"/>
              <w:rPr>
                <w:b/>
                <w:bCs/>
                <w:color w:val="000000" w:themeColor="text1"/>
              </w:rPr>
            </w:pPr>
            <w:r w:rsidRPr="001B1BA0">
              <w:rPr>
                <w:b/>
                <w:bCs/>
                <w:color w:val="000000" w:themeColor="text1"/>
              </w:rPr>
              <w:t xml:space="preserve">Leaf </w:t>
            </w:r>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 xml:space="preserve"> = 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1B5901"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1B5901" w:rsidRDefault="00420CCF" w:rsidP="00420CCF">
            <w:pPr>
              <w:spacing w:line="276" w:lineRule="auto"/>
              <w:jc w:val="right"/>
              <w:rPr>
                <w:color w:val="000000"/>
              </w:rPr>
            </w:pPr>
            <w:r w:rsidRPr="001B5901">
              <w:rPr>
                <w:color w:val="000000"/>
              </w:rPr>
              <w:t>0.309</w:t>
            </w:r>
          </w:p>
        </w:tc>
        <w:tc>
          <w:tcPr>
            <w:tcW w:w="1013" w:type="dxa"/>
            <w:tcBorders>
              <w:top w:val="nil"/>
              <w:left w:val="nil"/>
              <w:bottom w:val="nil"/>
              <w:right w:val="nil"/>
            </w:tcBorders>
            <w:vAlign w:val="bottom"/>
          </w:tcPr>
          <w:p w14:paraId="454736DF" w14:textId="531904BC"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1B5901" w:rsidRDefault="00420CCF" w:rsidP="00420CCF">
            <w:pPr>
              <w:spacing w:line="276" w:lineRule="auto"/>
              <w:jc w:val="right"/>
              <w:rPr>
                <w:color w:val="000000"/>
              </w:rPr>
            </w:pPr>
            <w:r w:rsidRPr="001B5901">
              <w:rPr>
                <w:color w:val="000000"/>
              </w:rPr>
              <w:t>-0.110</w:t>
            </w:r>
          </w:p>
        </w:tc>
        <w:tc>
          <w:tcPr>
            <w:tcW w:w="1013" w:type="dxa"/>
            <w:tcBorders>
              <w:top w:val="nil"/>
              <w:left w:val="nil"/>
              <w:bottom w:val="single" w:sz="4" w:space="0" w:color="auto"/>
              <w:right w:val="nil"/>
            </w:tcBorders>
            <w:vAlign w:val="bottom"/>
          </w:tcPr>
          <w:p w14:paraId="3EE7A84F" w14:textId="60BF6326" w:rsidR="00420CCF" w:rsidRPr="001B5901" w:rsidRDefault="00420CCF" w:rsidP="00420CCF">
            <w:pPr>
              <w:spacing w:line="276" w:lineRule="auto"/>
              <w:jc w:val="right"/>
              <w:rPr>
                <w:b/>
                <w:bCs/>
                <w:color w:val="000000"/>
              </w:rPr>
            </w:pPr>
            <w:r w:rsidRPr="001B5901">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11CF9824"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37</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1B5901" w:rsidRDefault="00420CCF" w:rsidP="00420CCF">
            <w:pPr>
              <w:spacing w:line="276" w:lineRule="auto"/>
              <w:jc w:val="right"/>
              <w:rPr>
                <w:b/>
                <w:bCs/>
                <w:color w:val="000000"/>
              </w:rPr>
            </w:pPr>
            <w:r w:rsidRPr="001B5901">
              <w:rPr>
                <w:color w:val="000000"/>
              </w:rPr>
              <w:t>-0.213</w:t>
            </w:r>
          </w:p>
        </w:tc>
        <w:tc>
          <w:tcPr>
            <w:tcW w:w="1013" w:type="dxa"/>
            <w:tcBorders>
              <w:top w:val="nil"/>
              <w:left w:val="nil"/>
              <w:bottom w:val="nil"/>
              <w:right w:val="nil"/>
            </w:tcBorders>
            <w:vAlign w:val="bottom"/>
          </w:tcPr>
          <w:p w14:paraId="01CCD467" w14:textId="4FAC1303"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1B5901" w:rsidRDefault="00420CCF" w:rsidP="00420CCF">
            <w:pPr>
              <w:spacing w:line="276" w:lineRule="auto"/>
              <w:jc w:val="right"/>
              <w:rPr>
                <w:b/>
                <w:bCs/>
                <w:color w:val="000000"/>
              </w:rPr>
            </w:pPr>
            <w:r w:rsidRPr="001B5901">
              <w:rPr>
                <w:color w:val="000000"/>
              </w:rPr>
              <w:t>-0.006</w:t>
            </w:r>
          </w:p>
        </w:tc>
        <w:tc>
          <w:tcPr>
            <w:tcW w:w="1013" w:type="dxa"/>
            <w:tcBorders>
              <w:top w:val="nil"/>
              <w:left w:val="nil"/>
              <w:bottom w:val="nil"/>
              <w:right w:val="nil"/>
            </w:tcBorders>
            <w:vAlign w:val="bottom"/>
          </w:tcPr>
          <w:p w14:paraId="4D3F8D9C" w14:textId="19CF5147" w:rsidR="00420CCF" w:rsidRPr="001B5901" w:rsidRDefault="00420CCF" w:rsidP="00420CCF">
            <w:pPr>
              <w:spacing w:line="276" w:lineRule="auto"/>
              <w:jc w:val="right"/>
              <w:rPr>
                <w:b/>
                <w:bCs/>
                <w:i/>
                <w:iCs/>
                <w:color w:val="000000"/>
              </w:rPr>
            </w:pPr>
            <w:r w:rsidRPr="001B5901">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1B5901" w:rsidRDefault="00420CCF" w:rsidP="00420CCF">
            <w:pPr>
              <w:spacing w:line="276" w:lineRule="auto"/>
              <w:jc w:val="right"/>
              <w:rPr>
                <w:b/>
                <w:bCs/>
                <w:color w:val="000000"/>
              </w:rPr>
            </w:pPr>
            <w:r w:rsidRPr="001B5901">
              <w:rPr>
                <w:color w:val="000000"/>
              </w:rPr>
              <w:t>0.446</w:t>
            </w:r>
          </w:p>
        </w:tc>
        <w:tc>
          <w:tcPr>
            <w:tcW w:w="1013" w:type="dxa"/>
            <w:tcBorders>
              <w:top w:val="nil"/>
              <w:left w:val="nil"/>
              <w:bottom w:val="nil"/>
              <w:right w:val="nil"/>
            </w:tcBorders>
            <w:vAlign w:val="bottom"/>
          </w:tcPr>
          <w:p w14:paraId="39577747" w14:textId="16A1A32A"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1B5901" w:rsidRDefault="00420CCF" w:rsidP="00420CCF">
            <w:pPr>
              <w:spacing w:line="276" w:lineRule="auto"/>
              <w:jc w:val="right"/>
              <w:rPr>
                <w:b/>
                <w:bCs/>
                <w:color w:val="000000"/>
              </w:rPr>
            </w:pPr>
            <w:r w:rsidRPr="001B5901">
              <w:rPr>
                <w:color w:val="000000"/>
              </w:rPr>
              <w:t>-0.059</w:t>
            </w:r>
          </w:p>
        </w:tc>
        <w:tc>
          <w:tcPr>
            <w:tcW w:w="1013" w:type="dxa"/>
            <w:tcBorders>
              <w:top w:val="nil"/>
              <w:left w:val="nil"/>
              <w:bottom w:val="single" w:sz="4" w:space="0" w:color="auto"/>
              <w:right w:val="nil"/>
            </w:tcBorders>
            <w:vAlign w:val="bottom"/>
          </w:tcPr>
          <w:p w14:paraId="7C6D95E4" w14:textId="176BCC00" w:rsidR="00420CCF" w:rsidRPr="001B5901" w:rsidRDefault="00420CCF" w:rsidP="00420CCF">
            <w:pPr>
              <w:spacing w:line="276" w:lineRule="auto"/>
              <w:jc w:val="right"/>
              <w:rPr>
                <w:b/>
                <w:bCs/>
                <w:i/>
                <w:iCs/>
                <w:color w:val="000000"/>
              </w:rPr>
            </w:pPr>
            <w:r w:rsidRPr="001B5901">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B5901" w:rsidRDefault="00123AE5" w:rsidP="00123AE5">
            <w:pPr>
              <w:spacing w:line="276" w:lineRule="auto"/>
              <w:jc w:val="right"/>
              <w:rPr>
                <w:color w:val="000000"/>
              </w:rPr>
            </w:pPr>
            <w:r w:rsidRPr="001B5901">
              <w:rPr>
                <w:color w:val="000000"/>
              </w:rPr>
              <w:t>-0.154</w:t>
            </w:r>
          </w:p>
        </w:tc>
        <w:tc>
          <w:tcPr>
            <w:tcW w:w="1013" w:type="dxa"/>
            <w:tcBorders>
              <w:top w:val="nil"/>
              <w:left w:val="nil"/>
              <w:bottom w:val="single" w:sz="4" w:space="0" w:color="auto"/>
              <w:right w:val="nil"/>
            </w:tcBorders>
            <w:vAlign w:val="bottom"/>
          </w:tcPr>
          <w:p w14:paraId="3A1C9812" w14:textId="415A6AFB" w:rsidR="00123AE5" w:rsidRPr="001B5901" w:rsidRDefault="00123AE5" w:rsidP="00123AE5">
            <w:pPr>
              <w:spacing w:line="276" w:lineRule="auto"/>
              <w:jc w:val="right"/>
              <w:rPr>
                <w:b/>
                <w:bCs/>
                <w:i/>
                <w:iCs/>
                <w:color w:val="000000"/>
              </w:rPr>
            </w:pPr>
            <w:r w:rsidRPr="001B5901">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012010CA"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8DCE7B3" w:rsidR="002052B6" w:rsidRPr="000E5BEF" w:rsidRDefault="001B1BA0" w:rsidP="0025039E">
      <w:pPr>
        <w:spacing w:line="360" w:lineRule="auto"/>
        <w:rPr>
          <w:b/>
          <w:bCs/>
          <w:color w:val="000000" w:themeColor="text1"/>
        </w:rPr>
      </w:pPr>
      <w:r>
        <w:rPr>
          <w:b/>
          <w:bCs/>
          <w:noProof/>
          <w:color w:val="000000" w:themeColor="text1"/>
        </w:rPr>
        <w:drawing>
          <wp:inline distT="0" distB="0" distL="0" distR="0" wp14:anchorId="7DB1A487" wp14:editId="3BA03431">
            <wp:extent cx="5943600" cy="3314065"/>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5943600" cy="3314065"/>
                    </a:xfrm>
                    <a:prstGeom prst="rect">
                      <a:avLst/>
                    </a:prstGeom>
                  </pic:spPr>
                </pic:pic>
              </a:graphicData>
            </a:graphic>
          </wp:inline>
        </w:drawing>
      </w:r>
    </w:p>
    <w:p w14:paraId="10E20C1A" w14:textId="03369F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545918A3"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1B1BA0">
        <w:rPr>
          <w:color w:val="000000" w:themeColor="text1"/>
        </w:rPr>
        <w:t xml:space="preserve">leaf </w:t>
      </w:r>
      <w:r w:rsidR="001B1BA0" w:rsidRPr="001B5901">
        <w:rPr>
          <w:i/>
          <w:iCs/>
          <w:color w:val="000000" w:themeColor="text1"/>
        </w:rPr>
        <w:t>C</w:t>
      </w:r>
      <w:r w:rsidR="001B1BA0" w:rsidRPr="009C1249">
        <w:rPr>
          <w:color w:val="000000" w:themeColor="text1"/>
          <w:vertAlign w:val="subscript"/>
        </w:rPr>
        <w:t>i</w:t>
      </w:r>
      <w:r w:rsidR="001B1BA0">
        <w:rPr>
          <w:color w:val="000000" w:themeColor="text1"/>
        </w:rPr>
        <w:t>:</w:t>
      </w:r>
      <w:r w:rsidR="001B1BA0" w:rsidRPr="001B5901">
        <w:rPr>
          <w:i/>
          <w:iCs/>
          <w:color w:val="000000" w:themeColor="text1"/>
        </w:rPr>
        <w:t>C</w:t>
      </w:r>
      <w:r w:rsidR="001B1BA0" w:rsidRPr="009C1249">
        <w:rPr>
          <w:color w:val="000000" w:themeColor="text1"/>
          <w:vertAlign w:val="subscript"/>
        </w:rPr>
        <w:t>a</w:t>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 xml:space="preserve">relationship between </w:t>
      </w:r>
      <w:r w:rsidR="00A65C98">
        <w:t>the relative costs to acquire nitrogen versus water (</w:t>
      </w:r>
      <w:r w:rsidR="00A65C98">
        <w:rPr>
          <w:i/>
          <w:iCs/>
          <w:color w:val="000000" w:themeColor="text1"/>
          <w:lang w:val="el-GR"/>
        </w:rPr>
        <w:t>β</w:t>
      </w:r>
      <w:r w:rsidR="00A65C98">
        <w:rPr>
          <w:iCs/>
          <w:color w:val="000000" w:themeColor="text1"/>
        </w:rPr>
        <w:t>)</w:t>
      </w:r>
      <w:r w:rsidR="001A3F78">
        <w:t xml:space="preserve"> </w:t>
      </w:r>
      <w:r w:rsidR="001A3F78">
        <w:rPr>
          <w:color w:val="000000" w:themeColor="text1"/>
        </w:rPr>
        <w:t xml:space="preserve">on </w:t>
      </w:r>
      <w:r w:rsidR="00E40E22">
        <w:rPr>
          <w:i/>
          <w:iCs/>
          <w:color w:val="000000" w:themeColor="text1"/>
        </w:rPr>
        <w:t>N</w:t>
      </w:r>
      <w:r w:rsidR="00E40E22">
        <w:rPr>
          <w:color w:val="000000" w:themeColor="text1"/>
          <w:vertAlign w:val="subscript"/>
        </w:rPr>
        <w:t>area</w:t>
      </w:r>
      <w:r w:rsidR="001A3F78">
        <w:rPr>
          <w:color w:val="000000" w:themeColor="text1"/>
        </w:rPr>
        <w:t xml:space="preserve"> </w:t>
      </w:r>
      <w:r w:rsidR="00A65C98">
        <w:rPr>
          <w:color w:val="000000" w:themeColor="text1"/>
        </w:rPr>
        <w:t xml:space="preserve">as mediated through changes in the leaf </w:t>
      </w:r>
      <w:r w:rsidR="00A65C98" w:rsidRPr="001B5901">
        <w:rPr>
          <w:i/>
          <w:iCs/>
          <w:color w:val="000000" w:themeColor="text1"/>
        </w:rPr>
        <w:t>C</w:t>
      </w:r>
      <w:r w:rsidR="00A65C98" w:rsidRPr="009C1249">
        <w:rPr>
          <w:color w:val="000000" w:themeColor="text1"/>
          <w:vertAlign w:val="subscript"/>
        </w:rPr>
        <w:t>i</w:t>
      </w:r>
      <w:r w:rsidR="00A65C98">
        <w:rPr>
          <w:color w:val="000000" w:themeColor="text1"/>
        </w:rPr>
        <w:t>:</w:t>
      </w:r>
      <w:r w:rsidR="00A65C98" w:rsidRPr="001B5901">
        <w:rPr>
          <w:i/>
          <w:iCs/>
          <w:color w:val="000000" w:themeColor="text1"/>
        </w:rPr>
        <w:t>C</w:t>
      </w:r>
      <w:r w:rsidR="00A65C98" w:rsidRPr="009C1249">
        <w:rPr>
          <w:color w:val="000000" w:themeColor="text1"/>
          <w:vertAlign w:val="subscript"/>
        </w:rPr>
        <w:t>a</w:t>
      </w:r>
      <w:r w:rsidR="00A65C98">
        <w:rPr>
          <w:color w:val="000000" w:themeColor="text1"/>
        </w:rPr>
        <w:t xml:space="preserve"> ratio</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1D0FD1">
        <w:rPr>
          <w:color w:val="000000" w:themeColor="text1"/>
        </w:rPr>
        <w:t xml:space="preserve">. Increasing </w:t>
      </w:r>
      <w:r w:rsidR="001D0FD1" w:rsidRPr="001B5901">
        <w:rPr>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3E2425">
        <w:t>we found</w:t>
      </w:r>
      <w:r w:rsidR="001D0FD1">
        <w:t xml:space="preserve"> </w:t>
      </w:r>
      <w:r w:rsidR="001D0FD1">
        <w:rPr>
          <w:color w:val="000000" w:themeColor="text1"/>
        </w:rPr>
        <w:t xml:space="preserve">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w:t>
      </w:r>
      <w:r w:rsidR="00EC2EFD">
        <w:t>Overall, results</w:t>
      </w:r>
      <w:r w:rsidR="00482E50">
        <w:t xml:space="preserve"> provide </w:t>
      </w:r>
      <w:r w:rsidR="00253023">
        <w:t>strong and consistent</w:t>
      </w:r>
      <w:r w:rsidR="00482E50">
        <w:t xml:space="preserve"> support for patterns expected from 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1F60B0D5" w:rsidR="00A40FBF" w:rsidRDefault="00634047" w:rsidP="00A40FB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 xml:space="preserve">was associated with larger, thinner leaves (i.e.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3205D">
        <w:t xml:space="preserve">associated with tradeoffs between leaf longevity and </w:t>
      </w:r>
      <w:r w:rsidR="0073205D">
        <w:lastRenderedPageBreak/>
        <w:t xml:space="preserve">leaf productivity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p>
    <w:p w14:paraId="21C82C2A" w14:textId="73971583"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FF332A">
        <w:t>likely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46BF62D8"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p>
    <w:p w14:paraId="58642533" w14:textId="40EDDF49"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r w:rsidR="004F64A3">
        <w:rPr>
          <w:i/>
          <w:iCs/>
          <w:color w:val="000000" w:themeColor="text1"/>
        </w:rPr>
        <w:t>N</w:t>
      </w:r>
      <w:r w:rsidR="004F64A3">
        <w:rPr>
          <w:color w:val="000000" w:themeColor="text1"/>
          <w:vertAlign w:val="subscript"/>
        </w:rPr>
        <w:t>mass</w:t>
      </w:r>
      <w:r w:rsidR="004F64A3">
        <w:rPr>
          <w:color w:val="000000" w:themeColor="text1"/>
        </w:rPr>
        <w:t xml:space="preserve"> and </w:t>
      </w:r>
      <w:r w:rsidR="004F64A3">
        <w:rPr>
          <w:i/>
          <w:iCs/>
          <w:color w:val="000000" w:themeColor="text1"/>
        </w:rPr>
        <w:t>M</w:t>
      </w:r>
      <w:r w:rsidR="004F64A3">
        <w:rPr>
          <w:color w:val="000000" w:themeColor="text1"/>
          <w:vertAlign w:val="subscript"/>
        </w:rPr>
        <w:t>area</w:t>
      </w:r>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color w:val="000000" w:themeColor="text1"/>
        </w:rPr>
        <w:t>,</w:t>
      </w:r>
      <w:r w:rsidR="003D3665">
        <w:rPr>
          <w:color w:val="000000" w:themeColor="text1"/>
        </w:rPr>
        <w:t xml:space="preserve"> which, paired with the negative relationship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w:t>
      </w:r>
      <w:r w:rsidR="005C0CE5">
        <w:rPr>
          <w:color w:val="000000" w:themeColor="text1"/>
        </w:rPr>
        <w:lastRenderedPageBreak/>
        <w:t xml:space="preserve">expected from theory, positive responses of </w:t>
      </w:r>
      <w:r w:rsidR="005C0CE5">
        <w:rPr>
          <w:i/>
          <w:iCs/>
          <w:color w:val="000000" w:themeColor="text1"/>
        </w:rPr>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6E57ACAA"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w:t>
      </w:r>
      <w:commentRangeStart w:id="2"/>
      <w:r w:rsidR="006957FE">
        <w:rPr>
          <w:color w:val="000000" w:themeColor="text1"/>
        </w:rPr>
        <w:t>more favorable and productive environments for soil microbial communities</w:t>
      </w:r>
      <w:commentRangeEnd w:id="2"/>
      <w:r w:rsidR="008A03D1">
        <w:rPr>
          <w:rStyle w:val="CommentReference"/>
          <w:rFonts w:eastAsiaTheme="minorHAnsi" w:cs="Times New Roman (Body CS)"/>
        </w:rPr>
        <w:commentReference w:id="2"/>
      </w:r>
      <w:r w:rsidR="006957FE">
        <w:rPr>
          <w:color w:val="000000" w:themeColor="text1"/>
        </w:rPr>
        <w:t>,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6203C9">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6B0D79">
        <w:rPr>
          <w:color w:val="000000" w:themeColor="text1"/>
        </w:rPr>
        <w:t xml:space="preserve"> Alternatively, soil moisture may have facilitated greater nitrogen mobility through soil solution.</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5C2CA3D1"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sidRPr="001B5901">
        <w:rPr>
          <w:color w:val="000000" w:themeColor="text1"/>
        </w:rPr>
        <w:t>VPD</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sidRPr="001B5901">
        <w:rPr>
          <w:color w:val="000000" w:themeColor="text1"/>
        </w:rPr>
        <w:t>VPD</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sidRPr="001B5901">
        <w:rPr>
          <w:color w:val="000000" w:themeColor="text1"/>
        </w:rPr>
        <w:t>VPD</w:t>
      </w:r>
      <w:r w:rsidR="00723922" w:rsidDel="00723922">
        <w:rPr>
          <w:color w:val="000000" w:themeColor="text1"/>
        </w:rPr>
        <w:t xml:space="preserve"> </w:t>
      </w:r>
      <w:r w:rsidR="00722EFC">
        <w:rPr>
          <w:color w:val="000000" w:themeColor="text1"/>
        </w:rPr>
        <w:fldChar w:fldCharType="begin" w:fldLock="1"/>
      </w:r>
      <w:r w:rsidR="006203C9">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w:t>
      </w:r>
      <w:r w:rsidR="00722EFC">
        <w:rPr>
          <w:color w:val="000000" w:themeColor="text1"/>
        </w:rPr>
        <w:lastRenderedPageBreak/>
        <w:t>environmental gradients, where increasing</w:t>
      </w:r>
      <w:r w:rsidR="00722EFC" w:rsidRPr="001B5901">
        <w:rPr>
          <w:color w:val="000000" w:themeColor="text1"/>
        </w:rPr>
        <w:t xml:space="preserve"> </w:t>
      </w:r>
      <w:r w:rsidR="00723922" w:rsidRPr="001B5901">
        <w:rPr>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3"/>
      <w:r w:rsidR="00747ADC">
        <w:t>.</w:t>
      </w:r>
      <w:commentRangeEnd w:id="3"/>
      <w:r w:rsidR="00A317FF">
        <w:rPr>
          <w:rStyle w:val="CommentReference"/>
          <w:rFonts w:eastAsiaTheme="minorHAnsi" w:cs="Times New Roman (Body CS)"/>
        </w:rPr>
        <w:commentReference w:id="3"/>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6CD5322"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
    <w:p w14:paraId="43870823" w14:textId="6BFD8DC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generally had lower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 or increased costs of water acquisition and use</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greater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w:t>
      </w:r>
      <w:r w:rsidR="001B6C99">
        <w:lastRenderedPageBreak/>
        <w:t xml:space="preserve">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63795E7"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6203C9">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4" w:author="Perkowski, Evan A" w:date="2023-01-18T16:34:00Z">
        <w:r w:rsidR="00305C53">
          <w:fldChar w:fldCharType="end"/>
        </w:r>
      </w:ins>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5" w:author="Perkowski, Evan A" w:date="2023-01-18T15:08:00Z">
        <w:r w:rsidR="00923F9A">
          <w:fldChar w:fldCharType="end"/>
        </w:r>
      </w:ins>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1F3D7CEA"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w:t>
      </w:r>
      <w:r w:rsidR="0072189F">
        <w:rPr>
          <w:color w:val="000000" w:themeColor="text1"/>
        </w:rPr>
        <w:t>.</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lastRenderedPageBreak/>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72189F" w:rsidRPr="009C1249">
        <w:rPr>
          <w:iCs/>
          <w:color w:val="000000" w:themeColor="text1"/>
        </w:rPr>
        <w:t>the relative cost of nitrogen versus water uptake (</w:t>
      </w:r>
      <w:r w:rsidR="0072189F">
        <w:rPr>
          <w:i/>
          <w:iCs/>
          <w:color w:val="000000" w:themeColor="text1"/>
          <w:lang w:val="el-GR"/>
        </w:rPr>
        <w:t>β</w:t>
      </w:r>
      <w:r w:rsidR="0072189F" w:rsidRPr="009C1249">
        <w:rPr>
          <w:iCs/>
          <w:color w:val="000000" w:themeColor="text1"/>
        </w:rPr>
        <w:t>)</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454CA90" w14:textId="2C2F3BD7" w:rsidR="00496BF5" w:rsidRPr="00496BF5" w:rsidRDefault="00AA3362" w:rsidP="00496BF5">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496BF5" w:rsidRPr="00496BF5">
        <w:rPr>
          <w:noProof/>
        </w:rPr>
        <w:t>Adams, M. A., T. L. Turnbull, J. I. Sprent, and N. Buchmann. 2016. Legumes are different: Leaf nitrogen, photosynthesis, and water use efficiency. Proceedings of the National Academy of Sciences of the United States of America 113:4098–4103.</w:t>
      </w:r>
    </w:p>
    <w:p w14:paraId="03EBBD2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Bae, K., T. J. Fahey, R. D. Yanai, and M. Fisk. 2015. Soil nitrogen availability affects belowground carbon allocation and soil respiration in northern hardwood forests of New Hampshire. Ecosystems 18:1179–1191.</w:t>
      </w:r>
    </w:p>
    <w:p w14:paraId="05C31AB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Bates, D., M. Mächler, B. Bolker, and S. Walker. 2015. Fitting linear mixed-effects models using lme4. Journal of Statistical Software 67:1–48.</w:t>
      </w:r>
    </w:p>
    <w:p w14:paraId="28E3B6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Beaudette, D., J. Skovlin, S. Roeker, and A. Brown. 2022. soilDB: Soil Database Interface.</w:t>
      </w:r>
    </w:p>
    <w:p w14:paraId="42D43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Bernacchi, C. J., E. L. Singsaas, C. Pimentel, A. R. Portis, and S. P. Long. 2001. Improved temperature response functions for models of Rubisco-limited photosynthesis. Plant, Cell and Environment 24:253–259.</w:t>
      </w:r>
    </w:p>
    <w:p w14:paraId="61633FD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Bialic‐Murphy, L., N. G. Smith, P. Voothuluru, R. M. McElderry, M. D. Roche, S. T. Cassidy, S. N. Kivlin, and S. Kalisz. 2021. Invasion‐induced root–fungal disruptions alter plant water and nitrogen economies. Ecology Letters 24:1145–1156.</w:t>
      </w:r>
    </w:p>
    <w:p w14:paraId="3793EA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Bloomfield, K. J., B. D. Stocker, T. F. Keenan, and I. C. Prentice. 2022. Environmental controls on the light use efficiency of terrestrial gross primary production. Global Change Biology:0–2.</w:t>
      </w:r>
    </w:p>
    <w:p w14:paraId="40A664D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Booth, B. B. B., C. D. Jones, M. Collins, I. J. Totterdell, P. M. Cox, S. Sitch, C. Huntingford, R. A. Betts, G. R. Harris, and J. Lloyd. 2012. High sensitivity of future global warming to land carbon cycle processes. Environmental Research Letters 7:024002.</w:t>
      </w:r>
    </w:p>
    <w:p w14:paraId="4A76B72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Braghiere, R. K., J. B. Fisher, K. Allen, E. Brzostek, M. Shi, X. Yang, D. M. Ricciuto, R. A. </w:t>
      </w:r>
      <w:r w:rsidRPr="00496BF5">
        <w:rPr>
          <w:noProof/>
        </w:rPr>
        <w:lastRenderedPageBreak/>
        <w:t>Fisher, Q. Zhu, and R. P. Phillips. 2022. Modeling Global Carbon Costs of Plant Nitrogen and Phosphorus Acquisition. Journal of Advances in Modeling Earth Systems 14:1–23.</w:t>
      </w:r>
    </w:p>
    <w:p w14:paraId="475C944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Cernusak, L. A., N. Ubierna, K. Winter, J. A. M. Holtum, J. D. Marshall, and G. D. Farquhar. 2013. Environmental and physiological determinants of carbon isotope discrimination in terrestrial plants. New Phytologist 200:950–965.</w:t>
      </w:r>
    </w:p>
    <w:p w14:paraId="45B23EF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496BF5">
        <w:rPr>
          <w:noProof/>
          <w:vertAlign w:val="subscript"/>
        </w:rPr>
        <w:t>3</w:t>
      </w:r>
      <w:r w:rsidRPr="00496BF5">
        <w:rPr>
          <w:noProof/>
        </w:rPr>
        <w:t xml:space="preserve"> plants worldwide. Global Ecology and Biogeography 27:1056–1067.</w:t>
      </w:r>
    </w:p>
    <w:p w14:paraId="622660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Cramer, W., and I. C. Prentice. 1988. Simulation of regional soil moisture deficits on a European scale. Norsk Geografisk Tidsskrift - Norwegian Journal of Geography 42:149–151.</w:t>
      </w:r>
    </w:p>
    <w:p w14:paraId="75482F6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D4F515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6EF74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Davis, T. W., I. C. Prentice, B. D. Stocker, R. T. Thomas, R. J. Whitley, H. Wang, B. J. Evans, A. V Gallego-Sala, M. T. Sykes, and W. Cramer. 2017. Simple process-led algorithms for </w:t>
      </w:r>
      <w:r w:rsidRPr="00496BF5">
        <w:rPr>
          <w:noProof/>
        </w:rPr>
        <w:lastRenderedPageBreak/>
        <w:t>simulating habitats (SPLASH v.1.0): robust indices of radiation, evapotranspiration and plant-available moisture. Geoscientific Model Development 10:689–708.</w:t>
      </w:r>
    </w:p>
    <w:p w14:paraId="7B59329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B. J. Evans, S. Caddy-Retalic, A. J. Lowe, and I. J. Wright. 2017. Leaf nitrogen from first principles: field evidence for adaptive variation with climate. Biogeosciences 14:481–495.</w:t>
      </w:r>
    </w:p>
    <w:p w14:paraId="27F7250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B. J. Evans, H. F. Togashi, S. Caddy-Retalic, F. A. McInerney, B. Sparrow, E. Leitch, and A. J. Lowe. 2020. Components of leaf‐trait variation along environmental gradients. New Phytologist 228:82–94.</w:t>
      </w:r>
    </w:p>
    <w:p w14:paraId="4F5514C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H. Wang, O. K. Atkin, K. J. Bloomfield, T. F. Domingues, S. M. Gleason, V. Maire, Y. Onoda, H. Poorter, and N. G. Smith. 2022. Leaf nitrogen from the perspective of optimal plant function. Journal of Ecology 110:2585–2602.</w:t>
      </w:r>
    </w:p>
    <w:p w14:paraId="0E0BD55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1989a. Partitioning of nitrogen between and within leaves grown under different irradiances. Functional Plant Biology 16:533.</w:t>
      </w:r>
    </w:p>
    <w:p w14:paraId="77042E6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1989b. Photosynthesis and nitrogen relationships in leaves of C3 plants. Oecologia 78:9–19.</w:t>
      </w:r>
    </w:p>
    <w:p w14:paraId="76758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and J. R. Seemann. 1989. The allocation of protein nitrogen in the photosynthetic apparatus: costs, consequences, and control. Photosynthesis 8:183–205.</w:t>
      </w:r>
    </w:p>
    <w:p w14:paraId="14E6D8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Farquhar, G. D., J. R. Ehleringer, and K. T. Hubick. 1989. Carbon Isotope Discrimination and Photosynthesis. Annual Review of Plant Physiology and Plant Molecular Biology 40:503–537.</w:t>
      </w:r>
    </w:p>
    <w:p w14:paraId="770D86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Fay, P. A., S. M. Prober, W. S. Harpole, J. M. H. Knops, J. D. Bakker, E. T. Borer, E. M. Lind, A. S. MacDougall, E. W. Seabloom, P. D. Wragg, P. B. Adler, D. M. Blumenthal, Y. M. Buckley, C. Chu, E. E. Cleland, S. L. Collins, K. F. Davies, G. Du, X. Feng, J. Firn, D. S. </w:t>
      </w:r>
      <w:r w:rsidRPr="00496BF5">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CE5972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Feng, X. 1999. Trends in intrinsic water-use efficiency of natural trees for the past 100-200 years: A response to atmospheric CO2 concentration. Geochimica et Cosmochimica Acta 63:1891–1903.</w:t>
      </w:r>
    </w:p>
    <w:p w14:paraId="6EE49E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Field, C. B., and H. A. Mooney. 1986. The photosynthesis-nitrogen relationship in wild plants. Pages 25–55 </w:t>
      </w:r>
      <w:r w:rsidRPr="00496BF5">
        <w:rPr>
          <w:i/>
          <w:iCs/>
          <w:noProof/>
        </w:rPr>
        <w:t>in</w:t>
      </w:r>
      <w:r w:rsidRPr="00496BF5">
        <w:rPr>
          <w:noProof/>
        </w:rPr>
        <w:t xml:space="preserve"> T. J. Givnish, editor. On the Economy of Plant Form and Function. Cambridge University Press, Cambridge.</w:t>
      </w:r>
    </w:p>
    <w:p w14:paraId="5391B9E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8960CA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Fox, J., and S. Weisberg. 2019. An R companion to applied regression. Third edit. Sage, Thousand Oaks, California.</w:t>
      </w:r>
    </w:p>
    <w:p w14:paraId="4F70BA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Ghannoum, O., J. R. Evans, and S. von Caemmerer. 2011. Nitrogen and water use efficiency of C4 plants. Pages 129–146 </w:t>
      </w:r>
      <w:r w:rsidRPr="00496BF5">
        <w:rPr>
          <w:i/>
          <w:iCs/>
          <w:noProof/>
        </w:rPr>
        <w:t>in</w:t>
      </w:r>
      <w:r w:rsidRPr="00496BF5">
        <w:rPr>
          <w:noProof/>
        </w:rPr>
        <w:t xml:space="preserve"> A. S. Raghavendra and R. F. Sage, editors. C4 Photosynthesis </w:t>
      </w:r>
      <w:r w:rsidRPr="00496BF5">
        <w:rPr>
          <w:noProof/>
        </w:rPr>
        <w:lastRenderedPageBreak/>
        <w:t>and Related CO2 Concentrating Mechanisms. Springer.</w:t>
      </w:r>
    </w:p>
    <w:p w14:paraId="32B3DF3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Grossiord, C., T. N. Buckley, L. A. Cernusak, K. A. Novick, B. Poulter, R. T. W. Siegwolf, J. S. Sperry, and N. G. McDowell. 2020. Plant responses to rising vapor pressure deficit. New Phytologist 226:1550–1566.</w:t>
      </w:r>
    </w:p>
    <w:p w14:paraId="39882E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387D3F6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Hijmans, R. J. 2022. terra: Spatial Data Analysis.</w:t>
      </w:r>
    </w:p>
    <w:p w14:paraId="37F5E4D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Huber, M. L., R. A. Perkins, A. Laesecke, D. G. Friend, J. V Sengers, M. J. Assael, I. N. Metaxa, E. Vogel, R. Mareš, and K. Miyagawa. 2009. New international formulation for the viscosity of H2 O. Journal of Physical and Chemical Reference Data 38:101–125.</w:t>
      </w:r>
    </w:p>
    <w:p w14:paraId="6F594C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Hungate, B. A., J. S. Dukes, M. R. Shaw, Y. Luo, and C. B. Field. 2003. Nitrogen and climate change. Science 302:1512–1513.</w:t>
      </w:r>
    </w:p>
    <w:p w14:paraId="4FE7D4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IPCC. 2014. Climate Change 2013 – The Physical Science Basis. Page (Intergovernmental Panel on Climate Change, Ed.). Cambridge University Press.</w:t>
      </w:r>
    </w:p>
    <w:p w14:paraId="0BDF17A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Kachurina, O. M., H. Zhang, W. R. Raun, and E. G. Krenzer. 2000. Simultaneous determination of soil aluminum, ammonium- and nitrate- nitrogen using 1 M potassium chloride. Communications in Soil Science and Plant Analysis 31:893–903.</w:t>
      </w:r>
    </w:p>
    <w:p w14:paraId="089B3F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Katabuchi, M. 2015. LeafArea: An R package for rapid digital analysis of leaf area. Ecological Research 30:1073–1077.</w:t>
      </w:r>
    </w:p>
    <w:p w14:paraId="46F054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Kattge, J., W. Knorr, T. Raddatz, and C. Wirth. 2009. Quantifying photosynthetic capacity and </w:t>
      </w:r>
      <w:r w:rsidRPr="00496BF5">
        <w:rPr>
          <w:noProof/>
        </w:rPr>
        <w:lastRenderedPageBreak/>
        <w:t>its relationship to leaf nitrogen content for global-scale terrestrial biosphere models. Global Change Biology 15:976–991.</w:t>
      </w:r>
    </w:p>
    <w:p w14:paraId="0CDDA77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Keeling, C. D., W. G. Mook, and P. P. Tans. 1979. Recent trends in the </w:t>
      </w:r>
      <w:r w:rsidRPr="00496BF5">
        <w:rPr>
          <w:noProof/>
          <w:vertAlign w:val="superscript"/>
        </w:rPr>
        <w:t>13</w:t>
      </w:r>
      <w:r w:rsidRPr="00496BF5">
        <w:rPr>
          <w:noProof/>
        </w:rPr>
        <w:t>C/</w:t>
      </w:r>
      <w:r w:rsidRPr="00496BF5">
        <w:rPr>
          <w:noProof/>
          <w:vertAlign w:val="superscript"/>
        </w:rPr>
        <w:t>12</w:t>
      </w:r>
      <w:r w:rsidRPr="00496BF5">
        <w:rPr>
          <w:noProof/>
        </w:rPr>
        <w:t>C ratio of atmospheric carbon dioxide. Nature 277:121–123.</w:t>
      </w:r>
    </w:p>
    <w:p w14:paraId="2E6F7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Keeney, D. R., and D. W. Nelson. 1983. Nitrogen—Inorganic Forms. Pages 643–698 </w:t>
      </w:r>
      <w:r w:rsidRPr="00496BF5">
        <w:rPr>
          <w:i/>
          <w:iCs/>
          <w:noProof/>
        </w:rPr>
        <w:t>in</w:t>
      </w:r>
      <w:r w:rsidRPr="00496BF5">
        <w:rPr>
          <w:noProof/>
        </w:rPr>
        <w:t xml:space="preserve"> A. L. Page, editor. Methods of Soil Analysis. 2nd edition. ASA and SSSA, Madison, WI, USA.</w:t>
      </w:r>
    </w:p>
    <w:p w14:paraId="0452D49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Kenward, M. G., and J. H. Roger. 1997. Small Sample Inference for Fixed Effects from Restricted Maximum Likelihood. Biometrics 53:983.</w:t>
      </w:r>
    </w:p>
    <w:p w14:paraId="78B2EFD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Knorr, W., and M. Heimann. 2001. Uncertainties in global terrestrial biosphere modeling: 1. A comprehensive sensitivity analysis with a new photosynthesis and energy balance scheme. Global Biogeochemical Cycles 15:207–225.</w:t>
      </w:r>
    </w:p>
    <w:p w14:paraId="03A7C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Lavergne, A., D. Sandoval, V. J. Hare, H. Graven, and I. C. Prentice. 2020. Impacts of soil water stress on the acclimated stomatal limitation of photosynthesis: Insights from stable carbon isotope data. Global Change Biology 26:7158–7172.</w:t>
      </w:r>
    </w:p>
    <w:p w14:paraId="55A607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496BF5">
        <w:rPr>
          <w:noProof/>
        </w:rPr>
        <w:lastRenderedPageBreak/>
        <w:t>benchmarking, and impact of forcing uncertainty. Journal of Advances in Modeling Earth Systems 11:4245–4287.</w:t>
      </w:r>
    </w:p>
    <w:p w14:paraId="5D7BD7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LeBauer, D. S., and K. Treseder. 2008. Nitrogen limitation of net primary productivity. Ecology 89:371–379.</w:t>
      </w:r>
    </w:p>
    <w:p w14:paraId="72FDB3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Lefcheck, J. S. 2016. piecewiseSEM: Piecewise structural equation modelling in r for ecology, evolution, and systematics. Methods in Ecology and Evolution 7:573–579.</w:t>
      </w:r>
    </w:p>
    <w:p w14:paraId="09D09C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Lenth, R. 2019. emmeans: estimated marginal means, aka least-squares means.</w:t>
      </w:r>
    </w:p>
    <w:p w14:paraId="23117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 W., H. Zhang, G. Huang, R. Liu, H. Wu, C. Zhao, and N. G. McDowell. 2020. Effects of nitrogen enrichment on tree carbon allocation: A global synthesis. Global Ecology and Biogeography 29:573–589.</w:t>
      </w:r>
    </w:p>
    <w:p w14:paraId="6F2379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Liang, X., T. Zhang, X. Lu, D. S. Ellsworth, H. BassiriRad, C. You, D. Wang, P. He, Q. Deng, H. Liu, J. Mo, and Q. Ye. 2020. Global response patterns of plant photosynthesis to nitrogen addition: A meta‐analysis. Global Change Biology 26:3585–3600.</w:t>
      </w:r>
    </w:p>
    <w:p w14:paraId="3F0815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López, J., D. A. Way, and W. Sadok. 2021. Systemic effects of rising atmospheric vapor pressure deficit on plant physiology and productivity. Global Change Biology 27:1704–1720.</w:t>
      </w:r>
    </w:p>
    <w:p w14:paraId="341DF78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AE16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Luo, X., T. F. Keenan, J. M. Chen, H. Croft, I. C. Prentice, N. G. Smith, A. P. Walker, H. Wang, R. Wang, C. Xu, and Y. Zhang. 2021. Global variation in the fraction of leaf nitrogen allocated to photosynthesis. Nature Communications 12:4866.</w:t>
      </w:r>
    </w:p>
    <w:p w14:paraId="3DB4C80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B6B29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39290B5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K. Hikosaka, and T. Hirose. 2004. Allocation of nitrogen to cell walls decreases photosynthetic nitrogen-use efficiency. Functional Ecology 18:419–425.</w:t>
      </w:r>
    </w:p>
    <w:p w14:paraId="76A3BF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I. J. Wright, J. R. Evans, K. Hikosaka, K. Kitajima, Ü. Niinemets, H. Poorter, T. Tosens, and M. Westoby. 2017. Physiological and structural tradeoffs underlying the leaf economics spectrum. New Phytologist 214:1447–1463.</w:t>
      </w:r>
    </w:p>
    <w:p w14:paraId="02EDB7A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Oren, R., J. S. Sperry, G. G. Katul, D. E. Pataki, B. E. Ewers, N. Phillips, and K. V. R. Schäfer. 1999. Survey and synthesis of intra- and interspecific variation in stomatal sensitivity to vapour pressure deficit. Plant, Cell and Environment 22:1515–1526.</w:t>
      </w:r>
    </w:p>
    <w:p w14:paraId="74AB1F4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Paillassa, J., I. J. Wright, I. C. Prentice, S. Pepin, N. G. Smith, G. Ethier, A. C. Westerband, L. J. Lamarque, H. Wang, W. K. Cornwell, and V. Maire. 2020. When and where soil is important to modify the carbon and water economy of leaves. New Phytologist 228:121–135.</w:t>
      </w:r>
    </w:p>
    <w:p w14:paraId="63DB43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Paul, K. I., P. J. Polglase, A. M. O’Connell, J. C. Carlyle, P. J. Smethurst, and P. K. Khanna. 2003. Defining the relation between soil water content and net nitrogen mineralization. European Journal of Soil Science 54:39–48.</w:t>
      </w:r>
    </w:p>
    <w:p w14:paraId="6DC7E6E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Peng, Y., K. J. Bloomfield, L. A. Cernusak, T. F. Domingues, and I. C. Prentice. 2021. Global climate and nutrient controls of photosynthetic capacity. Communications Biology 4:462.</w:t>
      </w:r>
    </w:p>
    <w:p w14:paraId="28F30A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D. W. Frey, C. L. Goodale, and N. G. Smith. (n.d.). Soil nitrogen availability modifies leaf nitrogen economics in mature temperate deciduous forests: a direct test of photosynthetic least-cos theory.</w:t>
      </w:r>
    </w:p>
    <w:p w14:paraId="0EDE537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235820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Pinheiro, J., and D. Bates. 2022. nlme: linear and nonlinear mixed effects models.</w:t>
      </w:r>
    </w:p>
    <w:p w14:paraId="59CA396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Poggio, L., L. M. De Sousa, N. H. Batjes, G. B. M. Heuvelink, B. Kempen, E. Ribeiro, and D. Rossiter. 2021. SoilGrids 2.0: Producing soil information for the globe with quantified spatial uncertainty. Soil 7:217–240.</w:t>
      </w:r>
    </w:p>
    <w:p w14:paraId="3E09361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Prentice, I. C., N. Dong, S. M. Gleason, V. Maire, and I. J. Wright. 2014. Balancing the costs of carbon gain and water transport: testing a new theoretical framework for plant functional ecology. Ecology Letters 17:82–91.</w:t>
      </w:r>
    </w:p>
    <w:p w14:paraId="026C924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Priestley, C. H. B., and R. J. Taylor. 1972. On the Assessment of Surface Heat Flux and Evaporation Using Large-Scale Parameters. Monthly Weather Review 100:81–92.</w:t>
      </w:r>
    </w:p>
    <w:p w14:paraId="1A35898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2EA266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 Core Team. 2021. R: A language and environment for statistical computing. R Foundation for Statistical Computing, Vienna, Austria.</w:t>
      </w:r>
    </w:p>
    <w:p w14:paraId="3BCF77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Reich, P. B. 2014. The world-wide ‘fast-slow’ plant economics spectrum: a traits manifesto. Journal of Ecology 102:275–301.</w:t>
      </w:r>
    </w:p>
    <w:p w14:paraId="213143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Reichman, G. A., D. L. Grunes, and F. G. Viets. 1966. Effect of Soil Moisture on Ammonification and Nitrification in Two Northern Plains Soils. Soil Science Society of America Journal 30:363–366.</w:t>
      </w:r>
    </w:p>
    <w:p w14:paraId="7A09E8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2014. The use and misuse of V</w:t>
      </w:r>
      <w:r w:rsidRPr="00496BF5">
        <w:rPr>
          <w:noProof/>
          <w:vertAlign w:val="subscript"/>
        </w:rPr>
        <w:t>c,max</w:t>
      </w:r>
      <w:r w:rsidRPr="00496BF5">
        <w:rPr>
          <w:noProof/>
        </w:rPr>
        <w:t xml:space="preserve"> in Earth System Models. Photosynthesis Research 119:15–29.</w:t>
      </w:r>
    </w:p>
    <w:p w14:paraId="692840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833C11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Sage, R. F., and R. W. Pearcy. 1987. The nitrogen use efficiency of C3 and C4 plants: I. Leaf nitrogen, growth, and biomass partitioning in </w:t>
      </w:r>
      <w:r w:rsidRPr="00496BF5">
        <w:rPr>
          <w:i/>
          <w:iCs/>
          <w:noProof/>
        </w:rPr>
        <w:t>Chenopodium album</w:t>
      </w:r>
      <w:r w:rsidRPr="00496BF5">
        <w:rPr>
          <w:noProof/>
        </w:rPr>
        <w:t xml:space="preserve"> (L.) and </w:t>
      </w:r>
      <w:r w:rsidRPr="00496BF5">
        <w:rPr>
          <w:i/>
          <w:iCs/>
          <w:noProof/>
        </w:rPr>
        <w:t>Amaranthus retroflexus</w:t>
      </w:r>
      <w:r w:rsidRPr="00496BF5">
        <w:rPr>
          <w:noProof/>
        </w:rPr>
        <w:t xml:space="preserve"> (L.). Plant Physiology 84:954–958.</w:t>
      </w:r>
    </w:p>
    <w:p w14:paraId="0482692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Saxton, K. E., and W. J. Rawls. 2006. Soil water characteristic estimates by texture and organic matter for hydrologic solutions. Soil Science Society of America Journal 70:1569–1578.</w:t>
      </w:r>
    </w:p>
    <w:p w14:paraId="1A094EB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Schmitt, M. R., and G. E. Edwards. 1981. Photosynthetic capacity and nitrogen use efficiency of maize, wheat, and rice: A comparison between C3 and C4 photosynthesis. Journal of Experimental Botany 32:459–466.</w:t>
      </w:r>
    </w:p>
    <w:p w14:paraId="721EAA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Schneider, C. A., W. S. Rasband, and K. W. Eliceiri. 2012. NIH Image to ImageJ: 25 years of image analysis. Nature methods 9:671–675.</w:t>
      </w:r>
    </w:p>
    <w:p w14:paraId="1D88D4B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Scott, H. G., and N. G. Smith. 2022. A Model of C4 Photosynthetic Acclimation Based on Least-Cost Optimality Theory Suitable for Earth System Model Incorporation. Journal of </w:t>
      </w:r>
      <w:r w:rsidRPr="00496BF5">
        <w:rPr>
          <w:noProof/>
        </w:rPr>
        <w:lastRenderedPageBreak/>
        <w:t>Advances in Modeling Earth Systems 14:1–16.</w:t>
      </w:r>
    </w:p>
    <w:p w14:paraId="2555A2B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Shi, M., J. B. Fisher, E. R. Brzostek, and R. P. Phillips. 2016. Carbon cost of plant nitrogen acquisition: Global carbon cycle impact from an improved plant nitrogen cycle in the Community Land Model. Global Change Biology 22:1299–1314.</w:t>
      </w:r>
    </w:p>
    <w:p w14:paraId="6150E4D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B., D. Wärlind, A. Arneth, T. Hickler, P. Leadley, J. Siltberg, and S. Zaehle. 2014. Implications of incorporating N cycling and N limitations on primary production in an individual-based dynamic vegetation model. Biogeosciences 11:2027–2054.</w:t>
      </w:r>
    </w:p>
    <w:p w14:paraId="7768883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003F6E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Stark, J. M., and M. K. Firestone. 1995. Mechanisms for soil moisture effects on activity of nitrifying bacteria. Applied and Environmental Microbiology 61:218–221.</w:t>
      </w:r>
    </w:p>
    <w:p w14:paraId="1C7DB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1CFE60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J. Zscheischler, T. F. Keenan, I. C. Prentice, J. Peñuelas, and S. I. Seneviratne. 2018. Quantifying soil moisture impacts on light use efficiency across biomes. New Phytologist 218:1430–1449.</w:t>
      </w:r>
    </w:p>
    <w:p w14:paraId="65C9AEE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Sulman, B. N., D. T. Roman, K. Yi, L. Wang, R. P. Phillips, and K. A. Novick. 2016. High atmospheric demand for water can limit forest carbon uptake and transpiration as severely </w:t>
      </w:r>
      <w:r w:rsidRPr="00496BF5">
        <w:rPr>
          <w:noProof/>
        </w:rPr>
        <w:lastRenderedPageBreak/>
        <w:t>as dry soil. Geophysical Research Letters 43:9686–9695.</w:t>
      </w:r>
    </w:p>
    <w:p w14:paraId="05478C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Thieurmel, B., and A. Elmarhraoui. 2019. suncalc: Compute sun position, sunlight phases, moon position, and lunar phase.</w:t>
      </w:r>
    </w:p>
    <w:p w14:paraId="24E8567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USDA NRCS. 2022. The PLANTS Database. (http://plants.usda.gov, 18 November 2022). National Plant Data Team, Greensboro, NC 27401-4901 USA.</w:t>
      </w:r>
    </w:p>
    <w:p w14:paraId="0048F6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0A2A66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7AD879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T. F. Keenan, T. W. Davis, I. J. Wright, W. K. Cornwell, B. J. Evans, and C. Peng. 2017a. Towards a universal model for carbon dioxide uptake by plants. Nature Plants 3:734–741.</w:t>
      </w:r>
    </w:p>
    <w:p w14:paraId="7738906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I. J. Wright, D. I. Warton, S. Qiao, X. Xu, J. Zhou, K. Kikuzawa, and N. C. Stenseth. 2023. Leaf economics fundamentals explained by optimality principles. Science Advances 9:eadd566.</w:t>
      </w:r>
    </w:p>
    <w:p w14:paraId="5009A6F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J., J. M. H. Knops, C. E. Brassil, and C. Mu. 2017b. Increased productivity in wet years drives a decline in ecosystem stability with nitrogen additions in arid grasslands. Ecology 98:1779–1786.</w:t>
      </w:r>
    </w:p>
    <w:p w14:paraId="1D5709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Waring, E. F., E. A. Perkowski, and N. G. Smith. (n.d.). Soil nitrogen fertilization reduces </w:t>
      </w:r>
      <w:r w:rsidRPr="00496BF5">
        <w:rPr>
          <w:noProof/>
        </w:rPr>
        <w:lastRenderedPageBreak/>
        <w:t>relative leaf nitrogen allocation to photosynthesis.</w:t>
      </w:r>
    </w:p>
    <w:p w14:paraId="2F0ACCF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C651A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Wieder, W. R., C. C. Cleveland, W. K. Smith, and K. Todd-Brown. 2015. Future productivity and carbon storage limited by terrestrial nutrient availability. Nature Geoscience 8:441–444.</w:t>
      </w:r>
    </w:p>
    <w:p w14:paraId="5DB9A8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and M. Westoby. 2003. Least-cost input mixtures of water and nitrogen for photosynthesis. The American Naturalist 161:98–111.</w:t>
      </w:r>
    </w:p>
    <w:p w14:paraId="36854F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356D00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Yahdjian, L., L. A. Gherardi, and O. E. Sala. 2011. Nitrogen limitation in arid-subhumid ecosystems: A meta-analysis of fertilization studies. Journal of Arid Environments 75:675–680.</w:t>
      </w:r>
    </w:p>
    <w:p w14:paraId="247722C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Ziehn, T., J. Kattge, W. Knorr, and M. Scholze. 2011. Improving the predictability of global CO2 assimilation rates under climate change. Geophysical Research Letters 38:L10404.</w:t>
      </w:r>
    </w:p>
    <w:p w14:paraId="58BCB247" w14:textId="097D6F9B" w:rsidR="00AA3362" w:rsidRPr="00AA3362" w:rsidRDefault="00AA3362" w:rsidP="00496BF5">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Nick Smith" w:date="2023-01-24T15:24:00Z" w:initials="NGS">
    <w:p w14:paraId="547D82F6" w14:textId="4A25632A" w:rsidR="00D674C0" w:rsidRDefault="00D674C0">
      <w:pPr>
        <w:pStyle w:val="CommentText"/>
      </w:pPr>
      <w:r>
        <w:rPr>
          <w:rStyle w:val="CommentReference"/>
        </w:rPr>
        <w:annotationRef/>
      </w:r>
      <w:r>
        <w:t>An attempt to simplify/clarify. Not sure if it worked!</w:t>
      </w:r>
    </w:p>
  </w:comment>
  <w:comment w:id="2" w:author="Nick Smith" w:date="2023-01-24T17:10:00Z" w:initials="NGS">
    <w:p w14:paraId="617BAAC9" w14:textId="4F98FF4C" w:rsidR="008A03D1" w:rsidRDefault="008A03D1">
      <w:pPr>
        <w:pStyle w:val="CommentText"/>
      </w:pPr>
      <w:r>
        <w:rPr>
          <w:rStyle w:val="CommentReference"/>
        </w:rPr>
        <w:annotationRef/>
      </w:r>
      <w:r>
        <w:t>Or just generally greater nitrogen mobility?</w:t>
      </w:r>
    </w:p>
  </w:comment>
  <w:comment w:id="3"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547D82F6" w15:done="0"/>
  <w15:commentEx w15:paraId="617BAAC9" w15:done="0"/>
  <w15:commentEx w15:paraId="197D92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547D82F6" w16cid:durableId="277A769E"/>
  <w16cid:commentId w16cid:paraId="617BAAC9" w16cid:durableId="277A8F9B"/>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6BB36" w14:textId="77777777" w:rsidR="004D4E8B" w:rsidRDefault="004D4E8B" w:rsidP="00C14547">
      <w:r>
        <w:separator/>
      </w:r>
    </w:p>
  </w:endnote>
  <w:endnote w:type="continuationSeparator" w:id="0">
    <w:p w14:paraId="75065BBE" w14:textId="77777777" w:rsidR="004D4E8B" w:rsidRDefault="004D4E8B"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682BB" w14:textId="77777777" w:rsidR="004D4E8B" w:rsidRDefault="004D4E8B" w:rsidP="00C14547">
      <w:r>
        <w:separator/>
      </w:r>
    </w:p>
  </w:footnote>
  <w:footnote w:type="continuationSeparator" w:id="0">
    <w:p w14:paraId="6BFEBB23" w14:textId="77777777" w:rsidR="004D4E8B" w:rsidRDefault="004D4E8B"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35C2"/>
    <w:rsid w:val="001145EF"/>
    <w:rsid w:val="001164C9"/>
    <w:rsid w:val="001178A7"/>
    <w:rsid w:val="001202AF"/>
    <w:rsid w:val="00121B00"/>
    <w:rsid w:val="00121E42"/>
    <w:rsid w:val="00122217"/>
    <w:rsid w:val="00123AE5"/>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F02BA"/>
    <w:rsid w:val="001F117F"/>
    <w:rsid w:val="001F39CF"/>
    <w:rsid w:val="001F3D26"/>
    <w:rsid w:val="001F3E79"/>
    <w:rsid w:val="00202323"/>
    <w:rsid w:val="002043F8"/>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81E"/>
    <w:rsid w:val="00517A67"/>
    <w:rsid w:val="00520FD3"/>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69EA"/>
    <w:rsid w:val="008475BD"/>
    <w:rsid w:val="00851585"/>
    <w:rsid w:val="008518D7"/>
    <w:rsid w:val="008559B5"/>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1E5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901"/>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B3C"/>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47</Pages>
  <Words>79593</Words>
  <Characters>453685</Characters>
  <Application>Microsoft Office Word</Application>
  <DocSecurity>0</DocSecurity>
  <Lines>3780</Lines>
  <Paragraphs>1064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dcterms:created xsi:type="dcterms:W3CDTF">2023-01-25T04:24:00Z</dcterms:created>
  <dcterms:modified xsi:type="dcterms:W3CDTF">2023-01-30T19:50:00Z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