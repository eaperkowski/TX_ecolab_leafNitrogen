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625CD295" w:rsidR="00160CD3" w:rsidRDefault="00160CD3" w:rsidP="0025039E">
      <w:pPr>
        <w:spacing w:line="360" w:lineRule="auto"/>
        <w:rPr>
          <w:bCs/>
        </w:rPr>
      </w:pPr>
      <w:r w:rsidRPr="00895468">
        <w:rPr>
          <w:b/>
        </w:rPr>
        <w:t>Abstract:</w:t>
      </w:r>
      <w:r>
        <w:rPr>
          <w:bCs/>
        </w:rPr>
        <w:t xml:space="preserve"> </w:t>
      </w:r>
      <w:r w:rsidR="002D437C">
        <w:rPr>
          <w:bCs/>
        </w:rPr>
        <w:t>3</w:t>
      </w:r>
      <w:r w:rsidR="00F150BB">
        <w:rPr>
          <w:bCs/>
        </w:rPr>
        <w:t>17</w:t>
      </w:r>
      <w:r w:rsidR="002D437C">
        <w:rPr>
          <w:bCs/>
        </w:rPr>
        <w:t xml:space="preserve"> </w:t>
      </w:r>
      <w:r>
        <w:rPr>
          <w:bCs/>
        </w:rPr>
        <w:t>words</w:t>
      </w:r>
    </w:p>
    <w:p w14:paraId="543417E2" w14:textId="715F14EC" w:rsidR="00160CD3" w:rsidRDefault="00160CD3" w:rsidP="0025039E">
      <w:pPr>
        <w:spacing w:line="360" w:lineRule="auto"/>
        <w:rPr>
          <w:bCs/>
        </w:rPr>
      </w:pPr>
      <w:r w:rsidRPr="00006BDD">
        <w:rPr>
          <w:b/>
        </w:rPr>
        <w:t>Main text word count</w:t>
      </w:r>
      <w:r>
        <w:rPr>
          <w:bCs/>
        </w:rPr>
        <w:t xml:space="preserve">: </w:t>
      </w:r>
      <w:r w:rsidR="00CF3820">
        <w:rPr>
          <w:bCs/>
        </w:rPr>
        <w:t xml:space="preserve">7298 </w:t>
      </w:r>
      <w:r>
        <w:rPr>
          <w:bCs/>
        </w:rPr>
        <w:t xml:space="preserve">words </w:t>
      </w:r>
    </w:p>
    <w:p w14:paraId="6D852392" w14:textId="5DD99B56" w:rsidR="00160CD3" w:rsidRDefault="00160CD3" w:rsidP="0025039E">
      <w:pPr>
        <w:spacing w:line="360" w:lineRule="auto"/>
        <w:ind w:firstLine="720"/>
        <w:rPr>
          <w:bCs/>
        </w:rPr>
      </w:pPr>
      <w:r>
        <w:rPr>
          <w:bCs/>
        </w:rPr>
        <w:t xml:space="preserve">Introduction: </w:t>
      </w:r>
      <w:r w:rsidR="004F64A3">
        <w:rPr>
          <w:bCs/>
        </w:rPr>
        <w:t xml:space="preserve">1609 </w:t>
      </w:r>
      <w:r>
        <w:rPr>
          <w:bCs/>
        </w:rPr>
        <w:t>words</w:t>
      </w:r>
    </w:p>
    <w:p w14:paraId="27B29C84" w14:textId="0D64B19F" w:rsidR="00160CD3" w:rsidRDefault="00160CD3" w:rsidP="0025039E">
      <w:pPr>
        <w:spacing w:line="360" w:lineRule="auto"/>
        <w:ind w:firstLine="720"/>
        <w:rPr>
          <w:bCs/>
        </w:rPr>
      </w:pPr>
      <w:r>
        <w:rPr>
          <w:bCs/>
        </w:rPr>
        <w:t xml:space="preserve">Methods: </w:t>
      </w:r>
      <w:r w:rsidR="006A7B9F">
        <w:rPr>
          <w:bCs/>
        </w:rPr>
        <w:t>2</w:t>
      </w:r>
      <w:r w:rsidR="00452F42">
        <w:rPr>
          <w:bCs/>
        </w:rPr>
        <w:t>295</w:t>
      </w:r>
      <w:r w:rsidR="006A7B9F">
        <w:rPr>
          <w:bCs/>
        </w:rPr>
        <w:t xml:space="preserve"> </w:t>
      </w:r>
      <w:r>
        <w:rPr>
          <w:bCs/>
        </w:rPr>
        <w:t>words</w:t>
      </w:r>
    </w:p>
    <w:p w14:paraId="0A2B2CD4" w14:textId="10715E90" w:rsidR="00160CD3" w:rsidRDefault="00160CD3" w:rsidP="0025039E">
      <w:pPr>
        <w:spacing w:line="360" w:lineRule="auto"/>
        <w:ind w:firstLine="720"/>
        <w:rPr>
          <w:bCs/>
        </w:rPr>
      </w:pPr>
      <w:r>
        <w:rPr>
          <w:bCs/>
        </w:rPr>
        <w:t xml:space="preserve">Results: </w:t>
      </w:r>
      <w:r w:rsidR="00515044">
        <w:rPr>
          <w:bCs/>
        </w:rPr>
        <w:t xml:space="preserve">1117 </w:t>
      </w:r>
      <w:r>
        <w:rPr>
          <w:bCs/>
        </w:rPr>
        <w:t>words (not including text in figures or tables)</w:t>
      </w:r>
    </w:p>
    <w:p w14:paraId="35636F53" w14:textId="7EE9AF13" w:rsidR="00160CD3" w:rsidRDefault="00160CD3" w:rsidP="0025039E">
      <w:pPr>
        <w:spacing w:line="360" w:lineRule="auto"/>
        <w:ind w:firstLine="720"/>
        <w:rPr>
          <w:bCs/>
        </w:rPr>
      </w:pPr>
      <w:r>
        <w:rPr>
          <w:bCs/>
        </w:rPr>
        <w:t xml:space="preserve">Discussion: </w:t>
      </w:r>
      <w:r w:rsidR="00CF3820">
        <w:rPr>
          <w:bCs/>
        </w:rPr>
        <w:t xml:space="preserve">2277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6B4D93A" w14:textId="39C983AA" w:rsidR="00A91F4B"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xml:space="preserve">. </w:t>
      </w:r>
      <w:commentRangeStart w:id="1"/>
      <w:r w:rsidR="00520FD3">
        <w:t>The theory posits that water and nitrogen can be used as substitutable resources to support photosynthesis and</w:t>
      </w:r>
      <w:r w:rsidR="00FF332A">
        <w:t xml:space="preserve"> that</w:t>
      </w:r>
      <w:r w:rsidR="00520FD3">
        <w:t xml:space="preserve"> leaf investment in water use (reflected in leaf </w:t>
      </w:r>
      <w:proofErr w:type="spellStart"/>
      <w:r w:rsidR="00520FD3">
        <w:rPr>
          <w:i/>
          <w:iCs/>
        </w:rPr>
        <w:t>C</w:t>
      </w:r>
      <w:r w:rsidR="00520FD3">
        <w:rPr>
          <w:vertAlign w:val="subscript"/>
        </w:rPr>
        <w:t>i</w:t>
      </w:r>
      <w:r w:rsidR="00520FD3">
        <w:t>:</w:t>
      </w:r>
      <w:r w:rsidR="00520FD3">
        <w:rPr>
          <w:i/>
          <w:iCs/>
        </w:rPr>
        <w:t>C</w:t>
      </w:r>
      <w:r w:rsidR="00520FD3">
        <w:rPr>
          <w:vertAlign w:val="subscript"/>
        </w:rPr>
        <w:t>a</w:t>
      </w:r>
      <w:proofErr w:type="spellEnd"/>
      <w:r w:rsidR="00520FD3">
        <w:t xml:space="preserve"> (</w:t>
      </w:r>
      <w:r w:rsidR="00520FD3" w:rsidRPr="00B418E9">
        <w:rPr>
          <w:i/>
          <w:iCs/>
          <w:lang w:val="el-GR"/>
        </w:rPr>
        <w:t>χ</w:t>
      </w:r>
      <w:r w:rsidR="00520FD3">
        <w:t>)) or nitrogen use (reflected in</w:t>
      </w:r>
      <w:r w:rsidR="00A70EE7">
        <w:t xml:space="preserve"> </w:t>
      </w:r>
      <w:r>
        <w:t xml:space="preserve">area-based </w:t>
      </w:r>
      <w:r w:rsidR="00A70EE7">
        <w:t xml:space="preserve">leaf nitrogen content </w:t>
      </w:r>
      <w:r>
        <w:t>(</w:t>
      </w:r>
      <w:r>
        <w:rPr>
          <w:i/>
          <w:iCs/>
        </w:rPr>
        <w:t>N</w:t>
      </w:r>
      <w:r>
        <w:rPr>
          <w:vertAlign w:val="subscript"/>
        </w:rPr>
        <w:t>area</w:t>
      </w:r>
      <w:r>
        <w:t>)</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 along with aboveground climate, which alters demand for water and nitrogen.</w:t>
      </w:r>
      <w:r>
        <w:t xml:space="preserve"> </w:t>
      </w:r>
      <w:commentRangeEnd w:id="1"/>
      <w:r w:rsidR="00520FD3">
        <w:rPr>
          <w:rStyle w:val="CommentReference"/>
          <w:rFonts w:eastAsiaTheme="minorHAnsi" w:cs="Times New Roman (Body CS)"/>
        </w:rPr>
        <w:commentReference w:id="1"/>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9039AC" w:rsidRPr="00B418E9">
        <w:rPr>
          <w:i/>
          <w:iCs/>
          <w:lang w:val="el-GR"/>
        </w:rPr>
        <w:t>χ</w:t>
      </w:r>
      <w:r w:rsidR="009039AC">
        <w:rPr>
          <w:iCs/>
        </w:rPr>
        <w:t>, and</w:t>
      </w:r>
      <w:r w:rsidR="001B56C3">
        <w:t xml:space="preserve"> </w:t>
      </w:r>
      <w:r>
        <w:rPr>
          <w:i/>
          <w:iCs/>
        </w:rPr>
        <w:t>N</w:t>
      </w:r>
      <w:r>
        <w:rPr>
          <w:vertAlign w:val="subscript"/>
        </w:rPr>
        <w:t>area</w:t>
      </w:r>
      <w:r w:rsidR="009039AC">
        <w:t xml:space="preserve"> (and its components: leaf mass per area, </w:t>
      </w:r>
      <w:proofErr w:type="spellStart"/>
      <w:r w:rsidR="009039AC">
        <w:rPr>
          <w:i/>
          <w:iCs/>
        </w:rPr>
        <w:t>M</w:t>
      </w:r>
      <w:r w:rsidR="009039AC">
        <w:rPr>
          <w:vertAlign w:val="subscript"/>
        </w:rPr>
        <w:t>area</w:t>
      </w:r>
      <w:proofErr w:type="spellEnd"/>
      <w:r w:rsidR="009039AC">
        <w:t xml:space="preserve">; leaf nitrogen per unit leaf biomass, </w:t>
      </w:r>
      <w:proofErr w:type="spellStart"/>
      <w:r w:rsidR="009039AC">
        <w:rPr>
          <w:i/>
          <w:iCs/>
        </w:rPr>
        <w:t>N</w:t>
      </w:r>
      <w:r w:rsidR="009039AC">
        <w:rPr>
          <w:vertAlign w:val="subscript"/>
        </w:rPr>
        <w:t>mass</w:t>
      </w:r>
      <w:proofErr w:type="spellEnd"/>
      <w:r w:rsidR="009039AC">
        <w:t>)</w:t>
      </w:r>
      <w:r>
        <w:t xml:space="preserve"> across </w:t>
      </w:r>
      <w:r w:rsidR="001E2935">
        <w:t>environmental</w:t>
      </w:r>
      <w:r>
        <w:t xml:space="preserve"> gradients</w:t>
      </w:r>
      <w:r w:rsidR="001B56C3">
        <w:t>.</w:t>
      </w:r>
      <w:r w:rsidR="00A70EE7">
        <w:t xml:space="preserve"> </w:t>
      </w:r>
      <w:r w:rsidR="00263427">
        <w:t>To test the theory,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CB17D3" w:rsidRPr="00B418E9">
        <w:rPr>
          <w:i/>
          <w:iCs/>
          <w:lang w:val="el-GR"/>
        </w:rPr>
        <w:t>χ</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commentRangeStart w:id="2"/>
      <w:r w:rsidR="00CD5B76">
        <w:t>Following</w:t>
      </w:r>
      <w:r w:rsidR="00A70EE7">
        <w:t xml:space="preserve"> theor</w:t>
      </w:r>
      <w:r w:rsidR="000E580D">
        <w:t>y</w:t>
      </w:r>
      <w:r w:rsidR="00A70EE7">
        <w:t xml:space="preserve">, we found a </w:t>
      </w:r>
      <w:r w:rsidR="00A91F4B">
        <w:t xml:space="preserve">strong </w:t>
      </w:r>
      <w:r w:rsidR="00A70EE7">
        <w:t xml:space="preserve">negative relationship between </w:t>
      </w:r>
      <w:r w:rsidR="00CB17D3" w:rsidRPr="00B418E9">
        <w:rPr>
          <w:i/>
          <w:iCs/>
          <w:lang w:val="el-GR"/>
        </w:rPr>
        <w:t>χ</w:t>
      </w:r>
      <w:r w:rsidR="00CB17D3">
        <w:t xml:space="preserve"> </w:t>
      </w:r>
      <w:r w:rsidR="00A70EE7">
        <w:t xml:space="preserve">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CB17D3" w:rsidRPr="00B418E9">
        <w:rPr>
          <w:i/>
          <w:iCs/>
          <w:lang w:val="el-GR"/>
        </w:rPr>
        <w:t>χ</w:t>
      </w:r>
      <w:r w:rsidR="00CB17D3" w:rsidRPr="004B3F25">
        <w:t xml:space="preserve"> </w:t>
      </w:r>
      <w:r w:rsidR="001E2935">
        <w:t xml:space="preserve">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r w:rsidR="002D437C">
        <w:t>S</w:t>
      </w:r>
      <w:r w:rsidR="006A1E4A">
        <w:t xml:space="preserve">oil nitrogen availability, soil moisture, and </w:t>
      </w:r>
      <w:r w:rsidR="00F150BB" w:rsidRPr="00F150BB">
        <w:rPr>
          <w:i/>
          <w:iCs/>
        </w:rPr>
        <w:t>VPD</w:t>
      </w:r>
      <w:r w:rsidR="00263427">
        <w:t xml:space="preserve"> </w:t>
      </w:r>
      <w:r w:rsidR="006A1E4A">
        <w:t xml:space="preserve">each had an indirect positive effect on </w:t>
      </w:r>
      <w:r w:rsidR="006A1E4A">
        <w:rPr>
          <w:i/>
          <w:iCs/>
        </w:rPr>
        <w:t>N</w:t>
      </w:r>
      <w:r w:rsidR="006A1E4A">
        <w:rPr>
          <w:vertAlign w:val="subscript"/>
        </w:rPr>
        <w:t>area</w:t>
      </w:r>
      <w:r w:rsidR="006A1E4A">
        <w:t xml:space="preserve">. </w:t>
      </w:r>
      <w:r w:rsidR="00A217C4">
        <w:t>E</w:t>
      </w:r>
      <w:r w:rsidR="006A1E4A">
        <w:t xml:space="preserve">ffects of </w:t>
      </w:r>
      <w:r w:rsidR="00263427">
        <w:t xml:space="preserve">soil nitrogen availability and soil moisture </w:t>
      </w:r>
      <w:r w:rsidR="006A1E4A">
        <w:t xml:space="preserve">on </w:t>
      </w:r>
      <w:r w:rsidR="006A1E4A">
        <w:rPr>
          <w:i/>
          <w:iCs/>
        </w:rPr>
        <w:t>N</w:t>
      </w:r>
      <w:r w:rsidR="006A1E4A">
        <w:rPr>
          <w:vertAlign w:val="subscript"/>
        </w:rPr>
        <w:t>area</w:t>
      </w:r>
      <w:r w:rsidR="006A1E4A">
        <w:t xml:space="preserve"> were mediated by the</w:t>
      </w:r>
      <w:r w:rsidR="00A217C4">
        <w:t xml:space="preserve"> positive</w:t>
      </w:r>
      <w:r w:rsidR="006A1E4A">
        <w:t xml:space="preserve"> effect of increasing </w:t>
      </w:r>
      <w:r w:rsidR="006A1E4A" w:rsidRPr="00A70EE7">
        <w:rPr>
          <w:i/>
          <w:iCs/>
          <w:lang w:val="el-GR"/>
        </w:rPr>
        <w:t>β</w:t>
      </w:r>
      <w:r w:rsidR="006A1E4A">
        <w:t xml:space="preserve"> on</w:t>
      </w:r>
      <w:r w:rsidR="00A217C4">
        <w:t xml:space="preserve"> </w:t>
      </w:r>
      <w:r w:rsidR="00CB17D3" w:rsidRPr="00B418E9">
        <w:rPr>
          <w:i/>
          <w:iCs/>
          <w:lang w:val="el-GR"/>
        </w:rPr>
        <w:t>χ</w:t>
      </w:r>
      <w:r w:rsidR="00CB17D3">
        <w:t xml:space="preserve"> </w:t>
      </w:r>
      <w:r w:rsidR="00A217C4">
        <w:t xml:space="preserve">and negative effect of increasing </w:t>
      </w:r>
      <w:r w:rsidR="00CB17D3" w:rsidRPr="00B418E9">
        <w:rPr>
          <w:i/>
          <w:iCs/>
          <w:lang w:val="el-GR"/>
        </w:rPr>
        <w:t>χ</w:t>
      </w:r>
      <w:r w:rsidR="00CB17D3">
        <w:t xml:space="preserve"> </w:t>
      </w:r>
      <w:r w:rsidR="00A217C4">
        <w:t>on</w:t>
      </w:r>
      <w:r w:rsidR="006A1E4A">
        <w:t xml:space="preserve"> </w:t>
      </w:r>
      <w:r w:rsidR="006A1E4A">
        <w:rPr>
          <w:i/>
          <w:iCs/>
        </w:rPr>
        <w:t>N</w:t>
      </w:r>
      <w:r w:rsidR="006A1E4A">
        <w:rPr>
          <w:vertAlign w:val="subscript"/>
        </w:rPr>
        <w:t>area</w:t>
      </w:r>
      <w:r w:rsidR="00A217C4">
        <w:t xml:space="preserve">, while effects of </w:t>
      </w:r>
      <w:r w:rsidR="00F150BB" w:rsidRPr="00F150BB">
        <w:rPr>
          <w:i/>
          <w:iCs/>
        </w:rPr>
        <w:t>VPD</w:t>
      </w:r>
      <w:r w:rsidR="00A217C4">
        <w:t xml:space="preserve"> on </w:t>
      </w:r>
      <w:r w:rsidR="00A217C4">
        <w:rPr>
          <w:i/>
          <w:iCs/>
        </w:rPr>
        <w:t>N</w:t>
      </w:r>
      <w:r w:rsidR="00A217C4">
        <w:rPr>
          <w:vertAlign w:val="subscript"/>
        </w:rPr>
        <w:t>area</w:t>
      </w:r>
      <w:r w:rsidR="00A217C4">
        <w:t xml:space="preserve"> were </w:t>
      </w:r>
      <w:r w:rsidR="00263427">
        <w:t xml:space="preserve">mediated by </w:t>
      </w:r>
      <w:r w:rsidR="00A217C4">
        <w:t xml:space="preserve">the negative effect of increasing leaf </w:t>
      </w:r>
      <w:r w:rsidR="00CB17D3" w:rsidRPr="00B418E9">
        <w:rPr>
          <w:i/>
          <w:iCs/>
          <w:lang w:val="el-GR"/>
        </w:rPr>
        <w:t>χ</w:t>
      </w:r>
      <w:r w:rsidR="00CB17D3">
        <w:t xml:space="preserve"> </w:t>
      </w:r>
      <w:r w:rsidR="00A217C4">
        <w:t xml:space="preserve">on </w:t>
      </w:r>
      <w:r w:rsidR="00A217C4">
        <w:rPr>
          <w:i/>
          <w:iCs/>
        </w:rPr>
        <w:t>N</w:t>
      </w:r>
      <w:r w:rsidR="00A217C4">
        <w:rPr>
          <w:vertAlign w:val="subscript"/>
        </w:rPr>
        <w:t>area</w:t>
      </w:r>
      <w:r w:rsidR="006A1E4A">
        <w:t>.</w:t>
      </w:r>
      <w:commentRangeEnd w:id="2"/>
      <w:r w:rsidR="00DC1AB0">
        <w:rPr>
          <w:rStyle w:val="CommentReference"/>
          <w:rFonts w:eastAsiaTheme="minorHAnsi" w:cs="Times New Roman (Body CS)"/>
        </w:rPr>
        <w:commentReference w:id="2"/>
      </w:r>
      <w:r w:rsidR="006A1E4A">
        <w:t xml:space="preserve"> These results provide the first empirical evidence</w:t>
      </w:r>
      <w:r w:rsidR="00A91F4B">
        <w:t xml:space="preserve"> showing that </w:t>
      </w:r>
      <w:commentRangeStart w:id="3"/>
      <w:r w:rsidR="00CB17D3" w:rsidRPr="00B418E9">
        <w:rPr>
          <w:i/>
          <w:iCs/>
          <w:lang w:val="el-GR"/>
        </w:rPr>
        <w:t>χ</w:t>
      </w:r>
      <w:r w:rsidR="00CB17D3" w:rsidRPr="00CB17D3">
        <w:t xml:space="preserve"> </w:t>
      </w:r>
      <w:r w:rsidR="00A91F4B">
        <w:t xml:space="preserve">is a </w:t>
      </w:r>
      <w:r w:rsidR="006738DC">
        <w:t xml:space="preserve">primary </w:t>
      </w:r>
      <w:r w:rsidR="00A91F4B">
        <w:t>driver of</w:t>
      </w:r>
      <w:r w:rsidR="002D437C">
        <w:t xml:space="preserve"> variance</w:t>
      </w:r>
      <w:r w:rsidR="00A91F4B">
        <w:t xml:space="preserve"> </w:t>
      </w:r>
      <w:r w:rsidR="00A91F4B">
        <w:rPr>
          <w:i/>
          <w:iCs/>
        </w:rPr>
        <w:t>N</w:t>
      </w:r>
      <w:r w:rsidR="00A91F4B">
        <w:rPr>
          <w:vertAlign w:val="subscript"/>
        </w:rPr>
        <w:t>area</w:t>
      </w:r>
      <w:r w:rsidR="00A91F4B">
        <w:t xml:space="preserve"> </w:t>
      </w:r>
      <w:commentRangeEnd w:id="3"/>
      <w:r w:rsidR="00DC1AB0">
        <w:rPr>
          <w:rStyle w:val="CommentReference"/>
          <w:rFonts w:eastAsiaTheme="minorHAnsi" w:cs="Times New Roman (Body CS)"/>
        </w:rPr>
        <w:commentReference w:id="3"/>
      </w:r>
      <w:r w:rsidR="00A91F4B">
        <w:t xml:space="preserve">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1E471755"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11577CB2"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515044">
        <w:t xml:space="preserve">nitrogen </w:t>
      </w:r>
      <w:r w:rsidR="00C5029B">
        <w:t>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BC0640">
        <w:t xml:space="preserve">The </w:t>
      </w:r>
      <w:r w:rsidR="00B53AEA">
        <w:t xml:space="preserve">theory predicts that, all else equal, an increase in soil nitrogen availability should 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 </w:t>
      </w:r>
      <w:r w:rsidR="00BB4372">
        <w:t xml:space="preserve">lower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4B3F25" w:rsidRPr="004B3F25">
        <w:rPr>
          <w:i/>
          <w:iCs/>
          <w:lang w:val="el-GR"/>
        </w:rPr>
        <w:t>χ</w:t>
      </w:r>
      <w:r w:rsidR="004B3F25">
        <w:t>)</w:t>
      </w:r>
      <w:r w:rsidR="00310537">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4B3F25" w:rsidRPr="004B3F25">
        <w:rPr>
          <w:i/>
          <w:iCs/>
          <w:lang w:val="el-GR"/>
        </w:rPr>
        <w:t>χ</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1E3E42">
        <w:rPr>
          <w:i/>
          <w:iCs/>
        </w:rPr>
        <w:t>VPD</w:t>
      </w:r>
      <w:r w:rsidR="001E3E42">
        <w:t>)</w:t>
      </w:r>
      <w:r w:rsidR="00047003">
        <w:t xml:space="preserve"> should be a reduction in stomatal conductance and </w:t>
      </w:r>
      <w:r w:rsidR="004B3F25" w:rsidRPr="004B3F25">
        <w:rPr>
          <w:i/>
          <w:iCs/>
          <w:lang w:val="el-GR"/>
        </w:rPr>
        <w:t>χ</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B176A8">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gradients","type":"article-journal","volume":"29"},"uris":["http://www.mendeley.com/documents/?uuid=21ffc03c-3e82-40b0-846f-1638da6585e7"]}],"mendeley":{"formattedCitation":"(Grossiord et al. 2020, Dong et al. 2020, Westerband et al. 2023)","plainTextFormattedCitation":"(Grossiord et al. 2020, Dong et al. 2020, Westerband et al. 2023)","previouslyFormattedCitation":"(Grossiord et al. 2020, Dong et al. 2020, Westerband et al. 2023)"},"properties":{"noteIndex":0},"schema":"https://github.com/citation-style-language/schema/raw/master/csl-citation.json"}</w:instrText>
      </w:r>
      <w:r w:rsidR="004B446C">
        <w:fldChar w:fldCharType="separate"/>
      </w:r>
      <w:r w:rsidR="00B176A8" w:rsidRPr="00B176A8">
        <w:rPr>
          <w:noProof/>
        </w:rPr>
        <w:t>(Grossiord et al. 2020, Dong et al. 2020, Westerband et al. 2023)</w:t>
      </w:r>
      <w:r w:rsidR="004B446C">
        <w:fldChar w:fldCharType="end"/>
      </w:r>
      <w:r w:rsidR="00BC0640">
        <w:t>.</w:t>
      </w:r>
    </w:p>
    <w:p w14:paraId="64800909" w14:textId="6D591A53" w:rsidR="004B446C" w:rsidRPr="002775C3" w:rsidRDefault="00155249" w:rsidP="00670A3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greenhouse experiment, where a leguminous species generally had lower costs of nitrogen </w:t>
      </w:r>
      <w:r w:rsidR="00AA379F">
        <w:lastRenderedPageBreak/>
        <w:t>acquisition</w:t>
      </w:r>
      <w:r w:rsidR="00CD421F">
        <w:t xml:space="preserve"> compared to a non-leguminous species, although these differences were generally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Similarly,</w:t>
      </w:r>
      <w:r w:rsidR="002B206F">
        <w:t xml:space="preserve"> leaf nitrogen allocation patterns across environmental gradients may be dependent on photosynthetic pathway. General lower </w:t>
      </w:r>
      <w:r w:rsidR="002B206F" w:rsidRPr="004B3F25">
        <w:rPr>
          <w:i/>
          <w:iCs/>
          <w:lang w:val="el-GR"/>
        </w:rPr>
        <w:t>χ</w:t>
      </w:r>
      <w:r w:rsidR="002B206F">
        <w:t xml:space="preserve"> values in</w:t>
      </w:r>
      <w:r w:rsidR="002B206F" w:rsidRPr="002B206F">
        <w:t xml:space="preserve"> </w:t>
      </w:r>
      <w:r w:rsidR="002B206F">
        <w:t>C</w:t>
      </w:r>
      <w:r w:rsidR="002B206F">
        <w:rPr>
          <w:vertAlign w:val="subscript"/>
        </w:rPr>
        <w:t>4</w:t>
      </w:r>
      <w:r w:rsidR="002B206F">
        <w:t xml:space="preserve"> species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values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No study to date has directly</w:t>
      </w:r>
      <w:r w:rsidR="00670A34">
        <w:t xml:space="preserve"> 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 dataset used to initially parame</w:t>
      </w:r>
      <w:r w:rsidR="00E30E4D">
        <w:t>terize an optimality model for C</w:t>
      </w:r>
      <w:r w:rsidR="00E30E4D">
        <w:rPr>
          <w:vertAlign w:val="subscript"/>
        </w:rPr>
        <w:t>4</w:t>
      </w:r>
      <w:r w:rsidR="00E30E4D">
        <w:t xml:space="preserve"> species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0172AC4E" w14:textId="3B81138A" w:rsidR="00B176A8" w:rsidRPr="00B176A8" w:rsidRDefault="00A05D01" w:rsidP="007335E5">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 xml:space="preserve">manipulation </w:t>
      </w:r>
      <w:r>
        <w:t>experiments</w:t>
      </w:r>
      <w:r w:rsidR="00E46B6E">
        <w:t xml:space="preserve"> </w:t>
      </w:r>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r w:rsidR="00E46B6E">
        <w:rPr>
          <w:noProof/>
        </w:rPr>
        <w:t xml:space="preserve">Perkowski et al. in prep, </w:t>
      </w:r>
      <w:r w:rsidR="00E46B6E" w:rsidRPr="00E46B6E">
        <w:rPr>
          <w:noProof/>
        </w:rPr>
        <w:t>Bialic‐Murphy et al. 2021)</w:t>
      </w:r>
      <w:r w:rsidR="00E46B6E">
        <w:fldChar w:fldCharType="end"/>
      </w:r>
      <w:r w:rsidR="005B451C">
        <w:t xml:space="preserve">. </w:t>
      </w:r>
      <w:r w:rsidR="000615D8">
        <w:t xml:space="preserve">Additionally, increasing </w:t>
      </w:r>
      <w:r w:rsidR="00C1617D">
        <w:rPr>
          <w:i/>
          <w:iCs/>
          <w:color w:val="000000" w:themeColor="text1"/>
        </w:rPr>
        <w:t>VPD</w:t>
      </w:r>
      <w:r w:rsidR="00C1617D" w:rsidDel="00C1617D">
        <w:t xml:space="preserve"> </w:t>
      </w:r>
      <w:r w:rsidR="000615D8">
        <w:t>ha</w:t>
      </w:r>
      <w:r w:rsidR="00541926">
        <w:t>s</w:t>
      </w:r>
      <w:r w:rsidR="000615D8">
        <w:t xml:space="preserve"> been shown to have </w:t>
      </w:r>
      <w:r w:rsidR="00541926">
        <w:t xml:space="preserve">a </w:t>
      </w:r>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CD421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et al. 2017, 2020, Firn et al. 2019)","plainTextFormattedCitation":"(Dong et al. 2017, 2020, Firn et al. 2019)","previouslyFormattedCitation":"(Dong et al. 2017, 2020, Firn et al. 2019)"},"properties":{"noteIndex":0},"schema":"https://github.com/citation-style-language/schema/raw/master/csl-citation.json"}</w:instrText>
      </w:r>
      <w:r w:rsidR="000615D8">
        <w:fldChar w:fldCharType="separate"/>
      </w:r>
      <w:r w:rsidR="0025039E" w:rsidRPr="0025039E">
        <w:rPr>
          <w:noProof/>
        </w:rPr>
        <w:t>(Dong et al. 2017, 2020, Firn et al. 2019)</w:t>
      </w:r>
      <w:r w:rsidR="000615D8">
        <w:fldChar w:fldCharType="end"/>
      </w:r>
      <w:r w:rsidR="000615D8">
        <w:t xml:space="preserve">. </w:t>
      </w:r>
      <w:r w:rsidR="00745A50">
        <w:t>However, studies have been restricted to</w:t>
      </w:r>
      <w:r w:rsidR="00515044">
        <w:t xml:space="preserve"> exploring these patterns with</w:t>
      </w:r>
      <w:r w:rsidR="00745A50">
        <w:t xml:space="preserve"> C</w:t>
      </w:r>
      <w:r w:rsidR="00745A50">
        <w:rPr>
          <w:vertAlign w:val="subscript"/>
        </w:rPr>
        <w:t>3</w:t>
      </w:r>
      <w:r w:rsidR="00745A50">
        <w:t xml:space="preserve"> species and, </w:t>
      </w:r>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strong negative relationships with </w:t>
      </w:r>
      <w:r w:rsidR="00B176A8" w:rsidRPr="004B3F25">
        <w:rPr>
          <w:i/>
          <w:iCs/>
          <w:lang w:val="el-GR"/>
        </w:rPr>
        <w:t>χ</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to date has </w:t>
      </w:r>
      <w:r w:rsidR="009C5D08">
        <w:t xml:space="preserve">explicitly </w:t>
      </w:r>
      <w:r w:rsidR="00CC790F">
        <w:t xml:space="preserve">investigated </w:t>
      </w:r>
      <w:r w:rsidR="00385D99">
        <w:t>effects of soil resource availability</w:t>
      </w:r>
      <w:r w:rsidR="007335E5">
        <w:t xml:space="preserve"> or plant functional group</w:t>
      </w:r>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B176A8" w:rsidRPr="004B3F25">
        <w:rPr>
          <w:i/>
          <w:iCs/>
          <w:lang w:val="el-GR"/>
        </w:rPr>
        <w:t>χ</w:t>
      </w:r>
      <w:r w:rsidR="00CC790F">
        <w:t>.</w:t>
      </w:r>
      <w:r w:rsidR="00B176A8">
        <w:t xml:space="preserve"> </w:t>
      </w:r>
      <w:r w:rsidR="007335E5">
        <w:t xml:space="preserve">Additionally, 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proofErr w:type="spellStart"/>
      <w:r w:rsidR="007335E5">
        <w:rPr>
          <w:i/>
          <w:iCs/>
        </w:rPr>
        <w:t>N</w:t>
      </w:r>
      <w:r w:rsidR="007335E5">
        <w:rPr>
          <w:vertAlign w:val="subscript"/>
        </w:rPr>
        <w:t>mass</w:t>
      </w:r>
      <w:proofErr w:type="spellEnd"/>
      <w:r w:rsidR="007335E5">
        <w:t>; gN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r w:rsidR="007335E5" w:rsidRPr="007335E5">
        <w:t xml:space="preserve"> </w:t>
      </w:r>
      <w:r w:rsidR="00B176A8" w:rsidRPr="004B3F25">
        <w:rPr>
          <w:i/>
          <w:iCs/>
          <w:lang w:val="el-GR"/>
        </w:rPr>
        <w:t>χ</w:t>
      </w:r>
      <w:r w:rsidR="004150F4">
        <w:t xml:space="preserve">, which would be useful for detecting whether changes in </w:t>
      </w:r>
      <w:r w:rsidR="004150F4">
        <w:rPr>
          <w:i/>
          <w:iCs/>
        </w:rPr>
        <w:t>N</w:t>
      </w:r>
      <w:r w:rsidR="004150F4">
        <w:rPr>
          <w:vertAlign w:val="subscript"/>
        </w:rPr>
        <w:t>area</w:t>
      </w:r>
      <w:r w:rsidR="004150F4">
        <w:t xml:space="preserve"> due to </w:t>
      </w:r>
      <w:r w:rsidR="00B176A8" w:rsidRPr="004B3F25">
        <w:rPr>
          <w:i/>
          <w:iCs/>
          <w:lang w:val="el-GR"/>
        </w:rPr>
        <w:t>χ</w:t>
      </w:r>
      <w:r w:rsidR="00B176A8">
        <w:t xml:space="preserve"> </w:t>
      </w:r>
      <w:r w:rsidR="004150F4">
        <w:t>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p>
    <w:p w14:paraId="65F6FE19" w14:textId="28634EAC" w:rsidR="005A0E7B" w:rsidRDefault="00A833A5" w:rsidP="0025039E">
      <w:pPr>
        <w:spacing w:line="360" w:lineRule="auto"/>
        <w:ind w:firstLine="720"/>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r w:rsidR="001E3E42">
        <w:rPr>
          <w:i/>
          <w:iCs/>
          <w:lang w:val="el-GR"/>
        </w:rPr>
        <w:t>χ</w:t>
      </w:r>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lastRenderedPageBreak/>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141CD1D1"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w:t>
      </w:r>
      <w:r w:rsidR="00E75DA0">
        <w:t>Following previous results, w</w:t>
      </w:r>
      <w:r>
        <w:t>e expected that N-fixing species would</w:t>
      </w:r>
      <w:r w:rsidR="00535E38">
        <w:t xml:space="preserve"> </w:t>
      </w:r>
      <w:r>
        <w:t xml:space="preserve">have lower </w:t>
      </w:r>
      <w:r w:rsidRPr="00BA6872">
        <w:rPr>
          <w:i/>
          <w:iCs/>
          <w:lang w:val="el-GR"/>
        </w:rPr>
        <w:t>β</w:t>
      </w:r>
      <w:r>
        <w:t xml:space="preserve"> values and that </w:t>
      </w:r>
      <w:r w:rsidRPr="00285FF4">
        <w:t>C</w:t>
      </w:r>
      <w:r w:rsidRPr="00BA6872">
        <w:rPr>
          <w:vertAlign w:val="subscript"/>
        </w:rPr>
        <w:t>4</w:t>
      </w:r>
      <w:r w:rsidRPr="00285FF4">
        <w:t xml:space="preserve"> species would</w:t>
      </w:r>
      <w:r w:rsidR="0072289E">
        <w:t xml:space="preserve"> </w:t>
      </w:r>
      <w:r w:rsidRPr="00285FF4">
        <w:t xml:space="preserve">have </w:t>
      </w:r>
      <w:r w:rsidR="0072289E">
        <w:t>lower</w:t>
      </w:r>
      <w:r w:rsidR="00285FF4">
        <w:t xml:space="preserve"> </w:t>
      </w:r>
      <w:r w:rsidRPr="00BA6872">
        <w:rPr>
          <w:i/>
          <w:iCs/>
          <w:lang w:val="el-GR"/>
        </w:rPr>
        <w:t>β</w:t>
      </w:r>
      <w:r w:rsidRPr="00285FF4">
        <w:t xml:space="preserve"> values</w:t>
      </w:r>
      <w:r w:rsidR="00291404">
        <w:t>.</w:t>
      </w:r>
    </w:p>
    <w:p w14:paraId="69B4C4B0" w14:textId="639E00EE" w:rsidR="00AA48B8" w:rsidRDefault="001E3E42" w:rsidP="00285FF4">
      <w:pPr>
        <w:pStyle w:val="ListParagraph"/>
        <w:numPr>
          <w:ilvl w:val="0"/>
          <w:numId w:val="4"/>
        </w:numPr>
        <w:spacing w:line="360" w:lineRule="auto"/>
        <w:ind w:left="720"/>
      </w:pPr>
      <w:r>
        <w:rPr>
          <w:i/>
          <w:iCs/>
          <w:lang w:val="el-GR"/>
        </w:rPr>
        <w:t>χ</w:t>
      </w:r>
      <w:r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rsidR="00A35546">
        <w:rPr>
          <w:i/>
          <w:iCs/>
          <w:lang w:val="el-GR"/>
        </w:rPr>
        <w:t>χ</w:t>
      </w:r>
      <w:r w:rsidR="004D73B8" w:rsidRPr="004D73B8">
        <w:t>,</w:t>
      </w:r>
      <w:r w:rsidR="00A35546">
        <w:t xml:space="preserve"> a</w:t>
      </w:r>
      <w:r w:rsidR="004D73B8" w:rsidRPr="004D73B8">
        <w:t xml:space="preserve"> positive indirect effect of increasing soil moisture on </w:t>
      </w:r>
      <w:r>
        <w:rPr>
          <w:i/>
          <w:iCs/>
          <w:lang w:val="el-GR"/>
        </w:rPr>
        <w:t>χ</w:t>
      </w:r>
      <w:r w:rsidR="004D73B8">
        <w:t xml:space="preserve">, </w:t>
      </w:r>
      <w:r w:rsidR="0072289E">
        <w:t xml:space="preserve">and </w:t>
      </w:r>
      <w:r w:rsidR="004D73B8">
        <w:t xml:space="preserve">lower </w:t>
      </w:r>
      <w:r>
        <w:rPr>
          <w:i/>
          <w:iCs/>
          <w:lang w:val="el-GR"/>
        </w:rPr>
        <w:t>χ</w:t>
      </w:r>
      <w:r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We also expected that </w:t>
      </w:r>
      <w:r>
        <w:rPr>
          <w:i/>
          <w:iCs/>
          <w:lang w:val="el-GR"/>
        </w:rPr>
        <w:t>χ</w:t>
      </w:r>
      <w:r w:rsidR="00AA48B8">
        <w:t xml:space="preserve"> w</w:t>
      </w:r>
      <w:r w:rsidR="004D73B8">
        <w:t>ould</w:t>
      </w:r>
      <w:r w:rsidR="00AA48B8">
        <w:t xml:space="preserve"> be negatively related to </w:t>
      </w:r>
      <w:r>
        <w:rPr>
          <w:i/>
          <w:iCs/>
        </w:rPr>
        <w:t>VPD</w:t>
      </w:r>
      <w:r w:rsidR="00AA48B8">
        <w:t>, as increasing atmospheric dryness should cause plants to close stomata to minimize water loss.</w:t>
      </w:r>
    </w:p>
    <w:p w14:paraId="4AF2571C" w14:textId="400E83E7" w:rsidR="001E3E42" w:rsidRDefault="00463A7F" w:rsidP="001E3E42">
      <w:pPr>
        <w:pStyle w:val="ListParagraph"/>
        <w:numPr>
          <w:ilvl w:val="0"/>
          <w:numId w:val="4"/>
        </w:numPr>
        <w:spacing w:line="360" w:lineRule="auto"/>
        <w:ind w:left="720"/>
      </w:pPr>
      <w:r>
        <w:t xml:space="preserve">Leaf </w:t>
      </w:r>
      <w:r w:rsidRPr="00A763ED">
        <w:rPr>
          <w:i/>
          <w:iCs/>
        </w:rPr>
        <w:t>N</w:t>
      </w:r>
      <w:r w:rsidRPr="00A763ED">
        <w:rPr>
          <w:vertAlign w:val="subscript"/>
        </w:rPr>
        <w:t>area</w:t>
      </w:r>
      <w:r>
        <w:t xml:space="preserve"> will be negatively related to </w:t>
      </w:r>
      <w:r w:rsidR="001E3E42">
        <w:rPr>
          <w:i/>
          <w:iCs/>
          <w:lang w:val="el-GR"/>
        </w:rPr>
        <w:t>χ</w:t>
      </w:r>
      <w:r w:rsidR="00A35546">
        <w:rPr>
          <w:i/>
          <w:iCs/>
        </w:rPr>
        <w:t xml:space="preserve"> </w:t>
      </w:r>
      <w:r w:rsidR="00A35546">
        <w:rPr>
          <w:iCs/>
        </w:rPr>
        <w:t xml:space="preserve">and </w:t>
      </w:r>
      <w:r w:rsidR="00A35546" w:rsidRPr="004D73B8">
        <w:rPr>
          <w:i/>
          <w:iCs/>
          <w:lang w:val="el-GR"/>
        </w:rPr>
        <w:t>β</w:t>
      </w:r>
      <w:r w:rsidR="00AA48B8">
        <w:t xml:space="preserve">. This </w:t>
      </w:r>
      <w:r>
        <w:t xml:space="preserve">response </w:t>
      </w:r>
      <w:r w:rsidR="00AA48B8">
        <w:t>will result in an indirect positive effect of increasing soil nitrogen availability</w:t>
      </w:r>
      <w:r w:rsidR="004D73B8">
        <w:t>,</w:t>
      </w:r>
      <w:r w:rsidR="00AA48B8">
        <w:t xml:space="preserve"> </w:t>
      </w:r>
      <w:r w:rsidR="004D73B8">
        <w:t xml:space="preserve">a </w:t>
      </w:r>
      <w:r w:rsidR="00AA48B8">
        <w:t xml:space="preserve">negative effect of increasing soil moisture on </w:t>
      </w:r>
      <w:r w:rsidR="00AA48B8">
        <w:rPr>
          <w:i/>
          <w:iCs/>
        </w:rPr>
        <w:t>N</w:t>
      </w:r>
      <w:r w:rsidR="00AA48B8">
        <w:rPr>
          <w:vertAlign w:val="subscript"/>
        </w:rPr>
        <w:t>area</w:t>
      </w:r>
      <w:r w:rsidR="00AA48B8">
        <w:t xml:space="preserve">, </w:t>
      </w:r>
      <w:r w:rsidR="0072289E">
        <w:t xml:space="preserve">and </w:t>
      </w:r>
      <w:r w:rsidR="004D73B8">
        <w:t xml:space="preserve">generally larger </w:t>
      </w:r>
      <w:r w:rsidR="004D73B8">
        <w:rPr>
          <w:i/>
          <w:iCs/>
        </w:rPr>
        <w:t>N</w:t>
      </w:r>
      <w:r w:rsidR="004D73B8">
        <w:rPr>
          <w:vertAlign w:val="subscript"/>
        </w:rPr>
        <w:t>area</w:t>
      </w:r>
      <w:r w:rsidR="004D73B8">
        <w:t xml:space="preserve"> values in</w:t>
      </w:r>
      <w:r w:rsidR="0072289E">
        <w:t xml:space="preserve"> both</w:t>
      </w:r>
      <w:r w:rsidR="004D73B8">
        <w:t xml:space="preserve"> N-fixing</w:t>
      </w:r>
      <w:r w:rsidR="00285FF4">
        <w:t xml:space="preserve"> species</w:t>
      </w:r>
      <w:r w:rsidR="00745A50">
        <w:t xml:space="preserve">. While theory predicts that negative relationships between </w:t>
      </w:r>
      <w:r w:rsidR="00745A50">
        <w:rPr>
          <w:i/>
          <w:iCs/>
        </w:rPr>
        <w:t>N</w:t>
      </w:r>
      <w:r w:rsidR="00745A50">
        <w:rPr>
          <w:vertAlign w:val="subscript"/>
        </w:rPr>
        <w:t>area</w:t>
      </w:r>
      <w:r w:rsidR="00745A50">
        <w:t xml:space="preserve"> and </w:t>
      </w:r>
      <w:r w:rsidR="00745A50">
        <w:rPr>
          <w:i/>
          <w:iCs/>
          <w:lang w:val="el-GR"/>
        </w:rPr>
        <w:t>χ</w:t>
      </w:r>
      <w:r w:rsidR="00745A50">
        <w:t xml:space="preserve"> should yield generally larger </w:t>
      </w:r>
      <w:r w:rsidR="00745A50">
        <w:rPr>
          <w:i/>
          <w:iCs/>
        </w:rPr>
        <w:t>N</w:t>
      </w:r>
      <w:r w:rsidR="00745A50">
        <w:rPr>
          <w:vertAlign w:val="subscript"/>
        </w:rPr>
        <w:t>area</w:t>
      </w:r>
      <w:r w:rsidR="00745A50">
        <w:t xml:space="preserve"> in</w:t>
      </w:r>
      <w:r w:rsidR="0072289E">
        <w:t xml:space="preserve"> </w:t>
      </w:r>
      <w:r w:rsidR="004D73B8">
        <w:t>C</w:t>
      </w:r>
      <w:r w:rsidR="004D73B8">
        <w:rPr>
          <w:vertAlign w:val="subscript"/>
        </w:rPr>
        <w:t>4</w:t>
      </w:r>
      <w:r w:rsidR="004D73B8">
        <w:t xml:space="preserve"> species</w:t>
      </w:r>
      <w:r w:rsidR="00745A50">
        <w:t>, we expected that C</w:t>
      </w:r>
      <w:r w:rsidR="00745A50">
        <w:rPr>
          <w:vertAlign w:val="subscript"/>
        </w:rPr>
        <w:t>4</w:t>
      </w:r>
      <w:r w:rsidR="00745A50">
        <w:t xml:space="preserve"> species would have lower </w:t>
      </w:r>
      <w:r w:rsidR="00745A50">
        <w:rPr>
          <w:i/>
          <w:iCs/>
        </w:rPr>
        <w:t>N</w:t>
      </w:r>
      <w:r w:rsidR="00745A50">
        <w:rPr>
          <w:vertAlign w:val="subscript"/>
        </w:rPr>
        <w:t>area</w:t>
      </w:r>
      <w:r w:rsidR="00745A50">
        <w:t xml:space="preserve"> due to generally greater nitrogen use efficiency in C</w:t>
      </w:r>
      <w:r w:rsidR="00745A50">
        <w:rPr>
          <w:vertAlign w:val="subscript"/>
        </w:rPr>
        <w:t>4</w:t>
      </w:r>
      <w:r w:rsidR="00745A50">
        <w:t xml:space="preserve"> species than C</w:t>
      </w:r>
      <w:r w:rsidR="00745A50">
        <w:rPr>
          <w:vertAlign w:val="subscript"/>
        </w:rPr>
        <w:t>3</w:t>
      </w:r>
      <w:r w:rsidR="00745A50">
        <w:t xml:space="preserve"> species</w:t>
      </w:r>
      <w:r w:rsidR="004D73B8">
        <w:t xml:space="preserve">. Additionally, </w:t>
      </w:r>
      <w:r w:rsidR="001E3E42">
        <w:rPr>
          <w:i/>
          <w:iCs/>
        </w:rPr>
        <w:t>VPD</w:t>
      </w:r>
      <w:r w:rsidR="001E3E42">
        <w:t xml:space="preserve"> </w:t>
      </w:r>
      <w:r w:rsidR="00AA48B8">
        <w:t>w</w:t>
      </w:r>
      <w:r w:rsidR="004D73B8">
        <w:t>as expected to</w:t>
      </w:r>
      <w:r w:rsidR="00AA48B8">
        <w:t xml:space="preserve"> increase </w:t>
      </w:r>
      <w:r w:rsidR="00AA48B8" w:rsidRPr="004D73B8">
        <w:rPr>
          <w:i/>
          <w:iCs/>
        </w:rPr>
        <w:t>N</w:t>
      </w:r>
      <w:r w:rsidR="00AA48B8" w:rsidRPr="004D73B8">
        <w:rPr>
          <w:vertAlign w:val="subscript"/>
        </w:rPr>
        <w:t>area</w:t>
      </w:r>
      <w:r w:rsidR="004D73B8">
        <w:t xml:space="preserve">, a pattern that would be </w:t>
      </w:r>
      <w:r w:rsidR="001E3E42">
        <w:t xml:space="preserve">directly </w:t>
      </w:r>
      <w:r w:rsidR="00AA48B8">
        <w:t>mediated through</w:t>
      </w:r>
      <w:r w:rsidR="001E3E42">
        <w:t xml:space="preserve"> the reduction in</w:t>
      </w:r>
      <w:r w:rsidR="00AA48B8">
        <w:t xml:space="preserve"> </w:t>
      </w:r>
      <w:r w:rsidR="001E3E42">
        <w:rPr>
          <w:i/>
          <w:iCs/>
          <w:lang w:val="el-GR"/>
        </w:rPr>
        <w:t>χ</w:t>
      </w:r>
      <w:r w:rsidR="001E3E42">
        <w:t xml:space="preserve"> with increasing </w:t>
      </w:r>
      <w:r w:rsidR="00C1617D">
        <w:rPr>
          <w:i/>
          <w:iCs/>
          <w:color w:val="000000" w:themeColor="text1"/>
        </w:rPr>
        <w:t>VPD</w:t>
      </w:r>
      <w:r w:rsidR="001E3E42">
        <w:t>.</w:t>
      </w:r>
    </w:p>
    <w:p w14:paraId="687D2195" w14:textId="77777777" w:rsidR="001E3E42" w:rsidRDefault="001E3E42" w:rsidP="0025039E">
      <w:pPr>
        <w:spacing w:line="360" w:lineRule="auto"/>
        <w:rPr>
          <w:b/>
          <w:bCs/>
        </w:rPr>
      </w:pPr>
    </w:p>
    <w:p w14:paraId="074E51E2" w14:textId="4A278098" w:rsidR="00C61F15" w:rsidRPr="00BF6C3C" w:rsidRDefault="0089277C" w:rsidP="0025039E">
      <w:pPr>
        <w:spacing w:line="360" w:lineRule="auto"/>
      </w:pPr>
      <w:r>
        <w:rPr>
          <w:b/>
          <w:bCs/>
        </w:rPr>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39358400" w:rsidR="009B12AC" w:rsidRDefault="00A34141" w:rsidP="00547A3F">
      <w:pPr>
        <w:spacing w:line="360" w:lineRule="auto"/>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r w:rsidR="007331E6">
        <w:t xml:space="preserve"> </w:t>
      </w:r>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w:t>
      </w:r>
      <w:r w:rsidR="00E4022C">
        <w:lastRenderedPageBreak/>
        <w:t xml:space="preserve">(e.g.,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0E4B0FEC"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71CFFF62"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Pr="00535E38">
        <w:rPr>
          <w:i/>
          <w:iCs/>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sidRPr="00535E38">
        <w:rPr>
          <w:i/>
          <w:iCs/>
          <w:color w:val="000000"/>
          <w:lang w:val="el-GR"/>
        </w:rPr>
        <w:t>χ</w:t>
      </w:r>
      <w:r>
        <w:rPr>
          <w:color w:val="000000"/>
        </w:rPr>
        <w:t xml:space="preserve"> as:</w:t>
      </w:r>
    </w:p>
    <w:p w14:paraId="7C200B4D" w14:textId="537726F8" w:rsidR="009B12AC" w:rsidRPr="00A54DE5" w:rsidRDefault="009B12AC" w:rsidP="0025039E">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7C1193">
        <w:rPr>
          <w:color w:val="000000"/>
        </w:rPr>
        <w:t>,</w:t>
      </w:r>
      <w:r>
        <w:rPr>
          <w:color w:val="000000"/>
        </w:rPr>
        <w:t xml:space="preserve"> </w:t>
      </w:r>
      <w:r w:rsidR="007C1193">
        <w:rPr>
          <w:color w:val="000000"/>
        </w:rPr>
        <w:t xml:space="preserve">traditionally </w:t>
      </w:r>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r w:rsidR="007C1193">
        <w:rPr>
          <w:color w:val="000000"/>
        </w:rPr>
        <w:t xml:space="preserve"> 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259F3292" w:rsidR="009B12AC" w:rsidRPr="00937D97" w:rsidRDefault="00535E38" w:rsidP="0025039E">
      <w:pPr>
        <w:autoSpaceDE w:val="0"/>
        <w:autoSpaceDN w:val="0"/>
        <w:adjustRightInd w:val="0"/>
        <w:spacing w:line="360" w:lineRule="auto"/>
        <w:rPr>
          <w:iCs/>
          <w:color w:val="000000"/>
        </w:rPr>
      </w:pPr>
      <w:r>
        <w:rPr>
          <w:color w:val="000000"/>
        </w:rPr>
        <w:t xml:space="preserve">From this calculation, we set </w:t>
      </w:r>
      <w:r w:rsidR="00937D97">
        <w:rPr>
          <w:color w:val="000000"/>
          <w:lang w:val="el-GR"/>
        </w:rPr>
        <w:t>δ</w:t>
      </w:r>
      <w:r w:rsidR="00937D97" w:rsidRPr="00F72660">
        <w:rPr>
          <w:color w:val="000000"/>
          <w:vertAlign w:val="superscript"/>
        </w:rPr>
        <w:t>13</w:t>
      </w:r>
      <w:r w:rsidR="00937D97">
        <w:rPr>
          <w:color w:val="000000"/>
        </w:rPr>
        <w:t>C</w:t>
      </w:r>
      <w:r w:rsidR="00937D97">
        <w:rPr>
          <w:color w:val="000000"/>
          <w:vertAlign w:val="subscript"/>
        </w:rPr>
        <w:t>air</w:t>
      </w:r>
      <w:r w:rsidR="00937D97">
        <w:rPr>
          <w:color w:val="000000"/>
        </w:rPr>
        <w:t xml:space="preserve"> values </w:t>
      </w:r>
      <w:r>
        <w:rPr>
          <w:color w:val="000000"/>
        </w:rPr>
        <w:t xml:space="preserve">to -9.04 and -9.09 </w:t>
      </w:r>
      <w:r w:rsidR="00937D97">
        <w:rPr>
          <w:color w:val="000000"/>
        </w:rPr>
        <w:t xml:space="preserve">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61EDDD1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sidRPr="00BF60D7">
        <w:rPr>
          <w:i/>
          <w:iCs/>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31A05F0A"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sidRPr="00BF60D7">
        <w:rPr>
          <w:i/>
          <w:iCs/>
          <w:color w:val="000000"/>
          <w:lang w:val="el-GR"/>
        </w:rPr>
        <w:t>χ</w:t>
      </w:r>
      <w:r>
        <w:rPr>
          <w:color w:val="000000"/>
        </w:rPr>
        <w:t xml:space="preserve"> and site climat</w:t>
      </w:r>
      <w:r w:rsidR="00463A7F">
        <w:rPr>
          <w:color w:val="000000"/>
        </w:rPr>
        <w:t>e</w:t>
      </w:r>
      <w:r>
        <w:rPr>
          <w:color w:val="000000"/>
        </w:rPr>
        <w:t xml:space="preserve"> data with equations 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037F9A7A"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BF60D7">
        <w:rPr>
          <w:i/>
          <w:iCs/>
          <w:color w:val="000000"/>
        </w:rPr>
        <w:t>VP</w:t>
      </w:r>
      <w:r w:rsidR="009B12AC" w:rsidRPr="00BF60D7">
        <w:rPr>
          <w:i/>
          <w:iCs/>
          <w:color w:val="000000"/>
        </w:rPr>
        <w:t>D</w:t>
      </w:r>
      <w:r w:rsidR="009B12AC">
        <w:rPr>
          <w:color w:val="000000"/>
        </w:rPr>
        <w:t xml:space="preserve"> represents vapor pressure deficit (Pa), set to the mean</w:t>
      </w:r>
      <w:r w:rsidR="00BF60D7">
        <w:rPr>
          <w:color w:val="000000"/>
        </w:rPr>
        <w:t xml:space="preserve"> </w:t>
      </w:r>
      <w:r w:rsidR="009B12AC">
        <w:rPr>
          <w:color w:val="000000"/>
        </w:rPr>
        <w:t xml:space="preserve">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3D65370F" w14:textId="491966E1" w:rsidR="00CF1D5B" w:rsidRPr="00BF60D7"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0A339CA6" w14:textId="6CA438C0" w:rsidR="00E6025B" w:rsidRPr="0082190A" w:rsidRDefault="0082190A" w:rsidP="0025039E">
      <w:pPr>
        <w:spacing w:line="360" w:lineRule="auto"/>
        <w:rPr>
          <w:b/>
          <w:bCs/>
        </w:rPr>
      </w:pPr>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3"/>
                    <a:stretch>
                      <a:fillRect/>
                    </a:stretch>
                  </pic:blipFill>
                  <pic:spPr>
                    <a:xfrm>
                      <a:off x="0" y="0"/>
                      <a:ext cx="9049260" cy="3619704"/>
                    </a:xfrm>
                    <a:prstGeom prst="rect">
                      <a:avLst/>
                    </a:prstGeom>
                  </pic:spPr>
                </pic:pic>
              </a:graphicData>
            </a:graphic>
          </wp:inline>
        </w:drawing>
      </w:r>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40538161" w:rsidR="00996E52" w:rsidRDefault="00996E52" w:rsidP="00547A3F">
      <w:pPr>
        <w:spacing w:line="360" w:lineRule="auto"/>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to access gridded daily temperature and precipitation data for the coterminous United States at a 4-km grid resolution between January 1, </w:t>
      </w:r>
      <w:r w:rsidR="0072289E">
        <w:t xml:space="preserve">2006 </w:t>
      </w:r>
      <w:r>
        <w:t>and July 31, 2021 (</w:t>
      </w:r>
      <w:r w:rsidRPr="000A5ABE">
        <w:t xml:space="preserve">PRISM Climate Group, Oregon State University, </w:t>
      </w:r>
      <w:hyperlink r:id="rId14"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xml:space="preserve">. </w:t>
      </w:r>
      <w:r w:rsidR="00BF60D7">
        <w:t>C</w:t>
      </w:r>
      <w:r>
        <w:t>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w:t>
      </w:r>
      <w:r w:rsidR="00BF60D7">
        <w:t xml:space="preserve">. Total precipitation and main daily </w:t>
      </w:r>
      <w:r w:rsidR="00BF60D7">
        <w:rPr>
          <w:i/>
          <w:iCs/>
        </w:rPr>
        <w:t>VPD</w:t>
      </w:r>
      <w:r w:rsidR="00BF60D7">
        <w:t xml:space="preserve"> were then calculated for the </w:t>
      </w:r>
      <w:r>
        <w:t xml:space="preserve">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25039E">
      <w:pPr>
        <w:spacing w:line="360" w:lineRule="auto"/>
        <w:ind w:firstLine="720"/>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188C31D2"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r w:rsidR="00CE37B5">
        <w:t>2.0</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E117731"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035F4FC0" w:rsidR="00B40834" w:rsidRPr="00E42439" w:rsidRDefault="0065020B" w:rsidP="0025039E">
      <w:pPr>
        <w:spacing w:line="360" w:lineRule="auto"/>
      </w:pPr>
      <w:r>
        <w:lastRenderedPageBreak/>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w:t>
      </w:r>
      <w:proofErr w:type="spellStart"/>
      <w:r w:rsidR="00FC3ED2">
        <w:t>as</w:t>
      </w:r>
      <w:proofErr w:type="spellEnd"/>
      <w:r w:rsidR="00FC3ED2">
        <w:t xml:space="preserve">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6203C9">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14A0D613"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054EA51"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BF60D7">
        <w:t xml:space="preserve"> </w:t>
      </w:r>
      <w:r>
        <w:t>=</w:t>
      </w:r>
      <w:r w:rsidR="00BF60D7">
        <w:t xml:space="preserve"> </w:t>
      </w:r>
      <w:r w:rsidR="00EA6746">
        <w:t>53</w:t>
      </w:r>
      <w:r>
        <w:t>), C</w:t>
      </w:r>
      <w:r>
        <w:rPr>
          <w:vertAlign w:val="subscript"/>
        </w:rPr>
        <w:t>3</w:t>
      </w:r>
      <w:r>
        <w:t xml:space="preserve"> non</w:t>
      </w:r>
      <w:r w:rsidR="00A233BA">
        <w:t>-legumes</w:t>
      </w:r>
      <w:r w:rsidR="00341AA7">
        <w:t xml:space="preserve"> </w:t>
      </w:r>
      <w:r>
        <w:t>(</w:t>
      </w:r>
      <w:r w:rsidRPr="005F36CF">
        <w:t>n</w:t>
      </w:r>
      <w:r w:rsidR="00BF60D7">
        <w:t xml:space="preserve"> </w:t>
      </w:r>
      <w:r w:rsidRPr="005F36CF">
        <w:t>=</w:t>
      </w:r>
      <w:r w:rsidR="00BF60D7">
        <w:t xml:space="preserve"> </w:t>
      </w:r>
      <w:r w:rsidR="00EA6746">
        <w:t>35</w:t>
      </w:r>
      <w:r w:rsidR="00A52757">
        <w:t>0</w:t>
      </w:r>
      <w:r>
        <w:t>), and C</w:t>
      </w:r>
      <w:r>
        <w:rPr>
          <w:vertAlign w:val="subscript"/>
        </w:rPr>
        <w:t>4</w:t>
      </w:r>
      <w:r>
        <w:t xml:space="preserve"> non</w:t>
      </w:r>
      <w:r w:rsidR="00A233BA">
        <w:t xml:space="preserve">-legumes </w:t>
      </w:r>
      <w:r w:rsidRPr="005F36CF">
        <w:t>(n</w:t>
      </w:r>
      <w:r w:rsidR="00BF60D7">
        <w:t xml:space="preserve"> </w:t>
      </w:r>
      <w:r w:rsidR="00EA6746">
        <w:t>=</w:t>
      </w:r>
      <w:r w:rsidR="00BF60D7">
        <w:t xml:space="preserve"> </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3A1158" w:rsidR="000438F0" w:rsidRPr="00707030" w:rsidRDefault="003C57E0" w:rsidP="00547A3F">
      <w:pPr>
        <w:autoSpaceDE w:val="0"/>
        <w:autoSpaceDN w:val="0"/>
        <w:adjustRightInd w:val="0"/>
        <w:spacing w:line="360" w:lineRule="auto"/>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was constructed</w:t>
      </w:r>
      <w:r w:rsidR="00C853D8">
        <w:t xml:space="preserve"> to investigate environmental drivers of </w:t>
      </w:r>
      <w:r w:rsidR="00C853D8" w:rsidRPr="00C27873">
        <w:rPr>
          <w:i/>
          <w:iCs/>
          <w:lang w:val="el-GR"/>
        </w:rPr>
        <w:t>β</w:t>
      </w:r>
      <w:r w:rsidR="00C853D8">
        <w:t xml:space="preserve">, </w:t>
      </w:r>
      <w:r w:rsidR="00C853D8" w:rsidRPr="009C50E2">
        <w:rPr>
          <w:i/>
          <w:iCs/>
          <w:lang w:val="el-GR"/>
        </w:rPr>
        <w:lastRenderedPageBreak/>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7A7C4A9D"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BF60D7">
        <w:t>-</w:t>
      </w:r>
      <w:r w:rsidR="00965142">
        <w:t xml:space="preserve">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05958E99"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r w:rsidR="006F6784">
        <w:t xml:space="preserve">second </w:t>
      </w:r>
      <w:r w:rsidR="00F676C9">
        <w:t xml:space="preserve">linear </w:t>
      </w:r>
      <w:r w:rsidR="00BF60D7">
        <w:t xml:space="preserve">mixed-effect </w:t>
      </w:r>
      <w:r w:rsidR="00F676C9">
        <w:t>model</w:t>
      </w:r>
      <w:r w:rsidR="00136EA4">
        <w:t xml:space="preserve"> that </w:t>
      </w:r>
      <w:r w:rsidR="00F676C9">
        <w:t xml:space="preserve">included </w:t>
      </w:r>
      <w:r w:rsidR="00CE37B5" w:rsidRPr="00CE37B5">
        <w:rPr>
          <w:i/>
          <w:iCs/>
        </w:rPr>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CE37B5" w:rsidRPr="00CE37B5">
        <w:rPr>
          <w:i/>
          <w:iCs/>
        </w:rPr>
        <w:t>VPD</w:t>
      </w:r>
      <w:r w:rsidR="003438D7">
        <w:t xml:space="preserve">,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CE37B5">
        <w:rPr>
          <w:i/>
          <w:iCs/>
        </w:rPr>
        <w:t>VPD</w:t>
      </w:r>
      <w:r w:rsidR="00CE37B5" w:rsidDel="00CE37B5">
        <w:t xml:space="preserve"> </w:t>
      </w:r>
      <w:r w:rsidR="00605B64">
        <w:t xml:space="preserve">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05F7A908"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 xml:space="preserve">linear </w:t>
      </w:r>
      <w:r w:rsidR="001012E4">
        <w:t xml:space="preserve">mixed-effect </w:t>
      </w:r>
      <w:r w:rsidR="000438F0">
        <w:t>model</w:t>
      </w:r>
      <w:r w:rsidR="003438D7">
        <w:t xml:space="preserve"> that </w:t>
      </w:r>
      <w:r w:rsidR="00FA4A16">
        <w:t xml:space="preserve">each </w:t>
      </w:r>
      <w:r w:rsidR="000438F0">
        <w:t xml:space="preserve">included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7CC1885C" w:rsidR="005E629D" w:rsidRDefault="005E629D" w:rsidP="0025039E">
      <w:pPr>
        <w:autoSpaceDE w:val="0"/>
        <w:autoSpaceDN w:val="0"/>
        <w:adjustRightInd w:val="0"/>
        <w:spacing w:line="360" w:lineRule="auto"/>
        <w:ind w:firstLine="720"/>
      </w:pPr>
      <w:r>
        <w:lastRenderedPageBreak/>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w:t>
      </w:r>
      <w:r w:rsidR="00FB104B">
        <w:t xml:space="preserve"> </w:t>
      </w:r>
      <w:r w:rsidRPr="00863849">
        <w:t>=</w:t>
      </w:r>
      <w:r w:rsidR="00FB104B">
        <w:t xml:space="preserve"> </w:t>
      </w:r>
      <w:r w:rsidRPr="00863849">
        <w:t>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w:t>
      </w:r>
      <w:r w:rsidR="00FB104B">
        <w:t xml:space="preserve"> representing 95% confidence intervals were drawn for all </w:t>
      </w:r>
      <w:r>
        <w:t>plots using a series of ‘emmeans’ outputs across the range in plotted x-axis values.</w:t>
      </w:r>
    </w:p>
    <w:p w14:paraId="79C6C66C" w14:textId="38D23614"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proofErr w:type="spellStart"/>
      <w:r w:rsidR="0004230F">
        <w:rPr>
          <w:i/>
          <w:iCs/>
        </w:rPr>
        <w:t>N</w:t>
      </w:r>
      <w:r w:rsidR="0004230F">
        <w:rPr>
          <w:vertAlign w:val="subscript"/>
        </w:rPr>
        <w:t>mass</w:t>
      </w:r>
      <w:proofErr w:type="spellEnd"/>
      <w:r w:rsidR="00266AAF">
        <w:t xml:space="preserve"> and</w:t>
      </w:r>
      <w:r w:rsidR="0004230F">
        <w:t xml:space="preserve"> </w:t>
      </w:r>
      <w:proofErr w:type="spellStart"/>
      <w:r w:rsidR="0004230F">
        <w:rPr>
          <w:i/>
          <w:iCs/>
        </w:rPr>
        <w:t>M</w:t>
      </w:r>
      <w:r w:rsidR="0004230F">
        <w:rPr>
          <w:vertAlign w:val="subscript"/>
        </w:rPr>
        <w:t>area</w:t>
      </w:r>
      <w:proofErr w:type="spellEnd"/>
      <w:r w:rsidR="0004230F">
        <w:t xml:space="preserve">. The second model regressed </w:t>
      </w:r>
      <w:r w:rsidR="0004230F">
        <w:rPr>
          <w:i/>
          <w:iCs/>
        </w:rPr>
        <w:t>M</w:t>
      </w:r>
      <w:r w:rsidR="0004230F">
        <w:rPr>
          <w:vertAlign w:val="subscript"/>
        </w:rPr>
        <w:t>area</w:t>
      </w:r>
      <w:r w:rsidR="0004230F">
        <w:t xml:space="preserve"> against </w:t>
      </w:r>
      <w:r w:rsidR="0004230F" w:rsidRPr="00B639AF">
        <w:rPr>
          <w:i/>
          <w:iCs/>
          <w:lang w:val="el-GR"/>
        </w:rPr>
        <w:t>χ</w:t>
      </w:r>
      <w:r w:rsidR="0004230F">
        <w:t xml:space="preserve">. The third model regressed </w:t>
      </w:r>
      <w:r w:rsidR="0004230F">
        <w:rPr>
          <w:i/>
          <w:iCs/>
        </w:rPr>
        <w:t>N</w:t>
      </w:r>
      <w:r w:rsidR="0004230F">
        <w:rPr>
          <w:vertAlign w:val="subscript"/>
        </w:rPr>
        <w:t>mass</w:t>
      </w:r>
      <w:r w:rsidR="0004230F">
        <w:t xml:space="preserve"> against </w:t>
      </w:r>
      <w:r w:rsidR="0004230F" w:rsidRPr="00B639AF">
        <w:rPr>
          <w:i/>
          <w:iCs/>
          <w:lang w:val="el-GR"/>
        </w:rPr>
        <w:t>χ</w:t>
      </w:r>
      <w:r w:rsidR="00266AAF">
        <w:t xml:space="preserve"> and </w:t>
      </w:r>
      <w:proofErr w:type="spellStart"/>
      <w:r w:rsidR="0004230F">
        <w:rPr>
          <w:i/>
          <w:iCs/>
        </w:rPr>
        <w:t>M</w:t>
      </w:r>
      <w:r w:rsidR="0004230F">
        <w:rPr>
          <w:vertAlign w:val="subscript"/>
        </w:rPr>
        <w:t>area</w:t>
      </w:r>
      <w:proofErr w:type="spellEnd"/>
      <w:r w:rsidR="0004230F">
        <w:t xml:space="preserve">. </w:t>
      </w:r>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r w:rsidR="00B23C7F">
        <w:rPr>
          <w:i/>
          <w:iCs/>
          <w:lang w:val="el-GR"/>
        </w:rPr>
        <w:t>β</w:t>
      </w:r>
      <w:r w:rsidR="00BE3945">
        <w:t xml:space="preserve"> and </w:t>
      </w:r>
      <w:r w:rsidR="00CE37B5" w:rsidRPr="00CE37B5">
        <w:rPr>
          <w:i/>
          <w:iCs/>
        </w:rPr>
        <w:t>VPD</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 (</w:t>
      </w:r>
      <w:r w:rsidR="001F39CF">
        <w:t>2</w:t>
      </w:r>
      <w:r w:rsidR="006F6784">
        <w:t xml:space="preserve">-day soil moisture, 4-day vapor pressure deficit). Models also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commentRangeStart w:id="4"/>
      <w:r>
        <w:rPr>
          <w:b/>
          <w:bCs/>
          <w:color w:val="000000" w:themeColor="text1"/>
        </w:rPr>
        <w:lastRenderedPageBreak/>
        <w:t>R</w:t>
      </w:r>
      <w:commentRangeEnd w:id="4"/>
      <w:r w:rsidR="00A703BA">
        <w:rPr>
          <w:rStyle w:val="CommentReference"/>
          <w:rFonts w:eastAsiaTheme="minorHAnsi" w:cs="Times New Roman (Body CS)"/>
        </w:rPr>
        <w:commentReference w:id="4"/>
      </w:r>
      <w:r>
        <w:rPr>
          <w:b/>
          <w:bCs/>
          <w:color w:val="000000" w:themeColor="text1"/>
        </w:rPr>
        <w:t>esults</w:t>
      </w:r>
    </w:p>
    <w:p w14:paraId="23E75D60" w14:textId="76E45A45" w:rsidR="00EB0F41" w:rsidRPr="00452F42" w:rsidRDefault="00761CFE" w:rsidP="0025039E">
      <w:pPr>
        <w:autoSpaceDE w:val="0"/>
        <w:autoSpaceDN w:val="0"/>
        <w:adjustRightInd w:val="0"/>
        <w:spacing w:line="360" w:lineRule="auto"/>
        <w:rPr>
          <w:color w:val="000000" w:themeColor="text1"/>
        </w:rPr>
      </w:pPr>
      <w:r>
        <w:rPr>
          <w:i/>
          <w:iCs/>
          <w:color w:val="000000" w:themeColor="text1"/>
          <w:lang w:val="el-GR"/>
        </w:rPr>
        <w:t>β</w:t>
      </w:r>
    </w:p>
    <w:p w14:paraId="101081EA" w14:textId="6E583686" w:rsidR="009356ED" w:rsidRDefault="00EA6746" w:rsidP="006203C9">
      <w:pPr>
        <w:spacing w:line="360" w:lineRule="auto"/>
        <w:rPr>
          <w:color w:val="000000" w:themeColor="text1"/>
        </w:rPr>
      </w:pPr>
      <w:r>
        <w:rPr>
          <w:color w:val="000000" w:themeColor="text1"/>
        </w:rPr>
        <w:t>Model selection indicated that</w:t>
      </w:r>
      <w:r w:rsidR="003D362D">
        <w:rPr>
          <w:color w:val="000000" w:themeColor="text1"/>
        </w:rPr>
        <w:t xml:space="preserve"> </w:t>
      </w:r>
      <w:r w:rsidR="00A703BA">
        <w:rPr>
          <w:color w:val="000000" w:themeColor="text1"/>
        </w:rPr>
        <w:t>2</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=1227.83</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p>
    <w:p w14:paraId="5DEA9ED6" w14:textId="310E639E" w:rsidR="006D26A6" w:rsidRDefault="007E123F" w:rsidP="006203C9">
      <w:pPr>
        <w:spacing w:line="36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 xml:space="preserve">&lt;0.001; Table 2), a pattern driven by a negative effect of increasing soil nitrogen availability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7B6EDA">
        <w:rPr>
          <w:color w:val="000000" w:themeColor="text1"/>
        </w:rPr>
        <w:t>&lt;0.001</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r w:rsidR="00A174A5">
        <w:rPr>
          <w:color w:val="000000" w:themeColor="text1"/>
        </w:rPr>
        <w:t>=0.0</w:t>
      </w:r>
      <w:r w:rsidR="007B6EDA">
        <w:rPr>
          <w:color w:val="000000" w:themeColor="text1"/>
        </w:rPr>
        <w:t>04</w:t>
      </w:r>
      <w:r w:rsidR="00FD1286">
        <w:rPr>
          <w:color w:val="000000" w:themeColor="text1"/>
        </w:rPr>
        <w:t xml:space="preserve">; Fig. </w:t>
      </w:r>
      <w:r w:rsidR="0084086E">
        <w:rPr>
          <w:color w:val="000000" w:themeColor="text1"/>
        </w:rPr>
        <w:t>2</w:t>
      </w:r>
      <w:r w:rsidR="00A631F4">
        <w:rPr>
          <w:color w:val="000000" w:themeColor="text1"/>
        </w:rPr>
        <w:t>a</w:t>
      </w:r>
      <w:r w:rsidR="00A174A5">
        <w:rPr>
          <w:color w:val="000000" w:themeColor="text1"/>
        </w:rPr>
        <w:t>)</w:t>
      </w:r>
      <w:r w:rsidR="007B6EDA">
        <w:rPr>
          <w:color w:val="000000" w:themeColor="text1"/>
        </w:rPr>
        <w:t>. C</w:t>
      </w:r>
      <w:r w:rsidR="007B6EDA">
        <w:rPr>
          <w:color w:val="000000" w:themeColor="text1"/>
          <w:vertAlign w:val="subscript"/>
        </w:rPr>
        <w:t>4</w:t>
      </w:r>
      <w:r w:rsidR="007B6EDA">
        <w:rPr>
          <w:color w:val="000000" w:themeColor="text1"/>
        </w:rPr>
        <w:t xml:space="preserve"> nonlegumes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different from zero (Tukey: </w:t>
      </w:r>
      <w:r w:rsidR="00FD1286" w:rsidRPr="00A631F4">
        <w:rPr>
          <w:i/>
          <w:iCs/>
          <w:color w:val="000000" w:themeColor="text1"/>
        </w:rPr>
        <w:t>p</w:t>
      </w:r>
      <w:r w:rsidR="00FD1286">
        <w:rPr>
          <w:color w:val="000000" w:themeColor="text1"/>
        </w:rPr>
        <w:t xml:space="preserve">=0.307; Fig. </w:t>
      </w:r>
      <w:r w:rsidR="0084086E">
        <w:rPr>
          <w:color w:val="000000" w:themeColor="text1"/>
        </w:rPr>
        <w:t>2</w:t>
      </w:r>
      <w:r w:rsidR="00A631F4">
        <w:rPr>
          <w:color w:val="000000" w:themeColor="text1"/>
        </w:rPr>
        <w:t>a</w:t>
      </w:r>
      <w:r w:rsidR="00FD1286">
        <w:rPr>
          <w:color w:val="000000" w:themeColor="text1"/>
        </w:rPr>
        <w:t xml:space="preserve">). 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=0.264; Table 1</w:t>
      </w:r>
      <w:r w:rsidR="0084086E">
        <w:rPr>
          <w:color w:val="000000" w:themeColor="text1"/>
        </w:rPr>
        <w:t>; Fig. 2</w:t>
      </w:r>
      <w:r w:rsidR="00A631F4">
        <w:rPr>
          <w:color w:val="000000" w:themeColor="text1"/>
        </w:rPr>
        <w:t>b</w:t>
      </w:r>
      <w:r w:rsidR="00FD1286">
        <w:rPr>
          <w:color w:val="000000" w:themeColor="text1"/>
        </w:rPr>
        <w:t xml:space="preserve">). </w:t>
      </w:r>
      <w:r>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Table 1) indicated</w:t>
      </w:r>
      <w:r>
        <w:rPr>
          <w:color w:val="000000" w:themeColor="text1"/>
        </w:rPr>
        <w:t xml:space="preserve"> that C</w:t>
      </w:r>
      <w:r>
        <w:rPr>
          <w:color w:val="000000" w:themeColor="text1"/>
          <w:vertAlign w:val="subscript"/>
        </w:rPr>
        <w:t>4</w:t>
      </w:r>
      <w:r>
        <w:rPr>
          <w:color w:val="000000" w:themeColor="text1"/>
        </w:rPr>
        <w:t xml:space="preserve"> nonlegumes generally had lower</w:t>
      </w:r>
      <w:r w:rsidR="00F150BB">
        <w:rPr>
          <w:color w:val="000000" w:themeColor="text1"/>
        </w:rPr>
        <w:t xml:space="preserve">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t>
      </w:r>
      <w:r>
        <w:rPr>
          <w:color w:val="000000" w:themeColor="text1"/>
        </w:rPr>
        <w:t>(</w:t>
      </w:r>
      <w:r w:rsidRPr="00E7144F">
        <w:rPr>
          <w:color w:val="000000" w:themeColor="text1"/>
        </w:rPr>
        <w:t xml:space="preserve">Tukey: </w:t>
      </w:r>
      <w:r w:rsidRPr="00A631F4">
        <w:rPr>
          <w:i/>
          <w:iCs/>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A174A5">
        <w:rPr>
          <w:color w:val="000000" w:themeColor="text1"/>
        </w:rPr>
        <w:t>=0.6</w:t>
      </w:r>
      <w:r w:rsidR="00FD1286">
        <w:rPr>
          <w:color w:val="000000" w:themeColor="text1"/>
        </w:rPr>
        <w:t>91</w:t>
      </w:r>
      <w:r w:rsidR="00A174A5">
        <w:rPr>
          <w:color w:val="000000" w:themeColor="text1"/>
        </w:rPr>
        <w:t>)</w:t>
      </w:r>
      <w:r>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25039E">
      <w:pPr>
        <w:spacing w:line="360" w:lineRule="auto"/>
        <w:rPr>
          <w:color w:val="000000" w:themeColor="text1"/>
        </w:rPr>
      </w:pPr>
    </w:p>
    <w:p w14:paraId="524417AB" w14:textId="3C045ABD"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FB104B" w:rsidRPr="00FB104B">
        <w:rPr>
          <w:color w:val="000000"/>
        </w:rPr>
        <w:t xml:space="preserve"> </w:t>
      </w:r>
      <w:r w:rsidR="00DB31EB">
        <w:rPr>
          <w:color w:val="000000"/>
        </w:rPr>
        <w:t>=</w:t>
      </w:r>
      <w:r w:rsidR="00FB104B">
        <w:rPr>
          <w:color w:val="000000"/>
        </w:rPr>
        <w:t xml:space="preserve"> </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C925C9F" w:rsidR="002D386D" w:rsidRDefault="003E3C1F" w:rsidP="0025039E">
      <w:pPr>
        <w:spacing w:line="360" w:lineRule="auto"/>
        <w:rPr>
          <w:b/>
          <w:bCs/>
          <w:color w:val="000000" w:themeColor="text1"/>
        </w:rPr>
      </w:pPr>
      <w:r>
        <w:rPr>
          <w:b/>
          <w:bCs/>
          <w:noProof/>
          <w:color w:val="000000" w:themeColor="text1"/>
        </w:rPr>
        <w:drawing>
          <wp:inline distT="0" distB="0" distL="0" distR="0" wp14:anchorId="35F80D77" wp14:editId="770F9FAD">
            <wp:extent cx="5943600" cy="2228850"/>
            <wp:effectExtent l="0" t="0" r="0" b="635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3EC89D7" w14:textId="6C0D95EF" w:rsidR="007E3368"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In</w:t>
      </w:r>
      <w:r w:rsidR="00EB5FCB">
        <w:rPr>
          <w:color w:val="000000" w:themeColor="text1"/>
        </w:rPr>
        <w:t xml:space="preserve"> (b)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w:t>
      </w:r>
      <w:r w:rsidR="003E3C1F" w:rsidRPr="003E3C1F">
        <w:rPr>
          <w:color w:val="000000" w:themeColor="text1"/>
        </w:rPr>
        <w:t xml:space="preserve"> </w:t>
      </w:r>
      <w:r w:rsidR="003E3C1F">
        <w:rPr>
          <w:color w:val="000000" w:themeColor="text1"/>
        </w:rPr>
        <w:t>blue shading</w:t>
      </w:r>
      <w:r w:rsidR="003E3C1F" w:rsidRPr="007E3368">
        <w:rPr>
          <w:color w:val="000000" w:themeColor="text1"/>
        </w:rPr>
        <w:t xml:space="preserve"> </w:t>
      </w:r>
      <w:r w:rsidR="003E3C1F">
        <w:rPr>
          <w:color w:val="000000" w:themeColor="text1"/>
        </w:rPr>
        <w:t>and trendlines indicate C</w:t>
      </w:r>
      <w:r w:rsidR="003E3C1F" w:rsidRPr="00341F1C">
        <w:rPr>
          <w:color w:val="000000" w:themeColor="text1"/>
          <w:vertAlign w:val="subscript"/>
        </w:rPr>
        <w:t>3</w:t>
      </w:r>
      <w:r w:rsidR="003E3C1F">
        <w:rPr>
          <w:color w:val="000000" w:themeColor="text1"/>
        </w:rPr>
        <w:t xml:space="preserve"> non-legumes, and</w:t>
      </w:r>
      <w:r w:rsidR="00341F1C">
        <w:rPr>
          <w:color w:val="000000" w:themeColor="text1"/>
        </w:rPr>
        <w:t xml:space="preserve">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r w:rsidR="00A174A5">
        <w:rPr>
          <w:color w:val="000000" w:themeColor="text1"/>
        </w:rPr>
        <w:t>, where solid trendlines indicate slopes that are different from zero (</w:t>
      </w:r>
      <w:r w:rsidR="00A174A5" w:rsidRPr="00EB5FCB">
        <w:rPr>
          <w:i/>
          <w:iCs/>
          <w:color w:val="000000" w:themeColor="text1"/>
        </w:rPr>
        <w:t>p</w:t>
      </w:r>
      <w:r w:rsidR="00EB5FCB">
        <w:rPr>
          <w:color w:val="000000" w:themeColor="text1"/>
        </w:rPr>
        <w:t xml:space="preserve"> </w:t>
      </w:r>
      <w:r w:rsidR="00A174A5">
        <w:rPr>
          <w:color w:val="000000" w:themeColor="text1"/>
        </w:rPr>
        <w:t>&lt;</w:t>
      </w:r>
      <w:r w:rsidR="00EB5FCB">
        <w:rPr>
          <w:color w:val="000000" w:themeColor="text1"/>
        </w:rPr>
        <w:t xml:space="preserve"> </w:t>
      </w:r>
      <w:r w:rsidR="00A174A5">
        <w:rPr>
          <w:color w:val="000000" w:themeColor="text1"/>
        </w:rPr>
        <w:t>0.05) and dashed trendlines indicate slopes that are not different from zero (</w:t>
      </w:r>
      <w:r w:rsidR="00A174A5" w:rsidRPr="00EB5FCB">
        <w:rPr>
          <w:i/>
          <w:iCs/>
          <w:color w:val="000000" w:themeColor="text1"/>
        </w:rPr>
        <w:t>p</w:t>
      </w:r>
      <w:r w:rsidR="00EB5FCB">
        <w:rPr>
          <w:color w:val="000000" w:themeColor="text1"/>
        </w:rPr>
        <w:t xml:space="preserve"> </w:t>
      </w:r>
      <w:r w:rsidR="00A174A5">
        <w:rPr>
          <w:color w:val="000000" w:themeColor="text1"/>
        </w:rPr>
        <w:t>&lt;</w:t>
      </w:r>
      <w:r w:rsidR="00EB5FCB">
        <w:rPr>
          <w:color w:val="000000" w:themeColor="text1"/>
        </w:rPr>
        <w:t xml:space="preserve"> </w:t>
      </w:r>
      <w:r w:rsidR="00A174A5">
        <w:rPr>
          <w:color w:val="000000" w:themeColor="text1"/>
        </w:rPr>
        <w:t>0.05)</w:t>
      </w:r>
      <w:r w:rsidR="007940A6">
        <w:rPr>
          <w:color w:val="000000" w:themeColor="text1"/>
        </w:rPr>
        <w:t>.</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4CAA7244" w:rsidR="004936F2" w:rsidRDefault="004936F2" w:rsidP="0025039E">
      <w:pPr>
        <w:spacing w:line="360" w:lineRule="auto"/>
        <w:rPr>
          <w:color w:val="000000" w:themeColor="text1"/>
        </w:rPr>
      </w:pPr>
      <w:r w:rsidRPr="0093792E">
        <w:rPr>
          <w:i/>
          <w:iCs/>
          <w:color w:val="000000" w:themeColor="text1"/>
          <w:lang w:val="el-GR"/>
        </w:rPr>
        <w:lastRenderedPageBreak/>
        <w:t>χ</w:t>
      </w:r>
    </w:p>
    <w:p w14:paraId="67BFDC55" w14:textId="0E62DADB" w:rsidR="009C0C20" w:rsidRDefault="00EA6746" w:rsidP="006203C9">
      <w:pPr>
        <w:spacing w:line="360" w:lineRule="auto"/>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r w:rsidR="00266AAF">
        <w:rPr>
          <w:color w:val="000000" w:themeColor="text1"/>
        </w:rPr>
        <w:t>VPD</w:t>
      </w:r>
      <w:r w:rsidR="00EB5FCB">
        <w:rPr>
          <w:color w:val="000000" w:themeColor="text1"/>
        </w:rPr>
        <w:t xml:space="preserve"> </w:t>
      </w:r>
      <w:r>
        <w:rPr>
          <w:color w:val="000000" w:themeColor="text1"/>
        </w:rPr>
        <w:t xml:space="preserve">conferred the best model fit for </w:t>
      </w:r>
      <w:r w:rsidRPr="0093792E">
        <w:rPr>
          <w:i/>
          <w:iCs/>
          <w:color w:val="000000" w:themeColor="text1"/>
          <w:lang w:val="el-GR"/>
        </w:rPr>
        <w:t>χ</w:t>
      </w:r>
      <w:r>
        <w:rPr>
          <w:color w:val="000000" w:themeColor="text1"/>
        </w:rPr>
        <w:t xml:space="preserve"> (</w:t>
      </w:r>
      <w:proofErr w:type="spellStart"/>
      <w:r w:rsidR="00067F56">
        <w:rPr>
          <w:color w:val="000000" w:themeColor="text1"/>
        </w:rPr>
        <w:t>AICc</w:t>
      </w:r>
      <w:proofErr w:type="spellEnd"/>
      <w:r w:rsidR="00067F56">
        <w:rPr>
          <w:color w:val="000000" w:themeColor="text1"/>
        </w:rPr>
        <w:t>=</w:t>
      </w:r>
      <w:r w:rsidR="00A631F4">
        <w:rPr>
          <w:color w:val="000000" w:themeColor="text1"/>
        </w:rPr>
        <w:t>-</w:t>
      </w:r>
      <w:r w:rsidR="004E3BFA">
        <w:rPr>
          <w:color w:val="000000" w:themeColor="text1"/>
        </w:rPr>
        <w:t>883.97</w:t>
      </w:r>
      <w:r w:rsidR="00067F56">
        <w:rPr>
          <w:color w:val="000000" w:themeColor="text1"/>
        </w:rPr>
        <w:t>;</w:t>
      </w:r>
      <w:r w:rsidR="00D308D2">
        <w:rPr>
          <w:color w:val="000000" w:themeColor="text1"/>
        </w:rPr>
        <w:t xml:space="preserve"> </w:t>
      </w:r>
      <w:r>
        <w:rPr>
          <w:color w:val="000000" w:themeColor="text1"/>
        </w:rPr>
        <w:t>Table S1; Fig. S2).</w:t>
      </w:r>
    </w:p>
    <w:p w14:paraId="564645C0" w14:textId="4C1ADCFC" w:rsidR="00FE77FC" w:rsidRDefault="00FE77FC" w:rsidP="0025039E">
      <w:pPr>
        <w:spacing w:line="36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r w:rsidR="0084086E">
        <w:rPr>
          <w:color w:val="000000" w:themeColor="text1"/>
        </w:rPr>
        <w:t xml:space="preserve">a series of </w:t>
      </w:r>
      <w:r>
        <w:rPr>
          <w:color w:val="000000" w:themeColor="text1"/>
        </w:rPr>
        <w:t xml:space="preserve">two-way interactions between functional group and </w:t>
      </w:r>
      <w:r w:rsidR="00266AAF">
        <w:rPr>
          <w:color w:val="000000" w:themeColor="text1"/>
        </w:rPr>
        <w:t>VPD</w:t>
      </w:r>
      <w:r w:rsidR="00266AAF" w:rsidDel="00266AAF">
        <w:rPr>
          <w:color w:val="000000" w:themeColor="text1"/>
        </w:rPr>
        <w:t xml:space="preserve"> </w:t>
      </w:r>
      <w:r w:rsidR="0084086E">
        <w:rPr>
          <w:color w:val="000000" w:themeColor="text1"/>
        </w:rPr>
        <w:t>(</w:t>
      </w:r>
      <w:r w:rsidR="0084086E" w:rsidRPr="00A631F4">
        <w:rPr>
          <w:i/>
          <w:iCs/>
          <w:color w:val="000000" w:themeColor="text1"/>
        </w:rPr>
        <w:t>p</w:t>
      </w:r>
      <w:r w:rsidR="0084086E">
        <w:rPr>
          <w:color w:val="000000" w:themeColor="text1"/>
        </w:rPr>
        <w:t xml:space="preserve">=0.006; Table 3), </w:t>
      </w:r>
      <w:r>
        <w:rPr>
          <w:color w:val="000000" w:themeColor="text1"/>
        </w:rPr>
        <w:t>soil moisture</w:t>
      </w:r>
      <w:r w:rsidR="0084086E">
        <w:rPr>
          <w:color w:val="000000" w:themeColor="text1"/>
        </w:rPr>
        <w:t xml:space="preserve"> (</w:t>
      </w:r>
      <w:r w:rsidR="0084086E" w:rsidRPr="00A631F4">
        <w:rPr>
          <w:i/>
          <w:iCs/>
          <w:color w:val="000000" w:themeColor="text1"/>
        </w:rPr>
        <w:t>p</w:t>
      </w:r>
      <w:r w:rsidR="0084086E">
        <w:rPr>
          <w:color w:val="000000" w:themeColor="text1"/>
        </w:rPr>
        <w:t>=0.033, Table 3), and soil nitrogen availability</w:t>
      </w:r>
      <w:r>
        <w:rPr>
          <w:color w:val="000000" w:themeColor="text1"/>
        </w:rPr>
        <w:t xml:space="preserve"> (</w:t>
      </w:r>
      <w:r w:rsidR="00D308D2" w:rsidRPr="00A631F4">
        <w:rPr>
          <w:i/>
          <w:iCs/>
          <w:color w:val="000000" w:themeColor="text1"/>
        </w:rPr>
        <w:t>p</w:t>
      </w:r>
      <w:r w:rsidR="0084086E">
        <w:rPr>
          <w:color w:val="000000" w:themeColor="text1"/>
        </w:rPr>
        <w:t>=0.022</w:t>
      </w:r>
      <w:r w:rsidR="00D308D2">
        <w:rPr>
          <w:color w:val="000000" w:themeColor="text1"/>
        </w:rPr>
        <w:t xml:space="preserve">; </w:t>
      </w:r>
      <w:r>
        <w:rPr>
          <w:color w:val="000000" w:themeColor="text1"/>
        </w:rPr>
        <w:t xml:space="preserve">Table </w:t>
      </w:r>
      <w:r w:rsidR="00067F56">
        <w:rPr>
          <w:color w:val="000000" w:themeColor="text1"/>
        </w:rPr>
        <w:t>3</w:t>
      </w:r>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r w:rsidR="00266AAF">
        <w:rPr>
          <w:color w:val="000000" w:themeColor="text1"/>
        </w:rPr>
        <w:t>VPD</w:t>
      </w:r>
      <w:r w:rsidR="00266AAF" w:rsidDel="00266AAF">
        <w:rPr>
          <w:color w:val="000000" w:themeColor="text1"/>
        </w:rPr>
        <w:t xml:space="preserve"> </w:t>
      </w:r>
      <w:r w:rsidR="000A276C">
        <w:rPr>
          <w:color w:val="000000" w:themeColor="text1"/>
        </w:rPr>
        <w:t xml:space="preserve">and functional group </w:t>
      </w:r>
      <w:r w:rsidR="00B422C3">
        <w:rPr>
          <w:color w:val="000000" w:themeColor="text1"/>
        </w:rPr>
        <w:t xml:space="preserve">revealed that the general negative effect of increasing </w:t>
      </w:r>
      <w:r w:rsidR="00266AAF">
        <w:rPr>
          <w:color w:val="000000" w:themeColor="text1"/>
        </w:rPr>
        <w:t>VPD</w:t>
      </w:r>
      <w:r w:rsidR="00266AAF" w:rsidDel="00266AAF">
        <w:rPr>
          <w:color w:val="000000" w:themeColor="text1"/>
        </w:rPr>
        <w:t xml:space="preserve"> </w:t>
      </w:r>
      <w:r w:rsidR="00067F56">
        <w:rPr>
          <w:color w:val="000000" w:themeColor="text1"/>
        </w:rPr>
        <w:t>(</w:t>
      </w:r>
      <w:r w:rsidR="00067F56" w:rsidRPr="00A631F4">
        <w:rPr>
          <w:i/>
          <w:iCs/>
          <w:color w:val="000000" w:themeColor="text1"/>
        </w:rPr>
        <w:t>p</w:t>
      </w:r>
      <w:r w:rsidR="00067F56">
        <w:rPr>
          <w:color w:val="000000" w:themeColor="text1"/>
        </w:rPr>
        <w:t>&lt;0.001; Table 3)</w:t>
      </w:r>
      <w:r w:rsidR="00B422C3">
        <w:rPr>
          <w:color w:val="000000" w:themeColor="text1"/>
        </w:rPr>
        <w:t xml:space="preserve"> was driven by a negative effect of increasing </w:t>
      </w:r>
      <w:r w:rsidR="00266AAF">
        <w:rPr>
          <w:color w:val="000000" w:themeColor="text1"/>
        </w:rPr>
        <w:t>VPD</w:t>
      </w:r>
      <w:r w:rsidR="00266AAF" w:rsidDel="00266AAF">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w:t>
      </w:r>
      <w:r w:rsidR="00B422C3" w:rsidRPr="0038469D">
        <w:rPr>
          <w:i/>
          <w:iCs/>
          <w:color w:val="000000" w:themeColor="text1"/>
        </w:rPr>
        <w:t>p</w:t>
      </w:r>
      <w:r w:rsidR="00B422C3">
        <w:rPr>
          <w:color w:val="000000" w:themeColor="text1"/>
        </w:rPr>
        <w:t xml:space="preserve">&lt;0.001) </w:t>
      </w:r>
      <w:r w:rsidR="00DA0E8E">
        <w:rPr>
          <w:color w:val="000000" w:themeColor="text1"/>
        </w:rPr>
        <w:t xml:space="preserve">and marginal negative effect in </w:t>
      </w:r>
      <w:r w:rsidR="00067F56">
        <w:rPr>
          <w:color w:val="000000" w:themeColor="text1"/>
        </w:rPr>
        <w:t>C</w:t>
      </w:r>
      <w:r w:rsidR="00067F56">
        <w:rPr>
          <w:color w:val="000000" w:themeColor="text1"/>
          <w:vertAlign w:val="subscript"/>
        </w:rPr>
        <w:t>3</w:t>
      </w:r>
      <w:r w:rsidR="00067F56">
        <w:rPr>
          <w:color w:val="000000" w:themeColor="text1"/>
        </w:rPr>
        <w:t xml:space="preserve"> legumes (Tukey: </w:t>
      </w:r>
      <w:r w:rsidR="00067F56" w:rsidRPr="00A631F4">
        <w:rPr>
          <w:i/>
          <w:iCs/>
          <w:color w:val="000000" w:themeColor="text1"/>
        </w:rPr>
        <w:t>p</w:t>
      </w:r>
      <w:r w:rsidR="00067F56">
        <w:rPr>
          <w:color w:val="000000" w:themeColor="text1"/>
        </w:rPr>
        <w:t>=0.</w:t>
      </w:r>
      <w:r w:rsidR="00DA0E8E">
        <w:rPr>
          <w:color w:val="000000" w:themeColor="text1"/>
        </w:rPr>
        <w:t>074</w:t>
      </w:r>
      <w:r w:rsidR="00067F56">
        <w:rPr>
          <w:color w:val="000000" w:themeColor="text1"/>
        </w:rPr>
        <w:t xml:space="preserve">) paired with a </w:t>
      </w:r>
      <w:r w:rsidR="00DA0E8E">
        <w:rPr>
          <w:color w:val="000000" w:themeColor="text1"/>
        </w:rPr>
        <w:t xml:space="preserve">positive trending, but insignificant </w:t>
      </w:r>
      <w:r w:rsidR="00067F56">
        <w:rPr>
          <w:color w:val="000000" w:themeColor="text1"/>
        </w:rPr>
        <w:t xml:space="preserve">effect of </w:t>
      </w:r>
      <w:r w:rsidR="00DA0E8E">
        <w:rPr>
          <w:color w:val="000000" w:themeColor="text1"/>
        </w:rPr>
        <w:t xml:space="preserve">increasing </w:t>
      </w:r>
      <w:r w:rsidR="00266AAF">
        <w:rPr>
          <w:color w:val="000000" w:themeColor="text1"/>
        </w:rPr>
        <w:t xml:space="preserve">VPD </w:t>
      </w:r>
      <w:r w:rsidR="000A276C">
        <w:rPr>
          <w:color w:val="000000" w:themeColor="text1"/>
        </w:rPr>
        <w:t>in C</w:t>
      </w:r>
      <w:r w:rsidR="000A276C">
        <w:rPr>
          <w:color w:val="000000" w:themeColor="text1"/>
          <w:vertAlign w:val="subscript"/>
        </w:rPr>
        <w:t>4</w:t>
      </w:r>
      <w:r w:rsidR="000A276C">
        <w:rPr>
          <w:color w:val="000000" w:themeColor="text1"/>
        </w:rPr>
        <w:t xml:space="preserve"> nonlegumes (Tukey: </w:t>
      </w:r>
      <w:r w:rsidR="000A276C" w:rsidRPr="00DE0E3A">
        <w:rPr>
          <w:i/>
          <w:iCs/>
          <w:color w:val="000000" w:themeColor="text1"/>
        </w:rPr>
        <w:t>p</w:t>
      </w:r>
      <w:r w:rsidR="000A276C">
        <w:rPr>
          <w:color w:val="000000" w:themeColor="text1"/>
        </w:rPr>
        <w:t>=0.</w:t>
      </w:r>
      <w:r w:rsidR="00067F56">
        <w:rPr>
          <w:color w:val="000000" w:themeColor="text1"/>
        </w:rPr>
        <w:t xml:space="preserve">130; </w:t>
      </w:r>
      <w:r w:rsidR="000A276C">
        <w:rPr>
          <w:color w:val="000000" w:themeColor="text1"/>
        </w:rPr>
        <w:t xml:space="preserve">Fig. </w:t>
      </w:r>
      <w:r w:rsidR="00A631F4">
        <w:rPr>
          <w:color w:val="000000" w:themeColor="text1"/>
        </w:rPr>
        <w:t>3a</w:t>
      </w:r>
      <w:r w:rsidR="000A276C">
        <w:rPr>
          <w:color w:val="000000" w:themeColor="text1"/>
        </w:rPr>
        <w:t>).</w:t>
      </w:r>
      <w:r w:rsidR="00067F56">
        <w:rPr>
          <w:color w:val="000000" w:themeColor="text1"/>
        </w:rPr>
        <w:t xml:space="preserve"> </w:t>
      </w:r>
      <w:r w:rsidR="00BE3C65">
        <w:rPr>
          <w:color w:val="000000" w:themeColor="text1"/>
        </w:rPr>
        <w:t>T</w:t>
      </w:r>
      <w:r>
        <w:rPr>
          <w:color w:val="000000" w:themeColor="text1"/>
        </w:rPr>
        <w:t xml:space="preserve">he interaction between </w:t>
      </w:r>
      <w:r w:rsidR="00DA0E8E">
        <w:rPr>
          <w:color w:val="000000" w:themeColor="text1"/>
        </w:rPr>
        <w:t>2</w:t>
      </w:r>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w:t>
      </w:r>
      <w:commentRangeStart w:id="5"/>
      <w:r w:rsidR="00B422C3">
        <w:rPr>
          <w:color w:val="000000" w:themeColor="text1"/>
        </w:rPr>
        <w:t xml:space="preserve">negative </w:t>
      </w:r>
      <w:commentRangeEnd w:id="5"/>
      <w:r w:rsidR="00E06910">
        <w:rPr>
          <w:rStyle w:val="CommentReference"/>
          <w:rFonts w:eastAsiaTheme="minorHAnsi" w:cs="Times New Roman (Body CS)"/>
        </w:rPr>
        <w:commentReference w:id="5"/>
      </w:r>
      <w:r w:rsidR="00B422C3">
        <w:rPr>
          <w:color w:val="000000" w:themeColor="text1"/>
        </w:rPr>
        <w:t xml:space="preserve">effect of increasing soil moisture on </w:t>
      </w:r>
      <w:r w:rsidR="00B422C3" w:rsidRPr="0093792E">
        <w:rPr>
          <w:i/>
          <w:iCs/>
          <w:color w:val="000000" w:themeColor="text1"/>
          <w:lang w:val="el-GR"/>
        </w:rPr>
        <w:t>χ</w:t>
      </w:r>
      <w:r w:rsidR="00B422C3">
        <w:rPr>
          <w:color w:val="000000" w:themeColor="text1"/>
        </w:rPr>
        <w:t xml:space="preserve"> was driven by a </w:t>
      </w:r>
      <w:r w:rsidR="00DA0E8E">
        <w:rPr>
          <w:color w:val="000000" w:themeColor="text1"/>
        </w:rPr>
        <w:t xml:space="preserve">positive </w:t>
      </w:r>
      <w:r w:rsidR="00B422C3">
        <w:rPr>
          <w:color w:val="000000" w:themeColor="text1"/>
        </w:rPr>
        <w:t>effect of increasing soil moisture</w:t>
      </w:r>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w:t>
      </w:r>
      <w:r w:rsidRPr="00A631F4">
        <w:rPr>
          <w:i/>
          <w:iCs/>
          <w:color w:val="000000" w:themeColor="text1"/>
        </w:rPr>
        <w:t>p</w:t>
      </w:r>
      <w:r w:rsidR="00DA0E8E">
        <w:rPr>
          <w:color w:val="000000" w:themeColor="text1"/>
        </w:rPr>
        <w:t>=</w:t>
      </w:r>
      <w:r w:rsidR="00DA0E8E">
        <w:rPr>
          <w:color w:val="000000" w:themeColor="text1"/>
        </w:rPr>
        <w:t>0.009</w:t>
      </w:r>
      <w:r>
        <w:rPr>
          <w:color w:val="000000" w:themeColor="text1"/>
        </w:rPr>
        <w:t>)</w:t>
      </w:r>
      <w:r w:rsidR="00B422C3">
        <w:rPr>
          <w:color w:val="000000" w:themeColor="text1"/>
        </w:rPr>
        <w:t xml:space="preserve"> despite </w:t>
      </w:r>
      <w:r w:rsidR="00DA0E8E">
        <w:rPr>
          <w:color w:val="000000" w:themeColor="text1"/>
        </w:rPr>
        <w:t xml:space="preserve">a positive trending but insignificant effect of increasing </w:t>
      </w:r>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w:t>
      </w:r>
      <w:r w:rsidRPr="00A631F4">
        <w:rPr>
          <w:i/>
          <w:iCs/>
          <w:color w:val="000000" w:themeColor="text1"/>
        </w:rPr>
        <w:t>p</w:t>
      </w:r>
      <w:r>
        <w:rPr>
          <w:color w:val="000000" w:themeColor="text1"/>
        </w:rPr>
        <w:t>=0.</w:t>
      </w:r>
      <w:r w:rsidR="00DA0E8E">
        <w:rPr>
          <w:color w:val="000000" w:themeColor="text1"/>
        </w:rPr>
        <w:t>116</w:t>
      </w:r>
      <w:r>
        <w:rPr>
          <w:color w:val="000000" w:themeColor="text1"/>
        </w:rPr>
        <w:t xml:space="preserve">) </w:t>
      </w:r>
      <w:r w:rsidR="00DA0E8E">
        <w:rPr>
          <w:color w:val="000000" w:themeColor="text1"/>
        </w:rPr>
        <w:t>and a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r>
        <w:rPr>
          <w:color w:val="000000" w:themeColor="text1"/>
        </w:rPr>
        <w:t xml:space="preserve">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=0.</w:t>
      </w:r>
      <w:r w:rsidR="00DA0E8E">
        <w:rPr>
          <w:color w:val="000000" w:themeColor="text1"/>
        </w:rPr>
        <w:t>693</w:t>
      </w:r>
      <w:r>
        <w:rPr>
          <w:color w:val="000000" w:themeColor="text1"/>
        </w:rPr>
        <w:t>; Fig. 3</w:t>
      </w:r>
      <w:r w:rsidR="003E3C1F">
        <w:rPr>
          <w:color w:val="000000" w:themeColor="text1"/>
        </w:rPr>
        <w:t>c</w:t>
      </w:r>
      <w:r>
        <w:rPr>
          <w:color w:val="000000" w:themeColor="text1"/>
        </w:rPr>
        <w:t>).</w:t>
      </w:r>
      <w:r w:rsidR="00DA0E8E">
        <w:rPr>
          <w:color w:val="000000" w:themeColor="text1"/>
        </w:rPr>
        <w:t xml:space="preserve"> The interaction between soil nitrogen availability and plant functional group revealed a negative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w:t>
      </w:r>
      <w:r w:rsidR="00DA0E8E" w:rsidRPr="00DE0E3A">
        <w:rPr>
          <w:i/>
          <w:iCs/>
          <w:color w:val="000000" w:themeColor="text1"/>
        </w:rPr>
        <w:t>p</w:t>
      </w:r>
      <w:r w:rsidR="00DA0E8E">
        <w:rPr>
          <w:color w:val="000000" w:themeColor="text1"/>
        </w:rPr>
        <w:t>=0.045), with no effect in C</w:t>
      </w:r>
      <w:r w:rsidR="00DA0E8E">
        <w:rPr>
          <w:color w:val="000000" w:themeColor="text1"/>
          <w:vertAlign w:val="subscript"/>
        </w:rPr>
        <w:t>3</w:t>
      </w:r>
      <w:r w:rsidR="00DA0E8E">
        <w:rPr>
          <w:color w:val="000000" w:themeColor="text1"/>
        </w:rPr>
        <w:t xml:space="preserve"> nonlegumes (Tukey: </w:t>
      </w:r>
      <w:r w:rsidR="00DA0E8E" w:rsidRPr="00DE0E3A">
        <w:rPr>
          <w:i/>
          <w:iCs/>
          <w:color w:val="000000" w:themeColor="text1"/>
        </w:rPr>
        <w:t>p</w:t>
      </w:r>
      <w:r w:rsidR="00DA0E8E">
        <w:rPr>
          <w:color w:val="000000" w:themeColor="text1"/>
        </w:rPr>
        <w:t>=0.706) or C</w:t>
      </w:r>
      <w:r w:rsidR="00DA0E8E">
        <w:rPr>
          <w:color w:val="000000" w:themeColor="text1"/>
          <w:vertAlign w:val="subscript"/>
        </w:rPr>
        <w:t>4</w:t>
      </w:r>
      <w:r w:rsidR="00DA0E8E">
        <w:rPr>
          <w:color w:val="000000" w:themeColor="text1"/>
        </w:rPr>
        <w:t xml:space="preserve"> nonlegumes (Tukey: </w:t>
      </w:r>
      <w:r w:rsidR="00DA0E8E" w:rsidRPr="00DE0E3A">
        <w:rPr>
          <w:i/>
          <w:iCs/>
          <w:color w:val="000000" w:themeColor="text1"/>
        </w:rPr>
        <w:t>p</w:t>
      </w:r>
      <w:r w:rsidR="00DA0E8E">
        <w:rPr>
          <w:color w:val="000000" w:themeColor="text1"/>
        </w:rPr>
        <w:t xml:space="preserve">=0.757). Finally, </w:t>
      </w:r>
      <w:r>
        <w:rPr>
          <w:color w:val="000000" w:themeColor="text1"/>
        </w:rPr>
        <w:t>a</w:t>
      </w:r>
      <w:r w:rsidR="006A7B9F">
        <w:rPr>
          <w:color w:val="000000" w:themeColor="text1"/>
        </w:rPr>
        <w:t>n</w:t>
      </w:r>
      <w:r>
        <w:rPr>
          <w:color w:val="000000" w:themeColor="text1"/>
        </w:rPr>
        <w:t xml:space="preserve"> </w:t>
      </w:r>
      <w:r w:rsidR="00067F56">
        <w:rPr>
          <w:color w:val="000000" w:themeColor="text1"/>
        </w:rPr>
        <w:t xml:space="preserve">individual </w:t>
      </w:r>
      <w:r>
        <w:rPr>
          <w:color w:val="000000" w:themeColor="text1"/>
        </w:rPr>
        <w:t>effect of functional group (</w:t>
      </w:r>
      <w:r w:rsidR="00067F56" w:rsidRPr="00DE0E3A">
        <w:rPr>
          <w:i/>
          <w:iCs/>
          <w:color w:val="000000" w:themeColor="text1"/>
        </w:rPr>
        <w:t>p</w:t>
      </w:r>
      <w:r w:rsidR="00067F56">
        <w:rPr>
          <w:color w:val="000000" w:themeColor="text1"/>
        </w:rPr>
        <w:t>&lt;0.001;</w:t>
      </w:r>
      <w:r w:rsidR="00D308D2">
        <w:rPr>
          <w:color w:val="000000" w:themeColor="text1"/>
        </w:rPr>
        <w:t xml:space="preserve"> </w:t>
      </w:r>
      <w:r>
        <w:rPr>
          <w:color w:val="000000" w:themeColor="text1"/>
        </w:rPr>
        <w:t>Table 3) revealed that C</w:t>
      </w:r>
      <w:r>
        <w:rPr>
          <w:color w:val="000000" w:themeColor="text1"/>
          <w:vertAlign w:val="subscript"/>
        </w:rPr>
        <w:t>4</w:t>
      </w:r>
      <w:r>
        <w:rPr>
          <w:color w:val="000000" w:themeColor="text1"/>
        </w:rPr>
        <w:t xml:space="preserve"> nonlegumes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&lt;0.001 in both cases), with no</w:t>
      </w:r>
      <w:r w:rsidR="00B1382A">
        <w:rPr>
          <w:color w:val="000000" w:themeColor="text1"/>
        </w:rPr>
        <w:t xml:space="preserve"> </w:t>
      </w:r>
      <w:r>
        <w:rPr>
          <w:color w:val="000000" w:themeColor="text1"/>
        </w:rPr>
        <w:t>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=0.</w:t>
      </w:r>
      <w:r w:rsidR="00DA0E8E">
        <w:rPr>
          <w:color w:val="000000" w:themeColor="text1"/>
        </w:rPr>
        <w:t>831</w:t>
      </w:r>
      <w:r>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79957F34"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sidR="0038469D">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25039E">
      <w:pPr>
        <w:spacing w:line="360" w:lineRule="auto"/>
        <w:rPr>
          <w:color w:val="000000" w:themeColor="text1"/>
        </w:rPr>
      </w:pPr>
    </w:p>
    <w:p w14:paraId="5D31B3F7" w14:textId="474726C3"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21287">
        <w:t xml:space="preserve"> </w:t>
      </w:r>
      <w:r>
        <w:t>=</w:t>
      </w:r>
      <w:r w:rsidR="00C21287">
        <w:t xml:space="preserve"> </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w:t>
      </w:r>
      <w:r w:rsidR="00C21287">
        <w:t xml:space="preserve"> </w:t>
      </w:r>
      <w:r w:rsidRPr="00EA6746">
        <w:t>&lt;</w:t>
      </w:r>
      <w:r w:rsidR="00C21287">
        <w:t xml:space="preserve"> </w:t>
      </w:r>
      <w:r w:rsidR="00DE0776">
        <w:rPr>
          <w:i/>
          <w:iCs/>
        </w:rPr>
        <w:t>p</w:t>
      </w:r>
      <w:r w:rsidR="00C21287">
        <w:rPr>
          <w:i/>
          <w:iCs/>
        </w:rPr>
        <w:t xml:space="preserve"> </w:t>
      </w:r>
      <w:r w:rsidRPr="00EA6746">
        <w:t>&lt;</w:t>
      </w:r>
      <w:r w:rsidR="00C21287">
        <w:t xml:space="preserve"> </w:t>
      </w:r>
      <w:r w:rsidRPr="00EA6746">
        <w: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1E817DF3" w:rsidR="00BE2AD9" w:rsidRDefault="003E3C1F" w:rsidP="0025039E">
      <w:pPr>
        <w:spacing w:line="360" w:lineRule="auto"/>
        <w:rPr>
          <w:b/>
          <w:bCs/>
          <w:color w:val="000000" w:themeColor="text1"/>
        </w:rPr>
      </w:pPr>
      <w:r>
        <w:rPr>
          <w:b/>
          <w:bCs/>
          <w:noProof/>
          <w:color w:val="000000" w:themeColor="text1"/>
        </w:rPr>
        <w:drawing>
          <wp:inline distT="0" distB="0" distL="0" distR="0" wp14:anchorId="68C98DB8" wp14:editId="39DEF23D">
            <wp:extent cx="5943600" cy="546608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7"/>
                    <a:stretch>
                      <a:fillRect/>
                    </a:stretch>
                  </pic:blipFill>
                  <pic:spPr>
                    <a:xfrm>
                      <a:off x="0" y="0"/>
                      <a:ext cx="5943600" cy="5466080"/>
                    </a:xfrm>
                    <a:prstGeom prst="rect">
                      <a:avLst/>
                    </a:prstGeom>
                  </pic:spPr>
                </pic:pic>
              </a:graphicData>
            </a:graphic>
          </wp:inline>
        </w:drawing>
      </w:r>
    </w:p>
    <w:p w14:paraId="7AAA8EB2" w14:textId="77777777" w:rsidR="00FB104B" w:rsidRDefault="00287474" w:rsidP="0025039E">
      <w:pPr>
        <w:spacing w:line="360" w:lineRule="auto"/>
        <w:rPr>
          <w:color w:val="000000" w:themeColor="text1"/>
        </w:rPr>
      </w:pPr>
      <w:commentRangeStart w:id="6"/>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w:t>
      </w:r>
      <w:commentRangeEnd w:id="6"/>
      <w:r w:rsidR="005B7683">
        <w:rPr>
          <w:rStyle w:val="CommentReference"/>
          <w:rFonts w:eastAsiaTheme="minorHAnsi" w:cs="Times New Roman (Body CS)"/>
        </w:rPr>
        <w:commentReference w:id="6"/>
      </w:r>
      <w:r w:rsidR="002F39A9">
        <w:rPr>
          <w:color w:val="000000" w:themeColor="text1"/>
        </w:rPr>
        <w:t xml:space="preserve">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w:t>
      </w:r>
      <w:r w:rsidR="00FB104B">
        <w:rPr>
          <w:color w:val="000000" w:themeColor="text1"/>
        </w:rPr>
        <w:t xml:space="preserve">, with points jittered </w:t>
      </w:r>
      <w:r w:rsidR="00154B4C">
        <w:rPr>
          <w:color w:val="000000" w:themeColor="text1"/>
        </w:rPr>
        <w:t>for visibility.</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0224391A" w:rsidR="003365BA"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4F2F3C">
        <w:rPr>
          <w:color w:val="000000" w:themeColor="text1"/>
        </w:rPr>
        <w:t>&lt;</w:t>
      </w:r>
      <w:r>
        <w:rPr>
          <w:color w:val="000000" w:themeColor="text1"/>
        </w:rPr>
        <w:t xml:space="preserve">0.001; Table 4) was driven by a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r>
        <w:rPr>
          <w:color w:val="000000" w:themeColor="text1"/>
        </w:rPr>
        <w:t xml:space="preserve">&lt;0.001)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r w:rsidR="004F2F3C">
        <w:rPr>
          <w:color w:val="000000" w:themeColor="text1"/>
        </w:rPr>
        <w:t>002</w:t>
      </w:r>
      <w:r>
        <w:rPr>
          <w:color w:val="000000" w:themeColor="text1"/>
        </w:rPr>
        <w:t>)</w:t>
      </w:r>
      <w:r w:rsidR="00F150BB">
        <w:rPr>
          <w:color w:val="000000" w:themeColor="text1"/>
        </w:rPr>
        <w:t xml:space="preserve">, with no effect </w:t>
      </w:r>
      <w:r w:rsidR="004F2F3C">
        <w:rPr>
          <w:color w:val="000000" w:themeColor="text1"/>
        </w:rPr>
        <w:t xml:space="preserve">of </w:t>
      </w:r>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=0.7</w:t>
      </w:r>
      <w:r w:rsidR="004F2F3C">
        <w:rPr>
          <w:color w:val="000000" w:themeColor="text1"/>
        </w:rPr>
        <w:t>95</w:t>
      </w:r>
      <w:r>
        <w:rPr>
          <w:color w:val="000000" w:themeColor="text1"/>
        </w:rPr>
        <w:t>; Fig. 4</w:t>
      </w:r>
      <w:r w:rsidR="00DE0E3A">
        <w:rPr>
          <w:color w:val="000000" w:themeColor="text1"/>
        </w:rPr>
        <w:t>a</w:t>
      </w:r>
      <w:r>
        <w:rPr>
          <w:color w:val="000000" w:themeColor="text1"/>
        </w:rPr>
        <w:t xml:space="preserve">). </w:t>
      </w:r>
      <w:r w:rsidR="003365BA">
        <w:rPr>
          <w:color w:val="000000" w:themeColor="text1"/>
        </w:rPr>
        <w:t>An interaction between soil nitrogen availability and soil moisture (</w:t>
      </w:r>
      <w:r w:rsidR="003365BA" w:rsidRPr="00DE0E3A">
        <w:rPr>
          <w:i/>
          <w:iCs/>
          <w:color w:val="000000" w:themeColor="text1"/>
        </w:rPr>
        <w:t>p</w:t>
      </w:r>
      <w:r w:rsidR="003365BA">
        <w:rPr>
          <w:color w:val="000000" w:themeColor="text1"/>
        </w:rPr>
        <w:t>=0.02</w:t>
      </w:r>
      <w:r w:rsidR="004F2F3C">
        <w:rPr>
          <w:color w:val="000000" w:themeColor="text1"/>
        </w:rPr>
        <w:t>8</w:t>
      </w:r>
      <w:r w:rsidR="003365BA">
        <w:rPr>
          <w:color w:val="000000" w:themeColor="text1"/>
        </w:rPr>
        <w:t xml:space="preserve">; Table 4) indicated that the </w:t>
      </w:r>
      <w:r w:rsidR="004F2F3C">
        <w:rPr>
          <w:color w:val="000000" w:themeColor="text1"/>
        </w:rPr>
        <w:t xml:space="preserve">marginal positive effect of increasing </w:t>
      </w:r>
      <w:r w:rsidR="003365BA">
        <w:rPr>
          <w:color w:val="000000" w:themeColor="text1"/>
        </w:rPr>
        <w:t xml:space="preserve">soil nitrogen availability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r w:rsidR="003365BA">
        <w:rPr>
          <w:color w:val="000000" w:themeColor="text1"/>
        </w:rPr>
        <w:t>=0.0</w:t>
      </w:r>
      <w:r w:rsidR="004F2F3C">
        <w:rPr>
          <w:color w:val="000000" w:themeColor="text1"/>
        </w:rPr>
        <w:t>91</w:t>
      </w:r>
      <w:r w:rsidR="003365BA">
        <w:rPr>
          <w:color w:val="000000" w:themeColor="text1"/>
        </w:rPr>
        <w:t xml:space="preserve">; Table 4) </w:t>
      </w:r>
      <w:r w:rsidR="00C21287">
        <w:rPr>
          <w:color w:val="000000" w:themeColor="text1"/>
        </w:rPr>
        <w:t xml:space="preserve">decreased with increasing soil moisture </w:t>
      </w:r>
      <w:r w:rsidR="003365BA">
        <w:rPr>
          <w:color w:val="000000" w:themeColor="text1"/>
        </w:rPr>
        <w:t xml:space="preserve">despite no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r w:rsidR="003365BA">
        <w:rPr>
          <w:color w:val="000000" w:themeColor="text1"/>
        </w:rPr>
        <w:t>=0.</w:t>
      </w:r>
      <w:r w:rsidR="004F2F3C">
        <w:rPr>
          <w:color w:val="000000" w:themeColor="text1"/>
        </w:rPr>
        <w:t>692;</w:t>
      </w:r>
      <w:r w:rsidR="003365BA">
        <w:rPr>
          <w:color w:val="000000" w:themeColor="text1"/>
        </w:rPr>
        <w:t xml:space="preserve"> Table 4). Finally, </w:t>
      </w:r>
      <w:r w:rsidR="006A7B9F">
        <w:rPr>
          <w:color w:val="000000" w:themeColor="text1"/>
        </w:rPr>
        <w:t xml:space="preserve">a </w:t>
      </w:r>
      <w:r w:rsidR="003365BA">
        <w:rPr>
          <w:color w:val="000000" w:themeColor="text1"/>
        </w:rPr>
        <w:t>plant functional group effect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legumes </w:t>
      </w:r>
      <w:r w:rsidR="004F2F3C">
        <w:rPr>
          <w:color w:val="000000" w:themeColor="text1"/>
        </w:rPr>
        <w:t xml:space="preserve">(Tukey: </w:t>
      </w:r>
      <w:r w:rsidR="004F2F3C" w:rsidRPr="00DE0E3A">
        <w:rPr>
          <w:i/>
          <w:iCs/>
          <w:color w:val="000000" w:themeColor="text1"/>
        </w:rPr>
        <w:t>p</w:t>
      </w:r>
      <w:r w:rsidR="004F2F3C">
        <w:rPr>
          <w:color w:val="000000" w:themeColor="text1"/>
        </w:rPr>
        <w:t xml:space="preserve">&lt;0.001) </w:t>
      </w:r>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4F2F3C">
        <w:rPr>
          <w:color w:val="000000" w:themeColor="text1"/>
        </w:rPr>
        <w:t>=</w:t>
      </w:r>
      <w:r w:rsidR="003365BA">
        <w:rPr>
          <w:color w:val="000000" w:themeColor="text1"/>
        </w:rPr>
        <w:t>0.001), while C</w:t>
      </w:r>
      <w:r w:rsidR="003365BA">
        <w:rPr>
          <w:color w:val="000000" w:themeColor="text1"/>
          <w:vertAlign w:val="subscript"/>
        </w:rPr>
        <w:t>3</w:t>
      </w:r>
      <w:r w:rsidR="003365BA">
        <w:rPr>
          <w:color w:val="000000" w:themeColor="text1"/>
        </w:rPr>
        <w:t xml:space="preserve"> legumes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3365BA">
        <w:rPr>
          <w:color w:val="000000" w:themeColor="text1"/>
        </w:rPr>
        <w:t>=0.01</w:t>
      </w:r>
      <w:r w:rsidR="004F2F3C">
        <w:rPr>
          <w:color w:val="000000" w:themeColor="text1"/>
        </w:rPr>
        <w:t>2</w:t>
      </w:r>
      <w:r w:rsidR="003365BA">
        <w:rPr>
          <w:color w:val="000000" w:themeColor="text1"/>
        </w:rPr>
        <w:t>).</w:t>
      </w:r>
    </w:p>
    <w:p w14:paraId="3F3B0348" w14:textId="655B9785" w:rsidR="00671F48" w:rsidRPr="00BF5D52" w:rsidRDefault="003365BA" w:rsidP="0025039E">
      <w:pPr>
        <w:autoSpaceDE w:val="0"/>
        <w:autoSpaceDN w:val="0"/>
        <w:adjustRightInd w:val="0"/>
        <w:spacing w:line="360" w:lineRule="auto"/>
        <w:ind w:firstLine="720"/>
        <w:rPr>
          <w:color w:val="000000" w:themeColor="text1"/>
        </w:rPr>
      </w:pPr>
      <w:r>
        <w:rPr>
          <w:color w:val="000000" w:themeColor="text1"/>
        </w:rPr>
        <w:t>A</w:t>
      </w:r>
      <w:r w:rsidR="004F2F3C">
        <w:rPr>
          <w:color w:val="000000" w:themeColor="text1"/>
        </w:rPr>
        <w:t xml:space="preserve"> marginal </w:t>
      </w:r>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r>
        <w:rPr>
          <w:color w:val="000000" w:themeColor="text1"/>
        </w:rPr>
        <w:t>=0.</w:t>
      </w:r>
      <w:r w:rsidR="004F2F3C">
        <w:rPr>
          <w:color w:val="000000" w:themeColor="text1"/>
        </w:rPr>
        <w:t>088</w:t>
      </w:r>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r w:rsidR="00BF5D52">
        <w:rPr>
          <w:color w:val="000000" w:themeColor="text1"/>
          <w:vertAlign w:val="subscript"/>
        </w:rPr>
        <w:t>mass</w:t>
      </w:r>
      <w:r>
        <w:rPr>
          <w:color w:val="000000" w:themeColor="text1"/>
        </w:rPr>
        <w:t xml:space="preserve"> (</w:t>
      </w:r>
      <w:r w:rsidRPr="00DE0E3A">
        <w:rPr>
          <w:i/>
          <w:iCs/>
          <w:color w:val="000000" w:themeColor="text1"/>
        </w:rPr>
        <w:t>p</w:t>
      </w:r>
      <w:r>
        <w:rPr>
          <w:color w:val="000000" w:themeColor="text1"/>
        </w:rPr>
        <w:t>=0.</w:t>
      </w:r>
      <w:r w:rsidR="004F2F3C">
        <w:rPr>
          <w:color w:val="000000" w:themeColor="text1"/>
        </w:rPr>
        <w:t>273</w:t>
      </w:r>
      <w:r>
        <w:rPr>
          <w:color w:val="000000" w:themeColor="text1"/>
        </w:rPr>
        <w:t xml:space="preserve">; Table 4), increasing </w:t>
      </w:r>
      <w:r w:rsidRPr="006F7E47">
        <w:rPr>
          <w:i/>
          <w:iCs/>
          <w:color w:val="000000" w:themeColor="text1"/>
          <w:lang w:val="el-GR"/>
        </w:rPr>
        <w:t>χ</w:t>
      </w:r>
      <w:r>
        <w:rPr>
          <w:color w:val="000000" w:themeColor="text1"/>
        </w:rPr>
        <w:t xml:space="preserve"> </w:t>
      </w:r>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nonlegumes (Tukey: </w:t>
      </w:r>
      <w:r w:rsidR="00671F48" w:rsidRPr="00DE0E3A">
        <w:rPr>
          <w:i/>
          <w:iCs/>
          <w:color w:val="000000" w:themeColor="text1"/>
        </w:rPr>
        <w:t>p</w:t>
      </w:r>
      <w:r w:rsidR="00671F48">
        <w:rPr>
          <w:color w:val="000000" w:themeColor="text1"/>
        </w:rPr>
        <w:t xml:space="preserve">=0.021), but this effect was not apparent in </w:t>
      </w:r>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w:t>
      </w:r>
      <w:r w:rsidR="00671F48">
        <w:rPr>
          <w:color w:val="000000" w:themeColor="text1"/>
        </w:rPr>
        <w:t>693</w:t>
      </w:r>
      <w:r>
        <w:rPr>
          <w:color w:val="000000" w:themeColor="text1"/>
        </w:rPr>
        <w:t>)</w:t>
      </w:r>
      <w:r w:rsidR="00BF5D52">
        <w:rPr>
          <w:color w:val="000000" w:themeColor="text1"/>
        </w:rPr>
        <w:t xml:space="preserve"> </w:t>
      </w:r>
      <w:r w:rsidR="00671F48">
        <w:rPr>
          <w:color w:val="000000" w:themeColor="text1"/>
        </w:rPr>
        <w:t>or</w:t>
      </w:r>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r w:rsidR="00BF5D52">
        <w:rPr>
          <w:color w:val="000000" w:themeColor="text1"/>
        </w:rPr>
        <w:t>=0.</w:t>
      </w:r>
      <w:r w:rsidR="00671F48">
        <w:rPr>
          <w:color w:val="000000" w:themeColor="text1"/>
        </w:rPr>
        <w:t>477</w:t>
      </w:r>
      <w:r w:rsidR="00BF5D52">
        <w:rPr>
          <w:color w:val="000000" w:themeColor="text1"/>
        </w:rPr>
        <w:t>)</w:t>
      </w:r>
      <w:r w:rsidR="00671F48">
        <w:rPr>
          <w:color w:val="000000" w:themeColor="text1"/>
        </w:rPr>
        <w:t>.</w:t>
      </w:r>
      <w:r w:rsidR="00BF5D52">
        <w:rPr>
          <w:color w:val="000000" w:themeColor="text1"/>
        </w:rPr>
        <w:t xml:space="preserve"> A</w:t>
      </w:r>
      <w:r w:rsidR="006A7B9F">
        <w:rPr>
          <w:color w:val="000000" w:themeColor="text1"/>
        </w:rPr>
        <w:t>n</w:t>
      </w:r>
      <w:r w:rsidR="00BF5D52">
        <w:rPr>
          <w:color w:val="000000" w:themeColor="text1"/>
        </w:rPr>
        <w:t xml:space="preserve"> interaction between soil nitrogen availability and soil moisture (</w:t>
      </w:r>
      <w:r w:rsidR="00BF5D52" w:rsidRPr="00DE0E3A">
        <w:rPr>
          <w:i/>
          <w:iCs/>
          <w:color w:val="000000" w:themeColor="text1"/>
        </w:rPr>
        <w:t>p</w:t>
      </w:r>
      <w:r w:rsidR="00BF5D52">
        <w:rPr>
          <w:color w:val="000000" w:themeColor="text1"/>
        </w:rPr>
        <w:t xml:space="preserve">&lt;0.001; Table 4) indicated that the general positive effect of increasing soil nitrogen availability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r w:rsidR="00BF5D52">
        <w:rPr>
          <w:color w:val="000000" w:themeColor="text1"/>
        </w:rPr>
        <w:t xml:space="preserve">&lt;0.001; Table 4) decreased with increasing soil moisture, despite a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r w:rsidR="00BF5D52">
        <w:rPr>
          <w:color w:val="000000" w:themeColor="text1"/>
        </w:rPr>
        <w:t xml:space="preserve">&lt;0.001; Table 4). </w:t>
      </w:r>
      <w:commentRangeStart w:id="7"/>
      <w:r w:rsidR="00BF5D52">
        <w:rPr>
          <w:color w:val="000000" w:themeColor="text1"/>
        </w:rPr>
        <w:t xml:space="preserve">This interaction indicated that the positive effect of increasing soil nitrogen availability on </w:t>
      </w:r>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70% </w:t>
      </w:r>
      <w:r w:rsidR="006203C9">
        <w:rPr>
          <w:color w:val="000000" w:themeColor="text1"/>
        </w:rPr>
        <w:t xml:space="preserve">of the </w:t>
      </w:r>
      <w:proofErr w:type="spellStart"/>
      <w:r w:rsidR="00BF5D52">
        <w:rPr>
          <w:color w:val="000000" w:themeColor="text1"/>
        </w:rPr>
        <w:t>the</w:t>
      </w:r>
      <w:proofErr w:type="spellEnd"/>
      <w:r w:rsidR="00BF5D52">
        <w:rPr>
          <w:color w:val="000000" w:themeColor="text1"/>
        </w:rPr>
        <w:t xml:space="preserve"> maximum water holding capacity (Tukey: </w:t>
      </w:r>
      <w:r w:rsidR="00BF5D52" w:rsidRPr="00DE0E3A">
        <w:rPr>
          <w:i/>
          <w:iCs/>
          <w:color w:val="000000" w:themeColor="text1"/>
        </w:rPr>
        <w:t>p</w:t>
      </w:r>
      <w:r w:rsidR="00BF5D52">
        <w:rPr>
          <w:color w:val="000000" w:themeColor="text1"/>
        </w:rPr>
        <w:t>&lt;0.05 in all cases)</w:t>
      </w:r>
      <w:r w:rsidR="00F150BB">
        <w:rPr>
          <w:color w:val="000000" w:themeColor="text1"/>
        </w:rPr>
        <w:t xml:space="preserve">. </w:t>
      </w:r>
      <w:commentRangeEnd w:id="7"/>
      <w:r w:rsidR="00C02229">
        <w:rPr>
          <w:rStyle w:val="CommentReference"/>
          <w:rFonts w:eastAsiaTheme="minorHAnsi" w:cs="Times New Roman (Body CS)"/>
        </w:rPr>
        <w:commentReference w:id="7"/>
      </w:r>
      <w:r w:rsidR="00671F48">
        <w:rPr>
          <w:color w:val="000000" w:themeColor="text1"/>
        </w:rPr>
        <w:t xml:space="preserve">Finally, </w:t>
      </w:r>
      <w:r w:rsidR="006A7B9F">
        <w:rPr>
          <w:color w:val="000000" w:themeColor="text1"/>
        </w:rPr>
        <w:t xml:space="preserve">a </w:t>
      </w:r>
      <w:r w:rsidR="00BF5D52">
        <w:rPr>
          <w:color w:val="000000" w:themeColor="text1"/>
        </w:rPr>
        <w:t>plant functional group effect (</w:t>
      </w:r>
      <w:r w:rsidR="00BF5D52" w:rsidRPr="00DE0E3A">
        <w:rPr>
          <w:i/>
          <w:iCs/>
          <w:color w:val="000000" w:themeColor="text1"/>
        </w:rPr>
        <w:t>p</w:t>
      </w:r>
      <w:r w:rsidR="00BF5D52">
        <w:rPr>
          <w:color w:val="000000" w:themeColor="text1"/>
        </w:rPr>
        <w:t>&lt;0.001; Table 4) indicated that 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compared to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r w:rsidR="00BF5D52">
        <w:rPr>
          <w:color w:val="000000" w:themeColor="text1"/>
        </w:rPr>
        <w:t>=0.002) and C</w:t>
      </w:r>
      <w:r w:rsidR="00BF5D52">
        <w:rPr>
          <w:color w:val="000000" w:themeColor="text1"/>
          <w:vertAlign w:val="subscript"/>
        </w:rPr>
        <w:t>3</w:t>
      </w:r>
      <w:r w:rsidR="00BF5D52">
        <w:rPr>
          <w:color w:val="000000" w:themeColor="text1"/>
        </w:rPr>
        <w:t xml:space="preserve"> nonlegumes (Tukey: </w:t>
      </w:r>
      <w:r w:rsidR="00BF5D52" w:rsidRPr="00DE0E3A">
        <w:rPr>
          <w:i/>
          <w:iCs/>
          <w:color w:val="000000" w:themeColor="text1"/>
        </w:rPr>
        <w:t>p</w:t>
      </w:r>
      <w:r w:rsidR="00BF5D52">
        <w:rPr>
          <w:color w:val="000000" w:themeColor="text1"/>
        </w:rPr>
        <w:t>=0.01</w:t>
      </w:r>
      <w:r w:rsidR="00671F48">
        <w:rPr>
          <w:color w:val="000000" w:themeColor="text1"/>
        </w:rPr>
        <w:t>9</w:t>
      </w:r>
      <w:r w:rsidR="00BF5D52">
        <w:rPr>
          <w:color w:val="000000" w:themeColor="text1"/>
        </w:rPr>
        <w:t>), while</w:t>
      </w:r>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r w:rsidR="00BF5D52">
        <w:rPr>
          <w:color w:val="000000" w:themeColor="text1"/>
        </w:rPr>
        <w:t xml:space="preserve"> C</w:t>
      </w:r>
      <w:r w:rsidR="00BF5D52">
        <w:rPr>
          <w:color w:val="000000" w:themeColor="text1"/>
          <w:vertAlign w:val="subscript"/>
        </w:rPr>
        <w:t>3</w:t>
      </w:r>
      <w:r w:rsidR="00BF5D52">
        <w:rPr>
          <w:color w:val="000000" w:themeColor="text1"/>
        </w:rPr>
        <w:t xml:space="preserve"> legumes</w:t>
      </w:r>
      <w:r w:rsidR="00671F48">
        <w:rPr>
          <w:color w:val="000000" w:themeColor="text1"/>
        </w:rPr>
        <w:t xml:space="preserve"> and </w:t>
      </w:r>
      <w:r w:rsidR="00BF5D52">
        <w:rPr>
          <w:color w:val="000000" w:themeColor="text1"/>
        </w:rPr>
        <w:t>C</w:t>
      </w:r>
      <w:r w:rsidR="00BF5D52">
        <w:rPr>
          <w:color w:val="000000" w:themeColor="text1"/>
          <w:vertAlign w:val="subscript"/>
        </w:rPr>
        <w:t>3</w:t>
      </w:r>
      <w:r w:rsidR="00BF5D52">
        <w:rPr>
          <w:color w:val="000000" w:themeColor="text1"/>
        </w:rPr>
        <w:t xml:space="preserve"> nonlegum</w:t>
      </w:r>
      <w:r w:rsidR="00671F48">
        <w:rPr>
          <w:color w:val="000000" w:themeColor="text1"/>
        </w:rPr>
        <w:t>e</w:t>
      </w:r>
      <w:r w:rsidR="00BF5D52">
        <w:rPr>
          <w:color w:val="000000" w:themeColor="text1"/>
        </w:rPr>
        <w:t xml:space="preserve">s (Tukey: </w:t>
      </w:r>
      <w:r w:rsidR="00BF5D52" w:rsidRPr="00DE0E3A">
        <w:rPr>
          <w:i/>
          <w:iCs/>
          <w:color w:val="000000" w:themeColor="text1"/>
        </w:rPr>
        <w:t>p</w:t>
      </w:r>
      <w:r w:rsidR="00BF5D52">
        <w:rPr>
          <w:color w:val="000000" w:themeColor="text1"/>
        </w:rPr>
        <w:t>=</w:t>
      </w:r>
      <w:r w:rsidR="00671F48">
        <w:rPr>
          <w:color w:val="000000" w:themeColor="text1"/>
        </w:rPr>
        <w:t>0.149</w:t>
      </w:r>
      <w:r w:rsidR="00672B36">
        <w:rPr>
          <w:color w:val="000000" w:themeColor="text1"/>
        </w:rPr>
        <w:t>)</w:t>
      </w:r>
      <w:r w:rsidR="00BF5D52">
        <w:rPr>
          <w:color w:val="000000" w:themeColor="text1"/>
        </w:rPr>
        <w:t>.</w:t>
      </w:r>
    </w:p>
    <w:p w14:paraId="1EA4A53B" w14:textId="5A10C271" w:rsidR="002B48F9" w:rsidRDefault="008C622B" w:rsidP="0025039E">
      <w:pPr>
        <w:autoSpaceDE w:val="0"/>
        <w:autoSpaceDN w:val="0"/>
        <w:adjustRightInd w:val="0"/>
        <w:spacing w:line="36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sidR="00672B36" w:rsidRPr="006F7E47">
        <w:rPr>
          <w:i/>
          <w:iCs/>
          <w:color w:val="000000" w:themeColor="text1"/>
          <w:lang w:val="el-GR"/>
        </w:rPr>
        <w:t>χ</w:t>
      </w:r>
      <w:r>
        <w:rPr>
          <w:color w:val="000000" w:themeColor="text1"/>
        </w:rPr>
        <w:t xml:space="preserve"> and functional group </w:t>
      </w:r>
      <w:r w:rsidR="00672B36">
        <w:rPr>
          <w:color w:val="000000" w:themeColor="text1"/>
        </w:rPr>
        <w:t>(</w:t>
      </w:r>
      <w:r w:rsidR="00672B36" w:rsidRPr="00DE0E3A">
        <w:rPr>
          <w:i/>
          <w:iCs/>
          <w:color w:val="000000" w:themeColor="text1"/>
        </w:rPr>
        <w:t>p</w:t>
      </w:r>
      <w:r w:rsidR="00672B36">
        <w:rPr>
          <w:color w:val="000000" w:themeColor="text1"/>
        </w:rPr>
        <w:t xml:space="preserve">=0.005; Table 4) </w:t>
      </w:r>
      <w:r>
        <w:rPr>
          <w:color w:val="000000" w:themeColor="text1"/>
        </w:rPr>
        <w:t xml:space="preserve">indicated that the general negative effect of increasing </w:t>
      </w:r>
      <w:r w:rsidR="00672B36" w:rsidRPr="006F7E47">
        <w:rPr>
          <w:i/>
          <w:iCs/>
          <w:color w:val="000000" w:themeColor="text1"/>
          <w:lang w:val="el-GR"/>
        </w:rPr>
        <w:t>χ</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672B36" w:rsidRPr="00DE0E3A">
        <w:rPr>
          <w:i/>
          <w:iCs/>
          <w:color w:val="000000" w:themeColor="text1"/>
        </w:rPr>
        <w:t>p</w:t>
      </w:r>
      <w:r w:rsidR="00672B36">
        <w:rPr>
          <w:color w:val="000000" w:themeColor="text1"/>
        </w:rPr>
        <w:t xml:space="preserve">&lt;0.001; </w:t>
      </w:r>
      <w:r>
        <w:rPr>
          <w:color w:val="000000" w:themeColor="text1"/>
        </w:rPr>
        <w:t xml:space="preserve">Table 4; Fig. </w:t>
      </w:r>
      <w:r w:rsidR="00DE0E3A">
        <w:rPr>
          <w:color w:val="000000" w:themeColor="text1"/>
        </w:rPr>
        <w:t>4c</w:t>
      </w:r>
      <w:r>
        <w:rPr>
          <w:color w:val="000000" w:themeColor="text1"/>
        </w:rPr>
        <w:t xml:space="preserve">) was driven by a negative effect of increasing </w:t>
      </w:r>
      <w:r w:rsidR="00672B36" w:rsidRPr="006F7E47">
        <w:rPr>
          <w:i/>
          <w:iCs/>
          <w:color w:val="000000" w:themeColor="text1"/>
          <w:lang w:val="el-GR"/>
        </w:rPr>
        <w:t>χ</w:t>
      </w:r>
      <w:r>
        <w:rPr>
          <w:color w:val="000000" w:themeColor="text1"/>
        </w:rPr>
        <w:t xml:space="preserve"> </w:t>
      </w:r>
      <w:r>
        <w:rPr>
          <w:color w:val="000000" w:themeColor="text1"/>
        </w:rPr>
        <w:t xml:space="preserve">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r w:rsidR="00801ECF">
        <w:rPr>
          <w:color w:val="000000" w:themeColor="text1"/>
        </w:rPr>
        <w:t>and C</w:t>
      </w:r>
      <w:r w:rsidR="00801ECF">
        <w:rPr>
          <w:color w:val="000000" w:themeColor="text1"/>
          <w:vertAlign w:val="subscript"/>
        </w:rPr>
        <w:t>3</w:t>
      </w:r>
      <w:r w:rsidR="00801ECF">
        <w:rPr>
          <w:color w:val="000000" w:themeColor="text1"/>
        </w:rPr>
        <w:t xml:space="preserve"> nonlegumes (Tukey: </w:t>
      </w:r>
      <w:r w:rsidR="00801ECF" w:rsidRPr="00DE0E3A">
        <w:rPr>
          <w:i/>
          <w:iCs/>
          <w:color w:val="000000" w:themeColor="text1"/>
        </w:rPr>
        <w:t>p</w:t>
      </w:r>
      <w:r w:rsidR="00801ECF">
        <w:rPr>
          <w:color w:val="000000" w:themeColor="text1"/>
        </w:rPr>
        <w:t>&lt;0.001</w:t>
      </w:r>
      <w:r w:rsidR="008C72FA">
        <w:rPr>
          <w:color w:val="000000" w:themeColor="text1"/>
        </w:rPr>
        <w:t xml:space="preserve"> in both cases</w:t>
      </w:r>
      <w:r w:rsidR="00801ECF">
        <w:rPr>
          <w:color w:val="000000" w:themeColor="text1"/>
        </w:rPr>
        <w:t>)</w:t>
      </w:r>
      <w:r w:rsidR="00515044">
        <w:rPr>
          <w:color w:val="000000" w:themeColor="text1"/>
        </w:rPr>
        <w:t>, with no</w:t>
      </w:r>
      <w:r w:rsidR="008C72FA">
        <w:rPr>
          <w:color w:val="000000" w:themeColor="text1"/>
        </w:rPr>
        <w:t xml:space="preserve"> </w:t>
      </w:r>
      <w:r>
        <w:rPr>
          <w:color w:val="000000" w:themeColor="text1"/>
        </w:rPr>
        <w:t xml:space="preserve">effect of </w:t>
      </w:r>
      <w:r w:rsidR="00672B36" w:rsidRPr="006F7E47">
        <w:rPr>
          <w:i/>
          <w:iCs/>
          <w:color w:val="000000" w:themeColor="text1"/>
          <w:lang w:val="el-GR"/>
        </w:rPr>
        <w:t>χ</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w:t>
      </w:r>
      <w:r w:rsidR="008C72FA">
        <w:rPr>
          <w:color w:val="000000" w:themeColor="text1"/>
        </w:rPr>
        <w:t>724</w:t>
      </w:r>
      <w:r>
        <w:rPr>
          <w:color w:val="000000" w:themeColor="text1"/>
        </w:rPr>
        <w:t xml:space="preserve">). </w:t>
      </w:r>
      <w:r w:rsidR="00514717">
        <w:rPr>
          <w:color w:val="000000" w:themeColor="text1"/>
        </w:rPr>
        <w:t>A</w:t>
      </w:r>
      <w:r w:rsidR="006A7B9F">
        <w:rPr>
          <w:color w:val="000000" w:themeColor="text1"/>
        </w:rPr>
        <w:t>n</w:t>
      </w:r>
      <w:r w:rsidR="00801ECF">
        <w:rPr>
          <w:color w:val="000000" w:themeColor="text1"/>
        </w:rPr>
        <w:t xml:space="preserve"> </w:t>
      </w:r>
      <w:r w:rsidR="00514717">
        <w:rPr>
          <w:color w:val="000000" w:themeColor="text1"/>
        </w:rPr>
        <w:t>interaction between soil nitrogen and soil moisture</w:t>
      </w:r>
      <w:r w:rsidR="00801ECF">
        <w:rPr>
          <w:color w:val="000000" w:themeColor="text1"/>
        </w:rPr>
        <w:t xml:space="preserve"> (</w:t>
      </w:r>
      <w:r w:rsidR="00801ECF" w:rsidRPr="00DE0E3A">
        <w:rPr>
          <w:i/>
          <w:iCs/>
          <w:color w:val="000000" w:themeColor="text1"/>
        </w:rPr>
        <w:t>p</w:t>
      </w:r>
      <w:r w:rsidR="00801ECF">
        <w:rPr>
          <w:color w:val="000000" w:themeColor="text1"/>
        </w:rPr>
        <w:t>&lt;0.001; Table 4)</w:t>
      </w:r>
      <w:r w:rsidR="00514717">
        <w:rPr>
          <w:color w:val="000000" w:themeColor="text1"/>
        </w:rPr>
        <w:t xml:space="preserve"> indicated that </w:t>
      </w:r>
      <w:r w:rsidR="00801ECF">
        <w:rPr>
          <w:color w:val="000000" w:themeColor="text1"/>
        </w:rPr>
        <w:t xml:space="preserve">the general </w:t>
      </w:r>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r w:rsidR="00801ECF">
        <w:rPr>
          <w:color w:val="000000" w:themeColor="text1"/>
        </w:rPr>
        <w:t xml:space="preserve"> (</w:t>
      </w:r>
      <w:r w:rsidR="00801ECF" w:rsidRPr="00DE0E3A">
        <w:rPr>
          <w:i/>
          <w:iCs/>
          <w:color w:val="000000" w:themeColor="text1"/>
        </w:rPr>
        <w:t>p</w:t>
      </w:r>
      <w:r w:rsidR="00801ECF">
        <w:rPr>
          <w:color w:val="000000" w:themeColor="text1"/>
        </w:rPr>
        <w:t>&lt;0.001; Table 4) decreased with increasing soil moisture, despite a</w:t>
      </w:r>
      <w:r w:rsidR="00515044">
        <w:rPr>
          <w:color w:val="000000" w:themeColor="text1"/>
        </w:rPr>
        <w:t xml:space="preserve"> </w:t>
      </w:r>
      <w:r w:rsidR="00801ECF">
        <w:rPr>
          <w:color w:val="000000" w:themeColor="text1"/>
        </w:rPr>
        <w:t xml:space="preserve">negative effect of increasing soil moisture on </w:t>
      </w:r>
      <w:r w:rsidR="00801ECF">
        <w:rPr>
          <w:i/>
          <w:iCs/>
          <w:color w:val="000000" w:themeColor="text1"/>
        </w:rPr>
        <w:t>M</w:t>
      </w:r>
      <w:r w:rsidR="00801ECF">
        <w:rPr>
          <w:color w:val="000000" w:themeColor="text1"/>
          <w:vertAlign w:val="subscript"/>
        </w:rPr>
        <w:t>area</w:t>
      </w:r>
      <w:r w:rsidR="00801ECF">
        <w:rPr>
          <w:color w:val="000000" w:themeColor="text1"/>
        </w:rPr>
        <w:t xml:space="preserve"> (</w:t>
      </w:r>
      <w:r w:rsidR="00801ECF" w:rsidRPr="00DE0E3A">
        <w:rPr>
          <w:i/>
          <w:iCs/>
          <w:color w:val="000000" w:themeColor="text1"/>
        </w:rPr>
        <w:t>p</w:t>
      </w:r>
      <w:r w:rsidR="00801ECF">
        <w:rPr>
          <w:color w:val="000000" w:themeColor="text1"/>
        </w:rPr>
        <w:t>=0.00</w:t>
      </w:r>
      <w:r w:rsidR="008C72FA">
        <w:rPr>
          <w:color w:val="000000" w:themeColor="text1"/>
        </w:rPr>
        <w:t>2</w:t>
      </w:r>
      <w:r w:rsidR="00801ECF">
        <w:rPr>
          <w:color w:val="000000" w:themeColor="text1"/>
        </w:rPr>
        <w:t xml:space="preserve">; </w:t>
      </w:r>
      <w:r w:rsidR="00801ECF">
        <w:rPr>
          <w:color w:val="000000" w:themeColor="text1"/>
        </w:rPr>
        <w:lastRenderedPageBreak/>
        <w:t xml:space="preserve">Table 4). Specifically, the </w:t>
      </w:r>
      <w:r w:rsidR="00514717">
        <w:rPr>
          <w:color w:val="000000" w:themeColor="text1"/>
        </w:rPr>
        <w:t xml:space="preserve">negative effect of increasing soil </w:t>
      </w:r>
      <w:r w:rsidR="00801ECF">
        <w:rPr>
          <w:color w:val="000000" w:themeColor="text1"/>
        </w:rPr>
        <w:t xml:space="preserve">nitrogen availability </w:t>
      </w:r>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w:t>
      </w:r>
      <w:r w:rsidR="006203C9">
        <w:rPr>
          <w:color w:val="000000" w:themeColor="text1"/>
        </w:rPr>
        <w:t xml:space="preserve">of </w:t>
      </w:r>
      <w:r w:rsidR="00514717">
        <w:rPr>
          <w:color w:val="000000" w:themeColor="text1"/>
        </w:rPr>
        <w:t xml:space="preserve">the maximum water holding capacity (Tukey: </w:t>
      </w:r>
      <w:r w:rsidR="00514717" w:rsidRPr="00DE0E3A">
        <w:rPr>
          <w:i/>
          <w:iCs/>
          <w:color w:val="000000" w:themeColor="text1"/>
        </w:rPr>
        <w:t>p</w:t>
      </w:r>
      <w:r w:rsidR="00514717">
        <w:rPr>
          <w:color w:val="000000" w:themeColor="text1"/>
        </w:rPr>
        <w:t xml:space="preserve">&lt;0.05 in all cases). </w:t>
      </w:r>
      <w:r w:rsidR="00320749">
        <w:rPr>
          <w:color w:val="000000" w:themeColor="text1"/>
        </w:rPr>
        <w:t>A</w:t>
      </w:r>
      <w:r w:rsidR="00801ECF">
        <w:rPr>
          <w:color w:val="000000" w:themeColor="text1"/>
        </w:rPr>
        <w:t>n additional</w:t>
      </w:r>
      <w:r>
        <w:rPr>
          <w:color w:val="000000" w:themeColor="text1"/>
        </w:rPr>
        <w:t xml:space="preserve"> interaction between soil nitrogen availability and functional group</w:t>
      </w:r>
      <w:r w:rsidR="00801ECF">
        <w:rPr>
          <w:color w:val="000000" w:themeColor="text1"/>
        </w:rPr>
        <w:t xml:space="preserve"> (</w:t>
      </w:r>
      <w:r w:rsidR="00801ECF" w:rsidRPr="00DE0E3A">
        <w:rPr>
          <w:i/>
          <w:iCs/>
          <w:color w:val="000000" w:themeColor="text1"/>
        </w:rPr>
        <w:t>p</w:t>
      </w:r>
      <w:r w:rsidR="00801ECF">
        <w:rPr>
          <w:color w:val="000000" w:themeColor="text1"/>
        </w:rPr>
        <w:t>=0.03</w:t>
      </w:r>
      <w:r w:rsidR="008C72FA">
        <w:rPr>
          <w:color w:val="000000" w:themeColor="text1"/>
        </w:rPr>
        <w:t>4</w:t>
      </w:r>
      <w:r w:rsidR="00801ECF">
        <w:rPr>
          <w:color w:val="000000" w:themeColor="text1"/>
        </w:rPr>
        <w:t>; Table 4)</w:t>
      </w:r>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decreases in C</w:t>
      </w:r>
      <w:r w:rsidR="00320749">
        <w:rPr>
          <w:color w:val="000000" w:themeColor="text1"/>
          <w:vertAlign w:val="subscript"/>
        </w:rPr>
        <w:t>3</w:t>
      </w:r>
      <w:r w:rsidR="00320749">
        <w:rPr>
          <w:color w:val="000000" w:themeColor="text1"/>
        </w:rPr>
        <w:t xml:space="preserve"> nonlegumes (Tukey: </w:t>
      </w:r>
      <w:r w:rsidR="00320749" w:rsidRPr="00DE0E3A">
        <w:rPr>
          <w:i/>
          <w:iCs/>
          <w:color w:val="000000" w:themeColor="text1"/>
        </w:rPr>
        <w:t>p</w:t>
      </w:r>
      <w:r w:rsidR="00320749">
        <w:rPr>
          <w:color w:val="000000" w:themeColor="text1"/>
        </w:rPr>
        <w:t>&lt;0.001) and C</w:t>
      </w:r>
      <w:r w:rsidR="00320749">
        <w:rPr>
          <w:color w:val="000000" w:themeColor="text1"/>
          <w:vertAlign w:val="subscript"/>
        </w:rPr>
        <w:t>4</w:t>
      </w:r>
      <w:r w:rsidR="00320749">
        <w:rPr>
          <w:color w:val="000000" w:themeColor="text1"/>
        </w:rPr>
        <w:t xml:space="preserve"> nonlegumes (Tukey: </w:t>
      </w:r>
      <w:r w:rsidR="00320749" w:rsidRPr="00DE0E3A">
        <w:rPr>
          <w:i/>
          <w:iCs/>
          <w:color w:val="000000" w:themeColor="text1"/>
        </w:rPr>
        <w:t>p</w:t>
      </w:r>
      <w:r w:rsidR="00320749">
        <w:rPr>
          <w:color w:val="000000" w:themeColor="text1"/>
        </w:rPr>
        <w:t>=0.</w:t>
      </w:r>
      <w:r w:rsidR="00801ECF">
        <w:rPr>
          <w:color w:val="000000" w:themeColor="text1"/>
        </w:rPr>
        <w:t>0</w:t>
      </w:r>
      <w:r w:rsidR="008C72FA">
        <w:rPr>
          <w:color w:val="000000" w:themeColor="text1"/>
        </w:rPr>
        <w:t>03</w:t>
      </w:r>
      <w:r w:rsidR="00320749">
        <w:rPr>
          <w:color w:val="000000" w:themeColor="text1"/>
        </w:rPr>
        <w:t xml:space="preserve">), with no effect </w:t>
      </w:r>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r w:rsidR="00320749">
        <w:rPr>
          <w:color w:val="000000" w:themeColor="text1"/>
        </w:rPr>
        <w:t>in C</w:t>
      </w:r>
      <w:r w:rsidR="00320749">
        <w:rPr>
          <w:color w:val="000000" w:themeColor="text1"/>
          <w:vertAlign w:val="subscript"/>
        </w:rPr>
        <w:t>3</w:t>
      </w:r>
      <w:r w:rsidR="00320749">
        <w:rPr>
          <w:color w:val="000000" w:themeColor="text1"/>
        </w:rPr>
        <w:t xml:space="preserve"> legumes (Tukey: </w:t>
      </w:r>
      <w:r w:rsidR="00320749" w:rsidRPr="00DE0E3A">
        <w:rPr>
          <w:i/>
          <w:iCs/>
          <w:color w:val="000000" w:themeColor="text1"/>
        </w:rPr>
        <w:t>p</w:t>
      </w:r>
      <w:r w:rsidR="00320749">
        <w:rPr>
          <w:color w:val="000000" w:themeColor="text1"/>
        </w:rPr>
        <w:t>=0.</w:t>
      </w:r>
      <w:r w:rsidR="00801ECF">
        <w:rPr>
          <w:color w:val="000000" w:themeColor="text1"/>
        </w:rPr>
        <w:t>9</w:t>
      </w:r>
      <w:r w:rsidR="008C72FA">
        <w:rPr>
          <w:color w:val="000000" w:themeColor="text1"/>
        </w:rPr>
        <w:t>97</w:t>
      </w:r>
      <w:r w:rsidR="00320749">
        <w:rPr>
          <w:color w:val="000000" w:themeColor="text1"/>
        </w:rPr>
        <w:t>).</w:t>
      </w:r>
    </w:p>
    <w:p w14:paraId="151C9E71" w14:textId="77777777" w:rsidR="002B48F9" w:rsidRDefault="002B48F9" w:rsidP="0025039E">
      <w:pPr>
        <w:autoSpaceDE w:val="0"/>
        <w:autoSpaceDN w:val="0"/>
        <w:adjustRightInd w:val="0"/>
        <w:spacing w:line="36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8C72FA"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4D510FB3"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38469D">
        <w:t xml:space="preserve"> </w:t>
      </w:r>
      <w:r w:rsidR="00490F97" w:rsidRPr="00DE0E3A">
        <w:rPr>
          <w:i/>
          <w:iCs/>
        </w:rPr>
        <w:t>p</w:t>
      </w:r>
      <w:r w:rsidR="0038469D">
        <w:rPr>
          <w:i/>
          <w:iCs/>
        </w:rPr>
        <w:t xml:space="preserve"> </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401CEF91" w:rsidR="005C46D0" w:rsidRDefault="0038469D" w:rsidP="0025039E">
      <w:pPr>
        <w:spacing w:line="360" w:lineRule="auto"/>
        <w:rPr>
          <w:color w:val="000000" w:themeColor="text1"/>
        </w:rPr>
      </w:pPr>
      <w:commentRangeStart w:id="8"/>
      <w:r>
        <w:rPr>
          <w:noProof/>
          <w:color w:val="000000" w:themeColor="text1"/>
        </w:rPr>
        <w:drawing>
          <wp:inline distT="0" distB="0" distL="0" distR="0" wp14:anchorId="311F6DF6" wp14:editId="4466D5E3">
            <wp:extent cx="7093974" cy="5320481"/>
            <wp:effectExtent l="0" t="0" r="5715" b="127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18"/>
                    <a:stretch>
                      <a:fillRect/>
                    </a:stretch>
                  </pic:blipFill>
                  <pic:spPr>
                    <a:xfrm>
                      <a:off x="0" y="0"/>
                      <a:ext cx="7101599" cy="5326199"/>
                    </a:xfrm>
                    <a:prstGeom prst="rect">
                      <a:avLst/>
                    </a:prstGeom>
                  </pic:spPr>
                </pic:pic>
              </a:graphicData>
            </a:graphic>
          </wp:inline>
        </w:drawing>
      </w:r>
      <w:commentRangeEnd w:id="8"/>
      <w:r w:rsidR="006C4010">
        <w:rPr>
          <w:rStyle w:val="CommentReference"/>
          <w:rFonts w:eastAsiaTheme="minorHAnsi" w:cs="Times New Roman (Body CS)"/>
        </w:rPr>
        <w:commentReference w:id="8"/>
      </w:r>
    </w:p>
    <w:p w14:paraId="58C5F9D7" w14:textId="12CB1813" w:rsidR="00F86B84" w:rsidRDefault="002F39A9" w:rsidP="0025039E">
      <w:pPr>
        <w:spacing w:line="360" w:lineRule="auto"/>
        <w:rPr>
          <w:color w:val="000000" w:themeColor="text1"/>
        </w:rPr>
      </w:pPr>
      <w:r>
        <w:rPr>
          <w:b/>
          <w:bCs/>
          <w:color w:val="000000" w:themeColor="text1"/>
        </w:rPr>
        <w:lastRenderedPageBreak/>
        <w:t>Fig. 4</w:t>
      </w:r>
      <w:r>
        <w:rPr>
          <w:color w:val="000000" w:themeColor="text1"/>
        </w:rPr>
        <w:t xml:space="preserve"> Effects of </w:t>
      </w:r>
      <w:r w:rsidR="0038469D">
        <w:rPr>
          <w:i/>
          <w:iCs/>
          <w:color w:val="000000" w:themeColor="text1"/>
          <w:lang w:val="el-GR"/>
        </w:rPr>
        <w:t>χ</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Shading and trendlines are as explained in Figure 2, with points jittered for visibility. Solid black trendlines, only included where there is no interaction between the x-axis and plant functional group, denote</w:t>
      </w:r>
      <w:r w:rsidR="00F86B84">
        <w:rPr>
          <w:color w:val="000000" w:themeColor="text1"/>
        </w:rPr>
        <w:t xml:space="preserve"> bivariate relationship</w:t>
      </w:r>
      <w:r w:rsidR="009643B9">
        <w:rPr>
          <w:color w:val="000000" w:themeColor="text1"/>
        </w:rPr>
        <w:t xml:space="preserve">s where </w:t>
      </w:r>
      <w:r w:rsidR="009643B9">
        <w:rPr>
          <w:i/>
          <w:iCs/>
          <w:color w:val="000000" w:themeColor="text1"/>
        </w:rPr>
        <w:t>p</w:t>
      </w:r>
      <w:r w:rsidR="009643B9">
        <w:rPr>
          <w:color w:val="000000" w:themeColor="text1"/>
        </w:rPr>
        <w:t xml:space="preserve"> &lt; 0.05.</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r>
        <w:rPr>
          <w:i/>
          <w:iCs/>
          <w:color w:val="000000" w:themeColor="text1"/>
        </w:rPr>
        <w:lastRenderedPageBreak/>
        <w:t>Structural equation model</w:t>
      </w:r>
    </w:p>
    <w:p w14:paraId="778651CB" w14:textId="3E2073C4" w:rsidR="009643B9" w:rsidRDefault="00C7309F" w:rsidP="00535E38">
      <w:pPr>
        <w:spacing w:line="360" w:lineRule="auto"/>
        <w:ind w:firstLine="720"/>
        <w:rPr>
          <w:color w:val="000000" w:themeColor="text1"/>
        </w:rPr>
      </w:pPr>
      <w:r>
        <w:rPr>
          <w:color w:val="000000" w:themeColor="text1"/>
        </w:rPr>
        <w:t>The piecewise structural equation model</w:t>
      </w:r>
      <w:r w:rsidR="00195BF9">
        <w:rPr>
          <w:color w:val="000000" w:themeColor="text1"/>
        </w:rPr>
        <w:t xml:space="preserve"> explained 90%, 54%, 80%, 92%, and 41%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 </w:t>
      </w:r>
      <w:r>
        <w:rPr>
          <w:color w:val="000000" w:themeColor="text1"/>
        </w:rPr>
        <w:t xml:space="preserve">driven by a positive effect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E04726">
        <w:rPr>
          <w:color w:val="000000" w:themeColor="text1"/>
        </w:rPr>
        <w:t>; Fig. 5</w:t>
      </w:r>
      <w:r>
        <w:rPr>
          <w:color w:val="000000" w:themeColor="text1"/>
        </w:rPr>
        <w:t>)</w:t>
      </w:r>
      <w:r w:rsidR="00195BF9">
        <w:rPr>
          <w:color w:val="000000" w:themeColor="text1"/>
        </w:rPr>
        <w:t xml:space="preserve">. Model results indicated that </w:t>
      </w:r>
      <w:r w:rsidR="00A40FBF">
        <w:rPr>
          <w:color w:val="000000" w:themeColor="text1"/>
        </w:rPr>
        <w:t>an indirect</w:t>
      </w:r>
      <w:r w:rsidR="00195BF9">
        <w:rPr>
          <w:color w:val="000000" w:themeColor="text1"/>
        </w:rPr>
        <w:t xml:space="preserve"> negative effect of </w:t>
      </w:r>
      <w:r w:rsidR="00195BF9" w:rsidRPr="000B0353">
        <w:rPr>
          <w:i/>
          <w:iCs/>
          <w:color w:val="000000" w:themeColor="text1"/>
          <w:lang w:val="el-GR"/>
        </w:rPr>
        <w:t>χ</w:t>
      </w:r>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95BF9" w:rsidRPr="000B0353">
        <w:rPr>
          <w:i/>
          <w:iCs/>
          <w:color w:val="000000" w:themeColor="text1"/>
          <w:lang w:val="el-GR"/>
        </w:rPr>
        <w:t>χ</w:t>
      </w:r>
      <w:r w:rsidR="00195BF9">
        <w:rPr>
          <w:color w:val="000000" w:themeColor="text1"/>
        </w:rPr>
        <w:t xml:space="preserve"> (</w:t>
      </w:r>
      <w:r w:rsidR="00195BF9">
        <w:rPr>
          <w:i/>
          <w:iCs/>
          <w:color w:val="000000" w:themeColor="text1"/>
        </w:rPr>
        <w:t>p</w:t>
      </w:r>
      <w:r w:rsidR="00195BF9">
        <w:rPr>
          <w:color w:val="000000" w:themeColor="text1"/>
        </w:rPr>
        <w:t>&lt;0.001; Table 5)</w:t>
      </w:r>
      <w:r w:rsidR="00A40FBF">
        <w:rPr>
          <w:color w:val="000000" w:themeColor="text1"/>
        </w:rPr>
        <w:t xml:space="preserve"> paired with </w:t>
      </w:r>
      <w:r w:rsidR="00515044">
        <w:rPr>
          <w:color w:val="000000" w:themeColor="text1"/>
        </w:rPr>
        <w:t xml:space="preserve">no effect of </w:t>
      </w:r>
      <w:r w:rsidR="00E04726" w:rsidRPr="000B0353">
        <w:rPr>
          <w:i/>
          <w:iCs/>
          <w:color w:val="000000" w:themeColor="text1"/>
          <w:lang w:val="el-GR"/>
        </w:rPr>
        <w:t>χ</w:t>
      </w:r>
      <w:r w:rsidR="00E04726">
        <w:rPr>
          <w:i/>
          <w:iCs/>
          <w:color w:val="000000" w:themeColor="text1"/>
        </w:rPr>
        <w:t xml:space="preserve"> </w:t>
      </w:r>
      <w:r w:rsidR="00515044">
        <w:rPr>
          <w:color w:val="000000" w:themeColor="text1"/>
        </w:rPr>
        <w:t>on</w:t>
      </w:r>
      <w:r w:rsidR="00E04726">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=0.150; Table 5)</w:t>
      </w:r>
      <w:r w:rsidR="00E04726">
        <w:rPr>
          <w:color w:val="000000" w:themeColor="text1"/>
        </w:rPr>
        <w:t xml:space="preserve">. However, there was a strong negative effect of </w:t>
      </w:r>
      <w:r w:rsidR="00195BF9">
        <w:rPr>
          <w:color w:val="000000" w:themeColor="text1"/>
        </w:rPr>
        <w:t xml:space="preserve">increasing </w:t>
      </w:r>
      <w:proofErr w:type="spellStart"/>
      <w:r w:rsidR="00195BF9">
        <w:rPr>
          <w:i/>
          <w:iCs/>
          <w:color w:val="000000" w:themeColor="text1"/>
        </w:rPr>
        <w:t>M</w:t>
      </w:r>
      <w:r w:rsidR="00195BF9">
        <w:rPr>
          <w:color w:val="000000" w:themeColor="text1"/>
          <w:vertAlign w:val="subscript"/>
        </w:rPr>
        <w:t>area</w:t>
      </w:r>
      <w:proofErr w:type="spellEnd"/>
      <w:r w:rsidR="00195BF9">
        <w:rPr>
          <w:color w:val="000000" w:themeColor="text1"/>
        </w:rPr>
        <w:t xml:space="preserve"> on </w:t>
      </w:r>
      <w:proofErr w:type="spellStart"/>
      <w:r w:rsidR="00195BF9">
        <w:rPr>
          <w:i/>
          <w:iCs/>
          <w:color w:val="000000" w:themeColor="text1"/>
        </w:rPr>
        <w:t>N</w:t>
      </w:r>
      <w:r w:rsidR="00195BF9">
        <w:rPr>
          <w:color w:val="000000" w:themeColor="text1"/>
          <w:vertAlign w:val="subscript"/>
        </w:rPr>
        <w:t>mass</w:t>
      </w:r>
      <w:proofErr w:type="spellEnd"/>
      <w:r w:rsidR="00195BF9">
        <w:rPr>
          <w:color w:val="000000" w:themeColor="text1"/>
        </w:rPr>
        <w:t xml:space="preserve"> (</w:t>
      </w:r>
      <w:r w:rsidR="00195BF9">
        <w:rPr>
          <w:i/>
          <w:iCs/>
          <w:color w:val="000000" w:themeColor="text1"/>
        </w:rPr>
        <w:t>p</w:t>
      </w:r>
      <w:r w:rsidR="00195BF9">
        <w:rPr>
          <w:color w:val="000000" w:themeColor="text1"/>
        </w:rPr>
        <w:t>&lt;0.001; Table 5</w:t>
      </w:r>
      <w:r w:rsidR="00E04726">
        <w:rPr>
          <w:color w:val="000000" w:themeColor="text1"/>
        </w:rPr>
        <w:t>; Fig. 5</w:t>
      </w:r>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w:t>
      </w:r>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 xml:space="preserve">decreased with increasing </w:t>
      </w:r>
      <w:r w:rsidR="00195BF9">
        <w:rPr>
          <w:i/>
          <w:iCs/>
          <w:color w:val="000000" w:themeColor="text1"/>
        </w:rPr>
        <w:t>VPD</w:t>
      </w:r>
      <w:r w:rsidR="00E04726">
        <w:rPr>
          <w:color w:val="000000" w:themeColor="text1"/>
        </w:rPr>
        <w:t xml:space="preserve"> (</w:t>
      </w:r>
      <w:r w:rsidR="00E04726">
        <w:rPr>
          <w:i/>
          <w:iCs/>
          <w:color w:val="000000" w:themeColor="text1"/>
        </w:rPr>
        <w:t>p</w:t>
      </w:r>
      <w:r w:rsidR="00E04726">
        <w:rPr>
          <w:color w:val="000000" w:themeColor="text1"/>
        </w:rPr>
        <w:t xml:space="preserve">&lt;0.001; Table 5; Fig. 5).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&lt;0.001; Table 5) and was generally higher in C</w:t>
      </w:r>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 xml:space="preserve">&lt;0.001; Table 5; Fig. 5).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=0.332; Table 5) or with ability to acquire nitrogen via symbiotic nitrogen fixation (</w:t>
      </w:r>
      <w:r w:rsidR="00E04726">
        <w:rPr>
          <w:i/>
          <w:iCs/>
          <w:color w:val="000000" w:themeColor="text1"/>
        </w:rPr>
        <w:t>p</w:t>
      </w:r>
      <w:r w:rsidR="00E04726">
        <w:rPr>
          <w:color w:val="000000" w:themeColor="text1"/>
        </w:rPr>
        <w:t>=0.546; Table 5). Finally, soil nitrogen availability was positively associated with increasing soil moisture (</w:t>
      </w:r>
      <w:r w:rsidR="00E04726">
        <w:rPr>
          <w:i/>
          <w:iCs/>
          <w:color w:val="000000" w:themeColor="text1"/>
        </w:rPr>
        <w:t>p</w:t>
      </w:r>
      <w:r w:rsidR="00E04726">
        <w:rPr>
          <w:color w:val="000000" w:themeColor="text1"/>
        </w:rPr>
        <w:t>&lt;0.001; Table 5; Fig. 5)</w:t>
      </w:r>
      <w:r w:rsidR="002A23E5">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45A6D7C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48189106"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0.9</w:t>
            </w:r>
            <w:r w:rsidR="0047474B" w:rsidRPr="00195BF9">
              <w:rPr>
                <w:b/>
                <w:bCs/>
                <w:color w:val="000000"/>
              </w:rPr>
              <w:t>0</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47474B" w:rsidRPr="00EA4B70" w14:paraId="7A7C9BD3" w14:textId="77777777" w:rsidTr="00195BF9">
        <w:trPr>
          <w:jc w:val="center"/>
        </w:trPr>
        <w:tc>
          <w:tcPr>
            <w:tcW w:w="360" w:type="dxa"/>
            <w:vMerge w:val="restart"/>
            <w:tcBorders>
              <w:top w:val="nil"/>
              <w:left w:val="nil"/>
              <w:bottom w:val="nil"/>
              <w:right w:val="nil"/>
            </w:tcBorders>
          </w:tcPr>
          <w:p w14:paraId="2D5BB995"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tcPr>
          <w:p w14:paraId="32EB57A8" w14:textId="378D4486" w:rsidR="0047474B" w:rsidRPr="00EA4B70" w:rsidRDefault="0047474B" w:rsidP="004747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1FD609A" w:rsidR="0047474B" w:rsidRPr="0047474B" w:rsidRDefault="0047474B" w:rsidP="0047474B">
            <w:pPr>
              <w:spacing w:line="276" w:lineRule="auto"/>
              <w:jc w:val="right"/>
              <w:rPr>
                <w:color w:val="000000"/>
              </w:rPr>
            </w:pPr>
            <w:r w:rsidRPr="0047474B">
              <w:rPr>
                <w:color w:val="000000"/>
              </w:rPr>
              <w:t>0.</w:t>
            </w:r>
            <w:r w:rsidR="00A40FBF">
              <w:rPr>
                <w:color w:val="000000"/>
              </w:rPr>
              <w:t>764</w:t>
            </w:r>
          </w:p>
        </w:tc>
        <w:tc>
          <w:tcPr>
            <w:tcW w:w="1013" w:type="dxa"/>
            <w:tcBorders>
              <w:top w:val="nil"/>
              <w:left w:val="nil"/>
              <w:bottom w:val="nil"/>
              <w:right w:val="nil"/>
            </w:tcBorders>
            <w:vAlign w:val="bottom"/>
          </w:tcPr>
          <w:p w14:paraId="3C35E41A" w14:textId="20472808"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47474B" w:rsidRPr="00EA4B70" w:rsidRDefault="0047474B" w:rsidP="004747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6D22AB9D" w:rsidR="0047474B" w:rsidRPr="0047474B" w:rsidRDefault="0047474B" w:rsidP="0047474B">
            <w:pPr>
              <w:spacing w:line="276" w:lineRule="auto"/>
              <w:jc w:val="right"/>
              <w:rPr>
                <w:color w:val="000000"/>
              </w:rPr>
            </w:pPr>
            <w:r w:rsidRPr="0047474B">
              <w:rPr>
                <w:color w:val="000000"/>
              </w:rPr>
              <w:t>0.7</w:t>
            </w:r>
            <w:r w:rsidR="00A40FBF">
              <w:rPr>
                <w:color w:val="000000"/>
              </w:rPr>
              <w:t>82</w:t>
            </w:r>
          </w:p>
        </w:tc>
        <w:tc>
          <w:tcPr>
            <w:tcW w:w="1013" w:type="dxa"/>
            <w:tcBorders>
              <w:top w:val="nil"/>
              <w:left w:val="nil"/>
              <w:bottom w:val="single" w:sz="4" w:space="0" w:color="auto"/>
              <w:right w:val="nil"/>
            </w:tcBorders>
            <w:vAlign w:val="bottom"/>
          </w:tcPr>
          <w:p w14:paraId="0C6288DA" w14:textId="66AAD663" w:rsidR="0047474B" w:rsidRPr="0047474B" w:rsidRDefault="0047474B" w:rsidP="0047474B">
            <w:pPr>
              <w:spacing w:line="276" w:lineRule="auto"/>
              <w:jc w:val="right"/>
              <w:rPr>
                <w:b/>
                <w:bCs/>
                <w:color w:val="000000"/>
              </w:rPr>
            </w:pPr>
            <w:r w:rsidRPr="0047474B">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2E82D49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 xml:space="preserve">mass </w:t>
            </w:r>
            <w:r w:rsidRPr="00195BF9">
              <w:rPr>
                <w:b/>
                <w:bCs/>
                <w:color w:val="000000"/>
              </w:rPr>
              <w:t>(</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47474B" w:rsidRPr="00195BF9">
              <w:rPr>
                <w:b/>
                <w:bCs/>
                <w:color w:val="000000"/>
              </w:rPr>
              <w:t>54</w:t>
            </w:r>
            <w:r w:rsidRPr="00195BF9">
              <w:rPr>
                <w:b/>
                <w:bCs/>
                <w:color w:val="000000"/>
              </w:rPr>
              <w:t>)</w:t>
            </w:r>
          </w:p>
        </w:tc>
        <w:tc>
          <w:tcPr>
            <w:tcW w:w="1013" w:type="dxa"/>
            <w:tcBorders>
              <w:top w:val="single" w:sz="4" w:space="0" w:color="auto"/>
              <w:left w:val="nil"/>
              <w:bottom w:val="nil"/>
              <w:right w:val="nil"/>
            </w:tcBorders>
            <w:vAlign w:val="center"/>
          </w:tcPr>
          <w:p w14:paraId="1B197459" w14:textId="77777777" w:rsidR="00E765AB" w:rsidRPr="00DA56AF" w:rsidRDefault="00E765AB" w:rsidP="00E765AB">
            <w:pPr>
              <w:spacing w:line="276" w:lineRule="auto"/>
              <w:jc w:val="right"/>
              <w:rPr>
                <w:color w:val="000000"/>
              </w:rPr>
            </w:pPr>
          </w:p>
        </w:tc>
      </w:tr>
      <w:tr w:rsidR="0047474B"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47474B" w:rsidRPr="00C7309F" w:rsidRDefault="0047474B" w:rsidP="0047474B">
            <w:pPr>
              <w:spacing w:line="276" w:lineRule="auto"/>
              <w:rPr>
                <w:color w:val="000000"/>
              </w:rPr>
            </w:pPr>
          </w:p>
        </w:tc>
        <w:tc>
          <w:tcPr>
            <w:tcW w:w="1843" w:type="dxa"/>
            <w:tcBorders>
              <w:top w:val="nil"/>
              <w:left w:val="nil"/>
              <w:bottom w:val="nil"/>
              <w:right w:val="nil"/>
            </w:tcBorders>
            <w:vAlign w:val="center"/>
          </w:tcPr>
          <w:p w14:paraId="051182EB" w14:textId="07274DEC" w:rsidR="0047474B" w:rsidRPr="00EA4B70" w:rsidRDefault="0047474B" w:rsidP="0047474B">
            <w:pPr>
              <w:spacing w:line="276" w:lineRule="auto"/>
              <w:rPr>
                <w:i/>
                <w:iCs/>
                <w:color w:val="000000"/>
                <w:lang w:val="el-GR"/>
              </w:rPr>
            </w:pPr>
            <w:r w:rsidRPr="00EA4B70">
              <w:rPr>
                <w:i/>
                <w:iCs/>
                <w:color w:val="000000"/>
                <w:lang w:val="el-GR"/>
              </w:rPr>
              <w:t>χ</w:t>
            </w:r>
          </w:p>
        </w:tc>
        <w:tc>
          <w:tcPr>
            <w:tcW w:w="1456" w:type="dxa"/>
            <w:tcBorders>
              <w:top w:val="nil"/>
              <w:left w:val="nil"/>
              <w:bottom w:val="nil"/>
              <w:right w:val="nil"/>
            </w:tcBorders>
            <w:vAlign w:val="bottom"/>
          </w:tcPr>
          <w:p w14:paraId="0BD832C9" w14:textId="0585F31A" w:rsidR="0047474B" w:rsidRPr="0047474B" w:rsidRDefault="0047474B" w:rsidP="0047474B">
            <w:pPr>
              <w:spacing w:line="276" w:lineRule="auto"/>
              <w:jc w:val="right"/>
              <w:rPr>
                <w:color w:val="000000"/>
              </w:rPr>
            </w:pPr>
            <w:r w:rsidRPr="0047474B">
              <w:rPr>
                <w:color w:val="000000"/>
              </w:rPr>
              <w:t>0.097</w:t>
            </w:r>
          </w:p>
        </w:tc>
        <w:tc>
          <w:tcPr>
            <w:tcW w:w="1013" w:type="dxa"/>
            <w:tcBorders>
              <w:top w:val="nil"/>
              <w:left w:val="nil"/>
              <w:bottom w:val="nil"/>
              <w:right w:val="nil"/>
            </w:tcBorders>
            <w:vAlign w:val="bottom"/>
          </w:tcPr>
          <w:p w14:paraId="00211274" w14:textId="12D74F36" w:rsidR="0047474B" w:rsidRPr="0047474B" w:rsidRDefault="0047474B" w:rsidP="0047474B">
            <w:pPr>
              <w:spacing w:line="276" w:lineRule="auto"/>
              <w:jc w:val="right"/>
              <w:rPr>
                <w:b/>
                <w:bCs/>
                <w:color w:val="000000"/>
              </w:rPr>
            </w:pPr>
            <w:r w:rsidRPr="0047474B">
              <w:rPr>
                <w:color w:val="000000"/>
              </w:rPr>
              <w:t>0.15</w:t>
            </w:r>
            <w:r>
              <w:rPr>
                <w:color w:val="000000"/>
              </w:rPr>
              <w:t>0</w:t>
            </w:r>
          </w:p>
        </w:tc>
      </w:tr>
      <w:tr w:rsidR="0047474B"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47474B" w:rsidRPr="00EA4B70" w:rsidRDefault="0047474B" w:rsidP="0047474B">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47474B" w:rsidRPr="00EA4B70" w:rsidRDefault="0047474B" w:rsidP="0047474B">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634F0B" w:rsidR="0047474B" w:rsidRPr="0047474B" w:rsidRDefault="0047474B" w:rsidP="0047474B">
            <w:pPr>
              <w:spacing w:line="276" w:lineRule="auto"/>
              <w:jc w:val="right"/>
              <w:rPr>
                <w:color w:val="000000"/>
              </w:rPr>
            </w:pPr>
            <w:r w:rsidRPr="0047474B">
              <w:rPr>
                <w:color w:val="000000"/>
              </w:rPr>
              <w:t>-0.303</w:t>
            </w:r>
          </w:p>
        </w:tc>
        <w:tc>
          <w:tcPr>
            <w:tcW w:w="1013" w:type="dxa"/>
            <w:tcBorders>
              <w:top w:val="nil"/>
              <w:left w:val="nil"/>
              <w:bottom w:val="single" w:sz="4" w:space="0" w:color="auto"/>
              <w:right w:val="nil"/>
            </w:tcBorders>
            <w:vAlign w:val="bottom"/>
          </w:tcPr>
          <w:p w14:paraId="4DE775B7" w14:textId="173A8F2D"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2B606DB9" w:rsidR="0047474B" w:rsidRPr="00195BF9" w:rsidRDefault="0047474B" w:rsidP="0047474B">
            <w:pPr>
              <w:spacing w:line="276" w:lineRule="auto"/>
              <w:rPr>
                <w:b/>
                <w:bCs/>
                <w:color w:val="000000"/>
              </w:rPr>
            </w:pPr>
            <w:r w:rsidRPr="00195BF9">
              <w:rPr>
                <w:b/>
                <w:bCs/>
                <w:i/>
                <w:iCs/>
                <w:color w:val="000000"/>
              </w:rPr>
              <w:t>M</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0.80)</w:t>
            </w:r>
          </w:p>
        </w:tc>
        <w:tc>
          <w:tcPr>
            <w:tcW w:w="1013" w:type="dxa"/>
            <w:tcBorders>
              <w:top w:val="single" w:sz="4" w:space="0" w:color="auto"/>
              <w:left w:val="nil"/>
              <w:bottom w:val="nil"/>
              <w:right w:val="nil"/>
            </w:tcBorders>
            <w:vAlign w:val="center"/>
          </w:tcPr>
          <w:p w14:paraId="128AA49A" w14:textId="77777777" w:rsidR="0047474B" w:rsidRPr="00DA56AF"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1ADAAB25" w:rsidR="0047474B" w:rsidRPr="0047474B" w:rsidRDefault="0047474B" w:rsidP="0047474B">
            <w:pPr>
              <w:spacing w:line="276" w:lineRule="auto"/>
              <w:jc w:val="right"/>
              <w:rPr>
                <w:color w:val="000000"/>
              </w:rPr>
            </w:pPr>
            <w:r w:rsidRPr="0047474B">
              <w:rPr>
                <w:color w:val="000000"/>
              </w:rPr>
              <w:t>-0.372</w:t>
            </w:r>
          </w:p>
        </w:tc>
        <w:tc>
          <w:tcPr>
            <w:tcW w:w="1013" w:type="dxa"/>
            <w:tcBorders>
              <w:top w:val="nil"/>
              <w:left w:val="nil"/>
              <w:bottom w:val="single" w:sz="4" w:space="0" w:color="auto"/>
              <w:right w:val="nil"/>
            </w:tcBorders>
            <w:vAlign w:val="bottom"/>
          </w:tcPr>
          <w:p w14:paraId="359AB3A9" w14:textId="4585BD68"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12E84436" w:rsidR="0047474B" w:rsidRPr="00195BF9" w:rsidRDefault="0047474B" w:rsidP="0047474B">
            <w:pPr>
              <w:spacing w:line="276" w:lineRule="auto"/>
              <w:rPr>
                <w:b/>
                <w:bCs/>
                <w:color w:val="000000" w:themeColor="text1"/>
              </w:rPr>
            </w:pPr>
            <w:r w:rsidRPr="00195BF9">
              <w:rPr>
                <w:b/>
                <w:bCs/>
                <w:i/>
                <w:iCs/>
                <w:color w:val="000000"/>
                <w:lang w:val="el-GR"/>
              </w:rPr>
              <w:t>χ</w:t>
            </w:r>
            <w:r w:rsidRPr="00195BF9">
              <w:rPr>
                <w:b/>
                <w:bCs/>
                <w:color w:val="000000"/>
              </w:rPr>
              <w:t xml:space="preserve"> (R</w:t>
            </w:r>
            <w:r w:rsidRPr="00195BF9">
              <w:rPr>
                <w:b/>
                <w:bCs/>
                <w:color w:val="000000"/>
                <w:vertAlign w:val="superscript"/>
              </w:rPr>
              <w:t>2</w:t>
            </w:r>
            <w:r w:rsidRPr="00195BF9">
              <w:rPr>
                <w:b/>
                <w:bCs/>
                <w:color w:val="000000"/>
                <w:vertAlign w:val="subscript"/>
              </w:rPr>
              <w:t>c</w:t>
            </w:r>
            <w:r w:rsidRPr="00195BF9">
              <w:rPr>
                <w:b/>
                <w:bCs/>
                <w:color w:val="000000"/>
              </w:rPr>
              <w:t xml:space="preserve"> = 0.92)</w:t>
            </w:r>
          </w:p>
        </w:tc>
        <w:tc>
          <w:tcPr>
            <w:tcW w:w="1013" w:type="dxa"/>
            <w:tcBorders>
              <w:top w:val="single" w:sz="4" w:space="0" w:color="auto"/>
              <w:left w:val="nil"/>
              <w:bottom w:val="nil"/>
              <w:right w:val="nil"/>
            </w:tcBorders>
            <w:vAlign w:val="bottom"/>
          </w:tcPr>
          <w:p w14:paraId="40C10D8F" w14:textId="77777777" w:rsidR="0047474B" w:rsidRPr="00DA56AF" w:rsidRDefault="0047474B" w:rsidP="00DA56AF">
            <w:pPr>
              <w:spacing w:line="276" w:lineRule="auto"/>
              <w:jc w:val="right"/>
              <w:rPr>
                <w:b/>
                <w:bCs/>
                <w:color w:val="000000"/>
              </w:rPr>
            </w:pPr>
          </w:p>
        </w:tc>
      </w:tr>
      <w:tr w:rsidR="004747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7474B" w:rsidRPr="00EA4B70" w:rsidRDefault="0047474B" w:rsidP="0047474B">
            <w:pPr>
              <w:spacing w:line="276" w:lineRule="auto"/>
              <w:rPr>
                <w:color w:val="000000"/>
              </w:rPr>
            </w:pPr>
          </w:p>
        </w:tc>
        <w:tc>
          <w:tcPr>
            <w:tcW w:w="1843" w:type="dxa"/>
            <w:tcBorders>
              <w:top w:val="nil"/>
              <w:left w:val="nil"/>
              <w:bottom w:val="nil"/>
              <w:right w:val="nil"/>
            </w:tcBorders>
            <w:vAlign w:val="bottom"/>
          </w:tcPr>
          <w:p w14:paraId="65881503" w14:textId="7B3FC1AB" w:rsidR="0047474B" w:rsidRPr="00E625B1" w:rsidRDefault="0047474B" w:rsidP="004747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05087C7C" w:rsidR="0047474B" w:rsidRPr="0047474B" w:rsidRDefault="0047474B" w:rsidP="0047474B">
            <w:pPr>
              <w:spacing w:line="276" w:lineRule="auto"/>
              <w:jc w:val="right"/>
              <w:rPr>
                <w:color w:val="000000"/>
              </w:rPr>
            </w:pPr>
            <w:r w:rsidRPr="0047474B">
              <w:rPr>
                <w:color w:val="000000"/>
              </w:rPr>
              <w:t>0.261</w:t>
            </w:r>
          </w:p>
        </w:tc>
        <w:tc>
          <w:tcPr>
            <w:tcW w:w="1013" w:type="dxa"/>
            <w:tcBorders>
              <w:top w:val="nil"/>
              <w:left w:val="nil"/>
              <w:bottom w:val="nil"/>
              <w:right w:val="nil"/>
            </w:tcBorders>
            <w:vAlign w:val="bottom"/>
          </w:tcPr>
          <w:p w14:paraId="454736DF" w14:textId="531904BC"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7474B" w:rsidRPr="00EA4B70" w:rsidRDefault="0047474B" w:rsidP="004747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41E5A8DA" w:rsidR="0047474B" w:rsidRPr="0047474B" w:rsidRDefault="0047474B" w:rsidP="0047474B">
            <w:pPr>
              <w:spacing w:line="276" w:lineRule="auto"/>
              <w:jc w:val="right"/>
              <w:rPr>
                <w:color w:val="000000"/>
              </w:rPr>
            </w:pPr>
            <w:r w:rsidRPr="0047474B">
              <w:rPr>
                <w:color w:val="000000"/>
              </w:rPr>
              <w:t>-0.122</w:t>
            </w:r>
          </w:p>
        </w:tc>
        <w:tc>
          <w:tcPr>
            <w:tcW w:w="1013" w:type="dxa"/>
            <w:tcBorders>
              <w:top w:val="nil"/>
              <w:left w:val="nil"/>
              <w:bottom w:val="single" w:sz="4" w:space="0" w:color="auto"/>
              <w:right w:val="nil"/>
            </w:tcBorders>
            <w:vAlign w:val="bottom"/>
          </w:tcPr>
          <w:p w14:paraId="3EE7A84F" w14:textId="60BF6326"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06DC6BF3" w:rsidR="0047474B" w:rsidRPr="00195BF9" w:rsidRDefault="0047474B" w:rsidP="0047474B">
            <w:pPr>
              <w:spacing w:line="276" w:lineRule="auto"/>
              <w:rPr>
                <w:b/>
                <w:bCs/>
                <w:color w:val="000000"/>
              </w:rPr>
            </w:pPr>
            <w:r w:rsidRPr="00195BF9">
              <w:rPr>
                <w:b/>
                <w:bCs/>
                <w:i/>
                <w:iCs/>
                <w:color w:val="000000" w:themeColor="text1"/>
                <w:lang w:val="el-GR"/>
              </w:rPr>
              <w:t>β</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0.41)</w:t>
            </w:r>
          </w:p>
        </w:tc>
        <w:tc>
          <w:tcPr>
            <w:tcW w:w="1013" w:type="dxa"/>
            <w:tcBorders>
              <w:top w:val="single" w:sz="4" w:space="0" w:color="auto"/>
              <w:left w:val="nil"/>
              <w:bottom w:val="nil"/>
              <w:right w:val="nil"/>
            </w:tcBorders>
            <w:vAlign w:val="bottom"/>
          </w:tcPr>
          <w:p w14:paraId="54D1D489" w14:textId="77777777" w:rsidR="0047474B" w:rsidRPr="00DA56AF" w:rsidRDefault="0047474B" w:rsidP="00DA56AF">
            <w:pPr>
              <w:spacing w:line="276" w:lineRule="auto"/>
              <w:jc w:val="right"/>
              <w:rPr>
                <w:b/>
                <w:bCs/>
                <w:color w:val="000000"/>
              </w:rPr>
            </w:pPr>
          </w:p>
        </w:tc>
      </w:tr>
      <w:tr w:rsidR="004747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7474B" w:rsidRPr="00EA4B70" w:rsidRDefault="0047474B" w:rsidP="0047474B">
            <w:pPr>
              <w:spacing w:line="276" w:lineRule="auto"/>
              <w:rPr>
                <w:color w:val="000000"/>
              </w:rPr>
            </w:pPr>
          </w:p>
        </w:tc>
        <w:tc>
          <w:tcPr>
            <w:tcW w:w="1843" w:type="dxa"/>
            <w:tcBorders>
              <w:top w:val="nil"/>
              <w:left w:val="nil"/>
              <w:bottom w:val="nil"/>
              <w:right w:val="nil"/>
            </w:tcBorders>
            <w:vAlign w:val="center"/>
          </w:tcPr>
          <w:p w14:paraId="4A8116F3" w14:textId="1B364E7B" w:rsidR="0047474B" w:rsidRPr="00EA4B70" w:rsidRDefault="0047474B" w:rsidP="004747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763045F8" w:rsidR="0047474B" w:rsidRPr="0047474B" w:rsidRDefault="0047474B" w:rsidP="0047474B">
            <w:pPr>
              <w:spacing w:line="276" w:lineRule="auto"/>
              <w:jc w:val="right"/>
              <w:rPr>
                <w:b/>
                <w:bCs/>
                <w:color w:val="000000"/>
              </w:rPr>
            </w:pPr>
            <w:r w:rsidRPr="0047474B">
              <w:rPr>
                <w:color w:val="000000"/>
              </w:rPr>
              <w:t>-0.201</w:t>
            </w:r>
          </w:p>
        </w:tc>
        <w:tc>
          <w:tcPr>
            <w:tcW w:w="1013" w:type="dxa"/>
            <w:tcBorders>
              <w:top w:val="nil"/>
              <w:left w:val="nil"/>
              <w:bottom w:val="nil"/>
              <w:right w:val="nil"/>
            </w:tcBorders>
            <w:vAlign w:val="bottom"/>
          </w:tcPr>
          <w:p w14:paraId="01CCD467" w14:textId="58A9A140"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A2887BF" w14:textId="77777777" w:rsidTr="00195BF9">
        <w:trPr>
          <w:jc w:val="center"/>
        </w:trPr>
        <w:tc>
          <w:tcPr>
            <w:tcW w:w="360" w:type="dxa"/>
            <w:vMerge/>
            <w:tcBorders>
              <w:left w:val="nil"/>
              <w:right w:val="nil"/>
            </w:tcBorders>
            <w:vAlign w:val="bottom"/>
          </w:tcPr>
          <w:p w14:paraId="70AA26C7"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A9E8226" w14:textId="3E534680" w:rsidR="0047474B" w:rsidRPr="00EA4B70" w:rsidRDefault="0047474B" w:rsidP="0047474B">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nil"/>
              <w:right w:val="nil"/>
            </w:tcBorders>
            <w:vAlign w:val="bottom"/>
          </w:tcPr>
          <w:p w14:paraId="3DF3CE56" w14:textId="4270B2D7" w:rsidR="0047474B" w:rsidRPr="0047474B" w:rsidRDefault="0047474B" w:rsidP="0047474B">
            <w:pPr>
              <w:spacing w:line="276" w:lineRule="auto"/>
              <w:jc w:val="right"/>
              <w:rPr>
                <w:b/>
                <w:bCs/>
                <w:color w:val="000000"/>
              </w:rPr>
            </w:pPr>
            <w:r w:rsidRPr="0047474B">
              <w:rPr>
                <w:color w:val="000000"/>
              </w:rPr>
              <w:t>-0.048</w:t>
            </w:r>
          </w:p>
        </w:tc>
        <w:tc>
          <w:tcPr>
            <w:tcW w:w="1013" w:type="dxa"/>
            <w:tcBorders>
              <w:top w:val="nil"/>
              <w:left w:val="nil"/>
              <w:bottom w:val="nil"/>
              <w:right w:val="nil"/>
            </w:tcBorders>
            <w:vAlign w:val="bottom"/>
          </w:tcPr>
          <w:p w14:paraId="4D3F8D9C" w14:textId="5985A75B" w:rsidR="0047474B" w:rsidRPr="0047474B" w:rsidRDefault="0047474B" w:rsidP="0047474B">
            <w:pPr>
              <w:spacing w:line="276" w:lineRule="auto"/>
              <w:jc w:val="right"/>
              <w:rPr>
                <w:b/>
                <w:bCs/>
                <w:i/>
                <w:iCs/>
                <w:color w:val="000000"/>
              </w:rPr>
            </w:pPr>
            <w:r w:rsidRPr="0047474B">
              <w:rPr>
                <w:color w:val="000000"/>
              </w:rPr>
              <w:t>0.332</w:t>
            </w:r>
          </w:p>
        </w:tc>
      </w:tr>
      <w:tr w:rsidR="0047474B" w:rsidRPr="00EA4B70" w14:paraId="6B87AA05" w14:textId="77777777" w:rsidTr="00195BF9">
        <w:trPr>
          <w:jc w:val="center"/>
        </w:trPr>
        <w:tc>
          <w:tcPr>
            <w:tcW w:w="360" w:type="dxa"/>
            <w:vMerge/>
            <w:tcBorders>
              <w:left w:val="nil"/>
              <w:right w:val="nil"/>
            </w:tcBorders>
            <w:vAlign w:val="bottom"/>
          </w:tcPr>
          <w:p w14:paraId="1FEC5759"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47474B" w:rsidRPr="00EA4B70" w:rsidRDefault="0047474B" w:rsidP="004747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103C671A" w:rsidR="0047474B" w:rsidRPr="0047474B" w:rsidRDefault="0047474B" w:rsidP="0047474B">
            <w:pPr>
              <w:spacing w:line="276" w:lineRule="auto"/>
              <w:jc w:val="right"/>
              <w:rPr>
                <w:b/>
                <w:bCs/>
                <w:color w:val="000000"/>
              </w:rPr>
            </w:pPr>
            <w:r w:rsidRPr="0047474B">
              <w:rPr>
                <w:color w:val="000000"/>
              </w:rPr>
              <w:t>0.49</w:t>
            </w:r>
            <w:r>
              <w:rPr>
                <w:color w:val="000000"/>
              </w:rPr>
              <w:t>0</w:t>
            </w:r>
          </w:p>
        </w:tc>
        <w:tc>
          <w:tcPr>
            <w:tcW w:w="1013" w:type="dxa"/>
            <w:tcBorders>
              <w:top w:val="nil"/>
              <w:left w:val="nil"/>
              <w:bottom w:val="nil"/>
              <w:right w:val="nil"/>
            </w:tcBorders>
            <w:vAlign w:val="bottom"/>
          </w:tcPr>
          <w:p w14:paraId="39577747" w14:textId="35AD7CB7"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7474B" w:rsidRPr="00EA4B70" w:rsidRDefault="0047474B" w:rsidP="004747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31F4D90C" w:rsidR="0047474B" w:rsidRPr="0047474B" w:rsidRDefault="0047474B" w:rsidP="0047474B">
            <w:pPr>
              <w:spacing w:line="276" w:lineRule="auto"/>
              <w:jc w:val="right"/>
              <w:rPr>
                <w:b/>
                <w:bCs/>
                <w:color w:val="000000"/>
              </w:rPr>
            </w:pPr>
            <w:r w:rsidRPr="0047474B">
              <w:rPr>
                <w:color w:val="000000"/>
              </w:rPr>
              <w:t>-0.053</w:t>
            </w:r>
          </w:p>
        </w:tc>
        <w:tc>
          <w:tcPr>
            <w:tcW w:w="1013" w:type="dxa"/>
            <w:tcBorders>
              <w:top w:val="nil"/>
              <w:left w:val="nil"/>
              <w:bottom w:val="single" w:sz="4" w:space="0" w:color="auto"/>
              <w:right w:val="nil"/>
            </w:tcBorders>
            <w:vAlign w:val="bottom"/>
          </w:tcPr>
          <w:p w14:paraId="7C6D95E4" w14:textId="7EA0FAAA" w:rsidR="0047474B" w:rsidRPr="0047474B" w:rsidRDefault="0047474B" w:rsidP="0047474B">
            <w:pPr>
              <w:spacing w:line="276" w:lineRule="auto"/>
              <w:jc w:val="right"/>
              <w:rPr>
                <w:b/>
                <w:bCs/>
                <w:i/>
                <w:iCs/>
                <w:color w:val="000000"/>
              </w:rPr>
            </w:pPr>
            <w:r w:rsidRPr="0047474B">
              <w:rPr>
                <w:color w:val="000000"/>
              </w:rPr>
              <w:t>0.546</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C6A5F58" w:rsidR="0047474B" w:rsidRPr="00195BF9" w:rsidRDefault="0047474B" w:rsidP="0047474B">
            <w:pPr>
              <w:spacing w:line="276" w:lineRule="auto"/>
              <w:rPr>
                <w:b/>
                <w:bCs/>
                <w:color w:val="000000"/>
              </w:rPr>
            </w:pPr>
            <w:r w:rsidRPr="00195BF9">
              <w:rPr>
                <w:b/>
                <w:bCs/>
                <w:i/>
                <w:iCs/>
                <w:color w:val="000000"/>
              </w:rPr>
              <w:t>Soil N</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0.39)</w:t>
            </w:r>
          </w:p>
        </w:tc>
        <w:tc>
          <w:tcPr>
            <w:tcW w:w="1013" w:type="dxa"/>
            <w:tcBorders>
              <w:top w:val="single" w:sz="4" w:space="0" w:color="auto"/>
              <w:left w:val="nil"/>
              <w:bottom w:val="nil"/>
              <w:right w:val="nil"/>
            </w:tcBorders>
            <w:vAlign w:val="center"/>
          </w:tcPr>
          <w:p w14:paraId="1C1FD3AD" w14:textId="77777777" w:rsidR="0047474B" w:rsidRPr="00DA56AF" w:rsidRDefault="0047474B" w:rsidP="00DA56AF">
            <w:pPr>
              <w:spacing w:line="276" w:lineRule="auto"/>
              <w:jc w:val="right"/>
              <w:rPr>
                <w:b/>
                <w:bCs/>
                <w:color w:val="000000"/>
              </w:rPr>
            </w:pPr>
          </w:p>
        </w:tc>
      </w:tr>
      <w:tr w:rsidR="00DA56AF" w:rsidRPr="00EA4B70" w14:paraId="7602C4C0" w14:textId="77777777" w:rsidTr="00195BF9">
        <w:trPr>
          <w:jc w:val="center"/>
        </w:trPr>
        <w:tc>
          <w:tcPr>
            <w:tcW w:w="360" w:type="dxa"/>
            <w:tcBorders>
              <w:top w:val="nil"/>
              <w:left w:val="nil"/>
              <w:bottom w:val="single" w:sz="4" w:space="0" w:color="auto"/>
              <w:right w:val="nil"/>
            </w:tcBorders>
          </w:tcPr>
          <w:p w14:paraId="3C142951" w14:textId="3D525C8D" w:rsidR="00DA56AF" w:rsidRPr="00EA4B70" w:rsidRDefault="00DA56AF" w:rsidP="0047474B">
            <w:pPr>
              <w:spacing w:line="276" w:lineRule="auto"/>
              <w:rPr>
                <w:color w:val="000000"/>
              </w:rPr>
            </w:pPr>
          </w:p>
        </w:tc>
        <w:tc>
          <w:tcPr>
            <w:tcW w:w="1843" w:type="dxa"/>
            <w:tcBorders>
              <w:top w:val="nil"/>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13" w:type="dxa"/>
            <w:tcBorders>
              <w:top w:val="nil"/>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bl>
    <w:p w14:paraId="384815F3" w14:textId="77777777" w:rsidR="002A23E5" w:rsidRPr="002A23E5" w:rsidRDefault="002A23E5" w:rsidP="0025039E">
      <w:pPr>
        <w:spacing w:line="360" w:lineRule="auto"/>
        <w:rPr>
          <w:color w:val="000000" w:themeColor="text1"/>
        </w:rPr>
      </w:pPr>
    </w:p>
    <w:p w14:paraId="32515369" w14:textId="6E972A8B" w:rsidR="003109E7" w:rsidRPr="0047474B" w:rsidRDefault="000C287B" w:rsidP="0025039E">
      <w:pPr>
        <w:spacing w:line="360" w:lineRule="auto"/>
        <w:rPr>
          <w:color w:val="000000" w:themeColor="text1"/>
        </w:rPr>
      </w:pPr>
      <w:r w:rsidRPr="00E94E5D">
        <w:rPr>
          <w:color w:val="000000" w:themeColor="text1"/>
          <w:vertAlign w:val="superscript"/>
        </w:rPr>
        <w:t>*</w:t>
      </w:r>
      <w:r w:rsidR="003109E7">
        <w:rPr>
          <w:color w:val="000000" w:themeColor="text1"/>
        </w:rPr>
        <w:t xml:space="preserve">Reported coefficients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r w:rsidR="0047474B">
        <w:rPr>
          <w:color w:val="000000"/>
        </w:rPr>
        <w:t>, R</w:t>
      </w:r>
      <w:r w:rsidR="0047474B">
        <w:rPr>
          <w:color w:val="000000"/>
          <w:vertAlign w:val="superscript"/>
        </w:rPr>
        <w:t>2</w:t>
      </w:r>
      <w:r w:rsidR="0047474B">
        <w:rPr>
          <w:color w:val="000000"/>
          <w:vertAlign w:val="subscript"/>
        </w:rPr>
        <w:t>c</w:t>
      </w:r>
      <w:r w:rsidR="0047474B">
        <w:rPr>
          <w:color w:val="000000"/>
        </w:rPr>
        <w:t xml:space="preserve"> = conditional R</w:t>
      </w:r>
      <w:r w:rsidR="0047474B">
        <w:rPr>
          <w:color w:val="000000"/>
          <w:vertAlign w:val="superscript"/>
        </w:rPr>
        <w:t>2</w:t>
      </w:r>
      <w:r w:rsidR="0047474B">
        <w:rPr>
          <w:color w:val="000000"/>
        </w:rPr>
        <w:t xml:space="preserve"> value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288F2A03" w:rsidR="002052B6" w:rsidRPr="000E5BEF" w:rsidRDefault="0073205D" w:rsidP="0025039E">
      <w:pPr>
        <w:spacing w:line="360" w:lineRule="auto"/>
        <w:rPr>
          <w:b/>
          <w:bCs/>
          <w:color w:val="000000" w:themeColor="text1"/>
        </w:rPr>
      </w:pPr>
      <w:r>
        <w:rPr>
          <w:b/>
          <w:bCs/>
          <w:noProof/>
          <w:color w:val="000000" w:themeColor="text1"/>
        </w:rPr>
        <w:drawing>
          <wp:inline distT="0" distB="0" distL="0" distR="0" wp14:anchorId="174B814B" wp14:editId="5ADF8F98">
            <wp:extent cx="6790010" cy="3683000"/>
            <wp:effectExtent l="0" t="0" r="508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stretch>
                      <a:fillRect/>
                    </a:stretch>
                  </pic:blipFill>
                  <pic:spPr>
                    <a:xfrm>
                      <a:off x="0" y="0"/>
                      <a:ext cx="6803462" cy="3690297"/>
                    </a:xfrm>
                    <a:prstGeom prst="rect">
                      <a:avLst/>
                    </a:prstGeom>
                  </pic:spPr>
                </pic:pic>
              </a:graphicData>
            </a:graphic>
          </wp:inline>
        </w:drawing>
      </w:r>
    </w:p>
    <w:p w14:paraId="10E20C1A" w14:textId="448CA2BB"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 &lt; 0.05, while dashed arrows indicate bivariate relationships where </w:t>
      </w:r>
      <w:r w:rsidR="00E04726">
        <w:rPr>
          <w:i/>
          <w:iCs/>
          <w:color w:val="000000" w:themeColor="text1"/>
        </w:rPr>
        <w:t>p</w:t>
      </w:r>
      <w:r w:rsidR="00E04726">
        <w:rPr>
          <w:color w:val="000000" w:themeColor="text1"/>
        </w:rPr>
        <w:t xml:space="preserve"> &gt; 0.05. Positive model coefficients are indicated through blue arrows, while negative model coefficients are indicated through red arrows.</w:t>
      </w:r>
      <w:r w:rsidR="00E04726" w:rsidRPr="00E04726">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(blue arrow)</w:t>
      </w:r>
      <w:r w:rsidR="00E04726">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w:t>
      </w:r>
      <w:r w:rsidR="003E2425">
        <w:rPr>
          <w:color w:val="000000" w:themeColor="text1"/>
        </w:rPr>
        <w:t xml:space="preserve">(blue arrow) </w:t>
      </w:r>
      <w:r w:rsidR="00E8501A">
        <w:rPr>
          <w:color w:val="000000" w:themeColor="text1"/>
        </w:rPr>
        <w:t>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1FE0CA41" w14:textId="4766D00B" w:rsidR="00A46B75" w:rsidRPr="003E2425" w:rsidRDefault="001145EF" w:rsidP="003E2425">
      <w:pPr>
        <w:autoSpaceDE w:val="0"/>
        <w:autoSpaceDN w:val="0"/>
        <w:adjustRightInd w:val="0"/>
        <w:spacing w:line="360" w:lineRule="auto"/>
        <w:ind w:firstLine="720"/>
        <w:rPr>
          <w:color w:val="000000" w:themeColor="text1"/>
        </w:rPr>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r w:rsidR="0001202C" w:rsidRPr="0001202C">
        <w:rPr>
          <w:i/>
          <w:iCs/>
          <w:lang w:val="el-GR"/>
        </w:rPr>
        <w:t>χ</w:t>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w:t>
      </w:r>
      <w:r w:rsidR="004F64A3">
        <w:t xml:space="preserve">photosynthetic least-cost </w:t>
      </w:r>
      <w:r w:rsidR="001A3F78">
        <w:t xml:space="preserve">theory, a result driven by a strong </w:t>
      </w:r>
      <w:r w:rsidR="00370EBB">
        <w:t xml:space="preserve">direct </w:t>
      </w:r>
      <w:r w:rsidR="001A3F78">
        <w:t xml:space="preserve">negative </w:t>
      </w:r>
      <w:r w:rsidR="004A5644">
        <w:t xml:space="preserve">relationship between </w:t>
      </w:r>
      <w:r w:rsidR="00A65C98">
        <w:t>the relative costs to acquire nitrogen versus water (</w:t>
      </w:r>
      <w:r w:rsidR="00A65C98">
        <w:rPr>
          <w:i/>
          <w:iCs/>
          <w:color w:val="000000" w:themeColor="text1"/>
          <w:lang w:val="el-GR"/>
        </w:rPr>
        <w:t>β</w:t>
      </w:r>
      <w:r w:rsidR="00A65C98">
        <w:rPr>
          <w:iCs/>
          <w:color w:val="000000" w:themeColor="text1"/>
        </w:rPr>
        <w:t>)</w:t>
      </w:r>
      <w:r w:rsidR="001A3F78">
        <w:t xml:space="preserve"> </w:t>
      </w:r>
      <w:r w:rsidR="001A3F78">
        <w:rPr>
          <w:color w:val="000000" w:themeColor="text1"/>
        </w:rPr>
        <w:t xml:space="preserve">on </w:t>
      </w:r>
      <w:r w:rsidR="00E40E22">
        <w:rPr>
          <w:i/>
          <w:iCs/>
          <w:color w:val="000000" w:themeColor="text1"/>
        </w:rPr>
        <w:t>N</w:t>
      </w:r>
      <w:r w:rsidR="00E40E22">
        <w:rPr>
          <w:color w:val="000000" w:themeColor="text1"/>
          <w:vertAlign w:val="subscript"/>
        </w:rPr>
        <w:t>area</w:t>
      </w:r>
      <w:r w:rsidR="001A3F78">
        <w:rPr>
          <w:color w:val="000000" w:themeColor="text1"/>
        </w:rPr>
        <w:t xml:space="preserve"> </w:t>
      </w:r>
      <w:r w:rsidR="00A65C98">
        <w:rPr>
          <w:color w:val="000000" w:themeColor="text1"/>
        </w:rPr>
        <w:t xml:space="preserve">as mediated through changes in the leaf </w:t>
      </w:r>
      <w:proofErr w:type="spellStart"/>
      <w:r w:rsidR="00A65C98">
        <w:rPr>
          <w:color w:val="000000" w:themeColor="text1"/>
        </w:rPr>
        <w:t>C</w:t>
      </w:r>
      <w:r w:rsidR="00A65C98" w:rsidRPr="009C1249">
        <w:rPr>
          <w:color w:val="000000" w:themeColor="text1"/>
          <w:vertAlign w:val="subscript"/>
        </w:rPr>
        <w:t>i</w:t>
      </w:r>
      <w:r w:rsidR="00A65C98">
        <w:rPr>
          <w:color w:val="000000" w:themeColor="text1"/>
        </w:rPr>
        <w:t>:C</w:t>
      </w:r>
      <w:r w:rsidR="00A65C98" w:rsidRPr="009C1249">
        <w:rPr>
          <w:color w:val="000000" w:themeColor="text1"/>
          <w:vertAlign w:val="subscript"/>
        </w:rPr>
        <w:t>a</w:t>
      </w:r>
      <w:proofErr w:type="spellEnd"/>
      <w:r w:rsidR="00A65C98">
        <w:rPr>
          <w:color w:val="000000" w:themeColor="text1"/>
        </w:rPr>
        <w:t xml:space="preserve"> ratio (</w:t>
      </w:r>
      <w:r w:rsidR="00A65C98" w:rsidRPr="0001202C">
        <w:rPr>
          <w:i/>
          <w:iCs/>
          <w:lang w:val="el-GR"/>
        </w:rPr>
        <w:t>χ</w:t>
      </w:r>
      <w:r w:rsidR="00A65C98">
        <w:rPr>
          <w:color w:val="000000" w:themeColor="text1"/>
        </w:rPr>
        <w:t>)</w:t>
      </w:r>
      <w:r w:rsidR="009A15CF" w:rsidRPr="00F30C7D">
        <w:rPr>
          <w:color w:val="000000" w:themeColor="text1"/>
        </w:rPr>
        <w:t xml:space="preserve">. </w:t>
      </w:r>
      <w:r w:rsidR="00F30C7D">
        <w:rPr>
          <w:color w:val="000000" w:themeColor="text1"/>
        </w:rPr>
        <w:t xml:space="preserve">In further support of patterns expected from theory, </w:t>
      </w:r>
      <w:r w:rsidR="003E2425">
        <w:rPr>
          <w:color w:val="000000" w:themeColor="text1"/>
        </w:rPr>
        <w:t xml:space="preserve">increasing soil nitrogen availability had a strong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1D0FD1">
        <w:rPr>
          <w:color w:val="000000" w:themeColor="text1"/>
        </w:rPr>
        <w:t xml:space="preserve">. Increasing </w:t>
      </w:r>
      <w:r w:rsidR="001D0FD1" w:rsidRPr="004F64A3">
        <w:rPr>
          <w:i/>
          <w:iCs/>
          <w:color w:val="000000" w:themeColor="text1"/>
        </w:rPr>
        <w:t>VPD</w:t>
      </w:r>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1D0FD1" w:rsidRPr="004F64A3">
        <w:rPr>
          <w:i/>
          <w:iCs/>
          <w:color w:val="000000" w:themeColor="text1"/>
        </w:rPr>
        <w:t>VPD</w:t>
      </w:r>
      <w:r w:rsidR="001D0FD1">
        <w:rPr>
          <w:color w:val="000000" w:themeColor="text1"/>
        </w:rPr>
        <w:t xml:space="preserve"> on </w:t>
      </w:r>
      <w:r w:rsidR="001D0FD1" w:rsidRPr="0001202C">
        <w:rPr>
          <w:i/>
          <w:iCs/>
          <w:lang w:val="el-GR"/>
        </w:rPr>
        <w:t>χ</w:t>
      </w:r>
      <w:r w:rsidR="001D0FD1">
        <w:t xml:space="preserve">. Interestingly, </w:t>
      </w:r>
      <w:r w:rsidR="003E2425">
        <w:t>we found</w:t>
      </w:r>
      <w:r w:rsidR="001D0FD1">
        <w:t xml:space="preserve"> </w:t>
      </w:r>
      <w:r w:rsidR="001D0FD1">
        <w:rPr>
          <w:color w:val="000000" w:themeColor="text1"/>
        </w:rPr>
        <w:t xml:space="preserve">a strong positive association between soil moisture and soil nitrogen availability resulted in an indirect positive effect of increasing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despite an apparent null direct effect of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w:t>
      </w:r>
      <w:r w:rsidR="00EC2EFD">
        <w:t>Overall, results</w:t>
      </w:r>
      <w:r w:rsidR="00482E50">
        <w:t xml:space="preserve"> provide </w:t>
      </w:r>
      <w:r w:rsidR="00253023">
        <w:t>strong and consistent</w:t>
      </w:r>
      <w:r w:rsidR="00482E50">
        <w:t xml:space="preserve"> support for patterns expected from photosynthetic least-cost theory, showing that</w:t>
      </w:r>
      <w:r w:rsidR="00A65C98">
        <w:t xml:space="preserve"> both soil resource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A65C98" w:rsidRPr="0001202C">
        <w:rPr>
          <w:i/>
          <w:iCs/>
          <w:lang w:val="el-GR"/>
        </w:rPr>
        <w:t>χ</w:t>
      </w:r>
      <w:r w:rsidR="00EC2EFD">
        <w:t>.</w:t>
      </w:r>
    </w:p>
    <w:p w14:paraId="54ABD560" w14:textId="3F82A288" w:rsidR="007D4062" w:rsidRDefault="007D4062" w:rsidP="0025039E">
      <w:pPr>
        <w:autoSpaceDE w:val="0"/>
        <w:autoSpaceDN w:val="0"/>
        <w:adjustRightInd w:val="0"/>
        <w:spacing w:line="360" w:lineRule="auto"/>
      </w:pPr>
    </w:p>
    <w:p w14:paraId="11A204FD" w14:textId="01F62169" w:rsidR="007D4062" w:rsidRPr="00823CEA" w:rsidRDefault="00823CEA" w:rsidP="0025039E">
      <w:pPr>
        <w:autoSpaceDE w:val="0"/>
        <w:autoSpaceDN w:val="0"/>
        <w:adjustRightInd w:val="0"/>
        <w:spacing w:line="360" w:lineRule="auto"/>
        <w:rPr>
          <w:i/>
          <w:iCs/>
        </w:rPr>
      </w:pPr>
      <w:r>
        <w:rPr>
          <w:i/>
          <w:iCs/>
        </w:rPr>
        <w:t xml:space="preserve">Negative effects </w:t>
      </w:r>
      <w:r w:rsidR="007D4062">
        <w:rPr>
          <w:i/>
          <w:iCs/>
        </w:rPr>
        <w:t xml:space="preserve">of </w:t>
      </w:r>
      <w:r w:rsidR="001D0FD1" w:rsidRPr="0001202C">
        <w:rPr>
          <w:i/>
          <w:iCs/>
          <w:lang w:val="el-GR"/>
        </w:rPr>
        <w:t>χ</w:t>
      </w:r>
      <w:r w:rsidR="007D4062">
        <w:rPr>
          <w:i/>
          <w:iCs/>
        </w:rPr>
        <w:t xml:space="preserve"> on N</w:t>
      </w:r>
      <w:r w:rsidR="007D4062">
        <w:rPr>
          <w:i/>
          <w:iCs/>
          <w:vertAlign w:val="subscript"/>
        </w:rPr>
        <w:t>area</w:t>
      </w:r>
      <w:r w:rsidR="007D4062">
        <w:rPr>
          <w:i/>
          <w:iCs/>
        </w:rPr>
        <w:t xml:space="preserve"> are driven by </w:t>
      </w:r>
      <w:r>
        <w:rPr>
          <w:i/>
          <w:iCs/>
        </w:rPr>
        <w:t>reductions in</w:t>
      </w:r>
      <w:r w:rsidR="007D4062">
        <w:rPr>
          <w:i/>
          <w:iCs/>
        </w:rPr>
        <w:t xml:space="preserve"> </w:t>
      </w:r>
      <w:proofErr w:type="spellStart"/>
      <w:r w:rsidR="007D4062">
        <w:rPr>
          <w:i/>
          <w:iCs/>
        </w:rPr>
        <w:t>M</w:t>
      </w:r>
      <w:r w:rsidR="007D4062">
        <w:rPr>
          <w:i/>
          <w:iCs/>
          <w:vertAlign w:val="subscript"/>
        </w:rPr>
        <w:t>area</w:t>
      </w:r>
      <w:proofErr w:type="spellEnd"/>
      <w:r>
        <w:t xml:space="preserve">, </w:t>
      </w:r>
      <w:r>
        <w:rPr>
          <w:i/>
          <w:iCs/>
        </w:rPr>
        <w:t xml:space="preserve">not </w:t>
      </w:r>
      <w:proofErr w:type="spellStart"/>
      <w:r>
        <w:rPr>
          <w:i/>
          <w:iCs/>
        </w:rPr>
        <w:t>N</w:t>
      </w:r>
      <w:r>
        <w:rPr>
          <w:i/>
          <w:iCs/>
          <w:vertAlign w:val="subscript"/>
        </w:rPr>
        <w:t>mass</w:t>
      </w:r>
      <w:proofErr w:type="spellEnd"/>
    </w:p>
    <w:p w14:paraId="175E418B" w14:textId="4F505205" w:rsidR="00A40FBF" w:rsidRDefault="00634047" w:rsidP="00A40FBF">
      <w:pPr>
        <w:autoSpaceDE w:val="0"/>
        <w:autoSpaceDN w:val="0"/>
        <w:adjustRightInd w:val="0"/>
        <w:spacing w:line="360" w:lineRule="auto"/>
        <w:ind w:firstLine="720"/>
      </w:pPr>
      <w:r>
        <w:rPr>
          <w:color w:val="000000" w:themeColor="text1"/>
        </w:rPr>
        <w:t>A</w:t>
      </w:r>
      <w:r w:rsidR="00514764">
        <w:rPr>
          <w:color w:val="000000" w:themeColor="text1"/>
        </w:rPr>
        <w:t xml:space="preserve"> strong negative effect of increasing </w:t>
      </w:r>
      <w:r w:rsidR="001D0FD1" w:rsidRPr="0001202C">
        <w:rPr>
          <w:i/>
          <w:iCs/>
          <w:lang w:val="el-GR"/>
        </w:rPr>
        <w:t>χ</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and piecewise structural equation </w:t>
      </w:r>
      <w:r>
        <w:t>models</w:t>
      </w:r>
      <w:r w:rsidR="00514764">
        <w:t xml:space="preserve">. </w:t>
      </w:r>
      <w:r w:rsidR="004D22B5">
        <w:t xml:space="preserve">The negative response of </w:t>
      </w:r>
      <w:r w:rsidR="004D22B5">
        <w:rPr>
          <w:i/>
          <w:iCs/>
        </w:rPr>
        <w:t>N</w:t>
      </w:r>
      <w:r w:rsidR="004D22B5">
        <w:rPr>
          <w:vertAlign w:val="subscript"/>
        </w:rPr>
        <w:t>area</w:t>
      </w:r>
      <w:r w:rsidR="004D22B5">
        <w:t xml:space="preserve"> to increasing </w:t>
      </w:r>
      <w:r w:rsidR="004D22B5" w:rsidRPr="0001202C">
        <w:rPr>
          <w:i/>
          <w:iCs/>
          <w:lang w:val="el-GR"/>
        </w:rPr>
        <w:t>χ</w:t>
      </w:r>
      <w:r w:rsidR="004D22B5">
        <w:t xml:space="preserve"> is consistent with previous environmental gradient </w:t>
      </w:r>
      <w:r w:rsidR="004D22B5">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r w:rsidR="004D22B5">
        <w:fldChar w:fldCharType="end"/>
      </w:r>
      <w:r w:rsidR="004D22B5">
        <w:t xml:space="preserve"> and manipulation experiments </w:t>
      </w:r>
      <w:r w:rsidR="004D22B5">
        <w:fldChar w:fldCharType="begin" w:fldLock="1"/>
      </w:r>
      <w:r w:rsidR="004D22B5">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(Perkowski et al. n.d.)</w:t>
      </w:r>
      <w:r w:rsidR="004D22B5">
        <w:fldChar w:fldCharType="end"/>
      </w:r>
      <w:r w:rsidR="004D22B5">
        <w:t xml:space="preserve">, showing </w:t>
      </w:r>
      <w:r w:rsidR="006A7B9F">
        <w:t>strong</w:t>
      </w:r>
      <w:r w:rsidR="004D22B5">
        <w:t xml:space="preserve"> support for the nitrogen-water use tradeoffs expected from</w:t>
      </w:r>
      <w:r w:rsidR="00A65C98">
        <w:t xml:space="preserve"> photosynthetic least cost</w:t>
      </w:r>
      <w:r w:rsidR="004D22B5">
        <w:t xml:space="preserve"> 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t>effects</w:t>
      </w:r>
      <w:r w:rsidR="00514764">
        <w:t xml:space="preserve"> of </w:t>
      </w:r>
      <w:r w:rsidR="00514764">
        <w:rPr>
          <w:color w:val="000000" w:themeColor="text1"/>
        </w:rPr>
        <w:t xml:space="preserve">increasing </w:t>
      </w:r>
      <w:r w:rsidR="006A7B9F" w:rsidRPr="0001202C">
        <w:rPr>
          <w:i/>
          <w:iCs/>
          <w:lang w:val="el-GR"/>
        </w:rPr>
        <w:t>χ</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strong </w:t>
      </w:r>
      <w:r w:rsidR="00514764">
        <w:t>negative</w:t>
      </w:r>
      <w:r>
        <w:t xml:space="preserve"> </w:t>
      </w:r>
      <w:r w:rsidR="00514764">
        <w:t xml:space="preserve">effect of increasing </w:t>
      </w:r>
      <w:r w:rsidR="001D0FD1" w:rsidRPr="0001202C">
        <w:rPr>
          <w:i/>
          <w:iCs/>
          <w:lang w:val="el-GR"/>
        </w:rPr>
        <w:t>χ</w:t>
      </w:r>
      <w:r w:rsidR="00514764">
        <w:t xml:space="preserve"> on</w:t>
      </w:r>
      <w:r w:rsidR="007D4062">
        <w:t xml:space="preserve"> </w:t>
      </w:r>
      <w:proofErr w:type="spellStart"/>
      <w:r w:rsidR="00514764">
        <w:rPr>
          <w:i/>
          <w:iCs/>
        </w:rPr>
        <w:t>M</w:t>
      </w:r>
      <w:r w:rsidR="00514764">
        <w:rPr>
          <w:vertAlign w:val="subscript"/>
        </w:rPr>
        <w:t>area</w:t>
      </w:r>
      <w:proofErr w:type="spellEnd"/>
      <w:r w:rsidR="00FF332A">
        <w:t>,</w:t>
      </w:r>
      <w:r w:rsidR="001D0FD1">
        <w:t xml:space="preserve"> with no apparent effect of </w:t>
      </w:r>
      <w:r w:rsidR="001D0FD1" w:rsidRPr="0001202C">
        <w:rPr>
          <w:i/>
          <w:iCs/>
          <w:lang w:val="el-GR"/>
        </w:rPr>
        <w:t>χ</w:t>
      </w:r>
      <w:r w:rsidR="001D0FD1">
        <w:t xml:space="preserve"> on </w:t>
      </w:r>
      <w:proofErr w:type="spellStart"/>
      <w:r w:rsidR="001D0FD1">
        <w:rPr>
          <w:i/>
          <w:iCs/>
        </w:rPr>
        <w:t>N</w:t>
      </w:r>
      <w:r w:rsidR="001D0FD1">
        <w:rPr>
          <w:vertAlign w:val="subscript"/>
        </w:rPr>
        <w:t>mass</w:t>
      </w:r>
      <w:proofErr w:type="spellEnd"/>
      <w:r w:rsidR="004F64A3">
        <w:t xml:space="preserve">, suggesting that changes in </w:t>
      </w:r>
      <w:r w:rsidR="004F64A3">
        <w:rPr>
          <w:i/>
          <w:iCs/>
        </w:rPr>
        <w:t>N</w:t>
      </w:r>
      <w:r w:rsidR="004F64A3">
        <w:rPr>
          <w:vertAlign w:val="subscript"/>
        </w:rPr>
        <w:t>area</w:t>
      </w:r>
      <w:r w:rsidR="004F64A3">
        <w:t xml:space="preserve"> were driven by changes in leaf structure and not leaf </w:t>
      </w:r>
      <w:r w:rsidR="001E7B23">
        <w:t>chemistry</w:t>
      </w:r>
      <w:r w:rsidR="00514764">
        <w:t xml:space="preserve">. </w:t>
      </w:r>
      <w:r w:rsidR="00E448CE">
        <w:t xml:space="preserve">Interestingly, increasing </w:t>
      </w:r>
      <w:r w:rsidR="00E448CE">
        <w:rPr>
          <w:i/>
          <w:iCs/>
        </w:rPr>
        <w:t>M</w:t>
      </w:r>
      <w:r w:rsidR="00E448CE">
        <w:rPr>
          <w:vertAlign w:val="subscript"/>
        </w:rPr>
        <w:t>area</w:t>
      </w:r>
      <w:r w:rsidR="00E448CE">
        <w:t xml:space="preserve"> was </w:t>
      </w:r>
      <w:r w:rsidR="00E448CE" w:rsidRPr="00E448CE">
        <w:t>negatively</w:t>
      </w:r>
      <w:r w:rsidR="00E448CE">
        <w:t xml:space="preserve"> associated with </w:t>
      </w:r>
      <w:proofErr w:type="spellStart"/>
      <w:r w:rsidR="00E448CE">
        <w:rPr>
          <w:i/>
          <w:iCs/>
        </w:rPr>
        <w:t>N</w:t>
      </w:r>
      <w:r w:rsidR="00E448CE">
        <w:rPr>
          <w:vertAlign w:val="subscript"/>
        </w:rPr>
        <w:t>mass</w:t>
      </w:r>
      <w:proofErr w:type="spellEnd"/>
      <w:r w:rsidR="00E448CE">
        <w:t>, indicating that</w:t>
      </w:r>
      <w:r w:rsidR="00A40FBF">
        <w:t xml:space="preserve"> an increase in</w:t>
      </w:r>
      <w:r w:rsidR="00E448CE">
        <w:t xml:space="preserve"> </w:t>
      </w:r>
      <w:proofErr w:type="spellStart"/>
      <w:r w:rsidR="00E448CE">
        <w:rPr>
          <w:i/>
          <w:iCs/>
        </w:rPr>
        <w:t>N</w:t>
      </w:r>
      <w:r w:rsidR="00E448CE">
        <w:rPr>
          <w:vertAlign w:val="subscript"/>
        </w:rPr>
        <w:t>mass</w:t>
      </w:r>
      <w:proofErr w:type="spellEnd"/>
      <w:r w:rsidR="00E448CE">
        <w:t xml:space="preserve"> </w:t>
      </w:r>
      <w:r w:rsidR="00A40FBF">
        <w:t xml:space="preserve">was associated with larger, thinner leaves (i.e. lower </w:t>
      </w:r>
      <w:proofErr w:type="spellStart"/>
      <w:r w:rsidR="00A40FBF">
        <w:rPr>
          <w:i/>
          <w:iCs/>
        </w:rPr>
        <w:t>M</w:t>
      </w:r>
      <w:r w:rsidR="00A40FBF">
        <w:rPr>
          <w:vertAlign w:val="subscript"/>
        </w:rPr>
        <w:t>area</w:t>
      </w:r>
      <w:proofErr w:type="spellEnd"/>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proofErr w:type="spellStart"/>
      <w:r w:rsidR="000F4E0D">
        <w:rPr>
          <w:i/>
          <w:iCs/>
        </w:rPr>
        <w:t>M</w:t>
      </w:r>
      <w:r w:rsidR="000F4E0D">
        <w:rPr>
          <w:vertAlign w:val="subscript"/>
        </w:rPr>
        <w:t>area</w:t>
      </w:r>
      <w:proofErr w:type="spellEnd"/>
      <w:r w:rsidR="000F4E0D">
        <w:t xml:space="preserve"> and </w:t>
      </w:r>
      <w:proofErr w:type="spellStart"/>
      <w:r w:rsidR="000F4E0D">
        <w:rPr>
          <w:i/>
          <w:iCs/>
        </w:rPr>
        <w:t>N</w:t>
      </w:r>
      <w:r w:rsidR="000F4E0D">
        <w:rPr>
          <w:vertAlign w:val="subscript"/>
        </w:rPr>
        <w:t>mass</w:t>
      </w:r>
      <w:proofErr w:type="spellEnd"/>
      <w:r w:rsidR="000F4E0D">
        <w:t xml:space="preserve"> </w:t>
      </w:r>
      <w:r w:rsidR="0073205D">
        <w:t xml:space="preserve">associated with tradeoffs between leaf longevity and leaf productivity </w:t>
      </w:r>
      <w:r w:rsidR="00576D46">
        <w:fldChar w:fldCharType="begin" w:fldLock="1"/>
      </w:r>
      <w:r w:rsidR="000E5023">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Chr","non-dropping-particle":"","parse-names":false,"suffix":""}],"container-title":"bioRxiv","id":"ITEM-4","issue":"0316","issued":{"date-parts":[["2021"]]},"title":"Leaf economics explained by optimality principles","type":"article-journal"},"uris":["http://www.mendeley.com/documents/?uuid=326dda03-ade7-4464-8490-178874acfe86"]},{"id":"ITEM-5","itemData":{"DOI":"10.1111/nph.18254","ISSN":"0028-646X","abstract":"The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Phytologist","id":"ITEM-5","issue":"4","issued":{"date-parts":[["2022","8","21"]]},"page":"1351-1364","title":"Higher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trees","type":"article-journal","volume":"235"},"uris":["http://www.mendeley.com/documents/?uuid=6c52b46a-4bb6-4058-885d-47c6fd2b9341"]}],"mendeley":{"formattedCitation":"(Wright et al. 2004, Dong et al. 2017, 2022, Wang et al. 2021, Querejeta et al. 2022)","plainTextFormattedCitation":"(Wright et al. 2004, Dong et al. 2017, 2022, Wang et al. 2021, Querejeta et al. 2022)","previouslyFormattedCitation":"(Wright et al. 2004, Dong et al. 2017, 2022, Wang et al. 2021, Querejeta et al. 2022)"},"properties":{"noteIndex":0},"schema":"https://github.com/citation-style-language/schema/raw/master/csl-citation.json"}</w:instrText>
      </w:r>
      <w:r w:rsidR="00576D46">
        <w:fldChar w:fldCharType="separate"/>
      </w:r>
      <w:r w:rsidR="00576D46" w:rsidRPr="00576D46">
        <w:rPr>
          <w:noProof/>
        </w:rPr>
        <w:t>(Wright et al. 2004, Dong et al. 2017, 2022, Wang et al. 2021, Querejeta et al. 2022)</w:t>
      </w:r>
      <w:r w:rsidR="00576D46">
        <w:fldChar w:fldCharType="end"/>
      </w:r>
      <w:r w:rsidR="0073205D">
        <w:t>.</w:t>
      </w:r>
    </w:p>
    <w:p w14:paraId="21C82C2A" w14:textId="3DB8B520" w:rsidR="004F64A3" w:rsidRDefault="004461BD" w:rsidP="00A40FBF">
      <w:pPr>
        <w:autoSpaceDE w:val="0"/>
        <w:autoSpaceDN w:val="0"/>
        <w:adjustRightInd w:val="0"/>
        <w:spacing w:line="360" w:lineRule="auto"/>
        <w:ind w:firstLine="720"/>
      </w:pPr>
      <w:r>
        <w:lastRenderedPageBreak/>
        <w:t xml:space="preserve">The negative </w:t>
      </w:r>
      <w:r w:rsidR="00545184">
        <w:t>relationship between</w:t>
      </w:r>
      <w:r>
        <w:t xml:space="preserve"> </w:t>
      </w:r>
      <w:r w:rsidRPr="0001202C">
        <w:rPr>
          <w:i/>
          <w:iCs/>
          <w:lang w:val="el-GR"/>
        </w:rPr>
        <w:t>χ</w:t>
      </w:r>
      <w:r>
        <w:t xml:space="preserve"> </w:t>
      </w:r>
      <w:r w:rsidR="00545184">
        <w:t>and</w:t>
      </w:r>
      <w:r>
        <w:t xml:space="preserve"> </w:t>
      </w:r>
      <w:proofErr w:type="spellStart"/>
      <w:r>
        <w:rPr>
          <w:i/>
          <w:iCs/>
        </w:rPr>
        <w:t>M</w:t>
      </w:r>
      <w:r>
        <w:rPr>
          <w:vertAlign w:val="subscript"/>
        </w:rPr>
        <w:t>area</w:t>
      </w:r>
      <w:proofErr w:type="spellEnd"/>
      <w:r w:rsidR="001E7B23" w:rsidRPr="001E7B23">
        <w:t xml:space="preserve"> </w:t>
      </w:r>
      <w:r>
        <w:t>could be a</w:t>
      </w:r>
      <w:r w:rsidR="001E7B23">
        <w:t>lso</w:t>
      </w:r>
      <w:r>
        <w:t xml:space="preserve"> response that allows leaves to maximize productivity in shorter-lived leaves. Tradeoffs between leaf longevity</w:t>
      </w:r>
      <w:r w:rsidR="009F79FC">
        <w:t xml:space="preserve"> </w:t>
      </w:r>
      <w:r>
        <w:t xml:space="preserve">and leaf productivity are commonly observed and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Chr","non-dropping-particle":"","parse-names":false,"suffix":""}],"container-title":"bioRxiv","id":"ITEM-5","issue":"0316","issued":{"date-parts":[["2021"]]},"title":"Leaf economics explained by optimality principles","type":"article-journal"},"uris":["http://www.mendeley.com/documents/?uuid=326dda03-ade7-4464-8490-178874acfe86"]}],"mendeley":{"formattedCitation":"(Wright et al. 2004, Onoda et al. 2004, 2017, Reich 2014, Wang et al. 2021)","plainTextFormattedCitation":"(Wright et al. 2004, Onoda et al. 2004, 2017, Reich 2014, Wang et al. 2021)","previouslyFormattedCitation":"(Wright et al. 2004, Onoda et al. 2004, 2017, Reich 2014, Wang et al. 2021)"},"properties":{"noteIndex":0},"schema":"https://github.com/citation-style-language/schema/raw/master/csl-citation.json"}</w:instrText>
      </w:r>
      <w:r>
        <w:fldChar w:fldCharType="separate"/>
      </w:r>
      <w:r w:rsidRPr="00CA735F">
        <w:rPr>
          <w:noProof/>
        </w:rPr>
        <w:t>(Wright et al. 2004, Onoda et al. 2004, 2017, Reich 2014, Wang et al. 2021)</w:t>
      </w:r>
      <w:r>
        <w:fldChar w:fldCharType="end"/>
      </w:r>
      <w:r>
        <w:t xml:space="preserve">. </w:t>
      </w:r>
      <w:r w:rsidR="00747B87">
        <w:t xml:space="preserve">Negative </w:t>
      </w:r>
      <w:r w:rsidR="009F79FC">
        <w:t>relationships</w:t>
      </w:r>
      <w:r w:rsidR="00747B87">
        <w:t xml:space="preserve"> between </w:t>
      </w:r>
      <w:r w:rsidRPr="0001202C">
        <w:rPr>
          <w:i/>
          <w:iCs/>
          <w:lang w:val="el-GR"/>
        </w:rPr>
        <w:t>χ</w:t>
      </w:r>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proofErr w:type="spellStart"/>
      <w:r>
        <w:rPr>
          <w:i/>
          <w:iCs/>
        </w:rPr>
        <w:t>M</w:t>
      </w:r>
      <w:r>
        <w:rPr>
          <w:vertAlign w:val="subscript"/>
        </w:rPr>
        <w:t>area</w:t>
      </w:r>
      <w:proofErr w:type="spellEnd"/>
      <w:r w:rsidR="009134BD">
        <w:t>)</w:t>
      </w:r>
      <w:r w:rsidR="0073205D">
        <w:t>.</w:t>
      </w:r>
      <w:r w:rsidR="001E7B23">
        <w:t xml:space="preserve"> These patterns</w:t>
      </w:r>
      <w:r w:rsidR="00A40FBF">
        <w:t xml:space="preserve">, combined with the negative relationship between </w:t>
      </w:r>
      <w:proofErr w:type="spellStart"/>
      <w:r w:rsidR="00A40FBF">
        <w:rPr>
          <w:i/>
          <w:iCs/>
        </w:rPr>
        <w:t>M</w:t>
      </w:r>
      <w:r w:rsidR="00A40FBF">
        <w:rPr>
          <w:vertAlign w:val="subscript"/>
        </w:rPr>
        <w:t>area</w:t>
      </w:r>
      <w:proofErr w:type="spellEnd"/>
      <w:r w:rsidR="00A40FBF">
        <w:t xml:space="preserve"> and </w:t>
      </w:r>
      <w:proofErr w:type="spellStart"/>
      <w:r w:rsidR="00A40FBF">
        <w:rPr>
          <w:i/>
          <w:iCs/>
        </w:rPr>
        <w:t>N</w:t>
      </w:r>
      <w:r w:rsidR="00A40FBF">
        <w:rPr>
          <w:vertAlign w:val="subscript"/>
        </w:rPr>
        <w:t>mass</w:t>
      </w:r>
      <w:proofErr w:type="spellEnd"/>
      <w:r w:rsidR="00FF332A">
        <w:t xml:space="preserve"> mentioned above</w:t>
      </w:r>
      <w:r w:rsidR="00A40FBF">
        <w:t>,</w:t>
      </w:r>
      <w:r w:rsidR="001E7B23">
        <w:t xml:space="preserve"> </w:t>
      </w:r>
      <w:r w:rsidR="00FF332A">
        <w:t>likely allowed</w:t>
      </w:r>
      <w:r w:rsidR="00576D46">
        <w:t xml:space="preserve"> individuals to</w:t>
      </w:r>
      <w:r w:rsidR="00337920">
        <w:t xml:space="preserve"> maximize light interception and productivity by</w:t>
      </w:r>
      <w:r w:rsidR="00576D46">
        <w:t xml:space="preserve"> exploit</w:t>
      </w:r>
      <w:r w:rsidR="00337920">
        <w:t>ing</w:t>
      </w:r>
      <w:r w:rsidR="00576D46">
        <w:t xml:space="preserve"> high light environments</w:t>
      </w:r>
      <w:r w:rsidR="00E02D09">
        <w:t xml:space="preserve">, though </w:t>
      </w:r>
      <w:r w:rsidR="00576D46">
        <w:t xml:space="preserve">this </w:t>
      </w:r>
      <w:r w:rsidR="00E02D09">
        <w:t>may come at the expense of increased water loss</w:t>
      </w:r>
      <w:r w:rsidR="009134BD">
        <w:t xml:space="preserve"> and decreased water-use efficiency</w:t>
      </w:r>
      <w:r w:rsidR="00E02D09">
        <w:t>.</w:t>
      </w:r>
      <w:r w:rsidR="009F79FC">
        <w:t xml:space="preserve"> </w:t>
      </w:r>
      <w:r w:rsidR="00FF332A">
        <w:t xml:space="preserve">This strategy may be especially advantageous for fast-growing </w:t>
      </w:r>
      <w:r w:rsidR="00FF332A">
        <w:t>species in open canopy systems</w:t>
      </w:r>
      <w:r w:rsidR="00FF332A">
        <w:t xml:space="preserve">. </w:t>
      </w:r>
      <w:r w:rsidR="009F79FC">
        <w:t>In this study, C</w:t>
      </w:r>
      <w:r w:rsidR="009F79FC">
        <w:rPr>
          <w:vertAlign w:val="subscript"/>
        </w:rPr>
        <w:t>3</w:t>
      </w:r>
      <w:r w:rsidR="009F79FC">
        <w:t xml:space="preserve"> legumes and C</w:t>
      </w:r>
      <w:r w:rsidR="009F79FC">
        <w:rPr>
          <w:vertAlign w:val="subscript"/>
        </w:rPr>
        <w:t>3</w:t>
      </w:r>
      <w:r w:rsidR="009F79FC">
        <w:t xml:space="preserve"> nonlegumes dominated </w:t>
      </w:r>
      <w:r w:rsidR="009134BD">
        <w:t>the</w:t>
      </w:r>
      <w:r w:rsidR="009F79FC">
        <w:t xml:space="preserve"> dataset (</w:t>
      </w:r>
      <w:r w:rsidR="000B6D78">
        <w:t>78</w:t>
      </w:r>
      <w:r w:rsidR="009F79FC">
        <w:t>% of total sampl</w:t>
      </w:r>
      <w:r w:rsidR="000B6D78">
        <w:t>ing effort</w:t>
      </w:r>
      <w:r w:rsidR="009F79FC">
        <w:t>),</w:t>
      </w:r>
      <w:r w:rsidR="00FF332A">
        <w:t xml:space="preserve"> of which </w:t>
      </w:r>
      <w:r w:rsidR="009E25A4">
        <w:t>22</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We observed no effect of </w:t>
      </w:r>
      <w:r w:rsidR="009F79FC" w:rsidRPr="0001202C">
        <w:rPr>
          <w:i/>
          <w:iCs/>
          <w:lang w:val="el-GR"/>
        </w:rPr>
        <w:t>χ</w:t>
      </w:r>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nonlegumes, which</w:t>
      </w:r>
      <w:r w:rsidR="000B6D78">
        <w:t xml:space="preserve"> made up 22% of the sampling effort and</w:t>
      </w:r>
      <w:r w:rsidR="009F79FC">
        <w:t xml:space="preserve"> were generally classified as warm season graminoid species with slower growth rates and longer growing seasons.</w:t>
      </w:r>
      <w:r w:rsidR="004F64A3">
        <w:t xml:space="preserve"> These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FD78C3E" w14:textId="00337EA5" w:rsidR="00A46B75" w:rsidRDefault="00A46B75" w:rsidP="0025039E">
      <w:pPr>
        <w:autoSpaceDE w:val="0"/>
        <w:autoSpaceDN w:val="0"/>
        <w:adjustRightInd w:val="0"/>
        <w:spacing w:line="360" w:lineRule="auto"/>
      </w:pPr>
    </w:p>
    <w:p w14:paraId="0FF51851" w14:textId="46BF62D8" w:rsidR="005C0CE5" w:rsidRPr="008A03D1"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B1021D">
        <w:rPr>
          <w:i/>
          <w:iCs/>
        </w:rPr>
        <w:t xml:space="preserve"> through</w:t>
      </w:r>
      <w:r w:rsidR="005C0CE5">
        <w:rPr>
          <w:i/>
          <w:iCs/>
        </w:rPr>
        <w:t xml:space="preserve"> changes in </w:t>
      </w:r>
      <w:r w:rsidR="008A03D1">
        <w:rPr>
          <w:i/>
          <w:iCs/>
          <w:color w:val="000000" w:themeColor="text1"/>
        </w:rPr>
        <w:t>the cost to acquire nitrogen</w:t>
      </w:r>
    </w:p>
    <w:p w14:paraId="58642533" w14:textId="783F0E65" w:rsidR="00A46B75" w:rsidRDefault="00E75BE5" w:rsidP="004F64A3">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w:t>
      </w:r>
      <w:r w:rsidR="00A60FCB">
        <w:rPr>
          <w:color w:val="000000" w:themeColor="text1"/>
        </w:rPr>
        <w:t>was driven by</w:t>
      </w:r>
      <w:r w:rsidR="004F64A3">
        <w:rPr>
          <w:color w:val="000000" w:themeColor="text1"/>
        </w:rPr>
        <w:t xml:space="preserve"> positive and negative respective effects of increasing soil nitrogen availability on </w:t>
      </w:r>
      <w:proofErr w:type="spellStart"/>
      <w:r w:rsidR="004F64A3">
        <w:rPr>
          <w:i/>
          <w:iCs/>
          <w:color w:val="000000" w:themeColor="text1"/>
        </w:rPr>
        <w:t>N</w:t>
      </w:r>
      <w:r w:rsidR="004F64A3">
        <w:rPr>
          <w:color w:val="000000" w:themeColor="text1"/>
          <w:vertAlign w:val="subscript"/>
        </w:rPr>
        <w:t>mass</w:t>
      </w:r>
      <w:proofErr w:type="spellEnd"/>
      <w:r w:rsidR="004F64A3">
        <w:rPr>
          <w:color w:val="000000" w:themeColor="text1"/>
        </w:rPr>
        <w:t xml:space="preserve"> and </w:t>
      </w:r>
      <w:proofErr w:type="spellStart"/>
      <w:r w:rsidR="004F64A3">
        <w:rPr>
          <w:i/>
          <w:iCs/>
          <w:color w:val="000000" w:themeColor="text1"/>
        </w:rPr>
        <w:t>M</w:t>
      </w:r>
      <w:r w:rsidR="004F64A3">
        <w:rPr>
          <w:color w:val="000000" w:themeColor="text1"/>
          <w:vertAlign w:val="subscript"/>
        </w:rPr>
        <w:t>area</w:t>
      </w:r>
      <w:proofErr w:type="spellEnd"/>
      <w:r w:rsidR="004F64A3">
        <w:rPr>
          <w:color w:val="000000" w:themeColor="text1"/>
        </w:rPr>
        <w:t xml:space="preserve"> that were equal in magnitude.</w:t>
      </w:r>
      <w:r w:rsidR="00A60FCB">
        <w:rPr>
          <w:color w:val="000000" w:themeColor="text1"/>
        </w:rPr>
        <w:t xml:space="preserve"> </w:t>
      </w:r>
      <w:r w:rsidR="003D3665">
        <w:rPr>
          <w:color w:val="000000" w:themeColor="text1"/>
        </w:rPr>
        <w:t>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color w:val="000000" w:themeColor="text1"/>
        </w:rPr>
        <w:t>,</w:t>
      </w:r>
      <w:r w:rsidR="003D3665">
        <w:rPr>
          <w:color w:val="000000" w:themeColor="text1"/>
        </w:rPr>
        <w:t xml:space="preserve"> which, paired with the negative relationship between </w:t>
      </w:r>
      <w:r w:rsidR="00EB732F" w:rsidRPr="0001202C">
        <w:rPr>
          <w:i/>
          <w:iCs/>
          <w:lang w:val="el-GR"/>
        </w:rPr>
        <w:t>χ</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w:t>
      </w:r>
      <w:r w:rsidR="005A2C5C">
        <w:rPr>
          <w:color w:val="000000" w:themeColor="text1"/>
        </w:rPr>
        <w:t xml:space="preserve"> This result is consistent with our hypotheses and patterns expected from photosynthetic least-cost theory.</w:t>
      </w:r>
      <w:r w:rsidR="004F64A3">
        <w:rPr>
          <w:color w:val="000000" w:themeColor="text1"/>
        </w:rPr>
        <w:t xml:space="preserve"> </w:t>
      </w:r>
      <w:r w:rsidR="005C0CE5">
        <w:rPr>
          <w:color w:val="000000" w:themeColor="text1"/>
        </w:rPr>
        <w:t xml:space="preserve">These results suggest that positive direct effects of increasing soil nitrogen availability on </w:t>
      </w:r>
      <w:r w:rsidR="005C0CE5">
        <w:rPr>
          <w:i/>
          <w:iCs/>
          <w:color w:val="000000" w:themeColor="text1"/>
        </w:rPr>
        <w:t>N</w:t>
      </w:r>
      <w:r w:rsidR="005C0CE5">
        <w:rPr>
          <w:color w:val="000000" w:themeColor="text1"/>
          <w:vertAlign w:val="subscript"/>
        </w:rPr>
        <w:t>area</w:t>
      </w:r>
      <w:r w:rsidR="005C0CE5">
        <w:rPr>
          <w:color w:val="000000" w:themeColor="text1"/>
        </w:rPr>
        <w:t xml:space="preserve"> are not ubiquitous</w:t>
      </w:r>
      <w:r w:rsidR="005A2C5C">
        <w:rPr>
          <w:color w:val="000000" w:themeColor="text1"/>
        </w:rPr>
        <w:t xml:space="preserve"> across environmental gradients</w:t>
      </w:r>
      <w:r w:rsidR="005C0CE5">
        <w:rPr>
          <w:color w:val="000000" w:themeColor="text1"/>
        </w:rPr>
        <w:t xml:space="preserve">. Instead, as predicted by our hypotheses and patterns expected from theory, positive responses of </w:t>
      </w:r>
      <w:r w:rsidR="005C0CE5">
        <w:rPr>
          <w:i/>
          <w:iCs/>
          <w:color w:val="000000" w:themeColor="text1"/>
        </w:rPr>
        <w:t>N</w:t>
      </w:r>
      <w:r w:rsidR="005C0CE5">
        <w:rPr>
          <w:color w:val="000000" w:themeColor="text1"/>
          <w:vertAlign w:val="subscript"/>
        </w:rPr>
        <w:t>area</w:t>
      </w:r>
      <w:r w:rsidR="005C0CE5">
        <w:rPr>
          <w:color w:val="000000" w:themeColor="text1"/>
        </w:rPr>
        <w:t xml:space="preserve"> to increasing soil nitrogen availability are a deterministic acclimation response to shifts in climate-related demand to build and maintain photosynthetic </w:t>
      </w:r>
      <w:r w:rsidR="005C0CE5">
        <w:rPr>
          <w:color w:val="000000" w:themeColor="text1"/>
        </w:rPr>
        <w:lastRenderedPageBreak/>
        <w:t>enzymes, which</w:t>
      </w:r>
      <w:r w:rsidR="005A2C5C">
        <w:rPr>
          <w:color w:val="000000" w:themeColor="text1"/>
        </w:rPr>
        <w:t xml:space="preserve"> </w:t>
      </w:r>
      <w:r w:rsidR="005C0CE5">
        <w:rPr>
          <w:color w:val="000000" w:themeColor="text1"/>
        </w:rPr>
        <w:t>allows plants to optimize photosynthetic processes</w:t>
      </w:r>
      <w:r w:rsidR="00012D96">
        <w:rPr>
          <w:color w:val="000000" w:themeColor="text1"/>
        </w:rPr>
        <w:t xml:space="preserve"> and resource use</w:t>
      </w:r>
      <w:r w:rsidR="005C0CE5">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B176A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5A2C5C">
        <w:rPr>
          <w:color w:val="000000" w:themeColor="text1"/>
        </w:rPr>
        <w:fldChar w:fldCharType="separate"/>
      </w:r>
      <w:r w:rsidR="00B176A8" w:rsidRPr="00B176A8">
        <w:rPr>
          <w:noProof/>
          <w:color w:val="000000" w:themeColor="text1"/>
        </w:rPr>
        <w:t>(Paillassa et al. 2020, Peng et al. 2021, Dong et al. 2022, Westerband et al. 2023)</w:t>
      </w:r>
      <w:r w:rsidR="005A2C5C">
        <w:rPr>
          <w:color w:val="000000" w:themeColor="text1"/>
        </w:rPr>
        <w:fldChar w:fldCharType="end"/>
      </w:r>
      <w:r w:rsidR="005C0CE5">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766FDF3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13F06DB7" w14:textId="6E57ACAA" w:rsidR="005B6568" w:rsidRDefault="00032518" w:rsidP="000E5023">
      <w:pPr>
        <w:autoSpaceDE w:val="0"/>
        <w:autoSpaceDN w:val="0"/>
        <w:adjustRightInd w:val="0"/>
        <w:spacing w:line="36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823CEA">
        <w:rPr>
          <w:color w:val="000000" w:themeColor="text1"/>
        </w:rPr>
        <w:t xml:space="preserve">a response that was associated with a null 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is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xml:space="preserve">. Interestingly, structural equation model results revealed a strong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xml:space="preserve">. Thus, increases in soil moisture </w:t>
      </w:r>
      <w:r w:rsidR="00B85BE0">
        <w:rPr>
          <w:color w:val="000000" w:themeColor="text1"/>
        </w:rPr>
        <w:t>may have facilitated</w:t>
      </w:r>
      <w:r w:rsidR="006957FE">
        <w:rPr>
          <w:color w:val="000000" w:themeColor="text1"/>
        </w:rPr>
        <w:t xml:space="preserve"> </w:t>
      </w:r>
      <w:commentRangeStart w:id="9"/>
      <w:r w:rsidR="006957FE">
        <w:rPr>
          <w:color w:val="000000" w:themeColor="text1"/>
        </w:rPr>
        <w:t>more favorable and productive environments for soil microbial communities</w:t>
      </w:r>
      <w:commentRangeEnd w:id="9"/>
      <w:r w:rsidR="008A03D1">
        <w:rPr>
          <w:rStyle w:val="CommentReference"/>
          <w:rFonts w:eastAsiaTheme="minorHAnsi" w:cs="Times New Roman (Body CS)"/>
        </w:rPr>
        <w:commentReference w:id="9"/>
      </w:r>
      <w:r w:rsidR="006957FE">
        <w:rPr>
          <w:color w:val="000000" w:themeColor="text1"/>
        </w:rPr>
        <w:t>, thereby stimulating the accumulation of plant</w:t>
      </w:r>
      <w:r w:rsidR="00B85BE0">
        <w:rPr>
          <w:color w:val="000000" w:themeColor="text1"/>
        </w:rPr>
        <w:t>-</w:t>
      </w:r>
      <w:r w:rsidR="006957FE">
        <w:rPr>
          <w:color w:val="000000" w:themeColor="text1"/>
        </w:rPr>
        <w:t xml:space="preserve">available nitrogen substrate through increased ammonification or nitrification rates </w:t>
      </w:r>
      <w:r w:rsidR="006957FE">
        <w:rPr>
          <w:color w:val="000000" w:themeColor="text1"/>
        </w:rPr>
        <w:fldChar w:fldCharType="begin" w:fldLock="1"/>
      </w:r>
      <w:r w:rsidR="006203C9">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(Reichman et al. 1966, Stark and Firestone 1995, Paul et al. 2003)</w:t>
      </w:r>
      <w:r w:rsidR="006957FE">
        <w:rPr>
          <w:color w:val="000000" w:themeColor="text1"/>
        </w:rPr>
        <w:fldChar w:fldCharType="end"/>
      </w:r>
      <w:r w:rsidR="006957FE">
        <w:rPr>
          <w:color w:val="000000" w:themeColor="text1"/>
        </w:rPr>
        <w:t>.</w:t>
      </w:r>
      <w:r w:rsidR="006B0D79">
        <w:rPr>
          <w:color w:val="000000" w:themeColor="text1"/>
        </w:rPr>
        <w:t xml:space="preserve"> Alternatively, soil moisture may have facilitated greater nitrogen mobility through soil solution.</w:t>
      </w:r>
      <w:r w:rsidR="000E5023">
        <w:rPr>
          <w:color w:val="000000" w:themeColor="text1"/>
        </w:rPr>
        <w:t xml:space="preserve"> 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156F54F7" w:rsidR="008518D7" w:rsidRPr="005442E1" w:rsidRDefault="007F2A13" w:rsidP="0025039E">
      <w:pPr>
        <w:autoSpaceDE w:val="0"/>
        <w:autoSpaceDN w:val="0"/>
        <w:adjustRightInd w:val="0"/>
        <w:spacing w:line="360" w:lineRule="auto"/>
        <w:ind w:firstLine="720"/>
      </w:pPr>
      <w:r>
        <w:rPr>
          <w:color w:val="000000" w:themeColor="text1"/>
        </w:rPr>
        <w:t xml:space="preserve">In support of our hypothesis and patterns expected from theory, increasing </w:t>
      </w:r>
      <w:r w:rsidR="00723922">
        <w:rPr>
          <w:i/>
          <w:iCs/>
          <w:color w:val="000000" w:themeColor="text1"/>
        </w:rPr>
        <w:t xml:space="preserve">VPD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DE41C7">
        <w:rPr>
          <w:color w:val="000000" w:themeColor="text1"/>
        </w:rPr>
        <w:t>the</w:t>
      </w:r>
      <w:r>
        <w:rPr>
          <w:color w:val="000000" w:themeColor="text1"/>
        </w:rPr>
        <w:t xml:space="preserve"> negative effect of increasing </w:t>
      </w:r>
      <w:r w:rsidR="00723922">
        <w:rPr>
          <w:i/>
          <w:iCs/>
          <w:color w:val="000000" w:themeColor="text1"/>
        </w:rPr>
        <w:t>VPD</w:t>
      </w:r>
      <w:r w:rsidR="00723922" w:rsidDel="00723922">
        <w:rPr>
          <w:color w:val="000000" w:themeColor="text1"/>
        </w:rPr>
        <w:t xml:space="preserve"> </w:t>
      </w:r>
      <w:r>
        <w:rPr>
          <w:color w:val="000000" w:themeColor="text1"/>
        </w:rPr>
        <w:t xml:space="preserve">on </w:t>
      </w:r>
      <w:r w:rsidR="00723922">
        <w:rPr>
          <w:i/>
          <w:iCs/>
          <w:lang w:val="el-GR"/>
        </w:rPr>
        <w:t>χ</w:t>
      </w:r>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strong reductions in stomatal conductance with increasing </w:t>
      </w:r>
      <w:r w:rsidR="00723922">
        <w:rPr>
          <w:i/>
          <w:iCs/>
          <w:color w:val="000000" w:themeColor="text1"/>
        </w:rPr>
        <w:t>VPD</w:t>
      </w:r>
      <w:r w:rsidR="00723922" w:rsidDel="00723922">
        <w:rPr>
          <w:color w:val="000000" w:themeColor="text1"/>
        </w:rPr>
        <w:t xml:space="preserve"> </w:t>
      </w:r>
      <w:r w:rsidR="00722EFC">
        <w:rPr>
          <w:color w:val="000000" w:themeColor="text1"/>
        </w:rPr>
        <w:fldChar w:fldCharType="begin" w:fldLock="1"/>
      </w:r>
      <w:r w:rsidR="006203C9">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w:t>
      </w:r>
      <w:r w:rsidR="002A23E5">
        <w:rPr>
          <w:color w:val="000000" w:themeColor="text1"/>
        </w:rPr>
        <w:t>as a result of</w:t>
      </w:r>
      <w:r>
        <w:rPr>
          <w:color w:val="000000" w:themeColor="text1"/>
        </w:rPr>
        <w:t xml:space="preserve"> high atmospheric water demand.</w:t>
      </w:r>
      <w:r w:rsidR="00722EFC">
        <w:rPr>
          <w:color w:val="000000" w:themeColor="text1"/>
        </w:rPr>
        <w:t xml:space="preserve"> Results also support findings from previous experiments across environmental gradients, where increasing </w:t>
      </w:r>
      <w:r w:rsidR="00723922">
        <w:rPr>
          <w:i/>
          <w:iCs/>
          <w:color w:val="000000" w:themeColor="text1"/>
        </w:rPr>
        <w:t>VPD</w:t>
      </w:r>
      <w:r w:rsidR="00723922" w:rsidDel="00723922">
        <w:rPr>
          <w:color w:val="000000" w:themeColor="text1"/>
        </w:rPr>
        <w:t xml:space="preserve"> </w:t>
      </w:r>
      <w:r w:rsidR="00722EFC">
        <w:rPr>
          <w:color w:val="000000" w:themeColor="text1"/>
        </w:rPr>
        <w:t xml:space="preserve">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commentRangeStart w:id="10"/>
      <w:r w:rsidR="00747ADC">
        <w:t>.</w:t>
      </w:r>
      <w:commentRangeEnd w:id="10"/>
      <w:r w:rsidR="00A317FF">
        <w:rPr>
          <w:rStyle w:val="CommentReference"/>
          <w:rFonts w:eastAsiaTheme="minorHAnsi" w:cs="Times New Roman (Body CS)"/>
        </w:rPr>
        <w:commentReference w:id="10"/>
      </w:r>
    </w:p>
    <w:p w14:paraId="0BB3D210" w14:textId="778AB35D" w:rsidR="00F4054A" w:rsidRDefault="00F4054A" w:rsidP="0025039E">
      <w:pPr>
        <w:autoSpaceDE w:val="0"/>
        <w:autoSpaceDN w:val="0"/>
        <w:adjustRightInd w:val="0"/>
        <w:spacing w:line="360" w:lineRule="auto"/>
        <w:rPr>
          <w:color w:val="000000" w:themeColor="text1"/>
        </w:rPr>
      </w:pPr>
    </w:p>
    <w:p w14:paraId="307F2C5B" w14:textId="48B0BA67" w:rsidR="00923F9A" w:rsidRDefault="00F4054A" w:rsidP="0025039E">
      <w:pPr>
        <w:autoSpaceDE w:val="0"/>
        <w:autoSpaceDN w:val="0"/>
        <w:adjustRightInd w:val="0"/>
        <w:spacing w:line="360" w:lineRule="auto"/>
        <w:rPr>
          <w:i/>
          <w:iCs/>
          <w:color w:val="000000" w:themeColor="text1"/>
          <w:vertAlign w:val="subscript"/>
        </w:rPr>
      </w:pPr>
      <w:r>
        <w:rPr>
          <w:i/>
          <w:iCs/>
          <w:color w:val="000000" w:themeColor="text1"/>
        </w:rPr>
        <w:lastRenderedPageBreak/>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w:t>
      </w:r>
      <w:r w:rsidR="00747ADC">
        <w:rPr>
          <w:i/>
          <w:iCs/>
          <w:lang w:val="el-GR"/>
        </w:rPr>
        <w:t>χ</w:t>
      </w:r>
      <w:r w:rsidRPr="00F4054A">
        <w:rPr>
          <w:i/>
          <w:iCs/>
          <w:color w:val="000000" w:themeColor="text1"/>
        </w:rPr>
        <w:t>, and N</w:t>
      </w:r>
      <w:r w:rsidRPr="00F4054A">
        <w:rPr>
          <w:i/>
          <w:iCs/>
          <w:color w:val="000000" w:themeColor="text1"/>
          <w:vertAlign w:val="subscript"/>
        </w:rPr>
        <w:t>area</w:t>
      </w:r>
    </w:p>
    <w:p w14:paraId="24860380" w14:textId="783247B3" w:rsidR="00EE6FF9" w:rsidRDefault="00923F9A" w:rsidP="0025039E">
      <w:pPr>
        <w:autoSpaceDE w:val="0"/>
        <w:autoSpaceDN w:val="0"/>
        <w:adjustRightInd w:val="0"/>
        <w:spacing w:line="360" w:lineRule="auto"/>
      </w:pPr>
      <w:r>
        <w:rPr>
          <w:color w:val="000000" w:themeColor="text1"/>
        </w:rPr>
        <w:tab/>
      </w:r>
      <w:r w:rsidR="00E557CE">
        <w:rPr>
          <w:color w:val="000000" w:themeColor="text1"/>
        </w:rPr>
        <w:t xml:space="preserve">N-fixing species generally had higher </w:t>
      </w:r>
      <w:r w:rsidR="00E557CE">
        <w:rPr>
          <w:i/>
          <w:iCs/>
          <w:color w:val="000000" w:themeColor="text1"/>
        </w:rPr>
        <w:t>N</w:t>
      </w:r>
      <w:r w:rsidR="00E557CE">
        <w:rPr>
          <w:color w:val="000000" w:themeColor="text1"/>
          <w:vertAlign w:val="subscript"/>
        </w:rPr>
        <w:t>area</w:t>
      </w:r>
      <w:r w:rsidR="00E557CE">
        <w:rPr>
          <w:color w:val="000000" w:themeColor="text1"/>
        </w:rPr>
        <w:t xml:space="preserve"> values on average compared to non-fixing species, a pattern driven by a strong</w:t>
      </w:r>
      <w:r w:rsidR="00A00EF5">
        <w:rPr>
          <w:color w:val="000000" w:themeColor="text1"/>
        </w:rPr>
        <w:t>er</w:t>
      </w:r>
      <w:r w:rsidR="00E557CE">
        <w:rPr>
          <w:color w:val="000000" w:themeColor="text1"/>
        </w:rPr>
        <w:t xml:space="preserve"> stimulation in </w:t>
      </w:r>
      <w:r w:rsidR="00E557CE">
        <w:rPr>
          <w:i/>
          <w:iCs/>
          <w:color w:val="000000" w:themeColor="text1"/>
        </w:rPr>
        <w:t>N</w:t>
      </w:r>
      <w:r w:rsidR="00E557CE">
        <w:rPr>
          <w:color w:val="000000" w:themeColor="text1"/>
          <w:vertAlign w:val="subscript"/>
        </w:rPr>
        <w:t>mass</w:t>
      </w:r>
      <w:r w:rsidR="00E557CE">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We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5E59CF">
        <w:rPr>
          <w:i/>
          <w:iCs/>
          <w:lang w:val="el-GR"/>
        </w:rPr>
        <w:t>χ</w:t>
      </w:r>
      <w:r w:rsidR="005E59CF" w:rsidRPr="00723922">
        <w:t xml:space="preserve"> </w:t>
      </w:r>
      <w:r w:rsidR="003C0438">
        <w:rPr>
          <w:color w:val="000000" w:themeColor="text1"/>
        </w:rPr>
        <w:t>values 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r w:rsidR="005E59CF">
        <w:rPr>
          <w:i/>
          <w:iCs/>
          <w:lang w:val="el-GR"/>
        </w:rPr>
        <w:t>χ</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5E59CF">
        <w:rPr>
          <w:i/>
          <w:iCs/>
          <w:lang w:val="el-GR"/>
        </w:rPr>
        <w:t>χ</w:t>
      </w:r>
      <w:r w:rsidR="003C0438">
        <w:t>.</w:t>
      </w:r>
    </w:p>
    <w:p w14:paraId="43870823" w14:textId="254518BA"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generally had lower </w:t>
      </w:r>
      <w:r w:rsidR="00747ADC" w:rsidRPr="00F4054A">
        <w:rPr>
          <w:i/>
          <w:iCs/>
          <w:color w:val="000000" w:themeColor="text1"/>
          <w:lang w:val="el-GR"/>
        </w:rPr>
        <w:t>β</w:t>
      </w:r>
      <w:r>
        <w:rPr>
          <w:color w:val="000000" w:themeColor="text1"/>
        </w:rPr>
        <w:t xml:space="preserve">, </w:t>
      </w:r>
      <w:r w:rsidR="00747ADC">
        <w:rPr>
          <w:i/>
          <w:iCs/>
          <w:lang w:val="el-GR"/>
        </w:rPr>
        <w:t>χ</w:t>
      </w:r>
      <w:r>
        <w:t xml:space="preserve">, and </w:t>
      </w:r>
      <w:r>
        <w:rPr>
          <w:i/>
          <w:iCs/>
        </w:rPr>
        <w:t>N</w:t>
      </w:r>
      <w:r>
        <w:rPr>
          <w:vertAlign w:val="subscript"/>
        </w:rPr>
        <w:t>area</w:t>
      </w:r>
      <w:r>
        <w:t xml:space="preserve">  values than 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985720">
        <w:rPr>
          <w:i/>
          <w:iCs/>
          <w:lang w:val="el-GR"/>
        </w:rPr>
        <w:t>χ</w:t>
      </w:r>
      <w:r w:rsidR="00985720">
        <w:rPr>
          <w:color w:val="000000" w:themeColor="text1"/>
        </w:rPr>
        <w:t xml:space="preserve"> </w:t>
      </w:r>
      <w:r>
        <w:rPr>
          <w:color w:val="000000" w:themeColor="text1"/>
        </w:rPr>
        <w:t xml:space="preserve">values </w:t>
      </w:r>
      <w:r>
        <w:t>in C</w:t>
      </w:r>
      <w:r>
        <w:rPr>
          <w:vertAlign w:val="subscript"/>
        </w:rPr>
        <w:t>4</w:t>
      </w:r>
      <w:r>
        <w:t xml:space="preserve"> species follow our hypothes</w:t>
      </w:r>
      <w:r w:rsidR="00DE41C7">
        <w:t>i</w:t>
      </w:r>
      <w:r>
        <w:t>s, a pattern that could be the result of either reduced costs of n</w:t>
      </w:r>
      <w:r w:rsidR="00C84E3C">
        <w:t>itrogen</w:t>
      </w:r>
      <w:r>
        <w:t xml:space="preserve"> acquisition and use or increased costs of water acquisition and use</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w:t>
      </w:r>
      <w:r w:rsidR="00DE41C7">
        <w:t>also</w:t>
      </w:r>
      <w:r w:rsidR="00C84E3C">
        <w:t xml:space="preserve">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nonlegumes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legumes and C</w:t>
      </w:r>
      <w:r w:rsidR="00C84E3C">
        <w:rPr>
          <w:vertAlign w:val="subscript"/>
        </w:rPr>
        <w:t>3</w:t>
      </w:r>
      <w:r w:rsidR="00C84E3C" w:rsidRPr="00C84E3C">
        <w:t xml:space="preserve"> </w:t>
      </w:r>
      <w:r w:rsidR="00C84E3C">
        <w:t xml:space="preserve">nonlegumes.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values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values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lower </w:t>
      </w:r>
      <w:r w:rsidR="001B6C99" w:rsidRPr="004B3F25">
        <w:rPr>
          <w:i/>
          <w:iCs/>
          <w:lang w:val="el-GR"/>
        </w:rPr>
        <w:t>χ</w:t>
      </w:r>
      <w:r w:rsidR="001B6C99">
        <w:t xml:space="preserve"> and greater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values compared to C</w:t>
      </w:r>
      <w:r w:rsidR="001B6C99">
        <w:rPr>
          <w:vertAlign w:val="subscript"/>
        </w:rPr>
        <w:t>3</w:t>
      </w:r>
      <w:r w:rsidR="001B6C99">
        <w:t xml:space="preserve"> species, though C</w:t>
      </w:r>
      <w:r w:rsidR="001B6C99">
        <w:rPr>
          <w:vertAlign w:val="subscript"/>
        </w:rPr>
        <w:t>4</w:t>
      </w:r>
      <w:r w:rsidR="001B6C99">
        <w:t xml:space="preserve"> species commonly exhibit lower </w:t>
      </w:r>
      <w:r w:rsidR="001B6C99">
        <w:rPr>
          <w:i/>
          <w:iCs/>
        </w:rPr>
        <w:t>N</w:t>
      </w:r>
      <w:r w:rsidR="001B6C99">
        <w:rPr>
          <w:vertAlign w:val="subscript"/>
        </w:rPr>
        <w:t>area</w:t>
      </w:r>
      <w:r w:rsidR="001B6C99">
        <w:t xml:space="preserve"> and higher nitrogen use efficiency than C</w:t>
      </w:r>
      <w:r w:rsidR="001B6C99">
        <w:rPr>
          <w:vertAlign w:val="subscript"/>
        </w:rPr>
        <w:t>3</w:t>
      </w:r>
      <w:r w:rsidR="001B6C99">
        <w:t xml:space="preserve"> species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We speculate that lowered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in C</w:t>
      </w:r>
      <w:r w:rsidR="00985720">
        <w:rPr>
          <w:color w:val="000000" w:themeColor="text1"/>
          <w:vertAlign w:val="subscript"/>
        </w:rPr>
        <w:t>4</w:t>
      </w:r>
      <w:r w:rsidR="00985720">
        <w:rPr>
          <w:color w:val="000000" w:themeColor="text1"/>
        </w:rPr>
        <w:t xml:space="preserve"> species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p>
    <w:p w14:paraId="1D40BFC6" w14:textId="77777777" w:rsidR="001B6C99" w:rsidRDefault="001B6C99"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lastRenderedPageBreak/>
        <w:t xml:space="preserve">Next steps for </w:t>
      </w:r>
      <w:r w:rsidR="00B626C6">
        <w:rPr>
          <w:i/>
          <w:iCs/>
        </w:rPr>
        <w:t xml:space="preserve">optimality </w:t>
      </w:r>
      <w:r>
        <w:rPr>
          <w:i/>
          <w:iCs/>
        </w:rPr>
        <w:t>model development</w:t>
      </w:r>
    </w:p>
    <w:p w14:paraId="550E356C" w14:textId="763795E7" w:rsidR="00C04141" w:rsidRDefault="00BE60E6" w:rsidP="00723922">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Paillassa </w:t>
      </w:r>
      <w:r w:rsidR="00B626C6" w:rsidRPr="005E59CF">
        <w:t>et al.</w:t>
      </w:r>
      <w:r w:rsidR="00B626C6">
        <w:t xml:space="preserve"> (2020), </w:t>
      </w:r>
      <w:r w:rsidR="006D10DC">
        <w:t xml:space="preserve">demonstrate high variability in calculated </w:t>
      </w:r>
      <w:r w:rsidR="006D10DC" w:rsidRPr="000C63A9">
        <w:rPr>
          <w:i/>
          <w:iCs/>
          <w:lang w:val="el-GR"/>
        </w:rPr>
        <w:t>β</w:t>
      </w:r>
      <w:r w:rsidR="006D10DC">
        <w:t xml:space="preserve"> values across environmental gradient</w:t>
      </w:r>
      <w:r w:rsidR="00305C53">
        <w:t>s</w:t>
      </w:r>
      <w:r w:rsidR="006D10DC">
        <w:t xml:space="preserve">.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30.2</w:t>
      </w:r>
      <w:r w:rsidR="00E66041">
        <w:t xml:space="preserve">; median: </w:t>
      </w:r>
      <w:r w:rsidR="005E59CF">
        <w:t>23.1</w:t>
      </w:r>
      <w:r w:rsidR="00E66041">
        <w:t xml:space="preserve">; standard deviation: </w:t>
      </w:r>
      <w:r w:rsidR="005E59CF">
        <w:t>25.4</w:t>
      </w:r>
      <w:r w:rsidR="00E66041">
        <w:t>)</w:t>
      </w:r>
      <w:r w:rsidR="006D10DC">
        <w:t xml:space="preserve">, while ranged from </w:t>
      </w:r>
      <w:r w:rsidR="00E66041">
        <w:t xml:space="preserve">0.1 </w:t>
      </w:r>
      <w:r w:rsidR="006D10DC">
        <w:t xml:space="preserve">to </w:t>
      </w:r>
      <w:r w:rsidR="005E59CF">
        <w:t>110.6</w:t>
      </w:r>
      <w:r w:rsidR="00E66041">
        <w:t xml:space="preserve"> </w:t>
      </w:r>
      <w:r w:rsidR="006D10DC">
        <w:t>in C</w:t>
      </w:r>
      <w:r w:rsidR="006D10DC">
        <w:rPr>
          <w:vertAlign w:val="subscript"/>
        </w:rPr>
        <w:t xml:space="preserve">4 </w:t>
      </w:r>
      <w:r w:rsidR="006D10DC">
        <w:t xml:space="preserve">species </w:t>
      </w:r>
      <w:r w:rsidR="00E66041">
        <w:t xml:space="preserve">(mean: </w:t>
      </w:r>
      <w:r w:rsidR="005E59CF">
        <w:t>7.2</w:t>
      </w:r>
      <w:r w:rsidR="00E66041">
        <w:t xml:space="preserve">; median: </w:t>
      </w:r>
      <w:r w:rsidR="005E59CF">
        <w:t>0.7</w:t>
      </w:r>
      <w:r w:rsidR="00E66041">
        <w:t xml:space="preserve">; standard deviation: </w:t>
      </w:r>
      <w:r w:rsidR="005E59CF">
        <w:t>18.6</w:t>
      </w:r>
      <w:r w:rsidR="00E66041">
        <w:t>)</w:t>
      </w:r>
      <w:r w:rsidR="006D10DC">
        <w:t>.</w:t>
      </w:r>
      <w:r w:rsidR="00E66041">
        <w:t xml:space="preserve"> </w:t>
      </w:r>
      <w:r w:rsidR="00280E58">
        <w:t xml:space="preserve">Mean </w:t>
      </w:r>
      <w:r w:rsidR="00280E58" w:rsidRPr="000C63A9">
        <w:rPr>
          <w:i/>
          <w:iCs/>
          <w:lang w:val="el-GR"/>
        </w:rPr>
        <w:t>β</w:t>
      </w:r>
      <w:r w:rsidR="00280E58">
        <w:t xml:space="preserve"> values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values currently implemented in optimality models</w:t>
      </w:r>
      <w:r w:rsidR="00723922">
        <w:t>, though this was likely the result of increased water limitation across our sites relative to global average</w:t>
      </w:r>
      <w:r w:rsidR="00305C53">
        <w:t>s</w:t>
      </w:r>
      <w:r w:rsidR="00280E58">
        <w:t>.</w:t>
      </w:r>
      <w:r w:rsidR="00280E58">
        <w:t xml:space="preserve">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5E59CF">
        <w:fldChar w:fldCharType="begin" w:fldLock="1"/>
      </w:r>
      <w:r w:rsidR="0089317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5E59CF">
        <w:fldChar w:fldCharType="separate"/>
      </w:r>
      <w:r w:rsidR="005E59CF" w:rsidRPr="005E59CF">
        <w:rPr>
          <w:noProof/>
        </w:rPr>
        <w:t xml:space="preserve">Lavergne et al. </w:t>
      </w:r>
      <w:r w:rsidR="005E59CF">
        <w:rPr>
          <w:noProof/>
        </w:rPr>
        <w:t>(</w:t>
      </w:r>
      <w:r w:rsidR="005E59CF" w:rsidRPr="005E59CF">
        <w:rPr>
          <w:noProof/>
        </w:rPr>
        <w:t>2020)</w:t>
      </w:r>
      <w:r w:rsidR="005E59CF">
        <w:fldChar w:fldCharType="end"/>
      </w:r>
      <w:r w:rsidR="00305C53">
        <w:t xml:space="preserve"> and </w:t>
      </w:r>
      <w:r w:rsidR="00305C53">
        <w:fldChar w:fldCharType="begin" w:fldLock="1"/>
      </w:r>
      <w:r w:rsidR="006203C9">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305C53">
        <w:fldChar w:fldCharType="separate"/>
      </w:r>
      <w:r w:rsidR="00305C53" w:rsidRPr="00305C53">
        <w:rPr>
          <w:noProof/>
        </w:rPr>
        <w:t xml:space="preserve">Paillassa et al. </w:t>
      </w:r>
      <w:r w:rsidR="00305C53">
        <w:rPr>
          <w:noProof/>
        </w:rPr>
        <w:t>(</w:t>
      </w:r>
      <w:r w:rsidR="00305C53" w:rsidRPr="00305C53">
        <w:rPr>
          <w:noProof/>
        </w:rPr>
        <w:t>2020)</w:t>
      </w:r>
      <w:ins w:id="11" w:author="Perkowski, Evan A" w:date="2023-01-18T16:34:00Z">
        <w:r w:rsidR="00305C53">
          <w:fldChar w:fldCharType="end"/>
        </w:r>
      </w:ins>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w:t>
      </w:r>
      <w:r w:rsidR="00923F9A">
        <w:t xml:space="preserve">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ins w:id="12" w:author="Perkowski, Evan A" w:date="2023-01-18T15:08:00Z">
        <w:r w:rsidR="00923F9A">
          <w:fldChar w:fldCharType="end"/>
        </w:r>
      </w:ins>
      <w:r w:rsidR="00923F9A">
        <w:t>,</w:t>
      </w:r>
      <w:r w:rsidR="00CF3820">
        <w:t xml:space="preserve"> </w:t>
      </w:r>
      <w:r w:rsidR="00E66041">
        <w:t>recommend</w:t>
      </w:r>
      <w:r w:rsidR="006D4FD5">
        <w:t>ing</w:t>
      </w:r>
      <w:r w:rsidR="00E66041">
        <w:t xml:space="preserve"> future </w:t>
      </w:r>
      <w:r w:rsidR="00923F9A">
        <w:t xml:space="preserve">photosynthetic least-cost </w:t>
      </w:r>
      <w:r w:rsidR="00E66041">
        <w:t>model developments</w:t>
      </w:r>
      <w:r w:rsidR="006D4FD5">
        <w:t xml:space="preserve"> to</w:t>
      </w:r>
      <w:r w:rsidR="00E66041">
        <w:t xml:space="preserve">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6655D2E9" w14:textId="076FFAE5" w:rsidR="00280E58" w:rsidRPr="00723922" w:rsidRDefault="00F17D1D" w:rsidP="0025039E">
      <w:pPr>
        <w:spacing w:line="36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w:t>
      </w:r>
      <w:r w:rsidR="00923F9A">
        <w:rPr>
          <w:color w:val="000000" w:themeColor="text1"/>
        </w:rPr>
        <w:t>an</w:t>
      </w:r>
      <w:r w:rsidR="00D10086">
        <w:rPr>
          <w:color w:val="000000" w:themeColor="text1"/>
        </w:rPr>
        <w:t xml:space="preserve"> environmental gradient</w:t>
      </w:r>
      <w:r w:rsidR="00923F9A">
        <w:rPr>
          <w:color w:val="000000" w:themeColor="text1"/>
        </w:rPr>
        <w:t xml:space="preserve"> in Texan grasslands</w:t>
      </w:r>
      <w:r w:rsidR="00D10086">
        <w:rPr>
          <w:color w:val="000000" w:themeColor="text1"/>
        </w:rPr>
        <w:t xml:space="preserve"> was driven by indirect effects of climate and soil resource availability mediated</w:t>
      </w:r>
      <w:r w:rsidR="0072189F">
        <w:rPr>
          <w:color w:val="000000" w:themeColor="text1"/>
        </w:rPr>
        <w:t>.</w:t>
      </w:r>
      <w:r w:rsidR="00D10086">
        <w:rPr>
          <w:color w:val="000000" w:themeColor="text1"/>
        </w:rPr>
        <w:t xml:space="preserve"> Results from this experiment </w:t>
      </w:r>
      <w:r w:rsidR="00280E58">
        <w:rPr>
          <w:color w:val="000000" w:themeColor="text1"/>
        </w:rPr>
        <w:t>provide strong and consistent support for</w:t>
      </w:r>
      <w:r w:rsidR="00D10086">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280E58">
        <w:rPr>
          <w:i/>
          <w:iCs/>
          <w:lang w:val="el-GR"/>
        </w:rPr>
        <w:t>χ</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B626C6">
        <w:rPr>
          <w:color w:val="000000" w:themeColor="text1"/>
        </w:rPr>
        <w:t xml:space="preserve"> Our results also demonstrate a need to consider the dynamic nature of </w:t>
      </w:r>
      <w:r w:rsidR="0072189F" w:rsidRPr="009C1249">
        <w:rPr>
          <w:iCs/>
          <w:color w:val="000000" w:themeColor="text1"/>
        </w:rPr>
        <w:t>the relative cost of nitrogen versus water uptake (</w:t>
      </w:r>
      <w:r w:rsidR="0072189F">
        <w:rPr>
          <w:i/>
          <w:iCs/>
          <w:color w:val="000000" w:themeColor="text1"/>
          <w:lang w:val="el-GR"/>
        </w:rPr>
        <w:t>β</w:t>
      </w:r>
      <w:r w:rsidR="0072189F" w:rsidRPr="009C1249">
        <w:rPr>
          <w:iCs/>
          <w:color w:val="000000" w:themeColor="text1"/>
        </w:rPr>
        <w:t>)</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1DAA874" w:rsidR="006039C0" w:rsidRDefault="00F81B11" w:rsidP="0025039E">
      <w:pPr>
        <w:spacing w:line="360" w:lineRule="auto"/>
        <w:rPr>
          <w:color w:val="000000" w:themeColor="text1"/>
        </w:rPr>
      </w:pPr>
      <w:r>
        <w:rPr>
          <w:color w:val="000000" w:themeColor="text1"/>
        </w:rPr>
        <w:lastRenderedPageBreak/>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r w:rsidR="003D0D91" w:rsidRPr="003D0D91">
        <w:rPr>
          <w:color w:val="000000" w:themeColor="text1"/>
          <w:lang w:val="en-GB"/>
        </w:rPr>
        <w:t>obseRvations</w:t>
      </w:r>
      <w:proofErr w:type="spell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17CF9C5A" w14:textId="12CBD94E" w:rsidR="00A40FBF" w:rsidRPr="00A40FBF" w:rsidRDefault="00AA3362" w:rsidP="00A40FBF">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A40FBF" w:rsidRPr="00A40FBF">
        <w:rPr>
          <w:noProof/>
        </w:rPr>
        <w:t>Adams, M. A., T. L. Turnbull, J. I. Sprent, and N. Buchmann. 2016. Legumes are different: Leaf nitrogen, photosynthesis, and water use efficiency. Proceedings of the National Academy of Sciences of the United States of America 113:4098–4103.</w:t>
      </w:r>
    </w:p>
    <w:p w14:paraId="12ADE2B1"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Bae, K., T. J. Fahey, R. D. Yanai, and M. Fisk. 2015. Soil nitrogen availability affects belowground carbon allocation and soil respiration in northern hardwood forests of New Hampshire. Ecosystems 18:1179–1191.</w:t>
      </w:r>
    </w:p>
    <w:p w14:paraId="33DE6A68"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Bates, D., M. Mächler, B. Bolker, and S. Walker. 2015. Fitting linear mixed-effects models using lme4. Journal of Statistical Software 67:1–48.</w:t>
      </w:r>
    </w:p>
    <w:p w14:paraId="76A4E3E8"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Beaudette, D., J. Skovlin, S. Roeker, and A. Brown. 2022. soilDB: Soil Database Interface.</w:t>
      </w:r>
    </w:p>
    <w:p w14:paraId="2EC82A1A"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Bernacchi, C. J., E. L. Singsaas, C. Pimentel, A. R. Portis, and S. P. Long. 2001. Improved temperature response functions for models of Rubisco-limited photosynthesis. Plant, Cell and Environment 24:253–259.</w:t>
      </w:r>
    </w:p>
    <w:p w14:paraId="5003F3CC"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Bialic‐Murphy, L., N. G. Smith, P. Voothuluru, R. M. McElderry, M. D. Roche, S. T. Cassidy, S. N. Kivlin, and S. Kalisz. 2021. Invasion‐induced root–fungal disruptions alter plant water and nitrogen economies. Ecology Letters 24:1145–1156.</w:t>
      </w:r>
    </w:p>
    <w:p w14:paraId="42ACB678"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Bloomfield, K. J., B. D. Stocker, T. F. Keenan, and I. C. Prentice. 2022. Environmental controls on the light use efficiency of terrestrial gross primary production. Global Change Biology:0–2.</w:t>
      </w:r>
    </w:p>
    <w:p w14:paraId="76E0FFDE"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Booth, B. B. B., C. D. Jones, M. Collins, I. J. Totterdell, P. M. Cox, S. Sitch, C. Huntingford, R. A. Betts, G. R. Harris, and J. Lloyd. 2012. High sensitivity of future global warming to land carbon cycle processes. Environmental Research Letters 7:024002.</w:t>
      </w:r>
    </w:p>
    <w:p w14:paraId="30C4E587"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Braghiere, R. K., J. B. Fisher, K. Allen, E. Brzostek, M. Shi, X. Yang, D. M. Ricciuto, R. A. </w:t>
      </w:r>
      <w:r w:rsidRPr="00A40FBF">
        <w:rPr>
          <w:noProof/>
        </w:rPr>
        <w:lastRenderedPageBreak/>
        <w:t>Fisher, Q. Zhu, and R. P. Phillips. 2022. Modeling Global Carbon Costs of Plant Nitrogen and Phosphorus Acquisition. Journal of Advances in Modeling Earth Systems 14:1–23.</w:t>
      </w:r>
    </w:p>
    <w:p w14:paraId="0CA64BE1"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Cernusak, L. A., N. Ubierna, K. Winter, J. A. M. Holtum, J. D. Marshall, and G. D. Farquhar. 2013. Environmental and physiological determinants of carbon isotope discrimination in terrestrial plants. New Phytologist 200:950–965.</w:t>
      </w:r>
    </w:p>
    <w:p w14:paraId="62B9B66D"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A40FBF">
        <w:rPr>
          <w:noProof/>
          <w:vertAlign w:val="subscript"/>
        </w:rPr>
        <w:t>3</w:t>
      </w:r>
      <w:r w:rsidRPr="00A40FBF">
        <w:rPr>
          <w:noProof/>
        </w:rPr>
        <w:t xml:space="preserve"> plants worldwide. Global Ecology and Biogeography 27:1056–1067.</w:t>
      </w:r>
    </w:p>
    <w:p w14:paraId="09985C93"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Cramer, W., and I. C. Prentice. 1988. Simulation of regional soil moisture deficits on a European scale. Norsk Geografisk Tidsskrift - Norwegian Journal of Geography 42:149–151.</w:t>
      </w:r>
    </w:p>
    <w:p w14:paraId="3524393D"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49B497BA"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302D87BF"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Davis, T. W., I. C. Prentice, B. D. Stocker, R. T. Thomas, R. J. Whitley, H. Wang, B. J. Evans, A. V Gallego-Sala, M. T. Sykes, and W. Cramer. 2017. Simple process-led algorithms for </w:t>
      </w:r>
      <w:r w:rsidRPr="00A40FBF">
        <w:rPr>
          <w:noProof/>
        </w:rPr>
        <w:lastRenderedPageBreak/>
        <w:t>simulating habitats (SPLASH v.1.0): robust indices of radiation, evapotranspiration and plant-available moisture. Geoscientific Model Development 10:689–708.</w:t>
      </w:r>
    </w:p>
    <w:p w14:paraId="5DBD87AC"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Dong, N., I. C. Prentice, B. J. Evans, S. Caddy-Retalic, A. J. Lowe, and I. J. Wright. 2017. Leaf nitrogen from first principles: field evidence for adaptive variation with climate. Biogeosciences 14:481–495.</w:t>
      </w:r>
    </w:p>
    <w:p w14:paraId="4B0AB0CB"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Dong, N., I. C. Prentice, I. J. Wright, B. J. Evans, H. F. Togashi, S. Caddy-Retalic, F. A. McInerney, B. Sparrow, E. Leitch, and A. J. Lowe. 2020. Components of leaf‐trait variation along environmental gradients. New Phytologist 228:82–94.</w:t>
      </w:r>
    </w:p>
    <w:p w14:paraId="742D3761"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Dong, N., I. C. Prentice, I. J. Wright, H. Wang, O. K. Atkin, K. J. Bloomfield, T. F. Domingues, S. M. Gleason, V. Maire, Y. Onoda, H. Poorter, and N. G. Smith. 2022. Leaf nitrogen from the perspective of optimal plant function. Journal of Ecology 110:2585–2602.</w:t>
      </w:r>
    </w:p>
    <w:p w14:paraId="05B28A10"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Evans, J. R. 1989a. Partitioning of nitrogen between and within leaves grown under different irradiances. Functional Plant Biology 16:533.</w:t>
      </w:r>
    </w:p>
    <w:p w14:paraId="2D674B2D"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Evans, J. R. 1989b. Photosynthesis and nitrogen relationships in leaves of C3 plants. Oecologia 78:9–19.</w:t>
      </w:r>
    </w:p>
    <w:p w14:paraId="6EBBBC23"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Evans, J. R., and J. R. Seemann. 1989. The allocation of protein nitrogen in the photosynthetic apparatus: costs, consequences, and control. Photosynthesis 8:183–205.</w:t>
      </w:r>
    </w:p>
    <w:p w14:paraId="332D6CCC"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Farquhar, G. D., J. R. Ehleringer, and K. T. Hubick. 1989. Carbon Isotope Discrimination and Photosynthesis. Annual Review of Plant Physiology and Plant Molecular Biology 40:503–537.</w:t>
      </w:r>
    </w:p>
    <w:p w14:paraId="70B39F1B"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Fay, P. A., S. M. Prober, W. S. Harpole, J. M. H. Knops, J. D. Bakker, E. T. Borer, E. M. Lind, A. S. MacDougall, E. W. Seabloom, P. D. Wragg, P. B. Adler, D. M. Blumenthal, Y. M. Buckley, C. Chu, E. E. Cleland, S. L. Collins, K. F. Davies, G. Du, X. Feng, J. Firn, D. S. </w:t>
      </w:r>
      <w:r w:rsidRPr="00A40FBF">
        <w:rPr>
          <w:noProof/>
        </w:rPr>
        <w:lastRenderedPageBreak/>
        <w:t>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35EBB636"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Feng, X. 1999. Trends in intrinsic water-use efficiency of natural trees for the past 100-200 years: A response to atmospheric CO2 concentration. Geochimica et Cosmochimica Acta 63:1891–1903.</w:t>
      </w:r>
    </w:p>
    <w:p w14:paraId="2EBA0292"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Field, C. B., and H. A. Mooney. 1986. The photosynthesis-nitrogen relationship in wild plants. Pages 25–55 </w:t>
      </w:r>
      <w:r w:rsidRPr="00A40FBF">
        <w:rPr>
          <w:i/>
          <w:iCs/>
          <w:noProof/>
        </w:rPr>
        <w:t>in</w:t>
      </w:r>
      <w:r w:rsidRPr="00A40FBF">
        <w:rPr>
          <w:noProof/>
        </w:rPr>
        <w:t xml:space="preserve"> T. J. Givnish, editor. On the Economy of Plant Form and Function. Cambridge University Press, Cambridge.</w:t>
      </w:r>
    </w:p>
    <w:p w14:paraId="3101636C"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1D4FEB8C"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Fox, J., and S. Weisberg. 2019. An R companion to applied regression. Third edit. Sage, Thousand Oaks, California.</w:t>
      </w:r>
    </w:p>
    <w:p w14:paraId="1E0C0E03"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Ghannoum, O., J. R. Evans, and S. von Caemmerer. 2011. Nitrogen and water use efficiency of C4 plants. Pages 129–146 </w:t>
      </w:r>
      <w:r w:rsidRPr="00A40FBF">
        <w:rPr>
          <w:i/>
          <w:iCs/>
          <w:noProof/>
        </w:rPr>
        <w:t>in</w:t>
      </w:r>
      <w:r w:rsidRPr="00A40FBF">
        <w:rPr>
          <w:noProof/>
        </w:rPr>
        <w:t xml:space="preserve"> A. S. Raghavendra and R. F. Sage, editors. C4 Photosynthesis </w:t>
      </w:r>
      <w:r w:rsidRPr="00A40FBF">
        <w:rPr>
          <w:noProof/>
        </w:rPr>
        <w:lastRenderedPageBreak/>
        <w:t>and Related CO2 Concentrating Mechanisms. Springer.</w:t>
      </w:r>
    </w:p>
    <w:p w14:paraId="4F824CC0"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Grossiord, C., T. N. Buckley, L. A. Cernusak, K. A. Novick, B. Poulter, R. T. W. Siegwolf, J. S. Sperry, and N. G. McDowell. 2020. Plant responses to rising vapor pressure deficit. New Phytologist 226:1550–1566.</w:t>
      </w:r>
    </w:p>
    <w:p w14:paraId="54C73C6A"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7A65801A"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Hijmans, R. J. 2022. terra: Spatial Data Analysis.</w:t>
      </w:r>
    </w:p>
    <w:p w14:paraId="22F05E3B"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Huber, M. L., R. A. Perkins, A. Laesecke, D. G. Friend, J. V Sengers, M. J. Assael, I. N. Metaxa, E. Vogel, R. Mareš, and K. Miyagawa. 2009. New international formulation for the viscosity of H2 O. Journal of Physical and Chemical Reference Data 38:101–125.</w:t>
      </w:r>
    </w:p>
    <w:p w14:paraId="7A5BCFC7"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Hungate, B. A., J. S. Dukes, M. R. Shaw, Y. Luo, and C. B. Field. 2003. Nitrogen and climate change. Science 302:1512–1513.</w:t>
      </w:r>
    </w:p>
    <w:p w14:paraId="2F3EF709"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IPCC. 2014. Climate Change 2013 – The Physical Science Basis. Page (Intergovernmental Panel on Climate Change, Ed.). Cambridge University Press.</w:t>
      </w:r>
    </w:p>
    <w:p w14:paraId="1D97E3EC"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Kachurina, O. M., H. Zhang, W. R. Raun, and E. G. Krenzer. 2000. Simultaneous determination of soil aluminum, ammonium- and nitrate- nitrogen using 1 M potassium chloride. Communications in Soil Science and Plant Analysis 31:893–903.</w:t>
      </w:r>
    </w:p>
    <w:p w14:paraId="670F8B6E"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Katabuchi, M. 2015. LeafArea: An R package for rapid digital analysis of leaf area. Ecological Research 30:1073–1077.</w:t>
      </w:r>
    </w:p>
    <w:p w14:paraId="5A64EBBA"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Kattge, J., W. Knorr, T. Raddatz, and C. Wirth. 2009. Quantifying photosynthetic capacity and </w:t>
      </w:r>
      <w:r w:rsidRPr="00A40FBF">
        <w:rPr>
          <w:noProof/>
        </w:rPr>
        <w:lastRenderedPageBreak/>
        <w:t>its relationship to leaf nitrogen content for global-scale terrestrial biosphere models. Global Change Biology 15:976–991.</w:t>
      </w:r>
    </w:p>
    <w:p w14:paraId="6CB42692"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Keeling, C. D., W. G. Mook, and P. P. Tans. 1979. Recent trends in the </w:t>
      </w:r>
      <w:r w:rsidRPr="00A40FBF">
        <w:rPr>
          <w:noProof/>
          <w:vertAlign w:val="superscript"/>
        </w:rPr>
        <w:t>13</w:t>
      </w:r>
      <w:r w:rsidRPr="00A40FBF">
        <w:rPr>
          <w:noProof/>
        </w:rPr>
        <w:t>C/</w:t>
      </w:r>
      <w:r w:rsidRPr="00A40FBF">
        <w:rPr>
          <w:noProof/>
          <w:vertAlign w:val="superscript"/>
        </w:rPr>
        <w:t>12</w:t>
      </w:r>
      <w:r w:rsidRPr="00A40FBF">
        <w:rPr>
          <w:noProof/>
        </w:rPr>
        <w:t>C ratio of atmospheric carbon dioxide. Nature 277:121–123.</w:t>
      </w:r>
    </w:p>
    <w:p w14:paraId="56388D5F"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Keeney, D. R., and D. W. Nelson. 1983. Nitrogen—Inorganic Forms. Pages 643–698 </w:t>
      </w:r>
      <w:r w:rsidRPr="00A40FBF">
        <w:rPr>
          <w:i/>
          <w:iCs/>
          <w:noProof/>
        </w:rPr>
        <w:t>in</w:t>
      </w:r>
      <w:r w:rsidRPr="00A40FBF">
        <w:rPr>
          <w:noProof/>
        </w:rPr>
        <w:t xml:space="preserve"> A. L. Page, editor. Methods of Soil Analysis. 2nd edition. ASA and SSSA, Madison, WI, USA.</w:t>
      </w:r>
    </w:p>
    <w:p w14:paraId="529469BA"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Kenward, M. G., and J. H. Roger. 1997. Small Sample Inference for Fixed Effects from Restricted Maximum Likelihood. Biometrics 53:983.</w:t>
      </w:r>
    </w:p>
    <w:p w14:paraId="22A8D3D9"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Knorr, W., and M. Heimann. 2001. Uncertainties in global terrestrial biosphere modeling: 1. A comprehensive sensitivity analysis with a new photosynthesis and energy balance scheme. Global Biogeochemical Cycles 15:207–225.</w:t>
      </w:r>
    </w:p>
    <w:p w14:paraId="41D3E60D"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Lavergne, A., D. Sandoval, V. J. Hare, H. Graven, and I. C. Prentice. 2020. Impacts of soil water stress on the acclimated stomatal limitation of photosynthesis: Insights from stable carbon isotope data. Global Change Biology 26:7158–7172.</w:t>
      </w:r>
    </w:p>
    <w:p w14:paraId="792D5FBB"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w:t>
      </w:r>
      <w:r w:rsidRPr="00A40FBF">
        <w:rPr>
          <w:noProof/>
        </w:rPr>
        <w:lastRenderedPageBreak/>
        <w:t>benchmarking, and impact of forcing uncertainty. Journal of Advances in Modeling Earth Systems 11:4245–4287.</w:t>
      </w:r>
    </w:p>
    <w:p w14:paraId="5CBE6F0F"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LeBauer, D. S., and K. Treseder. 2008. Nitrogen limitation of net primary productivity. Ecology 89:371–379.</w:t>
      </w:r>
    </w:p>
    <w:p w14:paraId="10B78278"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Lefcheck, J. S. 2016. piecewiseSEM: Piecewise structural equation modelling in r for ecology, evolution, and systematics. Methods in Ecology and Evolution 7:573–579.</w:t>
      </w:r>
    </w:p>
    <w:p w14:paraId="6B14FE46"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Lenth, R. 2019. emmeans: estimated marginal means, aka least-squares means.</w:t>
      </w:r>
    </w:p>
    <w:p w14:paraId="1F6BA49D"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Li, W., H. Zhang, G. Huang, R. Liu, H. Wu, C. Zhao, and N. G. McDowell. 2020. Effects of nitrogen enrichment on tree carbon allocation: A global synthesis. Global Ecology and Biogeography 29:573–589.</w:t>
      </w:r>
    </w:p>
    <w:p w14:paraId="7F96E523"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Liang, X., T. Zhang, X. Lu, D. S. Ellsworth, H. BassiriRad, C. You, D. Wang, P. He, Q. Deng, H. Liu, J. Mo, and Q. Ye. 2020. Global response patterns of plant photosynthesis to nitrogen addition: A meta‐analysis. Global Change Biology 26:3585–3600.</w:t>
      </w:r>
    </w:p>
    <w:p w14:paraId="5AE16234"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138153B6"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Luo, X., T. F. Keenan, J. M. Chen, H. Croft, I. C. Prentice, N. G. Smith, A. P. Walker, H. Wang, R. Wang, C. Xu, and Y. Zhang. 2021. Global variation in the fraction of leaf nitrogen allocated to photosynthesis. Nature Communications 12:4866.</w:t>
      </w:r>
    </w:p>
    <w:p w14:paraId="63753964"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Medlyn, B. E., E. Dreyer, D. S. Ellsworth, M. Forstreuter, P. C. Harley, M. U. F. Kirschbaum, X. Le Roux, P. Montpied, J. Strassemeyer, A. Walcroft, K. Wang, and D. Loustau. 2002. Temperature response of parameters of a biochemically based model of photosynthesis. II. </w:t>
      </w:r>
      <w:r w:rsidRPr="00A40FBF">
        <w:rPr>
          <w:noProof/>
        </w:rPr>
        <w:lastRenderedPageBreak/>
        <w:t>A review of experimental data. Plant, Cell &amp; Environment 25:1167–1179.</w:t>
      </w:r>
    </w:p>
    <w:p w14:paraId="2327AE16"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444E4607"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Onoda, Y., K. Hikosaka, and T. Hirose. 2004. Allocation of nitrogen to cell walls decreases photosynthetic nitrogen-use efficiency. Functional Ecology 18:419–425.</w:t>
      </w:r>
    </w:p>
    <w:p w14:paraId="09E151B0"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Onoda, Y., I. J. Wright, J. R. Evans, K. Hikosaka, K. Kitajima, Ü. Niinemets, H. Poorter, T. Tosens, and M. Westoby. 2017. Physiological and structural tradeoffs underlying the leaf economics spectrum. New Phytologist 214:1447–1463.</w:t>
      </w:r>
    </w:p>
    <w:p w14:paraId="240789EE"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Oren, R., J. S. Sperry, G. G. Katul, D. E. Pataki, B. E. Ewers, N. Phillips, and K. V. R. Schäfer. 1999. Survey and synthesis of intra- and interspecific variation in stomatal sensitivity to vapour pressure deficit. Plant, Cell and Environment 22:1515–1526.</w:t>
      </w:r>
    </w:p>
    <w:p w14:paraId="504343C1"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Paillassa, J., I. J. Wright, I. C. Prentice, S. Pepin, N. G. Smith, G. Ethier, A. C. Westerband, L. J. Lamarque, H. Wang, W. K. Cornwell, and V. Maire. 2020. When and where soil is important to modify the carbon and water economy of leaves. New Phytologist 228:121–135.</w:t>
      </w:r>
    </w:p>
    <w:p w14:paraId="3F8B2A37"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Paul, K. I., P. J. Polglase, A. M. O’Connell, J. C. Carlyle, P. J. Smethurst, and P. K. Khanna. 2003. Defining the relation between soil water content and net nitrogen mineralization. European Journal of Soil Science 54:39–48.</w:t>
      </w:r>
    </w:p>
    <w:p w14:paraId="58DF576C"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Peng, Y., K. J. Bloomfield, L. A. Cernusak, T. F. Domingues, and I. C. Prentice. 2021. Global climate and nutrient controls of photosynthetic capacity. Communications Biology 4:462.</w:t>
      </w:r>
    </w:p>
    <w:p w14:paraId="0B29A31A"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Perkowski, E. A., D. W. Frey, C. L. Goodale, and N. G. Smith. (n.d.). Soil nitrogen availability </w:t>
      </w:r>
      <w:r w:rsidRPr="00A40FBF">
        <w:rPr>
          <w:noProof/>
        </w:rPr>
        <w:lastRenderedPageBreak/>
        <w:t>modifies leaf nitrogen economics in mature temperate deciduous forests: a direct test of photosynthetic least-cos theory.</w:t>
      </w:r>
    </w:p>
    <w:p w14:paraId="5762E041"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07420638"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Pinheiro, J., and D. Bates. 2022. nlme: linear and nonlinear mixed effects models.</w:t>
      </w:r>
    </w:p>
    <w:p w14:paraId="0AF53557"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Poggio, L., L. M. De Sousa, N. H. Batjes, G. B. M. Heuvelink, B. Kempen, E. Ribeiro, and D. Rossiter. 2021. SoilGrids 2.0: Producing soil information for the globe with quantified spatial uncertainty. Soil 7:217–240.</w:t>
      </w:r>
    </w:p>
    <w:p w14:paraId="7C0BF769"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Prentice, I. C., N. Dong, S. M. Gleason, V. Maire, and I. J. Wright. 2014. Balancing the costs of carbon gain and water transport: testing a new theoretical framework for plant functional ecology. Ecology Letters 17:82–91.</w:t>
      </w:r>
    </w:p>
    <w:p w14:paraId="721F68CF"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Priestley, C. H. B., and R. J. Taylor. 1972. On the Assessment of Surface Heat Flux and Evaporation Using Large-Scale Parameters. Monthly Weather Review 100:81–92.</w:t>
      </w:r>
    </w:p>
    <w:p w14:paraId="3A04BC2B"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62B397E8"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R Core Team. 2021. R: A language and environment for statistical computing. R Foundation for Statistical Computing, Vienna, Austria.</w:t>
      </w:r>
    </w:p>
    <w:p w14:paraId="1ED79AC4"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Reich, P. B. 2014. The world-wide ‘fast-slow’ plant economics spectrum: a traits manifesto. Journal of Ecology 102:275–301.</w:t>
      </w:r>
    </w:p>
    <w:p w14:paraId="505911DE"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Reichman, G. A., D. L. Grunes, and F. G. Viets. 1966. Effect of Soil Moisture on </w:t>
      </w:r>
      <w:r w:rsidRPr="00A40FBF">
        <w:rPr>
          <w:noProof/>
        </w:rPr>
        <w:lastRenderedPageBreak/>
        <w:t>Ammonification and Nitrification in Two Northern Plains Soils. Soil Science Society of America Journal 30:363–366.</w:t>
      </w:r>
    </w:p>
    <w:p w14:paraId="040F4220"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Rogers, A. 2014. The use and misuse of V</w:t>
      </w:r>
      <w:r w:rsidRPr="00A40FBF">
        <w:rPr>
          <w:noProof/>
          <w:vertAlign w:val="subscript"/>
        </w:rPr>
        <w:t>c,max</w:t>
      </w:r>
      <w:r w:rsidRPr="00A40FBF">
        <w:rPr>
          <w:noProof/>
        </w:rPr>
        <w:t xml:space="preserve"> in Earth System Models. Photosynthesis Research 119:15–29.</w:t>
      </w:r>
    </w:p>
    <w:p w14:paraId="58687C3F"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B7366B0"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Sage, R. F., and R. W. Pearcy. 1987. The nitrogen use efficiency of C3 and C4 plants: I. Leaf nitrogen, growth, and biomass partitioning in </w:t>
      </w:r>
      <w:r w:rsidRPr="00A40FBF">
        <w:rPr>
          <w:i/>
          <w:iCs/>
          <w:noProof/>
        </w:rPr>
        <w:t>Chenopodium album</w:t>
      </w:r>
      <w:r w:rsidRPr="00A40FBF">
        <w:rPr>
          <w:noProof/>
        </w:rPr>
        <w:t xml:space="preserve"> (L.) and </w:t>
      </w:r>
      <w:r w:rsidRPr="00A40FBF">
        <w:rPr>
          <w:i/>
          <w:iCs/>
          <w:noProof/>
        </w:rPr>
        <w:t>Amaranthus retroflexus</w:t>
      </w:r>
      <w:r w:rsidRPr="00A40FBF">
        <w:rPr>
          <w:noProof/>
        </w:rPr>
        <w:t xml:space="preserve"> (L.). Plant Physiology 84:954–958.</w:t>
      </w:r>
    </w:p>
    <w:p w14:paraId="553733B2"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Saxton, K. E., and W. J. Rawls. 2006. Soil water characteristic estimates by texture and organic matter for hydrologic solutions. Soil Science Society of America Journal 70:1569–1578.</w:t>
      </w:r>
    </w:p>
    <w:p w14:paraId="41C711A0"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Schmitt, M. R., and G. E. Edwards. 1981. Photosynthetic capacity and nitrogen use efficiency of maize, wheat, and rice: A comparison between C3 and C4 photosynthesis. Journal of Experimental Botany 32:459–466.</w:t>
      </w:r>
    </w:p>
    <w:p w14:paraId="0CFBF86D"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Schneider, C. A., W. S. Rasband, and K. W. Eliceiri. 2012. NIH Image to ImageJ: 25 years of image analysis. Nature methods 9:671–675.</w:t>
      </w:r>
    </w:p>
    <w:p w14:paraId="39762425"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Scott, H. G., and N. G. Smith. 2022. A Model of C4 Photosynthetic Acclimation Based on Least-Cost Optimality Theory Suitable for Earth System Model Incorporation. Journal of Advances in Modeling Earth Systems 14:1–16.</w:t>
      </w:r>
    </w:p>
    <w:p w14:paraId="04558247"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Shi, M., J. B. Fisher, E. R. Brzostek, and R. P. Phillips. 2016. Carbon cost of plant nitrogen acquisition: Global carbon cycle impact from an improved plant nitrogen cycle in the </w:t>
      </w:r>
      <w:r w:rsidRPr="00A40FBF">
        <w:rPr>
          <w:noProof/>
        </w:rPr>
        <w:lastRenderedPageBreak/>
        <w:t>Community Land Model. Global Change Biology 22:1299–1314.</w:t>
      </w:r>
    </w:p>
    <w:p w14:paraId="5F73814F"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Smith, B., D. Wärlind, A. Arneth, T. Hickler, P. Leadley, J. Siltberg, and S. Zaehle. 2014. Implications of incorporating N cycling and N limitations on primary production in an individual-based dynamic vegetation model. Biogeosciences 11:2027–2054.</w:t>
      </w:r>
    </w:p>
    <w:p w14:paraId="6D349148"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4B67257"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Stark, J. M., and M. K. Firestone. 1995. Mechanisms for soil moisture effects on activity of nitrifying bacteria. Applied and Environmental Microbiology 61:218–221.</w:t>
      </w:r>
    </w:p>
    <w:p w14:paraId="364D3EC2"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4C6D796F"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Stocker, B. D., J. Zscheischler, T. F. Keenan, I. C. Prentice, J. Peñuelas, and S. I. Seneviratne. 2018. Quantifying soil moisture impacts on light use efficiency across biomes. New Phytologist 218:1430–1449.</w:t>
      </w:r>
    </w:p>
    <w:p w14:paraId="1ED872D0"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Sulman, B. N., D. T. Roman, K. Yi, L. Wang, R. P. Phillips, and K. A. Novick. 2016. High atmospheric demand for water can limit forest carbon uptake and transpiration as severely as dry soil. Geophysical Research Letters 43:9686–9695.</w:t>
      </w:r>
    </w:p>
    <w:p w14:paraId="70B96715"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Thieurmel, B., and A. Elmarhraoui. 2019. suncalc: Compute sun position, sunlight phases, moon position, and lunar phase.</w:t>
      </w:r>
    </w:p>
    <w:p w14:paraId="13B48273"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lastRenderedPageBreak/>
        <w:t>USDA NRCS. 2022. The PLANTS Database. (http://plants.usda.gov, 18 November 2022). National Plant Data Team, Greensboro, NC 27401-4901 USA.</w:t>
      </w:r>
    </w:p>
    <w:p w14:paraId="0EFD25F6"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20A5F9FA"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A73BAB9"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Wang, H., I. C. Prentice, T. F. Keenan, T. W. Davis, I. J. Wright, W. K. Cornwell, B. J. Evans, and C. Peng. 2017a. Towards a universal model for carbon dioxide uptake by plants. Nature Plants 3:734–741.</w:t>
      </w:r>
    </w:p>
    <w:p w14:paraId="64CF08F2"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Wang, H., I. C. Prentice, I. J. Wright, S. Qiao, X. Xu, K. Kikuzawa, and N. C. Stenseth. 2021. Leaf economics explained by optimality principles. bioRxiv.</w:t>
      </w:r>
    </w:p>
    <w:p w14:paraId="75971F87"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Wang, J., J. M. H. Knops, C. E. Brassil, and C. Mu. 2017b. Increased productivity in wet years drives a decline in ecosystem stability with nitrogen additions in arid grasslands. Ecology 98:1779–1786.</w:t>
      </w:r>
    </w:p>
    <w:p w14:paraId="41A1624C"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Waring, E. F., E. A. Perkowski, and N. G. Smith. (n.d.). Soil nitrogen fertilization reduces relative leaf nitrogen allocation to photosynthesis.</w:t>
      </w:r>
    </w:p>
    <w:p w14:paraId="6744D8F2"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 xml:space="preserve">Westerband, A. C., I. J. Wright, V. Maire, J. Paillassa, I. C. Prentice, O. K. Atkin, K. J. Bloomfield, L. A. Cernusak, N. Dong, S. M. Gleason, C. Guilherme Pereira, H. Lambers, M. R. Leishman, Y. Malhi, and R. H. Nolan. 2023. Coordination of photosynthetic traits </w:t>
      </w:r>
      <w:r w:rsidRPr="00A40FBF">
        <w:rPr>
          <w:noProof/>
        </w:rPr>
        <w:lastRenderedPageBreak/>
        <w:t>across soil and climate gradients. Global Change Biology 29:856–873.</w:t>
      </w:r>
    </w:p>
    <w:p w14:paraId="5743A5DD"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Wieder, W. R., C. C. Cleveland, W. K. Smith, and K. Todd-Brown. 2015. Future productivity and carbon storage limited by terrestrial nutrient availability. Nature Geoscience 8:441–444.</w:t>
      </w:r>
    </w:p>
    <w:p w14:paraId="593EE2FB"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Wright, I. J., P. B. Reich, and M. Westoby. 2003. Least-cost input mixtures of water and nitrogen for photosynthesis. The American Naturalist 161:98–111.</w:t>
      </w:r>
    </w:p>
    <w:p w14:paraId="5C968CE6"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16A84BF8"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Yahdjian, L., L. A. Gherardi, and O. E. Sala. 2011. Nitrogen limitation in arid-subhumid ecosystems: A meta-analysis of fertilization studies. Journal of Arid Environments 75:675–680.</w:t>
      </w:r>
    </w:p>
    <w:p w14:paraId="51771899" w14:textId="77777777" w:rsidR="00A40FBF" w:rsidRPr="00A40FBF" w:rsidRDefault="00A40FBF" w:rsidP="00A40FBF">
      <w:pPr>
        <w:widowControl w:val="0"/>
        <w:autoSpaceDE w:val="0"/>
        <w:autoSpaceDN w:val="0"/>
        <w:adjustRightInd w:val="0"/>
        <w:spacing w:line="480" w:lineRule="auto"/>
        <w:ind w:left="480" w:hanging="480"/>
        <w:rPr>
          <w:noProof/>
        </w:rPr>
      </w:pPr>
      <w:r w:rsidRPr="00A40FBF">
        <w:rPr>
          <w:noProof/>
        </w:rPr>
        <w:t>Ziehn, T., J. Kattge, W. Knorr, and M. Scholze. 2011. Improving the predictability of global CO2 assimilation rates under climate change. Geophysical Research Letters 38:L10404.</w:t>
      </w:r>
    </w:p>
    <w:p w14:paraId="58BCB247" w14:textId="60F78590" w:rsidR="00AA3362" w:rsidRPr="00AA3362" w:rsidRDefault="00AA3362" w:rsidP="00A40FBF">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 w:id="1" w:author="Nick Smith" w:date="2023-01-24T15:24:00Z" w:initials="NGS">
    <w:p w14:paraId="547D82F6" w14:textId="4A25632A" w:rsidR="00D674C0" w:rsidRDefault="00D674C0">
      <w:pPr>
        <w:pStyle w:val="CommentText"/>
      </w:pPr>
      <w:r>
        <w:rPr>
          <w:rStyle w:val="CommentReference"/>
        </w:rPr>
        <w:annotationRef/>
      </w:r>
      <w:r>
        <w:t>An attempt to simplify/clarify. Not sure if it worked!</w:t>
      </w:r>
    </w:p>
  </w:comment>
  <w:comment w:id="2" w:author="Nick Smith" w:date="2023-01-24T15:28:00Z" w:initials="NGS">
    <w:p w14:paraId="67BD208A" w14:textId="77777777" w:rsidR="00D674C0" w:rsidRDefault="00D674C0">
      <w:pPr>
        <w:pStyle w:val="CommentText"/>
      </w:pPr>
      <w:r>
        <w:rPr>
          <w:rStyle w:val="CommentReference"/>
        </w:rPr>
        <w:annotationRef/>
      </w:r>
      <w:r>
        <w:t>It’s pretty hard to visualize what happened. Could you be more general? If the goal is to explain how Narea varies across the gradient, it might be better to start with:</w:t>
      </w:r>
    </w:p>
    <w:p w14:paraId="671D6F62" w14:textId="77777777" w:rsidR="00D674C0" w:rsidRDefault="00D674C0">
      <w:pPr>
        <w:pStyle w:val="CommentText"/>
      </w:pPr>
    </w:p>
    <w:p w14:paraId="35E32EBE" w14:textId="77777777" w:rsidR="00D674C0" w:rsidRDefault="00D674C0">
      <w:pPr>
        <w:pStyle w:val="CommentText"/>
      </w:pPr>
      <w:r>
        <w:t>“Narea increased with soil nitrogen availability, soil moisture, and VPD.”</w:t>
      </w:r>
    </w:p>
    <w:p w14:paraId="74EB80E1" w14:textId="77777777" w:rsidR="00D674C0" w:rsidRDefault="00D674C0">
      <w:pPr>
        <w:pStyle w:val="CommentText"/>
      </w:pPr>
    </w:p>
    <w:p w14:paraId="00FFEF74" w14:textId="77777777" w:rsidR="00D674C0" w:rsidRDefault="00D674C0">
      <w:pPr>
        <w:pStyle w:val="CommentText"/>
      </w:pPr>
      <w:r>
        <w:t>And then break this down:</w:t>
      </w:r>
    </w:p>
    <w:p w14:paraId="7711E40A" w14:textId="77777777" w:rsidR="00D674C0" w:rsidRDefault="00D674C0">
      <w:pPr>
        <w:pStyle w:val="CommentText"/>
      </w:pPr>
    </w:p>
    <w:p w14:paraId="62D39DBE" w14:textId="7270F61C" w:rsidR="00D674C0" w:rsidRDefault="00D674C0">
      <w:pPr>
        <w:pStyle w:val="CommentText"/>
      </w:pPr>
      <w:r>
        <w:t>“The positive Narea-soil nitrogen relationship was driven by the expected X relationship, which means Y. The positive Narea-soil moisture effect was drive by the unexpected X relationship, which means Y. The positive Narea-VPD relationship was driven by the expected X relationship, which means Y.</w:t>
      </w:r>
    </w:p>
  </w:comment>
  <w:comment w:id="3" w:author="Nick Smith" w:date="2023-01-24T15:32:00Z" w:initials="NGS">
    <w:p w14:paraId="70F80BD7" w14:textId="20C4B95B" w:rsidR="00D674C0" w:rsidRDefault="00D674C0">
      <w:pPr>
        <w:pStyle w:val="CommentText"/>
      </w:pPr>
      <w:r>
        <w:rPr>
          <w:rStyle w:val="CommentReference"/>
        </w:rPr>
        <w:annotationRef/>
      </w:r>
      <w:r>
        <w:t>Could you put this in more biologically relevant terms? That is, what are the plants doing in terms of their strategy to respond to the changes across the gradient (using N and H2O as substitutable resources?)</w:t>
      </w:r>
    </w:p>
  </w:comment>
  <w:comment w:id="4" w:author="Perkowski, Evan A" w:date="2023-01-04T12:17:00Z" w:initials="PEA">
    <w:p w14:paraId="72CB82F0" w14:textId="6B15BF94" w:rsidR="00D674C0" w:rsidRDefault="00D674C0">
      <w:pPr>
        <w:pStyle w:val="CommentText"/>
      </w:pPr>
      <w:r>
        <w:rPr>
          <w:rStyle w:val="CommentReference"/>
        </w:rPr>
        <w:annotationRef/>
      </w:r>
      <w:r>
        <w:t>Noting here that changing the way d13Cair was calculated shifted the soil moisture timescale for beta and also reduced the range in beta values</w:t>
      </w:r>
    </w:p>
  </w:comment>
  <w:comment w:id="5" w:author="Nick Smith" w:date="2023-01-24T16:43:00Z" w:initials="NGS">
    <w:p w14:paraId="620BA426" w14:textId="0070EBCB" w:rsidR="00D674C0" w:rsidRDefault="00D674C0">
      <w:pPr>
        <w:pStyle w:val="CommentText"/>
      </w:pPr>
      <w:r>
        <w:rPr>
          <w:rStyle w:val="CommentReference"/>
        </w:rPr>
        <w:annotationRef/>
      </w:r>
      <w:r>
        <w:t>Positive?</w:t>
      </w:r>
    </w:p>
  </w:comment>
  <w:comment w:id="6" w:author="Nick Smith" w:date="2023-01-24T16:44:00Z" w:initials="NGS">
    <w:p w14:paraId="5800E524" w14:textId="04EE21F3" w:rsidR="00D674C0" w:rsidRDefault="00D674C0">
      <w:pPr>
        <w:pStyle w:val="CommentText"/>
      </w:pPr>
      <w:r>
        <w:rPr>
          <w:rStyle w:val="CommentReference"/>
        </w:rPr>
        <w:annotationRef/>
      </w:r>
      <w:r>
        <w:t>Here and throughout, I would consider removing the lines for non-significant trends</w:t>
      </w:r>
    </w:p>
  </w:comment>
  <w:comment w:id="7" w:author="Nick Smith" w:date="2023-01-24T16:48:00Z" w:initials="NGS">
    <w:p w14:paraId="291314C9" w14:textId="7F521715" w:rsidR="00D674C0" w:rsidRDefault="00D674C0">
      <w:pPr>
        <w:pStyle w:val="CommentText"/>
      </w:pPr>
      <w:r>
        <w:rPr>
          <w:rStyle w:val="CommentReference"/>
        </w:rPr>
        <w:annotationRef/>
      </w:r>
      <w:r>
        <w:t>Cool! We’ve always suspected this was non-linear</w:t>
      </w:r>
    </w:p>
  </w:comment>
  <w:comment w:id="8" w:author="Nick Smith" w:date="2023-01-24T16:49:00Z" w:initials="NGS">
    <w:p w14:paraId="03793963" w14:textId="18790B15" w:rsidR="00D674C0" w:rsidRDefault="00D674C0">
      <w:pPr>
        <w:pStyle w:val="CommentText"/>
      </w:pPr>
      <w:r>
        <w:rPr>
          <w:rStyle w:val="CommentReference"/>
        </w:rPr>
        <w:annotationRef/>
      </w:r>
      <w:r>
        <w:t>Some really high C4 chi values are apparent here. Are these ones with less-than-certain species ids? I wonder if they might actually be C3. It could be worth checking the d13C values</w:t>
      </w:r>
    </w:p>
  </w:comment>
  <w:comment w:id="9" w:author="Nick Smith" w:date="2023-01-24T17:10:00Z" w:initials="NGS">
    <w:p w14:paraId="617BAAC9" w14:textId="4F98FF4C" w:rsidR="008A03D1" w:rsidRDefault="008A03D1">
      <w:pPr>
        <w:pStyle w:val="CommentText"/>
      </w:pPr>
      <w:r>
        <w:rPr>
          <w:rStyle w:val="CommentReference"/>
        </w:rPr>
        <w:annotationRef/>
      </w:r>
      <w:r>
        <w:t>Or just generally greater nitrogen mobility?</w:t>
      </w:r>
    </w:p>
  </w:comment>
  <w:comment w:id="10" w:author="Nick Smith" w:date="2023-01-24T17:13:00Z" w:initials="NGS">
    <w:p w14:paraId="197D92FC" w14:textId="34B01410" w:rsidR="00A317FF" w:rsidRDefault="00A317FF">
      <w:pPr>
        <w:pStyle w:val="CommentText"/>
      </w:pPr>
      <w:r>
        <w:rPr>
          <w:rStyle w:val="CommentReference"/>
        </w:rPr>
        <w:annotationRef/>
      </w:r>
      <w:r>
        <w:t>I would maybe drop a lot of the temperature stuff here and focus in on VPD. The increase in Narea associated with an increase in photosynthetic biochemical capacity with increasing VPD is a super cool, and somewhat rare, response. I would try to save some space to indicate why capacity might increase with VPD from the least cost perspective (there is other data suggesting it should decrease)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547D82F6" w15:done="0"/>
  <w15:commentEx w15:paraId="62D39DBE" w15:done="0"/>
  <w15:commentEx w15:paraId="70F80BD7" w15:done="0"/>
  <w15:commentEx w15:paraId="72CB82F0" w15:done="0"/>
  <w15:commentEx w15:paraId="620BA426" w15:done="0"/>
  <w15:commentEx w15:paraId="5800E524" w15:done="0"/>
  <w15:commentEx w15:paraId="291314C9" w15:done="0"/>
  <w15:commentEx w15:paraId="03793963" w15:done="0"/>
  <w15:commentEx w15:paraId="617BAAC9" w15:done="0"/>
  <w15:commentEx w15:paraId="197D92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FECC5" w16cex:dateUtc="2023-01-04T1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547D82F6" w16cid:durableId="277A769E"/>
  <w16cid:commentId w16cid:paraId="62D39DBE" w16cid:durableId="277A779F"/>
  <w16cid:commentId w16cid:paraId="70F80BD7" w16cid:durableId="277A7895"/>
  <w16cid:commentId w16cid:paraId="72CB82F0" w16cid:durableId="275FECC5"/>
  <w16cid:commentId w16cid:paraId="620BA426" w16cid:durableId="277A893A"/>
  <w16cid:commentId w16cid:paraId="5800E524" w16cid:durableId="277A896E"/>
  <w16cid:commentId w16cid:paraId="291314C9" w16cid:durableId="277A8A48"/>
  <w16cid:commentId w16cid:paraId="03793963" w16cid:durableId="277A8AB4"/>
  <w16cid:commentId w16cid:paraId="617BAAC9" w16cid:durableId="277A8F9B"/>
  <w16cid:commentId w16cid:paraId="197D92FC" w16cid:durableId="277A9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2AD2B" w14:textId="77777777" w:rsidR="00104F6B" w:rsidRDefault="00104F6B" w:rsidP="00C14547">
      <w:r>
        <w:separator/>
      </w:r>
    </w:p>
  </w:endnote>
  <w:endnote w:type="continuationSeparator" w:id="0">
    <w:p w14:paraId="3C515456" w14:textId="77777777" w:rsidR="00104F6B" w:rsidRDefault="00104F6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7DCCB" w14:textId="77777777" w:rsidR="00104F6B" w:rsidRDefault="00104F6B" w:rsidP="00C14547">
      <w:r>
        <w:separator/>
      </w:r>
    </w:p>
  </w:footnote>
  <w:footnote w:type="continuationSeparator" w:id="0">
    <w:p w14:paraId="28BBA60B" w14:textId="77777777" w:rsidR="00104F6B" w:rsidRDefault="00104F6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4CF"/>
    <w:rsid w:val="000A45DB"/>
    <w:rsid w:val="000A5ABE"/>
    <w:rsid w:val="000B0353"/>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405E"/>
    <w:rsid w:val="000D485F"/>
    <w:rsid w:val="000D5E15"/>
    <w:rsid w:val="000D63C0"/>
    <w:rsid w:val="000D64F7"/>
    <w:rsid w:val="000D6514"/>
    <w:rsid w:val="000D6797"/>
    <w:rsid w:val="000E02B9"/>
    <w:rsid w:val="000E1078"/>
    <w:rsid w:val="000E116E"/>
    <w:rsid w:val="000E497C"/>
    <w:rsid w:val="000E5023"/>
    <w:rsid w:val="000E580D"/>
    <w:rsid w:val="000E5BEF"/>
    <w:rsid w:val="000E6D81"/>
    <w:rsid w:val="000E765A"/>
    <w:rsid w:val="000F1589"/>
    <w:rsid w:val="000F4E0D"/>
    <w:rsid w:val="000F6AA1"/>
    <w:rsid w:val="000F6B11"/>
    <w:rsid w:val="000F712E"/>
    <w:rsid w:val="000F73AB"/>
    <w:rsid w:val="001012E4"/>
    <w:rsid w:val="00104F6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85D3B"/>
    <w:rsid w:val="00191624"/>
    <w:rsid w:val="00195BF9"/>
    <w:rsid w:val="001979FE"/>
    <w:rsid w:val="001A0E1E"/>
    <w:rsid w:val="001A3F78"/>
    <w:rsid w:val="001B06F2"/>
    <w:rsid w:val="001B2141"/>
    <w:rsid w:val="001B40BD"/>
    <w:rsid w:val="001B56C3"/>
    <w:rsid w:val="001B6C99"/>
    <w:rsid w:val="001B7059"/>
    <w:rsid w:val="001B7C94"/>
    <w:rsid w:val="001C0149"/>
    <w:rsid w:val="001C03A8"/>
    <w:rsid w:val="001C1192"/>
    <w:rsid w:val="001C1D53"/>
    <w:rsid w:val="001C4D52"/>
    <w:rsid w:val="001C5251"/>
    <w:rsid w:val="001C69B5"/>
    <w:rsid w:val="001D0FD1"/>
    <w:rsid w:val="001D1E96"/>
    <w:rsid w:val="001D285A"/>
    <w:rsid w:val="001D2BB0"/>
    <w:rsid w:val="001D434E"/>
    <w:rsid w:val="001D5368"/>
    <w:rsid w:val="001D5AAA"/>
    <w:rsid w:val="001D5FA4"/>
    <w:rsid w:val="001D60A5"/>
    <w:rsid w:val="001E0CCD"/>
    <w:rsid w:val="001E2242"/>
    <w:rsid w:val="001E2935"/>
    <w:rsid w:val="001E3E42"/>
    <w:rsid w:val="001E6E5B"/>
    <w:rsid w:val="001E711F"/>
    <w:rsid w:val="001E7B23"/>
    <w:rsid w:val="001F02BA"/>
    <w:rsid w:val="001F117F"/>
    <w:rsid w:val="001F39CF"/>
    <w:rsid w:val="001F3D26"/>
    <w:rsid w:val="001F3E79"/>
    <w:rsid w:val="00202323"/>
    <w:rsid w:val="002052B6"/>
    <w:rsid w:val="00207B31"/>
    <w:rsid w:val="002145BB"/>
    <w:rsid w:val="00214E3F"/>
    <w:rsid w:val="0021583E"/>
    <w:rsid w:val="002165FD"/>
    <w:rsid w:val="002174C6"/>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3370"/>
    <w:rsid w:val="00273D41"/>
    <w:rsid w:val="0027422C"/>
    <w:rsid w:val="002775C3"/>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37920"/>
    <w:rsid w:val="0034040D"/>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1BD"/>
    <w:rsid w:val="00446B04"/>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A5644"/>
    <w:rsid w:val="004B1D63"/>
    <w:rsid w:val="004B296F"/>
    <w:rsid w:val="004B3F25"/>
    <w:rsid w:val="004B446C"/>
    <w:rsid w:val="004B4F66"/>
    <w:rsid w:val="004B5EDB"/>
    <w:rsid w:val="004B6243"/>
    <w:rsid w:val="004C0D74"/>
    <w:rsid w:val="004C3A59"/>
    <w:rsid w:val="004D22B5"/>
    <w:rsid w:val="004D2E36"/>
    <w:rsid w:val="004D4B72"/>
    <w:rsid w:val="004D5629"/>
    <w:rsid w:val="004D611D"/>
    <w:rsid w:val="004D73B8"/>
    <w:rsid w:val="004E1E9E"/>
    <w:rsid w:val="004E3BFA"/>
    <w:rsid w:val="004E5019"/>
    <w:rsid w:val="004F2F3C"/>
    <w:rsid w:val="004F64A3"/>
    <w:rsid w:val="004F7EE5"/>
    <w:rsid w:val="00500C38"/>
    <w:rsid w:val="005022EC"/>
    <w:rsid w:val="00503518"/>
    <w:rsid w:val="00503F5A"/>
    <w:rsid w:val="00504D35"/>
    <w:rsid w:val="00511023"/>
    <w:rsid w:val="005124E1"/>
    <w:rsid w:val="00514717"/>
    <w:rsid w:val="00514764"/>
    <w:rsid w:val="00515044"/>
    <w:rsid w:val="0051781E"/>
    <w:rsid w:val="00517A67"/>
    <w:rsid w:val="00520FD3"/>
    <w:rsid w:val="0053099B"/>
    <w:rsid w:val="00530A73"/>
    <w:rsid w:val="00531BAB"/>
    <w:rsid w:val="00532AE4"/>
    <w:rsid w:val="00535DB9"/>
    <w:rsid w:val="00535E38"/>
    <w:rsid w:val="00536868"/>
    <w:rsid w:val="00537035"/>
    <w:rsid w:val="00540553"/>
    <w:rsid w:val="00541926"/>
    <w:rsid w:val="0054373E"/>
    <w:rsid w:val="005442E1"/>
    <w:rsid w:val="00545184"/>
    <w:rsid w:val="00546067"/>
    <w:rsid w:val="005463D3"/>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D4E"/>
    <w:rsid w:val="00581E8C"/>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200EE"/>
    <w:rsid w:val="006203C9"/>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0D79"/>
    <w:rsid w:val="006B140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189F"/>
    <w:rsid w:val="0072289E"/>
    <w:rsid w:val="00722EFC"/>
    <w:rsid w:val="00723786"/>
    <w:rsid w:val="00723922"/>
    <w:rsid w:val="007251E5"/>
    <w:rsid w:val="00727558"/>
    <w:rsid w:val="0073205D"/>
    <w:rsid w:val="007331E6"/>
    <w:rsid w:val="007335E5"/>
    <w:rsid w:val="00734003"/>
    <w:rsid w:val="007367B4"/>
    <w:rsid w:val="00741A00"/>
    <w:rsid w:val="00745A50"/>
    <w:rsid w:val="00747ADC"/>
    <w:rsid w:val="00747B87"/>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4086E"/>
    <w:rsid w:val="008416A6"/>
    <w:rsid w:val="008469EA"/>
    <w:rsid w:val="008475BD"/>
    <w:rsid w:val="00851585"/>
    <w:rsid w:val="008518D7"/>
    <w:rsid w:val="008559B5"/>
    <w:rsid w:val="00860C08"/>
    <w:rsid w:val="008618D2"/>
    <w:rsid w:val="00866EC5"/>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3D1"/>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CF5"/>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4F22"/>
    <w:rsid w:val="009039AC"/>
    <w:rsid w:val="00910E99"/>
    <w:rsid w:val="00911E65"/>
    <w:rsid w:val="00912BB7"/>
    <w:rsid w:val="009134BD"/>
    <w:rsid w:val="00913542"/>
    <w:rsid w:val="00913F4A"/>
    <w:rsid w:val="00914AA6"/>
    <w:rsid w:val="009157F8"/>
    <w:rsid w:val="00915A6E"/>
    <w:rsid w:val="00916659"/>
    <w:rsid w:val="00916C68"/>
    <w:rsid w:val="00923F9A"/>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C8A"/>
    <w:rsid w:val="00971E03"/>
    <w:rsid w:val="00976ED2"/>
    <w:rsid w:val="00984782"/>
    <w:rsid w:val="0098572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1249"/>
    <w:rsid w:val="009C2552"/>
    <w:rsid w:val="009C3546"/>
    <w:rsid w:val="009C360D"/>
    <w:rsid w:val="009C4309"/>
    <w:rsid w:val="009C50E2"/>
    <w:rsid w:val="009C531E"/>
    <w:rsid w:val="009C5D08"/>
    <w:rsid w:val="009D1C21"/>
    <w:rsid w:val="009D4499"/>
    <w:rsid w:val="009E1A7B"/>
    <w:rsid w:val="009E25A4"/>
    <w:rsid w:val="009E2D9C"/>
    <w:rsid w:val="009E4EBF"/>
    <w:rsid w:val="009F0160"/>
    <w:rsid w:val="009F0B72"/>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BCC"/>
    <w:rsid w:val="00A36166"/>
    <w:rsid w:val="00A36BAB"/>
    <w:rsid w:val="00A40FBF"/>
    <w:rsid w:val="00A42CA7"/>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D82"/>
    <w:rsid w:val="00D01933"/>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674C0"/>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C1AB0"/>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5FCB"/>
    <w:rsid w:val="00EB6604"/>
    <w:rsid w:val="00EB6719"/>
    <w:rsid w:val="00EB732F"/>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0BB"/>
    <w:rsid w:val="00F15B72"/>
    <w:rsid w:val="00F17D1D"/>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B24"/>
    <w:rsid w:val="00F549AC"/>
    <w:rsid w:val="00F55F4F"/>
    <w:rsid w:val="00F60106"/>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A1681"/>
    <w:rsid w:val="00FA1AB2"/>
    <w:rsid w:val="00FA2DA1"/>
    <w:rsid w:val="00FA4A16"/>
    <w:rsid w:val="00FA5BE7"/>
    <w:rsid w:val="00FA67A4"/>
    <w:rsid w:val="00FA693B"/>
    <w:rsid w:val="00FB104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microsoft.com/office/2018/08/relationships/commentsExtensible" Target="commentsExtensible.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prism.oregonstate.edu"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76762</Words>
  <Characters>437546</Characters>
  <Application>Microsoft Office Word</Application>
  <DocSecurity>0</DocSecurity>
  <Lines>3646</Lines>
  <Paragraphs>1026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513282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dcterms:created xsi:type="dcterms:W3CDTF">2023-01-25T04:24:00Z</dcterms:created>
  <dcterms:modified xsi:type="dcterms:W3CDTF">2023-01-25T04:24:00Z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