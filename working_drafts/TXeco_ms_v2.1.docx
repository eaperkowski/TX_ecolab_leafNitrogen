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625CD295" w:rsidR="00160CD3" w:rsidRDefault="00160CD3" w:rsidP="0025039E">
      <w:pPr>
        <w:spacing w:line="360" w:lineRule="auto"/>
        <w:rPr>
          <w:bCs/>
        </w:rPr>
      </w:pPr>
      <w:r w:rsidRPr="00895468">
        <w:rPr>
          <w:b/>
        </w:rPr>
        <w:t>Abstract:</w:t>
      </w:r>
      <w:r>
        <w:rPr>
          <w:bCs/>
        </w:rPr>
        <w:t xml:space="preserve"> </w:t>
      </w:r>
      <w:r w:rsidR="002D437C">
        <w:rPr>
          <w:bCs/>
        </w:rPr>
        <w:t>3</w:t>
      </w:r>
      <w:r w:rsidR="00F150BB">
        <w:rPr>
          <w:bCs/>
        </w:rPr>
        <w:t>17</w:t>
      </w:r>
      <w:r w:rsidR="002D437C">
        <w:rPr>
          <w:bCs/>
        </w:rPr>
        <w:t xml:space="preserve"> </w:t>
      </w:r>
      <w:r>
        <w:rPr>
          <w:bCs/>
        </w:rPr>
        <w:t>words</w:t>
      </w:r>
    </w:p>
    <w:p w14:paraId="543417E2" w14:textId="715F14EC" w:rsidR="00160CD3" w:rsidRDefault="00160CD3" w:rsidP="0025039E">
      <w:pPr>
        <w:spacing w:line="360" w:lineRule="auto"/>
        <w:rPr>
          <w:bCs/>
        </w:rPr>
      </w:pPr>
      <w:r w:rsidRPr="00006BDD">
        <w:rPr>
          <w:b/>
        </w:rPr>
        <w:t>Main text word count</w:t>
      </w:r>
      <w:r>
        <w:rPr>
          <w:bCs/>
        </w:rPr>
        <w:t xml:space="preserve">: </w:t>
      </w:r>
      <w:r w:rsidR="00CF3820">
        <w:rPr>
          <w:bCs/>
        </w:rPr>
        <w:t xml:space="preserve">7298 </w:t>
      </w:r>
      <w:r>
        <w:rPr>
          <w:bCs/>
        </w:rPr>
        <w:t xml:space="preserve">words </w:t>
      </w:r>
    </w:p>
    <w:p w14:paraId="6D852392" w14:textId="5DD99B56" w:rsidR="00160CD3" w:rsidRDefault="00160CD3" w:rsidP="0025039E">
      <w:pPr>
        <w:spacing w:line="360" w:lineRule="auto"/>
        <w:ind w:firstLine="720"/>
        <w:rPr>
          <w:bCs/>
        </w:rPr>
      </w:pPr>
      <w:r>
        <w:rPr>
          <w:bCs/>
        </w:rPr>
        <w:t xml:space="preserve">Introduction: </w:t>
      </w:r>
      <w:r w:rsidR="004F64A3">
        <w:rPr>
          <w:bCs/>
        </w:rPr>
        <w:t xml:space="preserve">1609 </w:t>
      </w:r>
      <w:r>
        <w:rPr>
          <w:bCs/>
        </w:rPr>
        <w:t>words</w:t>
      </w:r>
    </w:p>
    <w:p w14:paraId="27B29C84" w14:textId="0D64B19F" w:rsidR="00160CD3" w:rsidRDefault="00160CD3" w:rsidP="0025039E">
      <w:pPr>
        <w:spacing w:line="360" w:lineRule="auto"/>
        <w:ind w:firstLine="720"/>
        <w:rPr>
          <w:bCs/>
        </w:rPr>
      </w:pPr>
      <w:r>
        <w:rPr>
          <w:bCs/>
        </w:rPr>
        <w:t xml:space="preserve">Methods: </w:t>
      </w:r>
      <w:r w:rsidR="006A7B9F">
        <w:rPr>
          <w:bCs/>
        </w:rPr>
        <w:t>2</w:t>
      </w:r>
      <w:r w:rsidR="00452F42">
        <w:rPr>
          <w:bCs/>
        </w:rPr>
        <w:t>295</w:t>
      </w:r>
      <w:r w:rsidR="006A7B9F">
        <w:rPr>
          <w:bCs/>
        </w:rPr>
        <w:t xml:space="preserve"> </w:t>
      </w:r>
      <w:r>
        <w:rPr>
          <w:bCs/>
        </w:rPr>
        <w:t>words</w:t>
      </w:r>
    </w:p>
    <w:p w14:paraId="0A2B2CD4" w14:textId="10715E90" w:rsidR="00160CD3" w:rsidRDefault="00160CD3" w:rsidP="0025039E">
      <w:pPr>
        <w:spacing w:line="360" w:lineRule="auto"/>
        <w:ind w:firstLine="720"/>
        <w:rPr>
          <w:bCs/>
        </w:rPr>
      </w:pPr>
      <w:r>
        <w:rPr>
          <w:bCs/>
        </w:rPr>
        <w:t xml:space="preserve">Results: </w:t>
      </w:r>
      <w:r w:rsidR="00515044">
        <w:rPr>
          <w:bCs/>
        </w:rPr>
        <w:t xml:space="preserve">1117 </w:t>
      </w:r>
      <w:r>
        <w:rPr>
          <w:bCs/>
        </w:rPr>
        <w:t>words (not including text in figures or tables)</w:t>
      </w:r>
    </w:p>
    <w:p w14:paraId="35636F53" w14:textId="7EE9AF13" w:rsidR="00160CD3" w:rsidRDefault="00160CD3" w:rsidP="0025039E">
      <w:pPr>
        <w:spacing w:line="360" w:lineRule="auto"/>
        <w:ind w:firstLine="720"/>
        <w:rPr>
          <w:bCs/>
        </w:rPr>
      </w:pPr>
      <w:r>
        <w:rPr>
          <w:bCs/>
        </w:rPr>
        <w:t xml:space="preserve">Discussion: </w:t>
      </w:r>
      <w:r w:rsidR="00CF3820">
        <w:rPr>
          <w:bCs/>
        </w:rPr>
        <w:t xml:space="preserve">2277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39C983AA" w:rsidR="00A91F4B"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xml:space="preserve">. </w:t>
      </w:r>
      <w:commentRangeStart w:id="1"/>
      <w:r w:rsidR="00520FD3">
        <w:t>The theory posits that water and nitrogen can be used as substitutable resources to support photosynthesis and</w:t>
      </w:r>
      <w:r w:rsidR="00FF332A">
        <w:t xml:space="preserve"> that</w:t>
      </w:r>
      <w:r w:rsidR="00520FD3">
        <w:t xml:space="preserve"> leaf investment in water use (reflected in leaf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520FD3" w:rsidRPr="00B418E9">
        <w:rPr>
          <w:i/>
          <w:iCs/>
          <w:lang w:val="el-GR"/>
        </w:rPr>
        <w:t>χ</w:t>
      </w:r>
      <w:r w:rsidR="00520FD3">
        <w:t>)) or nitrogen use (reflected in</w:t>
      </w:r>
      <w:r w:rsidR="00A70EE7">
        <w:t xml:space="preserve"> </w:t>
      </w:r>
      <w:r>
        <w:t xml:space="preserve">area-based </w:t>
      </w:r>
      <w:r w:rsidR="00A70EE7">
        <w:t xml:space="preserve">leaf nitrogen content </w:t>
      </w:r>
      <w:r>
        <w:t>(</w:t>
      </w:r>
      <w:r>
        <w:rPr>
          <w:i/>
          <w:iCs/>
        </w:rPr>
        <w:t>N</w:t>
      </w:r>
      <w:r>
        <w:rPr>
          <w:vertAlign w:val="subscript"/>
        </w:rPr>
        <w:t>area</w:t>
      </w:r>
      <w:r>
        <w:t>)</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 along with aboveground climate, which alters demand for water and nitrogen.</w:t>
      </w:r>
      <w:r>
        <w:t xml:space="preserve"> </w:t>
      </w:r>
      <w:commentRangeEnd w:id="1"/>
      <w:r w:rsidR="00520FD3">
        <w:rPr>
          <w:rStyle w:val="CommentReference"/>
          <w:rFonts w:eastAsiaTheme="minorHAnsi" w:cs="Times New Roman (Body CS)"/>
        </w:rPr>
        <w:commentReference w:id="1"/>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9039AC" w:rsidRPr="00B418E9">
        <w:rPr>
          <w:i/>
          <w:iCs/>
          <w:lang w:val="el-GR"/>
        </w:rPr>
        <w:t>χ</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To test the theory,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CB17D3" w:rsidRPr="00B418E9">
        <w:rPr>
          <w:i/>
          <w:iCs/>
          <w:lang w:val="el-GR"/>
        </w:rPr>
        <w:t>χ</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commentRangeStart w:id="2"/>
      <w:r w:rsidR="00CD5B76">
        <w:t>Following</w:t>
      </w:r>
      <w:r w:rsidR="00A70EE7">
        <w:t xml:space="preserve"> theor</w:t>
      </w:r>
      <w:r w:rsidR="000E580D">
        <w:t>y</w:t>
      </w:r>
      <w:r w:rsidR="00A70EE7">
        <w:t xml:space="preserve">, we found a </w:t>
      </w:r>
      <w:r w:rsidR="00A91F4B">
        <w:t xml:space="preserve">strong </w:t>
      </w:r>
      <w:r w:rsidR="00A70EE7">
        <w:t xml:space="preserve">negative relationship between </w:t>
      </w:r>
      <w:r w:rsidR="00CB17D3" w:rsidRPr="00B418E9">
        <w:rPr>
          <w:i/>
          <w:iCs/>
          <w:lang w:val="el-GR"/>
        </w:rPr>
        <w:t>χ</w:t>
      </w:r>
      <w:r w:rsidR="00CB17D3">
        <w:t xml:space="preserve"> </w:t>
      </w:r>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CB17D3" w:rsidRPr="00B418E9">
        <w:rPr>
          <w:i/>
          <w:iCs/>
          <w:lang w:val="el-GR"/>
        </w:rPr>
        <w:t>χ</w:t>
      </w:r>
      <w:r w:rsidR="00CB17D3" w:rsidRPr="004B3F25">
        <w:t xml:space="preserve"> </w:t>
      </w:r>
      <w:r w:rsidR="001E2935">
        <w:t xml:space="preserve">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2D437C">
        <w:t>S</w:t>
      </w:r>
      <w:r w:rsidR="006A1E4A">
        <w:t xml:space="preserve">oil nitrogen availability, soil moisture, and </w:t>
      </w:r>
      <w:r w:rsidR="00F150BB" w:rsidRPr="00F150BB">
        <w:rPr>
          <w:i/>
          <w:iCs/>
        </w:rPr>
        <w:t>VPD</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r w:rsidR="00A217C4">
        <w:t>E</w:t>
      </w:r>
      <w:r w:rsidR="006A1E4A">
        <w:t xml:space="preserve">ffects of </w:t>
      </w:r>
      <w:r w:rsidR="00263427">
        <w:t xml:space="preserve">soil nitrogen availability and soil moisture </w:t>
      </w:r>
      <w:r w:rsidR="006A1E4A">
        <w:t xml:space="preserve">on </w:t>
      </w:r>
      <w:r w:rsidR="006A1E4A">
        <w:rPr>
          <w:i/>
          <w:iCs/>
        </w:rPr>
        <w:t>N</w:t>
      </w:r>
      <w:r w:rsidR="006A1E4A">
        <w:rPr>
          <w:vertAlign w:val="subscript"/>
        </w:rPr>
        <w:t>area</w:t>
      </w:r>
      <w:r w:rsidR="006A1E4A">
        <w:t xml:space="preserve"> were mediated by the</w:t>
      </w:r>
      <w:r w:rsidR="00A217C4">
        <w:t xml:space="preserve"> positive</w:t>
      </w:r>
      <w:r w:rsidR="006A1E4A">
        <w:t xml:space="preserve"> effect of increasing </w:t>
      </w:r>
      <w:r w:rsidR="006A1E4A" w:rsidRPr="00A70EE7">
        <w:rPr>
          <w:i/>
          <w:iCs/>
          <w:lang w:val="el-GR"/>
        </w:rPr>
        <w:t>β</w:t>
      </w:r>
      <w:r w:rsidR="006A1E4A">
        <w:t xml:space="preserve"> on</w:t>
      </w:r>
      <w:r w:rsidR="00A217C4">
        <w:t xml:space="preserve"> </w:t>
      </w:r>
      <w:r w:rsidR="00CB17D3" w:rsidRPr="00B418E9">
        <w:rPr>
          <w:i/>
          <w:iCs/>
          <w:lang w:val="el-GR"/>
        </w:rPr>
        <w:t>χ</w:t>
      </w:r>
      <w:r w:rsidR="00CB17D3">
        <w:t xml:space="preserve"> </w:t>
      </w:r>
      <w:r w:rsidR="00A217C4">
        <w:t xml:space="preserve">and negative effect of increasing </w:t>
      </w:r>
      <w:r w:rsidR="00CB17D3" w:rsidRPr="00B418E9">
        <w:rPr>
          <w:i/>
          <w:iCs/>
          <w:lang w:val="el-GR"/>
        </w:rPr>
        <w:t>χ</w:t>
      </w:r>
      <w:r w:rsidR="00CB17D3">
        <w:t xml:space="preserve"> </w:t>
      </w:r>
      <w:r w:rsidR="00A217C4">
        <w:t>on</w:t>
      </w:r>
      <w:r w:rsidR="006A1E4A">
        <w:t xml:space="preserve"> </w:t>
      </w:r>
      <w:r w:rsidR="006A1E4A">
        <w:rPr>
          <w:i/>
          <w:iCs/>
        </w:rPr>
        <w:t>N</w:t>
      </w:r>
      <w:r w:rsidR="006A1E4A">
        <w:rPr>
          <w:vertAlign w:val="subscript"/>
        </w:rPr>
        <w:t>area</w:t>
      </w:r>
      <w:r w:rsidR="00A217C4">
        <w:t xml:space="preserve">, while effects of </w:t>
      </w:r>
      <w:r w:rsidR="00F150BB" w:rsidRPr="00F150BB">
        <w:rPr>
          <w:i/>
          <w:iCs/>
        </w:rPr>
        <w:t>VPD</w:t>
      </w:r>
      <w:r w:rsidR="00A217C4">
        <w:t xml:space="preserve"> on </w:t>
      </w:r>
      <w:r w:rsidR="00A217C4">
        <w:rPr>
          <w:i/>
          <w:iCs/>
        </w:rPr>
        <w:t>N</w:t>
      </w:r>
      <w:r w:rsidR="00A217C4">
        <w:rPr>
          <w:vertAlign w:val="subscript"/>
        </w:rPr>
        <w:t>area</w:t>
      </w:r>
      <w:r w:rsidR="00A217C4">
        <w:t xml:space="preserve"> were </w:t>
      </w:r>
      <w:r w:rsidR="00263427">
        <w:t xml:space="preserve">mediated by </w:t>
      </w:r>
      <w:r w:rsidR="00A217C4">
        <w:t xml:space="preserve">the negative effect of increasing leaf </w:t>
      </w:r>
      <w:r w:rsidR="00CB17D3" w:rsidRPr="00B418E9">
        <w:rPr>
          <w:i/>
          <w:iCs/>
          <w:lang w:val="el-GR"/>
        </w:rPr>
        <w:t>χ</w:t>
      </w:r>
      <w:r w:rsidR="00CB17D3">
        <w:t xml:space="preserve"> </w:t>
      </w:r>
      <w:r w:rsidR="00A217C4">
        <w:t xml:space="preserve">on </w:t>
      </w:r>
      <w:r w:rsidR="00A217C4">
        <w:rPr>
          <w:i/>
          <w:iCs/>
        </w:rPr>
        <w:t>N</w:t>
      </w:r>
      <w:r w:rsidR="00A217C4">
        <w:rPr>
          <w:vertAlign w:val="subscript"/>
        </w:rPr>
        <w:t>area</w:t>
      </w:r>
      <w:r w:rsidR="006A1E4A">
        <w:t>.</w:t>
      </w:r>
      <w:commentRangeEnd w:id="2"/>
      <w:r w:rsidR="00DC1AB0">
        <w:rPr>
          <w:rStyle w:val="CommentReference"/>
          <w:rFonts w:eastAsiaTheme="minorHAnsi" w:cs="Times New Roman (Body CS)"/>
        </w:rPr>
        <w:commentReference w:id="2"/>
      </w:r>
      <w:r w:rsidR="006A1E4A">
        <w:t xml:space="preserve"> These results provide the first empirical evidence</w:t>
      </w:r>
      <w:r w:rsidR="00A91F4B">
        <w:t xml:space="preserve"> showing that </w:t>
      </w:r>
      <w:commentRangeStart w:id="3"/>
      <w:r w:rsidR="00CB17D3" w:rsidRPr="00B418E9">
        <w:rPr>
          <w:i/>
          <w:iCs/>
          <w:lang w:val="el-GR"/>
        </w:rPr>
        <w:t>χ</w:t>
      </w:r>
      <w:r w:rsidR="00CB17D3" w:rsidRPr="00CB17D3">
        <w:t xml:space="preserve"> </w:t>
      </w:r>
      <w:r w:rsidR="00A91F4B">
        <w:t xml:space="preserve">is a </w:t>
      </w:r>
      <w:r w:rsidR="006738DC">
        <w:t xml:space="preserve">primary </w:t>
      </w:r>
      <w:r w:rsidR="00A91F4B">
        <w:t>driver of</w:t>
      </w:r>
      <w:r w:rsidR="002D437C">
        <w:t xml:space="preserve"> variance</w:t>
      </w:r>
      <w:r w:rsidR="00A91F4B">
        <w:t xml:space="preserve"> </w:t>
      </w:r>
      <w:r w:rsidR="00A91F4B">
        <w:rPr>
          <w:i/>
          <w:iCs/>
        </w:rPr>
        <w:t>N</w:t>
      </w:r>
      <w:r w:rsidR="00A91F4B">
        <w:rPr>
          <w:vertAlign w:val="subscript"/>
        </w:rPr>
        <w:t>area</w:t>
      </w:r>
      <w:r w:rsidR="00A91F4B">
        <w:t xml:space="preserve"> </w:t>
      </w:r>
      <w:commentRangeEnd w:id="3"/>
      <w:r w:rsidR="00DC1AB0">
        <w:rPr>
          <w:rStyle w:val="CommentReference"/>
          <w:rFonts w:eastAsiaTheme="minorHAnsi" w:cs="Times New Roman (Body CS)"/>
        </w:rPr>
        <w:commentReference w:id="3"/>
      </w:r>
      <w:r w:rsidR="00A91F4B">
        <w:t xml:space="preserve">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1E471755"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11577CB2"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515044">
        <w:t xml:space="preserve">nitrogen </w:t>
      </w:r>
      <w:r w:rsidR="00C5029B">
        <w:t>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BC0640">
        <w:t xml:space="preserve">The </w:t>
      </w:r>
      <w:r w:rsidR="00B53AEA">
        <w:t xml:space="preserve">theory predicts that, all else equal, an increase in soil nitrogen availability should 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 </w:t>
      </w:r>
      <w:r w:rsidR="00BB4372">
        <w:t xml:space="preserve">lower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4B3F25" w:rsidRPr="004B3F25">
        <w:rPr>
          <w:i/>
          <w:iCs/>
          <w:lang w:val="el-GR"/>
        </w:rPr>
        <w:t>χ</w:t>
      </w:r>
      <w:r w:rsidR="004B3F25">
        <w:t>)</w:t>
      </w:r>
      <w:r w:rsidR="00310537">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4B3F25" w:rsidRPr="004B3F25">
        <w:rPr>
          <w:i/>
          <w:iCs/>
          <w:lang w:val="el-GR"/>
        </w:rPr>
        <w:t>χ</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1E3E42">
        <w:rPr>
          <w:i/>
          <w:iCs/>
        </w:rPr>
        <w:t>VPD</w:t>
      </w:r>
      <w:r w:rsidR="001E3E42">
        <w:t>)</w:t>
      </w:r>
      <w:r w:rsidR="00047003">
        <w:t xml:space="preserve"> should be a reduction in stomatal conductance and </w:t>
      </w:r>
      <w:r w:rsidR="004B3F25" w:rsidRPr="004B3F25">
        <w:rPr>
          <w:i/>
          <w:iCs/>
          <w:lang w:val="el-GR"/>
        </w:rPr>
        <w:t>χ</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B176A8">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gradients","type":"article-journal","volume":"29"},"uris":["http://www.mendeley.com/documents/?uuid=21ffc03c-3e82-40b0-846f-1638da6585e7"]}],"mendeley":{"formattedCitation":"(Grossiord et al. 2020, Dong et al. 2020, Westerband et al. 2023)","plainTextFormattedCitation":"(Grossiord et al. 2020, Dong et al. 2020, Westerband et al. 2023)","previouslyFormattedCitation":"(Grossiord et al. 2020, Dong et al. 2020, Westerband et al. 2023)"},"properties":{"noteIndex":0},"schema":"https://github.com/citation-style-language/schema/raw/master/csl-citation.json"}</w:instrText>
      </w:r>
      <w:r w:rsidR="004B446C">
        <w:fldChar w:fldCharType="separate"/>
      </w:r>
      <w:r w:rsidR="00B176A8" w:rsidRPr="00B176A8">
        <w:rPr>
          <w:noProof/>
        </w:rPr>
        <w:t>(Grossiord et al. 2020, Dong et al. 2020, Westerband et al. 2023)</w:t>
      </w:r>
      <w:r w:rsidR="004B446C">
        <w:fldChar w:fldCharType="end"/>
      </w:r>
      <w:r w:rsidR="00BC0640">
        <w:t>.</w:t>
      </w:r>
    </w:p>
    <w:p w14:paraId="64800909" w14:textId="6D591A53" w:rsidR="004B446C" w:rsidRPr="002775C3"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greenhouse experiment, where a leguminous species generally had lower costs of nitrogen </w:t>
      </w:r>
      <w:r w:rsidR="00AA379F">
        <w:lastRenderedPageBreak/>
        <w:t>acquisition</w:t>
      </w:r>
      <w:r w:rsidR="00CD421F">
        <w:t xml:space="preserve"> compared to a non-leguminous species, although these differences were generally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Similarly,</w:t>
      </w:r>
      <w:r w:rsidR="002B206F">
        <w:t xml:space="preserve"> leaf nitrogen allocation patterns across environmental gradients may be dependent on photosynthetic pathway. General lower </w:t>
      </w:r>
      <w:r w:rsidR="002B206F" w:rsidRPr="004B3F25">
        <w:rPr>
          <w:i/>
          <w:iCs/>
          <w:lang w:val="el-GR"/>
        </w:rPr>
        <w:t>χ</w:t>
      </w:r>
      <w:r w:rsidR="002B206F">
        <w:t xml:space="preserve"> values in</w:t>
      </w:r>
      <w:r w:rsidR="002B206F" w:rsidRPr="002B206F">
        <w:t xml:space="preserve"> </w:t>
      </w:r>
      <w:r w:rsidR="002B206F">
        <w:t>C</w:t>
      </w:r>
      <w:r w:rsidR="002B206F">
        <w:rPr>
          <w:vertAlign w:val="subscript"/>
        </w:rPr>
        <w:t>4</w:t>
      </w:r>
      <w:r w:rsidR="002B206F">
        <w:t xml:space="preserve"> species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values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No study to date has directly</w:t>
      </w:r>
      <w:r w:rsidR="00670A34">
        <w:t xml:space="preserve"> 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 dataset used to initially parame</w:t>
      </w:r>
      <w:r w:rsidR="00E30E4D">
        <w:t>terize an optimality model for C</w:t>
      </w:r>
      <w:r w:rsidR="00E30E4D">
        <w:rPr>
          <w:vertAlign w:val="subscript"/>
        </w:rPr>
        <w:t>4</w:t>
      </w:r>
      <w:r w:rsidR="00E30E4D">
        <w:t xml:space="preserve"> species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0172AC4E" w14:textId="0D846C09" w:rsidR="00B176A8" w:rsidRPr="00A43268" w:rsidRDefault="00A05D01" w:rsidP="00A43268">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r w:rsidR="00E46B6E">
        <w:rPr>
          <w:noProof/>
        </w:rPr>
        <w:t xml:space="preserve">Perkowski et al. in prep, </w:t>
      </w:r>
      <w:r w:rsidR="00E46B6E" w:rsidRPr="00E46B6E">
        <w:rPr>
          <w:noProof/>
        </w:rPr>
        <w:t>Bialic‐Murphy et al. 2021)</w:t>
      </w:r>
      <w:r w:rsidR="00E46B6E">
        <w:fldChar w:fldCharType="end"/>
      </w:r>
      <w:r w:rsidR="005B451C">
        <w:t xml:space="preserve">. </w:t>
      </w:r>
      <w:r w:rsidR="000615D8">
        <w:t xml:space="preserve">Additionally, increasing </w:t>
      </w:r>
      <w:r w:rsidR="00C1617D">
        <w:rPr>
          <w:i/>
          <w:iCs/>
          <w:color w:val="000000" w:themeColor="text1"/>
        </w:rPr>
        <w:t>VPD</w:t>
      </w:r>
      <w:r w:rsidR="00C1617D" w:rsidDel="00C1617D">
        <w:t xml:space="preserve"> </w:t>
      </w:r>
      <w:r w:rsidR="000615D8">
        <w:t>ha</w:t>
      </w:r>
      <w:r w:rsidR="00541926">
        <w:t>s</w:t>
      </w:r>
      <w:r w:rsidR="000615D8">
        <w:t xml:space="preserve"> been shown to have </w:t>
      </w:r>
      <w:r w:rsidR="00541926">
        <w:t xml:space="preserve">a </w:t>
      </w:r>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r w:rsidR="00745A50">
        <w:t>However, studies have been restricted to</w:t>
      </w:r>
      <w:r w:rsidR="00515044">
        <w:t xml:space="preserve"> exploring these patterns with</w:t>
      </w:r>
      <w:r w:rsidR="00745A50">
        <w:t xml:space="preserve"> C</w:t>
      </w:r>
      <w:r w:rsidR="00745A50">
        <w:rPr>
          <w:vertAlign w:val="subscript"/>
        </w:rPr>
        <w:t>3</w:t>
      </w:r>
      <w:r w:rsidR="00745A50">
        <w:t xml:space="preserve"> species and, </w:t>
      </w:r>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strong negative relationships with </w:t>
      </w:r>
      <w:r w:rsidR="00B176A8" w:rsidRPr="004B3F25">
        <w:rPr>
          <w:i/>
          <w:iCs/>
          <w:lang w:val="el-GR"/>
        </w:rPr>
        <w:t>χ</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to date has </w:t>
      </w:r>
      <w:r w:rsidR="009C5D08">
        <w:t xml:space="preserve">explicitly </w:t>
      </w:r>
      <w:r w:rsidR="00CC790F">
        <w:t xml:space="preserve">investigated </w:t>
      </w:r>
      <w:r w:rsidR="00385D99">
        <w:t>effects of soil resource availability</w:t>
      </w:r>
      <w:r w:rsidR="007335E5">
        <w:t xml:space="preserve"> or plant functional group</w:t>
      </w:r>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B176A8" w:rsidRPr="004B3F25">
        <w:rPr>
          <w:i/>
          <w:iCs/>
          <w:lang w:val="el-GR"/>
        </w:rPr>
        <w:t>χ</w:t>
      </w:r>
      <w:r w:rsidR="00CC790F">
        <w:t>.</w:t>
      </w:r>
      <w:r w:rsidR="00B176A8">
        <w:t xml:space="preserve"> </w:t>
      </w:r>
      <w:r w:rsidR="007335E5">
        <w:t xml:space="preserve">Additionally, 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r w:rsidR="007335E5">
        <w:rPr>
          <w:i/>
          <w:iCs/>
        </w:rPr>
        <w:t>N</w:t>
      </w:r>
      <w:r w:rsidR="007335E5">
        <w:rPr>
          <w:vertAlign w:val="subscript"/>
        </w:rPr>
        <w:t>mass</w:t>
      </w:r>
      <w:r w:rsidR="007335E5">
        <w:t>; gN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r w:rsidR="007335E5" w:rsidRPr="007335E5">
        <w:t xml:space="preserve"> </w:t>
      </w:r>
      <w:r w:rsidR="00B176A8" w:rsidRPr="004B3F25">
        <w:rPr>
          <w:i/>
          <w:iCs/>
          <w:lang w:val="el-GR"/>
        </w:rPr>
        <w:t>χ</w:t>
      </w:r>
      <w:r w:rsidR="00A43268">
        <w:t xml:space="preserve">. Understanding whether </w:t>
      </w:r>
      <w:r w:rsidR="004150F4">
        <w:t xml:space="preserve">changes in </w:t>
      </w:r>
      <w:r w:rsidR="004150F4">
        <w:rPr>
          <w:i/>
          <w:iCs/>
        </w:rPr>
        <w:t>N</w:t>
      </w:r>
      <w:r w:rsidR="004150F4">
        <w:rPr>
          <w:vertAlign w:val="subscript"/>
        </w:rPr>
        <w:t>area</w:t>
      </w:r>
      <w:r w:rsidR="004150F4">
        <w:t xml:space="preserve"> due to </w:t>
      </w:r>
      <w:r w:rsidR="00B176A8" w:rsidRPr="004B3F25">
        <w:rPr>
          <w:i/>
          <w:iCs/>
          <w:lang w:val="el-GR"/>
        </w:rPr>
        <w:t>χ</w:t>
      </w:r>
      <w:r w:rsidR="00B176A8">
        <w:t xml:space="preserve"> </w:t>
      </w:r>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r w:rsidR="00A43268">
        <w:t xml:space="preserve"> is important, especially because </w:t>
      </w:r>
      <w:r w:rsidR="00A43268">
        <w:rPr>
          <w:i/>
          <w:iCs/>
        </w:rPr>
        <w:t>N</w:t>
      </w:r>
      <w:r w:rsidR="00A43268">
        <w:rPr>
          <w:vertAlign w:val="subscript"/>
        </w:rPr>
        <w:t>mass</w:t>
      </w:r>
      <w:r w:rsidR="00A43268">
        <w:t xml:space="preserve"> tends to covary with </w:t>
      </w:r>
      <w:r w:rsidR="00A43268">
        <w:rPr>
          <w:i/>
          <w:iCs/>
        </w:rPr>
        <w:t>M</w:t>
      </w:r>
      <w:r w:rsidR="00A43268">
        <w:rPr>
          <w:vertAlign w:val="subscript"/>
        </w:rPr>
        <w:t>area</w:t>
      </w:r>
      <w:r w:rsidR="00A43268">
        <w:t xml:space="preserve"> </w:t>
      </w:r>
      <w:r w:rsidR="00A43268">
        <w:fldChar w:fldCharType="begin" w:fldLock="1"/>
      </w:r>
      <w:r w:rsidR="00674E71">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Advances","id":"ITEM-3","issue":"3","issued":{"date-parts":[["2023","1","18"]]},"page":"eadd566","title":"Leaf economics fundamentals explained by optimality principles","type":"article-journal","volume":"9"},"uris":["http://www.mendeley.com/documents/?uuid=02bd4255-bbfd-4bdf-8d04-886987b824fd"]},{"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Reich 2014, Onoda et al. 2017, Wang et al. 2023)","plainTextFormattedCitation":"(Wright et al. 2004, Reich 2014, Onoda et al. 2017, Wang et al. 2023)","previouslyFormattedCitation":"(Wright et al. 2004, Reich 2014, Onoda et al. 2017, Wang et al. 2023)"},"properties":{"noteIndex":0},"schema":"https://github.com/citation-style-language/schema/raw/master/csl-citation.json"}</w:instrText>
      </w:r>
      <w:r w:rsidR="00A43268">
        <w:fldChar w:fldCharType="separate"/>
      </w:r>
      <w:r w:rsidR="00A43268" w:rsidRPr="00A43268">
        <w:rPr>
          <w:noProof/>
        </w:rPr>
        <w:t>(Wright et al. 2004, Reich 2014, Onoda et al. 2017, Wang et al. 2023)</w:t>
      </w:r>
      <w:r w:rsidR="00A43268">
        <w:fldChar w:fldCharType="end"/>
      </w:r>
    </w:p>
    <w:p w14:paraId="65F6FE19" w14:textId="28634EAC" w:rsidR="005A0E7B" w:rsidRDefault="00A833A5" w:rsidP="0025039E">
      <w:pPr>
        <w:spacing w:line="360" w:lineRule="auto"/>
        <w:ind w:firstLine="720"/>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r w:rsidR="001E3E42">
        <w:rPr>
          <w:i/>
          <w:iCs/>
          <w:lang w:val="el-GR"/>
        </w:rPr>
        <w:t>χ</w:t>
      </w:r>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w:t>
      </w:r>
      <w:r w:rsidR="00136249">
        <w:lastRenderedPageBreak/>
        <w:t>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141CD1D1"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w:t>
      </w:r>
      <w:r w:rsidR="00E75DA0">
        <w:t>Following previous results, w</w:t>
      </w:r>
      <w:r>
        <w:t>e expected that N-fixing species would</w:t>
      </w:r>
      <w:r w:rsidR="00535E38">
        <w:t xml:space="preserve"> </w:t>
      </w:r>
      <w:r>
        <w:t xml:space="preserve">have lower </w:t>
      </w:r>
      <w:r w:rsidRPr="00BA6872">
        <w:rPr>
          <w:i/>
          <w:iCs/>
          <w:lang w:val="el-GR"/>
        </w:rPr>
        <w:t>β</w:t>
      </w:r>
      <w:r>
        <w:t xml:space="preserve"> values and that </w:t>
      </w:r>
      <w:r w:rsidRPr="00285FF4">
        <w:t>C</w:t>
      </w:r>
      <w:r w:rsidRPr="00BA6872">
        <w:rPr>
          <w:vertAlign w:val="subscript"/>
        </w:rPr>
        <w:t>4</w:t>
      </w:r>
      <w:r w:rsidRPr="00285FF4">
        <w:t xml:space="preserve"> species would</w:t>
      </w:r>
      <w:r w:rsidR="0072289E">
        <w:t xml:space="preserve"> </w:t>
      </w:r>
      <w:r w:rsidRPr="00285FF4">
        <w:t xml:space="preserve">have </w:t>
      </w:r>
      <w:r w:rsidR="0072289E">
        <w:t>lower</w:t>
      </w:r>
      <w:r w:rsidR="00285FF4">
        <w:t xml:space="preserve"> </w:t>
      </w:r>
      <w:r w:rsidRPr="00BA6872">
        <w:rPr>
          <w:i/>
          <w:iCs/>
          <w:lang w:val="el-GR"/>
        </w:rPr>
        <w:t>β</w:t>
      </w:r>
      <w:r w:rsidRPr="00285FF4">
        <w:t xml:space="preserve"> values</w:t>
      </w:r>
      <w:r w:rsidR="00291404">
        <w:t>.</w:t>
      </w:r>
    </w:p>
    <w:p w14:paraId="69B4C4B0" w14:textId="639E00EE" w:rsidR="00AA48B8" w:rsidRDefault="001E3E42" w:rsidP="00285FF4">
      <w:pPr>
        <w:pStyle w:val="ListParagraph"/>
        <w:numPr>
          <w:ilvl w:val="0"/>
          <w:numId w:val="4"/>
        </w:numPr>
        <w:spacing w:line="360" w:lineRule="auto"/>
        <w:ind w:left="720"/>
      </w:pPr>
      <w:r>
        <w:rPr>
          <w:i/>
          <w:iCs/>
          <w:lang w:val="el-GR"/>
        </w:rPr>
        <w:t>χ</w:t>
      </w:r>
      <w:r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rsidR="00A35546">
        <w:rPr>
          <w:i/>
          <w:iCs/>
          <w:lang w:val="el-GR"/>
        </w:rPr>
        <w:t>χ</w:t>
      </w:r>
      <w:r w:rsidR="004D73B8" w:rsidRPr="004D73B8">
        <w:t>,</w:t>
      </w:r>
      <w:r w:rsidR="00A35546">
        <w:t xml:space="preserve"> a</w:t>
      </w:r>
      <w:r w:rsidR="004D73B8" w:rsidRPr="004D73B8">
        <w:t xml:space="preserve"> positive indirect effect of increasing soil moisture on </w:t>
      </w:r>
      <w:r>
        <w:rPr>
          <w:i/>
          <w:iCs/>
          <w:lang w:val="el-GR"/>
        </w:rPr>
        <w:t>χ</w:t>
      </w:r>
      <w:r w:rsidR="004D73B8">
        <w:t xml:space="preserve">, </w:t>
      </w:r>
      <w:r w:rsidR="0072289E">
        <w:t xml:space="preserve">and </w:t>
      </w:r>
      <w:r w:rsidR="004D73B8">
        <w:t xml:space="preserve">lower </w:t>
      </w:r>
      <w:r>
        <w:rPr>
          <w:i/>
          <w:iCs/>
          <w:lang w:val="el-GR"/>
        </w:rPr>
        <w:t>χ</w:t>
      </w:r>
      <w:r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We also expected that </w:t>
      </w:r>
      <w:r>
        <w:rPr>
          <w:i/>
          <w:iCs/>
          <w:lang w:val="el-GR"/>
        </w:rPr>
        <w:t>χ</w:t>
      </w:r>
      <w:r w:rsidR="00AA48B8">
        <w:t xml:space="preserve"> w</w:t>
      </w:r>
      <w:r w:rsidR="004D73B8">
        <w:t>ould</w:t>
      </w:r>
      <w:r w:rsidR="00AA48B8">
        <w:t xml:space="preserve"> be negatively related to </w:t>
      </w:r>
      <w:r>
        <w:rPr>
          <w:i/>
          <w:iCs/>
        </w:rPr>
        <w:t>VPD</w:t>
      </w:r>
      <w:r w:rsidR="00AA48B8">
        <w:t>, as increasing atmospheric dryness should cause plants to close stomata to minimize water loss.</w:t>
      </w:r>
    </w:p>
    <w:p w14:paraId="4AF2571C" w14:textId="400E83E7" w:rsidR="001E3E42" w:rsidRDefault="00463A7F" w:rsidP="001E3E42">
      <w:pPr>
        <w:pStyle w:val="ListParagraph"/>
        <w:numPr>
          <w:ilvl w:val="0"/>
          <w:numId w:val="4"/>
        </w:numPr>
        <w:spacing w:line="360" w:lineRule="auto"/>
        <w:ind w:left="720"/>
      </w:pPr>
      <w:r>
        <w:t xml:space="preserve">Leaf </w:t>
      </w:r>
      <w:r w:rsidRPr="00A763ED">
        <w:rPr>
          <w:i/>
          <w:iCs/>
        </w:rPr>
        <w:t>N</w:t>
      </w:r>
      <w:r w:rsidRPr="00A763ED">
        <w:rPr>
          <w:vertAlign w:val="subscript"/>
        </w:rPr>
        <w:t>area</w:t>
      </w:r>
      <w:r>
        <w:t xml:space="preserve"> will be negatively related to </w:t>
      </w:r>
      <w:r w:rsidR="001E3E42">
        <w:rPr>
          <w:i/>
          <w:iCs/>
          <w:lang w:val="el-GR"/>
        </w:rPr>
        <w:t>χ</w:t>
      </w:r>
      <w:r w:rsidR="00A35546">
        <w:rPr>
          <w:i/>
          <w:iCs/>
        </w:rPr>
        <w:t xml:space="preserve"> </w:t>
      </w:r>
      <w:r w:rsidR="00A35546">
        <w:rPr>
          <w:iCs/>
        </w:rPr>
        <w:t xml:space="preserve">and </w:t>
      </w:r>
      <w:r w:rsidR="00A35546" w:rsidRPr="004D73B8">
        <w:rPr>
          <w:i/>
          <w:iCs/>
          <w:lang w:val="el-GR"/>
        </w:rPr>
        <w:t>β</w:t>
      </w:r>
      <w:r w:rsidR="00AA48B8">
        <w:t xml:space="preserve">. This </w:t>
      </w:r>
      <w:r>
        <w:t xml:space="preserve">response </w:t>
      </w:r>
      <w:r w:rsidR="00AA48B8">
        <w:t>will result in an indirect positive effect of increasing soil nitrogen availability</w:t>
      </w:r>
      <w:r w:rsidR="004D73B8">
        <w:t>,</w:t>
      </w:r>
      <w:r w:rsidR="00AA48B8">
        <w:t xml:space="preserve"> </w:t>
      </w:r>
      <w:r w:rsidR="004D73B8">
        <w:t xml:space="preserve">a </w:t>
      </w:r>
      <w:r w:rsidR="00AA48B8">
        <w:t xml:space="preserve">negative effect of increasing soil moisture on </w:t>
      </w:r>
      <w:r w:rsidR="00AA48B8">
        <w:rPr>
          <w:i/>
          <w:iCs/>
        </w:rPr>
        <w:t>N</w:t>
      </w:r>
      <w:r w:rsidR="00AA48B8">
        <w:rPr>
          <w:vertAlign w:val="subscript"/>
        </w:rPr>
        <w:t>area</w:t>
      </w:r>
      <w:r w:rsidR="00AA48B8">
        <w:t xml:space="preserve">, </w:t>
      </w:r>
      <w:r w:rsidR="0072289E">
        <w:t xml:space="preserve">and </w:t>
      </w:r>
      <w:r w:rsidR="004D73B8">
        <w:t xml:space="preserve">generally larger </w:t>
      </w:r>
      <w:r w:rsidR="004D73B8">
        <w:rPr>
          <w:i/>
          <w:iCs/>
        </w:rPr>
        <w:t>N</w:t>
      </w:r>
      <w:r w:rsidR="004D73B8">
        <w:rPr>
          <w:vertAlign w:val="subscript"/>
        </w:rPr>
        <w:t>area</w:t>
      </w:r>
      <w:r w:rsidR="004D73B8">
        <w:t xml:space="preserve"> values in</w:t>
      </w:r>
      <w:r w:rsidR="0072289E">
        <w:t xml:space="preserve"> both</w:t>
      </w:r>
      <w:r w:rsidR="004D73B8">
        <w:t xml:space="preserve"> N-fixing</w:t>
      </w:r>
      <w:r w:rsidR="00285FF4">
        <w:t xml:space="preserve"> species</w:t>
      </w:r>
      <w:r w:rsidR="00745A50">
        <w:t xml:space="preserve">. While theory predicts that negative relationships between </w:t>
      </w:r>
      <w:r w:rsidR="00745A50">
        <w:rPr>
          <w:i/>
          <w:iCs/>
        </w:rPr>
        <w:t>N</w:t>
      </w:r>
      <w:r w:rsidR="00745A50">
        <w:rPr>
          <w:vertAlign w:val="subscript"/>
        </w:rPr>
        <w:t>area</w:t>
      </w:r>
      <w:r w:rsidR="00745A50">
        <w:t xml:space="preserve"> and </w:t>
      </w:r>
      <w:r w:rsidR="00745A50">
        <w:rPr>
          <w:i/>
          <w:iCs/>
          <w:lang w:val="el-GR"/>
        </w:rPr>
        <w:t>χ</w:t>
      </w:r>
      <w:r w:rsidR="00745A50">
        <w:t xml:space="preserve"> should yield generally larger </w:t>
      </w:r>
      <w:r w:rsidR="00745A50">
        <w:rPr>
          <w:i/>
          <w:iCs/>
        </w:rPr>
        <w:t>N</w:t>
      </w:r>
      <w:r w:rsidR="00745A50">
        <w:rPr>
          <w:vertAlign w:val="subscript"/>
        </w:rPr>
        <w:t>area</w:t>
      </w:r>
      <w:r w:rsidR="00745A50">
        <w:t xml:space="preserve"> in</w:t>
      </w:r>
      <w:r w:rsidR="0072289E">
        <w:t xml:space="preserve"> </w:t>
      </w:r>
      <w:r w:rsidR="004D73B8">
        <w:t>C</w:t>
      </w:r>
      <w:r w:rsidR="004D73B8">
        <w:rPr>
          <w:vertAlign w:val="subscript"/>
        </w:rPr>
        <w:t>4</w:t>
      </w:r>
      <w:r w:rsidR="004D73B8">
        <w:t xml:space="preserve"> species</w:t>
      </w:r>
      <w:r w:rsidR="00745A50">
        <w:t>, we expected that C</w:t>
      </w:r>
      <w:r w:rsidR="00745A50">
        <w:rPr>
          <w:vertAlign w:val="subscript"/>
        </w:rPr>
        <w:t>4</w:t>
      </w:r>
      <w:r w:rsidR="00745A50">
        <w:t xml:space="preserve"> species would have lower </w:t>
      </w:r>
      <w:r w:rsidR="00745A50">
        <w:rPr>
          <w:i/>
          <w:iCs/>
        </w:rPr>
        <w:t>N</w:t>
      </w:r>
      <w:r w:rsidR="00745A50">
        <w:rPr>
          <w:vertAlign w:val="subscript"/>
        </w:rPr>
        <w:t>area</w:t>
      </w:r>
      <w:r w:rsidR="00745A50">
        <w:t xml:space="preserve"> due to generally greater nitrogen use efficiency in C</w:t>
      </w:r>
      <w:r w:rsidR="00745A50">
        <w:rPr>
          <w:vertAlign w:val="subscript"/>
        </w:rPr>
        <w:t>4</w:t>
      </w:r>
      <w:r w:rsidR="00745A50">
        <w:t xml:space="preserve"> species than C</w:t>
      </w:r>
      <w:r w:rsidR="00745A50">
        <w:rPr>
          <w:vertAlign w:val="subscript"/>
        </w:rPr>
        <w:t>3</w:t>
      </w:r>
      <w:r w:rsidR="00745A50">
        <w:t xml:space="preserve"> species</w:t>
      </w:r>
      <w:r w:rsidR="004D73B8">
        <w:t xml:space="preserve">. Additionally, </w:t>
      </w:r>
      <w:r w:rsidR="001E3E42">
        <w:rPr>
          <w:i/>
          <w:iCs/>
        </w:rPr>
        <w:t>VPD</w:t>
      </w:r>
      <w:r w:rsidR="001E3E42">
        <w:t xml:space="preserve"> </w:t>
      </w:r>
      <w:r w:rsidR="00AA48B8">
        <w:t>w</w:t>
      </w:r>
      <w:r w:rsidR="004D73B8">
        <w:t>as expected to</w:t>
      </w:r>
      <w:r w:rsidR="00AA48B8">
        <w:t xml:space="preserve"> increase </w:t>
      </w:r>
      <w:r w:rsidR="00AA48B8" w:rsidRPr="004D73B8">
        <w:rPr>
          <w:i/>
          <w:iCs/>
        </w:rPr>
        <w:t>N</w:t>
      </w:r>
      <w:r w:rsidR="00AA48B8" w:rsidRPr="004D73B8">
        <w:rPr>
          <w:vertAlign w:val="subscript"/>
        </w:rPr>
        <w:t>area</w:t>
      </w:r>
      <w:r w:rsidR="004D73B8">
        <w:t xml:space="preserve">, a pattern that would be </w:t>
      </w:r>
      <w:r w:rsidR="001E3E42">
        <w:t xml:space="preserve">directly </w:t>
      </w:r>
      <w:r w:rsidR="00AA48B8">
        <w:t>mediated through</w:t>
      </w:r>
      <w:r w:rsidR="001E3E42">
        <w:t xml:space="preserve"> the reduction in</w:t>
      </w:r>
      <w:r w:rsidR="00AA48B8">
        <w:t xml:space="preserve"> </w:t>
      </w:r>
      <w:r w:rsidR="001E3E42">
        <w:rPr>
          <w:i/>
          <w:iCs/>
          <w:lang w:val="el-GR"/>
        </w:rPr>
        <w:t>χ</w:t>
      </w:r>
      <w:r w:rsidR="001E3E42">
        <w:t xml:space="preserve"> with increasing </w:t>
      </w:r>
      <w:r w:rsidR="00C1617D">
        <w:rPr>
          <w:i/>
          <w:iCs/>
          <w:color w:val="000000" w:themeColor="text1"/>
        </w:rPr>
        <w:t>VPD</w:t>
      </w:r>
      <w:r w:rsidR="001E3E42">
        <w:t>.</w:t>
      </w:r>
    </w:p>
    <w:p w14:paraId="687D2195" w14:textId="77777777" w:rsidR="001E3E42" w:rsidRDefault="001E3E42" w:rsidP="0025039E">
      <w:pPr>
        <w:spacing w:line="360" w:lineRule="auto"/>
        <w:rPr>
          <w:b/>
          <w:bCs/>
        </w:rPr>
      </w:pPr>
    </w:p>
    <w:p w14:paraId="074E51E2" w14:textId="4A278098"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547A3F">
      <w:pPr>
        <w:spacing w:line="360" w:lineRule="auto"/>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lastRenderedPageBreak/>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71CFFF62"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Sercon Ltd., Chestshire, UK) interfaced to an isotope ratio mass spectrometer (PDZ Europa 20-20 Isotope Ratio Mass Spectrometer, Sercon Ltd., Chestshire,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Pr="00535E38">
        <w:rPr>
          <w:i/>
          <w:iCs/>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sidRPr="00535E38">
        <w:rPr>
          <w:i/>
          <w:iCs/>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7C1193">
        <w:rPr>
          <w:color w:val="000000"/>
        </w:rPr>
        <w:t>,</w:t>
      </w:r>
      <w:r>
        <w:rPr>
          <w:color w:val="000000"/>
        </w:rPr>
        <w:t xml:space="preserve"> </w:t>
      </w:r>
      <w:r w:rsidR="007C1193">
        <w:rPr>
          <w:color w:val="000000"/>
        </w:rPr>
        <w:t xml:space="preserve">traditionally </w:t>
      </w:r>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r w:rsidR="007C1193">
        <w:rPr>
          <w:color w:val="000000"/>
        </w:rPr>
        <w:t xml:space="preserve"> 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259F3292" w:rsidR="009B12AC" w:rsidRPr="00937D97" w:rsidRDefault="00535E38" w:rsidP="0025039E">
      <w:pPr>
        <w:autoSpaceDE w:val="0"/>
        <w:autoSpaceDN w:val="0"/>
        <w:adjustRightInd w:val="0"/>
        <w:spacing w:line="360" w:lineRule="auto"/>
        <w:rPr>
          <w:iCs/>
          <w:color w:val="000000"/>
        </w:rPr>
      </w:pPr>
      <w:r>
        <w:rPr>
          <w:color w:val="000000"/>
        </w:rPr>
        <w:t xml:space="preserve">From this calculation, we set </w:t>
      </w:r>
      <w:r w:rsidR="00937D97">
        <w:rPr>
          <w:color w:val="000000"/>
          <w:lang w:val="el-GR"/>
        </w:rPr>
        <w:t>δ</w:t>
      </w:r>
      <w:r w:rsidR="00937D97" w:rsidRPr="00F72660">
        <w:rPr>
          <w:color w:val="000000"/>
          <w:vertAlign w:val="superscript"/>
        </w:rPr>
        <w:t>13</w:t>
      </w:r>
      <w:r w:rsidR="00937D97">
        <w:rPr>
          <w:color w:val="000000"/>
        </w:rPr>
        <w:t>C</w:t>
      </w:r>
      <w:r w:rsidR="00937D97">
        <w:rPr>
          <w:color w:val="000000"/>
          <w:vertAlign w:val="subscript"/>
        </w:rPr>
        <w:t>air</w:t>
      </w:r>
      <w:r w:rsidR="00937D97">
        <w:rPr>
          <w:color w:val="000000"/>
        </w:rPr>
        <w:t xml:space="preserve"> values </w:t>
      </w:r>
      <w:r>
        <w:rPr>
          <w:color w:val="000000"/>
        </w:rPr>
        <w:t xml:space="preserve">to -9.04 and -9.09 </w:t>
      </w:r>
      <w:r w:rsidR="00937D97">
        <w:rPr>
          <w:color w:val="000000"/>
        </w:rPr>
        <w:t xml:space="preserve">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31A05F0A"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sidRPr="00BF60D7">
        <w:rPr>
          <w:i/>
          <w:iCs/>
          <w:color w:val="000000"/>
          <w:lang w:val="el-GR"/>
        </w:rPr>
        <w:t>χ</w:t>
      </w:r>
      <w:r>
        <w:rPr>
          <w:color w:val="000000"/>
        </w:rPr>
        <w:t xml:space="preserve"> and site climat</w:t>
      </w:r>
      <w:r w:rsidR="00463A7F">
        <w:rPr>
          <w:color w:val="000000"/>
        </w:rPr>
        <w:t>e</w:t>
      </w:r>
      <w:r>
        <w:rPr>
          <w:color w:val="000000"/>
        </w:rPr>
        <w:t xml:space="preserve"> data with equations 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037F9A7A"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BF60D7">
        <w:rPr>
          <w:i/>
          <w:iCs/>
          <w:color w:val="000000"/>
        </w:rPr>
        <w:t>VP</w:t>
      </w:r>
      <w:r w:rsidR="009B12AC" w:rsidRPr="00BF60D7">
        <w:rPr>
          <w:i/>
          <w:iCs/>
          <w:color w:val="000000"/>
        </w:rPr>
        <w:t>D</w:t>
      </w:r>
      <w:r w:rsidR="009B12AC">
        <w:rPr>
          <w:color w:val="000000"/>
        </w:rPr>
        <w:t xml:space="preserve"> represents vapor pressure deficit (Pa), set to the mean</w:t>
      </w:r>
      <w:r w:rsidR="00BF60D7">
        <w:rPr>
          <w:color w:val="000000"/>
        </w:rPr>
        <w:t xml:space="preserve"> </w:t>
      </w:r>
      <w:r w:rsidR="009B12AC">
        <w:rPr>
          <w:color w:val="000000"/>
        </w:rPr>
        <w:t xml:space="preserve">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3D65370F" w14:textId="491966E1" w:rsidR="00CF1D5B" w:rsidRPr="00BF60D7"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6CA438C0" w:rsidR="00E6025B" w:rsidRPr="0082190A" w:rsidRDefault="0082190A" w:rsidP="0025039E">
      <w:pPr>
        <w:spacing w:line="360" w:lineRule="auto"/>
        <w:rPr>
          <w:b/>
          <w:bCs/>
        </w:rPr>
      </w:pPr>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3"/>
                    <a:stretch>
                      <a:fillRect/>
                    </a:stretch>
                  </pic:blipFill>
                  <pic:spPr>
                    <a:xfrm>
                      <a:off x="0" y="0"/>
                      <a:ext cx="9049260" cy="3619704"/>
                    </a:xfrm>
                    <a:prstGeom prst="rect">
                      <a:avLst/>
                    </a:prstGeom>
                  </pic:spPr>
                </pic:pic>
              </a:graphicData>
            </a:graphic>
          </wp:inline>
        </w:drawing>
      </w:r>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40538161" w:rsidR="00996E52" w:rsidRDefault="00996E52" w:rsidP="00547A3F">
      <w:pPr>
        <w:spacing w:line="360" w:lineRule="auto"/>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4"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soil samples in 1 M KCl,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r w:rsidR="00C01752">
        <w:t xml:space="preserve">fetchSoilGrids’ function in the </w:t>
      </w:r>
      <w:r w:rsidR="006F3A0F">
        <w:t xml:space="preserve">‘soilDB’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r>
        <w:rPr>
          <w:i/>
          <w:iCs/>
        </w:rPr>
        <w:t>W</w:t>
      </w:r>
      <w:r>
        <w:rPr>
          <w:vertAlign w:val="subscript"/>
        </w:rPr>
        <w:t>n</w:t>
      </w:r>
      <w:r>
        <w:t>; mm)</w:t>
      </w:r>
      <w:r w:rsidR="00AA5067">
        <w:t xml:space="preserve"> </w:t>
      </w:r>
      <w:r>
        <w:t>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35F4FC0"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‘getSunlightTimes’ function in the ‘suncalc’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pedotransfer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6203C9">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4A0D613"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054EA51"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BF60D7">
        <w:t xml:space="preserve"> </w:t>
      </w:r>
      <w:r>
        <w:t>=</w:t>
      </w:r>
      <w:r w:rsidR="00BF60D7">
        <w:t xml:space="preserve"> </w:t>
      </w:r>
      <w:r w:rsidR="00EA6746">
        <w:t>53</w:t>
      </w:r>
      <w:r>
        <w:t>), C</w:t>
      </w:r>
      <w:r>
        <w:rPr>
          <w:vertAlign w:val="subscript"/>
        </w:rPr>
        <w:t>3</w:t>
      </w:r>
      <w:r>
        <w:t xml:space="preserve"> non</w:t>
      </w:r>
      <w:r w:rsidR="00A233BA">
        <w:t>-legumes</w:t>
      </w:r>
      <w:r w:rsidR="00341AA7">
        <w:t xml:space="preserve"> </w:t>
      </w:r>
      <w:r>
        <w:t>(</w:t>
      </w:r>
      <w:r w:rsidRPr="005F36CF">
        <w:t>n</w:t>
      </w:r>
      <w:r w:rsidR="00BF60D7">
        <w:t xml:space="preserve"> </w:t>
      </w:r>
      <w:r w:rsidRPr="005F36CF">
        <w:t>=</w:t>
      </w:r>
      <w:r w:rsidR="00BF60D7">
        <w:t xml:space="preserve"> </w:t>
      </w:r>
      <w:r w:rsidR="00EA6746">
        <w:t>35</w:t>
      </w:r>
      <w:r w:rsidR="00A52757">
        <w:t>0</w:t>
      </w:r>
      <w:r>
        <w:t>), and C</w:t>
      </w:r>
      <w:r>
        <w:rPr>
          <w:vertAlign w:val="subscript"/>
        </w:rPr>
        <w:t>4</w:t>
      </w:r>
      <w:r>
        <w:t xml:space="preserve"> non</w:t>
      </w:r>
      <w:r w:rsidR="00A233BA">
        <w:t xml:space="preserve">-legumes </w:t>
      </w:r>
      <w:r w:rsidRPr="005F36CF">
        <w:t>(n</w:t>
      </w:r>
      <w:r w:rsidR="00BF60D7">
        <w:t xml:space="preserve"> </w:t>
      </w:r>
      <w:r w:rsidR="00EA6746">
        <w:t>=</w:t>
      </w:r>
      <w:r w:rsidR="00BF60D7">
        <w:t xml:space="preserve"> </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3A1158" w:rsidR="000438F0" w:rsidRPr="00707030" w:rsidRDefault="003C57E0" w:rsidP="00547A3F">
      <w:pPr>
        <w:autoSpaceDE w:val="0"/>
        <w:autoSpaceDN w:val="0"/>
        <w:adjustRightInd w:val="0"/>
        <w:spacing w:line="360" w:lineRule="auto"/>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was constructed</w:t>
      </w:r>
      <w:r w:rsidR="00C853D8">
        <w:t xml:space="preserve"> to investigate environmental drivers of </w:t>
      </w:r>
      <w:r w:rsidR="00C853D8" w:rsidRPr="00C27873">
        <w:rPr>
          <w:i/>
          <w:iCs/>
          <w:lang w:val="el-GR"/>
        </w:rPr>
        <w:t>β</w:t>
      </w:r>
      <w:r w:rsidR="00C853D8">
        <w:t xml:space="preserve">, </w:t>
      </w:r>
      <w:r w:rsidR="00C853D8" w:rsidRPr="009C50E2">
        <w:rPr>
          <w:i/>
          <w:iCs/>
          <w:lang w:val="el-GR"/>
        </w:rPr>
        <w:lastRenderedPageBreak/>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 xml:space="preserve">Akaike Information Criterion (AICc) </w:t>
      </w:r>
      <w:r w:rsidR="00F676C9">
        <w:t xml:space="preserve">to select the </w:t>
      </w:r>
      <w:r w:rsidR="009C50E2">
        <w:t>soil moisture</w:t>
      </w:r>
      <w:r w:rsidR="00F676C9">
        <w:t xml:space="preserve"> timescale that conferred the best model fit, indicated by the model with the lowest AICc score (</w:t>
      </w:r>
      <w:r w:rsidR="00F676C9" w:rsidRPr="00965142">
        <w:t>Table S</w:t>
      </w:r>
      <w:r w:rsidR="00A52757">
        <w:t>2</w:t>
      </w:r>
      <w:r w:rsidR="00F676C9" w:rsidRPr="00965142">
        <w:t>; Fig. S2</w:t>
      </w:r>
      <w:r w:rsidR="00F676C9">
        <w:t>).</w:t>
      </w:r>
    </w:p>
    <w:p w14:paraId="690C74C4" w14:textId="05958E99"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CE37B5">
        <w:rPr>
          <w:i/>
          <w:iCs/>
        </w:rPr>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CE37B5" w:rsidRPr="00CE37B5">
        <w:rPr>
          <w:i/>
          <w:iCs/>
        </w:rPr>
        <w:t>VPD</w:t>
      </w:r>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CE37B5">
        <w:rPr>
          <w:i/>
          <w:iCs/>
        </w:rPr>
        <w:t>VPD</w:t>
      </w:r>
      <w:r w:rsidR="00CE37B5" w:rsidDel="00CE37B5">
        <w:t xml:space="preserve"> </w:t>
      </w:r>
      <w:r w:rsidR="00605B64">
        <w:t xml:space="preserve">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05F7A908"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7CC1885C"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 xml:space="preserve">e used the 'lmer'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'Anova'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w:t>
      </w:r>
      <w:r w:rsidR="00FB104B">
        <w:t xml:space="preserve"> </w:t>
      </w:r>
      <w:r w:rsidRPr="00863849">
        <w:t>=</w:t>
      </w:r>
      <w:r w:rsidR="00FB104B">
        <w:t xml:space="preserve"> </w:t>
      </w:r>
      <w:r w:rsidRPr="00863849">
        <w:t>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38D23614"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266AAF">
        <w:t xml:space="preserve"> and</w:t>
      </w:r>
      <w:r w:rsidR="0004230F">
        <w:t xml:space="preserve">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4230F" w:rsidRPr="00B639AF">
        <w:rPr>
          <w:i/>
          <w:iCs/>
          <w:lang w:val="el-GR"/>
        </w:rPr>
        <w:t>χ</w:t>
      </w:r>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r w:rsidR="00266AAF">
        <w:t xml:space="preserve"> and </w:t>
      </w:r>
      <w:r w:rsidR="0004230F">
        <w:rPr>
          <w:i/>
          <w:iCs/>
        </w:rPr>
        <w:t>M</w:t>
      </w:r>
      <w:r w:rsidR="0004230F">
        <w:rPr>
          <w:vertAlign w:val="subscript"/>
        </w:rPr>
        <w:t>area</w:t>
      </w:r>
      <w:r w:rsidR="0004230F">
        <w:t xml:space="preserve">. </w:t>
      </w:r>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r w:rsidR="00B23C7F">
        <w:rPr>
          <w:i/>
          <w:iCs/>
          <w:lang w:val="el-GR"/>
        </w:rPr>
        <w:t>β</w:t>
      </w:r>
      <w:r w:rsidR="00BE3945">
        <w:t xml:space="preserve"> and </w:t>
      </w:r>
      <w:r w:rsidR="00CE37B5" w:rsidRPr="00CE37B5">
        <w:rPr>
          <w:i/>
          <w:iCs/>
        </w:rPr>
        <w:t>VPD</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 (</w:t>
      </w:r>
      <w:r w:rsidR="001F39CF">
        <w:t>2</w:t>
      </w:r>
      <w:r w:rsidR="006F6784">
        <w:t xml:space="preserve">-day soil moisture, 4-day vapor pressure deficit). Models also </w:t>
      </w:r>
      <w:r w:rsidR="0071254E">
        <w:t xml:space="preserve">included </w:t>
      </w:r>
      <w:r w:rsidR="004210A0">
        <w:t>species as a random intercept term</w:t>
      </w:r>
      <w:r w:rsidR="00136EA4">
        <w:t>,</w:t>
      </w:r>
      <w:r w:rsidR="004210A0">
        <w:t xml:space="preserve"> were </w:t>
      </w:r>
      <w:r w:rsidR="00FA4A16">
        <w:t>built</w:t>
      </w:r>
      <w:r w:rsidR="004210A0">
        <w:t xml:space="preserve"> using the ‘lme’ 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subsequently loaded into the piecewise structural equation model using the ‘psem’ function in the ‘piecewiseSEM’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76E45A45" w:rsidR="00EB0F41" w:rsidRPr="00452F42" w:rsidRDefault="00761CFE" w:rsidP="0025039E">
      <w:pPr>
        <w:autoSpaceDE w:val="0"/>
        <w:autoSpaceDN w:val="0"/>
        <w:adjustRightInd w:val="0"/>
        <w:spacing w:line="360" w:lineRule="auto"/>
        <w:rPr>
          <w:color w:val="000000" w:themeColor="text1"/>
        </w:rPr>
      </w:pPr>
      <w:commentRangeStart w:id="4"/>
      <w:r>
        <w:rPr>
          <w:i/>
          <w:iCs/>
          <w:color w:val="000000" w:themeColor="text1"/>
          <w:lang w:val="el-GR"/>
        </w:rPr>
        <w:t>β</w:t>
      </w:r>
      <w:commentRangeEnd w:id="4"/>
      <w:r w:rsidR="00331585">
        <w:rPr>
          <w:rStyle w:val="CommentReference"/>
          <w:rFonts w:eastAsiaTheme="minorHAnsi" w:cs="Times New Roman (Body CS)"/>
        </w:rPr>
        <w:commentReference w:id="4"/>
      </w:r>
    </w:p>
    <w:p w14:paraId="101081EA" w14:textId="5FD7A929" w:rsidR="009356ED" w:rsidRPr="00EF52CA" w:rsidRDefault="00EA6746" w:rsidP="00EF52CA">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r w:rsidR="006F6784">
        <w:rPr>
          <w:color w:val="000000" w:themeColor="text1"/>
        </w:rPr>
        <w:t>AICc</w:t>
      </w:r>
      <w:r w:rsidR="004E3BFA">
        <w:rPr>
          <w:color w:val="000000" w:themeColor="text1"/>
        </w:rPr>
        <w:t>=</w:t>
      </w:r>
      <w:r w:rsidR="00EF52CA" w:rsidRPr="00EF52CA">
        <w:rPr>
          <w:color w:val="000000"/>
        </w:rPr>
        <w:t>1429.14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p>
    <w:p w14:paraId="5DEA9ED6" w14:textId="359FBF1A" w:rsidR="006D26A6" w:rsidRDefault="007E123F" w:rsidP="00EF52CA">
      <w:pPr>
        <w:spacing w:line="36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availability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EF52CA">
        <w:rPr>
          <w:color w:val="000000" w:themeColor="text1"/>
        </w:rPr>
        <w:t>=</w:t>
      </w:r>
      <w:r w:rsidR="007B6EDA">
        <w:rPr>
          <w:color w:val="000000" w:themeColor="text1"/>
        </w:rPr>
        <w:t>0.00</w:t>
      </w:r>
      <w:r w:rsidR="00EF52CA">
        <w:rPr>
          <w:color w:val="000000" w:themeColor="text1"/>
        </w:rPr>
        <w:t>2</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r w:rsidR="00331585">
        <w:rPr>
          <w:color w:val="000000" w:themeColor="text1"/>
        </w:rPr>
        <w:t>31</w:t>
      </w:r>
      <w:r w:rsidR="00A174A5">
        <w:rPr>
          <w:color w:val="000000" w:themeColor="text1"/>
        </w:rPr>
        <w:t>)</w:t>
      </w:r>
      <w:r w:rsidR="00EF52CA">
        <w:rPr>
          <w:color w:val="000000" w:themeColor="text1"/>
        </w:rPr>
        <w:t xml:space="preserve"> despite a </w:t>
      </w:r>
      <w:r w:rsidR="00331585">
        <w:rPr>
          <w:color w:val="000000" w:themeColor="text1"/>
        </w:rPr>
        <w:t>null</w:t>
      </w:r>
      <w:r w:rsidR="00EF52CA">
        <w:rPr>
          <w:color w:val="000000" w:themeColor="text1"/>
        </w:rPr>
        <w:t xml:space="preserve"> effect of soil nitrogen availability on </w:t>
      </w:r>
      <w:r w:rsidR="00EF52CA">
        <w:rPr>
          <w:i/>
          <w:iCs/>
          <w:color w:val="000000" w:themeColor="text1"/>
          <w:lang w:val="el-GR"/>
        </w:rPr>
        <w:t>β</w:t>
      </w:r>
      <w:r w:rsidR="00EF52CA">
        <w:rPr>
          <w:color w:val="000000" w:themeColor="text1"/>
        </w:rPr>
        <w:t xml:space="preserve"> in C</w:t>
      </w:r>
      <w:r w:rsidR="00EF52CA">
        <w:rPr>
          <w:color w:val="000000" w:themeColor="text1"/>
          <w:vertAlign w:val="subscript"/>
        </w:rPr>
        <w:t>4</w:t>
      </w:r>
      <w:r w:rsidR="00EF52CA">
        <w:rPr>
          <w:color w:val="000000" w:themeColor="text1"/>
        </w:rPr>
        <w:t xml:space="preserve"> nonlegumes</w:t>
      </w:r>
      <w:r w:rsidR="00EF52CA">
        <w:rPr>
          <w:color w:val="000000" w:themeColor="text1"/>
        </w:rPr>
        <w:t xml:space="preserve"> (Tukey: </w:t>
      </w:r>
      <w:r w:rsidR="00EF52CA">
        <w:rPr>
          <w:i/>
          <w:iCs/>
          <w:color w:val="000000" w:themeColor="text1"/>
        </w:rPr>
        <w:t>p</w:t>
      </w:r>
      <w:r w:rsidR="00EF52CA">
        <w:rPr>
          <w:color w:val="000000" w:themeColor="text1"/>
        </w:rPr>
        <w:t>=0.</w:t>
      </w:r>
      <w:r w:rsidR="00331585">
        <w:rPr>
          <w:color w:val="000000" w:themeColor="text1"/>
        </w:rPr>
        <w:t>905</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331585">
        <w:rPr>
          <w:color w:val="000000" w:themeColor="text1"/>
        </w:rPr>
        <w:t>902</w:t>
      </w:r>
      <w:r w:rsidR="00FD1286">
        <w:rPr>
          <w:color w:val="000000" w:themeColor="text1"/>
        </w:rPr>
        <w:t>; Table 1</w:t>
      </w:r>
      <w:r w:rsidR="0084086E">
        <w:rPr>
          <w:color w:val="000000" w:themeColor="text1"/>
        </w:rPr>
        <w:t>; Fig. 2</w:t>
      </w:r>
      <w:r w:rsidR="00A631F4">
        <w:rPr>
          <w:color w:val="000000" w:themeColor="text1"/>
        </w:rPr>
        <w:t>b</w:t>
      </w:r>
      <w:r w:rsidR="00FD1286">
        <w:rPr>
          <w:color w:val="000000" w:themeColor="text1"/>
        </w:rPr>
        <w:t xml:space="preserve">). </w:t>
      </w:r>
      <w:r>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Table 1) indicated</w:t>
      </w:r>
      <w:r>
        <w:rPr>
          <w:color w:val="000000" w:themeColor="text1"/>
        </w:rPr>
        <w:t xml:space="preserve"> that C</w:t>
      </w:r>
      <w:r>
        <w:rPr>
          <w:color w:val="000000" w:themeColor="text1"/>
          <w:vertAlign w:val="subscript"/>
        </w:rPr>
        <w:t>4</w:t>
      </w:r>
      <w:r>
        <w:rPr>
          <w:color w:val="000000" w:themeColor="text1"/>
        </w:rPr>
        <w:t xml:space="preserve"> nonlegumes generally had lower</w:t>
      </w:r>
      <w:r w:rsidR="00F150BB">
        <w:rPr>
          <w:color w:val="000000" w:themeColor="text1"/>
        </w:rPr>
        <w:t xml:space="preserve">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t>
      </w:r>
      <w:r>
        <w:rPr>
          <w:color w:val="000000" w:themeColor="text1"/>
        </w:rPr>
        <w:t>(</w:t>
      </w:r>
      <w:r w:rsidRPr="00E7144F">
        <w:rPr>
          <w:color w:val="000000" w:themeColor="text1"/>
        </w:rPr>
        <w:t xml:space="preserve">Tukey: </w:t>
      </w:r>
      <w:r w:rsidRPr="00A631F4">
        <w:rPr>
          <w:i/>
          <w:iCs/>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w:t>
      </w:r>
      <w:r w:rsidR="00EF52CA">
        <w:rPr>
          <w:color w:val="000000" w:themeColor="text1"/>
        </w:rPr>
        <w:t>8</w:t>
      </w:r>
      <w:r w:rsidR="00331585">
        <w:rPr>
          <w:color w:val="000000" w:themeColor="text1"/>
        </w:rPr>
        <w:t>04</w:t>
      </w:r>
      <w:r w:rsidR="00A174A5">
        <w:rPr>
          <w:color w:val="000000" w:themeColor="text1"/>
        </w:rPr>
        <w:t>)</w:t>
      </w:r>
      <w:r>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commentRangeStart w:id="5"/>
      <w:r>
        <w:rPr>
          <w:b/>
          <w:bCs/>
          <w:color w:val="000000" w:themeColor="text1"/>
        </w:rPr>
        <w:lastRenderedPageBreak/>
        <w:t>T</w:t>
      </w:r>
      <w:commentRangeEnd w:id="5"/>
      <w:r w:rsidR="00EF52CA">
        <w:rPr>
          <w:rStyle w:val="CommentReference"/>
          <w:rFonts w:eastAsiaTheme="minorHAnsi" w:cs="Times New Roman (Body CS)"/>
        </w:rPr>
        <w:commentReference w:id="5"/>
      </w:r>
      <w:r>
        <w:rPr>
          <w:b/>
          <w:bCs/>
          <w:color w:val="000000" w:themeColor="text1"/>
        </w:rPr>
        <w:t xml:space="preserve">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420CCF"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420CCF" w:rsidRPr="003F18D0" w:rsidRDefault="00420CCF" w:rsidP="00420CCF">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420CCF" w:rsidRPr="00FD1286" w:rsidRDefault="00420CCF" w:rsidP="00420CCF">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2DF74FC" w:rsidR="00420CCF" w:rsidRPr="00420CCF" w:rsidRDefault="00420CCF" w:rsidP="00420CCF">
            <w:pPr>
              <w:spacing w:line="276" w:lineRule="auto"/>
              <w:jc w:val="right"/>
              <w:rPr>
                <w:color w:val="000000"/>
              </w:rPr>
            </w:pPr>
            <w:r w:rsidRPr="00420CCF">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3F26123C" w:rsidR="00420CCF" w:rsidRPr="00420CCF" w:rsidRDefault="00420CCF" w:rsidP="00420CCF">
            <w:pPr>
              <w:spacing w:line="276" w:lineRule="auto"/>
              <w:jc w:val="right"/>
              <w:rPr>
                <w:color w:val="000000"/>
              </w:rPr>
            </w:pPr>
            <w:r w:rsidRPr="00420CCF">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4E68D92C" w:rsidR="00420CCF" w:rsidRPr="00420CCF" w:rsidRDefault="00420CCF" w:rsidP="00420CCF">
            <w:pPr>
              <w:spacing w:line="276" w:lineRule="auto"/>
              <w:jc w:val="right"/>
              <w:rPr>
                <w:color w:val="000000"/>
              </w:rPr>
            </w:pPr>
            <w:r w:rsidRPr="00420CCF">
              <w:rPr>
                <w:color w:val="000000"/>
              </w:rPr>
              <w:t>-</w:t>
            </w:r>
          </w:p>
        </w:tc>
      </w:tr>
      <w:tr w:rsidR="00420CCF"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420CCF" w:rsidRPr="003F18D0" w:rsidRDefault="00420CCF" w:rsidP="00420CCF">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3200100B" w:rsidR="00420CCF" w:rsidRPr="00420CCF" w:rsidRDefault="00420CCF" w:rsidP="00420CCF">
            <w:pPr>
              <w:spacing w:line="276" w:lineRule="auto"/>
              <w:jc w:val="right"/>
              <w:rPr>
                <w:color w:val="000000"/>
              </w:rPr>
            </w:pPr>
            <w:r w:rsidRPr="00420CCF">
              <w:rPr>
                <w:color w:val="000000"/>
              </w:rPr>
              <w:t>-2.03E-01</w:t>
            </w:r>
          </w:p>
        </w:tc>
        <w:tc>
          <w:tcPr>
            <w:tcW w:w="1122" w:type="dxa"/>
            <w:tcBorders>
              <w:top w:val="nil"/>
              <w:left w:val="nil"/>
              <w:bottom w:val="nil"/>
              <w:right w:val="nil"/>
            </w:tcBorders>
            <w:shd w:val="clear" w:color="auto" w:fill="auto"/>
            <w:noWrap/>
            <w:vAlign w:val="bottom"/>
            <w:hideMark/>
          </w:tcPr>
          <w:p w14:paraId="6E9B96D3" w14:textId="527589F1" w:rsidR="00420CCF" w:rsidRPr="00420CCF" w:rsidRDefault="00420CCF" w:rsidP="00420CCF">
            <w:pPr>
              <w:spacing w:line="276" w:lineRule="auto"/>
              <w:jc w:val="right"/>
              <w:rPr>
                <w:color w:val="000000"/>
              </w:rPr>
            </w:pPr>
            <w:r w:rsidRPr="00420CCF">
              <w:rPr>
                <w:color w:val="000000"/>
              </w:rPr>
              <w:t>0.015</w:t>
            </w:r>
          </w:p>
        </w:tc>
        <w:tc>
          <w:tcPr>
            <w:tcW w:w="1083" w:type="dxa"/>
            <w:tcBorders>
              <w:top w:val="nil"/>
              <w:left w:val="nil"/>
              <w:bottom w:val="nil"/>
              <w:right w:val="nil"/>
            </w:tcBorders>
            <w:shd w:val="clear" w:color="auto" w:fill="auto"/>
            <w:noWrap/>
            <w:vAlign w:val="bottom"/>
            <w:hideMark/>
          </w:tcPr>
          <w:p w14:paraId="61F61403" w14:textId="7D30AC29" w:rsidR="00420CCF" w:rsidRPr="00420CCF" w:rsidRDefault="00420CCF" w:rsidP="00420CCF">
            <w:pPr>
              <w:spacing w:line="276" w:lineRule="auto"/>
              <w:jc w:val="right"/>
              <w:rPr>
                <w:b/>
                <w:bCs/>
                <w:color w:val="000000"/>
              </w:rPr>
            </w:pPr>
            <w:r w:rsidRPr="00420CCF">
              <w:rPr>
                <w:color w:val="000000"/>
              </w:rPr>
              <w:t>0.902</w:t>
            </w:r>
          </w:p>
        </w:tc>
      </w:tr>
      <w:tr w:rsidR="00420CCF"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420CCF" w:rsidRPr="003F18D0" w:rsidRDefault="00420CCF" w:rsidP="00420CCF">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53CDA654" w:rsidR="00420CCF" w:rsidRPr="00420CCF" w:rsidRDefault="00420CCF" w:rsidP="00420CCF">
            <w:pPr>
              <w:spacing w:line="276" w:lineRule="auto"/>
              <w:jc w:val="right"/>
              <w:rPr>
                <w:color w:val="000000"/>
              </w:rPr>
            </w:pPr>
            <w:r w:rsidRPr="00420CCF">
              <w:rPr>
                <w:color w:val="000000"/>
              </w:rPr>
              <w:t>-1.49E-02</w:t>
            </w:r>
          </w:p>
        </w:tc>
        <w:tc>
          <w:tcPr>
            <w:tcW w:w="1122" w:type="dxa"/>
            <w:tcBorders>
              <w:top w:val="nil"/>
              <w:left w:val="nil"/>
              <w:bottom w:val="nil"/>
              <w:right w:val="nil"/>
            </w:tcBorders>
            <w:shd w:val="clear" w:color="auto" w:fill="auto"/>
            <w:noWrap/>
            <w:vAlign w:val="bottom"/>
            <w:hideMark/>
          </w:tcPr>
          <w:p w14:paraId="2AC0601B" w14:textId="32962AE6" w:rsidR="00420CCF" w:rsidRPr="00420CCF" w:rsidRDefault="00420CCF" w:rsidP="00420CCF">
            <w:pPr>
              <w:spacing w:line="276" w:lineRule="auto"/>
              <w:jc w:val="right"/>
              <w:rPr>
                <w:color w:val="000000"/>
              </w:rPr>
            </w:pPr>
            <w:r w:rsidRPr="00420CCF">
              <w:rPr>
                <w:color w:val="000000"/>
              </w:rPr>
              <w:t>13.832</w:t>
            </w:r>
          </w:p>
        </w:tc>
        <w:tc>
          <w:tcPr>
            <w:tcW w:w="1083" w:type="dxa"/>
            <w:tcBorders>
              <w:top w:val="nil"/>
              <w:left w:val="nil"/>
              <w:bottom w:val="nil"/>
              <w:right w:val="nil"/>
            </w:tcBorders>
            <w:shd w:val="clear" w:color="auto" w:fill="auto"/>
            <w:noWrap/>
            <w:vAlign w:val="bottom"/>
            <w:hideMark/>
          </w:tcPr>
          <w:p w14:paraId="3133C413" w14:textId="68DFE208"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420CCF" w:rsidRPr="003F18D0" w:rsidRDefault="00420CCF" w:rsidP="00420CCF">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454C57F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7BE05AA5" w14:textId="74F3505A" w:rsidR="00420CCF" w:rsidRPr="00420CCF" w:rsidRDefault="00420CCF" w:rsidP="00420CCF">
            <w:pPr>
              <w:spacing w:line="276" w:lineRule="auto"/>
              <w:jc w:val="right"/>
              <w:rPr>
                <w:color w:val="000000"/>
              </w:rPr>
            </w:pPr>
            <w:r w:rsidRPr="00420CCF">
              <w:rPr>
                <w:color w:val="000000"/>
              </w:rPr>
              <w:t>225.049</w:t>
            </w:r>
          </w:p>
        </w:tc>
        <w:tc>
          <w:tcPr>
            <w:tcW w:w="1083" w:type="dxa"/>
            <w:tcBorders>
              <w:top w:val="nil"/>
              <w:left w:val="nil"/>
              <w:bottom w:val="nil"/>
              <w:right w:val="nil"/>
            </w:tcBorders>
            <w:shd w:val="clear" w:color="auto" w:fill="auto"/>
            <w:noWrap/>
            <w:vAlign w:val="bottom"/>
            <w:hideMark/>
          </w:tcPr>
          <w:p w14:paraId="69027236" w14:textId="044DC7F7"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0E1FA5" w:rsidR="00420CCF" w:rsidRPr="00420CCF" w:rsidRDefault="00420CCF" w:rsidP="00420CCF">
            <w:pPr>
              <w:spacing w:line="276" w:lineRule="auto"/>
              <w:jc w:val="right"/>
              <w:rPr>
                <w:color w:val="000000"/>
              </w:rPr>
            </w:pPr>
            <w:r w:rsidRPr="00420CCF">
              <w:rPr>
                <w:color w:val="000000"/>
              </w:rPr>
              <w:t>-8.86E-04</w:t>
            </w:r>
          </w:p>
        </w:tc>
        <w:tc>
          <w:tcPr>
            <w:tcW w:w="1122" w:type="dxa"/>
            <w:tcBorders>
              <w:top w:val="nil"/>
              <w:left w:val="nil"/>
              <w:bottom w:val="nil"/>
              <w:right w:val="nil"/>
            </w:tcBorders>
            <w:shd w:val="clear" w:color="auto" w:fill="auto"/>
            <w:noWrap/>
            <w:vAlign w:val="bottom"/>
            <w:hideMark/>
          </w:tcPr>
          <w:p w14:paraId="2A866AAF" w14:textId="1B441A61" w:rsidR="00420CCF" w:rsidRPr="00420CCF" w:rsidRDefault="00420CCF" w:rsidP="00420CCF">
            <w:pPr>
              <w:spacing w:line="276" w:lineRule="auto"/>
              <w:jc w:val="right"/>
              <w:rPr>
                <w:color w:val="000000"/>
              </w:rPr>
            </w:pPr>
            <w:r w:rsidRPr="00420CCF">
              <w:rPr>
                <w:color w:val="000000"/>
              </w:rPr>
              <w:t>1.016</w:t>
            </w:r>
          </w:p>
        </w:tc>
        <w:tc>
          <w:tcPr>
            <w:tcW w:w="1083" w:type="dxa"/>
            <w:tcBorders>
              <w:top w:val="nil"/>
              <w:left w:val="nil"/>
              <w:bottom w:val="nil"/>
              <w:right w:val="nil"/>
            </w:tcBorders>
            <w:shd w:val="clear" w:color="auto" w:fill="auto"/>
            <w:noWrap/>
            <w:vAlign w:val="bottom"/>
            <w:hideMark/>
          </w:tcPr>
          <w:p w14:paraId="01B77473" w14:textId="17DB4EE9" w:rsidR="00420CCF" w:rsidRPr="00420CCF" w:rsidRDefault="00420CCF" w:rsidP="00420CCF">
            <w:pPr>
              <w:spacing w:line="276" w:lineRule="auto"/>
              <w:jc w:val="right"/>
              <w:rPr>
                <w:color w:val="000000"/>
              </w:rPr>
            </w:pPr>
            <w:r w:rsidRPr="00420CCF">
              <w:rPr>
                <w:color w:val="000000"/>
              </w:rPr>
              <w:t>0.313</w:t>
            </w:r>
          </w:p>
        </w:tc>
      </w:tr>
      <w:tr w:rsidR="00420CCF"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62E2D79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0CC51DBE" w14:textId="255D5D7B" w:rsidR="00420CCF" w:rsidRPr="00420CCF" w:rsidRDefault="00420CCF" w:rsidP="00420CCF">
            <w:pPr>
              <w:spacing w:line="276" w:lineRule="auto"/>
              <w:jc w:val="right"/>
              <w:rPr>
                <w:color w:val="000000"/>
              </w:rPr>
            </w:pPr>
            <w:r w:rsidRPr="00420CCF">
              <w:rPr>
                <w:color w:val="000000"/>
              </w:rPr>
              <w:t>0.754</w:t>
            </w:r>
          </w:p>
        </w:tc>
        <w:tc>
          <w:tcPr>
            <w:tcW w:w="1083" w:type="dxa"/>
            <w:tcBorders>
              <w:top w:val="nil"/>
              <w:left w:val="nil"/>
              <w:bottom w:val="nil"/>
              <w:right w:val="nil"/>
            </w:tcBorders>
            <w:shd w:val="clear" w:color="auto" w:fill="auto"/>
            <w:noWrap/>
            <w:vAlign w:val="bottom"/>
            <w:hideMark/>
          </w:tcPr>
          <w:p w14:paraId="0112A9E4" w14:textId="3CCF8546" w:rsidR="00420CCF" w:rsidRPr="00420CCF" w:rsidRDefault="00420CCF" w:rsidP="00420CCF">
            <w:pPr>
              <w:spacing w:line="276" w:lineRule="auto"/>
              <w:jc w:val="right"/>
              <w:rPr>
                <w:b/>
                <w:bCs/>
                <w:i/>
                <w:iCs/>
                <w:color w:val="000000"/>
              </w:rPr>
            </w:pPr>
            <w:r w:rsidRPr="00420CCF">
              <w:rPr>
                <w:color w:val="000000"/>
              </w:rPr>
              <w:t>0.686</w:t>
            </w:r>
          </w:p>
        </w:tc>
      </w:tr>
      <w:tr w:rsidR="00420CCF"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420CCF" w:rsidRPr="003F18D0" w:rsidRDefault="00420CCF" w:rsidP="00420CCF">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57754F4"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right w:val="nil"/>
            </w:tcBorders>
            <w:shd w:val="clear" w:color="auto" w:fill="auto"/>
            <w:noWrap/>
            <w:vAlign w:val="bottom"/>
            <w:hideMark/>
          </w:tcPr>
          <w:p w14:paraId="0822C348" w14:textId="6C25C28A" w:rsidR="00420CCF" w:rsidRPr="00420CCF" w:rsidRDefault="00420CCF" w:rsidP="00420CCF">
            <w:pPr>
              <w:spacing w:line="276" w:lineRule="auto"/>
              <w:jc w:val="right"/>
              <w:rPr>
                <w:color w:val="000000"/>
              </w:rPr>
            </w:pPr>
            <w:r w:rsidRPr="00420CCF">
              <w:rPr>
                <w:color w:val="000000"/>
              </w:rPr>
              <w:t>5.236</w:t>
            </w:r>
          </w:p>
        </w:tc>
        <w:tc>
          <w:tcPr>
            <w:tcW w:w="1083" w:type="dxa"/>
            <w:tcBorders>
              <w:top w:val="nil"/>
              <w:left w:val="nil"/>
              <w:right w:val="nil"/>
            </w:tcBorders>
            <w:shd w:val="clear" w:color="auto" w:fill="auto"/>
            <w:noWrap/>
            <w:vAlign w:val="bottom"/>
            <w:hideMark/>
          </w:tcPr>
          <w:p w14:paraId="38AA58D4" w14:textId="7AADC394" w:rsidR="00420CCF" w:rsidRPr="00420CCF" w:rsidRDefault="00420CCF" w:rsidP="00420CCF">
            <w:pPr>
              <w:spacing w:line="276" w:lineRule="auto"/>
              <w:jc w:val="right"/>
              <w:rPr>
                <w:b/>
                <w:bCs/>
                <w:i/>
                <w:iCs/>
                <w:color w:val="000000"/>
              </w:rPr>
            </w:pPr>
            <w:r w:rsidRPr="00420CCF">
              <w:rPr>
                <w:i/>
                <w:iCs/>
                <w:color w:val="000000"/>
              </w:rPr>
              <w:t>0.073</w:t>
            </w:r>
          </w:p>
        </w:tc>
      </w:tr>
      <w:tr w:rsidR="00420CCF"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48AD6899"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757AE98F" w:rsidR="00420CCF" w:rsidRPr="00420CCF" w:rsidRDefault="00420CCF" w:rsidP="00420CCF">
            <w:pPr>
              <w:spacing w:line="276" w:lineRule="auto"/>
              <w:jc w:val="right"/>
              <w:rPr>
                <w:color w:val="000000"/>
              </w:rPr>
            </w:pPr>
            <w:r w:rsidRPr="00420CCF">
              <w:rPr>
                <w:color w:val="000000"/>
              </w:rPr>
              <w:t>3.633</w:t>
            </w:r>
          </w:p>
        </w:tc>
        <w:tc>
          <w:tcPr>
            <w:tcW w:w="1083" w:type="dxa"/>
            <w:tcBorders>
              <w:top w:val="nil"/>
              <w:left w:val="nil"/>
              <w:bottom w:val="single" w:sz="4" w:space="0" w:color="auto"/>
              <w:right w:val="nil"/>
            </w:tcBorders>
            <w:shd w:val="clear" w:color="auto" w:fill="auto"/>
            <w:noWrap/>
            <w:vAlign w:val="bottom"/>
            <w:hideMark/>
          </w:tcPr>
          <w:p w14:paraId="1CABBD5E" w14:textId="61F37901" w:rsidR="00420CCF" w:rsidRPr="00420CCF" w:rsidRDefault="00420CCF" w:rsidP="00420CCF">
            <w:pPr>
              <w:spacing w:line="276" w:lineRule="auto"/>
              <w:jc w:val="right"/>
              <w:rPr>
                <w:color w:val="000000"/>
              </w:rPr>
            </w:pPr>
            <w:r w:rsidRPr="00420CCF">
              <w:rPr>
                <w:color w:val="000000"/>
              </w:rPr>
              <w:t>0.163</w:t>
            </w:r>
          </w:p>
        </w:tc>
      </w:tr>
    </w:tbl>
    <w:p w14:paraId="63ECCCD7" w14:textId="77777777" w:rsidR="003F18D0" w:rsidRPr="003F18D0" w:rsidRDefault="003F18D0" w:rsidP="0025039E">
      <w:pPr>
        <w:spacing w:line="360" w:lineRule="auto"/>
        <w:rPr>
          <w:color w:val="000000" w:themeColor="text1"/>
        </w:rPr>
      </w:pPr>
    </w:p>
    <w:p w14:paraId="524417AB" w14:textId="3C045AB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FB104B" w:rsidRPr="00FB104B">
        <w:rPr>
          <w:color w:val="000000"/>
        </w:rPr>
        <w:t xml:space="preserve"> </w:t>
      </w:r>
      <w:r w:rsidR="00DB31EB">
        <w:rPr>
          <w:color w:val="000000"/>
        </w:rPr>
        <w:t>=</w:t>
      </w:r>
      <w:r w:rsidR="00FB104B">
        <w:rPr>
          <w:color w:val="000000"/>
        </w:rPr>
        <w:t xml:space="preserve"> </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commentRangeStart w:id="6"/>
      <w:r>
        <w:rPr>
          <w:b/>
          <w:bCs/>
          <w:color w:val="000000" w:themeColor="text1"/>
        </w:rPr>
        <w:lastRenderedPageBreak/>
        <w:t>F</w:t>
      </w:r>
      <w:commentRangeEnd w:id="6"/>
      <w:r w:rsidR="00674E71">
        <w:rPr>
          <w:rStyle w:val="CommentReference"/>
          <w:rFonts w:eastAsiaTheme="minorHAnsi" w:cs="Times New Roman (Body CS)"/>
        </w:rPr>
        <w:commentReference w:id="6"/>
      </w:r>
      <w:r w:rsidR="00EA6746">
        <w:rPr>
          <w:b/>
          <w:bCs/>
          <w:color w:val="000000" w:themeColor="text1"/>
        </w:rPr>
        <w:t>igure 2</w:t>
      </w:r>
    </w:p>
    <w:p w14:paraId="670C40B2" w14:textId="0D33F91C" w:rsidR="002D386D" w:rsidRDefault="00674E71" w:rsidP="0025039E">
      <w:pPr>
        <w:spacing w:line="360" w:lineRule="auto"/>
        <w:rPr>
          <w:b/>
          <w:bCs/>
          <w:color w:val="000000" w:themeColor="text1"/>
        </w:rPr>
      </w:pPr>
      <w:r>
        <w:rPr>
          <w:b/>
          <w:bCs/>
          <w:noProof/>
          <w:color w:val="000000" w:themeColor="text1"/>
        </w:rPr>
        <w:drawing>
          <wp:inline distT="0" distB="0" distL="0" distR="0" wp14:anchorId="1DE86331" wp14:editId="6E832C2D">
            <wp:extent cx="6695605" cy="2510852"/>
            <wp:effectExtent l="0" t="0" r="0" b="381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6"/>
                    <a:stretch>
                      <a:fillRect/>
                    </a:stretch>
                  </pic:blipFill>
                  <pic:spPr>
                    <a:xfrm>
                      <a:off x="0" y="0"/>
                      <a:ext cx="6724119" cy="2521545"/>
                    </a:xfrm>
                    <a:prstGeom prst="rect">
                      <a:avLst/>
                    </a:prstGeom>
                  </pic:spPr>
                </pic:pic>
              </a:graphicData>
            </a:graphic>
          </wp:inline>
        </w:drawing>
      </w:r>
    </w:p>
    <w:p w14:paraId="5DD00672" w14:textId="7545446E"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natural-log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legumes, red points represent C</w:t>
      </w:r>
      <w:r w:rsidR="00674E71">
        <w:rPr>
          <w:color w:val="000000" w:themeColor="text1"/>
          <w:vertAlign w:val="subscript"/>
        </w:rPr>
        <w:t>3</w:t>
      </w:r>
      <w:r w:rsidR="00674E71">
        <w:rPr>
          <w:color w:val="000000" w:themeColor="text1"/>
        </w:rPr>
        <w:t xml:space="preserve"> nonlegumes, and blue points represent C</w:t>
      </w:r>
      <w:r w:rsidR="00674E71">
        <w:rPr>
          <w:color w:val="000000" w:themeColor="text1"/>
          <w:vertAlign w:val="subscript"/>
        </w:rPr>
        <w:t>4</w:t>
      </w:r>
      <w:r w:rsidR="00674E71">
        <w:rPr>
          <w:color w:val="000000" w:themeColor="text1"/>
        </w:rPr>
        <w:t xml:space="preserve"> nonlegumes.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674E71">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4CAA7244" w:rsidR="004936F2" w:rsidRDefault="004936F2" w:rsidP="0025039E">
      <w:pPr>
        <w:spacing w:line="360" w:lineRule="auto"/>
        <w:rPr>
          <w:color w:val="000000" w:themeColor="text1"/>
        </w:rPr>
      </w:pPr>
      <w:r w:rsidRPr="0093792E">
        <w:rPr>
          <w:i/>
          <w:iCs/>
          <w:color w:val="000000" w:themeColor="text1"/>
          <w:lang w:val="el-GR"/>
        </w:rPr>
        <w:lastRenderedPageBreak/>
        <w:t>χ</w:t>
      </w:r>
    </w:p>
    <w:p w14:paraId="6B475644" w14:textId="77777777" w:rsidR="00331585" w:rsidRDefault="00EA6746" w:rsidP="00331585">
      <w:pPr>
        <w:spacing w:line="360" w:lineRule="auto"/>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r w:rsidR="00266AAF">
        <w:rPr>
          <w:color w:val="000000" w:themeColor="text1"/>
        </w:rPr>
        <w:t>VPD</w:t>
      </w:r>
      <w:r w:rsidR="00EB5FCB">
        <w:rPr>
          <w:color w:val="000000" w:themeColor="text1"/>
        </w:rPr>
        <w:t xml:space="preserve"> </w:t>
      </w:r>
      <w:r>
        <w:rPr>
          <w:color w:val="000000" w:themeColor="text1"/>
        </w:rPr>
        <w:t xml:space="preserve">conferred the best model fit for </w:t>
      </w:r>
      <w:r w:rsidRPr="0093792E">
        <w:rPr>
          <w:i/>
          <w:iCs/>
          <w:color w:val="000000" w:themeColor="text1"/>
          <w:lang w:val="el-GR"/>
        </w:rPr>
        <w:t>χ</w:t>
      </w:r>
      <w:r>
        <w:rPr>
          <w:color w:val="000000" w:themeColor="text1"/>
        </w:rPr>
        <w:t xml:space="preserve"> (</w:t>
      </w:r>
      <w:r w:rsidR="00067F56">
        <w:rPr>
          <w:color w:val="000000" w:themeColor="text1"/>
        </w:rPr>
        <w:t>AICc=</w:t>
      </w:r>
      <w:r w:rsidR="00A631F4">
        <w:rPr>
          <w:color w:val="000000" w:themeColor="text1"/>
        </w:rPr>
        <w:t>-</w:t>
      </w:r>
      <w:r w:rsidR="004E3BFA">
        <w:rPr>
          <w:color w:val="000000" w:themeColor="text1"/>
        </w:rPr>
        <w:t>883.97</w:t>
      </w:r>
      <w:r w:rsidR="00067F56">
        <w:rPr>
          <w:color w:val="000000" w:themeColor="text1"/>
        </w:rPr>
        <w:t>;</w:t>
      </w:r>
      <w:r w:rsidR="00D308D2">
        <w:rPr>
          <w:color w:val="000000" w:themeColor="text1"/>
        </w:rPr>
        <w:t xml:space="preserve"> </w:t>
      </w:r>
      <w:r>
        <w:rPr>
          <w:color w:val="000000" w:themeColor="text1"/>
        </w:rPr>
        <w:t>Table S1; Fig. S2).</w:t>
      </w:r>
      <w:r w:rsidR="00331585">
        <w:rPr>
          <w:color w:val="000000" w:themeColor="text1"/>
        </w:rPr>
        <w:t xml:space="preserve"> </w:t>
      </w:r>
    </w:p>
    <w:p w14:paraId="564645C0" w14:textId="2E4170BB" w:rsidR="00FE77FC" w:rsidRDefault="00331585" w:rsidP="00331585">
      <w:pPr>
        <w:spacing w:line="360" w:lineRule="auto"/>
        <w:ind w:firstLine="720"/>
        <w:rPr>
          <w:color w:val="000000" w:themeColor="text1"/>
        </w:rPr>
      </w:pPr>
      <w:r>
        <w:rPr>
          <w:color w:val="000000" w:themeColor="text1"/>
        </w:rPr>
        <w:t xml:space="preserve">Model results revealed that increasing VPD generally decreased </w:t>
      </w:r>
      <w:r w:rsidRPr="0093792E">
        <w:rPr>
          <w:i/>
          <w:iCs/>
          <w:color w:val="000000" w:themeColor="text1"/>
          <w:lang w:val="el-GR"/>
        </w:rPr>
        <w:t>χ</w:t>
      </w:r>
      <w:r>
        <w:rPr>
          <w:color w:val="000000" w:themeColor="text1"/>
        </w:rPr>
        <w:t xml:space="preserve"> (</w:t>
      </w:r>
      <w:r>
        <w:rPr>
          <w:i/>
          <w:iCs/>
          <w:color w:val="000000" w:themeColor="text1"/>
        </w:rPr>
        <w:t>p</w:t>
      </w:r>
      <w:r>
        <w:rPr>
          <w:color w:val="000000" w:themeColor="text1"/>
        </w:rPr>
        <w:t>&lt;0.001; Table 3; Fig. 3a), though there was no effect of soil moisture (</w:t>
      </w:r>
      <w:r>
        <w:rPr>
          <w:i/>
          <w:iCs/>
          <w:color w:val="000000" w:themeColor="text1"/>
        </w:rPr>
        <w:t>p</w:t>
      </w:r>
      <w:r>
        <w:rPr>
          <w:color w:val="000000" w:themeColor="text1"/>
        </w:rPr>
        <w:t>=0.843; Table 3; Fig. 3b) or soil nitrogen availability (</w:t>
      </w:r>
      <w:r>
        <w:rPr>
          <w:i/>
          <w:iCs/>
          <w:color w:val="000000" w:themeColor="text1"/>
        </w:rPr>
        <w:t>p</w:t>
      </w:r>
      <w:r>
        <w:rPr>
          <w:color w:val="000000" w:themeColor="text1"/>
        </w:rPr>
        <w:t xml:space="preserve">=0.544; Table 3; Fig. 3c) on </w:t>
      </w:r>
      <w:r w:rsidRPr="0093792E">
        <w:rPr>
          <w:i/>
          <w:iCs/>
          <w:color w:val="000000" w:themeColor="text1"/>
          <w:lang w:val="el-GR"/>
        </w:rPr>
        <w:t>χ</w:t>
      </w:r>
      <w:r>
        <w:rPr>
          <w:color w:val="000000" w:themeColor="text1"/>
        </w:rPr>
        <w:t>. A strong plant functional group effect (</w:t>
      </w:r>
      <w:r>
        <w:rPr>
          <w:i/>
          <w:iCs/>
          <w:color w:val="000000" w:themeColor="text1"/>
        </w:rPr>
        <w:t>p</w:t>
      </w:r>
      <w:r>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nonlegumes had lower </w:t>
      </w:r>
      <w:r w:rsidR="00FE77FC" w:rsidRPr="0093792E">
        <w:rPr>
          <w:i/>
          <w:iCs/>
          <w:color w:val="000000" w:themeColor="text1"/>
          <w:lang w:val="el-GR"/>
        </w:rPr>
        <w:t>χ</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=0.</w:t>
      </w:r>
      <w:r w:rsidR="00DA0E8E">
        <w:rPr>
          <w:color w:val="000000" w:themeColor="text1"/>
        </w:rPr>
        <w:t>8</w:t>
      </w:r>
      <w:r>
        <w:rPr>
          <w:color w:val="000000" w:themeColor="text1"/>
        </w:rPr>
        <w:t>65</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commentRangeStart w:id="7"/>
      <w:r>
        <w:rPr>
          <w:b/>
          <w:bCs/>
          <w:color w:val="000000" w:themeColor="text1"/>
        </w:rPr>
        <w:lastRenderedPageBreak/>
        <w:t>T</w:t>
      </w:r>
      <w:commentRangeEnd w:id="7"/>
      <w:r w:rsidR="00DB71BC">
        <w:rPr>
          <w:rStyle w:val="CommentReference"/>
          <w:rFonts w:eastAsiaTheme="minorHAnsi" w:cs="Times New Roman (Body CS)"/>
        </w:rPr>
        <w:commentReference w:id="7"/>
      </w:r>
      <w:r>
        <w:rPr>
          <w:b/>
          <w:bCs/>
          <w:color w:val="000000" w:themeColor="text1"/>
        </w:rPr>
        <w:t xml:space="preserve">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20CCF"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20CCF" w:rsidRPr="00C93F1B" w:rsidRDefault="00420CCF" w:rsidP="00420CCF">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420CCF" w:rsidRPr="00DA0E8E" w:rsidRDefault="00420CCF" w:rsidP="00420CCF">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3597687" w:rsidR="00420CCF" w:rsidRPr="00420CCF" w:rsidRDefault="00420CCF" w:rsidP="00420CCF">
            <w:pPr>
              <w:jc w:val="right"/>
              <w:rPr>
                <w:color w:val="000000"/>
              </w:rPr>
            </w:pPr>
            <w:r w:rsidRPr="00420CCF">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1FE3C635" w:rsidR="00420CCF" w:rsidRPr="00420CCF" w:rsidRDefault="00420CCF" w:rsidP="00420CCF">
            <w:pPr>
              <w:jc w:val="right"/>
              <w:rPr>
                <w:color w:val="000000"/>
              </w:rPr>
            </w:pPr>
            <w:r w:rsidRPr="00420CCF">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1BF622D" w:rsidR="00420CCF" w:rsidRPr="00420CCF" w:rsidRDefault="00420CCF" w:rsidP="00420CCF">
            <w:pPr>
              <w:jc w:val="right"/>
              <w:rPr>
                <w:color w:val="000000"/>
              </w:rPr>
            </w:pPr>
            <w:r w:rsidRPr="00420CCF">
              <w:rPr>
                <w:color w:val="000000"/>
              </w:rPr>
              <w:t>-</w:t>
            </w:r>
          </w:p>
        </w:tc>
      </w:tr>
      <w:tr w:rsidR="00420CCF"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420CCF" w:rsidRPr="006028A3" w:rsidRDefault="00420CCF" w:rsidP="00420CCF">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77660EA" w:rsidR="00420CCF" w:rsidRPr="00420CCF" w:rsidRDefault="00420CCF" w:rsidP="00420CCF">
            <w:pPr>
              <w:jc w:val="right"/>
              <w:rPr>
                <w:color w:val="000000"/>
              </w:rPr>
            </w:pPr>
            <w:r w:rsidRPr="00420CCF">
              <w:rPr>
                <w:color w:val="000000"/>
              </w:rPr>
              <w:t>-4.53E-01</w:t>
            </w:r>
          </w:p>
        </w:tc>
        <w:tc>
          <w:tcPr>
            <w:tcW w:w="1116" w:type="dxa"/>
            <w:tcBorders>
              <w:top w:val="nil"/>
              <w:left w:val="nil"/>
              <w:bottom w:val="nil"/>
              <w:right w:val="nil"/>
            </w:tcBorders>
            <w:shd w:val="clear" w:color="auto" w:fill="auto"/>
            <w:noWrap/>
            <w:vAlign w:val="bottom"/>
            <w:hideMark/>
          </w:tcPr>
          <w:p w14:paraId="039A2919" w14:textId="048B0D67" w:rsidR="00420CCF" w:rsidRPr="00420CCF" w:rsidRDefault="00420CCF" w:rsidP="00420CCF">
            <w:pPr>
              <w:jc w:val="right"/>
              <w:rPr>
                <w:color w:val="000000"/>
              </w:rPr>
            </w:pPr>
            <w:r w:rsidRPr="00420CCF">
              <w:rPr>
                <w:color w:val="000000"/>
              </w:rPr>
              <w:t>11.211</w:t>
            </w:r>
          </w:p>
        </w:tc>
        <w:tc>
          <w:tcPr>
            <w:tcW w:w="1072" w:type="dxa"/>
            <w:tcBorders>
              <w:top w:val="nil"/>
              <w:left w:val="nil"/>
              <w:bottom w:val="nil"/>
              <w:right w:val="nil"/>
            </w:tcBorders>
            <w:shd w:val="clear" w:color="auto" w:fill="auto"/>
            <w:noWrap/>
            <w:vAlign w:val="bottom"/>
            <w:hideMark/>
          </w:tcPr>
          <w:p w14:paraId="4C27584E" w14:textId="0DC996E9" w:rsidR="00420CCF" w:rsidRPr="00420CCF" w:rsidRDefault="00420CCF" w:rsidP="00420CCF">
            <w:pPr>
              <w:jc w:val="right"/>
              <w:rPr>
                <w:b/>
                <w:bCs/>
                <w:color w:val="000000"/>
              </w:rPr>
            </w:pPr>
            <w:r w:rsidRPr="00420CCF">
              <w:rPr>
                <w:b/>
                <w:bCs/>
                <w:color w:val="000000"/>
              </w:rPr>
              <w:t>&lt;0.001</w:t>
            </w:r>
          </w:p>
        </w:tc>
      </w:tr>
      <w:tr w:rsidR="00420CCF"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420CCF" w:rsidRPr="006028A3" w:rsidRDefault="00420CCF" w:rsidP="00420CCF">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1EDC372B" w:rsidR="00420CCF" w:rsidRPr="00420CCF" w:rsidRDefault="00420CCF" w:rsidP="00420CCF">
            <w:pPr>
              <w:jc w:val="right"/>
              <w:rPr>
                <w:color w:val="000000"/>
              </w:rPr>
            </w:pPr>
            <w:r w:rsidRPr="00420CCF">
              <w:rPr>
                <w:color w:val="000000"/>
              </w:rPr>
              <w:t>-1.71E-01</w:t>
            </w:r>
          </w:p>
        </w:tc>
        <w:tc>
          <w:tcPr>
            <w:tcW w:w="1116" w:type="dxa"/>
            <w:tcBorders>
              <w:top w:val="nil"/>
              <w:left w:val="nil"/>
              <w:bottom w:val="nil"/>
              <w:right w:val="nil"/>
            </w:tcBorders>
            <w:shd w:val="clear" w:color="auto" w:fill="auto"/>
            <w:noWrap/>
            <w:vAlign w:val="bottom"/>
            <w:hideMark/>
          </w:tcPr>
          <w:p w14:paraId="2432BCD8" w14:textId="223E82A9" w:rsidR="00420CCF" w:rsidRPr="00420CCF" w:rsidRDefault="00420CCF" w:rsidP="00420CCF">
            <w:pPr>
              <w:jc w:val="right"/>
              <w:rPr>
                <w:color w:val="000000"/>
              </w:rPr>
            </w:pPr>
            <w:r w:rsidRPr="00420CCF">
              <w:rPr>
                <w:color w:val="000000"/>
              </w:rPr>
              <w:t>0.039</w:t>
            </w:r>
          </w:p>
        </w:tc>
        <w:tc>
          <w:tcPr>
            <w:tcW w:w="1072" w:type="dxa"/>
            <w:tcBorders>
              <w:top w:val="nil"/>
              <w:left w:val="nil"/>
              <w:bottom w:val="nil"/>
              <w:right w:val="nil"/>
            </w:tcBorders>
            <w:shd w:val="clear" w:color="auto" w:fill="auto"/>
            <w:noWrap/>
            <w:vAlign w:val="bottom"/>
            <w:hideMark/>
          </w:tcPr>
          <w:p w14:paraId="49836D74" w14:textId="258B95B2" w:rsidR="00420CCF" w:rsidRPr="00420CCF" w:rsidRDefault="00420CCF" w:rsidP="00420CCF">
            <w:pPr>
              <w:jc w:val="right"/>
              <w:rPr>
                <w:b/>
                <w:bCs/>
                <w:i/>
                <w:iCs/>
                <w:color w:val="000000"/>
              </w:rPr>
            </w:pPr>
            <w:r w:rsidRPr="00420CCF">
              <w:rPr>
                <w:color w:val="000000"/>
              </w:rPr>
              <w:t>0.843</w:t>
            </w:r>
          </w:p>
        </w:tc>
      </w:tr>
      <w:tr w:rsidR="00420CCF"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20CCF" w:rsidRPr="00C93F1B" w:rsidRDefault="00420CCF" w:rsidP="00420CCF">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0347731B" w:rsidR="00420CCF" w:rsidRPr="00420CCF" w:rsidRDefault="00420CCF" w:rsidP="00420CCF">
            <w:pPr>
              <w:jc w:val="right"/>
              <w:rPr>
                <w:color w:val="000000"/>
              </w:rPr>
            </w:pPr>
            <w:r w:rsidRPr="00420CCF">
              <w:rPr>
                <w:color w:val="000000"/>
              </w:rPr>
              <w:t>-3.33E-03</w:t>
            </w:r>
          </w:p>
        </w:tc>
        <w:tc>
          <w:tcPr>
            <w:tcW w:w="1116" w:type="dxa"/>
            <w:tcBorders>
              <w:top w:val="nil"/>
              <w:left w:val="nil"/>
              <w:bottom w:val="nil"/>
              <w:right w:val="nil"/>
            </w:tcBorders>
            <w:shd w:val="clear" w:color="auto" w:fill="auto"/>
            <w:noWrap/>
            <w:vAlign w:val="bottom"/>
            <w:hideMark/>
          </w:tcPr>
          <w:p w14:paraId="2B2CD9C6" w14:textId="0F225232" w:rsidR="00420CCF" w:rsidRPr="00420CCF" w:rsidRDefault="00420CCF" w:rsidP="00420CCF">
            <w:pPr>
              <w:jc w:val="right"/>
              <w:rPr>
                <w:color w:val="000000"/>
              </w:rPr>
            </w:pPr>
            <w:r w:rsidRPr="00420CCF">
              <w:rPr>
                <w:color w:val="000000"/>
              </w:rPr>
              <w:t>0.369</w:t>
            </w:r>
          </w:p>
        </w:tc>
        <w:tc>
          <w:tcPr>
            <w:tcW w:w="1072" w:type="dxa"/>
            <w:tcBorders>
              <w:top w:val="nil"/>
              <w:left w:val="nil"/>
              <w:bottom w:val="nil"/>
              <w:right w:val="nil"/>
            </w:tcBorders>
            <w:shd w:val="clear" w:color="auto" w:fill="auto"/>
            <w:noWrap/>
            <w:vAlign w:val="bottom"/>
            <w:hideMark/>
          </w:tcPr>
          <w:p w14:paraId="72AB3A3F" w14:textId="55520A5D" w:rsidR="00420CCF" w:rsidRPr="00420CCF" w:rsidRDefault="00420CCF" w:rsidP="00420CCF">
            <w:pPr>
              <w:jc w:val="right"/>
              <w:rPr>
                <w:i/>
                <w:iCs/>
                <w:color w:val="000000"/>
              </w:rPr>
            </w:pPr>
            <w:r w:rsidRPr="00420CCF">
              <w:rPr>
                <w:color w:val="000000"/>
              </w:rPr>
              <w:t>0.544</w:t>
            </w:r>
          </w:p>
        </w:tc>
      </w:tr>
      <w:tr w:rsidR="00420CCF"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20CCF" w:rsidRPr="00C93F1B" w:rsidRDefault="00420CCF" w:rsidP="00420CCF">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748FB321"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9A62CCD" w14:textId="3FA5AAD5" w:rsidR="00420CCF" w:rsidRPr="00420CCF" w:rsidRDefault="00420CCF" w:rsidP="00420CCF">
            <w:pPr>
              <w:jc w:val="right"/>
              <w:rPr>
                <w:color w:val="000000"/>
              </w:rPr>
            </w:pPr>
            <w:r w:rsidRPr="00420CCF">
              <w:rPr>
                <w:color w:val="000000"/>
              </w:rPr>
              <w:t>227.005</w:t>
            </w:r>
          </w:p>
        </w:tc>
        <w:tc>
          <w:tcPr>
            <w:tcW w:w="1072" w:type="dxa"/>
            <w:tcBorders>
              <w:top w:val="nil"/>
              <w:left w:val="nil"/>
              <w:bottom w:val="nil"/>
              <w:right w:val="nil"/>
            </w:tcBorders>
            <w:shd w:val="clear" w:color="auto" w:fill="auto"/>
            <w:noWrap/>
            <w:vAlign w:val="bottom"/>
            <w:hideMark/>
          </w:tcPr>
          <w:p w14:paraId="07117E5B" w14:textId="3C36EC02" w:rsidR="00420CCF" w:rsidRPr="00420CCF" w:rsidRDefault="00420CCF" w:rsidP="00420CCF">
            <w:pPr>
              <w:jc w:val="right"/>
              <w:rPr>
                <w:b/>
                <w:bCs/>
                <w:color w:val="000000"/>
              </w:rPr>
            </w:pPr>
            <w:r w:rsidRPr="00420CCF">
              <w:rPr>
                <w:b/>
                <w:bCs/>
                <w:color w:val="000000"/>
              </w:rPr>
              <w:t>&lt;0.001</w:t>
            </w:r>
          </w:p>
        </w:tc>
      </w:tr>
      <w:tr w:rsidR="00420CCF"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4A97FE75"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1B463235" w14:textId="440D0CCD" w:rsidR="00420CCF" w:rsidRPr="00420CCF" w:rsidRDefault="00420CCF" w:rsidP="00420CCF">
            <w:pPr>
              <w:jc w:val="right"/>
              <w:rPr>
                <w:color w:val="000000"/>
              </w:rPr>
            </w:pPr>
            <w:r w:rsidRPr="00420CCF">
              <w:rPr>
                <w:color w:val="000000"/>
              </w:rPr>
              <w:t>2.361</w:t>
            </w:r>
          </w:p>
        </w:tc>
        <w:tc>
          <w:tcPr>
            <w:tcW w:w="1072" w:type="dxa"/>
            <w:tcBorders>
              <w:top w:val="nil"/>
              <w:left w:val="nil"/>
              <w:bottom w:val="nil"/>
              <w:right w:val="nil"/>
            </w:tcBorders>
            <w:shd w:val="clear" w:color="auto" w:fill="auto"/>
            <w:noWrap/>
            <w:vAlign w:val="bottom"/>
            <w:hideMark/>
          </w:tcPr>
          <w:p w14:paraId="6F00DF36" w14:textId="75E42288" w:rsidR="00420CCF" w:rsidRPr="00420CCF" w:rsidRDefault="00420CCF" w:rsidP="00420CCF">
            <w:pPr>
              <w:jc w:val="right"/>
              <w:rPr>
                <w:b/>
                <w:bCs/>
                <w:color w:val="000000"/>
              </w:rPr>
            </w:pPr>
            <w:r w:rsidRPr="00420CCF">
              <w:rPr>
                <w:color w:val="000000"/>
              </w:rPr>
              <w:t>0.124</w:t>
            </w:r>
          </w:p>
        </w:tc>
      </w:tr>
      <w:tr w:rsidR="00420CCF"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420CCF" w:rsidRPr="00C93F1B" w:rsidRDefault="00420CCF" w:rsidP="00420CCF">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46D1B6C2"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55FF6BBB" w14:textId="6CE29A41" w:rsidR="00420CCF" w:rsidRPr="00420CCF" w:rsidRDefault="00420CCF" w:rsidP="00420CCF">
            <w:pPr>
              <w:jc w:val="right"/>
              <w:rPr>
                <w:color w:val="000000"/>
              </w:rPr>
            </w:pPr>
            <w:r w:rsidRPr="00420CCF">
              <w:rPr>
                <w:color w:val="000000"/>
              </w:rPr>
              <w:t>0.927</w:t>
            </w:r>
          </w:p>
        </w:tc>
        <w:tc>
          <w:tcPr>
            <w:tcW w:w="1072" w:type="dxa"/>
            <w:tcBorders>
              <w:top w:val="nil"/>
              <w:left w:val="nil"/>
              <w:bottom w:val="nil"/>
              <w:right w:val="nil"/>
            </w:tcBorders>
            <w:shd w:val="clear" w:color="auto" w:fill="auto"/>
            <w:noWrap/>
            <w:vAlign w:val="bottom"/>
            <w:hideMark/>
          </w:tcPr>
          <w:p w14:paraId="42D4CA50" w14:textId="024D7459" w:rsidR="00420CCF" w:rsidRPr="00420CCF" w:rsidRDefault="00420CCF" w:rsidP="00420CCF">
            <w:pPr>
              <w:jc w:val="right"/>
              <w:rPr>
                <w:b/>
                <w:bCs/>
                <w:color w:val="000000"/>
              </w:rPr>
            </w:pPr>
            <w:r w:rsidRPr="00420CCF">
              <w:rPr>
                <w:color w:val="000000"/>
              </w:rPr>
              <w:t>0.629</w:t>
            </w:r>
          </w:p>
        </w:tc>
      </w:tr>
      <w:tr w:rsidR="00420CCF"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5BC70039"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DA36EAF" w14:textId="1C62397A" w:rsidR="00420CCF" w:rsidRPr="00420CCF" w:rsidRDefault="00420CCF" w:rsidP="00420CCF">
            <w:pPr>
              <w:jc w:val="right"/>
              <w:rPr>
                <w:color w:val="000000"/>
              </w:rPr>
            </w:pPr>
            <w:r w:rsidRPr="00420CCF">
              <w:rPr>
                <w:color w:val="000000"/>
              </w:rPr>
              <w:t>0.817</w:t>
            </w:r>
          </w:p>
        </w:tc>
        <w:tc>
          <w:tcPr>
            <w:tcW w:w="1072" w:type="dxa"/>
            <w:tcBorders>
              <w:top w:val="nil"/>
              <w:left w:val="nil"/>
              <w:bottom w:val="nil"/>
              <w:right w:val="nil"/>
            </w:tcBorders>
            <w:shd w:val="clear" w:color="auto" w:fill="auto"/>
            <w:noWrap/>
            <w:vAlign w:val="bottom"/>
            <w:hideMark/>
          </w:tcPr>
          <w:p w14:paraId="11DA06DE" w14:textId="66072F91" w:rsidR="00420CCF" w:rsidRPr="00420CCF" w:rsidRDefault="00420CCF" w:rsidP="00420CCF">
            <w:pPr>
              <w:jc w:val="right"/>
              <w:rPr>
                <w:b/>
                <w:bCs/>
                <w:color w:val="000000"/>
              </w:rPr>
            </w:pPr>
            <w:r w:rsidRPr="00420CCF">
              <w:rPr>
                <w:color w:val="000000"/>
              </w:rPr>
              <w:t>0.664</w:t>
            </w:r>
          </w:p>
        </w:tc>
      </w:tr>
      <w:tr w:rsidR="00420CCF"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20CCF" w:rsidRPr="00C93F1B" w:rsidRDefault="00420CCF" w:rsidP="00420CCF">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420CCF" w:rsidRPr="00DA0E8E" w:rsidRDefault="00420CCF" w:rsidP="00420CCF">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1840881A" w:rsidR="00420CCF" w:rsidRPr="00420CCF" w:rsidRDefault="00420CCF" w:rsidP="00420CCF">
            <w:pPr>
              <w:jc w:val="right"/>
              <w:rPr>
                <w:color w:val="000000"/>
              </w:rPr>
            </w:pPr>
            <w:r w:rsidRPr="00420CCF">
              <w:rPr>
                <w:color w:val="000000"/>
              </w:rPr>
              <w:t>-</w:t>
            </w:r>
          </w:p>
        </w:tc>
        <w:tc>
          <w:tcPr>
            <w:tcW w:w="1116" w:type="dxa"/>
            <w:tcBorders>
              <w:top w:val="nil"/>
              <w:left w:val="nil"/>
              <w:right w:val="nil"/>
            </w:tcBorders>
            <w:shd w:val="clear" w:color="auto" w:fill="auto"/>
            <w:noWrap/>
            <w:vAlign w:val="bottom"/>
            <w:hideMark/>
          </w:tcPr>
          <w:p w14:paraId="4805DDDE" w14:textId="11F64013" w:rsidR="00420CCF" w:rsidRPr="00420CCF" w:rsidRDefault="00420CCF" w:rsidP="00420CCF">
            <w:pPr>
              <w:jc w:val="right"/>
              <w:rPr>
                <w:color w:val="000000"/>
              </w:rPr>
            </w:pPr>
            <w:r w:rsidRPr="00420CCF">
              <w:rPr>
                <w:color w:val="000000"/>
              </w:rPr>
              <w:t>4.085</w:t>
            </w:r>
          </w:p>
        </w:tc>
        <w:tc>
          <w:tcPr>
            <w:tcW w:w="1072" w:type="dxa"/>
            <w:tcBorders>
              <w:top w:val="nil"/>
              <w:left w:val="nil"/>
              <w:right w:val="nil"/>
            </w:tcBorders>
            <w:shd w:val="clear" w:color="auto" w:fill="auto"/>
            <w:noWrap/>
            <w:vAlign w:val="bottom"/>
            <w:hideMark/>
          </w:tcPr>
          <w:p w14:paraId="241D756D" w14:textId="2C1CCAC6" w:rsidR="00420CCF" w:rsidRPr="00420CCF" w:rsidRDefault="00420CCF" w:rsidP="00420CCF">
            <w:pPr>
              <w:jc w:val="right"/>
              <w:rPr>
                <w:b/>
                <w:bCs/>
                <w:color w:val="000000"/>
              </w:rPr>
            </w:pPr>
            <w:r w:rsidRPr="00420CCF">
              <w:rPr>
                <w:color w:val="000000"/>
              </w:rPr>
              <w:t>0.13</w:t>
            </w:r>
            <w:r>
              <w:rPr>
                <w:color w:val="000000"/>
              </w:rPr>
              <w:t>0</w:t>
            </w:r>
          </w:p>
        </w:tc>
      </w:tr>
      <w:tr w:rsidR="00420CCF"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420CCF" w:rsidRPr="00DA0E8E" w:rsidRDefault="00420CCF" w:rsidP="00420CCF">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F6FC73E" w:rsidR="00420CCF" w:rsidRPr="00420CCF" w:rsidRDefault="00420CCF" w:rsidP="00420CCF">
            <w:pPr>
              <w:jc w:val="right"/>
              <w:rPr>
                <w:color w:val="000000"/>
              </w:rPr>
            </w:pPr>
            <w:r w:rsidRPr="00420CCF">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3F3C4EB2" w:rsidR="00420CCF" w:rsidRPr="00420CCF" w:rsidRDefault="00420CCF" w:rsidP="00420CCF">
            <w:pPr>
              <w:jc w:val="right"/>
              <w:rPr>
                <w:color w:val="000000"/>
              </w:rPr>
            </w:pPr>
            <w:r w:rsidRPr="00420CCF">
              <w:rPr>
                <w:color w:val="000000"/>
              </w:rPr>
              <w:t>3.677</w:t>
            </w:r>
          </w:p>
        </w:tc>
        <w:tc>
          <w:tcPr>
            <w:tcW w:w="1072" w:type="dxa"/>
            <w:tcBorders>
              <w:top w:val="nil"/>
              <w:left w:val="nil"/>
              <w:bottom w:val="single" w:sz="4" w:space="0" w:color="auto"/>
              <w:right w:val="nil"/>
            </w:tcBorders>
            <w:shd w:val="clear" w:color="auto" w:fill="auto"/>
            <w:noWrap/>
            <w:vAlign w:val="bottom"/>
            <w:hideMark/>
          </w:tcPr>
          <w:p w14:paraId="38BDA523" w14:textId="353DA7CD" w:rsidR="00420CCF" w:rsidRPr="00420CCF" w:rsidRDefault="00420CCF" w:rsidP="00420CCF">
            <w:pPr>
              <w:jc w:val="right"/>
              <w:rPr>
                <w:color w:val="000000"/>
              </w:rPr>
            </w:pPr>
            <w:r w:rsidRPr="00420CCF">
              <w:rPr>
                <w:color w:val="000000"/>
              </w:rPr>
              <w:t>0.159</w:t>
            </w:r>
          </w:p>
        </w:tc>
      </w:tr>
    </w:tbl>
    <w:p w14:paraId="1B7FBA50" w14:textId="77777777" w:rsidR="00466818" w:rsidRPr="000E5BEF" w:rsidRDefault="00466818" w:rsidP="0025039E">
      <w:pPr>
        <w:spacing w:line="360" w:lineRule="auto"/>
        <w:rPr>
          <w:color w:val="000000" w:themeColor="text1"/>
        </w:rPr>
      </w:pPr>
    </w:p>
    <w:p w14:paraId="5D31B3F7" w14:textId="474726C3"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21287">
        <w:t xml:space="preserve"> </w:t>
      </w:r>
      <w:r>
        <w:t>=</w:t>
      </w:r>
      <w:r w:rsidR="00C21287">
        <w:t xml:space="preserve"> </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2ACC7798" w:rsidR="00BE2AD9" w:rsidRDefault="00331585" w:rsidP="0025039E">
      <w:pPr>
        <w:spacing w:line="360" w:lineRule="auto"/>
        <w:rPr>
          <w:b/>
          <w:bCs/>
          <w:color w:val="000000" w:themeColor="text1"/>
        </w:rPr>
      </w:pPr>
      <w:r>
        <w:rPr>
          <w:b/>
          <w:bCs/>
          <w:noProof/>
          <w:color w:val="000000" w:themeColor="text1"/>
        </w:rPr>
        <w:drawing>
          <wp:inline distT="0" distB="0" distL="0" distR="0" wp14:anchorId="0114D851" wp14:editId="481456D5">
            <wp:extent cx="5943600" cy="5509260"/>
            <wp:effectExtent l="0" t="0" r="0" b="2540"/>
            <wp:docPr id="12" name="Picture 1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atter chart&#10;&#10;Description automatically generated"/>
                    <pic:cNvPicPr/>
                  </pic:nvPicPr>
                  <pic:blipFill>
                    <a:blip r:embed="rId17"/>
                    <a:stretch>
                      <a:fillRect/>
                    </a:stretch>
                  </pic:blipFill>
                  <pic:spPr>
                    <a:xfrm>
                      <a:off x="0" y="0"/>
                      <a:ext cx="5943600" cy="5509260"/>
                    </a:xfrm>
                    <a:prstGeom prst="rect">
                      <a:avLst/>
                    </a:prstGeom>
                  </pic:spPr>
                </pic:pic>
              </a:graphicData>
            </a:graphic>
          </wp:inline>
        </w:drawing>
      </w:r>
    </w:p>
    <w:p w14:paraId="79BC1A43" w14:textId="54048CA4" w:rsidR="00674E71" w:rsidRDefault="00287474" w:rsidP="00674E71">
      <w:pPr>
        <w:spacing w:line="360" w:lineRule="auto"/>
        <w:rPr>
          <w:color w:val="000000" w:themeColor="text1"/>
        </w:rPr>
      </w:pPr>
      <w:commentRangeStart w:id="8"/>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w:t>
      </w:r>
      <w:commentRangeEnd w:id="8"/>
      <w:r w:rsidR="005B7683">
        <w:rPr>
          <w:rStyle w:val="CommentReference"/>
          <w:rFonts w:eastAsiaTheme="minorHAnsi" w:cs="Times New Roman (Body CS)"/>
        </w:rPr>
        <w:commentReference w:id="8"/>
      </w:r>
      <w:r w:rsidR="002F39A9">
        <w:rPr>
          <w:color w:val="000000" w:themeColor="text1"/>
        </w:rPr>
        <w:t xml:space="preserve">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legumes,</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non-legumes,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non-legumes.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33158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0224391A" w:rsidR="003365BA"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4F2F3C">
        <w:rPr>
          <w:color w:val="000000" w:themeColor="text1"/>
        </w:rPr>
        <w:t>&lt;</w:t>
      </w:r>
      <w:r>
        <w:rPr>
          <w:color w:val="000000" w:themeColor="text1"/>
        </w:rPr>
        <w:t xml:space="preserve">0.001; Table 4) was driven by a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r w:rsidR="004F2F3C">
        <w:rPr>
          <w:color w:val="000000" w:themeColor="text1"/>
        </w:rPr>
        <w:t>002</w:t>
      </w:r>
      <w:r>
        <w:rPr>
          <w:color w:val="000000" w:themeColor="text1"/>
        </w:rPr>
        <w:t>)</w:t>
      </w:r>
      <w:r w:rsidR="00F150BB">
        <w:rPr>
          <w:color w:val="000000" w:themeColor="text1"/>
        </w:rPr>
        <w:t xml:space="preserve">, with no effect </w:t>
      </w:r>
      <w:r w:rsidR="004F2F3C">
        <w:rPr>
          <w:color w:val="000000" w:themeColor="text1"/>
        </w:rPr>
        <w:t xml:space="preserve">of </w:t>
      </w:r>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r w:rsidR="004F2F3C">
        <w:rPr>
          <w:color w:val="000000" w:themeColor="text1"/>
        </w:rPr>
        <w:t>95</w:t>
      </w:r>
      <w:r>
        <w:rPr>
          <w:color w:val="000000" w:themeColor="text1"/>
        </w:rPr>
        <w:t>; Fig. 4</w:t>
      </w:r>
      <w:r w:rsidR="00DE0E3A">
        <w:rPr>
          <w:color w:val="000000" w:themeColor="text1"/>
        </w:rPr>
        <w:t>a</w:t>
      </w:r>
      <w:r>
        <w:rPr>
          <w:color w:val="000000" w:themeColor="text1"/>
        </w:rPr>
        <w:t xml:space="preserve">). </w:t>
      </w:r>
      <w:r w:rsidR="003365BA">
        <w:rPr>
          <w:color w:val="000000" w:themeColor="text1"/>
        </w:rPr>
        <w:t>An interaction between soil nitrogen availability and soil moisture (</w:t>
      </w:r>
      <w:r w:rsidR="003365BA" w:rsidRPr="00DE0E3A">
        <w:rPr>
          <w:i/>
          <w:iCs/>
          <w:color w:val="000000" w:themeColor="text1"/>
        </w:rPr>
        <w:t>p</w:t>
      </w:r>
      <w:r w:rsidR="003365BA">
        <w:rPr>
          <w:color w:val="000000" w:themeColor="text1"/>
        </w:rPr>
        <w:t>=0.02</w:t>
      </w:r>
      <w:r w:rsidR="004F2F3C">
        <w:rPr>
          <w:color w:val="000000" w:themeColor="text1"/>
        </w:rPr>
        <w:t>8</w:t>
      </w:r>
      <w:r w:rsidR="003365BA">
        <w:rPr>
          <w:color w:val="000000" w:themeColor="text1"/>
        </w:rPr>
        <w:t xml:space="preserve">; Table 4) indicated that the </w:t>
      </w:r>
      <w:r w:rsidR="004F2F3C">
        <w:rPr>
          <w:color w:val="000000" w:themeColor="text1"/>
        </w:rPr>
        <w:t xml:space="preserve">marginal positive effect of increasing </w:t>
      </w:r>
      <w:r w:rsidR="003365BA">
        <w:rPr>
          <w:color w:val="000000" w:themeColor="text1"/>
        </w:rPr>
        <w:t xml:space="preserve">soil nitrogen availability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r w:rsidR="003365BA">
        <w:rPr>
          <w:color w:val="000000" w:themeColor="text1"/>
        </w:rPr>
        <w:t>=0.0</w:t>
      </w:r>
      <w:r w:rsidR="004F2F3C">
        <w:rPr>
          <w:color w:val="000000" w:themeColor="text1"/>
        </w:rPr>
        <w:t>91</w:t>
      </w:r>
      <w:r w:rsidR="003365BA">
        <w:rPr>
          <w:color w:val="000000" w:themeColor="text1"/>
        </w:rPr>
        <w:t xml:space="preserve">; Table 4) </w:t>
      </w:r>
      <w:r w:rsidR="00C21287">
        <w:rPr>
          <w:color w:val="000000" w:themeColor="text1"/>
        </w:rPr>
        <w:t xml:space="preserve">decreased with increasing soil moisture </w:t>
      </w:r>
      <w:r w:rsidR="003365BA">
        <w:rPr>
          <w:color w:val="000000" w:themeColor="text1"/>
        </w:rPr>
        <w:t xml:space="preserve">despite no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r w:rsidR="003365BA">
        <w:rPr>
          <w:color w:val="000000" w:themeColor="text1"/>
        </w:rPr>
        <w:t>=0.</w:t>
      </w:r>
      <w:r w:rsidR="004F2F3C">
        <w:rPr>
          <w:color w:val="000000" w:themeColor="text1"/>
        </w:rPr>
        <w:t>692;</w:t>
      </w:r>
      <w:r w:rsidR="003365BA">
        <w:rPr>
          <w:color w:val="000000" w:themeColor="text1"/>
        </w:rPr>
        <w:t xml:space="preserve"> Table 4). Finally, </w:t>
      </w:r>
      <w:r w:rsidR="006A7B9F">
        <w:rPr>
          <w:color w:val="000000" w:themeColor="text1"/>
        </w:rPr>
        <w:t xml:space="preserve">a </w:t>
      </w:r>
      <w:r w:rsidR="003365BA">
        <w:rPr>
          <w:color w:val="000000" w:themeColor="text1"/>
        </w:rPr>
        <w:t>plant functional group effect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legumes </w:t>
      </w:r>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4F2F3C">
        <w:rPr>
          <w:color w:val="000000" w:themeColor="text1"/>
        </w:rPr>
        <w:t>=</w:t>
      </w:r>
      <w:r w:rsidR="003365BA">
        <w:rPr>
          <w:color w:val="000000" w:themeColor="text1"/>
        </w:rPr>
        <w:t>0.001), while C</w:t>
      </w:r>
      <w:r w:rsidR="003365BA">
        <w:rPr>
          <w:color w:val="000000" w:themeColor="text1"/>
          <w:vertAlign w:val="subscript"/>
        </w:rPr>
        <w:t>3</w:t>
      </w:r>
      <w:r w:rsidR="003365BA">
        <w:rPr>
          <w:color w:val="000000" w:themeColor="text1"/>
        </w:rPr>
        <w:t xml:space="preserve"> legumes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=0.01</w:t>
      </w:r>
      <w:r w:rsidR="004F2F3C">
        <w:rPr>
          <w:color w:val="000000" w:themeColor="text1"/>
        </w:rPr>
        <w:t>2</w:t>
      </w:r>
      <w:r w:rsidR="003365BA">
        <w:rPr>
          <w:color w:val="000000" w:themeColor="text1"/>
        </w:rPr>
        <w:t>).</w:t>
      </w:r>
    </w:p>
    <w:p w14:paraId="3F3B0348" w14:textId="1D943956" w:rsidR="00671F48" w:rsidRPr="00BF5D52" w:rsidRDefault="003365BA" w:rsidP="0025039E">
      <w:pPr>
        <w:autoSpaceDE w:val="0"/>
        <w:autoSpaceDN w:val="0"/>
        <w:adjustRightInd w:val="0"/>
        <w:spacing w:line="360" w:lineRule="auto"/>
        <w:ind w:firstLine="720"/>
        <w:rPr>
          <w:color w:val="000000" w:themeColor="text1"/>
        </w:rPr>
      </w:pPr>
      <w:r>
        <w:rPr>
          <w:color w:val="000000" w:themeColor="text1"/>
        </w:rPr>
        <w:t>A</w:t>
      </w:r>
      <w:r w:rsidR="004F2F3C">
        <w:rPr>
          <w:color w:val="000000" w:themeColor="text1"/>
        </w:rPr>
        <w:t xml:space="preserve"> marginal </w:t>
      </w:r>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=0.</w:t>
      </w:r>
      <w:r w:rsidR="004F2F3C">
        <w:rPr>
          <w:color w:val="000000" w:themeColor="text1"/>
        </w:rPr>
        <w:t>088</w:t>
      </w:r>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r w:rsidR="00BF5D52">
        <w:rPr>
          <w:color w:val="000000" w:themeColor="text1"/>
          <w:vertAlign w:val="subscript"/>
        </w:rPr>
        <w:t>mass</w:t>
      </w:r>
      <w:r>
        <w:rPr>
          <w:color w:val="000000" w:themeColor="text1"/>
        </w:rPr>
        <w:t xml:space="preserve"> (</w:t>
      </w:r>
      <w:r w:rsidRPr="00DE0E3A">
        <w:rPr>
          <w:i/>
          <w:iCs/>
          <w:color w:val="000000" w:themeColor="text1"/>
        </w:rPr>
        <w:t>p</w:t>
      </w:r>
      <w:r>
        <w:rPr>
          <w:color w:val="000000" w:themeColor="text1"/>
        </w:rPr>
        <w:t>=0.</w:t>
      </w:r>
      <w:r w:rsidR="004F2F3C">
        <w:rPr>
          <w:color w:val="000000" w:themeColor="text1"/>
        </w:rPr>
        <w:t>273</w:t>
      </w:r>
      <w:r>
        <w:rPr>
          <w:color w:val="000000" w:themeColor="text1"/>
        </w:rPr>
        <w:t xml:space="preserve">; Table 4), increasing </w:t>
      </w:r>
      <w:r w:rsidRPr="006F7E47">
        <w:rPr>
          <w:i/>
          <w:iCs/>
          <w:color w:val="000000" w:themeColor="text1"/>
          <w:lang w:val="el-GR"/>
        </w:rPr>
        <w:t>χ</w:t>
      </w:r>
      <w:r>
        <w:rPr>
          <w:color w:val="000000" w:themeColor="text1"/>
        </w:rPr>
        <w:t xml:space="preserve"> </w:t>
      </w:r>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nonlegumes (Tukey: </w:t>
      </w:r>
      <w:r w:rsidR="00671F48" w:rsidRPr="00DE0E3A">
        <w:rPr>
          <w:i/>
          <w:iCs/>
          <w:color w:val="000000" w:themeColor="text1"/>
        </w:rPr>
        <w:t>p</w:t>
      </w:r>
      <w:r w:rsidR="00671F48">
        <w:rPr>
          <w:color w:val="000000" w:themeColor="text1"/>
        </w:rPr>
        <w:t xml:space="preserve">=0.021), but this effect was not apparent 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w:t>
      </w:r>
      <w:r w:rsidR="00671F48">
        <w:rPr>
          <w:color w:val="000000" w:themeColor="text1"/>
        </w:rPr>
        <w:t>693</w:t>
      </w:r>
      <w:r>
        <w:rPr>
          <w:color w:val="000000" w:themeColor="text1"/>
        </w:rPr>
        <w:t>)</w:t>
      </w:r>
      <w:r w:rsidR="00BF5D52">
        <w:rPr>
          <w:color w:val="000000" w:themeColor="text1"/>
        </w:rPr>
        <w:t xml:space="preserve"> </w:t>
      </w:r>
      <w:r w:rsidR="00671F48">
        <w:rPr>
          <w:color w:val="000000" w:themeColor="text1"/>
        </w:rPr>
        <w:t>or</w:t>
      </w:r>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=0.</w:t>
      </w:r>
      <w:r w:rsidR="00671F48">
        <w:rPr>
          <w:color w:val="000000" w:themeColor="text1"/>
        </w:rPr>
        <w:t>477</w:t>
      </w:r>
      <w:r w:rsidR="00BF5D52">
        <w:rPr>
          <w:color w:val="000000" w:themeColor="text1"/>
        </w:rPr>
        <w:t>)</w:t>
      </w:r>
      <w:r w:rsidR="00671F48">
        <w:rPr>
          <w:color w:val="000000" w:themeColor="text1"/>
        </w:rPr>
        <w:t>.</w:t>
      </w:r>
      <w:r w:rsidR="00BF5D52">
        <w:rPr>
          <w:color w:val="000000" w:themeColor="text1"/>
        </w:rPr>
        <w:t xml:space="preserve"> A</w:t>
      </w:r>
      <w:r w:rsidR="006A7B9F">
        <w:rPr>
          <w:color w:val="000000" w:themeColor="text1"/>
        </w:rPr>
        <w:t>n</w:t>
      </w:r>
      <w:r w:rsidR="00BF5D52">
        <w:rPr>
          <w:color w:val="000000" w:themeColor="text1"/>
        </w:rPr>
        <w:t xml:space="preserve"> interaction between soil nitrogen availability and soil moisture (</w:t>
      </w:r>
      <w:r w:rsidR="00BF5D52" w:rsidRPr="00DE0E3A">
        <w:rPr>
          <w:i/>
          <w:iCs/>
          <w:color w:val="000000" w:themeColor="text1"/>
        </w:rPr>
        <w:t>p</w:t>
      </w:r>
      <w:r w:rsidR="00BF5D52">
        <w:rPr>
          <w:color w:val="000000" w:themeColor="text1"/>
        </w:rPr>
        <w:t xml:space="preserve">&lt;0.001; Table 4) indicated that the general positive effect of increasing soil nitrogen availability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r w:rsidR="00BF5D52">
        <w:rPr>
          <w:color w:val="000000" w:themeColor="text1"/>
        </w:rPr>
        <w:t xml:space="preserve">&lt;0.001; Table 4) decreased with increasing soil moisture, despite a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r w:rsidR="00BF5D52">
        <w:rPr>
          <w:color w:val="000000" w:themeColor="text1"/>
        </w:rPr>
        <w:t xml:space="preserve">&lt;0.001; Table 4). </w:t>
      </w:r>
      <w:commentRangeStart w:id="9"/>
      <w:r w:rsidR="00BF5D52">
        <w:rPr>
          <w:color w:val="000000" w:themeColor="text1"/>
        </w:rPr>
        <w:t xml:space="preserve">This interaction indicated that the positive effect of increasing soil nitrogen availability on </w:t>
      </w:r>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70% </w:t>
      </w:r>
      <w:r w:rsidR="006203C9">
        <w:rPr>
          <w:color w:val="000000" w:themeColor="text1"/>
        </w:rPr>
        <w:t xml:space="preserve">of the </w:t>
      </w:r>
      <w:r w:rsidR="00BF5D52">
        <w:rPr>
          <w:color w:val="000000" w:themeColor="text1"/>
        </w:rPr>
        <w:t xml:space="preserve">maximum water holding capacity (Tukey: </w:t>
      </w:r>
      <w:r w:rsidR="00BF5D52" w:rsidRPr="00DE0E3A">
        <w:rPr>
          <w:i/>
          <w:iCs/>
          <w:color w:val="000000" w:themeColor="text1"/>
        </w:rPr>
        <w:t>p</w:t>
      </w:r>
      <w:r w:rsidR="00BF5D52">
        <w:rPr>
          <w:color w:val="000000" w:themeColor="text1"/>
        </w:rPr>
        <w:t>&lt;0.05 in all cases)</w:t>
      </w:r>
      <w:r w:rsidR="00F150BB">
        <w:rPr>
          <w:color w:val="000000" w:themeColor="text1"/>
        </w:rPr>
        <w:t xml:space="preserve">. </w:t>
      </w:r>
      <w:commentRangeEnd w:id="9"/>
      <w:r w:rsidR="00C02229">
        <w:rPr>
          <w:rStyle w:val="CommentReference"/>
          <w:rFonts w:eastAsiaTheme="minorHAnsi" w:cs="Times New Roman (Body CS)"/>
        </w:rPr>
        <w:commentReference w:id="9"/>
      </w:r>
      <w:r w:rsidR="00671F48">
        <w:rPr>
          <w:color w:val="000000" w:themeColor="text1"/>
        </w:rPr>
        <w:t xml:space="preserve">Finally, </w:t>
      </w:r>
      <w:r w:rsidR="006A7B9F">
        <w:rPr>
          <w:color w:val="000000" w:themeColor="text1"/>
        </w:rPr>
        <w:t xml:space="preserve">a </w:t>
      </w:r>
      <w:r w:rsidR="00BF5D52">
        <w:rPr>
          <w:color w:val="000000" w:themeColor="text1"/>
        </w:rPr>
        <w:t>plant functional group effect (</w:t>
      </w:r>
      <w:r w:rsidR="00BF5D52" w:rsidRPr="00DE0E3A">
        <w:rPr>
          <w:i/>
          <w:iCs/>
          <w:color w:val="000000" w:themeColor="text1"/>
        </w:rPr>
        <w:t>p</w:t>
      </w:r>
      <w:r w:rsidR="00BF5D52">
        <w:rPr>
          <w:color w:val="000000" w:themeColor="text1"/>
        </w:rPr>
        <w:t>&lt;0.001; Table 4) indicated that 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compared to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=0.002) and 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r w:rsidR="00BF5D52">
        <w:rPr>
          <w:color w:val="000000" w:themeColor="text1"/>
        </w:rPr>
        <w:t>=0.01</w:t>
      </w:r>
      <w:r w:rsidR="00671F48">
        <w:rPr>
          <w:color w:val="000000" w:themeColor="text1"/>
        </w:rPr>
        <w:t>9</w:t>
      </w:r>
      <w:r w:rsidR="00BF5D52">
        <w:rPr>
          <w:color w:val="000000" w:themeColor="text1"/>
        </w:rPr>
        <w:t>), while</w:t>
      </w:r>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r w:rsidR="00BF5D52">
        <w:rPr>
          <w:color w:val="000000" w:themeColor="text1"/>
        </w:rPr>
        <w:t xml:space="preserve"> C</w:t>
      </w:r>
      <w:r w:rsidR="00BF5D52">
        <w:rPr>
          <w:color w:val="000000" w:themeColor="text1"/>
          <w:vertAlign w:val="subscript"/>
        </w:rPr>
        <w:t>3</w:t>
      </w:r>
      <w:r w:rsidR="00BF5D52">
        <w:rPr>
          <w:color w:val="000000" w:themeColor="text1"/>
        </w:rPr>
        <w:t xml:space="preserve"> legumes</w:t>
      </w:r>
      <w:r w:rsidR="00671F48">
        <w:rPr>
          <w:color w:val="000000" w:themeColor="text1"/>
        </w:rPr>
        <w:t xml:space="preserve"> and </w:t>
      </w:r>
      <w:r w:rsidR="00BF5D52">
        <w:rPr>
          <w:color w:val="000000" w:themeColor="text1"/>
        </w:rPr>
        <w:t>C</w:t>
      </w:r>
      <w:r w:rsidR="00BF5D52">
        <w:rPr>
          <w:color w:val="000000" w:themeColor="text1"/>
          <w:vertAlign w:val="subscript"/>
        </w:rPr>
        <w:t>3</w:t>
      </w:r>
      <w:r w:rsidR="00BF5D52">
        <w:rPr>
          <w:color w:val="000000" w:themeColor="text1"/>
        </w:rPr>
        <w:t xml:space="preserve"> nonlegum</w:t>
      </w:r>
      <w:r w:rsidR="00671F48">
        <w:rPr>
          <w:color w:val="000000" w:themeColor="text1"/>
        </w:rPr>
        <w:t>e</w:t>
      </w:r>
      <w:r w:rsidR="00BF5D52">
        <w:rPr>
          <w:color w:val="000000" w:themeColor="text1"/>
        </w:rPr>
        <w:t xml:space="preserve">s (Tukey: </w:t>
      </w:r>
      <w:r w:rsidR="00BF5D52" w:rsidRPr="00DE0E3A">
        <w:rPr>
          <w:i/>
          <w:iCs/>
          <w:color w:val="000000" w:themeColor="text1"/>
        </w:rPr>
        <w:t>p</w:t>
      </w:r>
      <w:r w:rsidR="00BF5D52">
        <w:rPr>
          <w:color w:val="000000" w:themeColor="text1"/>
        </w:rPr>
        <w:t>=</w:t>
      </w:r>
      <w:r w:rsidR="00671F48">
        <w:rPr>
          <w:color w:val="000000" w:themeColor="text1"/>
        </w:rPr>
        <w:t>0.149</w:t>
      </w:r>
      <w:r w:rsidR="00672B36">
        <w:rPr>
          <w:color w:val="000000" w:themeColor="text1"/>
        </w:rPr>
        <w:t>)</w:t>
      </w:r>
      <w:r w:rsidR="00BF5D52">
        <w:rPr>
          <w:color w:val="000000" w:themeColor="text1"/>
        </w:rPr>
        <w:t>.</w:t>
      </w:r>
    </w:p>
    <w:p w14:paraId="1EA4A53B" w14:textId="5A10C271" w:rsidR="002B48F9" w:rsidRDefault="008C622B" w:rsidP="0025039E">
      <w:pPr>
        <w:autoSpaceDE w:val="0"/>
        <w:autoSpaceDN w:val="0"/>
        <w:adjustRightInd w:val="0"/>
        <w:spacing w:line="36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sidR="00672B36" w:rsidRPr="006F7E47">
        <w:rPr>
          <w:i/>
          <w:iCs/>
          <w:color w:val="000000" w:themeColor="text1"/>
          <w:lang w:val="el-GR"/>
        </w:rPr>
        <w:t>χ</w:t>
      </w:r>
      <w:r>
        <w:rPr>
          <w:color w:val="000000" w:themeColor="text1"/>
        </w:rPr>
        <w:t xml:space="preserve"> and functional group </w:t>
      </w:r>
      <w:r w:rsidR="00672B36">
        <w:rPr>
          <w:color w:val="000000" w:themeColor="text1"/>
        </w:rPr>
        <w:t>(</w:t>
      </w:r>
      <w:r w:rsidR="00672B36" w:rsidRPr="00DE0E3A">
        <w:rPr>
          <w:i/>
          <w:iCs/>
          <w:color w:val="000000" w:themeColor="text1"/>
        </w:rPr>
        <w:t>p</w:t>
      </w:r>
      <w:r w:rsidR="00672B36">
        <w:rPr>
          <w:color w:val="000000" w:themeColor="text1"/>
        </w:rPr>
        <w:t xml:space="preserve">=0.005; Table 4) </w:t>
      </w:r>
      <w:r>
        <w:rPr>
          <w:color w:val="000000" w:themeColor="text1"/>
        </w:rPr>
        <w:t xml:space="preserve">indicated that the general negative effect of increasing </w:t>
      </w:r>
      <w:r w:rsidR="00672B36" w:rsidRPr="006F7E47">
        <w:rPr>
          <w:i/>
          <w:iCs/>
          <w:color w:val="000000" w:themeColor="text1"/>
          <w:lang w:val="el-GR"/>
        </w:rPr>
        <w:t>χ</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672B36" w:rsidRPr="00DE0E3A">
        <w:rPr>
          <w:i/>
          <w:iCs/>
          <w:color w:val="000000" w:themeColor="text1"/>
        </w:rPr>
        <w:t>p</w:t>
      </w:r>
      <w:r w:rsidR="00672B36">
        <w:rPr>
          <w:color w:val="000000" w:themeColor="text1"/>
        </w:rPr>
        <w:t xml:space="preserve">&lt;0.001; </w:t>
      </w:r>
      <w:r>
        <w:rPr>
          <w:color w:val="000000" w:themeColor="text1"/>
        </w:rPr>
        <w:t xml:space="preserve">Table 4; Fig. </w:t>
      </w:r>
      <w:r w:rsidR="00DE0E3A">
        <w:rPr>
          <w:color w:val="000000" w:themeColor="text1"/>
        </w:rPr>
        <w:t>4c</w:t>
      </w:r>
      <w:r>
        <w:rPr>
          <w:color w:val="000000" w:themeColor="text1"/>
        </w:rPr>
        <w:t xml:space="preserve">) was driven by a negative effect of increasing </w:t>
      </w:r>
      <w:r w:rsidR="00672B36" w:rsidRPr="006F7E47">
        <w:rPr>
          <w:i/>
          <w:iCs/>
          <w:color w:val="000000" w:themeColor="text1"/>
          <w:lang w:val="el-GR"/>
        </w:rPr>
        <w:t>χ</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r w:rsidR="00801ECF">
        <w:rPr>
          <w:color w:val="000000" w:themeColor="text1"/>
        </w:rPr>
        <w:t>and C</w:t>
      </w:r>
      <w:r w:rsidR="00801ECF">
        <w:rPr>
          <w:color w:val="000000" w:themeColor="text1"/>
          <w:vertAlign w:val="subscript"/>
        </w:rPr>
        <w:t>3</w:t>
      </w:r>
      <w:r w:rsidR="00801ECF">
        <w:rPr>
          <w:color w:val="000000" w:themeColor="text1"/>
        </w:rPr>
        <w:t xml:space="preserve"> nonlegumes (Tukey: </w:t>
      </w:r>
      <w:r w:rsidR="00801ECF" w:rsidRPr="00DE0E3A">
        <w:rPr>
          <w:i/>
          <w:iCs/>
          <w:color w:val="000000" w:themeColor="text1"/>
        </w:rPr>
        <w:t>p</w:t>
      </w:r>
      <w:r w:rsidR="00801ECF">
        <w:rPr>
          <w:color w:val="000000" w:themeColor="text1"/>
        </w:rPr>
        <w:t>&lt;0.001</w:t>
      </w:r>
      <w:r w:rsidR="008C72FA">
        <w:rPr>
          <w:color w:val="000000" w:themeColor="text1"/>
        </w:rPr>
        <w:t xml:space="preserve"> in both cases</w:t>
      </w:r>
      <w:r w:rsidR="00801ECF">
        <w:rPr>
          <w:color w:val="000000" w:themeColor="text1"/>
        </w:rPr>
        <w:t>)</w:t>
      </w:r>
      <w:r w:rsidR="00515044">
        <w:rPr>
          <w:color w:val="000000" w:themeColor="text1"/>
        </w:rPr>
        <w:t>, with no</w:t>
      </w:r>
      <w:r w:rsidR="008C72FA">
        <w:rPr>
          <w:color w:val="000000" w:themeColor="text1"/>
        </w:rPr>
        <w:t xml:space="preserve"> </w:t>
      </w:r>
      <w:r>
        <w:rPr>
          <w:color w:val="000000" w:themeColor="text1"/>
        </w:rPr>
        <w:t xml:space="preserve">effect of </w:t>
      </w:r>
      <w:r w:rsidR="00672B36" w:rsidRPr="006F7E47">
        <w:rPr>
          <w:i/>
          <w:iCs/>
          <w:color w:val="000000" w:themeColor="text1"/>
          <w:lang w:val="el-GR"/>
        </w:rPr>
        <w:t>χ</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w:t>
      </w:r>
      <w:r w:rsidR="008C72FA">
        <w:rPr>
          <w:color w:val="000000" w:themeColor="text1"/>
        </w:rPr>
        <w:t>724</w:t>
      </w:r>
      <w:r>
        <w:rPr>
          <w:color w:val="000000" w:themeColor="text1"/>
        </w:rPr>
        <w:t xml:space="preserve">). </w:t>
      </w:r>
      <w:r w:rsidR="00514717">
        <w:rPr>
          <w:color w:val="000000" w:themeColor="text1"/>
        </w:rPr>
        <w:t>A</w:t>
      </w:r>
      <w:r w:rsidR="006A7B9F">
        <w:rPr>
          <w:color w:val="000000" w:themeColor="text1"/>
        </w:rPr>
        <w:t>n</w:t>
      </w:r>
      <w:r w:rsidR="00801ECF">
        <w:rPr>
          <w:color w:val="000000" w:themeColor="text1"/>
        </w:rPr>
        <w:t xml:space="preserve"> </w:t>
      </w:r>
      <w:r w:rsidR="00514717">
        <w:rPr>
          <w:color w:val="000000" w:themeColor="text1"/>
        </w:rPr>
        <w:t>interaction between soil nitrogen and soil moisture</w:t>
      </w:r>
      <w:r w:rsidR="00801ECF">
        <w:rPr>
          <w:color w:val="000000" w:themeColor="text1"/>
        </w:rPr>
        <w:t xml:space="preserve"> (</w:t>
      </w:r>
      <w:r w:rsidR="00801ECF" w:rsidRPr="00DE0E3A">
        <w:rPr>
          <w:i/>
          <w:iCs/>
          <w:color w:val="000000" w:themeColor="text1"/>
        </w:rPr>
        <w:t>p</w:t>
      </w:r>
      <w:r w:rsidR="00801ECF">
        <w:rPr>
          <w:color w:val="000000" w:themeColor="text1"/>
        </w:rPr>
        <w:t>&lt;0.001; Table 4)</w:t>
      </w:r>
      <w:r w:rsidR="00514717">
        <w:rPr>
          <w:color w:val="000000" w:themeColor="text1"/>
        </w:rPr>
        <w:t xml:space="preserve"> indicated that </w:t>
      </w:r>
      <w:r w:rsidR="00801ECF">
        <w:rPr>
          <w:color w:val="000000" w:themeColor="text1"/>
        </w:rPr>
        <w:t xml:space="preserve">the general </w:t>
      </w:r>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r w:rsidR="00801ECF">
        <w:rPr>
          <w:color w:val="000000" w:themeColor="text1"/>
        </w:rPr>
        <w:t xml:space="preserve"> (</w:t>
      </w:r>
      <w:r w:rsidR="00801ECF" w:rsidRPr="00DE0E3A">
        <w:rPr>
          <w:i/>
          <w:iCs/>
          <w:color w:val="000000" w:themeColor="text1"/>
        </w:rPr>
        <w:t>p</w:t>
      </w:r>
      <w:r w:rsidR="00801ECF">
        <w:rPr>
          <w:color w:val="000000" w:themeColor="text1"/>
        </w:rPr>
        <w:t>&lt;0.001; Table 4) decreased with increasing soil moisture, despite a</w:t>
      </w:r>
      <w:r w:rsidR="00515044">
        <w:rPr>
          <w:color w:val="000000" w:themeColor="text1"/>
        </w:rPr>
        <w:t xml:space="preserve"> </w:t>
      </w:r>
      <w:r w:rsidR="00801ECF">
        <w:rPr>
          <w:color w:val="000000" w:themeColor="text1"/>
        </w:rPr>
        <w:t xml:space="preserve">negative effect of increasing soil moisture on </w:t>
      </w:r>
      <w:r w:rsidR="00801ECF">
        <w:rPr>
          <w:i/>
          <w:iCs/>
          <w:color w:val="000000" w:themeColor="text1"/>
        </w:rPr>
        <w:t>M</w:t>
      </w:r>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r w:rsidR="00801ECF">
        <w:rPr>
          <w:color w:val="000000" w:themeColor="text1"/>
        </w:rPr>
        <w:t>=0.00</w:t>
      </w:r>
      <w:r w:rsidR="008C72FA">
        <w:rPr>
          <w:color w:val="000000" w:themeColor="text1"/>
        </w:rPr>
        <w:t>2</w:t>
      </w:r>
      <w:r w:rsidR="00801ECF">
        <w:rPr>
          <w:color w:val="000000" w:themeColor="text1"/>
        </w:rPr>
        <w:t xml:space="preserve">; </w:t>
      </w:r>
      <w:r w:rsidR="00801ECF">
        <w:rPr>
          <w:color w:val="000000" w:themeColor="text1"/>
        </w:rPr>
        <w:lastRenderedPageBreak/>
        <w:t xml:space="preserve">Table 4). Specifically, the </w:t>
      </w:r>
      <w:r w:rsidR="00514717">
        <w:rPr>
          <w:color w:val="000000" w:themeColor="text1"/>
        </w:rPr>
        <w:t xml:space="preserve">negative effect of increasing soil </w:t>
      </w:r>
      <w:r w:rsidR="00801ECF">
        <w:rPr>
          <w:color w:val="000000" w:themeColor="text1"/>
        </w:rPr>
        <w:t xml:space="preserve">nitrogen availability </w:t>
      </w:r>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w:t>
      </w:r>
      <w:r w:rsidR="006203C9">
        <w:rPr>
          <w:color w:val="000000" w:themeColor="text1"/>
        </w:rPr>
        <w:t xml:space="preserve">of </w:t>
      </w:r>
      <w:r w:rsidR="00514717">
        <w:rPr>
          <w:color w:val="000000" w:themeColor="text1"/>
        </w:rPr>
        <w:t xml:space="preserve">the maximum water holding capacity (Tukey: </w:t>
      </w:r>
      <w:r w:rsidR="00514717" w:rsidRPr="00DE0E3A">
        <w:rPr>
          <w:i/>
          <w:iCs/>
          <w:color w:val="000000" w:themeColor="text1"/>
        </w:rPr>
        <w:t>p</w:t>
      </w:r>
      <w:r w:rsidR="00514717">
        <w:rPr>
          <w:color w:val="000000" w:themeColor="text1"/>
        </w:rPr>
        <w:t xml:space="preserve">&lt;0.05 in all cases). </w:t>
      </w:r>
      <w:r w:rsidR="00320749">
        <w:rPr>
          <w:color w:val="000000" w:themeColor="text1"/>
        </w:rPr>
        <w:t>A</w:t>
      </w:r>
      <w:r w:rsidR="00801ECF">
        <w:rPr>
          <w:color w:val="000000" w:themeColor="text1"/>
        </w:rPr>
        <w:t>n additional</w:t>
      </w:r>
      <w:r>
        <w:rPr>
          <w:color w:val="000000" w:themeColor="text1"/>
        </w:rPr>
        <w:t xml:space="preserve"> interaction between soil nitrogen availability and functional group</w:t>
      </w:r>
      <w:r w:rsidR="00801ECF">
        <w:rPr>
          <w:color w:val="000000" w:themeColor="text1"/>
        </w:rPr>
        <w:t xml:space="preserve"> (</w:t>
      </w:r>
      <w:r w:rsidR="00801ECF" w:rsidRPr="00DE0E3A">
        <w:rPr>
          <w:i/>
          <w:iCs/>
          <w:color w:val="000000" w:themeColor="text1"/>
        </w:rPr>
        <w:t>p</w:t>
      </w:r>
      <w:r w:rsidR="00801ECF">
        <w:rPr>
          <w:color w:val="000000" w:themeColor="text1"/>
        </w:rPr>
        <w:t>=0.03</w:t>
      </w:r>
      <w:r w:rsidR="008C72FA">
        <w:rPr>
          <w:color w:val="000000" w:themeColor="text1"/>
        </w:rPr>
        <w:t>4</w:t>
      </w:r>
      <w:r w:rsidR="00801ECF">
        <w:rPr>
          <w:color w:val="000000" w:themeColor="text1"/>
        </w:rPr>
        <w:t>; Table 4)</w:t>
      </w:r>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320749">
        <w:rPr>
          <w:color w:val="000000" w:themeColor="text1"/>
        </w:rPr>
        <w:t>&lt;0.001)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320749">
        <w:rPr>
          <w:color w:val="000000" w:themeColor="text1"/>
        </w:rPr>
        <w:t>=0.</w:t>
      </w:r>
      <w:r w:rsidR="00801ECF">
        <w:rPr>
          <w:color w:val="000000" w:themeColor="text1"/>
        </w:rPr>
        <w:t>0</w:t>
      </w:r>
      <w:r w:rsidR="008C72FA">
        <w:rPr>
          <w:color w:val="000000" w:themeColor="text1"/>
        </w:rPr>
        <w:t>03</w:t>
      </w:r>
      <w:r w:rsidR="00320749">
        <w:rPr>
          <w:color w:val="000000" w:themeColor="text1"/>
        </w:rPr>
        <w:t xml:space="preserve">), with no effect </w:t>
      </w:r>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320749">
        <w:rPr>
          <w:color w:val="000000" w:themeColor="text1"/>
        </w:rPr>
        <w:t>=0.</w:t>
      </w:r>
      <w:r w:rsidR="00801ECF">
        <w:rPr>
          <w:color w:val="000000" w:themeColor="text1"/>
        </w:rPr>
        <w:t>9</w:t>
      </w:r>
      <w:r w:rsidR="008C72FA">
        <w:rPr>
          <w:color w:val="000000" w:themeColor="text1"/>
        </w:rPr>
        <w:t>97</w:t>
      </w:r>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commentRangeStart w:id="10"/>
      <w:r>
        <w:rPr>
          <w:b/>
          <w:bCs/>
          <w:color w:val="000000" w:themeColor="text1"/>
        </w:rPr>
        <w:lastRenderedPageBreak/>
        <w:t>T</w:t>
      </w:r>
      <w:commentRangeEnd w:id="10"/>
      <w:r w:rsidR="00420CCF">
        <w:rPr>
          <w:rStyle w:val="CommentReference"/>
          <w:rFonts w:eastAsiaTheme="minorHAnsi" w:cs="Times New Roman (Body CS)"/>
        </w:rPr>
        <w:commentReference w:id="10"/>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420CCF"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420CCF" w:rsidRPr="000959FB" w:rsidRDefault="00420CCF" w:rsidP="00420CCF">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420CCF" w:rsidRPr="008C72FA" w:rsidRDefault="00420CCF" w:rsidP="00420CCF">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56C9AC74" w:rsidR="00420CCF" w:rsidRPr="00420CCF" w:rsidRDefault="00420CCF" w:rsidP="00420CCF">
            <w:pPr>
              <w:jc w:val="right"/>
              <w:rPr>
                <w:color w:val="000000"/>
              </w:rPr>
            </w:pPr>
            <w:r w:rsidRPr="00420CCF">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5023F442" w:rsidR="00420CCF" w:rsidRPr="00420CCF" w:rsidRDefault="00420CCF" w:rsidP="00420CCF">
            <w:pPr>
              <w:jc w:val="right"/>
              <w:rPr>
                <w:color w:val="000000"/>
              </w:rPr>
            </w:pPr>
            <w:r w:rsidRPr="00420CCF">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56233D5D" w:rsidR="00420CCF" w:rsidRPr="00420CCF" w:rsidRDefault="00420CCF" w:rsidP="00420CCF">
            <w:pPr>
              <w:jc w:val="right"/>
              <w:rPr>
                <w:color w:val="000000"/>
              </w:rPr>
            </w:pPr>
            <w:r w:rsidRPr="00420CCF">
              <w:rPr>
                <w:color w:val="000000"/>
              </w:rPr>
              <w:t>-</w:t>
            </w:r>
          </w:p>
        </w:tc>
        <w:tc>
          <w:tcPr>
            <w:tcW w:w="1303" w:type="dxa"/>
            <w:tcBorders>
              <w:top w:val="single" w:sz="4" w:space="0" w:color="auto"/>
              <w:left w:val="nil"/>
              <w:bottom w:val="nil"/>
              <w:right w:val="nil"/>
            </w:tcBorders>
            <w:vAlign w:val="bottom"/>
          </w:tcPr>
          <w:p w14:paraId="3A30F7DF" w14:textId="182741C1" w:rsidR="00420CCF" w:rsidRPr="00420CCF" w:rsidRDefault="00420CCF" w:rsidP="00420CCF">
            <w:pPr>
              <w:jc w:val="right"/>
              <w:rPr>
                <w:color w:val="000000"/>
              </w:rPr>
            </w:pPr>
            <w:r w:rsidRPr="00420CCF">
              <w:rPr>
                <w:color w:val="000000"/>
              </w:rPr>
              <w:t>6.28E-02</w:t>
            </w:r>
          </w:p>
        </w:tc>
        <w:tc>
          <w:tcPr>
            <w:tcW w:w="996" w:type="dxa"/>
            <w:tcBorders>
              <w:top w:val="single" w:sz="4" w:space="0" w:color="auto"/>
              <w:left w:val="nil"/>
              <w:bottom w:val="nil"/>
              <w:right w:val="nil"/>
            </w:tcBorders>
            <w:vAlign w:val="bottom"/>
          </w:tcPr>
          <w:p w14:paraId="03A1F31E" w14:textId="199C8828" w:rsidR="00420CCF" w:rsidRPr="00420CCF" w:rsidRDefault="00420CCF" w:rsidP="00420CCF">
            <w:pPr>
              <w:jc w:val="right"/>
              <w:rPr>
                <w:color w:val="000000"/>
              </w:rPr>
            </w:pPr>
            <w:r w:rsidRPr="00420CCF">
              <w:rPr>
                <w:color w:val="000000"/>
              </w:rPr>
              <w:t>-</w:t>
            </w:r>
          </w:p>
        </w:tc>
        <w:tc>
          <w:tcPr>
            <w:tcW w:w="1013" w:type="dxa"/>
            <w:tcBorders>
              <w:top w:val="single" w:sz="4" w:space="0" w:color="auto"/>
              <w:left w:val="nil"/>
              <w:bottom w:val="nil"/>
              <w:right w:val="nil"/>
            </w:tcBorders>
            <w:vAlign w:val="bottom"/>
          </w:tcPr>
          <w:p w14:paraId="76F875D9" w14:textId="5DE595A0" w:rsidR="00420CCF" w:rsidRPr="00420CCF" w:rsidRDefault="00420CCF" w:rsidP="00420CCF">
            <w:pPr>
              <w:jc w:val="right"/>
              <w:rPr>
                <w:color w:val="000000"/>
              </w:rPr>
            </w:pPr>
            <w:r w:rsidRPr="00420CCF">
              <w:rPr>
                <w:color w:val="000000"/>
              </w:rPr>
              <w:t>-</w:t>
            </w:r>
          </w:p>
        </w:tc>
        <w:tc>
          <w:tcPr>
            <w:tcW w:w="1306" w:type="dxa"/>
            <w:tcBorders>
              <w:top w:val="single" w:sz="4" w:space="0" w:color="auto"/>
              <w:left w:val="nil"/>
              <w:bottom w:val="nil"/>
              <w:right w:val="nil"/>
            </w:tcBorders>
            <w:vAlign w:val="bottom"/>
          </w:tcPr>
          <w:p w14:paraId="02FE39A4" w14:textId="567A279C" w:rsidR="00420CCF" w:rsidRPr="00420CCF" w:rsidRDefault="00420CCF" w:rsidP="00420CCF">
            <w:pPr>
              <w:jc w:val="right"/>
              <w:rPr>
                <w:color w:val="000000"/>
              </w:rPr>
            </w:pPr>
            <w:r w:rsidRPr="00420CCF">
              <w:rPr>
                <w:color w:val="000000"/>
              </w:rPr>
              <w:t>6.91E+00</w:t>
            </w:r>
          </w:p>
        </w:tc>
        <w:tc>
          <w:tcPr>
            <w:tcW w:w="1070" w:type="dxa"/>
            <w:tcBorders>
              <w:top w:val="single" w:sz="4" w:space="0" w:color="auto"/>
              <w:left w:val="nil"/>
              <w:bottom w:val="nil"/>
              <w:right w:val="nil"/>
            </w:tcBorders>
            <w:vAlign w:val="bottom"/>
          </w:tcPr>
          <w:p w14:paraId="6DF5F250" w14:textId="09399A7E" w:rsidR="00420CCF" w:rsidRPr="00420CCF" w:rsidRDefault="00420CCF" w:rsidP="00420CCF">
            <w:pPr>
              <w:jc w:val="right"/>
              <w:rPr>
                <w:color w:val="000000"/>
              </w:rPr>
            </w:pPr>
            <w:r w:rsidRPr="00420CCF">
              <w:rPr>
                <w:color w:val="000000"/>
              </w:rPr>
              <w:t>-</w:t>
            </w:r>
          </w:p>
        </w:tc>
        <w:tc>
          <w:tcPr>
            <w:tcW w:w="1070" w:type="dxa"/>
            <w:tcBorders>
              <w:top w:val="single" w:sz="4" w:space="0" w:color="auto"/>
              <w:left w:val="nil"/>
              <w:bottom w:val="nil"/>
              <w:right w:val="nil"/>
            </w:tcBorders>
            <w:vAlign w:val="bottom"/>
          </w:tcPr>
          <w:p w14:paraId="0F5DC793" w14:textId="5245C0A7" w:rsidR="00420CCF" w:rsidRPr="00420CCF" w:rsidRDefault="00420CCF" w:rsidP="00420CCF">
            <w:pPr>
              <w:jc w:val="right"/>
              <w:rPr>
                <w:color w:val="000000"/>
              </w:rPr>
            </w:pPr>
            <w:r w:rsidRPr="00420CCF">
              <w:rPr>
                <w:color w:val="000000"/>
              </w:rPr>
              <w:t>-</w:t>
            </w:r>
          </w:p>
        </w:tc>
      </w:tr>
      <w:tr w:rsidR="00420CCF"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420CCF" w:rsidRPr="000959FB" w:rsidRDefault="00420CCF" w:rsidP="00420CCF">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420CCF" w:rsidRPr="008C72FA" w:rsidRDefault="00420CCF" w:rsidP="00420CCF">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6E8CA510" w:rsidR="00420CCF" w:rsidRPr="00420CCF" w:rsidRDefault="00420CCF" w:rsidP="00420CCF">
            <w:pPr>
              <w:jc w:val="right"/>
              <w:rPr>
                <w:color w:val="000000"/>
              </w:rPr>
            </w:pPr>
            <w:r w:rsidRPr="00420CCF">
              <w:rPr>
                <w:color w:val="000000"/>
              </w:rPr>
              <w:t>-2.32E+00</w:t>
            </w:r>
          </w:p>
        </w:tc>
        <w:tc>
          <w:tcPr>
            <w:tcW w:w="1007" w:type="dxa"/>
            <w:tcBorders>
              <w:top w:val="nil"/>
              <w:left w:val="nil"/>
              <w:bottom w:val="nil"/>
              <w:right w:val="nil"/>
            </w:tcBorders>
            <w:shd w:val="clear" w:color="auto" w:fill="auto"/>
            <w:noWrap/>
            <w:vAlign w:val="bottom"/>
            <w:hideMark/>
          </w:tcPr>
          <w:p w14:paraId="656D1156" w14:textId="746A18D2" w:rsidR="00420CCF" w:rsidRPr="00420CCF" w:rsidRDefault="00420CCF" w:rsidP="00420CCF">
            <w:pPr>
              <w:jc w:val="right"/>
              <w:rPr>
                <w:color w:val="000000"/>
              </w:rPr>
            </w:pPr>
            <w:r w:rsidRPr="00420CCF">
              <w:rPr>
                <w:color w:val="000000"/>
              </w:rPr>
              <w:t>7.386</w:t>
            </w:r>
          </w:p>
        </w:tc>
        <w:tc>
          <w:tcPr>
            <w:tcW w:w="1070" w:type="dxa"/>
            <w:tcBorders>
              <w:top w:val="nil"/>
              <w:left w:val="nil"/>
              <w:bottom w:val="nil"/>
              <w:right w:val="nil"/>
            </w:tcBorders>
            <w:shd w:val="clear" w:color="auto" w:fill="auto"/>
            <w:noWrap/>
            <w:vAlign w:val="bottom"/>
            <w:hideMark/>
          </w:tcPr>
          <w:p w14:paraId="243F0FB2" w14:textId="35085B85" w:rsidR="00420CCF" w:rsidRPr="00420CCF" w:rsidRDefault="00420CCF" w:rsidP="00420CCF">
            <w:pPr>
              <w:jc w:val="right"/>
              <w:rPr>
                <w:b/>
                <w:bCs/>
                <w:color w:val="000000"/>
              </w:rPr>
            </w:pPr>
            <w:r w:rsidRPr="00420CCF">
              <w:rPr>
                <w:b/>
                <w:bCs/>
                <w:color w:val="000000"/>
              </w:rPr>
              <w:t>0.007</w:t>
            </w:r>
          </w:p>
        </w:tc>
        <w:tc>
          <w:tcPr>
            <w:tcW w:w="1303" w:type="dxa"/>
            <w:tcBorders>
              <w:top w:val="nil"/>
              <w:left w:val="nil"/>
              <w:bottom w:val="nil"/>
              <w:right w:val="nil"/>
            </w:tcBorders>
            <w:vAlign w:val="bottom"/>
          </w:tcPr>
          <w:p w14:paraId="296672BB" w14:textId="08B47C56" w:rsidR="00420CCF" w:rsidRPr="00420CCF" w:rsidRDefault="00420CCF" w:rsidP="00420CCF">
            <w:pPr>
              <w:jc w:val="right"/>
              <w:rPr>
                <w:color w:val="000000"/>
              </w:rPr>
            </w:pPr>
            <w:r w:rsidRPr="00420CCF">
              <w:rPr>
                <w:color w:val="000000"/>
              </w:rPr>
              <w:t>8.04E-01</w:t>
            </w:r>
          </w:p>
        </w:tc>
        <w:tc>
          <w:tcPr>
            <w:tcW w:w="996" w:type="dxa"/>
            <w:tcBorders>
              <w:top w:val="nil"/>
              <w:left w:val="nil"/>
              <w:bottom w:val="nil"/>
              <w:right w:val="nil"/>
            </w:tcBorders>
            <w:vAlign w:val="bottom"/>
          </w:tcPr>
          <w:p w14:paraId="5A4C45CD" w14:textId="56DFB6B3" w:rsidR="00420CCF" w:rsidRPr="00420CCF" w:rsidRDefault="00420CCF" w:rsidP="00420CCF">
            <w:pPr>
              <w:jc w:val="right"/>
              <w:rPr>
                <w:color w:val="000000"/>
              </w:rPr>
            </w:pPr>
            <w:r w:rsidRPr="00420CCF">
              <w:rPr>
                <w:color w:val="000000"/>
              </w:rPr>
              <w:t>0.578</w:t>
            </w:r>
          </w:p>
        </w:tc>
        <w:tc>
          <w:tcPr>
            <w:tcW w:w="1013" w:type="dxa"/>
            <w:tcBorders>
              <w:top w:val="nil"/>
              <w:left w:val="nil"/>
              <w:bottom w:val="nil"/>
              <w:right w:val="nil"/>
            </w:tcBorders>
            <w:vAlign w:val="bottom"/>
          </w:tcPr>
          <w:p w14:paraId="3B1EA975" w14:textId="05939348" w:rsidR="00420CCF" w:rsidRPr="00420CCF" w:rsidRDefault="00420CCF" w:rsidP="00420CCF">
            <w:pPr>
              <w:jc w:val="right"/>
              <w:rPr>
                <w:color w:val="000000"/>
              </w:rPr>
            </w:pPr>
            <w:r w:rsidRPr="00420CCF">
              <w:rPr>
                <w:color w:val="000000"/>
              </w:rPr>
              <w:t>0.447</w:t>
            </w:r>
          </w:p>
        </w:tc>
        <w:tc>
          <w:tcPr>
            <w:tcW w:w="1306" w:type="dxa"/>
            <w:tcBorders>
              <w:top w:val="nil"/>
              <w:left w:val="nil"/>
              <w:bottom w:val="nil"/>
              <w:right w:val="nil"/>
            </w:tcBorders>
            <w:vAlign w:val="bottom"/>
          </w:tcPr>
          <w:p w14:paraId="09F8DBBD" w14:textId="6F78D9D7" w:rsidR="00420CCF" w:rsidRPr="00420CCF" w:rsidRDefault="00420CCF" w:rsidP="00420CCF">
            <w:pPr>
              <w:jc w:val="right"/>
              <w:rPr>
                <w:color w:val="000000"/>
              </w:rPr>
            </w:pPr>
            <w:r w:rsidRPr="00420CCF">
              <w:rPr>
                <w:color w:val="000000"/>
              </w:rPr>
              <w:t>-3.12E+00</w:t>
            </w:r>
          </w:p>
        </w:tc>
        <w:tc>
          <w:tcPr>
            <w:tcW w:w="1070" w:type="dxa"/>
            <w:tcBorders>
              <w:top w:val="nil"/>
              <w:left w:val="nil"/>
              <w:bottom w:val="nil"/>
              <w:right w:val="nil"/>
            </w:tcBorders>
            <w:vAlign w:val="bottom"/>
          </w:tcPr>
          <w:p w14:paraId="2B129716" w14:textId="563AFE07" w:rsidR="00420CCF" w:rsidRPr="00420CCF" w:rsidRDefault="00420CCF" w:rsidP="00420CCF">
            <w:pPr>
              <w:jc w:val="right"/>
              <w:rPr>
                <w:color w:val="000000"/>
              </w:rPr>
            </w:pPr>
            <w:r w:rsidRPr="00420CCF">
              <w:rPr>
                <w:color w:val="000000"/>
              </w:rPr>
              <w:t>16.949</w:t>
            </w:r>
          </w:p>
        </w:tc>
        <w:tc>
          <w:tcPr>
            <w:tcW w:w="1070" w:type="dxa"/>
            <w:tcBorders>
              <w:top w:val="nil"/>
              <w:left w:val="nil"/>
              <w:bottom w:val="nil"/>
              <w:right w:val="nil"/>
            </w:tcBorders>
            <w:vAlign w:val="bottom"/>
          </w:tcPr>
          <w:p w14:paraId="033AEE07" w14:textId="45BB7F66" w:rsidR="00420CCF" w:rsidRPr="00420CCF" w:rsidRDefault="00420CCF" w:rsidP="00420CCF">
            <w:pPr>
              <w:jc w:val="right"/>
              <w:rPr>
                <w:b/>
                <w:bCs/>
                <w:color w:val="000000"/>
              </w:rPr>
            </w:pPr>
            <w:r w:rsidRPr="00420CCF">
              <w:rPr>
                <w:b/>
                <w:bCs/>
                <w:color w:val="000000"/>
              </w:rPr>
              <w:t>&lt;0.001</w:t>
            </w:r>
          </w:p>
        </w:tc>
      </w:tr>
      <w:tr w:rsidR="00420CCF"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420CCF" w:rsidRPr="000959FB" w:rsidRDefault="00420CCF" w:rsidP="00420CCF">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420CCF" w:rsidRPr="008C72FA" w:rsidRDefault="00420CCF" w:rsidP="00420CCF">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106D085B" w:rsidR="00420CCF" w:rsidRPr="00420CCF" w:rsidRDefault="00420CCF" w:rsidP="00420CCF">
            <w:pPr>
              <w:jc w:val="right"/>
              <w:rPr>
                <w:color w:val="000000"/>
              </w:rPr>
            </w:pPr>
            <w:r w:rsidRPr="00420CCF">
              <w:rPr>
                <w:color w:val="000000"/>
              </w:rPr>
              <w:t>-1.26E-02</w:t>
            </w:r>
          </w:p>
        </w:tc>
        <w:tc>
          <w:tcPr>
            <w:tcW w:w="1007" w:type="dxa"/>
            <w:tcBorders>
              <w:top w:val="nil"/>
              <w:left w:val="nil"/>
              <w:bottom w:val="nil"/>
              <w:right w:val="nil"/>
            </w:tcBorders>
            <w:shd w:val="clear" w:color="auto" w:fill="auto"/>
            <w:noWrap/>
            <w:vAlign w:val="bottom"/>
            <w:hideMark/>
          </w:tcPr>
          <w:p w14:paraId="01955225" w14:textId="20DAF7BB" w:rsidR="00420CCF" w:rsidRPr="00420CCF" w:rsidRDefault="00420CCF" w:rsidP="00420CCF">
            <w:pPr>
              <w:jc w:val="right"/>
              <w:rPr>
                <w:color w:val="000000"/>
              </w:rPr>
            </w:pPr>
            <w:r w:rsidRPr="00420CCF">
              <w:rPr>
                <w:color w:val="000000"/>
              </w:rPr>
              <w:t>6.07</w:t>
            </w:r>
            <w:r>
              <w:rPr>
                <w:color w:val="000000"/>
              </w:rPr>
              <w:t>0</w:t>
            </w:r>
          </w:p>
        </w:tc>
        <w:tc>
          <w:tcPr>
            <w:tcW w:w="1070" w:type="dxa"/>
            <w:tcBorders>
              <w:top w:val="nil"/>
              <w:left w:val="nil"/>
              <w:bottom w:val="nil"/>
              <w:right w:val="nil"/>
            </w:tcBorders>
            <w:shd w:val="clear" w:color="auto" w:fill="auto"/>
            <w:noWrap/>
            <w:vAlign w:val="bottom"/>
            <w:hideMark/>
          </w:tcPr>
          <w:p w14:paraId="587D0F96" w14:textId="49BB18AE" w:rsidR="00420CCF" w:rsidRPr="00420CCF" w:rsidRDefault="00420CCF" w:rsidP="00420CCF">
            <w:pPr>
              <w:jc w:val="right"/>
              <w:rPr>
                <w:b/>
                <w:bCs/>
                <w:i/>
                <w:iCs/>
                <w:color w:val="000000"/>
              </w:rPr>
            </w:pPr>
            <w:r w:rsidRPr="00420CCF">
              <w:rPr>
                <w:b/>
                <w:bCs/>
                <w:color w:val="000000"/>
              </w:rPr>
              <w:t>0.014</w:t>
            </w:r>
          </w:p>
        </w:tc>
        <w:tc>
          <w:tcPr>
            <w:tcW w:w="1303" w:type="dxa"/>
            <w:tcBorders>
              <w:top w:val="nil"/>
              <w:left w:val="nil"/>
              <w:bottom w:val="nil"/>
              <w:right w:val="nil"/>
            </w:tcBorders>
            <w:vAlign w:val="bottom"/>
          </w:tcPr>
          <w:p w14:paraId="1AB2C1B9" w14:textId="2F09B259" w:rsidR="00420CCF" w:rsidRPr="00420CCF" w:rsidRDefault="00420CCF" w:rsidP="00420CCF">
            <w:pPr>
              <w:jc w:val="right"/>
              <w:rPr>
                <w:color w:val="000000"/>
              </w:rPr>
            </w:pPr>
            <w:r w:rsidRPr="00420CCF">
              <w:rPr>
                <w:color w:val="000000"/>
              </w:rPr>
              <w:t>1.12E-02</w:t>
            </w:r>
          </w:p>
        </w:tc>
        <w:tc>
          <w:tcPr>
            <w:tcW w:w="996" w:type="dxa"/>
            <w:tcBorders>
              <w:top w:val="nil"/>
              <w:left w:val="nil"/>
              <w:bottom w:val="nil"/>
              <w:right w:val="nil"/>
            </w:tcBorders>
            <w:vAlign w:val="bottom"/>
          </w:tcPr>
          <w:p w14:paraId="56BE9CCA" w14:textId="0B5E78AF" w:rsidR="00420CCF" w:rsidRPr="00420CCF" w:rsidRDefault="00420CCF" w:rsidP="00420CCF">
            <w:pPr>
              <w:jc w:val="right"/>
              <w:rPr>
                <w:color w:val="000000"/>
              </w:rPr>
            </w:pPr>
            <w:r w:rsidRPr="00420CCF">
              <w:rPr>
                <w:color w:val="000000"/>
              </w:rPr>
              <w:t>90.94</w:t>
            </w:r>
            <w:r>
              <w:rPr>
                <w:color w:val="000000"/>
              </w:rPr>
              <w:t>0</w:t>
            </w:r>
          </w:p>
        </w:tc>
        <w:tc>
          <w:tcPr>
            <w:tcW w:w="1013" w:type="dxa"/>
            <w:tcBorders>
              <w:top w:val="nil"/>
              <w:left w:val="nil"/>
              <w:bottom w:val="nil"/>
              <w:right w:val="nil"/>
            </w:tcBorders>
            <w:vAlign w:val="bottom"/>
          </w:tcPr>
          <w:p w14:paraId="6991CF44" w14:textId="555721AF" w:rsidR="00420CCF" w:rsidRPr="00420CCF" w:rsidRDefault="00420CCF" w:rsidP="00420CCF">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7A6A290" w14:textId="3B4AC8A2" w:rsidR="00420CCF" w:rsidRPr="00420CCF" w:rsidRDefault="00420CCF" w:rsidP="00420CCF">
            <w:pPr>
              <w:jc w:val="right"/>
              <w:rPr>
                <w:color w:val="000000"/>
              </w:rPr>
            </w:pPr>
            <w:r w:rsidRPr="00420CCF">
              <w:rPr>
                <w:color w:val="000000"/>
              </w:rPr>
              <w:t>-2.66E-02</w:t>
            </w:r>
          </w:p>
        </w:tc>
        <w:tc>
          <w:tcPr>
            <w:tcW w:w="1070" w:type="dxa"/>
            <w:tcBorders>
              <w:top w:val="nil"/>
              <w:left w:val="nil"/>
              <w:bottom w:val="nil"/>
              <w:right w:val="nil"/>
            </w:tcBorders>
            <w:vAlign w:val="bottom"/>
          </w:tcPr>
          <w:p w14:paraId="6EB71BDB" w14:textId="766118DB" w:rsidR="00420CCF" w:rsidRPr="00420CCF" w:rsidRDefault="00420CCF" w:rsidP="00420CCF">
            <w:pPr>
              <w:jc w:val="right"/>
              <w:rPr>
                <w:color w:val="000000"/>
              </w:rPr>
            </w:pPr>
            <w:r w:rsidRPr="00420CCF">
              <w:rPr>
                <w:color w:val="000000"/>
              </w:rPr>
              <w:t>33.198</w:t>
            </w:r>
          </w:p>
        </w:tc>
        <w:tc>
          <w:tcPr>
            <w:tcW w:w="1070" w:type="dxa"/>
            <w:tcBorders>
              <w:top w:val="nil"/>
              <w:left w:val="nil"/>
              <w:bottom w:val="nil"/>
              <w:right w:val="nil"/>
            </w:tcBorders>
            <w:vAlign w:val="bottom"/>
          </w:tcPr>
          <w:p w14:paraId="01B4A24D" w14:textId="513EAA35" w:rsidR="00420CCF" w:rsidRPr="00420CCF" w:rsidRDefault="00420CCF" w:rsidP="00420CCF">
            <w:pPr>
              <w:jc w:val="right"/>
              <w:rPr>
                <w:b/>
                <w:bCs/>
                <w:color w:val="000000"/>
              </w:rPr>
            </w:pPr>
            <w:r w:rsidRPr="00420CCF">
              <w:rPr>
                <w:b/>
                <w:bCs/>
                <w:color w:val="000000"/>
              </w:rPr>
              <w:t>&lt;0.001</w:t>
            </w:r>
          </w:p>
        </w:tc>
      </w:tr>
      <w:tr w:rsidR="00420CCF"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420CCF" w:rsidRPr="000959FB" w:rsidRDefault="00420CCF" w:rsidP="00420CCF">
            <w:pPr>
              <w:rPr>
                <w:color w:val="000000"/>
              </w:rPr>
            </w:pPr>
            <w:r w:rsidRPr="000959FB">
              <w:rPr>
                <w:color w:val="000000"/>
              </w:rPr>
              <w:t xml:space="preserve">Soil moisture </w:t>
            </w:r>
            <w:r>
              <w:rPr>
                <w:color w:val="000000"/>
              </w:rPr>
              <w:t>(</w:t>
            </w:r>
            <w:r>
              <w:rPr>
                <w:i/>
                <w:iCs/>
                <w:color w:val="000000"/>
              </w:rPr>
              <w:t>SM</w:t>
            </w:r>
            <w:r>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420CCF" w:rsidRPr="008C72FA" w:rsidRDefault="00420CCF" w:rsidP="00420CCF">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ED11CB8" w:rsidR="00420CCF" w:rsidRPr="00420CCF" w:rsidRDefault="00420CCF" w:rsidP="00420CCF">
            <w:pPr>
              <w:jc w:val="right"/>
              <w:rPr>
                <w:color w:val="000000"/>
              </w:rPr>
            </w:pPr>
            <w:r w:rsidRPr="00420CCF">
              <w:rPr>
                <w:color w:val="000000"/>
              </w:rPr>
              <w:t>5.60E-01</w:t>
            </w:r>
          </w:p>
        </w:tc>
        <w:tc>
          <w:tcPr>
            <w:tcW w:w="1007" w:type="dxa"/>
            <w:tcBorders>
              <w:top w:val="nil"/>
              <w:left w:val="nil"/>
              <w:bottom w:val="nil"/>
              <w:right w:val="nil"/>
            </w:tcBorders>
            <w:shd w:val="clear" w:color="auto" w:fill="auto"/>
            <w:noWrap/>
            <w:vAlign w:val="bottom"/>
            <w:hideMark/>
          </w:tcPr>
          <w:p w14:paraId="2A9C43BA" w14:textId="45BB49A4" w:rsidR="00420CCF" w:rsidRPr="00420CCF" w:rsidRDefault="00420CCF" w:rsidP="00420CCF">
            <w:pPr>
              <w:jc w:val="right"/>
              <w:rPr>
                <w:color w:val="000000"/>
              </w:rPr>
            </w:pPr>
            <w:r w:rsidRPr="00420CCF">
              <w:rPr>
                <w:color w:val="000000"/>
              </w:rPr>
              <w:t>6.717</w:t>
            </w:r>
          </w:p>
        </w:tc>
        <w:tc>
          <w:tcPr>
            <w:tcW w:w="1070" w:type="dxa"/>
            <w:tcBorders>
              <w:top w:val="nil"/>
              <w:left w:val="nil"/>
              <w:bottom w:val="nil"/>
              <w:right w:val="nil"/>
            </w:tcBorders>
            <w:shd w:val="clear" w:color="auto" w:fill="auto"/>
            <w:noWrap/>
            <w:vAlign w:val="bottom"/>
            <w:hideMark/>
          </w:tcPr>
          <w:p w14:paraId="47DF10DC" w14:textId="30124AED" w:rsidR="00420CCF" w:rsidRPr="00420CCF" w:rsidRDefault="00420CCF" w:rsidP="00420CCF">
            <w:pPr>
              <w:jc w:val="right"/>
              <w:rPr>
                <w:b/>
                <w:bCs/>
                <w:color w:val="000000"/>
              </w:rPr>
            </w:pPr>
            <w:r w:rsidRPr="00420CCF">
              <w:rPr>
                <w:b/>
                <w:bCs/>
                <w:color w:val="000000"/>
              </w:rPr>
              <w:t>0.010</w:t>
            </w:r>
          </w:p>
        </w:tc>
        <w:tc>
          <w:tcPr>
            <w:tcW w:w="1303" w:type="dxa"/>
            <w:tcBorders>
              <w:top w:val="nil"/>
              <w:left w:val="nil"/>
              <w:bottom w:val="nil"/>
              <w:right w:val="nil"/>
            </w:tcBorders>
            <w:vAlign w:val="bottom"/>
          </w:tcPr>
          <w:p w14:paraId="5BB787B9" w14:textId="6D803AA8" w:rsidR="00420CCF" w:rsidRPr="00420CCF" w:rsidRDefault="00420CCF" w:rsidP="00420CCF">
            <w:pPr>
              <w:jc w:val="right"/>
              <w:rPr>
                <w:color w:val="000000"/>
              </w:rPr>
            </w:pPr>
            <w:r w:rsidRPr="00420CCF">
              <w:rPr>
                <w:color w:val="000000"/>
              </w:rPr>
              <w:t>7.81E-01</w:t>
            </w:r>
          </w:p>
        </w:tc>
        <w:tc>
          <w:tcPr>
            <w:tcW w:w="996" w:type="dxa"/>
            <w:tcBorders>
              <w:top w:val="nil"/>
              <w:left w:val="nil"/>
              <w:bottom w:val="nil"/>
              <w:right w:val="nil"/>
            </w:tcBorders>
            <w:vAlign w:val="bottom"/>
          </w:tcPr>
          <w:p w14:paraId="2ADEA6AA" w14:textId="0D4430FF" w:rsidR="00420CCF" w:rsidRPr="00420CCF" w:rsidRDefault="00420CCF" w:rsidP="00420CCF">
            <w:pPr>
              <w:jc w:val="right"/>
              <w:rPr>
                <w:color w:val="000000"/>
              </w:rPr>
            </w:pPr>
            <w:r w:rsidRPr="00420CCF">
              <w:rPr>
                <w:color w:val="000000"/>
              </w:rPr>
              <w:t>11.205</w:t>
            </w:r>
          </w:p>
        </w:tc>
        <w:tc>
          <w:tcPr>
            <w:tcW w:w="1013" w:type="dxa"/>
            <w:tcBorders>
              <w:top w:val="nil"/>
              <w:left w:val="nil"/>
              <w:bottom w:val="nil"/>
              <w:right w:val="nil"/>
            </w:tcBorders>
            <w:vAlign w:val="bottom"/>
          </w:tcPr>
          <w:p w14:paraId="3AAC9529" w14:textId="1C9963F8" w:rsidR="00420CCF" w:rsidRPr="00420CCF" w:rsidRDefault="00420CCF" w:rsidP="00420CCF">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C78A7AE" w14:textId="7511D9FF" w:rsidR="00420CCF" w:rsidRPr="00420CCF" w:rsidRDefault="00420CCF" w:rsidP="00420CCF">
            <w:pPr>
              <w:jc w:val="right"/>
              <w:rPr>
                <w:color w:val="000000"/>
              </w:rPr>
            </w:pPr>
            <w:r w:rsidRPr="00420CCF">
              <w:rPr>
                <w:color w:val="000000"/>
              </w:rPr>
              <w:t>-2.54E-01</w:t>
            </w:r>
          </w:p>
        </w:tc>
        <w:tc>
          <w:tcPr>
            <w:tcW w:w="1070" w:type="dxa"/>
            <w:tcBorders>
              <w:top w:val="nil"/>
              <w:left w:val="nil"/>
              <w:bottom w:val="nil"/>
              <w:right w:val="nil"/>
            </w:tcBorders>
            <w:vAlign w:val="bottom"/>
          </w:tcPr>
          <w:p w14:paraId="5BC56F81" w14:textId="16D2FF8B" w:rsidR="00420CCF" w:rsidRPr="00420CCF" w:rsidRDefault="00420CCF" w:rsidP="00420CCF">
            <w:pPr>
              <w:jc w:val="right"/>
              <w:rPr>
                <w:color w:val="000000"/>
              </w:rPr>
            </w:pPr>
            <w:r w:rsidRPr="00420CCF">
              <w:rPr>
                <w:color w:val="000000"/>
              </w:rPr>
              <w:t>0.032</w:t>
            </w:r>
          </w:p>
        </w:tc>
        <w:tc>
          <w:tcPr>
            <w:tcW w:w="1070" w:type="dxa"/>
            <w:tcBorders>
              <w:top w:val="nil"/>
              <w:left w:val="nil"/>
              <w:bottom w:val="nil"/>
              <w:right w:val="nil"/>
            </w:tcBorders>
            <w:vAlign w:val="bottom"/>
          </w:tcPr>
          <w:p w14:paraId="40538663" w14:textId="65D8674A" w:rsidR="00420CCF" w:rsidRPr="00420CCF" w:rsidRDefault="00420CCF" w:rsidP="00420CCF">
            <w:pPr>
              <w:jc w:val="right"/>
              <w:rPr>
                <w:b/>
                <w:bCs/>
                <w:color w:val="000000"/>
              </w:rPr>
            </w:pPr>
            <w:r w:rsidRPr="00420CCF">
              <w:rPr>
                <w:color w:val="000000"/>
              </w:rPr>
              <w:t>0.858</w:t>
            </w:r>
          </w:p>
        </w:tc>
      </w:tr>
      <w:tr w:rsidR="00420CCF"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420CCF" w:rsidRPr="000959FB" w:rsidRDefault="00420CCF" w:rsidP="00420CCF">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420CCF" w:rsidRPr="008C72FA" w:rsidRDefault="00420CCF" w:rsidP="00420CCF">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149F77AF" w:rsidR="00420CCF" w:rsidRPr="00420CCF" w:rsidRDefault="00420CCF" w:rsidP="00420CCF">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54DB113F" w14:textId="755EE1A8" w:rsidR="00420CCF" w:rsidRPr="00420CCF" w:rsidRDefault="00420CCF" w:rsidP="00420CCF">
            <w:pPr>
              <w:jc w:val="right"/>
              <w:rPr>
                <w:color w:val="000000"/>
              </w:rPr>
            </w:pPr>
            <w:r w:rsidRPr="00420CCF">
              <w:rPr>
                <w:color w:val="000000"/>
              </w:rPr>
              <w:t>52.277</w:t>
            </w:r>
          </w:p>
        </w:tc>
        <w:tc>
          <w:tcPr>
            <w:tcW w:w="1070" w:type="dxa"/>
            <w:tcBorders>
              <w:top w:val="nil"/>
              <w:left w:val="nil"/>
              <w:bottom w:val="nil"/>
              <w:right w:val="nil"/>
            </w:tcBorders>
            <w:shd w:val="clear" w:color="auto" w:fill="auto"/>
            <w:noWrap/>
            <w:vAlign w:val="bottom"/>
            <w:hideMark/>
          </w:tcPr>
          <w:p w14:paraId="733191CC" w14:textId="35A82CAF" w:rsidR="00420CCF" w:rsidRPr="00420CCF" w:rsidRDefault="00420CCF" w:rsidP="00420CCF">
            <w:pPr>
              <w:jc w:val="right"/>
              <w:rPr>
                <w:b/>
                <w:bCs/>
                <w:color w:val="000000"/>
              </w:rPr>
            </w:pPr>
            <w:r w:rsidRPr="00420CCF">
              <w:rPr>
                <w:b/>
                <w:bCs/>
                <w:color w:val="000000"/>
              </w:rPr>
              <w:t>&lt;0.001</w:t>
            </w:r>
          </w:p>
        </w:tc>
        <w:tc>
          <w:tcPr>
            <w:tcW w:w="1303" w:type="dxa"/>
            <w:tcBorders>
              <w:top w:val="nil"/>
              <w:left w:val="nil"/>
              <w:bottom w:val="nil"/>
              <w:right w:val="nil"/>
            </w:tcBorders>
            <w:vAlign w:val="bottom"/>
          </w:tcPr>
          <w:p w14:paraId="672BB927" w14:textId="62BB4646" w:rsidR="00420CCF" w:rsidRPr="00420CCF" w:rsidRDefault="00420CCF" w:rsidP="00420CCF">
            <w:pPr>
              <w:jc w:val="right"/>
              <w:rPr>
                <w:b/>
                <w:bCs/>
                <w:color w:val="000000"/>
              </w:rPr>
            </w:pPr>
            <w:r w:rsidRPr="00420CCF">
              <w:rPr>
                <w:color w:val="000000"/>
              </w:rPr>
              <w:t>-</w:t>
            </w:r>
          </w:p>
        </w:tc>
        <w:tc>
          <w:tcPr>
            <w:tcW w:w="996" w:type="dxa"/>
            <w:tcBorders>
              <w:top w:val="nil"/>
              <w:left w:val="nil"/>
              <w:bottom w:val="nil"/>
              <w:right w:val="nil"/>
            </w:tcBorders>
            <w:vAlign w:val="bottom"/>
          </w:tcPr>
          <w:p w14:paraId="136AE9EF" w14:textId="6C8F8A16" w:rsidR="00420CCF" w:rsidRPr="00420CCF" w:rsidRDefault="00420CCF" w:rsidP="00420CCF">
            <w:pPr>
              <w:jc w:val="right"/>
              <w:rPr>
                <w:b/>
                <w:bCs/>
                <w:color w:val="000000"/>
              </w:rPr>
            </w:pPr>
            <w:r w:rsidRPr="00420CCF">
              <w:rPr>
                <w:color w:val="000000"/>
              </w:rPr>
              <w:t>17.184</w:t>
            </w:r>
          </w:p>
        </w:tc>
        <w:tc>
          <w:tcPr>
            <w:tcW w:w="1013" w:type="dxa"/>
            <w:tcBorders>
              <w:top w:val="nil"/>
              <w:left w:val="nil"/>
              <w:bottom w:val="nil"/>
              <w:right w:val="nil"/>
            </w:tcBorders>
            <w:vAlign w:val="bottom"/>
          </w:tcPr>
          <w:p w14:paraId="079D245C" w14:textId="06CEE6A3" w:rsidR="00420CCF" w:rsidRPr="00420CCF" w:rsidRDefault="00420CCF" w:rsidP="00420CCF">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33A2B16F" w14:textId="2C00B559" w:rsidR="00420CCF" w:rsidRPr="00420CCF" w:rsidRDefault="00420CCF" w:rsidP="00420CCF">
            <w:pPr>
              <w:jc w:val="right"/>
              <w:rPr>
                <w:b/>
                <w:bCs/>
                <w:color w:val="000000"/>
              </w:rPr>
            </w:pPr>
            <w:r w:rsidRPr="00420CCF">
              <w:rPr>
                <w:color w:val="000000"/>
              </w:rPr>
              <w:t>-</w:t>
            </w:r>
          </w:p>
        </w:tc>
        <w:tc>
          <w:tcPr>
            <w:tcW w:w="1070" w:type="dxa"/>
            <w:tcBorders>
              <w:top w:val="nil"/>
              <w:left w:val="nil"/>
              <w:bottom w:val="nil"/>
              <w:right w:val="nil"/>
            </w:tcBorders>
            <w:vAlign w:val="bottom"/>
          </w:tcPr>
          <w:p w14:paraId="037DC3D9" w14:textId="6ECA117F" w:rsidR="00420CCF" w:rsidRPr="00420CCF" w:rsidRDefault="00420CCF" w:rsidP="00420CCF">
            <w:pPr>
              <w:jc w:val="right"/>
              <w:rPr>
                <w:b/>
                <w:bCs/>
                <w:color w:val="000000"/>
              </w:rPr>
            </w:pPr>
            <w:r w:rsidRPr="00420CCF">
              <w:rPr>
                <w:color w:val="000000"/>
              </w:rPr>
              <w:t>7.431</w:t>
            </w:r>
          </w:p>
        </w:tc>
        <w:tc>
          <w:tcPr>
            <w:tcW w:w="1070" w:type="dxa"/>
            <w:tcBorders>
              <w:top w:val="nil"/>
              <w:left w:val="nil"/>
              <w:bottom w:val="nil"/>
              <w:right w:val="nil"/>
            </w:tcBorders>
            <w:vAlign w:val="bottom"/>
          </w:tcPr>
          <w:p w14:paraId="0ACF0B1E" w14:textId="105AC55B" w:rsidR="00420CCF" w:rsidRPr="00420CCF" w:rsidRDefault="00420CCF" w:rsidP="00420CCF">
            <w:pPr>
              <w:jc w:val="right"/>
              <w:rPr>
                <w:b/>
                <w:bCs/>
                <w:i/>
                <w:iCs/>
                <w:color w:val="000000"/>
              </w:rPr>
            </w:pPr>
            <w:r w:rsidRPr="00420CCF">
              <w:rPr>
                <w:b/>
                <w:bCs/>
                <w:color w:val="000000"/>
              </w:rPr>
              <w:t>0.024</w:t>
            </w:r>
          </w:p>
        </w:tc>
      </w:tr>
      <w:tr w:rsidR="00420CCF"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420CCF" w:rsidRPr="000959FB" w:rsidRDefault="00420CCF" w:rsidP="00420CCF">
            <w:pPr>
              <w:rPr>
                <w:color w:val="000000"/>
              </w:rPr>
            </w:pPr>
            <w:r>
              <w:rPr>
                <w:i/>
                <w:iCs/>
                <w:color w:val="000000"/>
              </w:rPr>
              <w:t>SM</w:t>
            </w:r>
            <w:r>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420CCF" w:rsidRPr="008C72FA" w:rsidRDefault="00420CCF" w:rsidP="00420CCF">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07417" w:rsidR="00420CCF" w:rsidRPr="00420CCF" w:rsidRDefault="00420CCF" w:rsidP="00420CCF">
            <w:pPr>
              <w:jc w:val="right"/>
              <w:rPr>
                <w:color w:val="000000"/>
              </w:rPr>
            </w:pPr>
            <w:r w:rsidRPr="00420CCF">
              <w:rPr>
                <w:color w:val="000000"/>
              </w:rPr>
              <w:t>5.44E-02</w:t>
            </w:r>
          </w:p>
        </w:tc>
        <w:tc>
          <w:tcPr>
            <w:tcW w:w="1007" w:type="dxa"/>
            <w:tcBorders>
              <w:top w:val="nil"/>
              <w:left w:val="nil"/>
              <w:bottom w:val="nil"/>
              <w:right w:val="nil"/>
            </w:tcBorders>
            <w:shd w:val="clear" w:color="auto" w:fill="auto"/>
            <w:noWrap/>
            <w:vAlign w:val="bottom"/>
            <w:hideMark/>
          </w:tcPr>
          <w:p w14:paraId="5747E25A" w14:textId="2082E0BE" w:rsidR="00420CCF" w:rsidRPr="00420CCF" w:rsidRDefault="00420CCF" w:rsidP="00420CCF">
            <w:pPr>
              <w:jc w:val="right"/>
              <w:rPr>
                <w:color w:val="000000"/>
              </w:rPr>
            </w:pPr>
            <w:r w:rsidRPr="00420CCF">
              <w:rPr>
                <w:color w:val="000000"/>
              </w:rPr>
              <w:t>0.444</w:t>
            </w:r>
          </w:p>
        </w:tc>
        <w:tc>
          <w:tcPr>
            <w:tcW w:w="1070" w:type="dxa"/>
            <w:tcBorders>
              <w:top w:val="nil"/>
              <w:left w:val="nil"/>
              <w:bottom w:val="nil"/>
              <w:right w:val="nil"/>
            </w:tcBorders>
            <w:shd w:val="clear" w:color="auto" w:fill="auto"/>
            <w:noWrap/>
            <w:vAlign w:val="bottom"/>
            <w:hideMark/>
          </w:tcPr>
          <w:p w14:paraId="7BC389C8" w14:textId="60004B28" w:rsidR="00420CCF" w:rsidRPr="00420CCF" w:rsidRDefault="00420CCF" w:rsidP="00420CCF">
            <w:pPr>
              <w:jc w:val="right"/>
              <w:rPr>
                <w:b/>
                <w:bCs/>
                <w:color w:val="000000"/>
              </w:rPr>
            </w:pPr>
            <w:r w:rsidRPr="00420CCF">
              <w:rPr>
                <w:color w:val="000000"/>
              </w:rPr>
              <w:t>0.505</w:t>
            </w:r>
          </w:p>
        </w:tc>
        <w:tc>
          <w:tcPr>
            <w:tcW w:w="1303" w:type="dxa"/>
            <w:tcBorders>
              <w:top w:val="nil"/>
              <w:left w:val="nil"/>
              <w:bottom w:val="nil"/>
              <w:right w:val="nil"/>
            </w:tcBorders>
            <w:vAlign w:val="bottom"/>
          </w:tcPr>
          <w:p w14:paraId="3B03868C" w14:textId="4B32B6F3" w:rsidR="00420CCF" w:rsidRPr="00420CCF" w:rsidRDefault="00420CCF" w:rsidP="00420CCF">
            <w:pPr>
              <w:jc w:val="right"/>
              <w:rPr>
                <w:b/>
                <w:bCs/>
                <w:color w:val="000000"/>
              </w:rPr>
            </w:pPr>
            <w:r w:rsidRPr="00420CCF">
              <w:rPr>
                <w:color w:val="000000"/>
              </w:rPr>
              <w:t>-1.91E-02</w:t>
            </w:r>
          </w:p>
        </w:tc>
        <w:tc>
          <w:tcPr>
            <w:tcW w:w="996" w:type="dxa"/>
            <w:tcBorders>
              <w:top w:val="nil"/>
              <w:left w:val="nil"/>
              <w:bottom w:val="nil"/>
              <w:right w:val="nil"/>
            </w:tcBorders>
            <w:vAlign w:val="bottom"/>
          </w:tcPr>
          <w:p w14:paraId="114D84BA" w14:textId="1055150D" w:rsidR="00420CCF" w:rsidRPr="00420CCF" w:rsidRDefault="00420CCF" w:rsidP="00420CCF">
            <w:pPr>
              <w:jc w:val="right"/>
              <w:rPr>
                <w:b/>
                <w:bCs/>
                <w:color w:val="000000"/>
              </w:rPr>
            </w:pPr>
            <w:r w:rsidRPr="00420CCF">
              <w:rPr>
                <w:color w:val="000000"/>
              </w:rPr>
              <w:t>2.749</w:t>
            </w:r>
          </w:p>
        </w:tc>
        <w:tc>
          <w:tcPr>
            <w:tcW w:w="1013" w:type="dxa"/>
            <w:tcBorders>
              <w:top w:val="nil"/>
              <w:left w:val="nil"/>
              <w:bottom w:val="nil"/>
              <w:right w:val="nil"/>
            </w:tcBorders>
            <w:vAlign w:val="bottom"/>
          </w:tcPr>
          <w:p w14:paraId="65E97B35" w14:textId="689315A1" w:rsidR="00420CCF" w:rsidRPr="00501FBF" w:rsidRDefault="00420CCF" w:rsidP="00420CCF">
            <w:pPr>
              <w:jc w:val="right"/>
              <w:rPr>
                <w:b/>
                <w:bCs/>
                <w:i/>
                <w:iCs/>
                <w:color w:val="000000"/>
              </w:rPr>
            </w:pPr>
            <w:r w:rsidRPr="00501FBF">
              <w:rPr>
                <w:i/>
                <w:iCs/>
                <w:color w:val="000000"/>
              </w:rPr>
              <w:t>0.097</w:t>
            </w:r>
          </w:p>
        </w:tc>
        <w:tc>
          <w:tcPr>
            <w:tcW w:w="1306" w:type="dxa"/>
            <w:tcBorders>
              <w:top w:val="nil"/>
              <w:left w:val="nil"/>
              <w:bottom w:val="nil"/>
              <w:right w:val="nil"/>
            </w:tcBorders>
            <w:vAlign w:val="bottom"/>
          </w:tcPr>
          <w:p w14:paraId="083EBB07" w14:textId="5726F78F" w:rsidR="00420CCF" w:rsidRPr="00420CCF" w:rsidRDefault="00420CCF" w:rsidP="00420CCF">
            <w:pPr>
              <w:jc w:val="right"/>
              <w:rPr>
                <w:b/>
                <w:bCs/>
                <w:color w:val="000000"/>
              </w:rPr>
            </w:pPr>
            <w:r w:rsidRPr="00420CCF">
              <w:rPr>
                <w:color w:val="000000"/>
              </w:rPr>
              <w:t>8.17E-02</w:t>
            </w:r>
          </w:p>
        </w:tc>
        <w:tc>
          <w:tcPr>
            <w:tcW w:w="1070" w:type="dxa"/>
            <w:tcBorders>
              <w:top w:val="nil"/>
              <w:left w:val="nil"/>
              <w:bottom w:val="nil"/>
              <w:right w:val="nil"/>
            </w:tcBorders>
            <w:vAlign w:val="bottom"/>
          </w:tcPr>
          <w:p w14:paraId="6999B4C9" w14:textId="08EAC7BF" w:rsidR="00420CCF" w:rsidRPr="00420CCF" w:rsidRDefault="00420CCF" w:rsidP="00420CCF">
            <w:pPr>
              <w:jc w:val="right"/>
              <w:rPr>
                <w:b/>
                <w:bCs/>
                <w:color w:val="000000"/>
              </w:rPr>
            </w:pPr>
            <w:r w:rsidRPr="00420CCF">
              <w:rPr>
                <w:color w:val="000000"/>
              </w:rPr>
              <w:t>0.924</w:t>
            </w:r>
          </w:p>
        </w:tc>
        <w:tc>
          <w:tcPr>
            <w:tcW w:w="1070" w:type="dxa"/>
            <w:tcBorders>
              <w:top w:val="nil"/>
              <w:left w:val="nil"/>
              <w:bottom w:val="nil"/>
              <w:right w:val="nil"/>
            </w:tcBorders>
            <w:vAlign w:val="bottom"/>
          </w:tcPr>
          <w:p w14:paraId="48B97A88" w14:textId="6B13A824" w:rsidR="00420CCF" w:rsidRPr="00420CCF" w:rsidRDefault="00420CCF" w:rsidP="00420CCF">
            <w:pPr>
              <w:jc w:val="right"/>
              <w:rPr>
                <w:b/>
                <w:bCs/>
                <w:color w:val="000000"/>
              </w:rPr>
            </w:pPr>
            <w:r w:rsidRPr="00420CCF">
              <w:rPr>
                <w:color w:val="000000"/>
              </w:rPr>
              <w:t>0.336</w:t>
            </w:r>
          </w:p>
        </w:tc>
      </w:tr>
      <w:tr w:rsidR="00420CCF"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420CCF" w:rsidRPr="000959FB" w:rsidRDefault="00420CCF" w:rsidP="00420CCF">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420CCF" w:rsidRPr="008C72FA" w:rsidRDefault="00420CCF" w:rsidP="00420CCF">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195DB35B" w:rsidR="00420CCF" w:rsidRPr="00420CCF" w:rsidRDefault="00420CCF" w:rsidP="00420CCF">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6930FB9C" w14:textId="0082AA35" w:rsidR="00420CCF" w:rsidRPr="00420CCF" w:rsidRDefault="00420CCF" w:rsidP="00420CCF">
            <w:pPr>
              <w:jc w:val="right"/>
              <w:rPr>
                <w:color w:val="000000"/>
              </w:rPr>
            </w:pPr>
            <w:r w:rsidRPr="00420CCF">
              <w:rPr>
                <w:color w:val="000000"/>
              </w:rPr>
              <w:t>25.631</w:t>
            </w:r>
          </w:p>
        </w:tc>
        <w:tc>
          <w:tcPr>
            <w:tcW w:w="1070" w:type="dxa"/>
            <w:tcBorders>
              <w:top w:val="nil"/>
              <w:left w:val="nil"/>
              <w:bottom w:val="nil"/>
              <w:right w:val="nil"/>
            </w:tcBorders>
            <w:shd w:val="clear" w:color="auto" w:fill="auto"/>
            <w:noWrap/>
            <w:vAlign w:val="bottom"/>
            <w:hideMark/>
          </w:tcPr>
          <w:p w14:paraId="17318E01" w14:textId="32D84B1D" w:rsidR="00420CCF" w:rsidRPr="00420CCF" w:rsidRDefault="00420CCF" w:rsidP="00420CCF">
            <w:pPr>
              <w:jc w:val="right"/>
              <w:rPr>
                <w:b/>
                <w:bCs/>
                <w:i/>
                <w:iCs/>
                <w:color w:val="000000"/>
              </w:rPr>
            </w:pPr>
            <w:r w:rsidRPr="00420CCF">
              <w:rPr>
                <w:b/>
                <w:bCs/>
                <w:color w:val="000000"/>
              </w:rPr>
              <w:t>&lt;0.001</w:t>
            </w:r>
          </w:p>
        </w:tc>
        <w:tc>
          <w:tcPr>
            <w:tcW w:w="1303" w:type="dxa"/>
            <w:tcBorders>
              <w:top w:val="nil"/>
              <w:left w:val="nil"/>
              <w:bottom w:val="nil"/>
              <w:right w:val="nil"/>
            </w:tcBorders>
            <w:vAlign w:val="bottom"/>
          </w:tcPr>
          <w:p w14:paraId="1FC86004" w14:textId="0AC0B69A" w:rsidR="00420CCF" w:rsidRPr="00420CCF" w:rsidRDefault="00420CCF" w:rsidP="00420CCF">
            <w:pPr>
              <w:jc w:val="right"/>
              <w:rPr>
                <w:color w:val="000000"/>
              </w:rPr>
            </w:pPr>
            <w:r w:rsidRPr="00420CCF">
              <w:rPr>
                <w:color w:val="000000"/>
              </w:rPr>
              <w:t>-</w:t>
            </w:r>
          </w:p>
        </w:tc>
        <w:tc>
          <w:tcPr>
            <w:tcW w:w="996" w:type="dxa"/>
            <w:tcBorders>
              <w:top w:val="nil"/>
              <w:left w:val="nil"/>
              <w:bottom w:val="nil"/>
              <w:right w:val="nil"/>
            </w:tcBorders>
            <w:vAlign w:val="bottom"/>
          </w:tcPr>
          <w:p w14:paraId="65183B8A" w14:textId="49D8B062" w:rsidR="00420CCF" w:rsidRPr="00420CCF" w:rsidRDefault="00420CCF" w:rsidP="00420CCF">
            <w:pPr>
              <w:jc w:val="right"/>
              <w:rPr>
                <w:color w:val="000000"/>
              </w:rPr>
            </w:pPr>
            <w:r w:rsidRPr="00420CCF">
              <w:rPr>
                <w:color w:val="000000"/>
              </w:rPr>
              <w:t>5.11</w:t>
            </w:r>
          </w:p>
        </w:tc>
        <w:tc>
          <w:tcPr>
            <w:tcW w:w="1013" w:type="dxa"/>
            <w:tcBorders>
              <w:top w:val="nil"/>
              <w:left w:val="nil"/>
              <w:bottom w:val="nil"/>
              <w:right w:val="nil"/>
            </w:tcBorders>
            <w:vAlign w:val="bottom"/>
          </w:tcPr>
          <w:p w14:paraId="6DB0FEE9" w14:textId="4F238A39" w:rsidR="00420CCF" w:rsidRPr="00420CCF" w:rsidRDefault="00420CCF" w:rsidP="00420CCF">
            <w:pPr>
              <w:jc w:val="right"/>
              <w:rPr>
                <w:b/>
                <w:bCs/>
                <w:i/>
                <w:iCs/>
                <w:color w:val="000000"/>
              </w:rPr>
            </w:pPr>
            <w:r w:rsidRPr="00420CCF">
              <w:rPr>
                <w:i/>
                <w:iCs/>
                <w:color w:val="000000"/>
              </w:rPr>
              <w:t>0.078</w:t>
            </w:r>
          </w:p>
        </w:tc>
        <w:tc>
          <w:tcPr>
            <w:tcW w:w="1306" w:type="dxa"/>
            <w:tcBorders>
              <w:top w:val="nil"/>
              <w:left w:val="nil"/>
              <w:bottom w:val="nil"/>
              <w:right w:val="nil"/>
            </w:tcBorders>
            <w:vAlign w:val="bottom"/>
          </w:tcPr>
          <w:p w14:paraId="53C5170B" w14:textId="734C48C1" w:rsidR="00420CCF" w:rsidRPr="00420CCF" w:rsidRDefault="00420CCF" w:rsidP="00420CCF">
            <w:pPr>
              <w:jc w:val="right"/>
              <w:rPr>
                <w:color w:val="000000"/>
              </w:rPr>
            </w:pPr>
            <w:r w:rsidRPr="00420CCF">
              <w:rPr>
                <w:color w:val="000000"/>
              </w:rPr>
              <w:t>-</w:t>
            </w:r>
          </w:p>
        </w:tc>
        <w:tc>
          <w:tcPr>
            <w:tcW w:w="1070" w:type="dxa"/>
            <w:tcBorders>
              <w:top w:val="nil"/>
              <w:left w:val="nil"/>
              <w:bottom w:val="nil"/>
              <w:right w:val="nil"/>
            </w:tcBorders>
            <w:vAlign w:val="bottom"/>
          </w:tcPr>
          <w:p w14:paraId="4B11ECBE" w14:textId="4148C61B" w:rsidR="00420CCF" w:rsidRPr="00420CCF" w:rsidRDefault="00420CCF" w:rsidP="00420CCF">
            <w:pPr>
              <w:jc w:val="right"/>
              <w:rPr>
                <w:color w:val="000000"/>
              </w:rPr>
            </w:pPr>
            <w:r w:rsidRPr="00420CCF">
              <w:rPr>
                <w:color w:val="000000"/>
              </w:rPr>
              <w:t>30.074</w:t>
            </w:r>
          </w:p>
        </w:tc>
        <w:tc>
          <w:tcPr>
            <w:tcW w:w="1070" w:type="dxa"/>
            <w:tcBorders>
              <w:top w:val="nil"/>
              <w:left w:val="nil"/>
              <w:bottom w:val="nil"/>
              <w:right w:val="nil"/>
            </w:tcBorders>
            <w:vAlign w:val="bottom"/>
          </w:tcPr>
          <w:p w14:paraId="09B41682" w14:textId="2816FECC" w:rsidR="00420CCF" w:rsidRPr="00420CCF" w:rsidRDefault="00420CCF" w:rsidP="00420CCF">
            <w:pPr>
              <w:jc w:val="right"/>
              <w:rPr>
                <w:b/>
                <w:bCs/>
                <w:color w:val="000000"/>
              </w:rPr>
            </w:pPr>
            <w:r w:rsidRPr="00420CCF">
              <w:rPr>
                <w:b/>
                <w:bCs/>
                <w:color w:val="000000"/>
              </w:rPr>
              <w:t>&lt;0.001</w:t>
            </w:r>
          </w:p>
        </w:tc>
      </w:tr>
      <w:tr w:rsidR="00420CCF"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420CCF" w:rsidRPr="000959FB" w:rsidRDefault="00420CCF" w:rsidP="00420CCF">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420CCF" w:rsidRPr="008C72FA" w:rsidRDefault="00420CCF" w:rsidP="00420CCF">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6066F4B7" w:rsidR="00420CCF" w:rsidRPr="00420CCF" w:rsidRDefault="00420CCF" w:rsidP="00420CCF">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1968CF6E" w14:textId="367C0AE5" w:rsidR="00420CCF" w:rsidRPr="00420CCF" w:rsidRDefault="00420CCF" w:rsidP="00420CCF">
            <w:pPr>
              <w:jc w:val="right"/>
              <w:rPr>
                <w:color w:val="000000"/>
              </w:rPr>
            </w:pPr>
            <w:r w:rsidRPr="00420CCF">
              <w:rPr>
                <w:color w:val="000000"/>
              </w:rPr>
              <w:t>6.389</w:t>
            </w:r>
          </w:p>
        </w:tc>
        <w:tc>
          <w:tcPr>
            <w:tcW w:w="1070" w:type="dxa"/>
            <w:tcBorders>
              <w:top w:val="nil"/>
              <w:left w:val="nil"/>
              <w:bottom w:val="nil"/>
              <w:right w:val="nil"/>
            </w:tcBorders>
            <w:shd w:val="clear" w:color="auto" w:fill="auto"/>
            <w:noWrap/>
            <w:vAlign w:val="bottom"/>
            <w:hideMark/>
          </w:tcPr>
          <w:p w14:paraId="64EA7D09" w14:textId="4C445E7C" w:rsidR="00420CCF" w:rsidRPr="00420CCF" w:rsidRDefault="00420CCF" w:rsidP="00420CCF">
            <w:pPr>
              <w:jc w:val="right"/>
              <w:rPr>
                <w:b/>
                <w:bCs/>
                <w:color w:val="000000"/>
              </w:rPr>
            </w:pPr>
            <w:r w:rsidRPr="00420CCF">
              <w:rPr>
                <w:b/>
                <w:bCs/>
                <w:color w:val="000000"/>
              </w:rPr>
              <w:t>0.041</w:t>
            </w:r>
          </w:p>
        </w:tc>
        <w:tc>
          <w:tcPr>
            <w:tcW w:w="1303" w:type="dxa"/>
            <w:tcBorders>
              <w:top w:val="nil"/>
              <w:left w:val="nil"/>
              <w:bottom w:val="nil"/>
              <w:right w:val="nil"/>
            </w:tcBorders>
            <w:vAlign w:val="bottom"/>
          </w:tcPr>
          <w:p w14:paraId="660B23C9" w14:textId="1B834B57" w:rsidR="00420CCF" w:rsidRPr="00420CCF" w:rsidRDefault="00420CCF" w:rsidP="00420CCF">
            <w:pPr>
              <w:jc w:val="right"/>
              <w:rPr>
                <w:color w:val="000000"/>
              </w:rPr>
            </w:pPr>
            <w:r w:rsidRPr="00420CCF">
              <w:rPr>
                <w:color w:val="000000"/>
              </w:rPr>
              <w:t>-</w:t>
            </w:r>
          </w:p>
        </w:tc>
        <w:tc>
          <w:tcPr>
            <w:tcW w:w="996" w:type="dxa"/>
            <w:tcBorders>
              <w:top w:val="nil"/>
              <w:left w:val="nil"/>
              <w:bottom w:val="nil"/>
              <w:right w:val="nil"/>
            </w:tcBorders>
            <w:vAlign w:val="bottom"/>
          </w:tcPr>
          <w:p w14:paraId="5468CBF5" w14:textId="4484B0F0" w:rsidR="00420CCF" w:rsidRPr="00420CCF" w:rsidRDefault="00420CCF" w:rsidP="00420CCF">
            <w:pPr>
              <w:jc w:val="right"/>
              <w:rPr>
                <w:color w:val="000000"/>
              </w:rPr>
            </w:pPr>
            <w:r w:rsidRPr="00420CCF">
              <w:rPr>
                <w:color w:val="000000"/>
              </w:rPr>
              <w:t>1.219</w:t>
            </w:r>
          </w:p>
        </w:tc>
        <w:tc>
          <w:tcPr>
            <w:tcW w:w="1013" w:type="dxa"/>
            <w:tcBorders>
              <w:top w:val="nil"/>
              <w:left w:val="nil"/>
              <w:bottom w:val="nil"/>
              <w:right w:val="nil"/>
            </w:tcBorders>
            <w:vAlign w:val="bottom"/>
          </w:tcPr>
          <w:p w14:paraId="53654C18" w14:textId="4B670CCE" w:rsidR="00420CCF" w:rsidRPr="00420CCF" w:rsidRDefault="00420CCF" w:rsidP="00420CCF">
            <w:pPr>
              <w:jc w:val="right"/>
              <w:rPr>
                <w:color w:val="000000"/>
              </w:rPr>
            </w:pPr>
            <w:r w:rsidRPr="00420CCF">
              <w:rPr>
                <w:color w:val="000000"/>
              </w:rPr>
              <w:t>0.544</w:t>
            </w:r>
          </w:p>
        </w:tc>
        <w:tc>
          <w:tcPr>
            <w:tcW w:w="1306" w:type="dxa"/>
            <w:tcBorders>
              <w:top w:val="nil"/>
              <w:left w:val="nil"/>
              <w:bottom w:val="nil"/>
              <w:right w:val="nil"/>
            </w:tcBorders>
            <w:vAlign w:val="bottom"/>
          </w:tcPr>
          <w:p w14:paraId="3B1E923E" w14:textId="30CCDD29" w:rsidR="00420CCF" w:rsidRPr="00420CCF" w:rsidRDefault="00420CCF" w:rsidP="00420CCF">
            <w:pPr>
              <w:jc w:val="right"/>
              <w:rPr>
                <w:color w:val="000000"/>
              </w:rPr>
            </w:pPr>
            <w:r w:rsidRPr="00420CCF">
              <w:rPr>
                <w:color w:val="000000"/>
              </w:rPr>
              <w:t>-</w:t>
            </w:r>
          </w:p>
        </w:tc>
        <w:tc>
          <w:tcPr>
            <w:tcW w:w="1070" w:type="dxa"/>
            <w:tcBorders>
              <w:top w:val="nil"/>
              <w:left w:val="nil"/>
              <w:bottom w:val="nil"/>
              <w:right w:val="nil"/>
            </w:tcBorders>
            <w:vAlign w:val="bottom"/>
          </w:tcPr>
          <w:p w14:paraId="1EDD229A" w14:textId="36724136" w:rsidR="00420CCF" w:rsidRPr="00420CCF" w:rsidRDefault="00420CCF" w:rsidP="00420CCF">
            <w:pPr>
              <w:jc w:val="right"/>
              <w:rPr>
                <w:color w:val="000000"/>
              </w:rPr>
            </w:pPr>
            <w:r w:rsidRPr="00420CCF">
              <w:rPr>
                <w:color w:val="000000"/>
              </w:rPr>
              <w:t>15.302</w:t>
            </w:r>
          </w:p>
        </w:tc>
        <w:tc>
          <w:tcPr>
            <w:tcW w:w="1070" w:type="dxa"/>
            <w:tcBorders>
              <w:top w:val="nil"/>
              <w:left w:val="nil"/>
              <w:bottom w:val="nil"/>
              <w:right w:val="nil"/>
            </w:tcBorders>
            <w:vAlign w:val="bottom"/>
          </w:tcPr>
          <w:p w14:paraId="24852BC3" w14:textId="23914E71" w:rsidR="00420CCF" w:rsidRPr="00420CCF" w:rsidRDefault="00420CCF" w:rsidP="00420CCF">
            <w:pPr>
              <w:jc w:val="right"/>
              <w:rPr>
                <w:b/>
                <w:bCs/>
                <w:i/>
                <w:iCs/>
                <w:color w:val="000000"/>
              </w:rPr>
            </w:pPr>
            <w:r w:rsidRPr="00420CCF">
              <w:rPr>
                <w:b/>
                <w:bCs/>
                <w:color w:val="000000"/>
              </w:rPr>
              <w:t>&lt;0.001</w:t>
            </w:r>
          </w:p>
        </w:tc>
      </w:tr>
      <w:tr w:rsidR="00420CCF"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72FF89F8" w:rsidR="00420CCF" w:rsidRPr="000959FB" w:rsidRDefault="00420CCF" w:rsidP="00420CCF">
            <w:pPr>
              <w:rPr>
                <w:color w:val="000000"/>
              </w:rPr>
            </w:pPr>
            <w:r>
              <w:rPr>
                <w:i/>
                <w:iCs/>
                <w:color w:val="000000"/>
              </w:rPr>
              <w:t>SM</w:t>
            </w:r>
            <w:r>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420CCF" w:rsidRPr="008C72FA" w:rsidRDefault="00420CCF" w:rsidP="00420CCF">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1551C70" w:rsidR="00420CCF" w:rsidRPr="00420CCF" w:rsidRDefault="00420CCF" w:rsidP="00420CCF">
            <w:pPr>
              <w:jc w:val="right"/>
              <w:rPr>
                <w:color w:val="000000"/>
              </w:rPr>
            </w:pPr>
            <w:r w:rsidRPr="00420CCF">
              <w:rPr>
                <w:color w:val="000000"/>
              </w:rPr>
              <w:t>-</w:t>
            </w:r>
          </w:p>
        </w:tc>
        <w:tc>
          <w:tcPr>
            <w:tcW w:w="1007" w:type="dxa"/>
            <w:tcBorders>
              <w:top w:val="nil"/>
              <w:left w:val="nil"/>
              <w:right w:val="nil"/>
            </w:tcBorders>
            <w:shd w:val="clear" w:color="auto" w:fill="auto"/>
            <w:noWrap/>
            <w:vAlign w:val="bottom"/>
            <w:hideMark/>
          </w:tcPr>
          <w:p w14:paraId="3A43D717" w14:textId="61169B36" w:rsidR="00420CCF" w:rsidRPr="00420CCF" w:rsidRDefault="00420CCF" w:rsidP="00420CCF">
            <w:pPr>
              <w:jc w:val="right"/>
              <w:rPr>
                <w:color w:val="000000"/>
              </w:rPr>
            </w:pPr>
            <w:r w:rsidRPr="00420CCF">
              <w:rPr>
                <w:color w:val="000000"/>
              </w:rPr>
              <w:t>3.548</w:t>
            </w:r>
          </w:p>
        </w:tc>
        <w:tc>
          <w:tcPr>
            <w:tcW w:w="1070" w:type="dxa"/>
            <w:tcBorders>
              <w:top w:val="nil"/>
              <w:left w:val="nil"/>
              <w:right w:val="nil"/>
            </w:tcBorders>
            <w:shd w:val="clear" w:color="auto" w:fill="auto"/>
            <w:noWrap/>
            <w:vAlign w:val="bottom"/>
            <w:hideMark/>
          </w:tcPr>
          <w:p w14:paraId="579F7222" w14:textId="1A2D9E4D" w:rsidR="00420CCF" w:rsidRPr="00420CCF" w:rsidRDefault="00420CCF" w:rsidP="00420CCF">
            <w:pPr>
              <w:jc w:val="right"/>
              <w:rPr>
                <w:color w:val="000000"/>
              </w:rPr>
            </w:pPr>
            <w:r w:rsidRPr="00420CCF">
              <w:rPr>
                <w:color w:val="000000"/>
              </w:rPr>
              <w:t>0.17</w:t>
            </w:r>
            <w:r>
              <w:rPr>
                <w:color w:val="000000"/>
              </w:rPr>
              <w:t>0</w:t>
            </w:r>
          </w:p>
        </w:tc>
        <w:tc>
          <w:tcPr>
            <w:tcW w:w="1303" w:type="dxa"/>
            <w:tcBorders>
              <w:top w:val="nil"/>
              <w:left w:val="nil"/>
              <w:right w:val="nil"/>
            </w:tcBorders>
            <w:vAlign w:val="bottom"/>
          </w:tcPr>
          <w:p w14:paraId="5CBA06EF" w14:textId="7523748E" w:rsidR="00420CCF" w:rsidRPr="00420CCF" w:rsidRDefault="00420CCF" w:rsidP="00420CCF">
            <w:pPr>
              <w:jc w:val="right"/>
              <w:rPr>
                <w:color w:val="000000"/>
              </w:rPr>
            </w:pPr>
            <w:r w:rsidRPr="00420CCF">
              <w:rPr>
                <w:color w:val="000000"/>
              </w:rPr>
              <w:t>-</w:t>
            </w:r>
          </w:p>
        </w:tc>
        <w:tc>
          <w:tcPr>
            <w:tcW w:w="996" w:type="dxa"/>
            <w:tcBorders>
              <w:top w:val="nil"/>
              <w:left w:val="nil"/>
              <w:right w:val="nil"/>
            </w:tcBorders>
            <w:vAlign w:val="bottom"/>
          </w:tcPr>
          <w:p w14:paraId="67A8E0C1" w14:textId="3EB9F518" w:rsidR="00420CCF" w:rsidRPr="00420CCF" w:rsidRDefault="00420CCF" w:rsidP="00420CCF">
            <w:pPr>
              <w:jc w:val="right"/>
              <w:rPr>
                <w:color w:val="000000"/>
              </w:rPr>
            </w:pPr>
            <w:r w:rsidRPr="00420CCF">
              <w:rPr>
                <w:color w:val="000000"/>
              </w:rPr>
              <w:t>0.911</w:t>
            </w:r>
          </w:p>
        </w:tc>
        <w:tc>
          <w:tcPr>
            <w:tcW w:w="1013" w:type="dxa"/>
            <w:tcBorders>
              <w:top w:val="nil"/>
              <w:left w:val="nil"/>
              <w:right w:val="nil"/>
            </w:tcBorders>
            <w:vAlign w:val="bottom"/>
          </w:tcPr>
          <w:p w14:paraId="54C33576" w14:textId="37B5F1EE" w:rsidR="00420CCF" w:rsidRPr="00420CCF" w:rsidRDefault="00420CCF" w:rsidP="00420CCF">
            <w:pPr>
              <w:jc w:val="right"/>
              <w:rPr>
                <w:color w:val="000000"/>
              </w:rPr>
            </w:pPr>
            <w:r w:rsidRPr="00420CCF">
              <w:rPr>
                <w:color w:val="000000"/>
              </w:rPr>
              <w:t>0.634</w:t>
            </w:r>
          </w:p>
        </w:tc>
        <w:tc>
          <w:tcPr>
            <w:tcW w:w="1306" w:type="dxa"/>
            <w:tcBorders>
              <w:top w:val="nil"/>
              <w:left w:val="nil"/>
              <w:right w:val="nil"/>
            </w:tcBorders>
            <w:vAlign w:val="bottom"/>
          </w:tcPr>
          <w:p w14:paraId="49919B95" w14:textId="0DF81595" w:rsidR="00420CCF" w:rsidRPr="00420CCF" w:rsidRDefault="00420CCF" w:rsidP="00420CCF">
            <w:pPr>
              <w:jc w:val="right"/>
              <w:rPr>
                <w:color w:val="000000"/>
              </w:rPr>
            </w:pPr>
            <w:r w:rsidRPr="00420CCF">
              <w:rPr>
                <w:color w:val="000000"/>
              </w:rPr>
              <w:t>-</w:t>
            </w:r>
          </w:p>
        </w:tc>
        <w:tc>
          <w:tcPr>
            <w:tcW w:w="1070" w:type="dxa"/>
            <w:tcBorders>
              <w:top w:val="nil"/>
              <w:left w:val="nil"/>
              <w:right w:val="nil"/>
            </w:tcBorders>
            <w:vAlign w:val="bottom"/>
          </w:tcPr>
          <w:p w14:paraId="720A7EB0" w14:textId="72A465D3" w:rsidR="00420CCF" w:rsidRPr="00420CCF" w:rsidRDefault="00420CCF" w:rsidP="00420CCF">
            <w:pPr>
              <w:jc w:val="right"/>
              <w:rPr>
                <w:color w:val="000000"/>
              </w:rPr>
            </w:pPr>
            <w:r w:rsidRPr="00420CCF">
              <w:rPr>
                <w:color w:val="000000"/>
              </w:rPr>
              <w:t>1.861</w:t>
            </w:r>
          </w:p>
        </w:tc>
        <w:tc>
          <w:tcPr>
            <w:tcW w:w="1070" w:type="dxa"/>
            <w:tcBorders>
              <w:top w:val="nil"/>
              <w:left w:val="nil"/>
              <w:right w:val="nil"/>
            </w:tcBorders>
            <w:vAlign w:val="bottom"/>
          </w:tcPr>
          <w:p w14:paraId="17AB24CB" w14:textId="55676E42" w:rsidR="00420CCF" w:rsidRPr="00420CCF" w:rsidRDefault="00420CCF" w:rsidP="00420CCF">
            <w:pPr>
              <w:jc w:val="right"/>
              <w:rPr>
                <w:color w:val="000000"/>
              </w:rPr>
            </w:pPr>
            <w:r w:rsidRPr="00420CCF">
              <w:rPr>
                <w:color w:val="000000"/>
              </w:rPr>
              <w:t>0.394</w:t>
            </w:r>
          </w:p>
        </w:tc>
      </w:tr>
      <w:tr w:rsidR="00420CCF"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420CCF" w:rsidRPr="000959FB" w:rsidRDefault="00420CCF" w:rsidP="00420CCF">
            <w:pPr>
              <w:rPr>
                <w:color w:val="000000"/>
              </w:rPr>
            </w:pPr>
            <w:r>
              <w:rPr>
                <w:i/>
                <w:iCs/>
                <w:color w:val="000000"/>
              </w:rPr>
              <w:t>SM</w:t>
            </w:r>
            <w:r>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420CCF" w:rsidRPr="008C72FA" w:rsidRDefault="00420CCF" w:rsidP="00420CCF">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185EC77" w:rsidR="00420CCF" w:rsidRPr="00420CCF" w:rsidRDefault="00420CCF" w:rsidP="00420CCF">
            <w:pPr>
              <w:jc w:val="right"/>
              <w:rPr>
                <w:color w:val="000000"/>
              </w:rPr>
            </w:pPr>
            <w:r w:rsidRPr="00420CCF">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631E9EF3" w:rsidR="00420CCF" w:rsidRPr="00420CCF" w:rsidRDefault="00420CCF" w:rsidP="00420CCF">
            <w:pPr>
              <w:jc w:val="right"/>
              <w:rPr>
                <w:color w:val="000000"/>
              </w:rPr>
            </w:pPr>
            <w:r w:rsidRPr="00420CCF">
              <w:rPr>
                <w:color w:val="000000"/>
              </w:rPr>
              <w:t>3.52</w:t>
            </w:r>
            <w:r>
              <w:rPr>
                <w:color w:val="000000"/>
              </w:rPr>
              <w:t>0</w:t>
            </w:r>
          </w:p>
        </w:tc>
        <w:tc>
          <w:tcPr>
            <w:tcW w:w="1070" w:type="dxa"/>
            <w:tcBorders>
              <w:top w:val="nil"/>
              <w:left w:val="nil"/>
              <w:bottom w:val="single" w:sz="4" w:space="0" w:color="auto"/>
              <w:right w:val="nil"/>
            </w:tcBorders>
            <w:shd w:val="clear" w:color="auto" w:fill="auto"/>
            <w:noWrap/>
            <w:vAlign w:val="bottom"/>
            <w:hideMark/>
          </w:tcPr>
          <w:p w14:paraId="063A0581" w14:textId="28B61EF9" w:rsidR="00420CCF" w:rsidRPr="00420CCF" w:rsidRDefault="00420CCF" w:rsidP="00420CCF">
            <w:pPr>
              <w:jc w:val="right"/>
              <w:rPr>
                <w:i/>
                <w:iCs/>
                <w:color w:val="000000"/>
              </w:rPr>
            </w:pPr>
            <w:r w:rsidRPr="00420CCF">
              <w:rPr>
                <w:color w:val="000000"/>
              </w:rPr>
              <w:t>0.172</w:t>
            </w:r>
          </w:p>
        </w:tc>
        <w:tc>
          <w:tcPr>
            <w:tcW w:w="1303" w:type="dxa"/>
            <w:tcBorders>
              <w:top w:val="nil"/>
              <w:left w:val="nil"/>
              <w:bottom w:val="single" w:sz="4" w:space="0" w:color="auto"/>
              <w:right w:val="nil"/>
            </w:tcBorders>
            <w:vAlign w:val="bottom"/>
          </w:tcPr>
          <w:p w14:paraId="360E1CD2" w14:textId="39AE7C6E" w:rsidR="00420CCF" w:rsidRPr="00420CCF" w:rsidRDefault="00420CCF" w:rsidP="00420CCF">
            <w:pPr>
              <w:jc w:val="right"/>
              <w:rPr>
                <w:color w:val="000000"/>
              </w:rPr>
            </w:pPr>
            <w:r w:rsidRPr="00420CCF">
              <w:rPr>
                <w:color w:val="000000"/>
              </w:rPr>
              <w:t>-</w:t>
            </w:r>
          </w:p>
        </w:tc>
        <w:tc>
          <w:tcPr>
            <w:tcW w:w="996" w:type="dxa"/>
            <w:tcBorders>
              <w:top w:val="nil"/>
              <w:left w:val="nil"/>
              <w:bottom w:val="single" w:sz="4" w:space="0" w:color="auto"/>
              <w:right w:val="nil"/>
            </w:tcBorders>
            <w:vAlign w:val="bottom"/>
          </w:tcPr>
          <w:p w14:paraId="56747356" w14:textId="703EB8A8" w:rsidR="00420CCF" w:rsidRPr="00420CCF" w:rsidRDefault="00420CCF" w:rsidP="00420CCF">
            <w:pPr>
              <w:jc w:val="right"/>
              <w:rPr>
                <w:color w:val="000000"/>
              </w:rPr>
            </w:pPr>
            <w:r w:rsidRPr="00420CCF">
              <w:rPr>
                <w:color w:val="000000"/>
              </w:rPr>
              <w:t>0.092</w:t>
            </w:r>
          </w:p>
        </w:tc>
        <w:tc>
          <w:tcPr>
            <w:tcW w:w="1013" w:type="dxa"/>
            <w:tcBorders>
              <w:top w:val="nil"/>
              <w:left w:val="nil"/>
              <w:bottom w:val="single" w:sz="4" w:space="0" w:color="auto"/>
              <w:right w:val="nil"/>
            </w:tcBorders>
            <w:vAlign w:val="bottom"/>
          </w:tcPr>
          <w:p w14:paraId="4C799C48" w14:textId="597F2321" w:rsidR="00420CCF" w:rsidRPr="00420CCF" w:rsidRDefault="00420CCF" w:rsidP="00420CCF">
            <w:pPr>
              <w:jc w:val="right"/>
              <w:rPr>
                <w:color w:val="000000"/>
              </w:rPr>
            </w:pPr>
            <w:r w:rsidRPr="00420CCF">
              <w:rPr>
                <w:color w:val="000000"/>
              </w:rPr>
              <w:t>0.955</w:t>
            </w:r>
          </w:p>
        </w:tc>
        <w:tc>
          <w:tcPr>
            <w:tcW w:w="1306" w:type="dxa"/>
            <w:tcBorders>
              <w:top w:val="nil"/>
              <w:left w:val="nil"/>
              <w:bottom w:val="single" w:sz="4" w:space="0" w:color="auto"/>
              <w:right w:val="nil"/>
            </w:tcBorders>
            <w:vAlign w:val="bottom"/>
          </w:tcPr>
          <w:p w14:paraId="2E4980FB" w14:textId="55435B9B" w:rsidR="00420CCF" w:rsidRPr="00420CCF" w:rsidRDefault="00420CCF" w:rsidP="00420CCF">
            <w:pPr>
              <w:jc w:val="right"/>
              <w:rPr>
                <w:color w:val="000000"/>
              </w:rPr>
            </w:pPr>
            <w:r w:rsidRPr="00420CCF">
              <w:rPr>
                <w:color w:val="000000"/>
              </w:rPr>
              <w:t>-</w:t>
            </w:r>
          </w:p>
        </w:tc>
        <w:tc>
          <w:tcPr>
            <w:tcW w:w="1070" w:type="dxa"/>
            <w:tcBorders>
              <w:top w:val="nil"/>
              <w:left w:val="nil"/>
              <w:bottom w:val="single" w:sz="4" w:space="0" w:color="auto"/>
              <w:right w:val="nil"/>
            </w:tcBorders>
            <w:vAlign w:val="bottom"/>
          </w:tcPr>
          <w:p w14:paraId="54E5E08B" w14:textId="65FA5AA9" w:rsidR="00420CCF" w:rsidRPr="00420CCF" w:rsidRDefault="00420CCF" w:rsidP="00420CCF">
            <w:pPr>
              <w:jc w:val="right"/>
              <w:rPr>
                <w:color w:val="000000"/>
              </w:rPr>
            </w:pPr>
            <w:r w:rsidRPr="00420CCF">
              <w:rPr>
                <w:color w:val="000000"/>
              </w:rPr>
              <w:t>6.515</w:t>
            </w:r>
          </w:p>
        </w:tc>
        <w:tc>
          <w:tcPr>
            <w:tcW w:w="1070" w:type="dxa"/>
            <w:tcBorders>
              <w:top w:val="nil"/>
              <w:left w:val="nil"/>
              <w:bottom w:val="single" w:sz="4" w:space="0" w:color="auto"/>
              <w:right w:val="nil"/>
            </w:tcBorders>
            <w:vAlign w:val="bottom"/>
          </w:tcPr>
          <w:p w14:paraId="11E419A7" w14:textId="31E0AD39" w:rsidR="00420CCF" w:rsidRPr="00501FBF" w:rsidRDefault="00420CCF" w:rsidP="00420CCF">
            <w:pPr>
              <w:jc w:val="right"/>
              <w:rPr>
                <w:b/>
                <w:bCs/>
                <w:color w:val="000000"/>
              </w:rPr>
            </w:pPr>
            <w:r w:rsidRPr="00501FBF">
              <w:rPr>
                <w:b/>
                <w:bCs/>
                <w:color w:val="000000"/>
              </w:rPr>
              <w:t>0.038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4D510FB3"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22B726DB" w:rsidR="005C46D0" w:rsidRDefault="00501FBF" w:rsidP="0025039E">
      <w:pPr>
        <w:spacing w:line="360" w:lineRule="auto"/>
        <w:rPr>
          <w:color w:val="000000" w:themeColor="text1"/>
        </w:rPr>
      </w:pPr>
      <w:r>
        <w:rPr>
          <w:rFonts w:eastAsiaTheme="minorHAnsi" w:cs="Times New Roman (Body CS)"/>
          <w:noProof/>
          <w:sz w:val="16"/>
          <w:szCs w:val="16"/>
        </w:rPr>
        <w:drawing>
          <wp:inline distT="0" distB="0" distL="0" distR="0" wp14:anchorId="675A6637" wp14:editId="72B77470">
            <wp:extent cx="7052872" cy="5289654"/>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8"/>
                    <a:stretch>
                      <a:fillRect/>
                    </a:stretch>
                  </pic:blipFill>
                  <pic:spPr>
                    <a:xfrm>
                      <a:off x="0" y="0"/>
                      <a:ext cx="7056302" cy="5292227"/>
                    </a:xfrm>
                    <a:prstGeom prst="rect">
                      <a:avLst/>
                    </a:prstGeom>
                  </pic:spPr>
                </pic:pic>
              </a:graphicData>
            </a:graphic>
          </wp:inline>
        </w:drawing>
      </w:r>
      <w:commentRangeStart w:id="11"/>
      <w:commentRangeEnd w:id="11"/>
      <w:r w:rsidR="006C4010">
        <w:rPr>
          <w:rStyle w:val="CommentReference"/>
          <w:rFonts w:eastAsiaTheme="minorHAnsi" w:cs="Times New Roman (Body CS)"/>
        </w:rPr>
        <w:commentReference w:id="11"/>
      </w:r>
    </w:p>
    <w:p w14:paraId="2E5C9C11" w14:textId="0AAC5D6A" w:rsidR="00501FBF" w:rsidRDefault="002F39A9" w:rsidP="00501FBF">
      <w:pPr>
        <w:spacing w:line="360" w:lineRule="auto"/>
        <w:rPr>
          <w:color w:val="000000" w:themeColor="text1"/>
        </w:rPr>
      </w:pPr>
      <w:r>
        <w:rPr>
          <w:b/>
          <w:bCs/>
          <w:color w:val="000000" w:themeColor="text1"/>
        </w:rPr>
        <w:lastRenderedPageBreak/>
        <w:t>Fig. 4</w:t>
      </w:r>
      <w:r>
        <w:rPr>
          <w:color w:val="000000" w:themeColor="text1"/>
        </w:rPr>
        <w:t xml:space="preserve"> Effects of </w:t>
      </w:r>
      <w:r w:rsidR="0038469D">
        <w:rPr>
          <w:i/>
          <w:iCs/>
          <w:color w:val="000000" w:themeColor="text1"/>
          <w:lang w:val="el-GR"/>
        </w:rPr>
        <w:t>χ</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(g-i)</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c, f, i</w:t>
      </w:r>
      <w:r w:rsidR="008E025F">
        <w:rPr>
          <w:color w:val="000000" w:themeColor="text1"/>
        </w:rPr>
        <w:t>).</w:t>
      </w:r>
      <w:r w:rsidR="00FB104B">
        <w:rPr>
          <w:color w:val="000000" w:themeColor="text1"/>
        </w:rPr>
        <w:t xml:space="preserve"> </w:t>
      </w:r>
      <w:r w:rsidR="00501FBF">
        <w:rPr>
          <w:color w:val="000000" w:themeColor="text1"/>
        </w:rPr>
        <w:t xml:space="preserve">Yellow </w:t>
      </w:r>
      <w:r w:rsidR="00501FBF">
        <w:rPr>
          <w:color w:val="000000" w:themeColor="text1"/>
        </w:rPr>
        <w:t>points and trendlines</w:t>
      </w:r>
      <w:r w:rsidR="00501FBF">
        <w:rPr>
          <w:color w:val="000000" w:themeColor="text1"/>
        </w:rPr>
        <w:t xml:space="preserve"> indicate C</w:t>
      </w:r>
      <w:r w:rsidR="00501FBF">
        <w:rPr>
          <w:color w:val="000000" w:themeColor="text1"/>
          <w:vertAlign w:val="subscript"/>
        </w:rPr>
        <w:t>3</w:t>
      </w:r>
      <w:r w:rsidR="00501FBF">
        <w:rPr>
          <w:color w:val="000000" w:themeColor="text1"/>
        </w:rPr>
        <w:t xml:space="preserve"> legumes,</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non-legumes, and red points and trendlines indicate C</w:t>
      </w:r>
      <w:r w:rsidR="00501FBF">
        <w:rPr>
          <w:color w:val="000000" w:themeColor="text1"/>
          <w:vertAlign w:val="subscript"/>
        </w:rPr>
        <w:t>4</w:t>
      </w:r>
      <w:r w:rsidR="00501FBF">
        <w:rPr>
          <w:color w:val="000000" w:themeColor="text1"/>
        </w:rPr>
        <w:t xml:space="preserve"> non-legumes. Points are jittered for visibility. </w:t>
      </w:r>
      <w:r w:rsidR="00501FBF">
        <w:rPr>
          <w:color w:val="000000" w:themeColor="text1"/>
        </w:rPr>
        <w:t xml:space="preserve">Variably colored trendlines are only included if there is an interaction between plant functional group and the x-axis. Black </w:t>
      </w:r>
      <w:r w:rsidR="00501FBF">
        <w:rPr>
          <w:color w:val="000000" w:themeColor="text1"/>
        </w:rPr>
        <w:t>solid trendline</w:t>
      </w:r>
      <w:r w:rsidR="00501FBF">
        <w:rPr>
          <w:color w:val="000000" w:themeColor="text1"/>
        </w:rPr>
        <w:t>s</w:t>
      </w:r>
      <w:r w:rsidR="00501FBF">
        <w:rPr>
          <w:color w:val="000000" w:themeColor="text1"/>
        </w:rPr>
        <w:t xml:space="preserve"> </w:t>
      </w:r>
      <w:r w:rsidR="00501FBF">
        <w:rPr>
          <w:color w:val="000000" w:themeColor="text1"/>
        </w:rPr>
        <w:t>are</w:t>
      </w:r>
      <w:r w:rsidR="00501FBF">
        <w:rPr>
          <w:color w:val="000000" w:themeColor="text1"/>
        </w:rPr>
        <w:t xml:space="preserve"> drawn to denote bivariate slopes that are different from zero (</w:t>
      </w:r>
      <w:r w:rsidR="00501FBF">
        <w:rPr>
          <w:i/>
          <w:iCs/>
          <w:color w:val="000000" w:themeColor="text1"/>
        </w:rPr>
        <w:t>p</w:t>
      </w:r>
      <w:r w:rsidR="00501FBF">
        <w:rPr>
          <w:color w:val="000000" w:themeColor="text1"/>
        </w:rPr>
        <w:t>&lt;0.05)</w:t>
      </w:r>
      <w:r w:rsidR="00501FBF">
        <w:rPr>
          <w:color w:val="000000" w:themeColor="text1"/>
        </w:rPr>
        <w:t xml:space="preserve"> where there is no apparent interaction between plant functional group and the x-axis. Across all trendlines,</w:t>
      </w:r>
      <w:r w:rsidR="00501FBF">
        <w:rPr>
          <w:color w:val="000000" w:themeColor="text1"/>
        </w:rPr>
        <w:t xml:space="preserve"> error ribbons representing the upper and lower 95% confidence intervals</w:t>
      </w:r>
      <w:r w:rsidR="00501FBF">
        <w:rPr>
          <w:color w:val="000000" w:themeColor="text1"/>
        </w:rPr>
        <w:t xml:space="preserve">, </w:t>
      </w:r>
      <w:r w:rsidR="00501FBF">
        <w:rPr>
          <w:color w:val="000000" w:themeColor="text1"/>
        </w:rPr>
        <w:t xml:space="preserve">drawn using model predictions using the ‘emmeans’ R package </w:t>
      </w:r>
      <w:r w:rsidR="00501FBF">
        <w:rPr>
          <w:color w:val="000000" w:themeColor="text1"/>
        </w:rPr>
        <w:fldChar w:fldCharType="begin" w:fldLock="1"/>
      </w:r>
      <w:r w:rsidR="00501FBF">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commentRangeStart w:id="12"/>
      <w:r>
        <w:rPr>
          <w:i/>
          <w:iCs/>
          <w:color w:val="000000" w:themeColor="text1"/>
        </w:rPr>
        <w:lastRenderedPageBreak/>
        <w:t>S</w:t>
      </w:r>
      <w:commentRangeEnd w:id="12"/>
      <w:r w:rsidR="00EF52CA">
        <w:rPr>
          <w:rStyle w:val="CommentReference"/>
          <w:rFonts w:eastAsiaTheme="minorHAnsi" w:cs="Times New Roman (Body CS)"/>
        </w:rPr>
        <w:commentReference w:id="12"/>
      </w:r>
      <w:r>
        <w:rPr>
          <w:i/>
          <w:iCs/>
          <w:color w:val="000000" w:themeColor="text1"/>
        </w:rPr>
        <w:t>tructural equation model</w:t>
      </w:r>
    </w:p>
    <w:p w14:paraId="778651CB" w14:textId="73366460" w:rsidR="009643B9" w:rsidRDefault="00C7309F" w:rsidP="00EF52CA">
      <w:pPr>
        <w:spacing w:line="360" w:lineRule="auto"/>
        <w:ind w:firstLine="720"/>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123AE5">
        <w:rPr>
          <w:color w:val="000000" w:themeColor="text1"/>
        </w:rPr>
        <w:t>3</w:t>
      </w:r>
      <w:r w:rsidR="00195BF9">
        <w:rPr>
          <w:color w:val="000000" w:themeColor="text1"/>
        </w:rPr>
        <w:t>%, 80%, 92%, and 4</w:t>
      </w:r>
      <w:r w:rsidR="00123AE5">
        <w:rPr>
          <w:color w:val="000000" w:themeColor="text1"/>
        </w:rPr>
        <w:t>2</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 </w:t>
      </w:r>
      <w:r>
        <w:rPr>
          <w:color w:val="000000" w:themeColor="text1"/>
        </w:rPr>
        <w:t xml:space="preserve">driven by a positive effect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E04726">
        <w:rPr>
          <w:color w:val="000000" w:themeColor="text1"/>
        </w:rPr>
        <w:t>; Fig. 5</w:t>
      </w:r>
      <w:r>
        <w:rPr>
          <w:color w:val="000000" w:themeColor="text1"/>
        </w:rPr>
        <w:t>)</w:t>
      </w:r>
      <w:r w:rsidR="00195BF9">
        <w:rPr>
          <w:color w:val="000000" w:themeColor="text1"/>
        </w:rPr>
        <w:t xml:space="preserve">. Model results indicated that </w:t>
      </w:r>
      <w:r w:rsidR="00A40FBF">
        <w:rPr>
          <w:color w:val="000000" w:themeColor="text1"/>
        </w:rPr>
        <w:t>an indirect</w:t>
      </w:r>
      <w:r w:rsidR="00195BF9">
        <w:rPr>
          <w:color w:val="000000" w:themeColor="text1"/>
        </w:rPr>
        <w:t xml:space="preserve"> negative effect of </w:t>
      </w:r>
      <w:r w:rsidR="00195BF9" w:rsidRPr="000B0353">
        <w:rPr>
          <w:i/>
          <w:iCs/>
          <w:color w:val="000000" w:themeColor="text1"/>
          <w:lang w:val="el-GR"/>
        </w:rPr>
        <w:t>χ</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95BF9" w:rsidRPr="000B0353">
        <w:rPr>
          <w:i/>
          <w:iCs/>
          <w:color w:val="000000" w:themeColor="text1"/>
          <w:lang w:val="el-GR"/>
        </w:rPr>
        <w:t>χ</w:t>
      </w:r>
      <w:r w:rsidR="00195BF9">
        <w:rPr>
          <w:color w:val="000000" w:themeColor="text1"/>
        </w:rPr>
        <w:t xml:space="preserve"> (</w:t>
      </w:r>
      <w:r w:rsidR="00195BF9">
        <w:rPr>
          <w:i/>
          <w:iCs/>
          <w:color w:val="000000" w:themeColor="text1"/>
        </w:rPr>
        <w:t>p</w:t>
      </w:r>
      <w:r w:rsidR="00195BF9">
        <w:rPr>
          <w:color w:val="000000" w:themeColor="text1"/>
        </w:rPr>
        <w:t>&lt;0.001; Table 5)</w:t>
      </w:r>
      <w:r w:rsidR="00A40FBF">
        <w:rPr>
          <w:color w:val="000000" w:themeColor="text1"/>
        </w:rPr>
        <w:t xml:space="preserve"> paired</w:t>
      </w:r>
      <w:r w:rsidR="00123AE5">
        <w:rPr>
          <w:color w:val="000000" w:themeColor="text1"/>
        </w:rPr>
        <w:t xml:space="preserve"> with </w:t>
      </w:r>
      <w:r w:rsidR="00420CCF">
        <w:rPr>
          <w:color w:val="000000" w:themeColor="text1"/>
        </w:rPr>
        <w:t>no</w:t>
      </w:r>
      <w:r w:rsidR="00123AE5">
        <w:rPr>
          <w:color w:val="000000" w:themeColor="text1"/>
        </w:rPr>
        <w:t xml:space="preserve"> effect of </w:t>
      </w:r>
      <w:r w:rsidR="00EF52CA">
        <w:rPr>
          <w:color w:val="000000" w:themeColor="text1"/>
        </w:rPr>
        <w:t xml:space="preserve">increasing </w:t>
      </w:r>
      <w:r w:rsidR="00E04726" w:rsidRPr="000B0353">
        <w:rPr>
          <w:i/>
          <w:iCs/>
          <w:color w:val="000000" w:themeColor="text1"/>
          <w:lang w:val="el-GR"/>
        </w:rPr>
        <w:t>χ</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w:t>
      </w:r>
      <w:r w:rsidR="00420CCF">
        <w:rPr>
          <w:color w:val="000000" w:themeColor="text1"/>
        </w:rPr>
        <w:t>129</w:t>
      </w:r>
      <w:r w:rsidR="00195BF9">
        <w:rPr>
          <w:color w:val="000000" w:themeColor="text1"/>
        </w:rPr>
        <w:t>; Table 5)</w:t>
      </w:r>
      <w:r w:rsidR="00E04726">
        <w:rPr>
          <w:color w:val="000000" w:themeColor="text1"/>
        </w:rPr>
        <w:t xml:space="preserve">. However, there was a strong negative effect of </w:t>
      </w:r>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195BF9">
        <w:rPr>
          <w:i/>
          <w:iCs/>
          <w:color w:val="000000" w:themeColor="text1"/>
        </w:rPr>
        <w:t>VPD</w:t>
      </w:r>
      <w:r w:rsidR="00E04726">
        <w:rPr>
          <w:color w:val="000000" w:themeColor="text1"/>
        </w:rPr>
        <w:t xml:space="preserve"> (</w:t>
      </w:r>
      <w:r w:rsidR="00E04726">
        <w:rPr>
          <w:i/>
          <w:iCs/>
          <w:color w:val="000000" w:themeColor="text1"/>
        </w:rPr>
        <w:t>p</w:t>
      </w:r>
      <w:r w:rsidR="00E04726">
        <w:rPr>
          <w:color w:val="000000" w:themeColor="text1"/>
        </w:rPr>
        <w:t xml:space="preserve">&lt;0.001; Table 5; Fig. 5).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 Table 5) and was generally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&lt;0.001; Table 5; Fig. 5).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w:t>
      </w:r>
      <w:r w:rsidR="00420CCF">
        <w:rPr>
          <w:color w:val="000000" w:themeColor="text1"/>
        </w:rPr>
        <w:t>0.904</w:t>
      </w:r>
      <w:r w:rsidR="00E04726">
        <w:rPr>
          <w:color w:val="000000" w:themeColor="text1"/>
        </w:rPr>
        <w:t>; Table 5) or with ability to acquire nitrogen via symbiotic nitrogen fixation (</w:t>
      </w:r>
      <w:r w:rsidR="00E04726">
        <w:rPr>
          <w:i/>
          <w:iCs/>
          <w:color w:val="000000" w:themeColor="text1"/>
        </w:rPr>
        <w:t>p</w:t>
      </w:r>
      <w:r w:rsidR="00E04726">
        <w:rPr>
          <w:color w:val="000000" w:themeColor="text1"/>
        </w:rPr>
        <w:t>=0.</w:t>
      </w:r>
      <w:r w:rsidR="00EF52CA">
        <w:rPr>
          <w:color w:val="000000" w:themeColor="text1"/>
        </w:rPr>
        <w:t>4</w:t>
      </w:r>
      <w:r w:rsidR="00420CCF">
        <w:rPr>
          <w:color w:val="000000" w:themeColor="text1"/>
        </w:rPr>
        <w:t>95</w:t>
      </w:r>
      <w:r w:rsidR="00E04726">
        <w:rPr>
          <w:color w:val="000000" w:themeColor="text1"/>
        </w:rPr>
        <w:t>; Table 5). Finally, soil nitrogen availability was positively associated with increasing soil moisture (</w:t>
      </w:r>
      <w:r w:rsidR="00E04726">
        <w:rPr>
          <w:i/>
          <w:iCs/>
          <w:color w:val="000000" w:themeColor="text1"/>
        </w:rPr>
        <w:t>p</w:t>
      </w:r>
      <w:r w:rsidR="00420CCF">
        <w:rPr>
          <w:color w:val="000000" w:themeColor="text1"/>
        </w:rPr>
        <w:t>=</w:t>
      </w:r>
      <w:r w:rsidR="00E04726">
        <w:rPr>
          <w:color w:val="000000" w:themeColor="text1"/>
        </w:rPr>
        <w:t>0.00</w:t>
      </w:r>
      <w:r w:rsidR="00420CCF">
        <w:rPr>
          <w:color w:val="000000" w:themeColor="text1"/>
        </w:rPr>
        <w:t>2</w:t>
      </w:r>
      <w:r w:rsidR="00E04726">
        <w:rPr>
          <w:color w:val="000000" w:themeColor="text1"/>
        </w:rPr>
        <w:t>;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45A6D7C1" w:rsidR="0047474B" w:rsidRPr="003F607E" w:rsidRDefault="003B2720" w:rsidP="0025039E">
      <w:pPr>
        <w:spacing w:line="360" w:lineRule="auto"/>
        <w:rPr>
          <w:color w:val="000000" w:themeColor="text1"/>
        </w:rPr>
      </w:pPr>
      <w:commentRangeStart w:id="13"/>
      <w:r>
        <w:rPr>
          <w:b/>
          <w:bCs/>
          <w:color w:val="000000" w:themeColor="text1"/>
        </w:rPr>
        <w:lastRenderedPageBreak/>
        <w:t>T</w:t>
      </w:r>
      <w:commentRangeEnd w:id="13"/>
      <w:r w:rsidR="00674E71">
        <w:rPr>
          <w:rStyle w:val="CommentReference"/>
          <w:rFonts w:eastAsiaTheme="minorHAnsi" w:cs="Times New Roman (Body CS)"/>
        </w:rPr>
        <w:commentReference w:id="13"/>
      </w:r>
      <w:r>
        <w:rPr>
          <w:b/>
          <w:bCs/>
          <w:color w:val="000000" w:themeColor="text1"/>
        </w:rPr>
        <w: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22C795D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420CCF" w:rsidRPr="00EA4B70" w14:paraId="7A7C9BD3" w14:textId="77777777" w:rsidTr="00195BF9">
        <w:trPr>
          <w:jc w:val="center"/>
        </w:trPr>
        <w:tc>
          <w:tcPr>
            <w:tcW w:w="360" w:type="dxa"/>
            <w:vMerge w:val="restart"/>
            <w:tcBorders>
              <w:top w:val="nil"/>
              <w:left w:val="nil"/>
              <w:bottom w:val="nil"/>
              <w:right w:val="nil"/>
            </w:tcBorders>
          </w:tcPr>
          <w:p w14:paraId="2D5BB995"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tcPr>
          <w:p w14:paraId="32EB57A8" w14:textId="378D4486" w:rsidR="00420CCF" w:rsidRPr="00EA4B70" w:rsidRDefault="00420CCF" w:rsidP="00420CCF">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049F88A1" w:rsidR="00420CCF" w:rsidRPr="00674E71" w:rsidRDefault="00420CCF" w:rsidP="00420CCF">
            <w:pPr>
              <w:spacing w:line="276" w:lineRule="auto"/>
              <w:jc w:val="right"/>
              <w:rPr>
                <w:color w:val="000000"/>
              </w:rPr>
            </w:pPr>
            <w:r w:rsidRPr="00674E71">
              <w:rPr>
                <w:color w:val="000000"/>
              </w:rPr>
              <w:t>0.772</w:t>
            </w:r>
          </w:p>
        </w:tc>
        <w:tc>
          <w:tcPr>
            <w:tcW w:w="1013" w:type="dxa"/>
            <w:tcBorders>
              <w:top w:val="nil"/>
              <w:left w:val="nil"/>
              <w:bottom w:val="nil"/>
              <w:right w:val="nil"/>
            </w:tcBorders>
            <w:vAlign w:val="bottom"/>
          </w:tcPr>
          <w:p w14:paraId="3C35E41A" w14:textId="20472808" w:rsidR="00420CCF" w:rsidRPr="0047474B" w:rsidRDefault="00420CCF" w:rsidP="00420CCF">
            <w:pPr>
              <w:spacing w:line="276" w:lineRule="auto"/>
              <w:jc w:val="right"/>
              <w:rPr>
                <w:b/>
                <w:bCs/>
                <w:color w:val="000000"/>
              </w:rPr>
            </w:pPr>
            <w:r w:rsidRPr="0047474B">
              <w:rPr>
                <w:b/>
                <w:bCs/>
                <w:color w:val="000000"/>
              </w:rPr>
              <w:t>&lt;0.001</w:t>
            </w:r>
          </w:p>
        </w:tc>
      </w:tr>
      <w:tr w:rsidR="00420CCF"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420CCF" w:rsidRPr="00EA4B70" w:rsidRDefault="00420CCF" w:rsidP="00420CCF">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519C4CBC" w:rsidR="00420CCF" w:rsidRPr="00674E71" w:rsidRDefault="00420CCF" w:rsidP="00420CCF">
            <w:pPr>
              <w:spacing w:line="276" w:lineRule="auto"/>
              <w:jc w:val="right"/>
              <w:rPr>
                <w:color w:val="000000"/>
              </w:rPr>
            </w:pPr>
            <w:r w:rsidRPr="00674E71">
              <w:rPr>
                <w:color w:val="000000"/>
              </w:rPr>
              <w:t>0.779</w:t>
            </w:r>
          </w:p>
        </w:tc>
        <w:tc>
          <w:tcPr>
            <w:tcW w:w="1013" w:type="dxa"/>
            <w:tcBorders>
              <w:top w:val="nil"/>
              <w:left w:val="nil"/>
              <w:bottom w:val="single" w:sz="4" w:space="0" w:color="auto"/>
              <w:right w:val="nil"/>
            </w:tcBorders>
            <w:vAlign w:val="bottom"/>
          </w:tcPr>
          <w:p w14:paraId="0C6288DA" w14:textId="66AAD663" w:rsidR="00420CCF" w:rsidRPr="0047474B" w:rsidRDefault="00420CCF" w:rsidP="00420CCF">
            <w:pPr>
              <w:spacing w:line="276" w:lineRule="auto"/>
              <w:jc w:val="right"/>
              <w:rPr>
                <w:b/>
                <w:bCs/>
                <w:color w:val="000000"/>
              </w:rPr>
            </w:pPr>
            <w:r w:rsidRPr="0047474B">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012F5889"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 xml:space="preserve">mass </w:t>
            </w:r>
            <w:r w:rsidRPr="00195BF9">
              <w:rPr>
                <w:b/>
                <w:bCs/>
                <w:color w:val="000000"/>
              </w:rPr>
              <w:t>(</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47474B" w:rsidRPr="00195BF9">
              <w:rPr>
                <w:b/>
                <w:bCs/>
                <w:color w:val="000000"/>
              </w:rPr>
              <w:t>5</w:t>
            </w:r>
            <w:r w:rsidR="00123AE5">
              <w:rPr>
                <w:b/>
                <w:bCs/>
                <w:color w:val="000000"/>
              </w:rPr>
              <w:t>3</w:t>
            </w:r>
            <w:r w:rsidRPr="00195BF9">
              <w:rPr>
                <w:b/>
                <w:bCs/>
                <w:color w:val="000000"/>
              </w:rPr>
              <w:t>)</w:t>
            </w:r>
          </w:p>
        </w:tc>
        <w:tc>
          <w:tcPr>
            <w:tcW w:w="1013" w:type="dxa"/>
            <w:tcBorders>
              <w:top w:val="single" w:sz="4" w:space="0" w:color="auto"/>
              <w:left w:val="nil"/>
              <w:bottom w:val="nil"/>
              <w:right w:val="nil"/>
            </w:tcBorders>
            <w:vAlign w:val="center"/>
          </w:tcPr>
          <w:p w14:paraId="1B197459" w14:textId="77777777" w:rsidR="00E765AB" w:rsidRPr="00DA56AF" w:rsidRDefault="00E765AB" w:rsidP="00E765AB">
            <w:pPr>
              <w:spacing w:line="276" w:lineRule="auto"/>
              <w:jc w:val="right"/>
              <w:rPr>
                <w:color w:val="000000"/>
              </w:rPr>
            </w:pPr>
          </w:p>
        </w:tc>
      </w:tr>
      <w:tr w:rsidR="00420CCF"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420CCF" w:rsidRPr="00C7309F" w:rsidRDefault="00420CCF" w:rsidP="00420CCF">
            <w:pPr>
              <w:spacing w:line="276" w:lineRule="auto"/>
              <w:rPr>
                <w:color w:val="000000"/>
              </w:rPr>
            </w:pPr>
          </w:p>
        </w:tc>
        <w:tc>
          <w:tcPr>
            <w:tcW w:w="1843" w:type="dxa"/>
            <w:tcBorders>
              <w:top w:val="nil"/>
              <w:left w:val="nil"/>
              <w:bottom w:val="nil"/>
              <w:right w:val="nil"/>
            </w:tcBorders>
            <w:vAlign w:val="center"/>
          </w:tcPr>
          <w:p w14:paraId="051182EB" w14:textId="07274DEC" w:rsidR="00420CCF" w:rsidRPr="00EA4B70" w:rsidRDefault="00420CCF" w:rsidP="00420CCF">
            <w:pPr>
              <w:spacing w:line="276" w:lineRule="auto"/>
              <w:rPr>
                <w:i/>
                <w:iCs/>
                <w:color w:val="000000"/>
                <w:lang w:val="el-GR"/>
              </w:rPr>
            </w:pPr>
            <w:r w:rsidRPr="00EA4B70">
              <w:rPr>
                <w:i/>
                <w:iCs/>
                <w:color w:val="000000"/>
                <w:lang w:val="el-GR"/>
              </w:rPr>
              <w:t>χ</w:t>
            </w:r>
          </w:p>
        </w:tc>
        <w:tc>
          <w:tcPr>
            <w:tcW w:w="1456" w:type="dxa"/>
            <w:tcBorders>
              <w:top w:val="nil"/>
              <w:left w:val="nil"/>
              <w:bottom w:val="nil"/>
              <w:right w:val="nil"/>
            </w:tcBorders>
            <w:vAlign w:val="bottom"/>
          </w:tcPr>
          <w:p w14:paraId="0BD832C9" w14:textId="3736FD64" w:rsidR="00420CCF" w:rsidRPr="00420CCF" w:rsidRDefault="00420CCF" w:rsidP="00420CCF">
            <w:pPr>
              <w:spacing w:line="276" w:lineRule="auto"/>
              <w:jc w:val="right"/>
              <w:rPr>
                <w:color w:val="000000"/>
              </w:rPr>
            </w:pPr>
            <w:r w:rsidRPr="00420CCF">
              <w:rPr>
                <w:color w:val="000000"/>
              </w:rPr>
              <w:t>0.088</w:t>
            </w:r>
          </w:p>
        </w:tc>
        <w:tc>
          <w:tcPr>
            <w:tcW w:w="1013" w:type="dxa"/>
            <w:tcBorders>
              <w:top w:val="nil"/>
              <w:left w:val="nil"/>
              <w:bottom w:val="nil"/>
              <w:right w:val="nil"/>
            </w:tcBorders>
            <w:vAlign w:val="bottom"/>
          </w:tcPr>
          <w:p w14:paraId="00211274" w14:textId="35BE24BD" w:rsidR="00420CCF" w:rsidRPr="00420CCF" w:rsidRDefault="00420CCF" w:rsidP="00420CCF">
            <w:pPr>
              <w:spacing w:line="276" w:lineRule="auto"/>
              <w:jc w:val="right"/>
              <w:rPr>
                <w:b/>
                <w:bCs/>
                <w:color w:val="000000"/>
              </w:rPr>
            </w:pPr>
            <w:r w:rsidRPr="00420CCF">
              <w:rPr>
                <w:color w:val="000000"/>
              </w:rPr>
              <w:t>0.129</w:t>
            </w:r>
          </w:p>
        </w:tc>
      </w:tr>
      <w:tr w:rsidR="00420CCF"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420CCF" w:rsidRPr="00EA4B70" w:rsidRDefault="00420CCF" w:rsidP="00420CCF">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420CCF" w:rsidRPr="00EA4B70" w:rsidRDefault="00420CCF" w:rsidP="00420CCF">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4BE9A64B" w:rsidR="00420CCF" w:rsidRPr="00420CCF" w:rsidRDefault="00420CCF" w:rsidP="00420CCF">
            <w:pPr>
              <w:spacing w:line="276" w:lineRule="auto"/>
              <w:jc w:val="right"/>
              <w:rPr>
                <w:color w:val="000000"/>
              </w:rPr>
            </w:pPr>
            <w:r w:rsidRPr="00420CCF">
              <w:rPr>
                <w:color w:val="000000"/>
              </w:rPr>
              <w:t>-0.289</w:t>
            </w:r>
          </w:p>
        </w:tc>
        <w:tc>
          <w:tcPr>
            <w:tcW w:w="1013" w:type="dxa"/>
            <w:tcBorders>
              <w:top w:val="nil"/>
              <w:left w:val="nil"/>
              <w:bottom w:val="single" w:sz="4" w:space="0" w:color="auto"/>
              <w:right w:val="nil"/>
            </w:tcBorders>
            <w:vAlign w:val="bottom"/>
          </w:tcPr>
          <w:p w14:paraId="4DE775B7" w14:textId="00E9294D" w:rsidR="00420CCF" w:rsidRPr="00420CCF" w:rsidRDefault="00420CCF" w:rsidP="00420CCF">
            <w:pPr>
              <w:spacing w:line="276" w:lineRule="auto"/>
              <w:jc w:val="right"/>
              <w:rPr>
                <w:b/>
                <w:bCs/>
                <w:color w:val="000000"/>
              </w:rPr>
            </w:pPr>
            <w:r w:rsidRPr="00420CCF">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2B606DB9" w:rsidR="0047474B" w:rsidRPr="00195BF9" w:rsidRDefault="0047474B" w:rsidP="0047474B">
            <w:pPr>
              <w:spacing w:line="276" w:lineRule="auto"/>
              <w:rPr>
                <w:b/>
                <w:bCs/>
                <w:color w:val="000000"/>
              </w:rPr>
            </w:pPr>
            <w:r w:rsidRPr="00195BF9">
              <w:rPr>
                <w:b/>
                <w:bCs/>
                <w:i/>
                <w:iCs/>
                <w:color w:val="000000"/>
              </w:rPr>
              <w:t>M</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0.80)</w:t>
            </w:r>
          </w:p>
        </w:tc>
        <w:tc>
          <w:tcPr>
            <w:tcW w:w="1013" w:type="dxa"/>
            <w:tcBorders>
              <w:top w:val="single" w:sz="4" w:space="0" w:color="auto"/>
              <w:left w:val="nil"/>
              <w:bottom w:val="nil"/>
              <w:right w:val="nil"/>
            </w:tcBorders>
            <w:vAlign w:val="center"/>
          </w:tcPr>
          <w:p w14:paraId="128AA49A" w14:textId="77777777" w:rsidR="0047474B" w:rsidRPr="00DA56AF"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561D49A4" w:rsidR="0047474B" w:rsidRPr="00420CCF" w:rsidRDefault="00420CCF" w:rsidP="00420CCF">
            <w:pPr>
              <w:jc w:val="right"/>
              <w:rPr>
                <w:rFonts w:ascii="Calibri" w:hAnsi="Calibri" w:cs="Calibri"/>
                <w:color w:val="000000"/>
              </w:rPr>
            </w:pPr>
            <w:r>
              <w:rPr>
                <w:rFonts w:ascii="Calibri" w:hAnsi="Calibri" w:cs="Calibri"/>
                <w:color w:val="000000"/>
              </w:rPr>
              <w:t>-0.256</w:t>
            </w:r>
          </w:p>
        </w:tc>
        <w:tc>
          <w:tcPr>
            <w:tcW w:w="1013" w:type="dxa"/>
            <w:tcBorders>
              <w:top w:val="nil"/>
              <w:left w:val="nil"/>
              <w:bottom w:val="single" w:sz="4" w:space="0" w:color="auto"/>
              <w:right w:val="nil"/>
            </w:tcBorders>
            <w:vAlign w:val="bottom"/>
          </w:tcPr>
          <w:p w14:paraId="359AB3A9" w14:textId="4585BD68"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12E84436" w:rsidR="0047474B" w:rsidRPr="00195BF9" w:rsidRDefault="0047474B" w:rsidP="0047474B">
            <w:pPr>
              <w:spacing w:line="276" w:lineRule="auto"/>
              <w:rPr>
                <w:b/>
                <w:bCs/>
                <w:color w:val="000000" w:themeColor="text1"/>
              </w:rPr>
            </w:pPr>
            <w:r w:rsidRPr="00195BF9">
              <w:rPr>
                <w:b/>
                <w:bCs/>
                <w:i/>
                <w:iCs/>
                <w:color w:val="000000"/>
                <w:lang w:val="el-GR"/>
              </w:rPr>
              <w:t>χ</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0.92)</w:t>
            </w:r>
          </w:p>
        </w:tc>
        <w:tc>
          <w:tcPr>
            <w:tcW w:w="1013" w:type="dxa"/>
            <w:tcBorders>
              <w:top w:val="single" w:sz="4" w:space="0" w:color="auto"/>
              <w:left w:val="nil"/>
              <w:bottom w:val="nil"/>
              <w:right w:val="nil"/>
            </w:tcBorders>
            <w:vAlign w:val="bottom"/>
          </w:tcPr>
          <w:p w14:paraId="40C10D8F" w14:textId="77777777" w:rsidR="0047474B" w:rsidRPr="00DA56AF" w:rsidRDefault="0047474B" w:rsidP="00DA56AF">
            <w:pPr>
              <w:spacing w:line="276" w:lineRule="auto"/>
              <w:jc w:val="right"/>
              <w:rPr>
                <w:b/>
                <w:bCs/>
                <w:color w:val="000000"/>
              </w:rPr>
            </w:pPr>
          </w:p>
        </w:tc>
      </w:tr>
      <w:tr w:rsidR="00420CCF"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20CCF" w:rsidRPr="00EA4B70" w:rsidRDefault="00420CCF" w:rsidP="00420CCF">
            <w:pPr>
              <w:spacing w:line="276" w:lineRule="auto"/>
              <w:rPr>
                <w:color w:val="000000"/>
              </w:rPr>
            </w:pPr>
          </w:p>
        </w:tc>
        <w:tc>
          <w:tcPr>
            <w:tcW w:w="1843" w:type="dxa"/>
            <w:tcBorders>
              <w:top w:val="nil"/>
              <w:left w:val="nil"/>
              <w:bottom w:val="nil"/>
              <w:right w:val="nil"/>
            </w:tcBorders>
            <w:vAlign w:val="bottom"/>
          </w:tcPr>
          <w:p w14:paraId="65881503" w14:textId="7B3FC1AB" w:rsidR="00420CCF" w:rsidRPr="00E625B1" w:rsidRDefault="00420CCF" w:rsidP="00420CCF">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20FC0B3A" w:rsidR="00420CCF" w:rsidRPr="00420CCF" w:rsidRDefault="00420CCF" w:rsidP="00420CCF">
            <w:pPr>
              <w:spacing w:line="276" w:lineRule="auto"/>
              <w:jc w:val="right"/>
              <w:rPr>
                <w:color w:val="000000"/>
              </w:rPr>
            </w:pPr>
            <w:r w:rsidRPr="00420CCF">
              <w:rPr>
                <w:color w:val="000000"/>
              </w:rPr>
              <w:t>0.309</w:t>
            </w:r>
          </w:p>
        </w:tc>
        <w:tc>
          <w:tcPr>
            <w:tcW w:w="1013" w:type="dxa"/>
            <w:tcBorders>
              <w:top w:val="nil"/>
              <w:left w:val="nil"/>
              <w:bottom w:val="nil"/>
              <w:right w:val="nil"/>
            </w:tcBorders>
            <w:vAlign w:val="bottom"/>
          </w:tcPr>
          <w:p w14:paraId="454736DF" w14:textId="531904BC" w:rsidR="00420CCF" w:rsidRPr="0047474B" w:rsidRDefault="00420CCF" w:rsidP="00420CCF">
            <w:pPr>
              <w:spacing w:line="276" w:lineRule="auto"/>
              <w:jc w:val="right"/>
              <w:rPr>
                <w:b/>
                <w:bCs/>
                <w:i/>
                <w:iCs/>
                <w:color w:val="000000"/>
              </w:rPr>
            </w:pPr>
            <w:r w:rsidRPr="0047474B">
              <w:rPr>
                <w:b/>
                <w:bCs/>
                <w:color w:val="000000"/>
              </w:rPr>
              <w:t>&lt;0.001</w:t>
            </w:r>
          </w:p>
        </w:tc>
      </w:tr>
      <w:tr w:rsidR="00420CCF"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20CCF" w:rsidRPr="00EA4B70" w:rsidRDefault="00420CCF" w:rsidP="00420CCF">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6E2900C4" w:rsidR="00420CCF" w:rsidRPr="00420CCF" w:rsidRDefault="00420CCF" w:rsidP="00420CCF">
            <w:pPr>
              <w:spacing w:line="276" w:lineRule="auto"/>
              <w:jc w:val="right"/>
              <w:rPr>
                <w:color w:val="000000"/>
              </w:rPr>
            </w:pPr>
            <w:r w:rsidRPr="00420CCF">
              <w:rPr>
                <w:color w:val="000000"/>
              </w:rPr>
              <w:t>-0.11</w:t>
            </w:r>
            <w:r>
              <w:rPr>
                <w:color w:val="000000"/>
              </w:rPr>
              <w:t>0</w:t>
            </w:r>
          </w:p>
        </w:tc>
        <w:tc>
          <w:tcPr>
            <w:tcW w:w="1013" w:type="dxa"/>
            <w:tcBorders>
              <w:top w:val="nil"/>
              <w:left w:val="nil"/>
              <w:bottom w:val="single" w:sz="4" w:space="0" w:color="auto"/>
              <w:right w:val="nil"/>
            </w:tcBorders>
            <w:vAlign w:val="bottom"/>
          </w:tcPr>
          <w:p w14:paraId="3EE7A84F" w14:textId="60BF6326" w:rsidR="00420CCF" w:rsidRPr="0047474B" w:rsidRDefault="00420CCF" w:rsidP="00420CCF">
            <w:pPr>
              <w:spacing w:line="276" w:lineRule="auto"/>
              <w:jc w:val="right"/>
              <w:rPr>
                <w:b/>
                <w:bCs/>
                <w:color w:val="000000"/>
              </w:rPr>
            </w:pPr>
            <w:r w:rsidRPr="0047474B">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99D4A6C" w:rsidR="0047474B" w:rsidRPr="00195BF9" w:rsidRDefault="0047474B" w:rsidP="0047474B">
            <w:pPr>
              <w:spacing w:line="276" w:lineRule="auto"/>
              <w:rPr>
                <w:b/>
                <w:bCs/>
                <w:color w:val="000000"/>
              </w:rPr>
            </w:pPr>
            <w:r w:rsidRPr="00195BF9">
              <w:rPr>
                <w:b/>
                <w:bCs/>
                <w:i/>
                <w:iCs/>
                <w:color w:val="000000" w:themeColor="text1"/>
                <w:lang w:val="el-GR"/>
              </w:rPr>
              <w:t>β</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0.4</w:t>
            </w:r>
            <w:r w:rsidR="00123AE5">
              <w:rPr>
                <w:b/>
                <w:bCs/>
                <w:color w:val="000000"/>
              </w:rPr>
              <w:t>2</w:t>
            </w:r>
            <w:r w:rsidRPr="00195BF9">
              <w:rPr>
                <w:b/>
                <w:bCs/>
                <w:color w:val="000000"/>
              </w:rPr>
              <w:t>)</w:t>
            </w:r>
          </w:p>
        </w:tc>
        <w:tc>
          <w:tcPr>
            <w:tcW w:w="1013" w:type="dxa"/>
            <w:tcBorders>
              <w:top w:val="single" w:sz="4" w:space="0" w:color="auto"/>
              <w:left w:val="nil"/>
              <w:bottom w:val="nil"/>
              <w:right w:val="nil"/>
            </w:tcBorders>
            <w:vAlign w:val="bottom"/>
          </w:tcPr>
          <w:p w14:paraId="54D1D489" w14:textId="77777777" w:rsidR="0047474B" w:rsidRPr="00DA56AF" w:rsidRDefault="0047474B" w:rsidP="00DA56AF">
            <w:pPr>
              <w:spacing w:line="276" w:lineRule="auto"/>
              <w:jc w:val="right"/>
              <w:rPr>
                <w:b/>
                <w:bCs/>
                <w:color w:val="000000"/>
              </w:rPr>
            </w:pPr>
          </w:p>
        </w:tc>
      </w:tr>
      <w:tr w:rsidR="00420CCF"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20CCF" w:rsidRPr="00EA4B70" w:rsidRDefault="00420CCF" w:rsidP="00420CCF">
            <w:pPr>
              <w:spacing w:line="276" w:lineRule="auto"/>
              <w:rPr>
                <w:color w:val="000000"/>
              </w:rPr>
            </w:pPr>
          </w:p>
        </w:tc>
        <w:tc>
          <w:tcPr>
            <w:tcW w:w="1843" w:type="dxa"/>
            <w:tcBorders>
              <w:top w:val="nil"/>
              <w:left w:val="nil"/>
              <w:bottom w:val="nil"/>
              <w:right w:val="nil"/>
            </w:tcBorders>
            <w:vAlign w:val="center"/>
          </w:tcPr>
          <w:p w14:paraId="4A8116F3" w14:textId="1B364E7B" w:rsidR="00420CCF" w:rsidRPr="00EA4B70" w:rsidRDefault="00420CCF" w:rsidP="00420CCF">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533ED7C0" w:rsidR="00420CCF" w:rsidRPr="00420CCF" w:rsidRDefault="00420CCF" w:rsidP="00420CCF">
            <w:pPr>
              <w:spacing w:line="276" w:lineRule="auto"/>
              <w:jc w:val="right"/>
              <w:rPr>
                <w:b/>
                <w:bCs/>
                <w:color w:val="000000"/>
              </w:rPr>
            </w:pPr>
            <w:r w:rsidRPr="00420CCF">
              <w:rPr>
                <w:color w:val="000000"/>
              </w:rPr>
              <w:t>-0.213</w:t>
            </w:r>
          </w:p>
        </w:tc>
        <w:tc>
          <w:tcPr>
            <w:tcW w:w="1013" w:type="dxa"/>
            <w:tcBorders>
              <w:top w:val="nil"/>
              <w:left w:val="nil"/>
              <w:bottom w:val="nil"/>
              <w:right w:val="nil"/>
            </w:tcBorders>
            <w:vAlign w:val="bottom"/>
          </w:tcPr>
          <w:p w14:paraId="01CCD467" w14:textId="4FAC1303" w:rsidR="00420CCF" w:rsidRPr="00420CCF" w:rsidRDefault="00420CCF" w:rsidP="00420CCF">
            <w:pPr>
              <w:spacing w:line="276" w:lineRule="auto"/>
              <w:jc w:val="right"/>
              <w:rPr>
                <w:b/>
                <w:bCs/>
                <w:i/>
                <w:iCs/>
                <w:color w:val="000000"/>
              </w:rPr>
            </w:pPr>
            <w:r w:rsidRPr="00420CCF">
              <w:rPr>
                <w:b/>
                <w:bCs/>
                <w:color w:val="000000"/>
              </w:rPr>
              <w:t>&lt;0.001</w:t>
            </w:r>
          </w:p>
        </w:tc>
      </w:tr>
      <w:tr w:rsidR="00420CCF" w:rsidRPr="00EA4B70" w14:paraId="1A2887BF" w14:textId="77777777" w:rsidTr="00195BF9">
        <w:trPr>
          <w:jc w:val="center"/>
        </w:trPr>
        <w:tc>
          <w:tcPr>
            <w:tcW w:w="360" w:type="dxa"/>
            <w:vMerge/>
            <w:tcBorders>
              <w:left w:val="nil"/>
              <w:right w:val="nil"/>
            </w:tcBorders>
            <w:vAlign w:val="bottom"/>
          </w:tcPr>
          <w:p w14:paraId="70AA26C7"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A9E8226" w14:textId="3C2D10C9" w:rsidR="00420CCF" w:rsidRPr="00EA4B70" w:rsidRDefault="00420CCF" w:rsidP="00420CCF">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2D8BC1D7" w:rsidR="00420CCF" w:rsidRPr="00420CCF" w:rsidRDefault="00420CCF" w:rsidP="00420CCF">
            <w:pPr>
              <w:spacing w:line="276" w:lineRule="auto"/>
              <w:jc w:val="right"/>
              <w:rPr>
                <w:b/>
                <w:bCs/>
                <w:color w:val="000000"/>
              </w:rPr>
            </w:pPr>
            <w:r w:rsidRPr="00420CCF">
              <w:rPr>
                <w:color w:val="000000"/>
              </w:rPr>
              <w:t>-0.006</w:t>
            </w:r>
          </w:p>
        </w:tc>
        <w:tc>
          <w:tcPr>
            <w:tcW w:w="1013" w:type="dxa"/>
            <w:tcBorders>
              <w:top w:val="nil"/>
              <w:left w:val="nil"/>
              <w:bottom w:val="nil"/>
              <w:right w:val="nil"/>
            </w:tcBorders>
            <w:vAlign w:val="bottom"/>
          </w:tcPr>
          <w:p w14:paraId="4D3F8D9C" w14:textId="19CF5147" w:rsidR="00420CCF" w:rsidRPr="00420CCF" w:rsidRDefault="00420CCF" w:rsidP="00420CCF">
            <w:pPr>
              <w:spacing w:line="276" w:lineRule="auto"/>
              <w:jc w:val="right"/>
              <w:rPr>
                <w:b/>
                <w:bCs/>
                <w:i/>
                <w:iCs/>
                <w:color w:val="000000"/>
              </w:rPr>
            </w:pPr>
            <w:r w:rsidRPr="00420CCF">
              <w:rPr>
                <w:color w:val="000000"/>
              </w:rPr>
              <w:t>0.904</w:t>
            </w:r>
          </w:p>
        </w:tc>
      </w:tr>
      <w:tr w:rsidR="00420CCF" w:rsidRPr="00EA4B70" w14:paraId="6B87AA05" w14:textId="77777777" w:rsidTr="00195BF9">
        <w:trPr>
          <w:jc w:val="center"/>
        </w:trPr>
        <w:tc>
          <w:tcPr>
            <w:tcW w:w="360" w:type="dxa"/>
            <w:vMerge/>
            <w:tcBorders>
              <w:left w:val="nil"/>
              <w:right w:val="nil"/>
            </w:tcBorders>
            <w:vAlign w:val="bottom"/>
          </w:tcPr>
          <w:p w14:paraId="1FEC5759"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8DFA435" w14:textId="6C76A967" w:rsidR="00420CCF" w:rsidRPr="00EA4B70" w:rsidRDefault="00420CCF" w:rsidP="00420CCF">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F2B6D68" w:rsidR="00420CCF" w:rsidRPr="00420CCF" w:rsidRDefault="00420CCF" w:rsidP="00420CCF">
            <w:pPr>
              <w:spacing w:line="276" w:lineRule="auto"/>
              <w:jc w:val="right"/>
              <w:rPr>
                <w:b/>
                <w:bCs/>
                <w:color w:val="000000"/>
              </w:rPr>
            </w:pPr>
            <w:r w:rsidRPr="00420CCF">
              <w:rPr>
                <w:color w:val="000000"/>
              </w:rPr>
              <w:t>0.446</w:t>
            </w:r>
          </w:p>
        </w:tc>
        <w:tc>
          <w:tcPr>
            <w:tcW w:w="1013" w:type="dxa"/>
            <w:tcBorders>
              <w:top w:val="nil"/>
              <w:left w:val="nil"/>
              <w:bottom w:val="nil"/>
              <w:right w:val="nil"/>
            </w:tcBorders>
            <w:vAlign w:val="bottom"/>
          </w:tcPr>
          <w:p w14:paraId="39577747" w14:textId="16A1A32A" w:rsidR="00420CCF" w:rsidRPr="00420CCF" w:rsidRDefault="00420CCF" w:rsidP="00420CCF">
            <w:pPr>
              <w:spacing w:line="276" w:lineRule="auto"/>
              <w:jc w:val="right"/>
              <w:rPr>
                <w:b/>
                <w:bCs/>
                <w:i/>
                <w:iCs/>
                <w:color w:val="000000"/>
              </w:rPr>
            </w:pPr>
            <w:r w:rsidRPr="00420CCF">
              <w:rPr>
                <w:b/>
                <w:bCs/>
                <w:color w:val="000000"/>
              </w:rPr>
              <w:t>&lt;0.001</w:t>
            </w:r>
          </w:p>
        </w:tc>
      </w:tr>
      <w:tr w:rsidR="00420CCF"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20CCF" w:rsidRPr="00EA4B70" w:rsidRDefault="00420CCF" w:rsidP="00420CCF">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A36FCA3" w:rsidR="00420CCF" w:rsidRPr="00420CCF" w:rsidRDefault="00420CCF" w:rsidP="00420CCF">
            <w:pPr>
              <w:spacing w:line="276" w:lineRule="auto"/>
              <w:jc w:val="right"/>
              <w:rPr>
                <w:b/>
                <w:bCs/>
                <w:color w:val="000000"/>
              </w:rPr>
            </w:pPr>
            <w:r w:rsidRPr="00420CCF">
              <w:rPr>
                <w:color w:val="000000"/>
              </w:rPr>
              <w:t>-0.059</w:t>
            </w:r>
          </w:p>
        </w:tc>
        <w:tc>
          <w:tcPr>
            <w:tcW w:w="1013" w:type="dxa"/>
            <w:tcBorders>
              <w:top w:val="nil"/>
              <w:left w:val="nil"/>
              <w:bottom w:val="single" w:sz="4" w:space="0" w:color="auto"/>
              <w:right w:val="nil"/>
            </w:tcBorders>
            <w:vAlign w:val="bottom"/>
          </w:tcPr>
          <w:p w14:paraId="7C6D95E4" w14:textId="176BCC00" w:rsidR="00420CCF" w:rsidRPr="00420CCF" w:rsidRDefault="00420CCF" w:rsidP="00420CCF">
            <w:pPr>
              <w:spacing w:line="276" w:lineRule="auto"/>
              <w:jc w:val="right"/>
              <w:rPr>
                <w:b/>
                <w:bCs/>
                <w:i/>
                <w:iCs/>
                <w:color w:val="000000"/>
              </w:rPr>
            </w:pPr>
            <w:r w:rsidRPr="00420CCF">
              <w:rPr>
                <w:color w:val="000000"/>
              </w:rPr>
              <w:t>0.495</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98861BF" w:rsidR="0047474B" w:rsidRPr="00195BF9" w:rsidRDefault="0047474B" w:rsidP="0047474B">
            <w:pPr>
              <w:spacing w:line="276" w:lineRule="auto"/>
              <w:rPr>
                <w:b/>
                <w:bCs/>
                <w:color w:val="000000"/>
              </w:rPr>
            </w:pPr>
            <w:r w:rsidRPr="00195BF9">
              <w:rPr>
                <w:b/>
                <w:bCs/>
                <w:i/>
                <w:iCs/>
                <w:color w:val="000000"/>
              </w:rPr>
              <w:t>Soil N</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0.3</w:t>
            </w:r>
            <w:r w:rsidR="00123AE5">
              <w:rPr>
                <w:b/>
                <w:bCs/>
                <w:color w:val="000000"/>
              </w:rPr>
              <w:t>5</w:t>
            </w:r>
            <w:r w:rsidRPr="00195BF9">
              <w:rPr>
                <w:b/>
                <w:bCs/>
                <w:color w:val="000000"/>
              </w:rPr>
              <w:t>)</w:t>
            </w:r>
          </w:p>
        </w:tc>
        <w:tc>
          <w:tcPr>
            <w:tcW w:w="1013" w:type="dxa"/>
            <w:tcBorders>
              <w:top w:val="single" w:sz="4" w:space="0" w:color="auto"/>
              <w:left w:val="nil"/>
              <w:bottom w:val="nil"/>
              <w:right w:val="nil"/>
            </w:tcBorders>
            <w:vAlign w:val="center"/>
          </w:tcPr>
          <w:p w14:paraId="1C1FD3AD" w14:textId="77777777" w:rsidR="0047474B" w:rsidRPr="00DA56AF" w:rsidRDefault="0047474B" w:rsidP="00DA56AF">
            <w:pPr>
              <w:spacing w:line="276" w:lineRule="auto"/>
              <w:jc w:val="right"/>
              <w:rPr>
                <w:b/>
                <w:bCs/>
                <w:color w:val="000000"/>
              </w:rPr>
            </w:pPr>
          </w:p>
        </w:tc>
      </w:tr>
      <w:tr w:rsidR="00123AE5"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123AE5" w:rsidRPr="00EA4B70" w:rsidRDefault="00123AE5" w:rsidP="00123AE5">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123AE5" w:rsidRPr="00EA4B70" w:rsidRDefault="00123AE5" w:rsidP="00123AE5">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0F6FB70D" w:rsidR="00123AE5" w:rsidRPr="00123AE5" w:rsidRDefault="00123AE5" w:rsidP="00123AE5">
            <w:pPr>
              <w:spacing w:line="276" w:lineRule="auto"/>
              <w:jc w:val="right"/>
              <w:rPr>
                <w:color w:val="000000"/>
              </w:rPr>
            </w:pPr>
            <w:r w:rsidRPr="00123AE5">
              <w:rPr>
                <w:color w:val="000000"/>
              </w:rPr>
              <w:t>-0.154</w:t>
            </w:r>
          </w:p>
        </w:tc>
        <w:tc>
          <w:tcPr>
            <w:tcW w:w="1013" w:type="dxa"/>
            <w:tcBorders>
              <w:top w:val="nil"/>
              <w:left w:val="nil"/>
              <w:bottom w:val="single" w:sz="4" w:space="0" w:color="auto"/>
              <w:right w:val="nil"/>
            </w:tcBorders>
            <w:vAlign w:val="bottom"/>
          </w:tcPr>
          <w:p w14:paraId="3A1C9812" w14:textId="415A6AFB" w:rsidR="00123AE5" w:rsidRPr="00123AE5" w:rsidRDefault="00123AE5" w:rsidP="00123AE5">
            <w:pPr>
              <w:spacing w:line="276" w:lineRule="auto"/>
              <w:jc w:val="right"/>
              <w:rPr>
                <w:b/>
                <w:bCs/>
                <w:i/>
                <w:iCs/>
                <w:color w:val="000000"/>
              </w:rPr>
            </w:pPr>
            <w:r w:rsidRPr="00123AE5">
              <w:rPr>
                <w:b/>
                <w:bCs/>
                <w:color w:val="000000"/>
              </w:rPr>
              <w:t>0.002</w:t>
            </w:r>
          </w:p>
        </w:tc>
      </w:tr>
    </w:tbl>
    <w:p w14:paraId="384815F3" w14:textId="77777777" w:rsidR="002A23E5" w:rsidRPr="002A23E5" w:rsidRDefault="002A23E5" w:rsidP="0025039E">
      <w:pPr>
        <w:spacing w:line="360" w:lineRule="auto"/>
        <w:rPr>
          <w:color w:val="000000" w:themeColor="text1"/>
        </w:rPr>
      </w:pPr>
    </w:p>
    <w:p w14:paraId="32515369" w14:textId="77A7859E"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commentRangeStart w:id="14"/>
      <w:r>
        <w:rPr>
          <w:b/>
          <w:bCs/>
          <w:color w:val="000000" w:themeColor="text1"/>
        </w:rPr>
        <w:lastRenderedPageBreak/>
        <w:t>F</w:t>
      </w:r>
      <w:commentRangeEnd w:id="14"/>
      <w:r w:rsidR="00674E71">
        <w:rPr>
          <w:rStyle w:val="CommentReference"/>
          <w:rFonts w:eastAsiaTheme="minorHAnsi" w:cs="Times New Roman (Body CS)"/>
        </w:rPr>
        <w:commentReference w:id="14"/>
      </w:r>
      <w:r>
        <w:rPr>
          <w:b/>
          <w:bCs/>
          <w:color w:val="000000" w:themeColor="text1"/>
        </w:rPr>
        <w:t>igure 5</w:t>
      </w:r>
    </w:p>
    <w:p w14:paraId="188C5B01" w14:textId="3780BD7A" w:rsidR="002052B6" w:rsidRPr="000E5BEF" w:rsidRDefault="00420CCF" w:rsidP="0025039E">
      <w:pPr>
        <w:spacing w:line="360" w:lineRule="auto"/>
        <w:rPr>
          <w:b/>
          <w:bCs/>
          <w:color w:val="000000" w:themeColor="text1"/>
        </w:rPr>
      </w:pPr>
      <w:r>
        <w:rPr>
          <w:b/>
          <w:bCs/>
          <w:noProof/>
          <w:color w:val="000000" w:themeColor="text1"/>
        </w:rPr>
        <w:drawing>
          <wp:inline distT="0" distB="0" distL="0" distR="0" wp14:anchorId="60F1D593" wp14:editId="5DB59C16">
            <wp:extent cx="5943600" cy="3257550"/>
            <wp:effectExtent l="0" t="0" r="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stretch>
                      <a:fillRect/>
                    </a:stretch>
                  </pic:blipFill>
                  <pic:spPr>
                    <a:xfrm>
                      <a:off x="0" y="0"/>
                      <a:ext cx="5943600" cy="3257550"/>
                    </a:xfrm>
                    <a:prstGeom prst="rect">
                      <a:avLst/>
                    </a:prstGeom>
                  </pic:spPr>
                </pic:pic>
              </a:graphicData>
            </a:graphic>
          </wp:inline>
        </w:drawing>
      </w:r>
    </w:p>
    <w:p w14:paraId="10E20C1A" w14:textId="03369F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(blue arrow)</w:t>
      </w:r>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r w:rsidR="003E2425">
        <w:rPr>
          <w:color w:val="000000" w:themeColor="text1"/>
        </w:rPr>
        <w:t xml:space="preserve">(blue arrow) </w:t>
      </w:r>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4766D00B" w:rsidR="00A46B75" w:rsidRPr="003E2425" w:rsidRDefault="001145EF" w:rsidP="003E2425">
      <w:pPr>
        <w:autoSpaceDE w:val="0"/>
        <w:autoSpaceDN w:val="0"/>
        <w:adjustRightInd w:val="0"/>
        <w:spacing w:line="360" w:lineRule="auto"/>
        <w:ind w:firstLine="720"/>
        <w:rPr>
          <w:color w:val="000000" w:themeColor="text1"/>
        </w:rPr>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r w:rsidR="0001202C" w:rsidRPr="0001202C">
        <w:rPr>
          <w:i/>
          <w:iCs/>
          <w:lang w:val="el-GR"/>
        </w:rPr>
        <w:t>χ</w:t>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w:t>
      </w:r>
      <w:r w:rsidR="004F64A3">
        <w:t xml:space="preserve">photosynthetic least-cost </w:t>
      </w:r>
      <w:r w:rsidR="001A3F78">
        <w:t xml:space="preserve">theory, a result driven by a strong </w:t>
      </w:r>
      <w:r w:rsidR="00370EBB">
        <w:t xml:space="preserve">direct </w:t>
      </w:r>
      <w:r w:rsidR="001A3F78">
        <w:t xml:space="preserve">negative </w:t>
      </w:r>
      <w:r w:rsidR="004A5644">
        <w:t xml:space="preserve">relationship between </w:t>
      </w:r>
      <w:r w:rsidR="00A65C98">
        <w:t>the relative costs to acquire nitrogen versus water (</w:t>
      </w:r>
      <w:r w:rsidR="00A65C98">
        <w:rPr>
          <w:i/>
          <w:iCs/>
          <w:color w:val="000000" w:themeColor="text1"/>
          <w:lang w:val="el-GR"/>
        </w:rPr>
        <w:t>β</w:t>
      </w:r>
      <w:r w:rsidR="00A65C98">
        <w:rPr>
          <w:iCs/>
          <w:color w:val="000000" w:themeColor="text1"/>
        </w:rPr>
        <w:t>)</w:t>
      </w:r>
      <w:r w:rsidR="001A3F78">
        <w:t xml:space="preserve"> </w:t>
      </w:r>
      <w:r w:rsidR="001A3F78">
        <w:rPr>
          <w:color w:val="000000" w:themeColor="text1"/>
        </w:rPr>
        <w:t xml:space="preserve">on </w:t>
      </w:r>
      <w:r w:rsidR="00E40E22">
        <w:rPr>
          <w:i/>
          <w:iCs/>
          <w:color w:val="000000" w:themeColor="text1"/>
        </w:rPr>
        <w:t>N</w:t>
      </w:r>
      <w:r w:rsidR="00E40E22">
        <w:rPr>
          <w:color w:val="000000" w:themeColor="text1"/>
          <w:vertAlign w:val="subscript"/>
        </w:rPr>
        <w:t>area</w:t>
      </w:r>
      <w:r w:rsidR="001A3F78">
        <w:rPr>
          <w:color w:val="000000" w:themeColor="text1"/>
        </w:rPr>
        <w:t xml:space="preserve"> </w:t>
      </w:r>
      <w:r w:rsidR="00A65C98">
        <w:rPr>
          <w:color w:val="000000" w:themeColor="text1"/>
        </w:rPr>
        <w:t>as mediated through changes in the leaf C</w:t>
      </w:r>
      <w:r w:rsidR="00A65C98" w:rsidRPr="009C1249">
        <w:rPr>
          <w:color w:val="000000" w:themeColor="text1"/>
          <w:vertAlign w:val="subscript"/>
        </w:rPr>
        <w:t>i</w:t>
      </w:r>
      <w:r w:rsidR="00A65C98">
        <w:rPr>
          <w:color w:val="000000" w:themeColor="text1"/>
        </w:rPr>
        <w:t>:C</w:t>
      </w:r>
      <w:r w:rsidR="00A65C98" w:rsidRPr="009C1249">
        <w:rPr>
          <w:color w:val="000000" w:themeColor="text1"/>
          <w:vertAlign w:val="subscript"/>
        </w:rPr>
        <w:t>a</w:t>
      </w:r>
      <w:r w:rsidR="00A65C98">
        <w:rPr>
          <w:color w:val="000000" w:themeColor="text1"/>
        </w:rPr>
        <w:t xml:space="preserve"> ratio (</w:t>
      </w:r>
      <w:r w:rsidR="00A65C98" w:rsidRPr="0001202C">
        <w:rPr>
          <w:i/>
          <w:iCs/>
          <w:lang w:val="el-GR"/>
        </w:rPr>
        <w:t>χ</w:t>
      </w:r>
      <w:r w:rsidR="00A65C98">
        <w:rPr>
          <w:color w:val="000000" w:themeColor="text1"/>
        </w:rPr>
        <w:t>)</w:t>
      </w:r>
      <w:r w:rsidR="009A15CF" w:rsidRPr="00F30C7D">
        <w:rPr>
          <w:color w:val="000000" w:themeColor="text1"/>
        </w:rPr>
        <w:t xml:space="preserve">. </w:t>
      </w:r>
      <w:r w:rsidR="00F30C7D">
        <w:rPr>
          <w:color w:val="000000" w:themeColor="text1"/>
        </w:rPr>
        <w:t xml:space="preserve">In further support of patterns expected from theory, </w:t>
      </w:r>
      <w:r w:rsidR="003E2425">
        <w:rPr>
          <w:color w:val="000000" w:themeColor="text1"/>
        </w:rPr>
        <w:t xml:space="preserve">increasing soil nitrogen availability had a strong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1D0FD1">
        <w:rPr>
          <w:color w:val="000000" w:themeColor="text1"/>
        </w:rPr>
        <w:t xml:space="preserve">. Increasing </w:t>
      </w:r>
      <w:r w:rsidR="001D0FD1" w:rsidRPr="004F64A3">
        <w:rPr>
          <w:i/>
          <w:iCs/>
          <w:color w:val="000000" w:themeColor="text1"/>
        </w:rPr>
        <w:t>VPD</w:t>
      </w:r>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1D0FD1" w:rsidRPr="004F64A3">
        <w:rPr>
          <w:i/>
          <w:iCs/>
          <w:color w:val="000000" w:themeColor="text1"/>
        </w:rPr>
        <w:t>VPD</w:t>
      </w:r>
      <w:r w:rsidR="001D0FD1">
        <w:rPr>
          <w:color w:val="000000" w:themeColor="text1"/>
        </w:rPr>
        <w:t xml:space="preserve"> on </w:t>
      </w:r>
      <w:r w:rsidR="001D0FD1" w:rsidRPr="0001202C">
        <w:rPr>
          <w:i/>
          <w:iCs/>
          <w:lang w:val="el-GR"/>
        </w:rPr>
        <w:t>χ</w:t>
      </w:r>
      <w:r w:rsidR="001D0FD1">
        <w:t xml:space="preserve">. Interestingly, </w:t>
      </w:r>
      <w:r w:rsidR="003E2425">
        <w:t>we found</w:t>
      </w:r>
      <w:r w:rsidR="001D0FD1">
        <w:t xml:space="preserve"> </w:t>
      </w:r>
      <w:r w:rsidR="001D0FD1">
        <w:rPr>
          <w:color w:val="000000" w:themeColor="text1"/>
        </w:rPr>
        <w:t xml:space="preserve">a strong positive association between soil moisture and soil nitrogen availability resulted in an indirect positive effect of increasing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w:t>
      </w:r>
      <w:r w:rsidR="00EC2EFD">
        <w:t>Overall, results</w:t>
      </w:r>
      <w:r w:rsidR="00482E50">
        <w:t xml:space="preserve"> provide </w:t>
      </w:r>
      <w:r w:rsidR="00253023">
        <w:t>strong and consistent</w:t>
      </w:r>
      <w:r w:rsidR="00482E50">
        <w:t xml:space="preserve"> support for patterns expected from photosynthetic least-cost theory, showing that</w:t>
      </w:r>
      <w:r w:rsidR="00A65C98">
        <w:t xml:space="preserve"> both soil resource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A65C98" w:rsidRPr="0001202C">
        <w:rPr>
          <w:i/>
          <w:iCs/>
          <w:lang w:val="el-GR"/>
        </w:rPr>
        <w:t>χ</w:t>
      </w:r>
      <w:r w:rsidR="00EC2EFD">
        <w:t>.</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r>
        <w:rPr>
          <w:i/>
          <w:iCs/>
        </w:rPr>
        <w:t xml:space="preserve">Negative effects </w:t>
      </w:r>
      <w:r w:rsidR="007D4062">
        <w:rPr>
          <w:i/>
          <w:iCs/>
        </w:rPr>
        <w:t xml:space="preserve">of </w:t>
      </w:r>
      <w:r w:rsidR="001D0FD1" w:rsidRPr="0001202C">
        <w:rPr>
          <w:i/>
          <w:iCs/>
          <w:lang w:val="el-GR"/>
        </w:rPr>
        <w:t>χ</w:t>
      </w:r>
      <w:r w:rsidR="007D4062">
        <w:rPr>
          <w:i/>
          <w:iCs/>
        </w:rPr>
        <w:t xml:space="preserve"> on N</w:t>
      </w:r>
      <w:r w:rsidR="007D4062">
        <w:rPr>
          <w:i/>
          <w:iCs/>
          <w:vertAlign w:val="subscript"/>
        </w:rPr>
        <w:t>area</w:t>
      </w:r>
      <w:r w:rsidR="007D4062">
        <w:rPr>
          <w:i/>
          <w:iCs/>
        </w:rPr>
        <w:t xml:space="preserve"> are driven by </w:t>
      </w:r>
      <w:r>
        <w:rPr>
          <w:i/>
          <w:iCs/>
        </w:rPr>
        <w:t>reductions in</w:t>
      </w:r>
      <w:r w:rsidR="007D4062">
        <w:rPr>
          <w:i/>
          <w:iCs/>
        </w:rPr>
        <w:t xml:space="preserve"> M</w:t>
      </w:r>
      <w:r w:rsidR="007D4062">
        <w:rPr>
          <w:i/>
          <w:iCs/>
          <w:vertAlign w:val="subscript"/>
        </w:rPr>
        <w:t>area</w:t>
      </w:r>
      <w:r>
        <w:t xml:space="preserve">, </w:t>
      </w:r>
      <w:r>
        <w:rPr>
          <w:i/>
          <w:iCs/>
        </w:rPr>
        <w:t>not N</w:t>
      </w:r>
      <w:r>
        <w:rPr>
          <w:i/>
          <w:iCs/>
          <w:vertAlign w:val="subscript"/>
        </w:rPr>
        <w:t>mass</w:t>
      </w:r>
    </w:p>
    <w:p w14:paraId="175E418B" w14:textId="4BDA3CEF" w:rsidR="00A40FBF" w:rsidRDefault="00634047" w:rsidP="00A40FBF">
      <w:pPr>
        <w:autoSpaceDE w:val="0"/>
        <w:autoSpaceDN w:val="0"/>
        <w:adjustRightInd w:val="0"/>
        <w:spacing w:line="360" w:lineRule="auto"/>
        <w:ind w:firstLine="720"/>
      </w:pPr>
      <w:r>
        <w:rPr>
          <w:color w:val="000000" w:themeColor="text1"/>
        </w:rPr>
        <w:t>A</w:t>
      </w:r>
      <w:r w:rsidR="00514764">
        <w:rPr>
          <w:color w:val="000000" w:themeColor="text1"/>
        </w:rPr>
        <w:t xml:space="preserve"> strong negative effect of increasing </w:t>
      </w:r>
      <w:r w:rsidR="001D0FD1" w:rsidRPr="0001202C">
        <w:rPr>
          <w:i/>
          <w:iCs/>
          <w:lang w:val="el-GR"/>
        </w:rPr>
        <w:t>χ</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and piecewise structural equation </w:t>
      </w:r>
      <w:r>
        <w:t>models</w:t>
      </w:r>
      <w:r w:rsidR="00514764">
        <w:t xml:space="preserve">. </w:t>
      </w:r>
      <w:r w:rsidR="004D22B5">
        <w:t xml:space="preserve">The negative response of </w:t>
      </w:r>
      <w:r w:rsidR="004D22B5">
        <w:rPr>
          <w:i/>
          <w:iCs/>
        </w:rPr>
        <w:t>N</w:t>
      </w:r>
      <w:r w:rsidR="004D22B5">
        <w:rPr>
          <w:vertAlign w:val="subscript"/>
        </w:rPr>
        <w:t>area</w:t>
      </w:r>
      <w:r w:rsidR="004D22B5">
        <w:t xml:space="preserve"> to increasing </w:t>
      </w:r>
      <w:r w:rsidR="004D22B5" w:rsidRPr="0001202C">
        <w:rPr>
          <w:i/>
          <w:iCs/>
          <w:lang w:val="el-GR"/>
        </w:rPr>
        <w:t>χ</w:t>
      </w:r>
      <w:r w:rsidR="004D22B5">
        <w:t xml:space="preserve"> is consistent with previous environmental gradient </w:t>
      </w:r>
      <w:r w:rsidR="004D22B5">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r w:rsidR="004D22B5">
        <w:fldChar w:fldCharType="end"/>
      </w:r>
      <w:r w:rsidR="004D22B5">
        <w:t xml:space="preserve"> and manipulation experiments </w:t>
      </w:r>
      <w:r w:rsidR="004D22B5">
        <w:fldChar w:fldCharType="begin" w:fldLock="1"/>
      </w:r>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r w:rsidR="004D22B5">
        <w:fldChar w:fldCharType="end"/>
      </w:r>
      <w:r w:rsidR="004D22B5">
        <w:t xml:space="preserve">, showing </w:t>
      </w:r>
      <w:r w:rsidR="006A7B9F">
        <w:t>strong</w:t>
      </w:r>
      <w:r w:rsidR="004D22B5">
        <w:t xml:space="preserve"> support for the nitrogen-water use tradeoffs expected from</w:t>
      </w:r>
      <w:r w:rsidR="00A65C98">
        <w:t xml:space="preserve"> photosynthetic least cost</w:t>
      </w:r>
      <w:r w:rsidR="004D22B5">
        <w:t xml:space="preserve">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t>effects</w:t>
      </w:r>
      <w:r w:rsidR="00514764">
        <w:t xml:space="preserve"> of </w:t>
      </w:r>
      <w:r w:rsidR="00514764">
        <w:rPr>
          <w:color w:val="000000" w:themeColor="text1"/>
        </w:rPr>
        <w:t xml:space="preserve">increasing </w:t>
      </w:r>
      <w:r w:rsidR="006A7B9F" w:rsidRPr="0001202C">
        <w:rPr>
          <w:i/>
          <w:iCs/>
          <w:lang w:val="el-GR"/>
        </w:rPr>
        <w:t>χ</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strong </w:t>
      </w:r>
      <w:r w:rsidR="00514764">
        <w:t>negative</w:t>
      </w:r>
      <w:r>
        <w:t xml:space="preserve"> </w:t>
      </w:r>
      <w:r w:rsidR="00514764">
        <w:t xml:space="preserve">effect of increasing </w:t>
      </w:r>
      <w:r w:rsidR="001D0FD1" w:rsidRPr="0001202C">
        <w:rPr>
          <w:i/>
          <w:iCs/>
          <w:lang w:val="el-GR"/>
        </w:rPr>
        <w:t>χ</w:t>
      </w:r>
      <w:r w:rsidR="00514764">
        <w:t xml:space="preserve"> on</w:t>
      </w:r>
      <w:r w:rsidR="007D4062">
        <w:t xml:space="preserve"> </w:t>
      </w:r>
      <w:r w:rsidR="00514764">
        <w:rPr>
          <w:i/>
          <w:iCs/>
        </w:rPr>
        <w:t>M</w:t>
      </w:r>
      <w:r w:rsidR="00514764">
        <w:rPr>
          <w:vertAlign w:val="subscript"/>
        </w:rPr>
        <w:t>area</w:t>
      </w:r>
      <w:r w:rsidR="00FF332A">
        <w:t>,</w:t>
      </w:r>
      <w:r w:rsidR="001D0FD1">
        <w:t xml:space="preserve"> with no apparent effect of </w:t>
      </w:r>
      <w:r w:rsidR="001D0FD1" w:rsidRPr="0001202C">
        <w:rPr>
          <w:i/>
          <w:iCs/>
          <w:lang w:val="el-GR"/>
        </w:rPr>
        <w:t>χ</w:t>
      </w:r>
      <w:r w:rsidR="001D0FD1">
        <w:t xml:space="preserve"> on </w:t>
      </w:r>
      <w:r w:rsidR="001D0FD1">
        <w:rPr>
          <w:i/>
          <w:iCs/>
        </w:rPr>
        <w:t>N</w:t>
      </w:r>
      <w:r w:rsidR="001D0FD1">
        <w:rPr>
          <w:vertAlign w:val="subscript"/>
        </w:rPr>
        <w:t>mass</w:t>
      </w:r>
      <w:r w:rsidR="004F64A3">
        <w:t xml:space="preserve">, suggesting that changes in </w:t>
      </w:r>
      <w:r w:rsidR="004F64A3">
        <w:rPr>
          <w:i/>
          <w:iCs/>
        </w:rPr>
        <w:t>N</w:t>
      </w:r>
      <w:r w:rsidR="004F64A3">
        <w:rPr>
          <w:vertAlign w:val="subscript"/>
        </w:rPr>
        <w:t>area</w:t>
      </w:r>
      <w:r w:rsidR="004F64A3">
        <w:t xml:space="preserve"> were driven by changes in leaf structure and not leaf </w:t>
      </w:r>
      <w:r w:rsidR="001E7B23">
        <w:t>chemistry</w:t>
      </w:r>
      <w:r w:rsidR="00514764">
        <w:t xml:space="preserve">. </w:t>
      </w:r>
      <w:r w:rsidR="00E448CE">
        <w:t xml:space="preserve">Interestingly,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r w:rsidR="00E448CE">
        <w:rPr>
          <w:i/>
          <w:iCs/>
        </w:rPr>
        <w:t>N</w:t>
      </w:r>
      <w:r w:rsidR="00E448CE">
        <w:rPr>
          <w:vertAlign w:val="subscript"/>
        </w:rPr>
        <w:t>mass</w:t>
      </w:r>
      <w:r w:rsidR="00E448CE">
        <w:t>, indicating that</w:t>
      </w:r>
      <w:r w:rsidR="00A40FBF">
        <w:t xml:space="preserve"> an increase in</w:t>
      </w:r>
      <w:r w:rsidR="00E448CE">
        <w:t xml:space="preserve"> </w:t>
      </w:r>
      <w:r w:rsidR="00E448CE">
        <w:rPr>
          <w:i/>
          <w:iCs/>
        </w:rPr>
        <w:t>N</w:t>
      </w:r>
      <w:r w:rsidR="00E448CE">
        <w:rPr>
          <w:vertAlign w:val="subscript"/>
        </w:rPr>
        <w:t>mass</w:t>
      </w:r>
      <w:r w:rsidR="00E448CE">
        <w:t xml:space="preserve"> </w:t>
      </w:r>
      <w:r w:rsidR="00A40FBF">
        <w:t xml:space="preserve">was associated with larger, thinner leaves (i.e.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3205D">
        <w:t xml:space="preserve">associated with tradeoffs between leaf longevity and leaf productivity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p>
    <w:p w14:paraId="21C82C2A" w14:textId="6FC2148E" w:rsidR="004F64A3" w:rsidRDefault="004461BD" w:rsidP="00A40FBF">
      <w:pPr>
        <w:autoSpaceDE w:val="0"/>
        <w:autoSpaceDN w:val="0"/>
        <w:adjustRightInd w:val="0"/>
        <w:spacing w:line="360" w:lineRule="auto"/>
        <w:ind w:firstLine="720"/>
      </w:pPr>
      <w:r>
        <w:lastRenderedPageBreak/>
        <w:t xml:space="preserve">The negative </w:t>
      </w:r>
      <w:r w:rsidR="00545184">
        <w:t>relationship between</w:t>
      </w:r>
      <w:r>
        <w:t xml:space="preserve"> </w:t>
      </w:r>
      <w:r w:rsidRPr="0001202C">
        <w:rPr>
          <w:i/>
          <w:iCs/>
          <w:lang w:val="el-GR"/>
        </w:rPr>
        <w:t>χ</w:t>
      </w:r>
      <w:r>
        <w:t xml:space="preserve"> </w:t>
      </w:r>
      <w:r w:rsidR="00545184">
        <w:t>and</w:t>
      </w:r>
      <w:r>
        <w:t xml:space="preserve"> </w:t>
      </w:r>
      <w:r>
        <w:rPr>
          <w:i/>
          <w:iCs/>
        </w:rPr>
        <w:t>M</w:t>
      </w:r>
      <w:r>
        <w:rPr>
          <w:vertAlign w:val="subscript"/>
        </w:rPr>
        <w:t>area</w:t>
      </w:r>
      <w:r w:rsidR="001E7B23" w:rsidRPr="001E7B23">
        <w:t xml:space="preserve"> </w:t>
      </w:r>
      <w:r>
        <w:t>could be a</w:t>
      </w:r>
      <w:r w:rsidR="001E7B23">
        <w:t>lso</w:t>
      </w:r>
      <w:r>
        <w:t xml:space="preserve"> response that allows leaves to maximize productivity in shorter-lived leaves. Tradeoffs between leaf longevity</w:t>
      </w:r>
      <w:r w:rsidR="009F79FC">
        <w:t xml:space="preserve"> </w:t>
      </w:r>
      <w:r>
        <w:t xml:space="preserve">and leaf productivity are commonly observed and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 </w:t>
      </w:r>
      <w:r w:rsidRPr="0001202C">
        <w:rPr>
          <w:i/>
          <w:iCs/>
          <w:lang w:val="el-GR"/>
        </w:rPr>
        <w:t>χ</w:t>
      </w:r>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These patterns</w:t>
      </w:r>
      <w:r w:rsidR="00A40FBF">
        <w:t xml:space="preserve">, combined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FF332A">
        <w:t xml:space="preserve"> mentioned above</w:t>
      </w:r>
      <w:r w:rsidR="00A40FBF">
        <w:t>,</w:t>
      </w:r>
      <w:r w:rsidR="001E7B23">
        <w:t xml:space="preserve"> </w:t>
      </w:r>
      <w:r w:rsidR="00FF332A">
        <w:t>likely allowed</w:t>
      </w:r>
      <w:r w:rsidR="00576D46">
        <w:t xml:space="preserve"> individuals to</w:t>
      </w:r>
      <w:r w:rsidR="00337920">
        <w:t xml:space="preserve"> maximize light interception and productivity by</w:t>
      </w:r>
      <w:r w:rsidR="00576D46">
        <w:t xml:space="preserve"> exploit</w:t>
      </w:r>
      <w:r w:rsidR="00337920">
        <w:t>ing</w:t>
      </w:r>
      <w:r w:rsidR="00576D46">
        <w:t xml:space="preserve"> high light environments</w:t>
      </w:r>
      <w:r w:rsidR="00E02D09">
        <w:t xml:space="preserve">, though </w:t>
      </w:r>
      <w:r w:rsidR="00576D46">
        <w:t xml:space="preserve">this </w:t>
      </w:r>
      <w:r w:rsidR="00E02D09">
        <w:t>may come at the expense of increased water loss</w:t>
      </w:r>
      <w:r w:rsidR="009134BD">
        <w:t xml:space="preserve"> and decreased water-use efficiency</w:t>
      </w:r>
      <w:r w:rsidR="00E02D09">
        <w:t>.</w:t>
      </w:r>
      <w:r w:rsidR="009F79FC">
        <w:t xml:space="preserve"> </w:t>
      </w:r>
      <w:r w:rsidR="00FF332A">
        <w:t xml:space="preserve">This strategy may be especially advantageous for fast-growing species in open canopy systems. </w:t>
      </w:r>
      <w:r w:rsidR="009F79FC">
        <w:t>In this study, C</w:t>
      </w:r>
      <w:r w:rsidR="009F79FC">
        <w:rPr>
          <w:vertAlign w:val="subscript"/>
        </w:rPr>
        <w:t>3</w:t>
      </w:r>
      <w:r w:rsidR="009F79FC">
        <w:t xml:space="preserve"> legumes and C</w:t>
      </w:r>
      <w:r w:rsidR="009F79FC">
        <w:rPr>
          <w:vertAlign w:val="subscript"/>
        </w:rPr>
        <w:t>3</w:t>
      </w:r>
      <w:r w:rsidR="009F79FC">
        <w:t xml:space="preserve"> nonlegumes dominated </w:t>
      </w:r>
      <w:r w:rsidR="009134BD">
        <w:t>the</w:t>
      </w:r>
      <w:r w:rsidR="009F79FC">
        <w:t xml:space="preserve"> dataset (</w:t>
      </w:r>
      <w:r w:rsidR="000B6D78">
        <w:t>78</w:t>
      </w:r>
      <w:r w:rsidR="009F79FC">
        <w:t>% of total sampl</w:t>
      </w:r>
      <w:r w:rsidR="000B6D78">
        <w:t>ing effort</w:t>
      </w:r>
      <w:r w:rsidR="009F79FC">
        <w:t>),</w:t>
      </w:r>
      <w:r w:rsidR="00FF332A">
        <w:t xml:space="preserve"> of which </w:t>
      </w:r>
      <w:r w:rsidR="009E25A4">
        <w:t>22</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We observed no effect of </w:t>
      </w:r>
      <w:r w:rsidR="009F79FC" w:rsidRPr="0001202C">
        <w:rPr>
          <w:i/>
          <w:iCs/>
          <w:lang w:val="el-GR"/>
        </w:rPr>
        <w:t>χ</w:t>
      </w:r>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nonlegumes, which</w:t>
      </w:r>
      <w:r w:rsidR="000B6D78">
        <w:t xml:space="preserve"> made up 22% of the sampling effort and</w:t>
      </w:r>
      <w:r w:rsidR="009F79FC">
        <w:t xml:space="preserve"> were generally classified as warm season graminoid species with slower growth rates and longer growing seasons.</w:t>
      </w:r>
      <w:r w:rsidR="004F64A3">
        <w:t xml:space="preserve"> These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FD78C3E" w14:textId="00337EA5" w:rsidR="00A46B75" w:rsidRDefault="00A46B75" w:rsidP="0025039E">
      <w:pPr>
        <w:autoSpaceDE w:val="0"/>
        <w:autoSpaceDN w:val="0"/>
        <w:adjustRightInd w:val="0"/>
        <w:spacing w:line="360" w:lineRule="auto"/>
      </w:pPr>
    </w:p>
    <w:p w14:paraId="0FF51851" w14:textId="46BF62D8" w:rsidR="005C0CE5" w:rsidRPr="008A03D1"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B1021D">
        <w:rPr>
          <w:i/>
          <w:iCs/>
        </w:rPr>
        <w:t xml:space="preserve"> through</w:t>
      </w:r>
      <w:r w:rsidR="005C0CE5">
        <w:rPr>
          <w:i/>
          <w:iCs/>
        </w:rPr>
        <w:t xml:space="preserve"> changes in </w:t>
      </w:r>
      <w:r w:rsidR="008A03D1">
        <w:rPr>
          <w:i/>
          <w:iCs/>
          <w:color w:val="000000" w:themeColor="text1"/>
        </w:rPr>
        <w:t>the cost to acquire nitrogen</w:t>
      </w:r>
    </w:p>
    <w:p w14:paraId="58642533" w14:textId="783F0E65" w:rsidR="00A46B75" w:rsidRDefault="00E75BE5" w:rsidP="004F64A3">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w:t>
      </w:r>
      <w:r w:rsidR="00A60FCB">
        <w:rPr>
          <w:color w:val="000000" w:themeColor="text1"/>
        </w:rPr>
        <w:t>was driven by</w:t>
      </w:r>
      <w:r w:rsidR="004F64A3">
        <w:rPr>
          <w:color w:val="000000" w:themeColor="text1"/>
        </w:rPr>
        <w:t xml:space="preserve"> positive and negative respective effects of increasing soil nitrogen availability on </w:t>
      </w:r>
      <w:r w:rsidR="004F64A3">
        <w:rPr>
          <w:i/>
          <w:iCs/>
          <w:color w:val="000000" w:themeColor="text1"/>
        </w:rPr>
        <w:t>N</w:t>
      </w:r>
      <w:r w:rsidR="004F64A3">
        <w:rPr>
          <w:color w:val="000000" w:themeColor="text1"/>
          <w:vertAlign w:val="subscript"/>
        </w:rPr>
        <w:t>mass</w:t>
      </w:r>
      <w:r w:rsidR="004F64A3">
        <w:rPr>
          <w:color w:val="000000" w:themeColor="text1"/>
        </w:rPr>
        <w:t xml:space="preserve"> and </w:t>
      </w:r>
      <w:r w:rsidR="004F64A3">
        <w:rPr>
          <w:i/>
          <w:iCs/>
          <w:color w:val="000000" w:themeColor="text1"/>
        </w:rPr>
        <w:t>M</w:t>
      </w:r>
      <w:r w:rsidR="004F64A3">
        <w:rPr>
          <w:color w:val="000000" w:themeColor="text1"/>
          <w:vertAlign w:val="subscript"/>
        </w:rPr>
        <w:t>area</w:t>
      </w:r>
      <w:r w:rsidR="004F64A3">
        <w:rPr>
          <w:color w:val="000000" w:themeColor="text1"/>
        </w:rPr>
        <w:t xml:space="preserve"> that were equal in magnitude.</w:t>
      </w:r>
      <w:r w:rsidR="00A60FCB">
        <w:rPr>
          <w:color w:val="000000" w:themeColor="text1"/>
        </w:rPr>
        <w:t xml:space="preserve"> </w:t>
      </w:r>
      <w:r w:rsidR="003D3665">
        <w:rPr>
          <w:color w:val="000000" w:themeColor="text1"/>
        </w:rPr>
        <w:t>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color w:val="000000" w:themeColor="text1"/>
        </w:rPr>
        <w:t>,</w:t>
      </w:r>
      <w:r w:rsidR="003D3665">
        <w:rPr>
          <w:color w:val="000000" w:themeColor="text1"/>
        </w:rPr>
        <w:t xml:space="preserve"> which, paired with the negative relationship between </w:t>
      </w:r>
      <w:r w:rsidR="00EB732F" w:rsidRPr="0001202C">
        <w:rPr>
          <w:i/>
          <w:iCs/>
          <w:lang w:val="el-GR"/>
        </w:rPr>
        <w:t>χ</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w:t>
      </w:r>
      <w:r w:rsidR="005A2C5C">
        <w:rPr>
          <w:color w:val="000000" w:themeColor="text1"/>
        </w:rPr>
        <w:t xml:space="preserve"> This result is consistent with our hypotheses and patterns expected from photosynthetic least-cost theory.</w:t>
      </w:r>
      <w:r w:rsidR="004F64A3">
        <w:rPr>
          <w:color w:val="000000" w:themeColor="text1"/>
        </w:rPr>
        <w:t xml:space="preserve"> </w:t>
      </w:r>
      <w:r w:rsidR="005C0CE5">
        <w:rPr>
          <w:color w:val="000000" w:themeColor="text1"/>
        </w:rPr>
        <w:t xml:space="preserve">These results suggest that positive direct effects of increasing soil nitrogen availability on </w:t>
      </w:r>
      <w:r w:rsidR="005C0CE5">
        <w:rPr>
          <w:i/>
          <w:iCs/>
          <w:color w:val="000000" w:themeColor="text1"/>
        </w:rPr>
        <w:t>N</w:t>
      </w:r>
      <w:r w:rsidR="005C0CE5">
        <w:rPr>
          <w:color w:val="000000" w:themeColor="text1"/>
          <w:vertAlign w:val="subscript"/>
        </w:rPr>
        <w:t>area</w:t>
      </w:r>
      <w:r w:rsidR="005C0CE5">
        <w:rPr>
          <w:color w:val="000000" w:themeColor="text1"/>
        </w:rPr>
        <w:t xml:space="preserve"> are not ubiquitous</w:t>
      </w:r>
      <w:r w:rsidR="005A2C5C">
        <w:rPr>
          <w:color w:val="000000" w:themeColor="text1"/>
        </w:rPr>
        <w:t xml:space="preserve"> across environmental gradients</w:t>
      </w:r>
      <w:r w:rsidR="005C0CE5">
        <w:rPr>
          <w:color w:val="000000" w:themeColor="text1"/>
        </w:rPr>
        <w:t xml:space="preserve">. Instead, as predicted by our hypotheses and patterns expected from theory, positive responses of </w:t>
      </w:r>
      <w:r w:rsidR="005C0CE5">
        <w:rPr>
          <w:i/>
          <w:iCs/>
          <w:color w:val="000000" w:themeColor="text1"/>
        </w:rPr>
        <w:t>N</w:t>
      </w:r>
      <w:r w:rsidR="005C0CE5">
        <w:rPr>
          <w:color w:val="000000" w:themeColor="text1"/>
          <w:vertAlign w:val="subscript"/>
        </w:rPr>
        <w:t>area</w:t>
      </w:r>
      <w:r w:rsidR="005C0CE5">
        <w:rPr>
          <w:color w:val="000000" w:themeColor="text1"/>
        </w:rPr>
        <w:t xml:space="preserve"> to increasing soil nitrogen availability are a deterministic acclimation response to shifts in climate-related demand to build and maintain photosynthetic </w:t>
      </w:r>
      <w:r w:rsidR="005C0CE5">
        <w:rPr>
          <w:color w:val="000000" w:themeColor="text1"/>
        </w:rPr>
        <w:lastRenderedPageBreak/>
        <w:t>enzymes, which</w:t>
      </w:r>
      <w:r w:rsidR="005A2C5C">
        <w:rPr>
          <w:color w:val="000000" w:themeColor="text1"/>
        </w:rPr>
        <w:t xml:space="preserve"> </w:t>
      </w:r>
      <w:r w:rsidR="005C0CE5">
        <w:rPr>
          <w:color w:val="000000" w:themeColor="text1"/>
        </w:rPr>
        <w:t>allows plants to optimize photosynthetic processes</w:t>
      </w:r>
      <w:r w:rsidR="00012D96">
        <w:rPr>
          <w:color w:val="000000" w:themeColor="text1"/>
        </w:rPr>
        <w:t xml:space="preserve"> and resource use</w:t>
      </w:r>
      <w:r w:rsidR="005C0CE5">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sidR="005C0CE5">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6E57ACAA" w:rsidR="005B6568" w:rsidRDefault="00032518" w:rsidP="000E5023">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823CEA">
        <w:rPr>
          <w:color w:val="000000" w:themeColor="text1"/>
        </w:rPr>
        <w:t xml:space="preserve">a response that was associated with a null 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strong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w:t>
      </w:r>
      <w:commentRangeStart w:id="15"/>
      <w:r w:rsidR="006957FE">
        <w:rPr>
          <w:color w:val="000000" w:themeColor="text1"/>
        </w:rPr>
        <w:t>more favorable and productive environments for soil microbial communities</w:t>
      </w:r>
      <w:commentRangeEnd w:id="15"/>
      <w:r w:rsidR="008A03D1">
        <w:rPr>
          <w:rStyle w:val="CommentReference"/>
          <w:rFonts w:eastAsiaTheme="minorHAnsi" w:cs="Times New Roman (Body CS)"/>
        </w:rPr>
        <w:commentReference w:id="15"/>
      </w:r>
      <w:r w:rsidR="006957FE">
        <w:rPr>
          <w:color w:val="000000" w:themeColor="text1"/>
        </w:rPr>
        <w:t>, thereby stimulating the accumulation of plant</w:t>
      </w:r>
      <w:r w:rsidR="00B85BE0">
        <w:rPr>
          <w:color w:val="000000" w:themeColor="text1"/>
        </w:rPr>
        <w:t>-</w:t>
      </w:r>
      <w:r w:rsidR="006957FE">
        <w:rPr>
          <w:color w:val="000000" w:themeColor="text1"/>
        </w:rPr>
        <w:t xml:space="preserve">available nitrogen substrate through increased ammonification or nitrification rates </w:t>
      </w:r>
      <w:r w:rsidR="006957FE">
        <w:rPr>
          <w:color w:val="000000" w:themeColor="text1"/>
        </w:rPr>
        <w:fldChar w:fldCharType="begin" w:fldLock="1"/>
      </w:r>
      <w:r w:rsidR="006203C9">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(Reichman et al. 1966, Stark and Firestone 1995, Paul et al. 2003)</w:t>
      </w:r>
      <w:r w:rsidR="006957FE">
        <w:rPr>
          <w:color w:val="000000" w:themeColor="text1"/>
        </w:rPr>
        <w:fldChar w:fldCharType="end"/>
      </w:r>
      <w:r w:rsidR="006957FE">
        <w:rPr>
          <w:color w:val="000000" w:themeColor="text1"/>
        </w:rPr>
        <w:t>.</w:t>
      </w:r>
      <w:r w:rsidR="006B0D79">
        <w:rPr>
          <w:color w:val="000000" w:themeColor="text1"/>
        </w:rPr>
        <w:t xml:space="preserve"> Alternatively, soil moisture may have facilitated greater nitrogen mobility through soil solution.</w:t>
      </w:r>
      <w:r w:rsidR="000E5023">
        <w:rPr>
          <w:color w:val="000000" w:themeColor="text1"/>
        </w:rPr>
        <w:t xml:space="preserve"> 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156F54F7" w:rsidR="008518D7" w:rsidRPr="005442E1" w:rsidRDefault="007F2A13" w:rsidP="0025039E">
      <w:pPr>
        <w:autoSpaceDE w:val="0"/>
        <w:autoSpaceDN w:val="0"/>
        <w:adjustRightInd w:val="0"/>
        <w:spacing w:line="360" w:lineRule="auto"/>
        <w:ind w:firstLine="720"/>
      </w:pPr>
      <w:r>
        <w:rPr>
          <w:color w:val="000000" w:themeColor="text1"/>
        </w:rPr>
        <w:t xml:space="preserve">In support of our hypothesis and patterns expected from theory, increasing </w:t>
      </w:r>
      <w:r w:rsidR="00723922">
        <w:rPr>
          <w:i/>
          <w:iCs/>
          <w:color w:val="000000" w:themeColor="text1"/>
        </w:rPr>
        <w:t xml:space="preserve">VPD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DE41C7">
        <w:rPr>
          <w:color w:val="000000" w:themeColor="text1"/>
        </w:rPr>
        <w:t>the</w:t>
      </w:r>
      <w:r>
        <w:rPr>
          <w:color w:val="000000" w:themeColor="text1"/>
        </w:rPr>
        <w:t xml:space="preserve"> negative effect of increasing </w:t>
      </w:r>
      <w:r w:rsidR="00723922">
        <w:rPr>
          <w:i/>
          <w:iCs/>
          <w:color w:val="000000" w:themeColor="text1"/>
        </w:rPr>
        <w:t>VPD</w:t>
      </w:r>
      <w:r w:rsidR="00723922" w:rsidDel="00723922">
        <w:rPr>
          <w:color w:val="000000" w:themeColor="text1"/>
        </w:rPr>
        <w:t xml:space="preserve"> </w:t>
      </w:r>
      <w:r>
        <w:rPr>
          <w:color w:val="000000" w:themeColor="text1"/>
        </w:rPr>
        <w:t xml:space="preserve">on </w:t>
      </w:r>
      <w:r w:rsidR="00723922">
        <w:rPr>
          <w:i/>
          <w:iCs/>
          <w:lang w:val="el-GR"/>
        </w:rPr>
        <w:t>χ</w:t>
      </w:r>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r w:rsidR="00723922">
        <w:rPr>
          <w:i/>
          <w:iCs/>
          <w:color w:val="000000" w:themeColor="text1"/>
        </w:rPr>
        <w:t>VPD</w:t>
      </w:r>
      <w:r w:rsidR="00723922" w:rsidDel="00723922">
        <w:rPr>
          <w:color w:val="000000" w:themeColor="text1"/>
        </w:rPr>
        <w:t xml:space="preserve"> </w:t>
      </w:r>
      <w:r w:rsidR="00722EFC">
        <w:rPr>
          <w:color w:val="000000" w:themeColor="text1"/>
        </w:rPr>
        <w:fldChar w:fldCharType="begin" w:fldLock="1"/>
      </w:r>
      <w:r w:rsidR="006203C9">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environmental gradients, where increasing </w:t>
      </w:r>
      <w:r w:rsidR="00723922">
        <w:rPr>
          <w:i/>
          <w:iCs/>
          <w:color w:val="000000" w:themeColor="text1"/>
        </w:rPr>
        <w:t>VPD</w:t>
      </w:r>
      <w:r w:rsidR="00723922" w:rsidDel="00723922">
        <w:rPr>
          <w:color w:val="000000" w:themeColor="text1"/>
        </w:rPr>
        <w:t xml:space="preserve"> </w:t>
      </w:r>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commentRangeStart w:id="16"/>
      <w:r w:rsidR="00747ADC">
        <w:t>.</w:t>
      </w:r>
      <w:commentRangeEnd w:id="16"/>
      <w:r w:rsidR="00A317FF">
        <w:rPr>
          <w:rStyle w:val="CommentReference"/>
          <w:rFonts w:eastAsiaTheme="minorHAnsi" w:cs="Times New Roman (Body CS)"/>
        </w:rPr>
        <w:commentReference w:id="16"/>
      </w:r>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lastRenderedPageBreak/>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r w:rsidR="00747ADC">
        <w:rPr>
          <w:i/>
          <w:iCs/>
          <w:lang w:val="el-GR"/>
        </w:rPr>
        <w:t>χ</w:t>
      </w:r>
      <w:r w:rsidRPr="00F4054A">
        <w:rPr>
          <w:i/>
          <w:iCs/>
          <w:color w:val="000000" w:themeColor="text1"/>
        </w:rPr>
        <w:t>, and N</w:t>
      </w:r>
      <w:r w:rsidRPr="00F4054A">
        <w:rPr>
          <w:i/>
          <w:iCs/>
          <w:color w:val="000000" w:themeColor="text1"/>
          <w:vertAlign w:val="subscript"/>
        </w:rPr>
        <w:t>area</w:t>
      </w:r>
    </w:p>
    <w:p w14:paraId="24860380" w14:textId="783247B3" w:rsidR="00EE6FF9" w:rsidRDefault="00923F9A" w:rsidP="0025039E">
      <w:pPr>
        <w:autoSpaceDE w:val="0"/>
        <w:autoSpaceDN w:val="0"/>
        <w:adjustRightInd w:val="0"/>
        <w:spacing w:line="360" w:lineRule="auto"/>
      </w:pPr>
      <w:r>
        <w:rPr>
          <w:color w:val="000000" w:themeColor="text1"/>
        </w:rPr>
        <w:tab/>
      </w:r>
      <w:r w:rsidR="00E557CE">
        <w:rPr>
          <w:color w:val="000000" w:themeColor="text1"/>
        </w:rPr>
        <w:t xml:space="preserve">N-fixing species generally had higher </w:t>
      </w:r>
      <w:r w:rsidR="00E557CE">
        <w:rPr>
          <w:i/>
          <w:iCs/>
          <w:color w:val="000000" w:themeColor="text1"/>
        </w:rPr>
        <w:t>N</w:t>
      </w:r>
      <w:r w:rsidR="00E557CE">
        <w:rPr>
          <w:color w:val="000000" w:themeColor="text1"/>
          <w:vertAlign w:val="subscript"/>
        </w:rPr>
        <w:t>area</w:t>
      </w:r>
      <w:r w:rsidR="00E557CE">
        <w:rPr>
          <w:color w:val="000000" w:themeColor="text1"/>
        </w:rPr>
        <w:t xml:space="preserve"> values on average compared to non-fixing species, a pattern driven by a strong</w:t>
      </w:r>
      <w:r w:rsidR="00A00EF5">
        <w:rPr>
          <w:color w:val="000000" w:themeColor="text1"/>
        </w:rPr>
        <w:t>er</w:t>
      </w:r>
      <w:r w:rsidR="00E557CE">
        <w:rPr>
          <w:color w:val="000000" w:themeColor="text1"/>
        </w:rPr>
        <w:t xml:space="preserve"> stimulation in </w:t>
      </w:r>
      <w:r w:rsidR="00E557CE">
        <w:rPr>
          <w:i/>
          <w:iCs/>
          <w:color w:val="000000" w:themeColor="text1"/>
        </w:rPr>
        <w:t>N</w:t>
      </w:r>
      <w:r w:rsidR="00E557CE">
        <w:rPr>
          <w:color w:val="000000" w:themeColor="text1"/>
          <w:vertAlign w:val="subscript"/>
        </w:rPr>
        <w:t>mass</w:t>
      </w:r>
      <w:r w:rsidR="00E557CE">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5E59CF">
        <w:rPr>
          <w:i/>
          <w:iCs/>
          <w:lang w:val="el-GR"/>
        </w:rPr>
        <w:t>χ</w:t>
      </w:r>
      <w:r w:rsidR="005E59CF" w:rsidRPr="00723922">
        <w:t xml:space="preserve"> </w:t>
      </w:r>
      <w:r w:rsidR="003C0438">
        <w:rPr>
          <w:color w:val="000000" w:themeColor="text1"/>
        </w:rPr>
        <w:t>values 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5E59CF">
        <w:rPr>
          <w:i/>
          <w:iCs/>
          <w:lang w:val="el-GR"/>
        </w:rPr>
        <w:t>χ</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5E59CF">
        <w:rPr>
          <w:i/>
          <w:iCs/>
          <w:lang w:val="el-GR"/>
        </w:rPr>
        <w:t>χ</w:t>
      </w:r>
      <w:r w:rsidR="003C0438">
        <w:t>.</w:t>
      </w:r>
    </w:p>
    <w:p w14:paraId="43870823" w14:textId="254518BA"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generally had lower </w:t>
      </w:r>
      <w:r w:rsidR="00747ADC" w:rsidRPr="00F4054A">
        <w:rPr>
          <w:i/>
          <w:iCs/>
          <w:color w:val="000000" w:themeColor="text1"/>
          <w:lang w:val="el-GR"/>
        </w:rPr>
        <w:t>β</w:t>
      </w:r>
      <w:r>
        <w:rPr>
          <w:color w:val="000000" w:themeColor="text1"/>
        </w:rPr>
        <w:t xml:space="preserve">, </w:t>
      </w:r>
      <w:r w:rsidR="00747ADC">
        <w:rPr>
          <w:i/>
          <w:iCs/>
          <w:lang w:val="el-GR"/>
        </w:rPr>
        <w:t>χ</w:t>
      </w:r>
      <w:r>
        <w:t xml:space="preserve">, and </w:t>
      </w:r>
      <w:r>
        <w:rPr>
          <w:i/>
          <w:iCs/>
        </w:rPr>
        <w:t>N</w:t>
      </w:r>
      <w:r>
        <w:rPr>
          <w:vertAlign w:val="subscript"/>
        </w:rPr>
        <w:t>area</w:t>
      </w:r>
      <w:r>
        <w:t xml:space="preserve">  values than 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985720">
        <w:rPr>
          <w:i/>
          <w:iCs/>
          <w:lang w:val="el-GR"/>
        </w:rPr>
        <w:t>χ</w:t>
      </w:r>
      <w:r w:rsidR="00985720">
        <w:rPr>
          <w:color w:val="000000" w:themeColor="text1"/>
        </w:rPr>
        <w:t xml:space="preserve"> </w:t>
      </w:r>
      <w:r>
        <w:rPr>
          <w:color w:val="000000" w:themeColor="text1"/>
        </w:rPr>
        <w:t xml:space="preserve">values </w:t>
      </w:r>
      <w:r>
        <w:t>in C</w:t>
      </w:r>
      <w:r>
        <w:rPr>
          <w:vertAlign w:val="subscript"/>
        </w:rPr>
        <w:t>4</w:t>
      </w:r>
      <w:r>
        <w:t xml:space="preserve"> species follow our hypothes</w:t>
      </w:r>
      <w:r w:rsidR="00DE41C7">
        <w:t>i</w:t>
      </w:r>
      <w:r>
        <w:t>s, a pattern that could be the result of either reduced costs of n</w:t>
      </w:r>
      <w:r w:rsidR="00C84E3C">
        <w:t>itrogen</w:t>
      </w:r>
      <w:r>
        <w:t xml:space="preserve"> acquisition and use or increased costs of water acquisition and use</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w:t>
      </w:r>
      <w:r w:rsidR="00DE41C7">
        <w:t>also</w:t>
      </w:r>
      <w:r w:rsidR="00C84E3C">
        <w:t xml:space="preserve">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nonlegumes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 xml:space="preserve">nonlegumes.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lower </w:t>
      </w:r>
      <w:r w:rsidR="001B6C99" w:rsidRPr="004B3F25">
        <w:rPr>
          <w:i/>
          <w:iCs/>
          <w:lang w:val="el-GR"/>
        </w:rPr>
        <w:t>χ</w:t>
      </w:r>
      <w:r w:rsidR="001B6C99">
        <w:t xml:space="preserve"> and greater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We speculate that lowered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in C</w:t>
      </w:r>
      <w:r w:rsidR="00985720">
        <w:rPr>
          <w:color w:val="000000" w:themeColor="text1"/>
          <w:vertAlign w:val="subscript"/>
        </w:rPr>
        <w:t>4</w:t>
      </w:r>
      <w:r w:rsidR="00985720">
        <w:rPr>
          <w:color w:val="000000" w:themeColor="text1"/>
        </w:rPr>
        <w:t xml:space="preserve"> species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lastRenderedPageBreak/>
        <w:t xml:space="preserve">Next steps for </w:t>
      </w:r>
      <w:r w:rsidR="00B626C6">
        <w:rPr>
          <w:i/>
          <w:iCs/>
        </w:rPr>
        <w:t xml:space="preserve">optimality </w:t>
      </w:r>
      <w:r>
        <w:rPr>
          <w:i/>
          <w:iCs/>
        </w:rPr>
        <w:t>model development</w:t>
      </w:r>
    </w:p>
    <w:p w14:paraId="550E356C" w14:textId="763795E7"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Paillassa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environmental gradient</w:t>
      </w:r>
      <w:r w:rsidR="00305C53">
        <w:t>s</w:t>
      </w:r>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30.2</w:t>
      </w:r>
      <w:r w:rsidR="00E66041">
        <w:t xml:space="preserve">; median: </w:t>
      </w:r>
      <w:r w:rsidR="005E59CF">
        <w:t>23.1</w:t>
      </w:r>
      <w:r w:rsidR="00E66041">
        <w:t xml:space="preserve">; standard deviation: </w:t>
      </w:r>
      <w:r w:rsidR="005E59CF">
        <w:t>25.4</w:t>
      </w:r>
      <w:r w:rsidR="00E66041">
        <w:t>)</w:t>
      </w:r>
      <w:r w:rsidR="006D10DC">
        <w:t xml:space="preserve">, while ranged from </w:t>
      </w:r>
      <w:r w:rsidR="00E66041">
        <w:t xml:space="preserve">0.1 </w:t>
      </w:r>
      <w:r w:rsidR="006D10DC">
        <w:t xml:space="preserve">to </w:t>
      </w:r>
      <w:r w:rsidR="005E59CF">
        <w:t>110.6</w:t>
      </w:r>
      <w:r w:rsidR="00E66041">
        <w:t xml:space="preserve"> </w:t>
      </w:r>
      <w:r w:rsidR="006D10DC">
        <w:t>in C</w:t>
      </w:r>
      <w:r w:rsidR="006D10DC">
        <w:rPr>
          <w:vertAlign w:val="subscript"/>
        </w:rPr>
        <w:t xml:space="preserve">4 </w:t>
      </w:r>
      <w:r w:rsidR="006D10DC">
        <w:t xml:space="preserve">species </w:t>
      </w:r>
      <w:r w:rsidR="00E66041">
        <w:t xml:space="preserve">(mean: </w:t>
      </w:r>
      <w:r w:rsidR="005E59CF">
        <w:t>7.2</w:t>
      </w:r>
      <w:r w:rsidR="00E66041">
        <w:t xml:space="preserve">; median: </w:t>
      </w:r>
      <w:r w:rsidR="005E59CF">
        <w:t>0.7</w:t>
      </w:r>
      <w:r w:rsidR="00E66041">
        <w:t xml:space="preserve">; standard deviation: </w:t>
      </w:r>
      <w:r w:rsidR="005E59CF">
        <w:t>18.6</w:t>
      </w:r>
      <w:r w:rsidR="00E66041">
        <w:t>)</w:t>
      </w:r>
      <w:r w:rsidR="006D10DC">
        <w:t>.</w:t>
      </w:r>
      <w:r w:rsidR="00E66041">
        <w:t xml:space="preserve"> </w:t>
      </w:r>
      <w:r w:rsidR="00280E58">
        <w:t xml:space="preserve">Mean </w:t>
      </w:r>
      <w:r w:rsidR="00280E58" w:rsidRPr="000C63A9">
        <w:rPr>
          <w:i/>
          <w:iCs/>
          <w:lang w:val="el-GR"/>
        </w:rPr>
        <w:t>β</w:t>
      </w:r>
      <w:r w:rsidR="00280E58">
        <w:t xml:space="preserve"> values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values currently implemented in optimality models</w:t>
      </w:r>
      <w:r w:rsidR="00723922">
        <w:t>, though this was likely the result of increased water limitation across our sites relative to global average</w:t>
      </w:r>
      <w:r w:rsidR="00305C53">
        <w:t>s</w:t>
      </w:r>
      <w:r w:rsidR="00280E58">
        <w:t xml:space="preserve">.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r w:rsidR="005E59CF">
        <w:fldChar w:fldCharType="end"/>
      </w:r>
      <w:r w:rsidR="00305C53">
        <w:t xml:space="preserve"> and </w:t>
      </w:r>
      <w:r w:rsidR="00305C53">
        <w:fldChar w:fldCharType="begin" w:fldLock="1"/>
      </w:r>
      <w:r w:rsidR="006203C9">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305C53">
        <w:fldChar w:fldCharType="separate"/>
      </w:r>
      <w:r w:rsidR="00305C53" w:rsidRPr="00305C53">
        <w:rPr>
          <w:noProof/>
        </w:rPr>
        <w:t xml:space="preserve">Paillassa et al. </w:t>
      </w:r>
      <w:r w:rsidR="00305C53">
        <w:rPr>
          <w:noProof/>
        </w:rPr>
        <w:t>(</w:t>
      </w:r>
      <w:r w:rsidR="00305C53" w:rsidRPr="00305C53">
        <w:rPr>
          <w:noProof/>
        </w:rPr>
        <w:t>2020)</w:t>
      </w:r>
      <w:ins w:id="17" w:author="Perkowski, Evan A" w:date="2023-01-18T16:34:00Z">
        <w:r w:rsidR="00305C53">
          <w:fldChar w:fldCharType="end"/>
        </w:r>
      </w:ins>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w:t>
      </w:r>
      <w:r w:rsidR="00923F9A">
        <w:t xml:space="preserve">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ins w:id="18" w:author="Perkowski, Evan A" w:date="2023-01-18T15:08:00Z">
        <w:r w:rsidR="00923F9A">
          <w:fldChar w:fldCharType="end"/>
        </w:r>
      </w:ins>
      <w:r w:rsidR="00923F9A">
        <w:t>,</w:t>
      </w:r>
      <w:r w:rsidR="00CF3820">
        <w:t xml:space="preserve"> </w:t>
      </w:r>
      <w:r w:rsidR="00E66041">
        <w:t>recommend</w:t>
      </w:r>
      <w:r w:rsidR="006D4FD5">
        <w:t>ing</w:t>
      </w:r>
      <w:r w:rsidR="00E66041">
        <w:t xml:space="preserve"> future </w:t>
      </w:r>
      <w:r w:rsidR="00923F9A">
        <w:t xml:space="preserve">photosynthetic least-cost </w:t>
      </w:r>
      <w:r w:rsidR="00E66041">
        <w:t>model developments</w:t>
      </w:r>
      <w:r w:rsidR="006D4FD5">
        <w:t xml:space="preserve"> to</w:t>
      </w:r>
      <w:r w:rsidR="00E66041">
        <w:t xml:space="preserve">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076FFAE5"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w:t>
      </w:r>
      <w:r w:rsidR="00923F9A">
        <w:rPr>
          <w:color w:val="000000" w:themeColor="text1"/>
        </w:rPr>
        <w:t>an</w:t>
      </w:r>
      <w:r w:rsidR="00D10086">
        <w:rPr>
          <w:color w:val="000000" w:themeColor="text1"/>
        </w:rPr>
        <w:t xml:space="preserve"> environmental gradient</w:t>
      </w:r>
      <w:r w:rsidR="00923F9A">
        <w:rPr>
          <w:color w:val="000000" w:themeColor="text1"/>
        </w:rPr>
        <w:t xml:space="preserve"> in Texan grasslands</w:t>
      </w:r>
      <w:r w:rsidR="00D10086">
        <w:rPr>
          <w:color w:val="000000" w:themeColor="text1"/>
        </w:rPr>
        <w:t xml:space="preserve"> was driven by indirect effects of climate and soil resource availability mediated</w:t>
      </w:r>
      <w:r w:rsidR="0072189F">
        <w:rPr>
          <w:color w:val="000000" w:themeColor="text1"/>
        </w:rPr>
        <w:t>.</w:t>
      </w:r>
      <w:r w:rsidR="00D10086">
        <w:rPr>
          <w:color w:val="000000" w:themeColor="text1"/>
        </w:rPr>
        <w:t xml:space="preserve"> Results from this experiment </w:t>
      </w:r>
      <w:r w:rsidR="00280E58">
        <w:rPr>
          <w:color w:val="000000" w:themeColor="text1"/>
        </w:rPr>
        <w:t>provide strong and consistent support for</w:t>
      </w:r>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280E58">
        <w:rPr>
          <w:i/>
          <w:iCs/>
          <w:lang w:val="el-GR"/>
        </w:rPr>
        <w:t>χ</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B626C6">
        <w:rPr>
          <w:color w:val="000000" w:themeColor="text1"/>
        </w:rPr>
        <w:t xml:space="preserve"> Our results also demonstrate a need to consider the dynamic nature of </w:t>
      </w:r>
      <w:r w:rsidR="0072189F" w:rsidRPr="009C1249">
        <w:rPr>
          <w:iCs/>
          <w:color w:val="000000" w:themeColor="text1"/>
        </w:rPr>
        <w:t>the relative cost of nitrogen versus water uptake (</w:t>
      </w:r>
      <w:r w:rsidR="0072189F">
        <w:rPr>
          <w:i/>
          <w:iCs/>
          <w:color w:val="000000" w:themeColor="text1"/>
          <w:lang w:val="el-GR"/>
        </w:rPr>
        <w:t>β</w:t>
      </w:r>
      <w:r w:rsidR="0072189F" w:rsidRPr="009C1249">
        <w:rPr>
          <w:iCs/>
          <w:color w:val="000000" w:themeColor="text1"/>
        </w:rPr>
        <w:t>)</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1DAA874" w:rsidR="006039C0" w:rsidRDefault="00F81B11" w:rsidP="0025039E">
      <w:pPr>
        <w:spacing w:line="360" w:lineRule="auto"/>
        <w:rPr>
          <w:color w:val="000000" w:themeColor="text1"/>
        </w:rPr>
      </w:pPr>
      <w:r>
        <w:rPr>
          <w:color w:val="000000" w:themeColor="text1"/>
        </w:rPr>
        <w:lastRenderedPageBreak/>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obseRvations and ExperimEnts)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6EA7B2B7" w14:textId="5270015E" w:rsidR="00674E71" w:rsidRPr="00674E71" w:rsidRDefault="00AA3362" w:rsidP="00674E71">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674E71" w:rsidRPr="00674E71">
        <w:rPr>
          <w:noProof/>
        </w:rPr>
        <w:t>Adams, M. A., T. L. Turnbull, J. I. Sprent, and N. Buchmann. 2016. Legumes are different: Leaf nitrogen, photosynthesis, and water use efficiency. Proceedings of the National Academy of Sciences of the United States of America 113:4098–4103.</w:t>
      </w:r>
    </w:p>
    <w:p w14:paraId="32800E97"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Bae, K., T. J. Fahey, R. D. Yanai, and M. Fisk. 2015. Soil nitrogen availability affects belowground carbon allocation and soil respiration in northern hardwood forests of New Hampshire. Ecosystems 18:1179–1191.</w:t>
      </w:r>
    </w:p>
    <w:p w14:paraId="75BC9749"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Bates, D., M. Mächler, B. Bolker, and S. Walker. 2015. Fitting linear mixed-effects models using lme4. Journal of Statistical Software 67:1–48.</w:t>
      </w:r>
    </w:p>
    <w:p w14:paraId="5F04C2F4"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Beaudette, D., J. Skovlin, S. Roeker, and A. Brown. 2022. soilDB: Soil Database Interface.</w:t>
      </w:r>
    </w:p>
    <w:p w14:paraId="54B7F929"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Bernacchi, C. J., E. L. Singsaas, C. Pimentel, A. R. Portis, and S. P. Long. 2001. Improved temperature response functions for models of Rubisco-limited photosynthesis. Plant, Cell and Environment 24:253–259.</w:t>
      </w:r>
    </w:p>
    <w:p w14:paraId="30DE70AA"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Bialic‐Murphy, L., N. G. Smith, P. Voothuluru, R. M. McElderry, M. D. Roche, S. T. Cassidy, S. N. Kivlin, and S. Kalisz. 2021. Invasion‐induced root–fungal disruptions alter plant water and nitrogen economies. Ecology Letters 24:1145–1156.</w:t>
      </w:r>
    </w:p>
    <w:p w14:paraId="6094EA4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Bloomfield, K. J., B. D. Stocker, T. F. Keenan, and I. C. Prentice. 2022. Environmental controls on the light use efficiency of terrestrial gross primary production. Global Change Biology:0–2.</w:t>
      </w:r>
    </w:p>
    <w:p w14:paraId="4BEC41F7"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Booth, B. B. B., C. D. Jones, M. Collins, I. J. Totterdell, P. M. Cox, S. Sitch, C. Huntingford, R. A. Betts, G. R. Harris, and J. Lloyd. 2012. High sensitivity of future global warming to land carbon cycle processes. Environmental Research Letters 7:024002.</w:t>
      </w:r>
    </w:p>
    <w:p w14:paraId="41AB85F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Braghiere, R. K., J. B. Fisher, K. Allen, E. Brzostek, M. Shi, X. Yang, D. M. Ricciuto, R. A. </w:t>
      </w:r>
      <w:r w:rsidRPr="00674E71">
        <w:rPr>
          <w:noProof/>
        </w:rPr>
        <w:lastRenderedPageBreak/>
        <w:t>Fisher, Q. Zhu, and R. P. Phillips. 2022. Modeling Global Carbon Costs of Plant Nitrogen and Phosphorus Acquisition. Journal of Advances in Modeling Earth Systems 14:1–23.</w:t>
      </w:r>
    </w:p>
    <w:p w14:paraId="6C3EF10D"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Cernusak, L. A., N. Ubierna, K. Winter, J. A. M. Holtum, J. D. Marshall, and G. D. Farquhar. 2013. Environmental and physiological determinants of carbon isotope discrimination in terrestrial plants. New Phytologist 200:950–965.</w:t>
      </w:r>
    </w:p>
    <w:p w14:paraId="45B272E3"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674E71">
        <w:rPr>
          <w:noProof/>
          <w:vertAlign w:val="subscript"/>
        </w:rPr>
        <w:t>3</w:t>
      </w:r>
      <w:r w:rsidRPr="00674E71">
        <w:rPr>
          <w:noProof/>
        </w:rPr>
        <w:t xml:space="preserve"> plants worldwide. Global Ecology and Biogeography 27:1056–1067.</w:t>
      </w:r>
    </w:p>
    <w:p w14:paraId="69EE4F58"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Cramer, W., and I. C. Prentice. 1988. Simulation of regional soil moisture deficits on a European scale. Norsk Geografisk Tidsskrift - Norwegian Journal of Geography 42:149–151.</w:t>
      </w:r>
    </w:p>
    <w:p w14:paraId="7666DDD9"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359C9D6"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06A10843"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Davis, T. W., I. C. Prentice, B. D. Stocker, R. T. Thomas, R. J. Whitley, H. Wang, B. J. Evans, A. V Gallego-Sala, M. T. Sykes, and W. Cramer. 2017. Simple process-led algorithms for </w:t>
      </w:r>
      <w:r w:rsidRPr="00674E71">
        <w:rPr>
          <w:noProof/>
        </w:rPr>
        <w:lastRenderedPageBreak/>
        <w:t>simulating habitats (SPLASH v.1.0): robust indices of radiation, evapotranspiration and plant-available moisture. Geoscientific Model Development 10:689–708.</w:t>
      </w:r>
    </w:p>
    <w:p w14:paraId="6AC6ACEE"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Dong, N., I. C. Prentice, B. J. Evans, S. Caddy-Retalic, A. J. Lowe, and I. J. Wright. 2017. Leaf nitrogen from first principles: field evidence for adaptive variation with climate. Biogeosciences 14:481–495.</w:t>
      </w:r>
    </w:p>
    <w:p w14:paraId="62E5284F"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Dong, N., I. C. Prentice, I. J. Wright, B. J. Evans, H. F. Togashi, S. Caddy-Retalic, F. A. McInerney, B. Sparrow, E. Leitch, and A. J. Lowe. 2020. Components of leaf‐trait variation along environmental gradients. New Phytologist 228:82–94.</w:t>
      </w:r>
    </w:p>
    <w:p w14:paraId="0C4856AA"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Dong, N., I. C. Prentice, I. J. Wright, H. Wang, O. K. Atkin, K. J. Bloomfield, T. F. Domingues, S. M. Gleason, V. Maire, Y. Onoda, H. Poorter, and N. G. Smith. 2022. Leaf nitrogen from the perspective of optimal plant function. Journal of Ecology 110:2585–2602.</w:t>
      </w:r>
    </w:p>
    <w:p w14:paraId="4E3163D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Evans, J. R. 1989a. Partitioning of nitrogen between and within leaves grown under different irradiances. Functional Plant Biology 16:533.</w:t>
      </w:r>
    </w:p>
    <w:p w14:paraId="57CF1B4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Evans, J. R. 1989b. Photosynthesis and nitrogen relationships in leaves of C3 plants. Oecologia 78:9–19.</w:t>
      </w:r>
    </w:p>
    <w:p w14:paraId="3F5617CF"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Evans, J. R., and J. R. Seemann. 1989. The allocation of protein nitrogen in the photosynthetic apparatus: costs, consequences, and control. Photosynthesis 8:183–205.</w:t>
      </w:r>
    </w:p>
    <w:p w14:paraId="64DC2FB2"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Farquhar, G. D., J. R. Ehleringer, and K. T. Hubick. 1989. Carbon Isotope Discrimination and Photosynthesis. Annual Review of Plant Physiology and Plant Molecular Biology 40:503–537.</w:t>
      </w:r>
    </w:p>
    <w:p w14:paraId="6E1EB526"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Fay, P. A., S. M. Prober, W. S. Harpole, J. M. H. Knops, J. D. Bakker, E. T. Borer, E. M. Lind, A. S. MacDougall, E. W. Seabloom, P. D. Wragg, P. B. Adler, D. M. Blumenthal, Y. M. Buckley, C. Chu, E. E. Cleland, S. L. Collins, K. F. Davies, G. Du, X. Feng, J. Firn, D. S. </w:t>
      </w:r>
      <w:r w:rsidRPr="00674E71">
        <w:rPr>
          <w:noProof/>
        </w:rPr>
        <w:lastRenderedPageBreak/>
        <w:t>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B186BD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Feng, X. 1999. Trends in intrinsic water-use efficiency of natural trees for the past 100-200 years: A response to atmospheric CO2 concentration. Geochimica et Cosmochimica Acta 63:1891–1903.</w:t>
      </w:r>
    </w:p>
    <w:p w14:paraId="62ECF1E3"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Field, C. B., and H. A. Mooney. 1986. The photosynthesis-nitrogen relationship in wild plants. Pages 25–55 </w:t>
      </w:r>
      <w:r w:rsidRPr="00674E71">
        <w:rPr>
          <w:i/>
          <w:iCs/>
          <w:noProof/>
        </w:rPr>
        <w:t>in</w:t>
      </w:r>
      <w:r w:rsidRPr="00674E71">
        <w:rPr>
          <w:noProof/>
        </w:rPr>
        <w:t xml:space="preserve"> T. J. Givnish, editor. On the Economy of Plant Form and Function. Cambridge University Press, Cambridge.</w:t>
      </w:r>
    </w:p>
    <w:p w14:paraId="37087DD0"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5BCF6110"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Fox, J., and S. Weisberg. 2019. An R companion to applied regression. Third edit. Sage, Thousand Oaks, California.</w:t>
      </w:r>
    </w:p>
    <w:p w14:paraId="3DCB8E1C"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Ghannoum, O., J. R. Evans, and S. von Caemmerer. 2011. Nitrogen and water use efficiency of C4 plants. Pages 129–146 </w:t>
      </w:r>
      <w:r w:rsidRPr="00674E71">
        <w:rPr>
          <w:i/>
          <w:iCs/>
          <w:noProof/>
        </w:rPr>
        <w:t>in</w:t>
      </w:r>
      <w:r w:rsidRPr="00674E71">
        <w:rPr>
          <w:noProof/>
        </w:rPr>
        <w:t xml:space="preserve"> A. S. Raghavendra and R. F. Sage, editors. C4 Photosynthesis </w:t>
      </w:r>
      <w:r w:rsidRPr="00674E71">
        <w:rPr>
          <w:noProof/>
        </w:rPr>
        <w:lastRenderedPageBreak/>
        <w:t>and Related CO2 Concentrating Mechanisms. Springer.</w:t>
      </w:r>
    </w:p>
    <w:p w14:paraId="4517A63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Grossiord, C., T. N. Buckley, L. A. Cernusak, K. A. Novick, B. Poulter, R. T. W. Siegwolf, J. S. Sperry, and N. G. McDowell. 2020. Plant responses to rising vapor pressure deficit. New Phytologist 226:1550–1566.</w:t>
      </w:r>
    </w:p>
    <w:p w14:paraId="3750178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16A3221C"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Hijmans, R. J. 2022. terra: Spatial Data Analysis.</w:t>
      </w:r>
    </w:p>
    <w:p w14:paraId="0B604904"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Huber, M. L., R. A. Perkins, A. Laesecke, D. G. Friend, J. V Sengers, M. J. Assael, I. N. Metaxa, E. Vogel, R. Mareš, and K. Miyagawa. 2009. New international formulation for the viscosity of H2 O. Journal of Physical and Chemical Reference Data 38:101–125.</w:t>
      </w:r>
    </w:p>
    <w:p w14:paraId="07DDE4D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Hungate, B. A., J. S. Dukes, M. R. Shaw, Y. Luo, and C. B. Field. 2003. Nitrogen and climate change. Science 302:1512–1513.</w:t>
      </w:r>
    </w:p>
    <w:p w14:paraId="669FC88A"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IPCC. 2014. Climate Change 2013 – The Physical Science Basis. Page (Intergovernmental Panel on Climate Change, Ed.). Cambridge University Press.</w:t>
      </w:r>
    </w:p>
    <w:p w14:paraId="1ADD533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Kachurina, O. M., H. Zhang, W. R. Raun, and E. G. Krenzer. 2000. Simultaneous determination of soil aluminum, ammonium- and nitrate- nitrogen using 1 M potassium chloride. Communications in Soil Science and Plant Analysis 31:893–903.</w:t>
      </w:r>
    </w:p>
    <w:p w14:paraId="37CD3859"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Katabuchi, M. 2015. LeafArea: An R package for rapid digital analysis of leaf area. Ecological Research 30:1073–1077.</w:t>
      </w:r>
    </w:p>
    <w:p w14:paraId="56F774FD"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Kattge, J., W. Knorr, T. Raddatz, and C. Wirth. 2009. Quantifying photosynthetic capacity and </w:t>
      </w:r>
      <w:r w:rsidRPr="00674E71">
        <w:rPr>
          <w:noProof/>
        </w:rPr>
        <w:lastRenderedPageBreak/>
        <w:t>its relationship to leaf nitrogen content for global-scale terrestrial biosphere models. Global Change Biology 15:976–991.</w:t>
      </w:r>
    </w:p>
    <w:p w14:paraId="6E4FF2C3"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Keeling, C. D., W. G. Mook, and P. P. Tans. 1979. Recent trends in the </w:t>
      </w:r>
      <w:r w:rsidRPr="00674E71">
        <w:rPr>
          <w:noProof/>
          <w:vertAlign w:val="superscript"/>
        </w:rPr>
        <w:t>13</w:t>
      </w:r>
      <w:r w:rsidRPr="00674E71">
        <w:rPr>
          <w:noProof/>
        </w:rPr>
        <w:t>C/</w:t>
      </w:r>
      <w:r w:rsidRPr="00674E71">
        <w:rPr>
          <w:noProof/>
          <w:vertAlign w:val="superscript"/>
        </w:rPr>
        <w:t>12</w:t>
      </w:r>
      <w:r w:rsidRPr="00674E71">
        <w:rPr>
          <w:noProof/>
        </w:rPr>
        <w:t>C ratio of atmospheric carbon dioxide. Nature 277:121–123.</w:t>
      </w:r>
    </w:p>
    <w:p w14:paraId="0C210F6A"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Keeney, D. R., and D. W. Nelson. 1983. Nitrogen—Inorganic Forms. Pages 643–698 </w:t>
      </w:r>
      <w:r w:rsidRPr="00674E71">
        <w:rPr>
          <w:i/>
          <w:iCs/>
          <w:noProof/>
        </w:rPr>
        <w:t>in</w:t>
      </w:r>
      <w:r w:rsidRPr="00674E71">
        <w:rPr>
          <w:noProof/>
        </w:rPr>
        <w:t xml:space="preserve"> A. L. Page, editor. Methods of Soil Analysis. 2nd edition. ASA and SSSA, Madison, WI, USA.</w:t>
      </w:r>
    </w:p>
    <w:p w14:paraId="6B5910A0"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Kenward, M. G., and J. H. Roger. 1997. Small Sample Inference for Fixed Effects from Restricted Maximum Likelihood. Biometrics 53:983.</w:t>
      </w:r>
    </w:p>
    <w:p w14:paraId="52DFB007"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Knorr, W., and M. Heimann. 2001. Uncertainties in global terrestrial biosphere modeling: 1. A comprehensive sensitivity analysis with a new photosynthesis and energy balance scheme. Global Biogeochemical Cycles 15:207–225.</w:t>
      </w:r>
    </w:p>
    <w:p w14:paraId="6A70D794"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Lavergne, A., D. Sandoval, V. J. Hare, H. Graven, and I. C. Prentice. 2020. Impacts of soil water stress on the acclimated stomatal limitation of photosynthesis: Insights from stable carbon isotope data. Global Change Biology 26:7158–7172.</w:t>
      </w:r>
    </w:p>
    <w:p w14:paraId="060B3D3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674E71">
        <w:rPr>
          <w:noProof/>
        </w:rPr>
        <w:lastRenderedPageBreak/>
        <w:t>benchmarking, and impact of forcing uncertainty. Journal of Advances in Modeling Earth Systems 11:4245–4287.</w:t>
      </w:r>
    </w:p>
    <w:p w14:paraId="7837D81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LeBauer, D. S., and K. Treseder. 2008. Nitrogen limitation of net primary productivity. Ecology 89:371–379.</w:t>
      </w:r>
    </w:p>
    <w:p w14:paraId="1168FEC3"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Lefcheck, J. S. 2016. piecewiseSEM: Piecewise structural equation modelling in r for ecology, evolution, and systematics. Methods in Ecology and Evolution 7:573–579.</w:t>
      </w:r>
    </w:p>
    <w:p w14:paraId="0402389D"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Lenth, R. 2019. emmeans: estimated marginal means, aka least-squares means.</w:t>
      </w:r>
    </w:p>
    <w:p w14:paraId="6442943B"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Li, W., H. Zhang, G. Huang, R. Liu, H. Wu, C. Zhao, and N. G. McDowell. 2020. Effects of nitrogen enrichment on tree carbon allocation: A global synthesis. Global Ecology and Biogeography 29:573–589.</w:t>
      </w:r>
    </w:p>
    <w:p w14:paraId="693D9A49"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Liang, X., T. Zhang, X. Lu, D. S. Ellsworth, H. BassiriRad, C. You, D. Wang, P. He, Q. Deng, H. Liu, J. Mo, and Q. Ye. 2020. Global response patterns of plant photosynthesis to nitrogen addition: A meta‐analysis. Global Change Biology 26:3585–3600.</w:t>
      </w:r>
    </w:p>
    <w:p w14:paraId="7B54D036"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FC4A4D2"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Luo, X., T. F. Keenan, J. M. Chen, H. Croft, I. C. Prentice, N. G. Smith, A. P. Walker, H. Wang, R. Wang, C. Xu, and Y. Zhang. 2021. Global variation in the fraction of leaf nitrogen allocated to photosynthesis. Nature Communications 12:4866.</w:t>
      </w:r>
    </w:p>
    <w:p w14:paraId="35F3FA36"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Medlyn, B. E., E. Dreyer, D. S. Ellsworth, M. Forstreuter, P. C. Harley, M. U. F. Kirschbaum, X. Le Roux, P. Montpied, J. Strassemeyer, A. Walcroft, K. Wang, and D. Loustau. 2002. Temperature response of parameters of a biochemically based model of photosynthesis. II. </w:t>
      </w:r>
      <w:r w:rsidRPr="00674E71">
        <w:rPr>
          <w:noProof/>
        </w:rPr>
        <w:lastRenderedPageBreak/>
        <w:t>A review of experimental data. Plant, Cell &amp; Environment 25:1167–1179.</w:t>
      </w:r>
    </w:p>
    <w:p w14:paraId="6BD2AF13"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C93545B"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Onoda, Y., K. Hikosaka, and T. Hirose. 2004. Allocation of nitrogen to cell walls decreases photosynthetic nitrogen-use efficiency. Functional Ecology 18:419–425.</w:t>
      </w:r>
    </w:p>
    <w:p w14:paraId="0B17E2A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Onoda, Y., I. J. Wright, J. R. Evans, K. Hikosaka, K. Kitajima, Ü. Niinemets, H. Poorter, T. Tosens, and M. Westoby. 2017. Physiological and structural tradeoffs underlying the leaf economics spectrum. New Phytologist 214:1447–1463.</w:t>
      </w:r>
    </w:p>
    <w:p w14:paraId="2E5DFD7A"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Oren, R., J. S. Sperry, G. G. Katul, D. E. Pataki, B. E. Ewers, N. Phillips, and K. V. R. Schäfer. 1999. Survey and synthesis of intra- and interspecific variation in stomatal sensitivity to vapour pressure deficit. Plant, Cell and Environment 22:1515–1526.</w:t>
      </w:r>
    </w:p>
    <w:p w14:paraId="66D1F3A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Paillassa, J., I. J. Wright, I. C. Prentice, S. Pepin, N. G. Smith, G. Ethier, A. C. Westerband, L. J. Lamarque, H. Wang, W. K. Cornwell, and V. Maire. 2020. When and where soil is important to modify the carbon and water economy of leaves. New Phytologist 228:121–135.</w:t>
      </w:r>
    </w:p>
    <w:p w14:paraId="1F7C5E2D"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Paul, K. I., P. J. Polglase, A. M. O’Connell, J. C. Carlyle, P. J. Smethurst, and P. K. Khanna. 2003. Defining the relation between soil water content and net nitrogen mineralization. European Journal of Soil Science 54:39–48.</w:t>
      </w:r>
    </w:p>
    <w:p w14:paraId="0135B367"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Peng, Y., K. J. Bloomfield, L. A. Cernusak, T. F. Domingues, and I. C. Prentice. 2021. Global climate and nutrient controls of photosynthetic capacity. Communications Biology 4:462.</w:t>
      </w:r>
    </w:p>
    <w:p w14:paraId="04301BBC"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Perkowski, E. A., D. W. Frey, C. L. Goodale, and N. G. Smith. (n.d.). Soil nitrogen availability </w:t>
      </w:r>
      <w:r w:rsidRPr="00674E71">
        <w:rPr>
          <w:noProof/>
        </w:rPr>
        <w:lastRenderedPageBreak/>
        <w:t>modifies leaf nitrogen economics in mature temperate deciduous forests: a direct test of photosynthetic least-cos theory.</w:t>
      </w:r>
    </w:p>
    <w:p w14:paraId="44A4C04F"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F7260D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Pinheiro, J., and D. Bates. 2022. nlme: linear and nonlinear mixed effects models.</w:t>
      </w:r>
    </w:p>
    <w:p w14:paraId="61F9CCEE"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Poggio, L., L. M. De Sousa, N. H. Batjes, G. B. M. Heuvelink, B. Kempen, E. Ribeiro, and D. Rossiter. 2021. SoilGrids 2.0: Producing soil information for the globe with quantified spatial uncertainty. Soil 7:217–240.</w:t>
      </w:r>
    </w:p>
    <w:p w14:paraId="4737A28C"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Prentice, I. C., N. Dong, S. M. Gleason, V. Maire, and I. J. Wright. 2014. Balancing the costs of carbon gain and water transport: testing a new theoretical framework for plant functional ecology. Ecology Letters 17:82–91.</w:t>
      </w:r>
    </w:p>
    <w:p w14:paraId="3C63B7C4"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Priestley, C. H. B., and R. J. Taylor. 1972. On the Assessment of Surface Heat Flux and Evaporation Using Large-Scale Parameters. Monthly Weather Review 100:81–92.</w:t>
      </w:r>
    </w:p>
    <w:p w14:paraId="588DAB0D"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4DE7EB30"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R Core Team. 2021. R: A language and environment for statistical computing. R Foundation for Statistical Computing, Vienna, Austria.</w:t>
      </w:r>
    </w:p>
    <w:p w14:paraId="553665A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Reich, P. B. 2014. The world-wide ‘fast-slow’ plant economics spectrum: a traits manifesto. Journal of Ecology 102:275–301.</w:t>
      </w:r>
    </w:p>
    <w:p w14:paraId="22E5BF7C"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Reichman, G. A., D. L. Grunes, and F. G. Viets. 1966. Effect of Soil Moisture on </w:t>
      </w:r>
      <w:r w:rsidRPr="00674E71">
        <w:rPr>
          <w:noProof/>
        </w:rPr>
        <w:lastRenderedPageBreak/>
        <w:t>Ammonification and Nitrification in Two Northern Plains Soils. Soil Science Society of America Journal 30:363–366.</w:t>
      </w:r>
    </w:p>
    <w:p w14:paraId="62EFC466"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Rogers, A. 2014. The use and misuse of V</w:t>
      </w:r>
      <w:r w:rsidRPr="00674E71">
        <w:rPr>
          <w:noProof/>
          <w:vertAlign w:val="subscript"/>
        </w:rPr>
        <w:t>c,max</w:t>
      </w:r>
      <w:r w:rsidRPr="00674E71">
        <w:rPr>
          <w:noProof/>
        </w:rPr>
        <w:t xml:space="preserve"> in Earth System Models. Photosynthesis Research 119:15–29.</w:t>
      </w:r>
    </w:p>
    <w:p w14:paraId="234E5A6B"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0FEF7ACA"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Sage, R. F., and R. W. Pearcy. 1987. The nitrogen use efficiency of C3 and C4 plants: I. Leaf nitrogen, growth, and biomass partitioning in </w:t>
      </w:r>
      <w:r w:rsidRPr="00674E71">
        <w:rPr>
          <w:i/>
          <w:iCs/>
          <w:noProof/>
        </w:rPr>
        <w:t>Chenopodium album</w:t>
      </w:r>
      <w:r w:rsidRPr="00674E71">
        <w:rPr>
          <w:noProof/>
        </w:rPr>
        <w:t xml:space="preserve"> (L.) and </w:t>
      </w:r>
      <w:r w:rsidRPr="00674E71">
        <w:rPr>
          <w:i/>
          <w:iCs/>
          <w:noProof/>
        </w:rPr>
        <w:t>Amaranthus retroflexus</w:t>
      </w:r>
      <w:r w:rsidRPr="00674E71">
        <w:rPr>
          <w:noProof/>
        </w:rPr>
        <w:t xml:space="preserve"> (L.). Plant Physiology 84:954–958.</w:t>
      </w:r>
    </w:p>
    <w:p w14:paraId="71464888"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Saxton, K. E., and W. J. Rawls. 2006. Soil water characteristic estimates by texture and organic matter for hydrologic solutions. Soil Science Society of America Journal 70:1569–1578.</w:t>
      </w:r>
    </w:p>
    <w:p w14:paraId="30598F9B"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Schmitt, M. R., and G. E. Edwards. 1981. Photosynthetic capacity and nitrogen use efficiency of maize, wheat, and rice: A comparison between C3 and C4 photosynthesis. Journal of Experimental Botany 32:459–466.</w:t>
      </w:r>
    </w:p>
    <w:p w14:paraId="76E6ED12"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Schneider, C. A., W. S. Rasband, and K. W. Eliceiri. 2012. NIH Image to ImageJ: 25 years of image analysis. Nature methods 9:671–675.</w:t>
      </w:r>
    </w:p>
    <w:p w14:paraId="1421BB7C"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Scott, H. G., and N. G. Smith. 2022. A Model of C4 Photosynthetic Acclimation Based on Least-Cost Optimality Theory Suitable for Earth System Model Incorporation. Journal of Advances in Modeling Earth Systems 14:1–16.</w:t>
      </w:r>
    </w:p>
    <w:p w14:paraId="6D2245E8"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Shi, M., J. B. Fisher, E. R. Brzostek, and R. P. Phillips. 2016. Carbon cost of plant nitrogen acquisition: Global carbon cycle impact from an improved plant nitrogen cycle in the </w:t>
      </w:r>
      <w:r w:rsidRPr="00674E71">
        <w:rPr>
          <w:noProof/>
        </w:rPr>
        <w:lastRenderedPageBreak/>
        <w:t>Community Land Model. Global Change Biology 22:1299–1314.</w:t>
      </w:r>
    </w:p>
    <w:p w14:paraId="56E0C88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Smith, B., D. Wärlind, A. Arneth, T. Hickler, P. Leadley, J. Siltberg, and S. Zaehle. 2014. Implications of incorporating N cycling and N limitations on primary production in an individual-based dynamic vegetation model. Biogeosciences 11:2027–2054.</w:t>
      </w:r>
    </w:p>
    <w:p w14:paraId="08797E3F"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7ECE7E4"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Stark, J. M., and M. K. Firestone. 1995. Mechanisms for soil moisture effects on activity of nitrifying bacteria. Applied and Environmental Microbiology 61:218–221.</w:t>
      </w:r>
    </w:p>
    <w:p w14:paraId="1688E7BA"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1D2E928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Stocker, B. D., J. Zscheischler, T. F. Keenan, I. C. Prentice, J. Peñuelas, and S. I. Seneviratne. 2018. Quantifying soil moisture impacts on light use efficiency across biomes. New Phytologist 218:1430–1449.</w:t>
      </w:r>
    </w:p>
    <w:p w14:paraId="1EB720BA"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Sulman, B. N., D. T. Roman, K. Yi, L. Wang, R. P. Phillips, and K. A. Novick. 2016. High atmospheric demand for water can limit forest carbon uptake and transpiration as severely as dry soil. Geophysical Research Letters 43:9686–9695.</w:t>
      </w:r>
    </w:p>
    <w:p w14:paraId="726F4C72"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Thieurmel, B., and A. Elmarhraoui. 2019. suncalc: Compute sun position, sunlight phases, moon position, and lunar phase.</w:t>
      </w:r>
    </w:p>
    <w:p w14:paraId="32D4993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lastRenderedPageBreak/>
        <w:t>USDA NRCS. 2022. The PLANTS Database. (http://plants.usda.gov, 18 November 2022). National Plant Data Team, Greensboro, NC 27401-4901 USA.</w:t>
      </w:r>
    </w:p>
    <w:p w14:paraId="2105B64F"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32FAF71"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76A6B7B"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Wang, H., I. C. Prentice, T. F. Keenan, T. W. Davis, I. J. Wright, W. K. Cornwell, B. J. Evans, and C. Peng. 2017a. Towards a universal model for carbon dioxide uptake by plants. Nature Plants 3:734–741.</w:t>
      </w:r>
    </w:p>
    <w:p w14:paraId="18A9F0AE"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Wang, H., I. C. Prentice, I. J. Wright, D. I. Warton, S. Qiao, X. Xu, J. Zhou, K. Kikuzawa, and N. C. Stenseth. 2023. Leaf economics fundamentals explained by optimality principles. Science Advances 9:eadd566.</w:t>
      </w:r>
    </w:p>
    <w:p w14:paraId="4A82F00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Wang, J., J. M. H. Knops, C. E. Brassil, and C. Mu. 2017b. Increased productivity in wet years drives a decline in ecosystem stability with nitrogen additions in arid grasslands. Ecology 98:1779–1786.</w:t>
      </w:r>
    </w:p>
    <w:p w14:paraId="1C3EBB1F"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Waring, E. F., E. A. Perkowski, and N. G. Smith. (n.d.). Soil nitrogen fertilization reduces relative leaf nitrogen allocation to photosynthesis.</w:t>
      </w:r>
    </w:p>
    <w:p w14:paraId="2D9D5CCB"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 xml:space="preserve">Westerband, A. C., I. J. Wright, V. Maire, J. Paillassa, I. C. Prentice, O. K. Atkin, K. J. Bloomfield, L. A. Cernusak, N. Dong, S. M. Gleason, C. Guilherme Pereira, H. Lambers, </w:t>
      </w:r>
      <w:r w:rsidRPr="00674E71">
        <w:rPr>
          <w:noProof/>
        </w:rPr>
        <w:lastRenderedPageBreak/>
        <w:t>M. R. Leishman, Y. Malhi, and R. H. Nolan. 2023. Coordination of photosynthetic traits across soil and climate gradients. Global Change Biology 29:856–873.</w:t>
      </w:r>
    </w:p>
    <w:p w14:paraId="08FDAAFF"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Wieder, W. R., C. C. Cleveland, W. K. Smith, and K. Todd-Brown. 2015. Future productivity and carbon storage limited by terrestrial nutrient availability. Nature Geoscience 8:441–444.</w:t>
      </w:r>
    </w:p>
    <w:p w14:paraId="0695A48C"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Wright, I. J., P. B. Reich, and M. Westoby. 2003. Least-cost input mixtures of water and nitrogen for photosynthesis. The American Naturalist 161:98–111.</w:t>
      </w:r>
    </w:p>
    <w:p w14:paraId="35D65345"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7A4551AF"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Yahdjian, L., L. A. Gherardi, and O. E. Sala. 2011. Nitrogen limitation in arid-subhumid ecosystems: A meta-analysis of fertilization studies. Journal of Arid Environments 75:675–680.</w:t>
      </w:r>
    </w:p>
    <w:p w14:paraId="505B9BB0" w14:textId="77777777" w:rsidR="00674E71" w:rsidRPr="00674E71" w:rsidRDefault="00674E71" w:rsidP="00674E71">
      <w:pPr>
        <w:widowControl w:val="0"/>
        <w:autoSpaceDE w:val="0"/>
        <w:autoSpaceDN w:val="0"/>
        <w:adjustRightInd w:val="0"/>
        <w:spacing w:line="480" w:lineRule="auto"/>
        <w:ind w:left="480" w:hanging="480"/>
        <w:rPr>
          <w:noProof/>
        </w:rPr>
      </w:pPr>
      <w:r w:rsidRPr="00674E71">
        <w:rPr>
          <w:noProof/>
        </w:rPr>
        <w:t>Ziehn, T., J. Kattge, W. Knorr, and M. Scholze. 2011. Improving the predictability of global CO2 assimilation rates under climate change. Geophysical Research Letters 38:L10404.</w:t>
      </w:r>
    </w:p>
    <w:p w14:paraId="58BCB247" w14:textId="6570852E" w:rsidR="00AA3362" w:rsidRPr="00AA3362" w:rsidRDefault="00AA3362" w:rsidP="00674E71">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 w:id="1" w:author="Nick Smith" w:date="2023-01-24T15:24:00Z" w:initials="NGS">
    <w:p w14:paraId="547D82F6" w14:textId="4A25632A" w:rsidR="00D674C0" w:rsidRDefault="00D674C0">
      <w:pPr>
        <w:pStyle w:val="CommentText"/>
      </w:pPr>
      <w:r>
        <w:rPr>
          <w:rStyle w:val="CommentReference"/>
        </w:rPr>
        <w:annotationRef/>
      </w:r>
      <w:r>
        <w:t>An attempt to simplify/clarify. Not sure if it worked!</w:t>
      </w:r>
    </w:p>
  </w:comment>
  <w:comment w:id="2" w:author="Nick Smith" w:date="2023-01-24T15:28:00Z" w:initials="NGS">
    <w:p w14:paraId="67BD208A" w14:textId="77777777" w:rsidR="00D674C0" w:rsidRDefault="00D674C0">
      <w:pPr>
        <w:pStyle w:val="CommentText"/>
      </w:pPr>
      <w:r>
        <w:rPr>
          <w:rStyle w:val="CommentReference"/>
        </w:rPr>
        <w:annotationRef/>
      </w:r>
      <w:r>
        <w:t>It’s pretty hard to visualize what happened. Could you be more general? If the goal is to explain how Narea varies across the gradient, it might be better to start with:</w:t>
      </w:r>
    </w:p>
    <w:p w14:paraId="671D6F62" w14:textId="77777777" w:rsidR="00D674C0" w:rsidRDefault="00D674C0">
      <w:pPr>
        <w:pStyle w:val="CommentText"/>
      </w:pPr>
    </w:p>
    <w:p w14:paraId="35E32EBE" w14:textId="77777777" w:rsidR="00D674C0" w:rsidRDefault="00D674C0">
      <w:pPr>
        <w:pStyle w:val="CommentText"/>
      </w:pPr>
      <w:r>
        <w:t>“Narea increased with soil nitrogen availability, soil moisture, and VPD.”</w:t>
      </w:r>
    </w:p>
    <w:p w14:paraId="74EB80E1" w14:textId="77777777" w:rsidR="00D674C0" w:rsidRDefault="00D674C0">
      <w:pPr>
        <w:pStyle w:val="CommentText"/>
      </w:pPr>
    </w:p>
    <w:p w14:paraId="00FFEF74" w14:textId="77777777" w:rsidR="00D674C0" w:rsidRDefault="00D674C0">
      <w:pPr>
        <w:pStyle w:val="CommentText"/>
      </w:pPr>
      <w:r>
        <w:t>And then break this down:</w:t>
      </w:r>
    </w:p>
    <w:p w14:paraId="7711E40A" w14:textId="77777777" w:rsidR="00D674C0" w:rsidRDefault="00D674C0">
      <w:pPr>
        <w:pStyle w:val="CommentText"/>
      </w:pPr>
    </w:p>
    <w:p w14:paraId="62D39DBE" w14:textId="7270F61C" w:rsidR="00D674C0" w:rsidRDefault="00D674C0">
      <w:pPr>
        <w:pStyle w:val="CommentText"/>
      </w:pPr>
      <w:r>
        <w:t>“The positive Narea-soil nitrogen relationship was driven by the expected X relationship, which means Y. The positive Narea-soil moisture effect was drive by the unexpected X relationship, which means Y. The positive Narea-VPD relationship was driven by the expected X relationship, which means Y.</w:t>
      </w:r>
    </w:p>
  </w:comment>
  <w:comment w:id="3" w:author="Nick Smith" w:date="2023-01-24T15:32:00Z" w:initials="NGS">
    <w:p w14:paraId="70F80BD7" w14:textId="20C4B95B" w:rsidR="00D674C0" w:rsidRDefault="00D674C0">
      <w:pPr>
        <w:pStyle w:val="CommentText"/>
      </w:pPr>
      <w:r>
        <w:rPr>
          <w:rStyle w:val="CommentReference"/>
        </w:rPr>
        <w:annotationRef/>
      </w:r>
      <w:r>
        <w:t>Could you put this in more biologically relevant terms? That is, what are the plants doing in terms of their strategy to respond to the changes across the gradient (using N and H2O as substitutable resources?)</w:t>
      </w:r>
    </w:p>
  </w:comment>
  <w:comment w:id="4" w:author="Perkowski, Evan A" w:date="2023-01-25T15:06:00Z" w:initials="PEA">
    <w:p w14:paraId="1CF4B189" w14:textId="278BE671" w:rsidR="00331585" w:rsidRDefault="00331585">
      <w:pPr>
        <w:pStyle w:val="CommentText"/>
      </w:pPr>
      <w:r>
        <w:rPr>
          <w:rStyle w:val="CommentReference"/>
        </w:rPr>
        <w:annotationRef/>
      </w:r>
      <w:r>
        <w:t>corrected</w:t>
      </w:r>
    </w:p>
  </w:comment>
  <w:comment w:id="5" w:author="Perkowski, Evan A" w:date="2023-01-25T13:19:00Z" w:initials="PEA">
    <w:p w14:paraId="5A7A21CE" w14:textId="68F8EA1D" w:rsidR="00EF52CA" w:rsidRDefault="00EF52CA">
      <w:pPr>
        <w:pStyle w:val="CommentText"/>
      </w:pPr>
      <w:r>
        <w:rPr>
          <w:rStyle w:val="CommentReference"/>
        </w:rPr>
        <w:annotationRef/>
      </w:r>
      <w:r>
        <w:t>Corrected</w:t>
      </w:r>
    </w:p>
  </w:comment>
  <w:comment w:id="6" w:author="Perkowski, Evan A" w:date="2023-01-25T15:04:00Z" w:initials="PEA">
    <w:p w14:paraId="2970E394" w14:textId="39A6A970" w:rsidR="00674E71" w:rsidRDefault="00674E71">
      <w:pPr>
        <w:pStyle w:val="CommentText"/>
      </w:pPr>
      <w:r>
        <w:rPr>
          <w:rStyle w:val="CommentReference"/>
        </w:rPr>
        <w:annotationRef/>
      </w:r>
      <w:r>
        <w:t>corrected!</w:t>
      </w:r>
    </w:p>
  </w:comment>
  <w:comment w:id="7" w:author="Perkowski, Evan A" w:date="2023-01-25T13:51:00Z" w:initials="PEA">
    <w:p w14:paraId="6481E81C" w14:textId="48F72058" w:rsidR="00DB71BC" w:rsidRDefault="00DB71BC">
      <w:pPr>
        <w:pStyle w:val="CommentText"/>
      </w:pPr>
      <w:r>
        <w:rPr>
          <w:rStyle w:val="CommentReference"/>
        </w:rPr>
        <w:annotationRef/>
      </w:r>
      <w:r>
        <w:t>corrected</w:t>
      </w:r>
    </w:p>
  </w:comment>
  <w:comment w:id="8" w:author="Nick Smith" w:date="2023-01-24T16:44:00Z" w:initials="NGS">
    <w:p w14:paraId="5800E524" w14:textId="04EE21F3" w:rsidR="00D674C0" w:rsidRDefault="00D674C0">
      <w:pPr>
        <w:pStyle w:val="CommentText"/>
      </w:pPr>
      <w:r>
        <w:rPr>
          <w:rStyle w:val="CommentReference"/>
        </w:rPr>
        <w:annotationRef/>
      </w:r>
      <w:r>
        <w:t>Here and throughout, I would consider removing the lines for non-significant trends</w:t>
      </w:r>
    </w:p>
  </w:comment>
  <w:comment w:id="9" w:author="Nick Smith" w:date="2023-01-24T16:48:00Z" w:initials="NGS">
    <w:p w14:paraId="291314C9" w14:textId="7F521715" w:rsidR="00D674C0" w:rsidRDefault="00D674C0">
      <w:pPr>
        <w:pStyle w:val="CommentText"/>
      </w:pPr>
      <w:r>
        <w:rPr>
          <w:rStyle w:val="CommentReference"/>
        </w:rPr>
        <w:annotationRef/>
      </w:r>
      <w:r>
        <w:t>Cool! We’ve always suspected this was non-linear</w:t>
      </w:r>
    </w:p>
  </w:comment>
  <w:comment w:id="10" w:author="Perkowski, Evan A" w:date="2023-01-25T14:42:00Z" w:initials="PEA">
    <w:p w14:paraId="42488A72" w14:textId="20C4B0EA" w:rsidR="00420CCF" w:rsidRDefault="00420CCF">
      <w:pPr>
        <w:pStyle w:val="CommentText"/>
      </w:pPr>
      <w:r>
        <w:rPr>
          <w:rStyle w:val="CommentReference"/>
        </w:rPr>
        <w:annotationRef/>
      </w:r>
      <w:r>
        <w:t>corrected</w:t>
      </w:r>
    </w:p>
  </w:comment>
  <w:comment w:id="11" w:author="Nick Smith" w:date="2023-01-24T16:49:00Z" w:initials="NGS">
    <w:p w14:paraId="03793963" w14:textId="18790B15" w:rsidR="00D674C0" w:rsidRDefault="00D674C0">
      <w:pPr>
        <w:pStyle w:val="CommentText"/>
      </w:pPr>
      <w:r>
        <w:rPr>
          <w:rStyle w:val="CommentReference"/>
        </w:rPr>
        <w:annotationRef/>
      </w:r>
      <w:r>
        <w:t>Some really high C4 chi values are apparent here. Are these ones with less-than-certain species ids? I wonder if they might actually be C3. It could be worth checking the d13C values</w:t>
      </w:r>
    </w:p>
  </w:comment>
  <w:comment w:id="12" w:author="Perkowski, Evan A" w:date="2023-01-25T13:13:00Z" w:initials="PEA">
    <w:p w14:paraId="38B4C9A0" w14:textId="2C4F4836" w:rsidR="00EF52CA" w:rsidRDefault="00EF52CA">
      <w:pPr>
        <w:pStyle w:val="CommentText"/>
      </w:pPr>
      <w:r>
        <w:rPr>
          <w:rStyle w:val="CommentReference"/>
        </w:rPr>
        <w:annotationRef/>
      </w:r>
      <w:r>
        <w:t>corrected from re-analysis</w:t>
      </w:r>
    </w:p>
  </w:comment>
  <w:comment w:id="13" w:author="Perkowski, Evan A" w:date="2023-01-25T14:56:00Z" w:initials="PEA">
    <w:p w14:paraId="7A95E79E" w14:textId="5C40DAC7" w:rsidR="00674E71" w:rsidRDefault="00674E71">
      <w:pPr>
        <w:pStyle w:val="CommentText"/>
      </w:pPr>
      <w:r>
        <w:rPr>
          <w:rStyle w:val="CommentReference"/>
        </w:rPr>
        <w:annotationRef/>
      </w:r>
      <w:r>
        <w:t>corrected</w:t>
      </w:r>
    </w:p>
  </w:comment>
  <w:comment w:id="14" w:author="Perkowski, Evan A" w:date="2023-01-25T14:56:00Z" w:initials="PEA">
    <w:p w14:paraId="40B851C2" w14:textId="24C5557A" w:rsidR="00674E71" w:rsidRDefault="00674E71">
      <w:pPr>
        <w:pStyle w:val="CommentText"/>
      </w:pPr>
      <w:r>
        <w:rPr>
          <w:rStyle w:val="CommentReference"/>
        </w:rPr>
        <w:annotationRef/>
      </w:r>
      <w:r>
        <w:t>corrected</w:t>
      </w:r>
    </w:p>
  </w:comment>
  <w:comment w:id="15" w:author="Nick Smith" w:date="2023-01-24T17:10:00Z" w:initials="NGS">
    <w:p w14:paraId="617BAAC9" w14:textId="4F98FF4C" w:rsidR="008A03D1" w:rsidRDefault="008A03D1">
      <w:pPr>
        <w:pStyle w:val="CommentText"/>
      </w:pPr>
      <w:r>
        <w:rPr>
          <w:rStyle w:val="CommentReference"/>
        </w:rPr>
        <w:annotationRef/>
      </w:r>
      <w:r>
        <w:t>Or just generally greater nitrogen mobility?</w:t>
      </w:r>
    </w:p>
  </w:comment>
  <w:comment w:id="16" w:author="Nick Smith" w:date="2023-01-24T17:13:00Z" w:initials="NGS">
    <w:p w14:paraId="197D92FC" w14:textId="34B01410" w:rsidR="00A317FF" w:rsidRDefault="00A317FF">
      <w:pPr>
        <w:pStyle w:val="CommentText"/>
      </w:pPr>
      <w:r>
        <w:rPr>
          <w:rStyle w:val="CommentReference"/>
        </w:rPr>
        <w:annotationRef/>
      </w:r>
      <w:r>
        <w:t>I would maybe drop a lot of the temperature stuff here and focus in on VPD. The increase in Narea associated with an increase in photosynthetic biochemical capacity with increasing VPD is a super cool, and somewhat rare, response. I would try to save some space to indicate why capacity might increase with VPD from the least cost perspective (there is other data suggesting it should decrease)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547D82F6" w15:done="0"/>
  <w15:commentEx w15:paraId="62D39DBE" w15:done="0"/>
  <w15:commentEx w15:paraId="70F80BD7" w15:done="0"/>
  <w15:commentEx w15:paraId="1CF4B189" w15:done="0"/>
  <w15:commentEx w15:paraId="5A7A21CE" w15:done="0"/>
  <w15:commentEx w15:paraId="2970E394" w15:done="0"/>
  <w15:commentEx w15:paraId="6481E81C" w15:done="0"/>
  <w15:commentEx w15:paraId="5800E524" w15:done="0"/>
  <w15:commentEx w15:paraId="291314C9" w15:done="0"/>
  <w15:commentEx w15:paraId="42488A72" w15:done="0"/>
  <w15:commentEx w15:paraId="03793963" w15:done="0"/>
  <w15:commentEx w15:paraId="38B4C9A0" w15:done="0"/>
  <w15:commentEx w15:paraId="7A95E79E" w15:done="0"/>
  <w15:commentEx w15:paraId="40B851C2" w15:done="0"/>
  <w15:commentEx w15:paraId="617BAAC9" w15:done="0"/>
  <w15:commentEx w15:paraId="197D92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BC3F9" w16cex:dateUtc="2023-01-25T21:06:00Z"/>
  <w16cex:commentExtensible w16cex:durableId="277BAAD7" w16cex:dateUtc="2023-01-25T19:19:00Z"/>
  <w16cex:commentExtensible w16cex:durableId="277BC391" w16cex:dateUtc="2023-01-25T21:04:00Z"/>
  <w16cex:commentExtensible w16cex:durableId="277BB26E" w16cex:dateUtc="2023-01-25T19:51:00Z"/>
  <w16cex:commentExtensible w16cex:durableId="277BBE47" w16cex:dateUtc="2023-01-25T20:42:00Z"/>
  <w16cex:commentExtensible w16cex:durableId="277BA975" w16cex:dateUtc="2023-01-25T19:13:00Z"/>
  <w16cex:commentExtensible w16cex:durableId="277BC19D" w16cex:dateUtc="2023-01-25T20:56:00Z"/>
  <w16cex:commentExtensible w16cex:durableId="277BC1A5" w16cex:dateUtc="2023-01-25T2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547D82F6" w16cid:durableId="277A769E"/>
  <w16cid:commentId w16cid:paraId="62D39DBE" w16cid:durableId="277A779F"/>
  <w16cid:commentId w16cid:paraId="70F80BD7" w16cid:durableId="277A7895"/>
  <w16cid:commentId w16cid:paraId="1CF4B189" w16cid:durableId="277BC3F9"/>
  <w16cid:commentId w16cid:paraId="5A7A21CE" w16cid:durableId="277BAAD7"/>
  <w16cid:commentId w16cid:paraId="2970E394" w16cid:durableId="277BC391"/>
  <w16cid:commentId w16cid:paraId="6481E81C" w16cid:durableId="277BB26E"/>
  <w16cid:commentId w16cid:paraId="5800E524" w16cid:durableId="277A896E"/>
  <w16cid:commentId w16cid:paraId="291314C9" w16cid:durableId="277A8A48"/>
  <w16cid:commentId w16cid:paraId="42488A72" w16cid:durableId="277BBE47"/>
  <w16cid:commentId w16cid:paraId="03793963" w16cid:durableId="277A8AB4"/>
  <w16cid:commentId w16cid:paraId="38B4C9A0" w16cid:durableId="277BA975"/>
  <w16cid:commentId w16cid:paraId="7A95E79E" w16cid:durableId="277BC19D"/>
  <w16cid:commentId w16cid:paraId="40B851C2" w16cid:durableId="277BC1A5"/>
  <w16cid:commentId w16cid:paraId="617BAAC9" w16cid:durableId="277A8F9B"/>
  <w16cid:commentId w16cid:paraId="197D92FC" w16cid:durableId="277A9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5D101" w14:textId="77777777" w:rsidR="008F3282" w:rsidRDefault="008F3282" w:rsidP="00C14547">
      <w:r>
        <w:separator/>
      </w:r>
    </w:p>
  </w:endnote>
  <w:endnote w:type="continuationSeparator" w:id="0">
    <w:p w14:paraId="5ECB6F18" w14:textId="77777777" w:rsidR="008F3282" w:rsidRDefault="008F3282"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5A4B2" w14:textId="77777777" w:rsidR="008F3282" w:rsidRDefault="008F3282" w:rsidP="00C14547">
      <w:r>
        <w:separator/>
      </w:r>
    </w:p>
  </w:footnote>
  <w:footnote w:type="continuationSeparator" w:id="0">
    <w:p w14:paraId="43B9E747" w14:textId="77777777" w:rsidR="008F3282" w:rsidRDefault="008F3282"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12E4"/>
    <w:rsid w:val="00104F6B"/>
    <w:rsid w:val="0010638E"/>
    <w:rsid w:val="00106C1F"/>
    <w:rsid w:val="001102C6"/>
    <w:rsid w:val="001135C2"/>
    <w:rsid w:val="001145EF"/>
    <w:rsid w:val="001164C9"/>
    <w:rsid w:val="001178A7"/>
    <w:rsid w:val="001202AF"/>
    <w:rsid w:val="00121B00"/>
    <w:rsid w:val="00121E42"/>
    <w:rsid w:val="00122217"/>
    <w:rsid w:val="00123AE5"/>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85D3B"/>
    <w:rsid w:val="00191624"/>
    <w:rsid w:val="00195BF9"/>
    <w:rsid w:val="001979FE"/>
    <w:rsid w:val="001A0E1E"/>
    <w:rsid w:val="001A3F78"/>
    <w:rsid w:val="001B06F2"/>
    <w:rsid w:val="001B2141"/>
    <w:rsid w:val="001B40BD"/>
    <w:rsid w:val="001B56C3"/>
    <w:rsid w:val="001B6C99"/>
    <w:rsid w:val="001B7059"/>
    <w:rsid w:val="001B7C94"/>
    <w:rsid w:val="001C0149"/>
    <w:rsid w:val="001C03A8"/>
    <w:rsid w:val="001C1192"/>
    <w:rsid w:val="001C1D53"/>
    <w:rsid w:val="001C4D52"/>
    <w:rsid w:val="001C5251"/>
    <w:rsid w:val="001C69B5"/>
    <w:rsid w:val="001D0FD1"/>
    <w:rsid w:val="001D1E96"/>
    <w:rsid w:val="001D285A"/>
    <w:rsid w:val="001D2BB0"/>
    <w:rsid w:val="001D434E"/>
    <w:rsid w:val="001D5368"/>
    <w:rsid w:val="001D5AAA"/>
    <w:rsid w:val="001D5FA4"/>
    <w:rsid w:val="001D60A5"/>
    <w:rsid w:val="001E0CCD"/>
    <w:rsid w:val="001E2242"/>
    <w:rsid w:val="001E2935"/>
    <w:rsid w:val="001E3E42"/>
    <w:rsid w:val="001E6E5B"/>
    <w:rsid w:val="001E711F"/>
    <w:rsid w:val="001E7B23"/>
    <w:rsid w:val="001F02BA"/>
    <w:rsid w:val="001F117F"/>
    <w:rsid w:val="001F39CF"/>
    <w:rsid w:val="001F3D26"/>
    <w:rsid w:val="001F3E79"/>
    <w:rsid w:val="00202323"/>
    <w:rsid w:val="002052B6"/>
    <w:rsid w:val="00207B31"/>
    <w:rsid w:val="002145BB"/>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70A8"/>
    <w:rsid w:val="0041400A"/>
    <w:rsid w:val="004148B6"/>
    <w:rsid w:val="004150F4"/>
    <w:rsid w:val="004159BB"/>
    <w:rsid w:val="00420CCF"/>
    <w:rsid w:val="004210A0"/>
    <w:rsid w:val="00421772"/>
    <w:rsid w:val="004219F5"/>
    <w:rsid w:val="00426217"/>
    <w:rsid w:val="00427F68"/>
    <w:rsid w:val="00430933"/>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A564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64A3"/>
    <w:rsid w:val="004F7EE5"/>
    <w:rsid w:val="00500C38"/>
    <w:rsid w:val="00501FBF"/>
    <w:rsid w:val="005022EC"/>
    <w:rsid w:val="00503518"/>
    <w:rsid w:val="00503F5A"/>
    <w:rsid w:val="00504D35"/>
    <w:rsid w:val="00511023"/>
    <w:rsid w:val="005124E1"/>
    <w:rsid w:val="00514717"/>
    <w:rsid w:val="00514764"/>
    <w:rsid w:val="00515044"/>
    <w:rsid w:val="0051781E"/>
    <w:rsid w:val="00517A67"/>
    <w:rsid w:val="00520FD3"/>
    <w:rsid w:val="0053099B"/>
    <w:rsid w:val="00530A73"/>
    <w:rsid w:val="00531BAB"/>
    <w:rsid w:val="00532AE4"/>
    <w:rsid w:val="00535DB9"/>
    <w:rsid w:val="00535E38"/>
    <w:rsid w:val="00536868"/>
    <w:rsid w:val="00537035"/>
    <w:rsid w:val="00540553"/>
    <w:rsid w:val="00541926"/>
    <w:rsid w:val="0054373E"/>
    <w:rsid w:val="005442E1"/>
    <w:rsid w:val="00545184"/>
    <w:rsid w:val="00546067"/>
    <w:rsid w:val="005463D3"/>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D4E"/>
    <w:rsid w:val="00581E8C"/>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200EE"/>
    <w:rsid w:val="006203C9"/>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189F"/>
    <w:rsid w:val="0072289E"/>
    <w:rsid w:val="00722EFC"/>
    <w:rsid w:val="00723786"/>
    <w:rsid w:val="00723922"/>
    <w:rsid w:val="007251E5"/>
    <w:rsid w:val="00727558"/>
    <w:rsid w:val="0073205D"/>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4086E"/>
    <w:rsid w:val="008416A6"/>
    <w:rsid w:val="008469EA"/>
    <w:rsid w:val="008475BD"/>
    <w:rsid w:val="00851585"/>
    <w:rsid w:val="008518D7"/>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3D1"/>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3282"/>
    <w:rsid w:val="008F4F22"/>
    <w:rsid w:val="009039AC"/>
    <w:rsid w:val="00910E99"/>
    <w:rsid w:val="00911E65"/>
    <w:rsid w:val="00912BB7"/>
    <w:rsid w:val="009134BD"/>
    <w:rsid w:val="00913542"/>
    <w:rsid w:val="00913F4A"/>
    <w:rsid w:val="00914AA6"/>
    <w:rsid w:val="009157F8"/>
    <w:rsid w:val="00915A6E"/>
    <w:rsid w:val="00916659"/>
    <w:rsid w:val="00916C68"/>
    <w:rsid w:val="00923F9A"/>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1249"/>
    <w:rsid w:val="009C2552"/>
    <w:rsid w:val="009C3546"/>
    <w:rsid w:val="009C360D"/>
    <w:rsid w:val="009C4309"/>
    <w:rsid w:val="009C50E2"/>
    <w:rsid w:val="009C531E"/>
    <w:rsid w:val="009C5D08"/>
    <w:rsid w:val="009D1C21"/>
    <w:rsid w:val="009D4499"/>
    <w:rsid w:val="009E1A7B"/>
    <w:rsid w:val="009E25A4"/>
    <w:rsid w:val="009E2D9C"/>
    <w:rsid w:val="009E4EBF"/>
    <w:rsid w:val="009F0160"/>
    <w:rsid w:val="009F0B72"/>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BCC"/>
    <w:rsid w:val="00A36166"/>
    <w:rsid w:val="00A36BAB"/>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933"/>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1BC"/>
    <w:rsid w:val="00DB76B0"/>
    <w:rsid w:val="00DC0E39"/>
    <w:rsid w:val="00DC1016"/>
    <w:rsid w:val="00DC1AB0"/>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5FCB"/>
    <w:rsid w:val="00EB6604"/>
    <w:rsid w:val="00EB6719"/>
    <w:rsid w:val="00EB732F"/>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B24"/>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A1681"/>
    <w:rsid w:val="00FA1AB2"/>
    <w:rsid w:val="00FA2DA1"/>
    <w:rsid w:val="00FA4A16"/>
    <w:rsid w:val="00FA5BE7"/>
    <w:rsid w:val="00FA648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microsoft.com/office/2018/08/relationships/commentsExtensible" Target="commentsExtensible.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rism.oregonstate.edu"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47</Pages>
  <Words>78647</Words>
  <Characters>448289</Characters>
  <Application>Microsoft Office Word</Application>
  <DocSecurity>0</DocSecurity>
  <Lines>3735</Lines>
  <Paragraphs>1051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525885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2023-01-25T04:24:00Z</dcterms:created>
  <dcterms:modified xsi:type="dcterms:W3CDTF">2023-01-25T21:25:00Z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