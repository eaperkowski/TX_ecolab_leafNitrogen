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5200AA36" w:rsidR="00160CD3" w:rsidRPr="00CF3820" w:rsidRDefault="00160CD3" w:rsidP="0025039E">
      <w:pPr>
        <w:spacing w:line="360" w:lineRule="auto"/>
        <w:rPr>
          <w:i/>
          <w:iCs/>
        </w:rPr>
      </w:pPr>
      <w:r>
        <w:rPr>
          <w:b/>
          <w:bCs/>
        </w:rPr>
        <w:t>Target Journals:</w:t>
      </w:r>
      <w:r w:rsidR="006A1E4A">
        <w:t xml:space="preserve"> </w:t>
      </w:r>
      <w:commentRangeStart w:id="0"/>
      <w:r w:rsidR="00CF3820">
        <w:rPr>
          <w:i/>
          <w:iCs/>
        </w:rPr>
        <w:t>Ecology</w:t>
      </w:r>
      <w:r w:rsidR="00CF3820">
        <w:t xml:space="preserve"> or </w:t>
      </w:r>
      <w:r w:rsidR="00CF3820">
        <w:rPr>
          <w:i/>
          <w:iCs/>
        </w:rPr>
        <w:t>Journal of Ecology</w:t>
      </w:r>
      <w:r w:rsidR="00CF3820" w:rsidRPr="00CF3820">
        <w:t xml:space="preserve"> (maybe </w:t>
      </w:r>
      <w:r w:rsidR="00CF3820">
        <w:rPr>
          <w:i/>
          <w:iCs/>
        </w:rPr>
        <w:t>Functional Ecology</w:t>
      </w:r>
      <w:r w:rsidR="00CF3820" w:rsidRPr="00CF3820">
        <w:t>?)</w:t>
      </w:r>
      <w:commentRangeEnd w:id="0"/>
      <w:r w:rsidR="001610AD">
        <w:rPr>
          <w:rStyle w:val="CommentReference"/>
          <w:rFonts w:eastAsiaTheme="minorHAnsi" w:cs="Times New Roman (Body CS)"/>
        </w:rPr>
        <w:commentReference w:id="0"/>
      </w:r>
    </w:p>
    <w:p w14:paraId="3EB0B22F" w14:textId="77777777" w:rsidR="00160CD3" w:rsidRDefault="00160CD3" w:rsidP="0025039E">
      <w:pPr>
        <w:spacing w:line="360" w:lineRule="auto"/>
        <w:rPr>
          <w:b/>
          <w:bCs/>
        </w:rPr>
      </w:pPr>
    </w:p>
    <w:p w14:paraId="7A1F278D" w14:textId="1577C9C0" w:rsidR="004B4F66" w:rsidRDefault="00160CD3" w:rsidP="0025039E">
      <w:pPr>
        <w:spacing w:line="360" w:lineRule="auto"/>
        <w:rPr>
          <w:b/>
          <w:bCs/>
        </w:rPr>
      </w:pPr>
      <w:r>
        <w:rPr>
          <w:b/>
          <w:bCs/>
        </w:rPr>
        <w:t>T</w:t>
      </w:r>
      <w:r w:rsidRPr="0070582B">
        <w:rPr>
          <w:b/>
          <w:bCs/>
        </w:rPr>
        <w:t>itle</w:t>
      </w:r>
      <w:r>
        <w:t>:</w:t>
      </w:r>
      <w:r w:rsidR="00780F85">
        <w:t xml:space="preserve"> The relative cost of resource use for photosynthesis drives</w:t>
      </w:r>
      <w:r w:rsidR="00CF3820">
        <w:t xml:space="preserve"> </w:t>
      </w:r>
      <w:r w:rsidR="00780F85">
        <w:t>v</w:t>
      </w:r>
      <w:r w:rsidR="004B4F66" w:rsidRPr="004B4F66">
        <w:t xml:space="preserve">ariance in leaf nitrogen content </w:t>
      </w:r>
      <w:r w:rsidR="00780F85">
        <w:t>across</w:t>
      </w:r>
      <w:r w:rsidR="00FF332A">
        <w:t xml:space="preserve"> a</w:t>
      </w:r>
      <w:r w:rsidR="00780F85">
        <w:t xml:space="preserve"> climate and soil resource availability gradient</w:t>
      </w:r>
    </w:p>
    <w:p w14:paraId="2013D9DF" w14:textId="77777777" w:rsidR="00160CD3" w:rsidRPr="00160CD3" w:rsidRDefault="00160CD3" w:rsidP="0025039E">
      <w:pPr>
        <w:spacing w:line="360" w:lineRule="auto"/>
        <w:rPr>
          <w:b/>
          <w:bCs/>
        </w:rPr>
      </w:pPr>
    </w:p>
    <w:p w14:paraId="09A8CF0C" w14:textId="38BEEDA0" w:rsidR="00160CD3" w:rsidRPr="003C7D13" w:rsidRDefault="00160CD3" w:rsidP="0025039E">
      <w:pPr>
        <w:spacing w:line="360" w:lineRule="auto"/>
      </w:pPr>
      <w:r>
        <w:rPr>
          <w:b/>
          <w:bCs/>
        </w:rPr>
        <w:t>Running Head:</w:t>
      </w:r>
      <w:r w:rsidR="003C7D13">
        <w:rPr>
          <w:b/>
          <w:bCs/>
        </w:rPr>
        <w:t xml:space="preserve"> </w:t>
      </w:r>
      <w:r w:rsidR="00780F85" w:rsidRPr="00780F85">
        <w:t xml:space="preserve">Costs of resource use </w:t>
      </w:r>
      <w:r w:rsidR="003C7D13" w:rsidRPr="00780F85">
        <w:t>modif</w:t>
      </w:r>
      <w:r w:rsidR="00780F85" w:rsidRPr="00780F85">
        <w:t>y</w:t>
      </w:r>
      <w:r w:rsidR="003C7D13" w:rsidRPr="00780F85">
        <w:t xml:space="preserve"> leaf nitrogen</w:t>
      </w:r>
      <w:r w:rsidR="003C7D13">
        <w:t xml:space="preserve"> content</w:t>
      </w:r>
    </w:p>
    <w:p w14:paraId="2C1BAF51" w14:textId="77777777" w:rsidR="00160CD3" w:rsidRDefault="00160CD3" w:rsidP="0025039E">
      <w:pPr>
        <w:spacing w:line="360" w:lineRule="auto"/>
        <w:rPr>
          <w:b/>
          <w:bCs/>
        </w:rPr>
      </w:pPr>
    </w:p>
    <w:p w14:paraId="3D21737E" w14:textId="40116965" w:rsidR="00160CD3" w:rsidRPr="00AA5310" w:rsidRDefault="00160CD3" w:rsidP="0025039E">
      <w:pPr>
        <w:spacing w:line="360" w:lineRule="auto"/>
      </w:pPr>
      <w:r>
        <w:rPr>
          <w:b/>
          <w:bCs/>
        </w:rPr>
        <w:t>Author List:</w:t>
      </w:r>
      <w:r>
        <w:t xml:space="preserve"> Evan A. Perkowski, Nicholas G. Smith</w:t>
      </w:r>
    </w:p>
    <w:p w14:paraId="47588409" w14:textId="5D02EC64" w:rsidR="00160CD3" w:rsidRPr="00182CD2" w:rsidRDefault="00160CD3" w:rsidP="0025039E">
      <w:pPr>
        <w:spacing w:line="360" w:lineRule="auto"/>
      </w:pPr>
      <w:r>
        <w:rPr>
          <w:b/>
          <w:bCs/>
        </w:rPr>
        <w:t>Author Affiliations:</w:t>
      </w:r>
      <w:r>
        <w:t xml:space="preserve"> Department of Biological Sciences, Texas Tech University, Lubbock, TX</w:t>
      </w:r>
    </w:p>
    <w:p w14:paraId="29CE3040" w14:textId="77777777" w:rsidR="00160CD3" w:rsidRDefault="00160CD3" w:rsidP="0025039E">
      <w:pPr>
        <w:spacing w:line="360" w:lineRule="auto"/>
        <w:rPr>
          <w:b/>
        </w:rPr>
      </w:pPr>
    </w:p>
    <w:p w14:paraId="661DDF10" w14:textId="77777777" w:rsidR="00160CD3" w:rsidRPr="002F526D" w:rsidRDefault="00160CD3" w:rsidP="0025039E">
      <w:pPr>
        <w:spacing w:line="360" w:lineRule="auto"/>
        <w:rPr>
          <w:b/>
        </w:rPr>
      </w:pPr>
      <w:r>
        <w:rPr>
          <w:b/>
        </w:rPr>
        <w:t>Manuscript compilation details</w:t>
      </w:r>
    </w:p>
    <w:p w14:paraId="23036485" w14:textId="0194297D" w:rsidR="00160CD3" w:rsidRDefault="00160CD3" w:rsidP="0025039E">
      <w:pPr>
        <w:spacing w:line="360" w:lineRule="auto"/>
        <w:rPr>
          <w:bCs/>
        </w:rPr>
      </w:pPr>
      <w:r w:rsidRPr="00895468">
        <w:rPr>
          <w:b/>
        </w:rPr>
        <w:t>Abstract:</w:t>
      </w:r>
      <w:r>
        <w:rPr>
          <w:bCs/>
        </w:rPr>
        <w:t xml:space="preserve"> </w:t>
      </w:r>
      <w:r w:rsidR="002D437C">
        <w:rPr>
          <w:bCs/>
        </w:rPr>
        <w:t>3</w:t>
      </w:r>
      <w:r w:rsidR="000D755C">
        <w:rPr>
          <w:bCs/>
        </w:rPr>
        <w:t>33</w:t>
      </w:r>
      <w:r w:rsidR="002D437C">
        <w:rPr>
          <w:bCs/>
        </w:rPr>
        <w:t xml:space="preserve"> </w:t>
      </w:r>
      <w:r>
        <w:rPr>
          <w:bCs/>
        </w:rPr>
        <w:t>words</w:t>
      </w:r>
    </w:p>
    <w:p w14:paraId="543417E2" w14:textId="5FBB982B" w:rsidR="00160CD3" w:rsidRDefault="00160CD3" w:rsidP="0025039E">
      <w:pPr>
        <w:spacing w:line="360" w:lineRule="auto"/>
        <w:rPr>
          <w:bCs/>
        </w:rPr>
      </w:pPr>
      <w:r w:rsidRPr="00006BDD">
        <w:rPr>
          <w:b/>
        </w:rPr>
        <w:t>Main text word count</w:t>
      </w:r>
      <w:r>
        <w:rPr>
          <w:bCs/>
        </w:rPr>
        <w:t>:</w:t>
      </w:r>
      <w:r w:rsidR="000D755C">
        <w:rPr>
          <w:bCs/>
        </w:rPr>
        <w:t xml:space="preserve"> 67</w:t>
      </w:r>
      <w:r w:rsidR="001B1BA0">
        <w:rPr>
          <w:bCs/>
        </w:rPr>
        <w:t>65</w:t>
      </w:r>
      <w:r w:rsidR="00CF3820">
        <w:rPr>
          <w:bCs/>
        </w:rPr>
        <w:t xml:space="preserve"> </w:t>
      </w:r>
      <w:r>
        <w:rPr>
          <w:bCs/>
        </w:rPr>
        <w:t xml:space="preserve">words </w:t>
      </w:r>
    </w:p>
    <w:p w14:paraId="6D852392" w14:textId="2C67107D" w:rsidR="00160CD3" w:rsidRDefault="00160CD3" w:rsidP="0025039E">
      <w:pPr>
        <w:spacing w:line="360" w:lineRule="auto"/>
        <w:ind w:firstLine="720"/>
        <w:rPr>
          <w:bCs/>
        </w:rPr>
      </w:pPr>
      <w:r>
        <w:rPr>
          <w:bCs/>
        </w:rPr>
        <w:t xml:space="preserve">Introduction: </w:t>
      </w:r>
      <w:r w:rsidR="004F64A3">
        <w:rPr>
          <w:bCs/>
        </w:rPr>
        <w:t>1</w:t>
      </w:r>
      <w:r w:rsidR="001B1BA0">
        <w:rPr>
          <w:bCs/>
        </w:rPr>
        <w:t>607</w:t>
      </w:r>
      <w:r w:rsidR="004F64A3">
        <w:rPr>
          <w:bCs/>
        </w:rPr>
        <w:t xml:space="preserve"> </w:t>
      </w:r>
      <w:r>
        <w:rPr>
          <w:bCs/>
        </w:rPr>
        <w:t>words</w:t>
      </w:r>
    </w:p>
    <w:p w14:paraId="27B29C84" w14:textId="1E2A900C" w:rsidR="00160CD3" w:rsidRDefault="00160CD3" w:rsidP="0025039E">
      <w:pPr>
        <w:spacing w:line="360" w:lineRule="auto"/>
        <w:ind w:firstLine="720"/>
        <w:rPr>
          <w:bCs/>
        </w:rPr>
      </w:pPr>
      <w:r>
        <w:rPr>
          <w:bCs/>
        </w:rPr>
        <w:t xml:space="preserve">Methods: </w:t>
      </w:r>
      <w:r w:rsidR="006A7B9F">
        <w:rPr>
          <w:bCs/>
        </w:rPr>
        <w:t>2</w:t>
      </w:r>
      <w:r w:rsidR="001B1BA0">
        <w:rPr>
          <w:bCs/>
        </w:rPr>
        <w:t>300</w:t>
      </w:r>
      <w:r w:rsidR="006A7B9F">
        <w:rPr>
          <w:bCs/>
        </w:rPr>
        <w:t xml:space="preserve"> </w:t>
      </w:r>
      <w:r>
        <w:rPr>
          <w:bCs/>
        </w:rPr>
        <w:t>words</w:t>
      </w:r>
    </w:p>
    <w:p w14:paraId="0A2B2CD4" w14:textId="2E375067" w:rsidR="00160CD3" w:rsidRDefault="00160CD3" w:rsidP="0025039E">
      <w:pPr>
        <w:spacing w:line="360" w:lineRule="auto"/>
        <w:ind w:firstLine="720"/>
        <w:rPr>
          <w:bCs/>
        </w:rPr>
      </w:pPr>
      <w:r>
        <w:rPr>
          <w:bCs/>
        </w:rPr>
        <w:t xml:space="preserve">Results: </w:t>
      </w:r>
      <w:r w:rsidR="000D755C">
        <w:rPr>
          <w:bCs/>
        </w:rPr>
        <w:t>835</w:t>
      </w:r>
      <w:r w:rsidR="00515044">
        <w:rPr>
          <w:bCs/>
        </w:rPr>
        <w:t xml:space="preserve"> </w:t>
      </w:r>
      <w:r>
        <w:rPr>
          <w:bCs/>
        </w:rPr>
        <w:t>words (not including text in figures or tables)</w:t>
      </w:r>
    </w:p>
    <w:p w14:paraId="35636F53" w14:textId="29B8939E" w:rsidR="00160CD3" w:rsidRDefault="00160CD3" w:rsidP="0025039E">
      <w:pPr>
        <w:spacing w:line="360" w:lineRule="auto"/>
        <w:ind w:firstLine="720"/>
        <w:rPr>
          <w:bCs/>
        </w:rPr>
      </w:pPr>
      <w:r>
        <w:rPr>
          <w:bCs/>
        </w:rPr>
        <w:t xml:space="preserve">Discussion: </w:t>
      </w:r>
      <w:r w:rsidR="00CF3820">
        <w:rPr>
          <w:bCs/>
        </w:rPr>
        <w:t>2</w:t>
      </w:r>
      <w:r w:rsidR="000D755C">
        <w:rPr>
          <w:bCs/>
        </w:rPr>
        <w:t>02</w:t>
      </w:r>
      <w:r w:rsidR="001B1BA0">
        <w:rPr>
          <w:bCs/>
        </w:rPr>
        <w:t>3</w:t>
      </w:r>
      <w:r w:rsidR="00CF3820">
        <w:rPr>
          <w:bCs/>
        </w:rPr>
        <w:t xml:space="preserve"> </w:t>
      </w:r>
      <w:r>
        <w:rPr>
          <w:bCs/>
        </w:rPr>
        <w:t>words</w:t>
      </w:r>
    </w:p>
    <w:p w14:paraId="54F37F59" w14:textId="5BB2F8B5" w:rsidR="00160CD3" w:rsidRDefault="00160CD3" w:rsidP="0025039E">
      <w:pPr>
        <w:spacing w:line="360" w:lineRule="auto"/>
        <w:rPr>
          <w:bCs/>
        </w:rPr>
      </w:pPr>
      <w:r>
        <w:rPr>
          <w:b/>
        </w:rPr>
        <w:t>Tables and Figures</w:t>
      </w:r>
      <w:r>
        <w:rPr>
          <w:bCs/>
        </w:rPr>
        <w:t xml:space="preserve">: </w:t>
      </w:r>
      <w:r w:rsidR="009A03F3">
        <w:rPr>
          <w:bCs/>
        </w:rPr>
        <w:t>5 tables; 5 figures</w:t>
      </w:r>
    </w:p>
    <w:p w14:paraId="0D9C24BF" w14:textId="08120236" w:rsidR="00160CD3" w:rsidRDefault="00160CD3" w:rsidP="0025039E">
      <w:pPr>
        <w:spacing w:line="360" w:lineRule="auto"/>
        <w:rPr>
          <w:b/>
          <w:bCs/>
        </w:rPr>
      </w:pPr>
      <w:r>
        <w:rPr>
          <w:b/>
        </w:rPr>
        <w:t>Supplemental Information</w:t>
      </w:r>
      <w:r>
        <w:rPr>
          <w:bCs/>
        </w:rPr>
        <w:t>:</w:t>
      </w:r>
    </w:p>
    <w:p w14:paraId="21EDE1F2" w14:textId="6AEA16EC" w:rsidR="00160CD3" w:rsidRDefault="00160CD3" w:rsidP="0025039E">
      <w:pPr>
        <w:spacing w:line="360" w:lineRule="auto"/>
        <w:rPr>
          <w:b/>
          <w:bCs/>
        </w:rPr>
      </w:pPr>
      <w:r>
        <w:rPr>
          <w:b/>
          <w:bCs/>
        </w:rPr>
        <w:br w:type="page"/>
      </w:r>
    </w:p>
    <w:p w14:paraId="08444F10" w14:textId="7F784C77" w:rsidR="000E5BEF" w:rsidRDefault="00B14994" w:rsidP="0025039E">
      <w:pPr>
        <w:spacing w:line="360" w:lineRule="auto"/>
      </w:pPr>
      <w:r>
        <w:rPr>
          <w:b/>
          <w:bCs/>
        </w:rPr>
        <w:lastRenderedPageBreak/>
        <w:t>Abstract</w:t>
      </w:r>
    </w:p>
    <w:p w14:paraId="0CBCC14D" w14:textId="0CD0DF52" w:rsidR="00580B93" w:rsidRPr="00DA3B2F" w:rsidRDefault="008F4F22" w:rsidP="0025039E">
      <w:pPr>
        <w:spacing w:line="360" w:lineRule="auto"/>
      </w:pPr>
      <w:r>
        <w:t xml:space="preserve">Climate and soil resource availability </w:t>
      </w:r>
      <w:r w:rsidR="000D0151">
        <w:t xml:space="preserve">are important drivers of plant nitrogen uptake and allocation. </w:t>
      </w:r>
      <w:r w:rsidR="00621C5D">
        <w:t>Photosynthetic l</w:t>
      </w:r>
      <w:r w:rsidR="006738DC">
        <w:t xml:space="preserve">east cost </w:t>
      </w:r>
      <w:r w:rsidR="00A70EE7">
        <w:t>theory provides a unified framework for understanding the integrative role of climat</w:t>
      </w:r>
      <w:r>
        <w:t>e</w:t>
      </w:r>
      <w:r w:rsidR="00A70EE7">
        <w:t xml:space="preserve"> and </w:t>
      </w:r>
      <w:r>
        <w:t>soil resource availability</w:t>
      </w:r>
      <w:r w:rsidR="00A70EE7">
        <w:t xml:space="preserve"> on leaf nitrogen content across time and space</w:t>
      </w:r>
      <w:r w:rsidR="00520FD3">
        <w:t xml:space="preserve">. </w:t>
      </w:r>
      <w:commentRangeStart w:id="1"/>
      <w:r w:rsidR="00520FD3">
        <w:t>The theory posits that water and nitrogen can be used as substitutable resources to support photosynthesis and</w:t>
      </w:r>
      <w:r w:rsidR="00FF332A">
        <w:t xml:space="preserve"> that</w:t>
      </w:r>
      <w:r w:rsidR="00520FD3">
        <w:t xml:space="preserve"> leaf investment in water use (reflected in leaf </w:t>
      </w:r>
      <w:r w:rsidR="00520FD3">
        <w:rPr>
          <w:i/>
          <w:iCs/>
        </w:rPr>
        <w:t>C</w:t>
      </w:r>
      <w:r w:rsidR="00520FD3">
        <w:rPr>
          <w:vertAlign w:val="subscript"/>
        </w:rPr>
        <w:t>i</w:t>
      </w:r>
      <w:r w:rsidR="00520FD3">
        <w:t>:</w:t>
      </w:r>
      <w:r w:rsidR="00520FD3">
        <w:rPr>
          <w:i/>
          <w:iCs/>
        </w:rPr>
        <w:t>C</w:t>
      </w:r>
      <w:r w:rsidR="00520FD3">
        <w:rPr>
          <w:vertAlign w:val="subscript"/>
        </w:rPr>
        <w:t>a</w:t>
      </w:r>
      <w:r w:rsidR="00520FD3">
        <w:t>) or nitrogen use (reflected in</w:t>
      </w:r>
      <w:r w:rsidR="00A70EE7">
        <w:t xml:space="preserve"> </w:t>
      </w:r>
      <w:r>
        <w:t xml:space="preserve">area-based </w:t>
      </w:r>
      <w:r w:rsidR="00A70EE7">
        <w:t xml:space="preserve">leaf nitrogen content </w:t>
      </w:r>
      <w:r>
        <w:t>(</w:t>
      </w:r>
      <w:r>
        <w:rPr>
          <w:i/>
          <w:iCs/>
        </w:rPr>
        <w:t>N</w:t>
      </w:r>
      <w:r>
        <w:rPr>
          <w:vertAlign w:val="subscript"/>
        </w:rPr>
        <w:t>area</w:t>
      </w:r>
      <w:r>
        <w:t>)</w:t>
      </w:r>
      <w:r w:rsidR="00520FD3">
        <w:t xml:space="preserve">) are each a function of </w:t>
      </w:r>
      <w:r w:rsidR="00520FD3" w:rsidRPr="00A217C4">
        <w:t>the</w:t>
      </w:r>
      <w:r w:rsidR="00520FD3">
        <w:t xml:space="preserve"> unit cost of acquiring and using </w:t>
      </w:r>
      <w:r w:rsidR="00916C68">
        <w:t>nitrogen</w:t>
      </w:r>
      <w:r w:rsidR="00520FD3">
        <w:t xml:space="preserve"> relative to water (</w:t>
      </w:r>
      <w:r w:rsidR="00520FD3" w:rsidRPr="00A70EE7">
        <w:rPr>
          <w:i/>
          <w:iCs/>
          <w:lang w:val="el-GR"/>
        </w:rPr>
        <w:t>β</w:t>
      </w:r>
      <w:r w:rsidR="00520FD3">
        <w:t>) along with aboveground climate, which alters demand for water and nitrogen.</w:t>
      </w:r>
      <w:r>
        <w:t xml:space="preserve"> </w:t>
      </w:r>
      <w:commentRangeEnd w:id="1"/>
      <w:r w:rsidR="00520FD3">
        <w:rPr>
          <w:rStyle w:val="CommentReference"/>
          <w:rFonts w:eastAsiaTheme="minorHAnsi" w:cs="Times New Roman (Body CS)"/>
        </w:rPr>
        <w:commentReference w:id="1"/>
      </w:r>
      <w:r w:rsidR="00457AA0">
        <w:t xml:space="preserve">While </w:t>
      </w:r>
      <w:r>
        <w:t>promising</w:t>
      </w:r>
      <w:r w:rsidR="00457AA0">
        <w:t xml:space="preserve">, </w:t>
      </w:r>
      <w:r w:rsidR="00E703BA">
        <w:t>no study to date has explicitly</w:t>
      </w:r>
      <w:r w:rsidR="009039AC">
        <w:t xml:space="preserve"> tested this theory by</w:t>
      </w:r>
      <w:r w:rsidR="00E703BA">
        <w:t xml:space="preserve"> measur</w:t>
      </w:r>
      <w:r w:rsidR="009039AC">
        <w:t>ing</w:t>
      </w:r>
      <w:r w:rsidR="00E703BA">
        <w:t xml:space="preserve"> </w:t>
      </w:r>
      <w:r w:rsidR="001B56C3" w:rsidRPr="00A70EE7">
        <w:rPr>
          <w:i/>
          <w:iCs/>
          <w:lang w:val="el-GR"/>
        </w:rPr>
        <w:t>β</w:t>
      </w:r>
      <w:r w:rsidR="009039AC">
        <w:rPr>
          <w:iCs/>
        </w:rPr>
        <w:t xml:space="preserve">, </w:t>
      </w:r>
      <w:r w:rsidR="00872D39">
        <w:t xml:space="preserve">leaf </w:t>
      </w:r>
      <w:r w:rsidR="00872D39">
        <w:rPr>
          <w:i/>
          <w:iCs/>
        </w:rPr>
        <w:t>C</w:t>
      </w:r>
      <w:r w:rsidR="00872D39">
        <w:rPr>
          <w:vertAlign w:val="subscript"/>
        </w:rPr>
        <w:t>i</w:t>
      </w:r>
      <w:r w:rsidR="00872D39">
        <w:t>:</w:t>
      </w:r>
      <w:r w:rsidR="00872D39">
        <w:rPr>
          <w:i/>
          <w:iCs/>
        </w:rPr>
        <w:t>C</w:t>
      </w:r>
      <w:r w:rsidR="00872D39">
        <w:rPr>
          <w:vertAlign w:val="subscript"/>
        </w:rPr>
        <w:t>a</w:t>
      </w:r>
      <w:r w:rsidR="009039AC">
        <w:rPr>
          <w:iCs/>
        </w:rPr>
        <w:t>, and</w:t>
      </w:r>
      <w:r w:rsidR="001B56C3">
        <w:t xml:space="preserve"> </w:t>
      </w:r>
      <w:r>
        <w:rPr>
          <w:i/>
          <w:iCs/>
        </w:rPr>
        <w:t>N</w:t>
      </w:r>
      <w:r>
        <w:rPr>
          <w:vertAlign w:val="subscript"/>
        </w:rPr>
        <w:t>area</w:t>
      </w:r>
      <w:r w:rsidR="009039AC">
        <w:t xml:space="preserve"> (and its components: leaf mass per area, </w:t>
      </w:r>
      <w:r w:rsidR="009039AC">
        <w:rPr>
          <w:i/>
          <w:iCs/>
        </w:rPr>
        <w:t>M</w:t>
      </w:r>
      <w:r w:rsidR="009039AC">
        <w:rPr>
          <w:vertAlign w:val="subscript"/>
        </w:rPr>
        <w:t>area</w:t>
      </w:r>
      <w:r w:rsidR="009039AC">
        <w:t xml:space="preserve">; leaf nitrogen per unit leaf biomass, </w:t>
      </w:r>
      <w:r w:rsidR="009039AC">
        <w:rPr>
          <w:i/>
          <w:iCs/>
        </w:rPr>
        <w:t>N</w:t>
      </w:r>
      <w:r w:rsidR="009039AC">
        <w:rPr>
          <w:vertAlign w:val="subscript"/>
        </w:rPr>
        <w:t>mass</w:t>
      </w:r>
      <w:r w:rsidR="009039AC">
        <w:t>)</w:t>
      </w:r>
      <w:r>
        <w:t xml:space="preserve"> across </w:t>
      </w:r>
      <w:r w:rsidR="001E2935">
        <w:t>environmental</w:t>
      </w:r>
      <w:r>
        <w:t xml:space="preserve"> gradients</w:t>
      </w:r>
      <w:r w:rsidR="001B56C3">
        <w:t>.</w:t>
      </w:r>
      <w:r w:rsidR="00A70EE7">
        <w:t xml:space="preserve"> </w:t>
      </w:r>
      <w:r w:rsidR="00263427">
        <w:t>To test the theory, w</w:t>
      </w:r>
      <w:r w:rsidR="005463D3">
        <w:t xml:space="preserve">e measured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r w:rsidR="00A217C4">
        <w:t xml:space="preserve"> </w:t>
      </w:r>
      <w:r w:rsidR="00872D39">
        <w:t xml:space="preserve">leaf </w:t>
      </w:r>
      <w:r w:rsidR="00872D39">
        <w:rPr>
          <w:i/>
          <w:iCs/>
        </w:rPr>
        <w:t>C</w:t>
      </w:r>
      <w:r w:rsidR="00872D39">
        <w:rPr>
          <w:vertAlign w:val="subscript"/>
        </w:rPr>
        <w:t>i</w:t>
      </w:r>
      <w:r w:rsidR="00872D39">
        <w:t>:</w:t>
      </w:r>
      <w:r w:rsidR="00872D39">
        <w:rPr>
          <w:i/>
          <w:iCs/>
        </w:rPr>
        <w:t>C</w:t>
      </w:r>
      <w:r w:rsidR="00872D39">
        <w:rPr>
          <w:vertAlign w:val="subscript"/>
        </w:rPr>
        <w:t>a</w:t>
      </w:r>
      <w:r w:rsidR="00A217C4">
        <w:t>,</w:t>
      </w:r>
      <w:r>
        <w:t xml:space="preserve"> </w:t>
      </w:r>
      <w:r w:rsidR="005463D3">
        <w:t>and</w:t>
      </w:r>
      <w:r w:rsidR="00E703BA" w:rsidRPr="00A70EE7">
        <w:rPr>
          <w:i/>
          <w:iCs/>
        </w:rPr>
        <w:t xml:space="preserve"> </w:t>
      </w:r>
      <w:r w:rsidR="00E703BA" w:rsidRPr="00A70EE7">
        <w:rPr>
          <w:i/>
          <w:iCs/>
          <w:lang w:val="el-GR"/>
        </w:rPr>
        <w:t>β</w:t>
      </w:r>
      <w:r w:rsidR="00E703BA">
        <w:t xml:space="preserve"> </w:t>
      </w:r>
      <w:r w:rsidR="00656F5E">
        <w:t xml:space="preserve">in </w:t>
      </w:r>
      <w:r w:rsidR="005463D3">
        <w:t xml:space="preserve">520 individuals comprising </w:t>
      </w:r>
      <w:r w:rsidR="001B56C3">
        <w:t>57</w:t>
      </w:r>
      <w:r w:rsidR="005463D3">
        <w:t xml:space="preserve"> species </w:t>
      </w:r>
      <w:r w:rsidR="007A6DC4">
        <w:t xml:space="preserve">across </w:t>
      </w:r>
      <w:r w:rsidR="005463D3">
        <w:t>24 sites</w:t>
      </w:r>
      <w:r w:rsidR="001B56C3">
        <w:t xml:space="preserve"> scattered a</w:t>
      </w:r>
      <w:r w:rsidR="007A6DC4">
        <w:t>long</w:t>
      </w:r>
      <w:r w:rsidR="001B56C3">
        <w:t xml:space="preserve"> a</w:t>
      </w:r>
      <w:r w:rsidR="00E703BA">
        <w:t xml:space="preserve"> climatic and </w:t>
      </w:r>
      <w:r w:rsidR="00CD5B76">
        <w:t>soil resource availability</w:t>
      </w:r>
      <w:r w:rsidR="00E703BA">
        <w:t xml:space="preserve"> gradient in Texas,</w:t>
      </w:r>
      <w:r w:rsidR="00580B93">
        <w:t xml:space="preserve"> USA. Across the environmental gradient, we find that </w:t>
      </w:r>
      <w:r w:rsidR="00872D39">
        <w:rPr>
          <w:i/>
          <w:iCs/>
        </w:rPr>
        <w:t>N</w:t>
      </w:r>
      <w:r w:rsidR="00872D39">
        <w:rPr>
          <w:vertAlign w:val="subscript"/>
        </w:rPr>
        <w:t>area</w:t>
      </w:r>
      <w:r w:rsidR="00872D39">
        <w:t xml:space="preserve"> generally increased with increasing soil nitrogen availability</w:t>
      </w:r>
      <w:r w:rsidR="00580B93">
        <w:t xml:space="preserve">, soil moisture, VPD, and leaf </w:t>
      </w:r>
      <w:r w:rsidR="00580B93">
        <w:rPr>
          <w:i/>
          <w:iCs/>
        </w:rPr>
        <w:t>C</w:t>
      </w:r>
      <w:r w:rsidR="00580B93">
        <w:rPr>
          <w:vertAlign w:val="subscript"/>
        </w:rPr>
        <w:t>i</w:t>
      </w:r>
      <w:r w:rsidR="00580B93">
        <w:t>:</w:t>
      </w:r>
      <w:r w:rsidR="00580B93">
        <w:rPr>
          <w:i/>
          <w:iCs/>
        </w:rPr>
        <w:t>C</w:t>
      </w:r>
      <w:r w:rsidR="00580B93">
        <w:rPr>
          <w:vertAlign w:val="subscript"/>
        </w:rPr>
        <w:t>a</w:t>
      </w:r>
      <w:r w:rsidR="00580B93">
        <w:t>. Structural equation results revealed that the positive soil nitrogen-</w:t>
      </w:r>
      <w:r w:rsidR="00580B93">
        <w:rPr>
          <w:i/>
          <w:iCs/>
        </w:rPr>
        <w:t>N</w:t>
      </w:r>
      <w:r w:rsidR="00580B93">
        <w:rPr>
          <w:vertAlign w:val="subscript"/>
        </w:rPr>
        <w:t>area</w:t>
      </w:r>
      <w:r w:rsidR="00580B93">
        <w:t xml:space="preserve"> relationship </w:t>
      </w:r>
      <w:r w:rsidR="00DA3B2F">
        <w:t xml:space="preserve">was driven through a negative relationship between soil nitrogen and </w:t>
      </w:r>
      <w:r w:rsidR="00580B93" w:rsidRPr="00A70EE7">
        <w:rPr>
          <w:i/>
          <w:iCs/>
          <w:lang w:val="el-GR"/>
        </w:rPr>
        <w:t>β</w:t>
      </w:r>
      <w:r w:rsidR="00580B93">
        <w:t xml:space="preserve">, </w:t>
      </w:r>
      <w:r w:rsidR="00DA3B2F">
        <w:t xml:space="preserve">a </w:t>
      </w:r>
      <w:r w:rsidR="00580B93">
        <w:t xml:space="preserve">positive relationship between </w:t>
      </w:r>
      <w:r w:rsidR="00580B93" w:rsidRPr="00A70EE7">
        <w:rPr>
          <w:i/>
          <w:iCs/>
          <w:lang w:val="el-GR"/>
        </w:rPr>
        <w:t>β</w:t>
      </w:r>
      <w:r w:rsidR="00580B93">
        <w:t xml:space="preserve"> and</w:t>
      </w:r>
      <w:r w:rsidR="00580B93" w:rsidRPr="00580B93">
        <w:t xml:space="preserve"> </w:t>
      </w:r>
      <w:r w:rsidR="00580B93">
        <w:t xml:space="preserve">leaf </w:t>
      </w:r>
      <w:r w:rsidR="00580B93">
        <w:rPr>
          <w:i/>
          <w:iCs/>
        </w:rPr>
        <w:t>C</w:t>
      </w:r>
      <w:r w:rsidR="00580B93">
        <w:rPr>
          <w:vertAlign w:val="subscript"/>
        </w:rPr>
        <w:t>i</w:t>
      </w:r>
      <w:r w:rsidR="00580B93">
        <w:t>:</w:t>
      </w:r>
      <w:r w:rsidR="00580B93">
        <w:rPr>
          <w:i/>
          <w:iCs/>
        </w:rPr>
        <w:t>C</w:t>
      </w:r>
      <w:r w:rsidR="00580B93">
        <w:rPr>
          <w:vertAlign w:val="subscript"/>
        </w:rPr>
        <w:t>a</w:t>
      </w:r>
      <w:r w:rsidR="00580B93">
        <w:t xml:space="preserve">, </w:t>
      </w:r>
      <w:r w:rsidR="00DA3B2F">
        <w:t xml:space="preserve">and a negative relationship between leaf </w:t>
      </w:r>
      <w:r w:rsidR="00DA3B2F">
        <w:rPr>
          <w:i/>
          <w:iCs/>
        </w:rPr>
        <w:t>C</w:t>
      </w:r>
      <w:r w:rsidR="00DA3B2F">
        <w:rPr>
          <w:vertAlign w:val="subscript"/>
        </w:rPr>
        <w:t>i</w:t>
      </w:r>
      <w:r w:rsidR="00DA3B2F">
        <w:t>:</w:t>
      </w:r>
      <w:r w:rsidR="00DA3B2F">
        <w:rPr>
          <w:i/>
          <w:iCs/>
        </w:rPr>
        <w:t>C</w:t>
      </w:r>
      <w:r w:rsidR="00DA3B2F">
        <w:rPr>
          <w:vertAlign w:val="subscript"/>
        </w:rPr>
        <w:t>a</w:t>
      </w:r>
      <w:r w:rsidR="00DA3B2F">
        <w:t xml:space="preserve"> and </w:t>
      </w:r>
      <w:r w:rsidR="00DA3B2F">
        <w:rPr>
          <w:i/>
          <w:iCs/>
        </w:rPr>
        <w:t>N</w:t>
      </w:r>
      <w:r w:rsidR="00DA3B2F">
        <w:rPr>
          <w:vertAlign w:val="subscript"/>
        </w:rPr>
        <w:t>area</w:t>
      </w:r>
      <w:r w:rsidR="00DA3B2F">
        <w:t>. The positive VPD-</w:t>
      </w:r>
      <w:r w:rsidR="00DA3B2F">
        <w:rPr>
          <w:i/>
          <w:iCs/>
        </w:rPr>
        <w:t>N</w:t>
      </w:r>
      <w:r w:rsidR="00DA3B2F">
        <w:rPr>
          <w:vertAlign w:val="subscript"/>
        </w:rPr>
        <w:t>area</w:t>
      </w:r>
      <w:r w:rsidR="00DA3B2F">
        <w:t xml:space="preserve"> relationship was driven by a negative relationship between</w:t>
      </w:r>
      <w:r w:rsidR="00DA3B2F" w:rsidRPr="00DA3B2F">
        <w:t xml:space="preserve"> VPD</w:t>
      </w:r>
      <w:r w:rsidR="00DA3B2F">
        <w:t xml:space="preserve"> and</w:t>
      </w:r>
      <w:r w:rsidR="00DA3B2F" w:rsidRPr="00580B93">
        <w:t xml:space="preserve"> </w:t>
      </w:r>
      <w:r w:rsidR="00DA3B2F">
        <w:t xml:space="preserve">leaf </w:t>
      </w:r>
      <w:r w:rsidR="00DA3B2F">
        <w:rPr>
          <w:i/>
          <w:iCs/>
        </w:rPr>
        <w:t>C</w:t>
      </w:r>
      <w:r w:rsidR="00DA3B2F">
        <w:rPr>
          <w:vertAlign w:val="subscript"/>
        </w:rPr>
        <w:t>i</w:t>
      </w:r>
      <w:r w:rsidR="00DA3B2F">
        <w:t>:</w:t>
      </w:r>
      <w:r w:rsidR="00DA3B2F">
        <w:rPr>
          <w:i/>
          <w:iCs/>
        </w:rPr>
        <w:t>C</w:t>
      </w:r>
      <w:r w:rsidR="00DA3B2F">
        <w:rPr>
          <w:vertAlign w:val="subscript"/>
        </w:rPr>
        <w:t>a</w:t>
      </w:r>
      <w:r w:rsidR="00DA3B2F">
        <w:t xml:space="preserve"> and negative relationship between leaf </w:t>
      </w:r>
      <w:r w:rsidR="00DA3B2F">
        <w:rPr>
          <w:i/>
          <w:iCs/>
        </w:rPr>
        <w:t>C</w:t>
      </w:r>
      <w:r w:rsidR="00DA3B2F">
        <w:rPr>
          <w:vertAlign w:val="subscript"/>
        </w:rPr>
        <w:t>i</w:t>
      </w:r>
      <w:r w:rsidR="00DA3B2F">
        <w:t>:</w:t>
      </w:r>
      <w:r w:rsidR="00DA3B2F">
        <w:rPr>
          <w:i/>
          <w:iCs/>
        </w:rPr>
        <w:t>C</w:t>
      </w:r>
      <w:r w:rsidR="00DA3B2F">
        <w:rPr>
          <w:vertAlign w:val="subscript"/>
        </w:rPr>
        <w:t>a</w:t>
      </w:r>
      <w:r w:rsidR="00DA3B2F">
        <w:t xml:space="preserve"> and </w:t>
      </w:r>
      <w:r w:rsidR="00DA3B2F">
        <w:rPr>
          <w:i/>
          <w:iCs/>
        </w:rPr>
        <w:t>N</w:t>
      </w:r>
      <w:r w:rsidR="00DA3B2F">
        <w:rPr>
          <w:vertAlign w:val="subscript"/>
        </w:rPr>
        <w:t>area</w:t>
      </w:r>
      <w:r w:rsidR="00DA3B2F">
        <w:t>. Interestingly, the positive soil moisture-</w:t>
      </w:r>
      <w:r w:rsidR="00DA3B2F">
        <w:rPr>
          <w:i/>
          <w:iCs/>
        </w:rPr>
        <w:t>N</w:t>
      </w:r>
      <w:r w:rsidR="00DA3B2F">
        <w:rPr>
          <w:vertAlign w:val="subscript"/>
        </w:rPr>
        <w:t>area</w:t>
      </w:r>
      <w:r w:rsidR="00DA3B2F">
        <w:t xml:space="preserve"> relationship was driven by unexpected positive covariance between soil moisture and soil nitrogen availability, with no apparent effect of soil moisture on </w:t>
      </w:r>
      <w:r w:rsidR="00DA3B2F" w:rsidRPr="00A70EE7">
        <w:rPr>
          <w:i/>
          <w:iCs/>
          <w:lang w:val="el-GR"/>
        </w:rPr>
        <w:t>β</w:t>
      </w:r>
      <w:r w:rsidR="00DA3B2F">
        <w:t xml:space="preserve">. Together, results provide strong support for patterns expected from theory, indicating that strong nitrogen-water use tradeoffs exist across soil resource and environmental gradients, and that these responses are driven by changes in </w:t>
      </w:r>
      <w:r w:rsidR="00DA3B2F" w:rsidRPr="00A70EE7">
        <w:rPr>
          <w:i/>
          <w:iCs/>
          <w:lang w:val="el-GR"/>
        </w:rPr>
        <w:t>β</w:t>
      </w:r>
      <w:r w:rsidR="00DA3B2F">
        <w:t xml:space="preserve"> due to soil resource availability and changes in leaf </w:t>
      </w:r>
      <w:r w:rsidR="00DA3B2F">
        <w:rPr>
          <w:i/>
          <w:iCs/>
        </w:rPr>
        <w:t>C</w:t>
      </w:r>
      <w:r w:rsidR="00DA3B2F">
        <w:rPr>
          <w:vertAlign w:val="subscript"/>
        </w:rPr>
        <w:t>i</w:t>
      </w:r>
      <w:r w:rsidR="00DA3B2F">
        <w:t>:</w:t>
      </w:r>
      <w:r w:rsidR="00DA3B2F">
        <w:rPr>
          <w:i/>
          <w:iCs/>
        </w:rPr>
        <w:t>C</w:t>
      </w:r>
      <w:r w:rsidR="00DA3B2F">
        <w:rPr>
          <w:vertAlign w:val="subscript"/>
        </w:rPr>
        <w:t>a</w:t>
      </w:r>
      <w:r w:rsidR="00DA3B2F">
        <w:t xml:space="preserve"> due to aboveground climate.</w:t>
      </w:r>
    </w:p>
    <w:p w14:paraId="5DC16355" w14:textId="7DCAB351" w:rsidR="00CF2D20" w:rsidRDefault="00CF2D20" w:rsidP="0025039E">
      <w:pPr>
        <w:spacing w:line="360" w:lineRule="auto"/>
      </w:pPr>
      <w:r>
        <w:br w:type="page"/>
      </w:r>
    </w:p>
    <w:p w14:paraId="3EFC1900" w14:textId="61AAA1DA" w:rsidR="00C428FC" w:rsidRPr="00085ACB" w:rsidRDefault="00B14994" w:rsidP="0025039E">
      <w:pPr>
        <w:spacing w:line="360" w:lineRule="auto"/>
        <w:rPr>
          <w:b/>
          <w:bCs/>
        </w:rPr>
      </w:pPr>
      <w:r>
        <w:rPr>
          <w:b/>
          <w:bCs/>
        </w:rPr>
        <w:lastRenderedPageBreak/>
        <w:t>Introduction</w:t>
      </w:r>
    </w:p>
    <w:p w14:paraId="1CA1CA42" w14:textId="51E9EE3C" w:rsidR="00065B18" w:rsidRDefault="00A56981" w:rsidP="0025039E">
      <w:pPr>
        <w:spacing w:line="36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25039E">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and Heimann 2001, Ziehn et al. 2011, Booth et al. 2012, Walker et al. 2021)","plainTextFormattedCitation":"(Knorr and Heimann 2001, Ziehn et al. 2011, Booth et al. 2012, Walker et al. 2021)","previouslyFormattedCitation":"(Knorr and Heimann 2001, Ziehn et al. 2011, Booth et al. 2012, Walker et al. 2021)"},"properties":{"noteIndex":0},"schema":"https://github.com/citation-style-language/schema/raw/master/csl-citation.json"}</w:instrText>
      </w:r>
      <w:r w:rsidR="007E6BFE">
        <w:fldChar w:fldCharType="separate"/>
      </w:r>
      <w:r w:rsidR="0025039E" w:rsidRPr="0025039E">
        <w:rPr>
          <w:noProof/>
        </w:rPr>
        <w:t>(Knorr and Heimann 2001, Ziehn et al. 2011, Booth et al. 2012, Walker et al.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cycles</w:t>
      </w:r>
      <w:r w:rsidR="00674254">
        <w:t xml:space="preserve"> </w:t>
      </w:r>
      <w:r w:rsidR="00674254">
        <w:fldChar w:fldCharType="begin" w:fldLock="1"/>
      </w:r>
      <w:r w:rsidR="00A20513">
        <w:instrText>ADDIN CSL_CITATION {"citationItems":[{"id":"ITEM-1","itemData":{"DOI":"10.1017/CBO9781107415324","ISBN":"9781107057999","author":[{"dropping-particle":"","family":"IPCC","given":"","non-dropping-particle":"","parse-names":false,"suffix":""}],"editor":[{"dropping-particle":"","family":"Intergovernmental Panel on Climate Change","given":"","non-dropping-particle":"","parse-names":false,"suffix":""}],"id":"ITEM-1","issued":{"date-parts":[["2014","3","24"]]},"publisher":"Cambridge University Press","title":"Climate Change 2013 – The Physical Science Basis","type":"book"},"uris":["http://www.mendeley.com/documents/?uuid=e29664ea-7c72-41ce-9b14-f487ba00dbc9"]},{"id":"ITEM-2","itemData":{"DOI":"10.1126/science.1091390","ISSN":"0036-8075","abstract":"To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et al. 2003, LeBauer and Treseder 2008, IPCC 2014, Fay et al. 2015)","plainTextFormattedCitation":"(Hungate et al. 2003, LeBauer and Treseder 2008, IPCC 2014, Fay et al. 2015)","previouslyFormattedCitation":"(Hungate et al. 2003, LeBauer and Treseder 2008, IPCC 2014, Fay et al. 2015)"},"properties":{"noteIndex":0},"schema":"https://github.com/citation-style-language/schema/raw/master/csl-citation.json"}</w:instrText>
      </w:r>
      <w:r w:rsidR="00674254">
        <w:fldChar w:fldCharType="separate"/>
      </w:r>
      <w:r w:rsidR="00CD421F" w:rsidRPr="00CD421F">
        <w:rPr>
          <w:noProof/>
        </w:rPr>
        <w:t>(Hungate et al. 2003, LeBauer and Treseder 2008, IPCC 2014, Fay et al.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F10C2A">
        <w:t xml:space="preserve">area-based </w:t>
      </w:r>
      <w:r w:rsidR="004159BB">
        <w:t xml:space="preserve">leaf nitrogen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D457EF">
        <w:t xml:space="preserve">the maximum </w:t>
      </w:r>
      <w:r w:rsidR="004B6243">
        <w:t xml:space="preserve">carboxylation </w:t>
      </w:r>
      <w:r w:rsidR="00D457EF">
        <w:t>rate of Ribulose-1,5-bisphosphate carboxylase/oxygenase</w:t>
      </w:r>
      <w:r w:rsidR="00D62DFB">
        <w:t xml:space="preserve"> </w:t>
      </w:r>
      <w:r w:rsidR="00D62DFB">
        <w:fldChar w:fldCharType="begin" w:fldLock="1"/>
      </w:r>
      <w:r w:rsidR="0025039E">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models","type":"article-journal","volume":"15"},"uris":["http://www.mendeley.com/documents/?uuid=c0e3da8f-9fed-4257-bc51-089b780ccaa1"]}],"mendeley":{"formattedCitation":"(Kattge et al. 2009, Rogers 2014, Rogers et al. 2017)","plainTextFormattedCitation":"(Kattge et al. 2009, Rogers 2014, Rogers et al. 2017)","previouslyFormattedCitation":"(Kattge et al. 2009, Rogers 2014, Rogers et al. 2017)"},"properties":{"noteIndex":0},"schema":"https://github.com/citation-style-language/schema/raw/master/csl-citation.json"}</w:instrText>
      </w:r>
      <w:r w:rsidR="00D62DFB">
        <w:fldChar w:fldCharType="separate"/>
      </w:r>
      <w:r w:rsidR="0025039E" w:rsidRPr="0025039E">
        <w:rPr>
          <w:noProof/>
        </w:rPr>
        <w:t>(Kattge et al. 2009, Rogers 2014, Rogers et al.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B176A8">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 B.","non-dropping-particle":"","parse-names":false,"suffix":""},{"dropping-particle":"","family":"Allen","given":"Kara","non-dropping-particle":"","parse-names":false,"suffix":""},{"dropping-particle":"","family":"Brzostek","given":"E.","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Model","type":"article-journal","volume":"22"},"uris":["http://www.mendeley.com/documents/?uuid=e87a9d14-0e7f-4e93-9627-1c4b0e119bb4"]}],"mendeley":{"formattedCitation":"(Wieder et al. 2015, Shi et al. 2016, Davies-Barnard et al. 2020, Braghiere et al. 2022)","plainTextFormattedCitation":"(Wieder et al. 2015, Shi et al. 2016, Davies-Barnard et al. 2020, Braghiere et al. 2022)","previouslyFormattedCitation":"(Wieder et al. 2015, Shi et al. 2016, Davies-Barnard et al. 2020, Braghiere et al. 2022)"},"properties":{"noteIndex":0},"schema":"https://github.com/citation-style-language/schema/raw/master/csl-citation.json"}</w:instrText>
      </w:r>
      <w:r w:rsidR="00F40935">
        <w:fldChar w:fldCharType="separate"/>
      </w:r>
      <w:r w:rsidR="0025039E" w:rsidRPr="0025039E">
        <w:rPr>
          <w:noProof/>
        </w:rPr>
        <w:t>(Wieder et al. 2015, Shi et al. 2016, Davies-Barnard et al. 2020, Braghiere et al. 2022)</w:t>
      </w:r>
      <w:r w:rsidR="00F40935">
        <w:fldChar w:fldCharType="end"/>
      </w:r>
      <w:r w:rsidR="00F40935">
        <w:t xml:space="preserve">, </w:t>
      </w:r>
      <w:r w:rsidR="003603EC">
        <w:t>whi</w:t>
      </w:r>
      <w:r w:rsidR="004B6243">
        <w:t>ch allows</w:t>
      </w:r>
      <w:r w:rsidR="00F40935">
        <w:t xml:space="preserve"> </w:t>
      </w:r>
      <w:r w:rsidR="004B6243">
        <w:t xml:space="preserve">leaf photosynthesis to be predicted directly through changes in </w:t>
      </w:r>
      <w:r w:rsidR="00F10C2A">
        <w:rPr>
          <w:i/>
          <w:iCs/>
        </w:rPr>
        <w:t>N</w:t>
      </w:r>
      <w:r w:rsidR="00F10C2A">
        <w:rPr>
          <w:vertAlign w:val="subscript"/>
        </w:rPr>
        <w:t>area</w:t>
      </w:r>
      <w:r w:rsidR="00F10C2A">
        <w:t xml:space="preserve"> </w:t>
      </w:r>
      <w:r w:rsidR="004B6243">
        <w:t>and indirectly through changes in soil nitrogen availability</w:t>
      </w:r>
      <w:r w:rsidR="00E45172">
        <w:t xml:space="preserve"> </w:t>
      </w:r>
      <w:r w:rsidR="00E45172">
        <w:fldChar w:fldCharType="begin" w:fldLock="1"/>
      </w:r>
      <w:r w:rsidR="0025039E">
        <w:instrText>ADDIN CSL_CITATION {"citationItems":[{"id":"ITEM-1","itemData":{"DOI":"10.1029/2018MS001583","ISSN":"1942-2466","author":[{"dropping-particle":"","family":"Lawrence","given":"David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Systems","id":"ITEM-1","issue":"12","issued":{"date-parts":[["2019","12","12"]]},"page":"4245-4287","title":"The Community Land Model Version 5: description of new features, benchmarking, and impact of forcing uncertainty","type":"article-journal","volume":"11"},"uris":["http://www.mendeley.com/documents/?uuid=b40ad154-1a36-44b3-aa3d-cf973f582496"]},{"id":"ITEM-2","itemData":{"DOI":"10.5194/bg-11-2027-2014","ISSN":"17264189","abstract":"The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-2","issue":"7","issued":{"date-parts":[["2014"]]},"page":"2027-2054","title":"Implications of incorporating N cycling and N limitations on primary production in an individual-based dynamic vegetation model","type":"article-journal","volume":"11"},"uris":["http://www.mendeley.com/documents/?uuid=826a8eb0-8d6e-44ad-80e6-81596423545b"]}],"mendeley":{"formattedCitation":"(Smith et al. 2014, Lawrence et al. 2019)","manualFormatting":"(e.g., LPJ-GUESS, Smith et al., 2014; CLM5.0, Lawrence et al., 2019)","plainTextFormattedCitation":"(Smith et al. 2014, Lawrence et al. 2019)","previouslyFormattedCitation":"(Smith et al. 2014, Lawrence et al. 2019)"},"properties":{"noteIndex":0},"schema":"https://github.com/citation-style-language/schema/raw/master/csl-citation.json"}</w:instrText>
      </w:r>
      <w:r w:rsidR="00E45172">
        <w:fldChar w:fldCharType="separate"/>
      </w:r>
      <w:r w:rsidR="00E45172" w:rsidRPr="00E45172">
        <w:rPr>
          <w:noProof/>
        </w:rPr>
        <w:t>(</w:t>
      </w:r>
      <w:r w:rsidR="00E45172">
        <w:rPr>
          <w:noProof/>
        </w:rPr>
        <w:t xml:space="preserve">e.g., LPJ-GUESS, </w:t>
      </w:r>
      <w:r w:rsidR="00E45172" w:rsidRPr="00E45172">
        <w:rPr>
          <w:noProof/>
        </w:rPr>
        <w:t xml:space="preserve">Smith </w:t>
      </w:r>
      <w:r w:rsidR="00E45172" w:rsidRPr="00E45172">
        <w:rPr>
          <w:i/>
          <w:noProof/>
        </w:rPr>
        <w:t>et al.</w:t>
      </w:r>
      <w:r w:rsidR="00E45172" w:rsidRPr="00E45172">
        <w:rPr>
          <w:noProof/>
        </w:rPr>
        <w:t>, 2014;</w:t>
      </w:r>
      <w:r w:rsidR="00E45172">
        <w:rPr>
          <w:noProof/>
        </w:rPr>
        <w:t xml:space="preserve"> CLM5.0,</w:t>
      </w:r>
      <w:r w:rsidR="00E45172" w:rsidRPr="00E45172">
        <w:rPr>
          <w:noProof/>
        </w:rPr>
        <w:t xml:space="preserve"> Lawrence </w:t>
      </w:r>
      <w:r w:rsidR="00E45172" w:rsidRPr="00E45172">
        <w:rPr>
          <w:i/>
          <w:noProof/>
        </w:rPr>
        <w:t>et al.</w:t>
      </w:r>
      <w:r w:rsidR="00E45172" w:rsidRPr="00E45172">
        <w:rPr>
          <w:noProof/>
        </w:rPr>
        <w:t>, 2019)</w:t>
      </w:r>
      <w:r w:rsidR="00E45172">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065B18">
        <w:t>,</w:t>
      </w:r>
      <w:r w:rsidR="004B6243">
        <w:t xml:space="preserve"> leaf nitrogen </w:t>
      </w:r>
      <w:r w:rsidR="00586560">
        <w:t xml:space="preserve">content, and </w:t>
      </w:r>
      <w:r w:rsidR="00132FD2">
        <w:t>leaf photosynthesis</w:t>
      </w:r>
      <w:r w:rsidR="00610A42">
        <w:t xml:space="preserve"> across edaphic and climatic gradients</w:t>
      </w:r>
      <w:r w:rsidR="00540553">
        <w:t>.</w:t>
      </w:r>
    </w:p>
    <w:p w14:paraId="206D32D8" w14:textId="650D2BF0" w:rsidR="00CC790F" w:rsidRPr="00CC790F" w:rsidRDefault="008469EA" w:rsidP="0025039E">
      <w:pPr>
        <w:spacing w:line="360" w:lineRule="auto"/>
        <w:ind w:firstLine="720"/>
      </w:pPr>
      <w:r>
        <w:t xml:space="preserve">Empirical support for positive relationships between soil nitrogen availability and </w:t>
      </w:r>
      <w:r w:rsidR="00F10C2A">
        <w:rPr>
          <w:i/>
          <w:iCs/>
        </w:rPr>
        <w:t>N</w:t>
      </w:r>
      <w:r w:rsidR="00F10C2A">
        <w:rPr>
          <w:vertAlign w:val="subscript"/>
        </w:rPr>
        <w:t>area</w:t>
      </w:r>
      <w:r w:rsidR="00F10C2A">
        <w:t xml:space="preserve"> </w:t>
      </w:r>
      <w:r>
        <w:t xml:space="preserve">is abundant </w:t>
      </w:r>
      <w:r>
        <w:fldChar w:fldCharType="begin" w:fldLock="1"/>
      </w:r>
      <w:r w:rsidR="00CD421F">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fldChar w:fldCharType="separate"/>
      </w:r>
      <w:r w:rsidR="0025039E" w:rsidRPr="0025039E">
        <w:rPr>
          <w:noProof/>
        </w:rPr>
        <w:t>(Firn et al. 2019, Liang et al. 2020)</w:t>
      </w:r>
      <w:r>
        <w:fldChar w:fldCharType="end"/>
      </w:r>
      <w:r w:rsidR="00E91F24">
        <w:t>,</w:t>
      </w:r>
      <w:r>
        <w:t xml:space="preserve"> and is </w:t>
      </w:r>
      <w:r w:rsidR="00CD5B76">
        <w:t>a result</w:t>
      </w:r>
      <w:r>
        <w:t xml:space="preserve"> often attributed to the high nitrogen cost of building and maintaining Rubisco </w:t>
      </w:r>
      <w:r>
        <w:fldChar w:fldCharType="begin" w:fldLock="1"/>
      </w:r>
      <w:r w:rsidR="0025039E">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and Seemann 1989, Onoda et al. 2004, 2017, Walker et al. 2014, Dong et al. 2020)","plainTextFormattedCitation":"(Evans 1989a, Evans and Seemann 1989, Onoda et al. 2004, 2017, Walker et al. 2014, Dong et al. 2020)","previouslyFormattedCitation":"(Evans 1989a, Evans and Seemann 1989, Onoda et al. 2004, 2017, Walker et al. 2014, Dong et al. 2020)"},"properties":{"noteIndex":0},"schema":"https://github.com/citation-style-language/schema/raw/master/csl-citation.json"}</w:instrText>
      </w:r>
      <w:r>
        <w:fldChar w:fldCharType="separate"/>
      </w:r>
      <w:r w:rsidR="0025039E" w:rsidRPr="0025039E">
        <w:rPr>
          <w:noProof/>
        </w:rPr>
        <w:t>(Evans 1989a, Evans and Seemann 1989, Onoda et al. 2004, 2017, Walker et al. 2014, Dong et al. 2020)</w:t>
      </w:r>
      <w:r>
        <w:fldChar w:fldCharType="end"/>
      </w:r>
      <w:r>
        <w:t>.</w:t>
      </w:r>
      <w:r w:rsidRPr="00E2012D">
        <w:t xml:space="preserve"> </w:t>
      </w:r>
      <w:r w:rsidR="00F74E98">
        <w:t xml:space="preserve">Such </w:t>
      </w:r>
      <w:r w:rsidR="00CD5B76">
        <w:t>patterns</w:t>
      </w:r>
      <w:r w:rsidR="00F74E98">
        <w:t xml:space="preserve"> imply that positive relationships between soil nitrogen availability and </w:t>
      </w:r>
      <w:r w:rsidR="00F10C2A">
        <w:rPr>
          <w:i/>
          <w:iCs/>
        </w:rPr>
        <w:t>N</w:t>
      </w:r>
      <w:r w:rsidR="00F10C2A">
        <w:rPr>
          <w:vertAlign w:val="subscript"/>
        </w:rPr>
        <w:t>area</w:t>
      </w:r>
      <w:r w:rsidR="00F10C2A">
        <w:t xml:space="preserve"> </w:t>
      </w:r>
      <w:r w:rsidR="00610A42">
        <w:t>should</w:t>
      </w:r>
      <w:r w:rsidR="008D69F0">
        <w:t xml:space="preserve"> cause an</w:t>
      </w:r>
      <w:r w:rsidR="00610A42">
        <w:t xml:space="preserve"> </w:t>
      </w:r>
      <w:r w:rsidR="000D0151">
        <w:t>increase</w:t>
      </w:r>
      <w:r w:rsidR="008D69F0">
        <w:t xml:space="preserve"> in</w:t>
      </w:r>
      <w:r w:rsidR="00BB5C3B">
        <w:t xml:space="preserve"> leaf photosynthesis</w:t>
      </w:r>
      <w:r w:rsidR="00CD5B76">
        <w:t xml:space="preserve"> and photosynthetic capacity</w:t>
      </w:r>
      <w:r w:rsidR="00BB5C3B">
        <w:t xml:space="preserve"> by increasing</w:t>
      </w:r>
      <w:r w:rsidR="000D0151">
        <w:t xml:space="preserve"> the maximum rate of Rubisco carboxylation </w:t>
      </w:r>
      <w:r w:rsidR="00BB5C3B">
        <w:t xml:space="preserve">through increased investments to Rubisco construction and maintenance. </w:t>
      </w:r>
      <w:r>
        <w:t>This</w:t>
      </w:r>
      <w:r w:rsidRPr="003D76B6">
        <w:t xml:space="preserve"> </w:t>
      </w:r>
      <w:r>
        <w:t xml:space="preserve">integrated </w:t>
      </w:r>
      <w:r w:rsidR="00F10C2A">
        <w:rPr>
          <w:i/>
          <w:iCs/>
        </w:rPr>
        <w:t>N</w:t>
      </w:r>
      <w:r w:rsidR="00F10C2A">
        <w:rPr>
          <w:vertAlign w:val="subscript"/>
        </w:rPr>
        <w:t>area</w:t>
      </w:r>
      <w:r>
        <w:t>-</w:t>
      </w:r>
      <w:r w:rsidR="00F10C2A">
        <w:t>p</w:t>
      </w:r>
      <w:r>
        <w:t>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B62E88">
        <w:fldChar w:fldCharType="begin" w:fldLock="1"/>
      </w:r>
      <w:r w:rsidR="0025039E">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study","type":"article-journal","volume":"4"},"uris":["http://www.mendeley.com/documents/?uuid=f2d11739-e7fe-4603-a9bb-fc59ddb6a65c"]},{"id":"ITEM-2","itemData":{"DOI":"10.1007/BF00377192","ISSN":"0029-8549","author":[{"dropping-particle":"","family":"Evans","given":"John R","non-dropping-particle":"","parse-names":false,"suffix":""}],"container-title":"Oecologia","id":"ITEM-2","issue":"1","issued":{"date-parts":[["1989","1"]]},"page":"9-19","title":"Photosynthesis and nitrogen relationships in leaves of C3 plants","type":"article-journal","volume":"78"},"uris":["http://www.mendeley.com/documents/?uuid=20ca2eec-0707-46d9-b95a-10c6371d8aab"]},{"id":"ITEM-3","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Biogeography","id":"ITEM-3","issue":"3","issued":{"date-parts":[["2020","3","6"]]},"page":"573-589","title":"Effects of nitrogen enrichment on tree carbon allocation: A global synthesis","type":"article-journal","volume":"29"},"uris":["http://www.mendeley.com/documents/?uuid=97d32149-0d7f-456a-89b4-109a86f6d490"]},{"id":"ITEM-4","itemData":{"author":[{"dropping-particle":"","family":"Field","given":"Christopher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J","non-dropping-particle":"","parse-names":false,"suffix":""}],"id":"ITEM-4","issued":{"date-parts":[["1986"]]},"page":"25-55","publisher":"Cambridge University Press","publisher-place":"Cambridge","title":"The photosynthesis-nitrogen relationship in wild plants","type":"chapter"},"uris":["http://www.mendeley.com/documents/?uuid=2875bd6d-174c-40cd-9bcf-a7be722bf21a"]}],"mendeley":{"formattedCitation":"(Field and Mooney 1986, Evans 1989b, Walker et al. 2014, Li et al. 2020)","plainTextFormattedCitation":"(Field and Mooney 1986, Evans 1989b, Walker et al. 2014, Li et al. 2020)","previouslyFormattedCitation":"(Field and Mooney 1986, Evans 1989b, Walker et al. 2014, Li et al. 2020)"},"properties":{"noteIndex":0},"schema":"https://github.com/citation-style-language/schema/raw/master/csl-citation.json"}</w:instrText>
      </w:r>
      <w:r w:rsidR="00B62E88">
        <w:fldChar w:fldCharType="separate"/>
      </w:r>
      <w:r w:rsidR="0025039E" w:rsidRPr="0025039E">
        <w:rPr>
          <w:noProof/>
        </w:rPr>
        <w:t>(Field and Mooney 1986, Evans 1989b, Walker et al. 2014, Li et al. 2020)</w:t>
      </w:r>
      <w:r w:rsidR="00B62E88">
        <w:fldChar w:fldCharType="end"/>
      </w:r>
      <w:r w:rsidR="00E91F24">
        <w:t xml:space="preserve">, </w:t>
      </w:r>
      <w:r>
        <w:t xml:space="preserve">and is thought to be driven by ecosystem nitrogen limitation, which limits primary productivity globally </w:t>
      </w:r>
      <w:r>
        <w:fldChar w:fldCharType="begin" w:fldLock="1"/>
      </w:r>
      <w:r w:rsidR="0025039E">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and Treseder 2008, Fay et al. 2015)","plainTextFormattedCitation":"(LeBauer and Treseder 2008, Fay et al. 2015)","previouslyFormattedCitation":"(LeBauer and Treseder 2008, Fay et al. 2015)"},"properties":{"noteIndex":0},"schema":"https://github.com/citation-style-language/schema/raw/master/csl-citation.json"}</w:instrText>
      </w:r>
      <w:r>
        <w:fldChar w:fldCharType="separate"/>
      </w:r>
      <w:r w:rsidR="0025039E" w:rsidRPr="0025039E">
        <w:rPr>
          <w:noProof/>
        </w:rPr>
        <w:t>(LeBauer and Treseder 2008, Fay et al.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 soil nitrogen availability gradient</w:t>
      </w:r>
      <w:r w:rsidR="007A6DC4">
        <w:t>s</w:t>
      </w:r>
      <w:r w:rsidR="00171C56">
        <w:t xml:space="preserve"> </w:t>
      </w:r>
      <w:r w:rsidR="001D5AAA">
        <w:fldChar w:fldCharType="begin" w:fldLock="1"/>
      </w:r>
      <w:r w:rsidR="0025039E">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et al. n.d., Liang et al. 2020, Luo et al. 2021)","manualFormatting":"(Waring et al. in review; Liang et al., 2020; Luo et al., 2021)","plainTextFormattedCitation":"(Waring et al. n.d., Liang et al. 2020, Luo et al. 2021)","previouslyFormattedCitation":"(Waring et al. n.d., Liang et al. 2020, Luo et al.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F10C2A">
        <w:rPr>
          <w:iCs/>
          <w:noProof/>
        </w:rPr>
        <w:t xml:space="preserve"> in review</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aboveground growing conditions (e.g., light availability</w:t>
      </w:r>
      <w:r w:rsidR="009E2D9C">
        <w:t xml:space="preserve">, </w:t>
      </w:r>
      <w:r w:rsidR="009E2D9C">
        <w:lastRenderedPageBreak/>
        <w:t>temperature, vapor pressure deficit</w:t>
      </w:r>
      <w:r w:rsidR="009F5A9C">
        <w:t>)</w:t>
      </w:r>
      <w:r w:rsidR="0043441A">
        <w:t xml:space="preserve"> or species identity</w:t>
      </w:r>
      <w:r w:rsidR="00AE5C62">
        <w:t xml:space="preserve"> traits</w:t>
      </w:r>
      <w:r w:rsidR="0043441A">
        <w:t xml:space="preserve"> (e.g., photosynthetic pathway, nitrogen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photosynthetic capacity </w:t>
      </w:r>
      <w:r w:rsidR="003C6746">
        <w:t xml:space="preserve">across </w:t>
      </w:r>
      <w:r w:rsidR="008072EC">
        <w:t>environmental gradients</w:t>
      </w:r>
      <w:r w:rsidR="003C6746">
        <w:t xml:space="preserve"> </w:t>
      </w:r>
      <w:r w:rsidR="00171C56">
        <w:fldChar w:fldCharType="begin" w:fldLock="1"/>
      </w:r>
      <w:r w:rsidR="00B176A8">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Biology","id":"ITEM-5","issue":"3","issued":{"date-parts":[["2023","2","16"]]},"page":"856-873","title":"Coordination of photosynthetic traits across soil and climate gradients","type":"article-journal","volume":"29"},"uris":["http://www.mendeley.com/documents/?uuid=21ffc03c-3e82-40b0-846f-1638da6585e7"]},{"id":"ITEM-6","itemData":{"DOI":"10.1073/pnas.1523936113","ISSN":"10916490","PMID":"27035971","abstract":"Using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Ecology","id":"ITEM-7","issue":"11","issued":{"date-parts":[["2022","11"]]},"page":"2585-2602","title":"Leaf nitrogen from the perspective of optimal plant function","type":"article-journal","volume":"110"},"uris":["http://www.mendeley.com/documents/?uuid=50267697-cf85-48a3-8479-7edfcd508a88"]}],"mendeley":{"formattedCitation":"(Adams et al. 2016, Dong et al. 2017, 2020, 2022, Smith et al. 2019, Peng et al. 2021, Westerband et al. 2023)","plainTextFormattedCitation":"(Adams et al. 2016, Dong et al. 2017, 2020, 2022, Smith et al. 2019, Peng et al. 2021, Westerband et al. 2023)","previouslyFormattedCitation":"(Adams et al. 2016, Dong et al. 2017, 2020, 2022, Smith et al. 2019, Peng et al. 2021, Westerband et al. 2023)"},"properties":{"noteIndex":0},"schema":"https://github.com/citation-style-language/schema/raw/master/csl-citation.json"}</w:instrText>
      </w:r>
      <w:r w:rsidR="00171C56">
        <w:fldChar w:fldCharType="separate"/>
      </w:r>
      <w:r w:rsidR="00B176A8" w:rsidRPr="00B176A8">
        <w:rPr>
          <w:noProof/>
        </w:rPr>
        <w:t>(Adams et al. 2016, Dong et al. 2017, 2020, 2022, Smith et al. 2019, Peng et al. 2021, Westerband et al. 2023)</w:t>
      </w:r>
      <w:r w:rsidR="00171C56">
        <w:fldChar w:fldCharType="end"/>
      </w:r>
      <w:r w:rsidR="00F10C2A">
        <w:t>.</w:t>
      </w:r>
    </w:p>
    <w:p w14:paraId="241917BA" w14:textId="3CA22974" w:rsidR="00AE5C62" w:rsidRDefault="00E259D9" w:rsidP="00BC0640">
      <w:pPr>
        <w:spacing w:line="360" w:lineRule="auto"/>
        <w:ind w:firstLine="720"/>
      </w:pPr>
      <w:r>
        <w:t xml:space="preserve">One </w:t>
      </w:r>
      <w:r w:rsidR="00A05D01">
        <w:t>hypothe</w:t>
      </w:r>
      <w:r w:rsidR="00CF6ECE">
        <w:t xml:space="preserve">sized </w:t>
      </w:r>
      <w:r w:rsidR="006946C7">
        <w:t>mechanism</w:t>
      </w:r>
      <w:r w:rsidR="00CF6ECE">
        <w:t xml:space="preserve"> 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25039E">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 Harrison et al. 2021)","plainTextFormattedCitation":"(Wright et al. 2003, Prentice et al. 2014, Paillassa et al. 2020, Harrison et al. 2021)","previouslyFormattedCitation":"(Wright et al. 2003, Prentice et al. 2014, Paillassa et al. 2020, Harrison et al. 2021)"},"properties":{"noteIndex":0},"schema":"https://github.com/citation-style-language/schema/raw/master/csl-citation.json"}</w:instrText>
      </w:r>
      <w:r>
        <w:fldChar w:fldCharType="separate"/>
      </w:r>
      <w:r w:rsidR="0025039E" w:rsidRPr="0025039E">
        <w:rPr>
          <w:noProof/>
        </w:rPr>
        <w:t>(Wright et al. 2003, Prentice et al. 2014, Paillassa et al. 2020, Harrison et al. 2021)</w:t>
      </w:r>
      <w:r>
        <w:fldChar w:fldCharType="end"/>
      </w:r>
      <w:r w:rsidR="00A5327B">
        <w:t xml:space="preserve">. </w:t>
      </w:r>
      <w:r w:rsidR="008D376B">
        <w:t>The theory predicts that plants acclimate to</w:t>
      </w:r>
      <w:r w:rsidR="00634047">
        <w:t xml:space="preserve"> </w:t>
      </w:r>
      <w:r w:rsidR="008D376B">
        <w:t xml:space="preserve">environments </w:t>
      </w:r>
      <w:r w:rsidR="00C5029B">
        <w:t>by optimizing photosynthetic assimilation rates</w:t>
      </w:r>
      <w:r w:rsidR="008D376B">
        <w:t xml:space="preserve"> at the lowest summed cost of </w:t>
      </w:r>
      <w:r w:rsidR="00515044">
        <w:t xml:space="preserve">nitrogen </w:t>
      </w:r>
      <w:r w:rsidR="008D376B">
        <w:t>and water use</w:t>
      </w:r>
      <w:r w:rsidR="00C5029B">
        <w:t xml:space="preserve"> </w:t>
      </w:r>
      <w:r w:rsidR="00C5029B">
        <w:fldChar w:fldCharType="begin" w:fldLock="1"/>
      </w:r>
      <w:r w:rsidR="0025039E">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C5029B">
        <w:fldChar w:fldCharType="separate"/>
      </w:r>
      <w:r w:rsidR="0025039E" w:rsidRPr="0025039E">
        <w:rPr>
          <w:noProof/>
        </w:rPr>
        <w:t>(Wright et al. 2003, Prentice et al. 2014)</w:t>
      </w:r>
      <w:r w:rsidR="00C5029B">
        <w:fldChar w:fldCharType="end"/>
      </w:r>
      <w:r w:rsidR="00C5029B">
        <w:t>.</w:t>
      </w:r>
      <w:r w:rsidR="00C5029B" w:rsidRPr="00C5029B">
        <w:t xml:space="preserve"> </w:t>
      </w:r>
      <w:r w:rsidR="00C5029B">
        <w:t>In a given</w:t>
      </w:r>
      <w:r w:rsidR="00155249">
        <w:t xml:space="preserve"> environment</w:t>
      </w:r>
      <w:r w:rsidR="00310537">
        <w:t>,</w:t>
      </w:r>
      <w:r w:rsidR="00A42CA7">
        <w:t xml:space="preserve"> the theory proposes that</w:t>
      </w:r>
      <w:r w:rsidR="00310537">
        <w:t xml:space="preserve"> </w:t>
      </w:r>
      <w:r w:rsidR="00515044">
        <w:t xml:space="preserve">nitrogen </w:t>
      </w:r>
      <w:r w:rsidR="00C5029B">
        <w:t>and water use can be substituted for each other to maintain the lowest summed cost</w:t>
      </w:r>
      <w:r w:rsidR="00610A42">
        <w:t xml:space="preserve"> to satisfy leaf resource demand</w:t>
      </w:r>
      <w:r w:rsidR="00C5029B">
        <w:t xml:space="preserve">, such that optimal </w:t>
      </w:r>
      <w:r w:rsidR="00884BB2">
        <w:t xml:space="preserve">photosynthetic </w:t>
      </w:r>
      <w:r w:rsidR="00C5029B">
        <w:t>rate</w:t>
      </w:r>
      <w:r w:rsidR="00995E58">
        <w:t>s are</w:t>
      </w:r>
      <w:r w:rsidR="00C5029B">
        <w:t xml:space="preserve"> achieved with less efficient use of the more abundant </w:t>
      </w:r>
      <w:r w:rsidR="00B53AEA">
        <w:t>and less costly resource</w:t>
      </w:r>
      <w:r w:rsidR="00610A42">
        <w:t xml:space="preserve"> to acquire</w:t>
      </w:r>
      <w:r w:rsidR="00884BB2">
        <w:t xml:space="preserve"> in exchange</w:t>
      </w:r>
      <w:r w:rsidR="00B53AEA">
        <w:t xml:space="preserve"> for more efficient use of the less abundant and more costly resource</w:t>
      </w:r>
      <w:r w:rsidR="00610A42">
        <w:t xml:space="preserve"> to acquire</w:t>
      </w:r>
      <w:r w:rsidR="00B53AEA">
        <w:t>.</w:t>
      </w:r>
      <w:r w:rsidR="00826AF7">
        <w:t xml:space="preserve"> </w:t>
      </w:r>
      <w:r w:rsidR="00BC0640">
        <w:t xml:space="preserve">The </w:t>
      </w:r>
      <w:r w:rsidR="00B53AEA">
        <w:t xml:space="preserve">theory predicts that, all else equal, an increase in soil nitrogen availability should decrease the cost of acquiring and using </w:t>
      </w:r>
      <w:r w:rsidR="00515044">
        <w:t xml:space="preserve">nitrogen </w:t>
      </w:r>
      <w:r w:rsidR="00B53AEA">
        <w:t>relative to water</w:t>
      </w:r>
      <w:r w:rsidR="00B53AEA" w:rsidRPr="002B26AB">
        <w:rPr>
          <w:i/>
          <w:iCs/>
        </w:rPr>
        <w:t xml:space="preserve"> </w:t>
      </w:r>
      <w:r w:rsidR="00B53AEA">
        <w:t>(</w:t>
      </w:r>
      <w:r w:rsidR="00884BB2">
        <w:t xml:space="preserve">a ratio referred to herein as </w:t>
      </w:r>
      <w:r w:rsidR="00B53AEA">
        <w:rPr>
          <w:i/>
          <w:iCs/>
          <w:lang w:val="el-GR"/>
        </w:rPr>
        <w:t>β</w:t>
      </w:r>
      <w:r w:rsidR="00B53AEA">
        <w:t>), resulting in optimal photosynthetic rate</w:t>
      </w:r>
      <w:r w:rsidR="00CC790F">
        <w:t>s</w:t>
      </w:r>
      <w:r w:rsidR="00B53AEA">
        <w:t xml:space="preserve"> achieved with greater </w:t>
      </w:r>
      <w:r w:rsidR="00CC790F">
        <w:rPr>
          <w:i/>
          <w:iCs/>
        </w:rPr>
        <w:t>N</w:t>
      </w:r>
      <w:r w:rsidR="00CC790F">
        <w:rPr>
          <w:vertAlign w:val="subscript"/>
        </w:rPr>
        <w:t>area</w:t>
      </w:r>
      <w:r w:rsidR="00CC790F">
        <w:t xml:space="preserve"> </w:t>
      </w:r>
      <w:r w:rsidR="00B53AEA">
        <w:t xml:space="preserve">at lower </w:t>
      </w:r>
      <w:r w:rsidR="00310537">
        <w:t>stomatal conductance</w:t>
      </w:r>
      <w:r w:rsidR="004B3F25">
        <w:t xml:space="preserve"> and </w:t>
      </w:r>
      <w:r w:rsidR="00BB4372">
        <w:t xml:space="preserve">lower </w:t>
      </w:r>
      <w:r w:rsidR="004B3F25">
        <w:t xml:space="preserve">leaf </w:t>
      </w:r>
      <w:r w:rsidR="004B3F25">
        <w:rPr>
          <w:i/>
          <w:iCs/>
        </w:rPr>
        <w:t>C</w:t>
      </w:r>
      <w:r w:rsidR="004B3F25">
        <w:rPr>
          <w:vertAlign w:val="subscript"/>
        </w:rPr>
        <w:t>i</w:t>
      </w:r>
      <w:r w:rsidR="004B3F25">
        <w:t>:</w:t>
      </w:r>
      <w:r w:rsidR="004B3F25">
        <w:rPr>
          <w:i/>
          <w:iCs/>
        </w:rPr>
        <w:t>C</w:t>
      </w:r>
      <w:r w:rsidR="004B3F25">
        <w:rPr>
          <w:vertAlign w:val="subscript"/>
        </w:rPr>
        <w:t>a</w:t>
      </w:r>
      <w:r w:rsidR="004B3F25">
        <w:t xml:space="preserve"> </w:t>
      </w:r>
      <w:r w:rsidR="00310537">
        <w:fldChar w:fldCharType="begin" w:fldLock="1"/>
      </w:r>
      <w:r w:rsidR="0051504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2014)","manualFormatting":"(Wright et al. 2003, Prentice et al. 2014; Perkowski et al. in review)","plainTextFormattedCitation":"(Wright et al. 2003, Prentice et al. 2014)","previouslyFormattedCitation":"(Wright et al. 2003, Prentice et al. 2014)"},"properties":{"noteIndex":0},"schema":"https://github.com/citation-style-language/schema/raw/master/csl-citation.json"}</w:instrText>
      </w:r>
      <w:r w:rsidR="00310537">
        <w:fldChar w:fldCharType="separate"/>
      </w:r>
      <w:r w:rsidR="0025039E" w:rsidRPr="0025039E">
        <w:rPr>
          <w:noProof/>
        </w:rPr>
        <w:t>(Wright et al. 2003, Prentice et al. 2014</w:t>
      </w:r>
      <w:r w:rsidR="00BC0640">
        <w:rPr>
          <w:noProof/>
        </w:rPr>
        <w:t xml:space="preserve">; Perkowski et al. </w:t>
      </w:r>
      <w:r w:rsidR="00515044">
        <w:rPr>
          <w:i/>
          <w:iCs/>
          <w:noProof/>
        </w:rPr>
        <w:t>in review</w:t>
      </w:r>
      <w:r w:rsidR="0025039E" w:rsidRPr="0025039E">
        <w:rPr>
          <w:noProof/>
        </w:rPr>
        <w:t>)</w:t>
      </w:r>
      <w:r w:rsidR="00310537">
        <w:fldChar w:fldCharType="end"/>
      </w:r>
      <w:r w:rsidR="00B53AEA">
        <w:t>.</w:t>
      </w:r>
      <w:r w:rsidR="00D12CE9">
        <w:t xml:space="preserve"> </w:t>
      </w:r>
      <w:r w:rsidR="00B53AEA">
        <w:t>Alternatively, an increase in soil moisture should</w:t>
      </w:r>
      <w:r w:rsidR="00884BB2">
        <w:t xml:space="preserve"> reduce </w:t>
      </w:r>
      <w:r w:rsidR="004B3F25">
        <w:t xml:space="preserve">costs of </w:t>
      </w:r>
      <w:r w:rsidR="00884BB2">
        <w:t>water</w:t>
      </w:r>
      <w:r w:rsidR="004B3F25">
        <w:t xml:space="preserve"> acquisition and use</w:t>
      </w:r>
      <w:r w:rsidR="00884BB2">
        <w:t>,</w:t>
      </w:r>
      <w:r w:rsidR="00B53AEA">
        <w:t xml:space="preserve"> increas</w:t>
      </w:r>
      <w:r w:rsidR="00884BB2">
        <w:t>ing</w:t>
      </w:r>
      <w:r w:rsidR="00B53AEA">
        <w:t xml:space="preserve"> </w:t>
      </w:r>
      <w:r w:rsidR="00B53AEA">
        <w:rPr>
          <w:i/>
          <w:iCs/>
          <w:lang w:val="el-GR"/>
        </w:rPr>
        <w:t>β</w:t>
      </w:r>
      <w:r w:rsidR="00884BB2">
        <w:t xml:space="preserve">, </w:t>
      </w:r>
      <w:r w:rsidR="000E765A">
        <w:t>stomatal conductance</w:t>
      </w:r>
      <w:r w:rsidR="00884BB2">
        <w:t>,</w:t>
      </w:r>
      <w:r w:rsidR="004B3F25">
        <w:t xml:space="preserv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53AEA">
        <w:t>, resulting in</w:t>
      </w:r>
      <w:r w:rsidR="00CC790F">
        <w:t xml:space="preserve"> optimal</w:t>
      </w:r>
      <w:r w:rsidR="00B53AEA">
        <w:t xml:space="preserve"> photosynthetic rate</w:t>
      </w:r>
      <w:r w:rsidR="00CC790F">
        <w:t>s</w:t>
      </w:r>
      <w:r w:rsidR="00B53AEA">
        <w:t xml:space="preserve"> achieved with decreased </w:t>
      </w:r>
      <w:r w:rsidR="00DD2B66">
        <w:rPr>
          <w:i/>
          <w:iCs/>
        </w:rPr>
        <w:t>N</w:t>
      </w:r>
      <w:r w:rsidR="00DD2B66">
        <w:rPr>
          <w:vertAlign w:val="subscript"/>
        </w:rPr>
        <w:t>area</w:t>
      </w:r>
      <w:r w:rsidR="00B53AEA">
        <w:t>.</w:t>
      </w:r>
      <w:r w:rsidR="00826AF7">
        <w:t xml:space="preserve"> </w:t>
      </w:r>
      <w:r w:rsidR="00047003">
        <w:t xml:space="preserve">The theory also predicts variability in stomatal conductance and </w:t>
      </w:r>
      <w:r w:rsidR="00047003">
        <w:rPr>
          <w:i/>
        </w:rPr>
        <w:t>N</w:t>
      </w:r>
      <w:r w:rsidR="00047003">
        <w:rPr>
          <w:vertAlign w:val="subscript"/>
        </w:rPr>
        <w:t>area</w:t>
      </w:r>
      <w:r w:rsidR="00047003">
        <w:t xml:space="preserve"> in response to climatic factors</w:t>
      </w:r>
      <w:r w:rsidR="0025039E">
        <w:t>, suggesting that</w:t>
      </w:r>
      <w:r w:rsidR="00047003">
        <w:t xml:space="preserve"> the optimal response to increased vapor pressure deficit</w:t>
      </w:r>
      <w:r w:rsidR="001E3E42">
        <w:t xml:space="preserve"> (</w:t>
      </w:r>
      <w:r w:rsidR="001E3E42" w:rsidRPr="00496BF5">
        <w:t>VPD</w:t>
      </w:r>
      <w:r w:rsidR="001E3E42">
        <w:t>)</w:t>
      </w:r>
      <w:r w:rsidR="00047003">
        <w:t xml:space="preserve"> should be a reduction in stomatal conductance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4B3F25" w:rsidDel="004B3F25">
        <w:t xml:space="preserve"> </w:t>
      </w:r>
      <w:r w:rsidR="00047003">
        <w:t xml:space="preserve">that is counterbalanced by an increase in </w:t>
      </w:r>
      <w:r w:rsidR="00047003">
        <w:rPr>
          <w:i/>
        </w:rPr>
        <w:t>N</w:t>
      </w:r>
      <w:r w:rsidR="00047003">
        <w:rPr>
          <w:vertAlign w:val="subscript"/>
        </w:rPr>
        <w:t>area</w:t>
      </w:r>
      <w:r w:rsidR="00047003">
        <w:t xml:space="preserve"> to support the higher photosynthetic capacity needed to maintain high assimilation at lower conductance</w:t>
      </w:r>
      <w:r w:rsidR="00AE5C62">
        <w:t xml:space="preserve"> </w:t>
      </w:r>
      <w:r w:rsidR="004B446C">
        <w:fldChar w:fldCharType="begin" w:fldLock="1"/>
      </w:r>
      <w:r w:rsidR="00496BF5">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Phytologist","id":"ITEM-2","issue":"6","issued":{"date-parts":[["2020"]]},"page":"1550-1566","title":"Plant responses to rising vapor pressure deficit","type":"article-journal","volume":"226"},"uris":["http://www.mendeley.com/documents/?uuid=7cb2c7a9-b7ae-4982-937d-1fdbeeecf4ef"]},{"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gradients","type":"article-journal","volume":"29"},"uris":["http://www.mendeley.com/documents/?uuid=21ffc03c-3e82-40b0-846f-1638da6585e7"]},{"id":"ITEM-4","itemData":{"DOI":"10.1111/gcb.15548","ISSN":"13652486","PMID":"33683792","abstract":"Earth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Biology","id":"ITEM-4","issue":"9","issued":{"date-parts":[["2021"]]},"page":"1704-1720","title":"Systemic effects of rising atmospheric vapor pressure deficit on plant physiology and productivity","type":"article-journal","volume":"27"},"uris":["http://www.mendeley.com/documents/?uuid=db03bf33-e0f3-4bdd-b5a1-155a6ae4b174"]}],"mendeley":{"formattedCitation":"(Grossiord et al. 2020, Dong et al. 2020, López et al. 2021, Westerband et al. 2023)","plainTextFormattedCitation":"(Grossiord et al. 2020, Dong et al. 2020, López et al. 2021, Westerband et al. 2023)","previouslyFormattedCitation":"(Grossiord et al. 2020, Dong et al. 2020, López et al. 2021, Westerband et al. 2023)"},"properties":{"noteIndex":0},"schema":"https://github.com/citation-style-language/schema/raw/master/csl-citation.json"}</w:instrText>
      </w:r>
      <w:r w:rsidR="004B446C">
        <w:fldChar w:fldCharType="separate"/>
      </w:r>
      <w:r w:rsidR="00496BF5" w:rsidRPr="00496BF5">
        <w:rPr>
          <w:noProof/>
        </w:rPr>
        <w:t>(Grossiord et al. 2020, Dong et al. 2020, López et al. 2021, Westerband et al. 2023)</w:t>
      </w:r>
      <w:r w:rsidR="004B446C">
        <w:fldChar w:fldCharType="end"/>
      </w:r>
      <w:r w:rsidR="00BC0640">
        <w:t>.</w:t>
      </w:r>
    </w:p>
    <w:p w14:paraId="64800909" w14:textId="22703084" w:rsidR="004B446C" w:rsidRPr="002775C3" w:rsidRDefault="00155249" w:rsidP="00670A34">
      <w:pPr>
        <w:spacing w:line="360" w:lineRule="auto"/>
        <w:ind w:firstLine="720"/>
      </w:pPr>
      <w:r>
        <w:t>L</w:t>
      </w:r>
      <w:r w:rsidR="00ED632D">
        <w:t>eaf nitrogen allocation</w:t>
      </w:r>
      <w:r w:rsidR="009C5D08">
        <w:t xml:space="preserve"> </w:t>
      </w:r>
      <w:r w:rsidR="004B446C">
        <w:t>responses to changing climates or soil resource availability may also depend on their mode of nutrient acquisition or photosynthetic pathway. For example, species that form associations with symbiotic nitrogen-fixing bacteria</w:t>
      </w:r>
      <w:r w:rsidR="00EA541A">
        <w:t xml:space="preserve"> (referred as “N-fixing species” from this point forward)</w:t>
      </w:r>
      <w:r w:rsidR="004B446C">
        <w:t xml:space="preserve"> should, in theory, have</w:t>
      </w:r>
      <w:r w:rsidR="00A42CA7">
        <w:t xml:space="preserve"> </w:t>
      </w:r>
      <w:r w:rsidR="004B446C">
        <w:t>access to</w:t>
      </w:r>
      <w:r w:rsidR="00B84EDF">
        <w:t xml:space="preserve"> a</w:t>
      </w:r>
      <w:r w:rsidR="004B446C">
        <w:t xml:space="preserve"> less finite nitrogen supply, which may result in lower </w:t>
      </w:r>
      <w:r w:rsidR="004B446C">
        <w:rPr>
          <w:i/>
          <w:iCs/>
          <w:lang w:val="el-GR"/>
        </w:rPr>
        <w:t>β</w:t>
      </w:r>
      <w:r w:rsidR="004B446C">
        <w:t xml:space="preserve"> values than species not capable of forming such associations</w:t>
      </w:r>
      <w:r w:rsidR="00EA541A">
        <w:t xml:space="preserve"> (referred as “non-fixing species” from this point forward)</w:t>
      </w:r>
      <w:r w:rsidR="004B446C">
        <w:t xml:space="preserve">. </w:t>
      </w:r>
      <w:r w:rsidR="00AA379F">
        <w:t xml:space="preserve">This result was previously shown in a </w:t>
      </w:r>
      <w:r w:rsidR="00AA379F">
        <w:lastRenderedPageBreak/>
        <w:t>greenhouse experiment, where a leguminous species generally had lower costs of nitrogen acquisition</w:t>
      </w:r>
      <w:r w:rsidR="00CD421F">
        <w:t xml:space="preserve"> compared to a non-leguminous species, although these differences were generally stronger </w:t>
      </w:r>
      <w:r w:rsidR="00BB4372">
        <w:t>under increased</w:t>
      </w:r>
      <w:r w:rsidR="00CD421F">
        <w:t xml:space="preserve"> nitrogen limitation </w:t>
      </w:r>
      <w:r w:rsidR="00AA379F">
        <w:fldChar w:fldCharType="begin" w:fldLock="1"/>
      </w:r>
      <w:r w:rsidR="0025039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2021)","plainTextFormattedCitation":"(Perkowski et al. 2021)","previouslyFormattedCitation":"(Perkowski et al. 2021)"},"properties":{"noteIndex":0},"schema":"https://github.com/citation-style-language/schema/raw/master/csl-citation.json"}</w:instrText>
      </w:r>
      <w:r w:rsidR="00AA379F">
        <w:fldChar w:fldCharType="separate"/>
      </w:r>
      <w:r w:rsidR="0025039E" w:rsidRPr="0025039E">
        <w:rPr>
          <w:noProof/>
        </w:rPr>
        <w:t>(Perkowski et al. 2021)</w:t>
      </w:r>
      <w:r w:rsidR="00AA379F">
        <w:fldChar w:fldCharType="end"/>
      </w:r>
      <w:r w:rsidR="00AA379F">
        <w:t>.</w:t>
      </w:r>
      <w:r w:rsidR="00A42CA7">
        <w:t xml:space="preserve"> </w:t>
      </w:r>
      <w:r w:rsidR="008133C1">
        <w:t>L</w:t>
      </w:r>
      <w:r w:rsidR="00AA379F">
        <w:t xml:space="preserve">ower </w:t>
      </w:r>
      <w:r w:rsidR="00AA379F">
        <w:rPr>
          <w:i/>
          <w:iCs/>
          <w:lang w:val="el-GR"/>
        </w:rPr>
        <w:t>β</w:t>
      </w:r>
      <w:r w:rsidR="00AA379F">
        <w:t xml:space="preserve"> values </w:t>
      </w:r>
      <w:r w:rsidR="004B446C">
        <w:t>could</w:t>
      </w:r>
      <w:r w:rsidR="00AA379F">
        <w:t xml:space="preserve"> be a possible explanation for</w:t>
      </w:r>
      <w:r w:rsidR="004B446C">
        <w:t xml:space="preserve"> why </w:t>
      </w:r>
      <w:r w:rsidR="00EA541A">
        <w:t>N-fixing species</w:t>
      </w:r>
      <w:r w:rsidR="004B446C">
        <w:t xml:space="preserve"> commonly have higher leaf nitrogen content </w:t>
      </w:r>
      <w:r w:rsidR="00EA541A">
        <w:t xml:space="preserve">than non-fixing species </w:t>
      </w:r>
      <w:r w:rsidR="0043441A">
        <w:fldChar w:fldCharType="begin" w:fldLock="1"/>
      </w:r>
      <w:r w:rsidR="000A44CF">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43441A">
        <w:fldChar w:fldCharType="separate"/>
      </w:r>
      <w:r w:rsidR="00CA7170" w:rsidRPr="00CA7170">
        <w:rPr>
          <w:noProof/>
        </w:rPr>
        <w:t>(Adams et al. 2016, Dong et al. 2017)</w:t>
      </w:r>
      <w:r w:rsidR="0043441A">
        <w:fldChar w:fldCharType="end"/>
      </w:r>
      <w:r w:rsidR="004B446C">
        <w:t>.</w:t>
      </w:r>
      <w:r w:rsidR="00E30E4D">
        <w:t xml:space="preserve"> Similarly,</w:t>
      </w:r>
      <w:r w:rsidR="002B206F">
        <w:t xml:space="preserve"> leaf nitrogen allocation patterns across environmental gradients may be dependent on photosynthetic pathway. </w:t>
      </w:r>
      <w:r w:rsidR="00496BF5">
        <w:t>L</w:t>
      </w:r>
      <w:r w:rsidR="002B206F">
        <w:t xml:space="preserve">ower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2B206F">
        <w:t xml:space="preserve"> values in</w:t>
      </w:r>
      <w:r w:rsidR="002B206F" w:rsidRPr="002B206F">
        <w:t xml:space="preserve"> </w:t>
      </w:r>
      <w:r w:rsidR="002B206F">
        <w:t>C</w:t>
      </w:r>
      <w:r w:rsidR="002B206F">
        <w:rPr>
          <w:vertAlign w:val="subscript"/>
        </w:rPr>
        <w:t>4</w:t>
      </w:r>
      <w:r w:rsidR="002B206F">
        <w:t xml:space="preserve"> species suggests that C</w:t>
      </w:r>
      <w:r w:rsidR="002B206F">
        <w:rPr>
          <w:vertAlign w:val="subscript"/>
        </w:rPr>
        <w:t>4</w:t>
      </w:r>
      <w:r w:rsidR="002B206F">
        <w:t xml:space="preserve"> species </w:t>
      </w:r>
      <w:r w:rsidR="00515044">
        <w:t>should</w:t>
      </w:r>
      <w:r w:rsidR="0072289E">
        <w:t xml:space="preserve"> </w:t>
      </w:r>
      <w:r w:rsidR="002B206F">
        <w:t xml:space="preserve">have lower </w:t>
      </w:r>
      <w:r w:rsidR="002B206F">
        <w:rPr>
          <w:i/>
          <w:iCs/>
          <w:lang w:val="el-GR"/>
        </w:rPr>
        <w:t>β</w:t>
      </w:r>
      <w:r w:rsidR="002B206F">
        <w:t xml:space="preserve"> values than C</w:t>
      </w:r>
      <w:r w:rsidR="002B206F">
        <w:rPr>
          <w:vertAlign w:val="subscript"/>
        </w:rPr>
        <w:t>3</w:t>
      </w:r>
      <w:r w:rsidR="002B206F">
        <w:t xml:space="preserve"> species</w:t>
      </w:r>
      <w:r w:rsidR="006203C9">
        <w:t xml:space="preserve"> </w:t>
      </w:r>
      <w:r w:rsidR="006203C9">
        <w:fldChar w:fldCharType="begin" w:fldLock="1"/>
      </w:r>
      <w:r w:rsidR="00A40FBF">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6203C9">
        <w:fldChar w:fldCharType="separate"/>
      </w:r>
      <w:r w:rsidR="006203C9" w:rsidRPr="006203C9">
        <w:rPr>
          <w:noProof/>
        </w:rPr>
        <w:t>(Scott and Smith 2022)</w:t>
      </w:r>
      <w:r w:rsidR="006203C9">
        <w:fldChar w:fldCharType="end"/>
      </w:r>
      <w:r w:rsidR="002B206F">
        <w:t xml:space="preserve">, a pattern that could be the result of </w:t>
      </w:r>
      <w:r w:rsidR="00E30E4D">
        <w:t>increased costs associated with water acquisition and use</w:t>
      </w:r>
      <w:r w:rsidR="002B206F">
        <w:t xml:space="preserve"> or reduced costs </w:t>
      </w:r>
      <w:r w:rsidR="001D285A">
        <w:t>of nitrogen</w:t>
      </w:r>
      <w:r w:rsidR="002B206F">
        <w:t xml:space="preserve"> acquisition and use relative to C</w:t>
      </w:r>
      <w:r w:rsidR="002B206F">
        <w:rPr>
          <w:vertAlign w:val="subscript"/>
        </w:rPr>
        <w:t>3</w:t>
      </w:r>
      <w:r w:rsidR="002B206F">
        <w:t xml:space="preserve"> species. No study to date has directly</w:t>
      </w:r>
      <w:r w:rsidR="00670A34">
        <w:t xml:space="preserve"> quantified</w:t>
      </w:r>
      <w:r w:rsidR="002B206F">
        <w:t xml:space="preserve"> </w:t>
      </w:r>
      <w:r w:rsidR="00B176A8">
        <w:rPr>
          <w:i/>
          <w:iCs/>
          <w:lang w:val="el-GR"/>
        </w:rPr>
        <w:t>β</w:t>
      </w:r>
      <w:r w:rsidR="00B176A8">
        <w:t xml:space="preserve"> in C</w:t>
      </w:r>
      <w:r w:rsidR="00B176A8">
        <w:rPr>
          <w:vertAlign w:val="subscript"/>
        </w:rPr>
        <w:t>4</w:t>
      </w:r>
      <w:r w:rsidR="00B176A8">
        <w:t xml:space="preserve"> species</w:t>
      </w:r>
      <w:r w:rsidR="001E3E42">
        <w:t xml:space="preserve"> aside from the dataset used to initially parame</w:t>
      </w:r>
      <w:r w:rsidR="00E30E4D">
        <w:t>terize an optimality model for C</w:t>
      </w:r>
      <w:r w:rsidR="00E30E4D">
        <w:rPr>
          <w:vertAlign w:val="subscript"/>
        </w:rPr>
        <w:t>4</w:t>
      </w:r>
      <w:r w:rsidR="00E30E4D">
        <w:t xml:space="preserve"> species </w:t>
      </w:r>
      <w:r w:rsidR="00E30E4D">
        <w:fldChar w:fldCharType="begin" w:fldLock="1"/>
      </w:r>
      <w:r w:rsidR="002775C3">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E30E4D">
        <w:fldChar w:fldCharType="separate"/>
      </w:r>
      <w:r w:rsidR="00E30E4D" w:rsidRPr="00E30E4D">
        <w:rPr>
          <w:noProof/>
        </w:rPr>
        <w:t>(Scott and Smith 2022)</w:t>
      </w:r>
      <w:r w:rsidR="00E30E4D">
        <w:fldChar w:fldCharType="end"/>
      </w:r>
      <w:r w:rsidR="00B176A8">
        <w:t>.</w:t>
      </w:r>
    </w:p>
    <w:p w14:paraId="0172AC4E" w14:textId="4DBE0649" w:rsidR="00B176A8" w:rsidRPr="00A43268" w:rsidRDefault="00A05D01" w:rsidP="00A43268">
      <w:pPr>
        <w:spacing w:line="360" w:lineRule="auto"/>
        <w:ind w:firstLine="720"/>
      </w:pPr>
      <w:r>
        <w:t>While photosynthetic least-cost theory provides a u</w:t>
      </w:r>
      <w:r w:rsidR="00825292">
        <w:t xml:space="preserve">nified </w:t>
      </w:r>
      <w:r>
        <w:t xml:space="preserve">hypothesis for </w:t>
      </w:r>
      <w:r w:rsidR="009E2D9C">
        <w:t>understanding</w:t>
      </w:r>
      <w:r w:rsidR="00825292">
        <w:t xml:space="preserve"> 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rsidR="009E2D9C">
        <w:t xml:space="preserve">, </w:t>
      </w:r>
      <w:r>
        <w:t xml:space="preserve">empirical tests of the theory are sparse. </w:t>
      </w:r>
      <w:r w:rsidR="000615D8">
        <w:t xml:space="preserve">Increasing soil nitrogen availability has been previously shown to decrease the cost of acquiring nutrients </w:t>
      </w:r>
      <w:r w:rsidR="00D12CE9">
        <w:fldChar w:fldCharType="begin" w:fldLock="1"/>
      </w:r>
      <w:r w:rsidR="0025039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-2","issue":"7","issued":{"date-parts":[["2015","11","11"]]},"page":"1179-1191","title":"Soil nitrogen availability affects belowground carbon allocation and soil respiration in northern hardwood forests of New Hampshire","type":"article-journal","volume":"18"},"uris":["http://www.mendeley.com/documents/?uuid=6f1010c4-5ec3-4037-9972-3d3d397068d0"]},{"id":"ITEM-3","itemData":{"DOI":"10.3389/fpls.2022.927435","abstract":"Photosynthetically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Science","id":"ITEM-3","issue":"June","issued":{"date-parts":[["2022"]]},"page":"1-9","title":"Belowground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et al. 2015, Perkowski et al. 2021, Lu et al. 2022)","plainTextFormattedCitation":"(Bae et al. 2015, Perkowski et al. 2021, Lu et al. 2022)","previouslyFormattedCitation":"(Bae et al. 2015, Perkowski et al. 2021, Lu et al. 2022)"},"properties":{"noteIndex":0},"schema":"https://github.com/citation-style-language/schema/raw/master/csl-citation.json"}</w:instrText>
      </w:r>
      <w:r w:rsidR="00D12CE9">
        <w:fldChar w:fldCharType="separate"/>
      </w:r>
      <w:r w:rsidR="0025039E" w:rsidRPr="0025039E">
        <w:rPr>
          <w:noProof/>
        </w:rPr>
        <w:t>(Bae et al. 2015, Perkowski et al. 2021, Lu et al. 2022)</w:t>
      </w:r>
      <w:r w:rsidR="00D12CE9">
        <w:fldChar w:fldCharType="end"/>
      </w:r>
      <w:r w:rsidR="000615D8">
        <w:t>, which</w:t>
      </w:r>
      <w:r w:rsidR="00D12CE9">
        <w:t xml:space="preserve"> can </w:t>
      </w:r>
      <w:r>
        <w:t xml:space="preserve">induce predictable nutrient-water use tradeoffs expected from </w:t>
      </w:r>
      <w:r w:rsidR="003C6746">
        <w:t xml:space="preserve">the </w:t>
      </w:r>
      <w:r>
        <w:t xml:space="preserve">theory across broad environmental gradients </w:t>
      </w:r>
      <w:r w:rsidR="005A2C5C">
        <w:fldChar w:fldCharType="begin" w:fldLock="1"/>
      </w:r>
      <w:r w:rsidR="00B176A8">
        <w:instrText>ADDIN CSL_CITATION {"citationItems":[{"id":"ITEM-1","itemData":{"DOI":"10.1111/gcb.16501","ISBN":"1410706516","ISSN":"1354-1013","PMID":"25669675","author":[{"dropping-particle":"","family":"Westerband","given":"Andrea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Biology","id":"ITEM-1","issue":"3","issued":{"date-parts":[["2023","2","16"]]},"page":"856-873","title":"Coordination of photosynthetic traits across soil and climate gradients","type":"article-journal","volume":"29"},"uris":["http://www.mendeley.com/documents/?uuid=21ffc03c-3e82-40b0-846f-1638da6585e7"]},{"id":"ITEM-2","itemData":{"DOI":"10.1111/nph.18254","ISSN":"0028-646X","abstract":"The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leaves","type":"article-journal","volume":"228"},"uris":["http://www.mendeley.com/documents/?uuid=7a979be5-4341-4431-bd38-7ceeeada2df2"]}],"mendeley":{"formattedCitation":"(Paillassa et al. 2020, Querejeta et al. 2022, Westerband et al. 2023)","plainTextFormattedCitation":"(Paillassa et al. 2020, Querejeta et al. 2022, Westerband et al. 2023)","previouslyFormattedCitation":"(Paillassa et al. 2020, Querejeta et al. 2022, Westerband et al. 2023)"},"properties":{"noteIndex":0},"schema":"https://github.com/citation-style-language/schema/raw/master/csl-citation.json"}</w:instrText>
      </w:r>
      <w:r w:rsidR="005A2C5C">
        <w:fldChar w:fldCharType="separate"/>
      </w:r>
      <w:r w:rsidR="00B176A8" w:rsidRPr="00B176A8">
        <w:rPr>
          <w:noProof/>
        </w:rPr>
        <w:t>(Paillassa et al. 2020, Querejeta et al. 2022, Westerband et al. 2023)</w:t>
      </w:r>
      <w:r w:rsidR="005A2C5C">
        <w:fldChar w:fldCharType="end"/>
      </w:r>
      <w:r>
        <w:t xml:space="preserve"> and</w:t>
      </w:r>
      <w:r w:rsidR="005B451C">
        <w:t xml:space="preserve"> </w:t>
      </w:r>
      <w:r w:rsidR="00DD2B66">
        <w:t>in</w:t>
      </w:r>
      <w:r w:rsidR="005B451C">
        <w:t xml:space="preserve"> </w:t>
      </w:r>
      <w:r>
        <w:t>manipulation experiments</w:t>
      </w:r>
      <w:r w:rsidR="00E46B6E">
        <w:t xml:space="preserve"> </w:t>
      </w:r>
      <w:r w:rsidR="00E46B6E">
        <w:fldChar w:fldCharType="begin" w:fldLock="1"/>
      </w:r>
      <w:r w:rsidR="00E46B6E">
        <w:instrText>ADDIN CSL_CITATION {"citationItems":[{"id":"ITEM-1","itemData":{"DOI":"10.1111/ele.13724","ISSN":"1461-023X","PMID":"33759325","abstract":"Despite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economics.","author":[{"dropping-particle":"","family":"Bialic‐Murphy","given":"Lalasia","non-dropping-particle":"","parse-names":false,"suffix":""},{"dropping-particle":"","family":"Smith","given":"Nicholas G","non-dropping-particle":"","parse-names":false,"suffix":""},{"dropping-particle":"","family":"Voothuluru","given":"Priya","non-dropping-particle":"","parse-names":false,"suffix":""},{"dropping-particle":"","family":"McElderry","given":"Robert M","non-dropping-particle":"","parse-names":false,"suffix":""},{"dropping-particle":"","family":"Roche","given":"Morgan D","non-dropping-particle":"","parse-names":false,"suffix":""},{"dropping-particle":"","family":"Cassidy","given":"Steven T","non-dropping-particle":"","parse-names":false,"suffix":""},{"dropping-particle":"","family":"Kivlin","given":"Stephanie N","non-dropping-particle":"","parse-names":false,"suffix":""},{"dropping-particle":"","family":"Kalisz","given":"Susan","non-dropping-particle":"","parse-names":false,"suffix":""}],"container-title":"Ecology Letters","editor":[{"dropping-particle":"","family":"Rejmanek","given":"Marcel","non-dropping-particle":"","parse-names":false,"suffix":""}],"id":"ITEM-1","issue":"6","issued":{"date-parts":[["2021","6","23"]]},"page":"1145-1156","title":"Invasion‐induced root–fungal disruptions alter plant water and nitrogen economies","type":"article-journal","volume":"24"},"uris":["http://www.mendeley.com/documents/?uuid=40e8c158-e0e6-42ac-bc96-6a2d1831408e"]}],"mendeley":{"formattedCitation":"(Bialic‐Murphy et al. 2021)","manualFormatting":"(Perkowski et al. in prep, Bialic‐Murphy et al. 2021)","plainTextFormattedCitation":"(Bialic‐Murphy et al. 2021)","previouslyFormattedCitation":"(Bialic‐Murphy et al. 2021)"},"properties":{"noteIndex":0},"schema":"https://github.com/citation-style-language/schema/raw/master/csl-citation.json"}</w:instrText>
      </w:r>
      <w:r w:rsidR="00E46B6E">
        <w:fldChar w:fldCharType="separate"/>
      </w:r>
      <w:r w:rsidR="00E46B6E" w:rsidRPr="00E46B6E">
        <w:rPr>
          <w:noProof/>
        </w:rPr>
        <w:t>(</w:t>
      </w:r>
      <w:r w:rsidR="00E46B6E">
        <w:rPr>
          <w:noProof/>
        </w:rPr>
        <w:t xml:space="preserve">Perkowski et al. in prep, </w:t>
      </w:r>
      <w:r w:rsidR="00E46B6E" w:rsidRPr="00E46B6E">
        <w:rPr>
          <w:noProof/>
        </w:rPr>
        <w:t>Bialic‐Murphy et al. 2021)</w:t>
      </w:r>
      <w:r w:rsidR="00E46B6E">
        <w:fldChar w:fldCharType="end"/>
      </w:r>
      <w:r w:rsidR="005B451C">
        <w:t xml:space="preserve">. </w:t>
      </w:r>
      <w:r w:rsidR="000615D8">
        <w:t xml:space="preserve">Additionally, increasing </w:t>
      </w:r>
      <w:r w:rsidR="00C1617D" w:rsidRPr="000D755C">
        <w:rPr>
          <w:color w:val="000000" w:themeColor="text1"/>
        </w:rPr>
        <w:t>VPD</w:t>
      </w:r>
      <w:r w:rsidR="00C1617D" w:rsidDel="00C1617D">
        <w:t xml:space="preserve"> </w:t>
      </w:r>
      <w:r w:rsidR="000615D8">
        <w:t>ha</w:t>
      </w:r>
      <w:r w:rsidR="00541926">
        <w:t>s</w:t>
      </w:r>
      <w:r w:rsidR="000615D8">
        <w:t xml:space="preserve"> been shown to have </w:t>
      </w:r>
      <w:r w:rsidR="00541926">
        <w:t xml:space="preserve">a </w:t>
      </w:r>
      <w:r w:rsidR="000615D8">
        <w:t xml:space="preserve">positive effect on </w:t>
      </w:r>
      <w:r w:rsidR="000615D8">
        <w:rPr>
          <w:i/>
          <w:iCs/>
        </w:rPr>
        <w:t>N</w:t>
      </w:r>
      <w:r w:rsidR="000615D8">
        <w:rPr>
          <w:vertAlign w:val="subscript"/>
        </w:rPr>
        <w:t>area</w:t>
      </w:r>
      <w:r w:rsidR="000615D8">
        <w:t xml:space="preserve"> </w:t>
      </w:r>
      <w:r w:rsidR="000615D8">
        <w:fldChar w:fldCharType="begin" w:fldLock="1"/>
      </w:r>
      <w:r w:rsidR="00496BF5">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Evolution","id":"ITEM-3","issue":"3","issued":{"date-parts":[["2019","2","4"]]},"page":"400-406","title":"Leaf nutrients, not specific leaf area, are consistent indicators of elevated nutrient inputs","type":"article-journal","volume":"3"},"uris":["http://www.mendeley.com/documents/?uuid=29e0b7b4-20c1-463b-af0e-323fc7be437b"]},{"id":"ITEM-4","itemData":{"DOI":"10.1111/gcb.15548","ISSN":"13652486","PMID":"33683792","abstract":"Earth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Biology","id":"ITEM-4","issue":"9","issued":{"date-parts":[["2021"]]},"page":"1704-1720","title":"Systemic effects of rising atmospheric vapor pressure deficit on plant physiology and productivity","type":"article-journal","volume":"27"},"uris":["http://www.mendeley.com/documents/?uuid=db03bf33-e0f3-4bdd-b5a1-155a6ae4b174"]}],"mendeley":{"formattedCitation":"(Dong et al. 2017, 2020, Firn et al. 2019, López et al. 2021)","plainTextFormattedCitation":"(Dong et al. 2017, 2020, Firn et al. 2019, López et al. 2021)","previouslyFormattedCitation":"(Dong et al. 2017, 2020, Firn et al. 2019)"},"properties":{"noteIndex":0},"schema":"https://github.com/citation-style-language/schema/raw/master/csl-citation.json"}</w:instrText>
      </w:r>
      <w:r w:rsidR="000615D8">
        <w:fldChar w:fldCharType="separate"/>
      </w:r>
      <w:r w:rsidR="00496BF5" w:rsidRPr="00496BF5">
        <w:rPr>
          <w:noProof/>
        </w:rPr>
        <w:t>(Dong et al. 2017, 2020, Firn et al. 2019, López et al. 2021)</w:t>
      </w:r>
      <w:r w:rsidR="000615D8">
        <w:fldChar w:fldCharType="end"/>
      </w:r>
      <w:r w:rsidR="000615D8">
        <w:t xml:space="preserve">. </w:t>
      </w:r>
      <w:r w:rsidR="00745A50">
        <w:t>However, studies have been restricted to</w:t>
      </w:r>
      <w:r w:rsidR="00515044">
        <w:t xml:space="preserve"> exploring these patterns with</w:t>
      </w:r>
      <w:r w:rsidR="00745A50">
        <w:t xml:space="preserve"> C</w:t>
      </w:r>
      <w:r w:rsidR="00745A50">
        <w:rPr>
          <w:vertAlign w:val="subscript"/>
        </w:rPr>
        <w:t>3</w:t>
      </w:r>
      <w:r w:rsidR="00745A50">
        <w:t xml:space="preserve"> species and, </w:t>
      </w:r>
      <w:r w:rsidR="00E46B6E">
        <w:t xml:space="preserve">while previous studies have shown that variance in </w:t>
      </w:r>
      <w:r w:rsidR="00E46B6E">
        <w:rPr>
          <w:i/>
          <w:iCs/>
        </w:rPr>
        <w:t>N</w:t>
      </w:r>
      <w:r w:rsidR="00E46B6E">
        <w:rPr>
          <w:vertAlign w:val="subscript"/>
        </w:rPr>
        <w:t>area</w:t>
      </w:r>
      <w:r w:rsidR="00E46B6E">
        <w:t xml:space="preserve"> across environmental gradients is driven by strong negative relationships with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176A8">
        <w:t xml:space="preserve"> </w:t>
      </w:r>
      <w:r w:rsidR="00E46B6E">
        <w:fldChar w:fldCharType="begin" w:fldLock="1"/>
      </w:r>
      <w:r w:rsidR="00B176A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gradients","type":"article-journal","volume":"29"},"uris":["http://www.mendeley.com/documents/?uuid=21ffc03c-3e82-40b0-846f-1638da6585e7"]},{"id":"ITEM-4","itemData":{"author":[{"dropping-particle":"","family":"Perkowski","given":"Evan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G","non-dropping-particle":"","parse-names":false,"suffix":""}],"id":"ITEM-4","issued":{"date-parts":[["0"]]},"title":"Soil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 Dong et al. 2017, Paillassa et al. 2020, Westerband et al. 2023)","manualFormatting":"(Perkowski et al. in review, Dong et al. 2017, Paillassa et al. 2020, Westerband et al. 2023)","plainTextFormattedCitation":"(Perkowski et al. n.d., Dong et al. 2017, Paillassa et al. 2020, Westerband et al. 2023)","previouslyFormattedCitation":"(Perkowski et al. n.d., Dong et al. 2017, Paillassa et al. 2020, Westerband et al. 2023)"},"properties":{"noteIndex":0},"schema":"https://github.com/citation-style-language/schema/raw/master/csl-citation.json"}</w:instrText>
      </w:r>
      <w:r w:rsidR="00E46B6E">
        <w:fldChar w:fldCharType="separate"/>
      </w:r>
      <w:r w:rsidR="00B176A8" w:rsidRPr="00B176A8">
        <w:rPr>
          <w:noProof/>
        </w:rPr>
        <w:t xml:space="preserve">(Perkowski et al. </w:t>
      </w:r>
      <w:r w:rsidR="00B176A8">
        <w:rPr>
          <w:i/>
          <w:iCs/>
          <w:noProof/>
        </w:rPr>
        <w:t>in review</w:t>
      </w:r>
      <w:r w:rsidR="00B176A8" w:rsidRPr="00B176A8">
        <w:rPr>
          <w:noProof/>
        </w:rPr>
        <w:t>, Dong et al. 2017, Paillassa et al. 2020, Westerband et al. 2023)</w:t>
      </w:r>
      <w:r w:rsidR="00E46B6E">
        <w:fldChar w:fldCharType="end"/>
      </w:r>
      <w:r w:rsidR="00E46B6E">
        <w:t xml:space="preserve">, </w:t>
      </w:r>
      <w:r w:rsidR="00CC790F">
        <w:t xml:space="preserve">no study to date has </w:t>
      </w:r>
      <w:r w:rsidR="009C5D08">
        <w:t xml:space="preserve">explicitly </w:t>
      </w:r>
      <w:r w:rsidR="00CC790F">
        <w:t xml:space="preserve">investigated </w:t>
      </w:r>
      <w:r w:rsidR="00385D99">
        <w:t>effects of soil resource availability</w:t>
      </w:r>
      <w:r w:rsidR="007335E5">
        <w:t xml:space="preserve"> or plant functional group</w:t>
      </w:r>
      <w:r w:rsidR="00385D99">
        <w:t xml:space="preserve"> on </w:t>
      </w:r>
      <w:r w:rsidR="00385D99">
        <w:rPr>
          <w:i/>
          <w:iCs/>
        </w:rPr>
        <w:t>N</w:t>
      </w:r>
      <w:r w:rsidR="00385D99">
        <w:rPr>
          <w:vertAlign w:val="subscript"/>
        </w:rPr>
        <w:t>area</w:t>
      </w:r>
      <w:r w:rsidR="00385D99">
        <w:t xml:space="preserve"> using </w:t>
      </w:r>
      <w:r w:rsidR="00CC790F">
        <w:rPr>
          <w:i/>
          <w:iCs/>
          <w:lang w:val="el-GR"/>
        </w:rPr>
        <w:t>β</w:t>
      </w:r>
      <w:r w:rsidR="00CC790F">
        <w:t xml:space="preserve"> as a direct predictor of</w:t>
      </w:r>
      <w:r w:rsidR="00E46B6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C790F">
        <w:t>.</w:t>
      </w:r>
      <w:r w:rsidR="00B176A8">
        <w:t xml:space="preserve"> </w:t>
      </w:r>
      <w:r w:rsidR="007335E5">
        <w:t xml:space="preserve">Additionally, as </w:t>
      </w:r>
      <w:r w:rsidR="00CC790F">
        <w:rPr>
          <w:i/>
          <w:iCs/>
        </w:rPr>
        <w:t>N</w:t>
      </w:r>
      <w:r w:rsidR="00CC790F">
        <w:rPr>
          <w:vertAlign w:val="subscript"/>
        </w:rPr>
        <w:t>area</w:t>
      </w:r>
      <w:r w:rsidR="00CC790F">
        <w:t xml:space="preserve"> </w:t>
      </w:r>
      <w:r w:rsidR="007335E5">
        <w:t>can be</w:t>
      </w:r>
      <w:r w:rsidR="00CC790F">
        <w:t xml:space="preserve"> broken down into </w:t>
      </w:r>
      <w:r w:rsidR="00CA7170">
        <w:t>structural</w:t>
      </w:r>
      <w:r w:rsidR="007335E5">
        <w:t xml:space="preserve"> (leaf mass per area; </w:t>
      </w:r>
      <w:r w:rsidR="007335E5">
        <w:rPr>
          <w:i/>
          <w:iCs/>
        </w:rPr>
        <w:t>M</w:t>
      </w:r>
      <w:r w:rsidR="007335E5">
        <w:rPr>
          <w:vertAlign w:val="subscript"/>
        </w:rPr>
        <w:t>area</w:t>
      </w:r>
      <w:r w:rsidR="007335E5">
        <w:t>; g m</w:t>
      </w:r>
      <w:r w:rsidR="007335E5">
        <w:rPr>
          <w:vertAlign w:val="superscript"/>
        </w:rPr>
        <w:t>-2</w:t>
      </w:r>
      <w:r w:rsidR="007335E5">
        <w:t>)</w:t>
      </w:r>
      <w:r w:rsidR="00CA7170">
        <w:t xml:space="preserve"> and metabolic </w:t>
      </w:r>
      <w:r w:rsidR="007335E5">
        <w:t xml:space="preserve">(mass-based leaf nitrogen content; </w:t>
      </w:r>
      <w:proofErr w:type="spellStart"/>
      <w:r w:rsidR="007335E5">
        <w:rPr>
          <w:i/>
          <w:iCs/>
        </w:rPr>
        <w:t>N</w:t>
      </w:r>
      <w:r w:rsidR="007335E5">
        <w:rPr>
          <w:vertAlign w:val="subscript"/>
        </w:rPr>
        <w:t>mass</w:t>
      </w:r>
      <w:proofErr w:type="spellEnd"/>
      <w:r w:rsidR="007335E5">
        <w:t>; gN g</w:t>
      </w:r>
      <w:r w:rsidR="007335E5">
        <w:rPr>
          <w:vertAlign w:val="superscript"/>
        </w:rPr>
        <w:t>-1</w:t>
      </w:r>
      <w:r w:rsidR="007335E5">
        <w:t xml:space="preserve">) components </w:t>
      </w:r>
      <w:r w:rsidR="000A44CF">
        <w:fldChar w:fldCharType="begin" w:fldLock="1"/>
      </w:r>
      <w:r w:rsidR="00B21ED9">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et al. 2017)","plainTextFormattedCitation":"(Dong et al. 2017)","previouslyFormattedCitation":"(Dong et al. 2017)"},"properties":{"noteIndex":0},"schema":"https://github.com/citation-style-language/schema/raw/master/csl-citation.json"}</w:instrText>
      </w:r>
      <w:r w:rsidR="000A44CF">
        <w:fldChar w:fldCharType="separate"/>
      </w:r>
      <w:r w:rsidR="000A44CF" w:rsidRPr="000A44CF">
        <w:rPr>
          <w:noProof/>
        </w:rPr>
        <w:t>(Dong et al. 2017)</w:t>
      </w:r>
      <w:r w:rsidR="000A44CF">
        <w:fldChar w:fldCharType="end"/>
      </w:r>
      <w:r w:rsidR="00CC790F">
        <w:t>, no study has investigated which component</w:t>
      </w:r>
      <w:r w:rsidR="00610A42">
        <w:t xml:space="preserve"> of </w:t>
      </w:r>
      <w:r w:rsidR="00610A42">
        <w:rPr>
          <w:i/>
          <w:iCs/>
        </w:rPr>
        <w:t>N</w:t>
      </w:r>
      <w:r w:rsidR="00610A42">
        <w:rPr>
          <w:vertAlign w:val="subscript"/>
        </w:rPr>
        <w:t>area</w:t>
      </w:r>
      <w:r w:rsidR="00CC790F">
        <w:t xml:space="preserve"> drives the hypothesized response of </w:t>
      </w:r>
      <w:r w:rsidR="00CC790F">
        <w:rPr>
          <w:i/>
          <w:iCs/>
        </w:rPr>
        <w:t>N</w:t>
      </w:r>
      <w:r w:rsidR="00CC790F">
        <w:rPr>
          <w:vertAlign w:val="subscript"/>
        </w:rPr>
        <w:t>area</w:t>
      </w:r>
      <w:r w:rsidR="00CC790F">
        <w:t xml:space="preserve"> to</w:t>
      </w:r>
      <w:r w:rsidR="007335E5" w:rsidRPr="007335E5">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A43268">
        <w:t xml:space="preserve">. Understanding whether </w:t>
      </w:r>
      <w:r w:rsidR="004150F4">
        <w:t xml:space="preserve">changes in </w:t>
      </w:r>
      <w:r w:rsidR="004150F4">
        <w:rPr>
          <w:i/>
          <w:iCs/>
        </w:rPr>
        <w:t>N</w:t>
      </w:r>
      <w:r w:rsidR="004150F4">
        <w:rPr>
          <w:vertAlign w:val="subscript"/>
        </w:rPr>
        <w:t>area</w:t>
      </w:r>
      <w:r w:rsidR="004150F4">
        <w:t xml:space="preserve"> due to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176A8">
        <w:t xml:space="preserve"> </w:t>
      </w:r>
      <w:r w:rsidR="004150F4">
        <w:t>are driven by</w:t>
      </w:r>
      <w:r w:rsidR="0043441A">
        <w:t xml:space="preserve"> </w:t>
      </w:r>
      <w:r w:rsidR="00A42CA7">
        <w:t>changes in</w:t>
      </w:r>
      <w:r w:rsidR="0043441A">
        <w:t xml:space="preserve"> leaf morphology</w:t>
      </w:r>
      <w:r w:rsidR="00A42CA7">
        <w:t xml:space="preserve"> </w:t>
      </w:r>
      <w:r w:rsidR="0043441A">
        <w:t>or</w:t>
      </w:r>
      <w:r w:rsidR="006B48A0">
        <w:t xml:space="preserve"> stoichiometry</w:t>
      </w:r>
      <w:r w:rsidR="00A43268">
        <w:t xml:space="preserve"> is important, especially because </w:t>
      </w:r>
      <w:r w:rsidR="00A43268">
        <w:rPr>
          <w:i/>
          <w:iCs/>
        </w:rPr>
        <w:t>N</w:t>
      </w:r>
      <w:r w:rsidR="00A43268">
        <w:rPr>
          <w:vertAlign w:val="subscript"/>
        </w:rPr>
        <w:t>mass</w:t>
      </w:r>
      <w:r w:rsidR="00A43268">
        <w:t xml:space="preserve"> tends to covary with </w:t>
      </w:r>
      <w:r w:rsidR="00A43268">
        <w:rPr>
          <w:i/>
          <w:iCs/>
        </w:rPr>
        <w:t>M</w:t>
      </w:r>
      <w:r w:rsidR="00A43268">
        <w:rPr>
          <w:vertAlign w:val="subscript"/>
        </w:rPr>
        <w:t>area</w:t>
      </w:r>
      <w:r w:rsidR="00A43268">
        <w:t xml:space="preserve"> </w:t>
      </w:r>
      <w:r w:rsidR="00496BF5">
        <w:t xml:space="preserve">due to tradeoffs between leaf longevity and leaf productivity </w:t>
      </w:r>
      <w:r w:rsidR="00A43268">
        <w:fldChar w:fldCharType="begin" w:fldLock="1"/>
      </w:r>
      <w:r w:rsidR="00674E71">
        <w:instrText>ADDIN CSL_CITATION {"citationItems":[{"id":"ITEM-1","itemData":{"DOI":"10.1038/nature02403","ISSN":"0028-0836","abstract":"Bringing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-1","issue":"6985","issued":{"date-parts":[["2004","4"]]},"page":"821-827","title":"The worldwide leaf economics spectrum","type":"article-journal","volume":"428"},"uris":["http://www.mendeley.com/documents/?uuid=32f5a021-31d8-49dc-94bd-2dd61c9445d5"]},{"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Advances","id":"ITEM-3","issue":"3","issued":{"date-parts":[["2023","1","18"]]},"page":"eadd566","title":"Leaf economics fundamentals explained by optimality principles","type":"article-journal","volume":"9"},"uris":["http://www.mendeley.com/documents/?uuid=02bd4255-bbfd-4bdf-8d04-886987b824fd"]},{"id":"ITEM-4","itemData":{"DOI":"10.1111/1365-2745.12211","ISSN":"00220477","author":[{"dropping-particle":"","family":"Reich","given":"Peter B","non-dropping-particle":"","parse-names":false,"suffix":""}],"container-title":"Journal of Ecology","editor":[{"dropping-particle":"","family":"Cornelissen","given":"Hans","non-dropping-particle":"","parse-names":false,"suffix":""}],"id":"ITEM-4","issue":"2","issued":{"date-parts":[["2014","3"]]},"page":"275-301","title":"The world-wide ‘fast-slow’ plant economics spectrum: a traits manifesto","type":"article-journal","volume":"102"},"uris":["http://www.mendeley.com/documents/?uuid=dc87d94f-d6d3-4525-98c8-d4141f459f54"]}],"mendeley":{"formattedCitation":"(Wright et al. 2004, Reich 2014, Onoda et al. 2017, Wang et al. 2023)","plainTextFormattedCitation":"(Wright et al. 2004, Reich 2014, Onoda et al. 2017, Wang et al. 2023)","previouslyFormattedCitation":"(Wright et al. 2004, Reich 2014, Onoda et al. 2017, Wang et al. 2023)"},"properties":{"noteIndex":0},"schema":"https://github.com/citation-style-language/schema/raw/master/csl-citation.json"}</w:instrText>
      </w:r>
      <w:r w:rsidR="00A43268">
        <w:fldChar w:fldCharType="separate"/>
      </w:r>
      <w:r w:rsidR="00A43268" w:rsidRPr="00A43268">
        <w:rPr>
          <w:noProof/>
        </w:rPr>
        <w:t>(Wright et al. 2004, Reich 2014, Onoda et al. 2017, Wang et al. 2023)</w:t>
      </w:r>
      <w:r w:rsidR="00A43268">
        <w:fldChar w:fldCharType="end"/>
      </w:r>
      <w:r w:rsidR="00496BF5">
        <w:t>.</w:t>
      </w:r>
    </w:p>
    <w:p w14:paraId="65F6FE19" w14:textId="26A5BAAB" w:rsidR="005A0E7B" w:rsidRDefault="00A833A5" w:rsidP="0025039E">
      <w:pPr>
        <w:spacing w:line="360" w:lineRule="auto"/>
        <w:ind w:firstLine="720"/>
      </w:pPr>
      <w:r>
        <w:lastRenderedPageBreak/>
        <w:t>Here</w:t>
      </w:r>
      <w:r w:rsidR="00136249">
        <w:t>, we measured</w:t>
      </w:r>
      <w:r w:rsidR="00DD2B66" w:rsidRPr="00DD2B66">
        <w:rPr>
          <w:i/>
          <w:iCs/>
        </w:rPr>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ED632D">
        <w:t xml:space="preserve">leaf </w:t>
      </w:r>
      <w:r w:rsidR="00ED632D">
        <w:rPr>
          <w:lang w:val="el-GR"/>
        </w:rPr>
        <w:t>δ</w:t>
      </w:r>
      <w:r w:rsidR="00ED632D">
        <w:rPr>
          <w:vertAlign w:val="superscript"/>
        </w:rPr>
        <w:t>13</w:t>
      </w:r>
      <w:r w:rsidR="00ED632D">
        <w:t>C</w:t>
      </w:r>
      <w:r>
        <w:t>-</w:t>
      </w:r>
      <w:r w:rsidR="00ED632D">
        <w:t xml:space="preserve">derived estimates of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ED632D">
        <w:t xml:space="preserve">, </w:t>
      </w:r>
      <w:r w:rsidR="00995E58">
        <w:t>and</w:t>
      </w:r>
      <w:r w:rsidR="00ED632D" w:rsidRPr="00ED632D">
        <w:t xml:space="preserve"> </w:t>
      </w:r>
      <w:r w:rsidR="00ED632D">
        <w:t xml:space="preserve">leaf </w:t>
      </w:r>
      <w:r w:rsidR="00ED632D">
        <w:rPr>
          <w:lang w:val="el-GR"/>
        </w:rPr>
        <w:t>δ</w:t>
      </w:r>
      <w:r w:rsidR="00ED632D">
        <w:rPr>
          <w:vertAlign w:val="superscript"/>
        </w:rPr>
        <w:t>13</w:t>
      </w:r>
      <w:r w:rsidR="00ED632D">
        <w:t>C</w:t>
      </w:r>
      <w:r>
        <w:t>-</w:t>
      </w:r>
      <w:r w:rsidR="00ED632D">
        <w:t>derived estimates of</w:t>
      </w:r>
      <w:r w:rsidR="00995E58">
        <w:t xml:space="preserve"> </w:t>
      </w:r>
      <w:r w:rsidR="002B26AB">
        <w:rPr>
          <w:i/>
          <w:iCs/>
          <w:lang w:val="el-GR"/>
        </w:rPr>
        <w:t>β</w:t>
      </w:r>
      <w:r w:rsidR="002B26AB">
        <w:t xml:space="preserve"> </w:t>
      </w:r>
      <w:r w:rsidR="00995E58">
        <w:t xml:space="preserve">in </w:t>
      </w:r>
      <w:r w:rsidR="00C3111F">
        <w:t>520</w:t>
      </w:r>
      <w:r w:rsidR="00136249">
        <w:t xml:space="preserve"> individuals spanning </w:t>
      </w:r>
      <w:r w:rsidR="00C3111F">
        <w:t>57</w:t>
      </w:r>
      <w:r w:rsidR="00136249">
        <w:t xml:space="preserve"> species scattered across 24 grassland sites in Texas, USA</w:t>
      </w:r>
      <w:r w:rsidR="005C2D3A">
        <w:t xml:space="preserve"> (Table S1)</w:t>
      </w:r>
      <w:r w:rsidR="00136249">
        <w:t xml:space="preserve">. </w:t>
      </w:r>
      <w:r w:rsidR="005A0E7B">
        <w:t xml:space="preserve">Texas contains a diverse climatic gradient, indicated by </w:t>
      </w:r>
      <w:r w:rsidR="00C3111F">
        <w:t xml:space="preserve">2006-2020 </w:t>
      </w:r>
      <w:r w:rsidR="005A0E7B">
        <w:t xml:space="preserve">mean annual precipitation totals ranging from </w:t>
      </w:r>
      <w:r w:rsidR="00C3111F">
        <w:t>204</w:t>
      </w:r>
      <w:r w:rsidR="005A0E7B">
        <w:t xml:space="preserve"> to </w:t>
      </w:r>
      <w:r w:rsidR="00C3111F">
        <w:t>1803</w:t>
      </w:r>
      <w:r w:rsidR="005A0E7B">
        <w:t xml:space="preserve"> mm</w:t>
      </w:r>
      <w:r>
        <w:t xml:space="preserve"> and</w:t>
      </w:r>
      <w:r w:rsidR="005A0E7B">
        <w:t xml:space="preserve"> </w:t>
      </w:r>
      <w:r>
        <w:t xml:space="preserve">2006-2020 </w:t>
      </w:r>
      <w:r w:rsidR="005A0E7B">
        <w:t xml:space="preserve">mean annual temperature ranging from </w:t>
      </w:r>
      <w:r w:rsidR="00E475BA">
        <w:t>11.8</w:t>
      </w:r>
      <w:r w:rsidR="00E475BA" w:rsidRPr="00E475BA">
        <w:t>°</w:t>
      </w:r>
      <w:r w:rsidR="00457CDD">
        <w:t xml:space="preserve"> to</w:t>
      </w:r>
      <w:r w:rsidR="00E475BA">
        <w:t xml:space="preserve"> 24.6</w:t>
      </w:r>
      <w:r w:rsidR="00E475BA" w:rsidRPr="00E475BA">
        <w:t>°</w:t>
      </w:r>
      <w:r w:rsidR="00E475BA">
        <w:t>C</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aboveground climate that would drive differential rates of</w:t>
      </w:r>
      <w:r w:rsidR="00ED632D">
        <w:t xml:space="preserve"> water retention and</w:t>
      </w:r>
      <w:r w:rsidR="00A85CFF">
        <w:t xml:space="preserve"> n</w:t>
      </w:r>
      <w:r w:rsidR="00AA7402">
        <w:t xml:space="preserve">itrogen </w:t>
      </w:r>
      <w:r w:rsidR="00A85CFF">
        <w:t xml:space="preserve">transformations to plant-available </w:t>
      </w:r>
      <w:r w:rsidR="009E2D9C">
        <w:t>substrate</w:t>
      </w:r>
      <w:r w:rsidR="00A16927">
        <w:t xml:space="preserve">. </w:t>
      </w:r>
      <w:r w:rsidR="005A0E7B">
        <w:t xml:space="preserve">We </w:t>
      </w:r>
      <w:r w:rsidR="005610A3">
        <w:t xml:space="preserve">leveraged </w:t>
      </w:r>
      <w:r w:rsidR="00610A42">
        <w:t>the expected climatic and soil resource</w:t>
      </w:r>
      <w:r w:rsidR="00285FF4">
        <w:t xml:space="preserve"> variability</w:t>
      </w:r>
      <w:r w:rsidR="00610A42">
        <w:t xml:space="preserve"> across sites </w:t>
      </w:r>
      <w:r w:rsidR="005610A3">
        <w:t>to test the following hypotheses</w:t>
      </w:r>
      <w:r w:rsidR="001D1E96">
        <w:t>:</w:t>
      </w:r>
    </w:p>
    <w:p w14:paraId="4D9352B1" w14:textId="141CD1D1" w:rsidR="00BA6872" w:rsidRDefault="001D1E96" w:rsidP="00BA6872">
      <w:pPr>
        <w:pStyle w:val="ListParagraph"/>
        <w:numPr>
          <w:ilvl w:val="0"/>
          <w:numId w:val="4"/>
        </w:numPr>
        <w:spacing w:line="360" w:lineRule="auto"/>
        <w:ind w:left="720"/>
      </w:pPr>
      <w:r>
        <w:t xml:space="preserve">Soil nitrogen availability will decrease </w:t>
      </w:r>
      <w:r w:rsidRPr="00BA6872">
        <w:rPr>
          <w:i/>
          <w:iCs/>
          <w:lang w:val="el-GR"/>
        </w:rPr>
        <w:t>β</w:t>
      </w:r>
      <w:r>
        <w:t xml:space="preserve"> through a reduction in costs of nitrogen acquisition and use, while soil moisture will increase </w:t>
      </w:r>
      <w:r w:rsidRPr="00BA6872">
        <w:rPr>
          <w:i/>
          <w:iCs/>
          <w:lang w:val="el-GR"/>
        </w:rPr>
        <w:t>β</w:t>
      </w:r>
      <w:r>
        <w:t xml:space="preserve"> through a reduction in costs of water acquisition and use. </w:t>
      </w:r>
      <w:r w:rsidR="00E75DA0">
        <w:t>Following previous results, w</w:t>
      </w:r>
      <w:r>
        <w:t>e expected that N-fixing species would</w:t>
      </w:r>
      <w:r w:rsidR="00535E38">
        <w:t xml:space="preserve"> </w:t>
      </w:r>
      <w:r>
        <w:t xml:space="preserve">have lower </w:t>
      </w:r>
      <w:r w:rsidRPr="00BA6872">
        <w:rPr>
          <w:i/>
          <w:iCs/>
          <w:lang w:val="el-GR"/>
        </w:rPr>
        <w:t>β</w:t>
      </w:r>
      <w:r>
        <w:t xml:space="preserve"> values and that </w:t>
      </w:r>
      <w:r w:rsidRPr="00285FF4">
        <w:t>C</w:t>
      </w:r>
      <w:r w:rsidRPr="00BA6872">
        <w:rPr>
          <w:vertAlign w:val="subscript"/>
        </w:rPr>
        <w:t>4</w:t>
      </w:r>
      <w:r w:rsidRPr="00285FF4">
        <w:t xml:space="preserve"> species would</w:t>
      </w:r>
      <w:r w:rsidR="0072289E">
        <w:t xml:space="preserve"> </w:t>
      </w:r>
      <w:r w:rsidRPr="00285FF4">
        <w:t xml:space="preserve">have </w:t>
      </w:r>
      <w:r w:rsidR="0072289E">
        <w:t>lower</w:t>
      </w:r>
      <w:r w:rsidR="00285FF4">
        <w:t xml:space="preserve"> </w:t>
      </w:r>
      <w:r w:rsidRPr="00BA6872">
        <w:rPr>
          <w:i/>
          <w:iCs/>
          <w:lang w:val="el-GR"/>
        </w:rPr>
        <w:t>β</w:t>
      </w:r>
      <w:r w:rsidRPr="00285FF4">
        <w:t xml:space="preserve"> values</w:t>
      </w:r>
      <w:r w:rsidR="00291404">
        <w:t>.</w:t>
      </w:r>
    </w:p>
    <w:p w14:paraId="69B4C4B0" w14:textId="538183E1" w:rsidR="00AA48B8" w:rsidRDefault="000D755C" w:rsidP="00285FF4">
      <w:pPr>
        <w:pStyle w:val="ListParagraph"/>
        <w:numPr>
          <w:ilvl w:val="0"/>
          <w:numId w:val="4"/>
        </w:numPr>
        <w:spacing w:line="360" w:lineRule="auto"/>
        <w:ind w:left="720"/>
      </w:pP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rsidRPr="004D73B8">
        <w:t xml:space="preserve">will be positively related to </w:t>
      </w:r>
      <w:r w:rsidR="004D73B8" w:rsidRPr="00285FF4">
        <w:rPr>
          <w:i/>
          <w:iCs/>
          <w:lang w:val="el-GR"/>
        </w:rPr>
        <w:t>β</w:t>
      </w:r>
      <w:r w:rsidR="004D73B8" w:rsidRPr="004D73B8">
        <w:t xml:space="preserve">, a pattern that will </w:t>
      </w:r>
      <w:r w:rsidR="00285FF4">
        <w:t>result in</w:t>
      </w:r>
      <w:r w:rsidR="004D73B8" w:rsidRPr="004D73B8">
        <w:t xml:space="preserve"> a negative indirect effect of increasing soil nitrogen availability</w:t>
      </w:r>
      <w:r w:rsidR="00A35546">
        <w:t xml:space="preserve"> </w:t>
      </w:r>
      <w:r w:rsidR="00A35546" w:rsidRPr="004D73B8">
        <w:t xml:space="preserve">on </w:t>
      </w:r>
      <w:r>
        <w:t xml:space="preserve">leaf </w:t>
      </w:r>
      <w:r>
        <w:rPr>
          <w:i/>
          <w:iCs/>
        </w:rPr>
        <w:t>C</w:t>
      </w:r>
      <w:r>
        <w:rPr>
          <w:vertAlign w:val="subscript"/>
        </w:rPr>
        <w:t>i</w:t>
      </w:r>
      <w:r>
        <w:t>:</w:t>
      </w:r>
      <w:r>
        <w:rPr>
          <w:i/>
          <w:iCs/>
        </w:rPr>
        <w:t>C</w:t>
      </w:r>
      <w:r>
        <w:rPr>
          <w:vertAlign w:val="subscript"/>
        </w:rPr>
        <w:t>a</w:t>
      </w:r>
      <w:r w:rsidR="004D73B8" w:rsidRPr="004D73B8">
        <w:t>,</w:t>
      </w:r>
      <w:r w:rsidR="00A35546">
        <w:t xml:space="preserve"> a</w:t>
      </w:r>
      <w:r w:rsidR="004D73B8" w:rsidRPr="004D73B8">
        <w:t xml:space="preserve"> positive indirect effect of increasing soil moisture on </w:t>
      </w:r>
      <w:r>
        <w:t xml:space="preserve">leaf </w:t>
      </w:r>
      <w:r>
        <w:rPr>
          <w:i/>
          <w:iCs/>
        </w:rPr>
        <w:t>C</w:t>
      </w:r>
      <w:r>
        <w:rPr>
          <w:vertAlign w:val="subscript"/>
        </w:rPr>
        <w:t>i</w:t>
      </w:r>
      <w:r>
        <w:t>:</w:t>
      </w:r>
      <w:r>
        <w:rPr>
          <w:i/>
          <w:iCs/>
        </w:rPr>
        <w:t>C</w:t>
      </w:r>
      <w:r>
        <w:rPr>
          <w:vertAlign w:val="subscript"/>
        </w:rPr>
        <w:t>a</w:t>
      </w:r>
      <w:r w:rsidR="004D73B8">
        <w:t xml:space="preserve">, </w:t>
      </w:r>
      <w:r w:rsidR="0072289E">
        <w:t xml:space="preserve">and </w:t>
      </w:r>
      <w:r w:rsidR="004D73B8">
        <w:t xml:space="preserve">lower </w:t>
      </w: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t>in</w:t>
      </w:r>
      <w:r w:rsidR="0072289E">
        <w:t xml:space="preserve"> both</w:t>
      </w:r>
      <w:r w:rsidR="004D73B8">
        <w:t xml:space="preserve"> N-fixing </w:t>
      </w:r>
      <w:r w:rsidR="00285FF4">
        <w:t>species an</w:t>
      </w:r>
      <w:r w:rsidR="0072289E">
        <w:t>d</w:t>
      </w:r>
      <w:r w:rsidR="00285FF4">
        <w:t xml:space="preserve"> </w:t>
      </w:r>
      <w:r w:rsidR="004D73B8">
        <w:t>C</w:t>
      </w:r>
      <w:r w:rsidR="004D73B8" w:rsidRPr="00285FF4">
        <w:rPr>
          <w:vertAlign w:val="subscript"/>
        </w:rPr>
        <w:t>4</w:t>
      </w:r>
      <w:r w:rsidR="004D73B8">
        <w:t xml:space="preserve"> species. We also expected that </w:t>
      </w:r>
      <w:r>
        <w:t xml:space="preserve">leaf </w:t>
      </w:r>
      <w:r>
        <w:rPr>
          <w:i/>
          <w:iCs/>
        </w:rPr>
        <w:t>C</w:t>
      </w:r>
      <w:r>
        <w:rPr>
          <w:vertAlign w:val="subscript"/>
        </w:rPr>
        <w:t>i</w:t>
      </w:r>
      <w:r>
        <w:t>:</w:t>
      </w:r>
      <w:r>
        <w:rPr>
          <w:i/>
          <w:iCs/>
        </w:rPr>
        <w:t>C</w:t>
      </w:r>
      <w:r>
        <w:rPr>
          <w:vertAlign w:val="subscript"/>
        </w:rPr>
        <w:t>a</w:t>
      </w:r>
      <w:r w:rsidR="00AA48B8">
        <w:t xml:space="preserve"> w</w:t>
      </w:r>
      <w:r w:rsidR="004D73B8">
        <w:t>ould</w:t>
      </w:r>
      <w:r w:rsidR="00AA48B8">
        <w:t xml:space="preserve"> be negatively related to </w:t>
      </w:r>
      <w:r w:rsidR="001E3E42">
        <w:rPr>
          <w:i/>
          <w:iCs/>
        </w:rPr>
        <w:t>VPD</w:t>
      </w:r>
      <w:r w:rsidR="00AA48B8">
        <w:t>, as increasing atmospheric dryness should cause plants to close stomata to minimize water loss.</w:t>
      </w:r>
    </w:p>
    <w:p w14:paraId="687D2195" w14:textId="1708EF41" w:rsidR="001E3E42" w:rsidRPr="000D755C" w:rsidRDefault="00463A7F" w:rsidP="0025039E">
      <w:pPr>
        <w:pStyle w:val="ListParagraph"/>
        <w:numPr>
          <w:ilvl w:val="0"/>
          <w:numId w:val="4"/>
        </w:numPr>
        <w:spacing w:line="360" w:lineRule="auto"/>
        <w:ind w:left="720"/>
      </w:pPr>
      <w:r>
        <w:t xml:space="preserve">Leaf </w:t>
      </w:r>
      <w:r w:rsidRPr="00A763ED">
        <w:rPr>
          <w:i/>
          <w:iCs/>
        </w:rPr>
        <w:t>N</w:t>
      </w:r>
      <w:r w:rsidRPr="00A763ED">
        <w:rPr>
          <w:vertAlign w:val="subscript"/>
        </w:rPr>
        <w:t>area</w:t>
      </w:r>
      <w:r>
        <w:t xml:space="preserve"> will be negatively related to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A35546">
        <w:rPr>
          <w:i/>
          <w:iCs/>
        </w:rPr>
        <w:t xml:space="preserve"> </w:t>
      </w:r>
      <w:r w:rsidR="00A35546">
        <w:rPr>
          <w:iCs/>
        </w:rPr>
        <w:t xml:space="preserve">and </w:t>
      </w:r>
      <w:r w:rsidR="00A35546" w:rsidRPr="004D73B8">
        <w:rPr>
          <w:i/>
          <w:iCs/>
          <w:lang w:val="el-GR"/>
        </w:rPr>
        <w:t>β</w:t>
      </w:r>
      <w:r w:rsidR="00AA48B8">
        <w:t xml:space="preserve">. This </w:t>
      </w:r>
      <w:r>
        <w:t xml:space="preserve">response </w:t>
      </w:r>
      <w:r w:rsidR="00AA48B8">
        <w:t>will result in an indirect positive effect of increasing soil nitrogen availability</w:t>
      </w:r>
      <w:r w:rsidR="004D73B8">
        <w:t>,</w:t>
      </w:r>
      <w:r w:rsidR="00AA48B8">
        <w:t xml:space="preserve"> </w:t>
      </w:r>
      <w:r w:rsidR="004D73B8">
        <w:t xml:space="preserve">a </w:t>
      </w:r>
      <w:r w:rsidR="00AA48B8">
        <w:t xml:space="preserve">negative effect of increasing soil moisture on </w:t>
      </w:r>
      <w:r w:rsidR="00AA48B8">
        <w:rPr>
          <w:i/>
          <w:iCs/>
        </w:rPr>
        <w:t>N</w:t>
      </w:r>
      <w:r w:rsidR="00AA48B8">
        <w:rPr>
          <w:vertAlign w:val="subscript"/>
        </w:rPr>
        <w:t>area</w:t>
      </w:r>
      <w:r w:rsidR="00AA48B8">
        <w:t xml:space="preserve">, </w:t>
      </w:r>
      <w:r w:rsidR="0072289E">
        <w:t xml:space="preserve">and </w:t>
      </w:r>
      <w:r w:rsidR="004D73B8">
        <w:t xml:space="preserve">generally larger </w:t>
      </w:r>
      <w:r w:rsidR="004D73B8">
        <w:rPr>
          <w:i/>
          <w:iCs/>
        </w:rPr>
        <w:t>N</w:t>
      </w:r>
      <w:r w:rsidR="004D73B8">
        <w:rPr>
          <w:vertAlign w:val="subscript"/>
        </w:rPr>
        <w:t>area</w:t>
      </w:r>
      <w:r w:rsidR="004D73B8">
        <w:t xml:space="preserve"> values in</w:t>
      </w:r>
      <w:r w:rsidR="0072289E">
        <w:t xml:space="preserve"> both</w:t>
      </w:r>
      <w:r w:rsidR="004D73B8">
        <w:t xml:space="preserve"> N-fixing</w:t>
      </w:r>
      <w:r w:rsidR="00285FF4">
        <w:t xml:space="preserve"> species</w:t>
      </w:r>
      <w:r w:rsidR="00745A50">
        <w:t xml:space="preserve">. While theory predicts that negative relationships between </w:t>
      </w:r>
      <w:r w:rsidR="00745A50">
        <w:rPr>
          <w:i/>
          <w:iCs/>
        </w:rPr>
        <w:t>N</w:t>
      </w:r>
      <w:r w:rsidR="00745A50">
        <w:rPr>
          <w:vertAlign w:val="subscript"/>
        </w:rPr>
        <w:t>area</w:t>
      </w:r>
      <w:r w:rsidR="00745A50">
        <w:t xml:space="preserv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745A50">
        <w:t xml:space="preserve"> should yield generally larger </w:t>
      </w:r>
      <w:r w:rsidR="00745A50">
        <w:rPr>
          <w:i/>
          <w:iCs/>
        </w:rPr>
        <w:t>N</w:t>
      </w:r>
      <w:r w:rsidR="00745A50">
        <w:rPr>
          <w:vertAlign w:val="subscript"/>
        </w:rPr>
        <w:t>area</w:t>
      </w:r>
      <w:r w:rsidR="00745A50">
        <w:t xml:space="preserve"> in</w:t>
      </w:r>
      <w:r w:rsidR="0072289E">
        <w:t xml:space="preserve"> </w:t>
      </w:r>
      <w:r w:rsidR="004D73B8">
        <w:t>C</w:t>
      </w:r>
      <w:r w:rsidR="004D73B8">
        <w:rPr>
          <w:vertAlign w:val="subscript"/>
        </w:rPr>
        <w:t>4</w:t>
      </w:r>
      <w:r w:rsidR="004D73B8">
        <w:t xml:space="preserve"> species</w:t>
      </w:r>
      <w:r w:rsidR="00745A50">
        <w:t>, we expected that C</w:t>
      </w:r>
      <w:r w:rsidR="00745A50">
        <w:rPr>
          <w:vertAlign w:val="subscript"/>
        </w:rPr>
        <w:t>4</w:t>
      </w:r>
      <w:r w:rsidR="00745A50">
        <w:t xml:space="preserve"> species would have lower </w:t>
      </w:r>
      <w:r w:rsidR="00745A50">
        <w:rPr>
          <w:i/>
          <w:iCs/>
        </w:rPr>
        <w:t>N</w:t>
      </w:r>
      <w:r w:rsidR="00745A50">
        <w:rPr>
          <w:vertAlign w:val="subscript"/>
        </w:rPr>
        <w:t>area</w:t>
      </w:r>
      <w:r w:rsidR="00745A50">
        <w:t xml:space="preserve"> due to generally greater nitrogen use efficiency in C</w:t>
      </w:r>
      <w:r w:rsidR="00745A50">
        <w:rPr>
          <w:vertAlign w:val="subscript"/>
        </w:rPr>
        <w:t>4</w:t>
      </w:r>
      <w:r w:rsidR="00745A50">
        <w:t xml:space="preserve"> species than C</w:t>
      </w:r>
      <w:r w:rsidR="00745A50">
        <w:rPr>
          <w:vertAlign w:val="subscript"/>
        </w:rPr>
        <w:t>3</w:t>
      </w:r>
      <w:r w:rsidR="00745A50">
        <w:t xml:space="preserve"> species</w:t>
      </w:r>
      <w:r w:rsidR="004D73B8">
        <w:t xml:space="preserve">. Additionally, </w:t>
      </w:r>
      <w:r w:rsidR="001E3E42">
        <w:rPr>
          <w:i/>
          <w:iCs/>
        </w:rPr>
        <w:t>VPD</w:t>
      </w:r>
      <w:r w:rsidR="001E3E42">
        <w:t xml:space="preserve"> </w:t>
      </w:r>
      <w:r w:rsidR="00AA48B8">
        <w:t>w</w:t>
      </w:r>
      <w:r w:rsidR="004D73B8">
        <w:t>as expected to</w:t>
      </w:r>
      <w:r w:rsidR="00AA48B8">
        <w:t xml:space="preserve"> increase </w:t>
      </w:r>
      <w:r w:rsidR="00AA48B8" w:rsidRPr="004D73B8">
        <w:rPr>
          <w:i/>
          <w:iCs/>
        </w:rPr>
        <w:t>N</w:t>
      </w:r>
      <w:r w:rsidR="00AA48B8" w:rsidRPr="004D73B8">
        <w:rPr>
          <w:vertAlign w:val="subscript"/>
        </w:rPr>
        <w:t>area</w:t>
      </w:r>
      <w:r w:rsidR="004D73B8">
        <w:t xml:space="preserve">, a pattern that would be </w:t>
      </w:r>
      <w:r w:rsidR="001E3E42">
        <w:t xml:space="preserve">directly </w:t>
      </w:r>
      <w:r w:rsidR="00AA48B8">
        <w:t>mediated through</w:t>
      </w:r>
      <w:r w:rsidR="001E3E42">
        <w:t xml:space="preserve"> the reduction in</w:t>
      </w:r>
      <w:r w:rsidR="00AA48B8">
        <w:t xml:space="preserve"> </w:t>
      </w:r>
      <w:r w:rsidR="001E3E42">
        <w:rPr>
          <w:i/>
          <w:iCs/>
          <w:lang w:val="el-GR"/>
        </w:rPr>
        <w:t>χ</w:t>
      </w:r>
      <w:r w:rsidR="001E3E42">
        <w:t xml:space="preserve"> with increasing </w:t>
      </w:r>
      <w:r w:rsidR="00C1617D">
        <w:rPr>
          <w:i/>
          <w:iCs/>
          <w:color w:val="000000" w:themeColor="text1"/>
        </w:rPr>
        <w:t>VPD</w:t>
      </w:r>
      <w:r w:rsidR="001E3E42">
        <w:t>.</w:t>
      </w:r>
    </w:p>
    <w:p w14:paraId="719425D3" w14:textId="77777777" w:rsidR="000D755C" w:rsidRDefault="000D755C">
      <w:pPr>
        <w:rPr>
          <w:b/>
          <w:bCs/>
        </w:rPr>
      </w:pPr>
      <w:r>
        <w:rPr>
          <w:b/>
          <w:bCs/>
        </w:rPr>
        <w:br w:type="page"/>
      </w:r>
    </w:p>
    <w:p w14:paraId="074E51E2" w14:textId="63DB5D38" w:rsidR="00C61F15" w:rsidRPr="00BF6C3C" w:rsidRDefault="0089277C" w:rsidP="0025039E">
      <w:pPr>
        <w:spacing w:line="360" w:lineRule="auto"/>
      </w:pPr>
      <w:r>
        <w:rPr>
          <w:b/>
          <w:bCs/>
        </w:rPr>
        <w:lastRenderedPageBreak/>
        <w:t>Methods</w:t>
      </w:r>
    </w:p>
    <w:p w14:paraId="1EAD792E" w14:textId="7F9452AF" w:rsidR="00136249" w:rsidRDefault="003301CB" w:rsidP="0025039E">
      <w:pPr>
        <w:spacing w:line="360" w:lineRule="auto"/>
      </w:pPr>
      <w:r>
        <w:rPr>
          <w:i/>
          <w:iCs/>
        </w:rPr>
        <w:t>Site</w:t>
      </w:r>
      <w:r w:rsidR="001D5368">
        <w:rPr>
          <w:i/>
          <w:iCs/>
        </w:rPr>
        <w:t xml:space="preserve"> </w:t>
      </w:r>
      <w:r>
        <w:rPr>
          <w:i/>
          <w:iCs/>
        </w:rPr>
        <w:t>descriptions</w:t>
      </w:r>
      <w:r w:rsidR="00A473D4">
        <w:rPr>
          <w:i/>
          <w:iCs/>
        </w:rPr>
        <w:t xml:space="preserve"> and sampling methodology</w:t>
      </w:r>
    </w:p>
    <w:p w14:paraId="58F02753" w14:textId="39358400" w:rsidR="009B12AC" w:rsidRDefault="00A34141" w:rsidP="00547A3F">
      <w:pPr>
        <w:spacing w:line="360" w:lineRule="auto"/>
      </w:pPr>
      <w:r>
        <w:t>We collected leaf and soil samples from 2</w:t>
      </w:r>
      <w:r w:rsidR="000B2E6E">
        <w:t xml:space="preserve">4 </w:t>
      </w:r>
      <w:r w:rsidR="00913F4A">
        <w:t xml:space="preserve">open grassland </w:t>
      </w:r>
      <w:r w:rsidR="002165FD">
        <w:t>sites</w:t>
      </w:r>
      <w:r w:rsidR="00741A00">
        <w:t xml:space="preserve"> </w:t>
      </w:r>
      <w:r>
        <w:t xml:space="preserve">across central and eastern Texas </w:t>
      </w:r>
      <w:r w:rsidR="00997CB9">
        <w:t>in</w:t>
      </w:r>
      <w:r>
        <w:t xml:space="preserve"> summer 2020 and summer 2021 (Fig. 1). </w:t>
      </w:r>
      <w:r w:rsidR="00A473D4">
        <w:t>Twelve</w:t>
      </w:r>
      <w:r>
        <w:t xml:space="preserve"> </w:t>
      </w:r>
      <w:r w:rsidR="002165FD">
        <w:t>sites</w:t>
      </w:r>
      <w:r>
        <w:t xml:space="preserve"> were visited </w:t>
      </w:r>
      <w:r w:rsidR="002165FD">
        <w:t xml:space="preserve">between June and July 2020 and </w:t>
      </w:r>
      <w:r>
        <w:t>1</w:t>
      </w:r>
      <w:r w:rsidR="00041324">
        <w:t>4</w:t>
      </w:r>
      <w:r>
        <w:t xml:space="preserve"> </w:t>
      </w:r>
      <w:r w:rsidR="002165FD">
        <w:t>sites</w:t>
      </w:r>
      <w:r>
        <w:t xml:space="preserve"> (11 unique from 2020) were visited </w:t>
      </w:r>
      <w:r w:rsidR="002165FD">
        <w:t xml:space="preserve">between </w:t>
      </w:r>
      <w:r>
        <w:t>May</w:t>
      </w:r>
      <w:r w:rsidR="002165FD">
        <w:t xml:space="preserve"> and June</w:t>
      </w:r>
      <w:r>
        <w:t xml:space="preserve"> 2021 (Table 1). We chose </w:t>
      </w:r>
      <w:r w:rsidR="00C0526A">
        <w:t>sites</w:t>
      </w:r>
      <w:r>
        <w:t xml:space="preserve"> that</w:t>
      </w:r>
      <w:r w:rsidR="00D34B9F">
        <w:t xml:space="preserve"> maximized</w:t>
      </w:r>
      <w:r w:rsidR="000F73AB">
        <w:t xml:space="preserve"> variability in </w:t>
      </w:r>
      <w:r w:rsidR="007331E6">
        <w:t xml:space="preserve">precipitation </w:t>
      </w:r>
      <w:r w:rsidR="009B6916">
        <w:t xml:space="preserve">and </w:t>
      </w:r>
      <w:r w:rsidR="000F73AB">
        <w:t>edaphic</w:t>
      </w:r>
      <w:r w:rsidR="007331E6">
        <w:t xml:space="preserve"> </w:t>
      </w:r>
      <w:r w:rsidR="009B6916">
        <w:t>variability between sites</w:t>
      </w:r>
      <w:r w:rsidR="00463A7F">
        <w:t xml:space="preserve"> </w:t>
      </w:r>
      <w:r>
        <w:t>(</w:t>
      </w:r>
      <w:r w:rsidR="006074BA">
        <w:t>Table 1</w:t>
      </w:r>
      <w:r>
        <w:t>)</w:t>
      </w:r>
      <w:r w:rsidR="00EF3B0D">
        <w:t>.</w:t>
      </w:r>
      <w:r w:rsidR="00E4022C">
        <w:t xml:space="preserve"> </w:t>
      </w:r>
      <w:r w:rsidR="00913F4A">
        <w:t xml:space="preserve">No </w:t>
      </w:r>
      <w:r w:rsidR="003301CB">
        <w:t>site</w:t>
      </w:r>
      <w:r w:rsidR="00295134">
        <w:t xml:space="preserve"> with personally communicated or anecdotal evidence of </w:t>
      </w:r>
      <w:r w:rsidR="00E4022C">
        <w:t xml:space="preserve">grazing or disturbance (e.g., mowing, feral hog activity, etc.) </w:t>
      </w:r>
      <w:r w:rsidR="00913F4A">
        <w:t>were used</w:t>
      </w:r>
      <w:r w:rsidR="00E4022C">
        <w:t>.</w:t>
      </w:r>
      <w:r w:rsidR="009B12AC">
        <w:t xml:space="preserve"> </w:t>
      </w:r>
      <w:r w:rsidR="00913F4A">
        <w:t>W</w:t>
      </w:r>
      <w:r w:rsidR="009B12AC">
        <w:t>e collected leaf material from three individuals each of the five most abundant</w:t>
      </w:r>
      <w:r w:rsidR="00DA688E">
        <w:t xml:space="preserve"> </w:t>
      </w:r>
      <w:r w:rsidR="009B12AC">
        <w:t xml:space="preserve">species at random locations </w:t>
      </w:r>
      <w:r w:rsidR="00913F4A">
        <w:t>a</w:t>
      </w:r>
      <w:r w:rsidR="00535E38">
        <w:t>cross</w:t>
      </w:r>
      <w:r w:rsidR="00913F4A">
        <w:t xml:space="preserve"> each site</w:t>
      </w:r>
      <w:r w:rsidR="007C24E0">
        <w:t xml:space="preserve">, only selecting </w:t>
      </w:r>
      <w:r w:rsidR="00DA688E">
        <w:t>species that were classified as graminoid</w:t>
      </w:r>
      <w:r w:rsidR="004F64A3">
        <w:t xml:space="preserve"> or</w:t>
      </w:r>
      <w:r w:rsidR="00DA688E">
        <w:t xml:space="preserve"> forb/herb growth habits per the USDA PLANTS database </w:t>
      </w:r>
      <w:r w:rsidR="00DA688E">
        <w:fldChar w:fldCharType="begin" w:fldLock="1"/>
      </w:r>
      <w:r w:rsidR="0025039E">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25039E" w:rsidRPr="0025039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12CE9">
        <w:t xml:space="preserve">external </w:t>
      </w:r>
      <w:r w:rsidR="009B12AC">
        <w:t>damage</w:t>
      </w:r>
      <w:r w:rsidR="00DA688E">
        <w:t xml:space="preserve"> and </w:t>
      </w:r>
      <w:r w:rsidR="009B12AC">
        <w:t>free from shading by nearby shrubs or trees. Five soil samples were collected from 0-15cm</w:t>
      </w:r>
      <w:r w:rsidR="00343D30">
        <w:t xml:space="preserve"> below the soil surface</w:t>
      </w:r>
      <w:r w:rsidR="009B12AC">
        <w:t xml:space="preserve"> </w:t>
      </w:r>
      <w:r w:rsidR="00913F4A">
        <w:t xml:space="preserve">at each site near the </w:t>
      </w:r>
      <w:r w:rsidR="007C24E0">
        <w:t>leaf collection sample locations</w:t>
      </w:r>
      <w:r w:rsidR="009B12AC">
        <w:t>. Soil samples were mixed together by hand to create one composite soil sample per site.</w:t>
      </w:r>
    </w:p>
    <w:p w14:paraId="2B5CB566" w14:textId="24A5B403" w:rsidR="009B12AC" w:rsidRDefault="009B12AC" w:rsidP="0025039E">
      <w:pPr>
        <w:spacing w:line="360" w:lineRule="auto"/>
      </w:pPr>
    </w:p>
    <w:p w14:paraId="03F7A398" w14:textId="3C0D8A9D" w:rsidR="009B12AC" w:rsidRPr="009B12AC" w:rsidRDefault="009B12AC" w:rsidP="0025039E">
      <w:pPr>
        <w:spacing w:line="360" w:lineRule="auto"/>
      </w:pPr>
      <w:r>
        <w:rPr>
          <w:i/>
          <w:iCs/>
        </w:rPr>
        <w:t>Leaf trait measurements</w:t>
      </w:r>
    </w:p>
    <w:p w14:paraId="10219118" w14:textId="0E4B0FEC" w:rsidR="009B12AC" w:rsidRDefault="009B12AC" w:rsidP="00547A3F">
      <w:pPr>
        <w:autoSpaceDE w:val="0"/>
        <w:autoSpaceDN w:val="0"/>
        <w:adjustRightInd w:val="0"/>
        <w:spacing w:line="360" w:lineRule="auto"/>
        <w:rPr>
          <w:color w:val="000000"/>
        </w:rPr>
      </w:pPr>
      <w:r w:rsidRPr="00863849">
        <w:rPr>
          <w:color w:val="000000"/>
        </w:rPr>
        <w:t xml:space="preserve">Images of each leaf were </w:t>
      </w:r>
      <w:r>
        <w:rPr>
          <w:color w:val="000000"/>
        </w:rPr>
        <w:t>taken immediately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0025039E">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0025039E" w:rsidRPr="0025039E">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sidR="0025039E">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Pr>
          <w:color w:val="000000"/>
        </w:rPr>
        <w:fldChar w:fldCharType="separate"/>
      </w:r>
      <w:r w:rsidR="0025039E" w:rsidRPr="0025039E">
        <w:rPr>
          <w:noProof/>
          <w:color w:val="000000"/>
        </w:rPr>
        <w:t>(Schneider et al. 2012)</w:t>
      </w:r>
      <w:r>
        <w:rPr>
          <w:color w:val="000000"/>
        </w:rPr>
        <w:fldChar w:fldCharType="end"/>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nitrogen content </w:t>
      </w:r>
      <w:r w:rsidRPr="00863849">
        <w:t>(</w:t>
      </w:r>
      <w:proofErr w:type="spellStart"/>
      <w:r w:rsidRPr="00CE3B3D">
        <w:rPr>
          <w:i/>
          <w:iCs/>
        </w:rPr>
        <w:t>N</w:t>
      </w:r>
      <w:r>
        <w:rPr>
          <w:vertAlign w:val="subscript"/>
        </w:rPr>
        <w:t>mass</w:t>
      </w:r>
      <w:proofErr w:type="spellEnd"/>
      <w:r>
        <w:t xml:space="preserve">; </w:t>
      </w:r>
      <w:r w:rsidRPr="00863849">
        <w:t>g</w:t>
      </w:r>
      <w:r>
        <w:t>N</w:t>
      </w:r>
      <w:r w:rsidRPr="00863849">
        <w:t xml:space="preserve"> g</w:t>
      </w:r>
      <w:r w:rsidRPr="00863849">
        <w:rPr>
          <w:vertAlign w:val="superscript"/>
        </w:rPr>
        <w:t>-1</w:t>
      </w:r>
      <w:r w:rsidRPr="00863849">
        <w:t>)</w:t>
      </w:r>
      <w:r>
        <w:t xml:space="preserve"> through </w:t>
      </w:r>
      <w:r>
        <w:rPr>
          <w:color w:val="000000"/>
        </w:rPr>
        <w:t>elemental combustion analysis (Costech-4010, Costech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gN m</w:t>
      </w:r>
      <w:r>
        <w:rPr>
          <w:color w:val="000000"/>
          <w:vertAlign w:val="superscript"/>
        </w:rPr>
        <w:t>-2</w:t>
      </w:r>
      <w:r>
        <w:rPr>
          <w:color w:val="000000"/>
        </w:rPr>
        <w:t>)</w:t>
      </w:r>
      <w:r w:rsidR="00343D30">
        <w:rPr>
          <w:color w:val="000000"/>
        </w:rPr>
        <w:t xml:space="preserve"> was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5812EE11" w:rsidR="009B12AC" w:rsidRDefault="009B12AC" w:rsidP="0025039E">
      <w:pPr>
        <w:autoSpaceDE w:val="0"/>
        <w:autoSpaceDN w:val="0"/>
        <w:adjustRightInd w:val="0"/>
        <w:spacing w:line="360" w:lineRule="auto"/>
        <w:ind w:firstLine="720"/>
        <w:rPr>
          <w:color w:val="000000"/>
        </w:rPr>
      </w:pPr>
      <w:r>
        <w:rPr>
          <w:color w:val="000000"/>
        </w:rPr>
        <w:t xml:space="preserve">Subsamples of dried and homogenized leaf tissue were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 were 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We used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w:t>
      </w:r>
      <w:r w:rsidR="00343D30">
        <w:rPr>
          <w:color w:val="000000"/>
        </w:rPr>
        <w:t xml:space="preserve"> (</w:t>
      </w:r>
      <w:r w:rsidR="00343D30" w:rsidRPr="00771C52">
        <w:rPr>
          <w:color w:val="000000"/>
        </w:rPr>
        <w:t>‰</w:t>
      </w:r>
      <w:r w:rsidR="00343D30">
        <w:rPr>
          <w:color w:val="000000"/>
        </w:rPr>
        <w:t>; relative to V</w:t>
      </w:r>
      <w:r w:rsidR="00463A7F">
        <w:rPr>
          <w:color w:val="000000"/>
        </w:rPr>
        <w:t xml:space="preserve">ienna </w:t>
      </w:r>
      <w:r w:rsidR="00463A7F">
        <w:rPr>
          <w:color w:val="000000"/>
        </w:rPr>
        <w:lastRenderedPageBreak/>
        <w:t xml:space="preserve">Pee </w:t>
      </w:r>
      <w:r w:rsidR="00343D30">
        <w:rPr>
          <w:color w:val="000000"/>
        </w:rPr>
        <w:t>D</w:t>
      </w:r>
      <w:r w:rsidR="00463A7F">
        <w:rPr>
          <w:color w:val="000000"/>
        </w:rPr>
        <w:t xml:space="preserve">ee </w:t>
      </w:r>
      <w:r w:rsidR="00343D30">
        <w:rPr>
          <w:color w:val="000000"/>
        </w:rPr>
        <w:t>B</w:t>
      </w:r>
      <w:r w:rsidR="00463A7F">
        <w:rPr>
          <w:color w:val="000000"/>
        </w:rPr>
        <w:t>elemnite international reference standard</w:t>
      </w:r>
      <w:r w:rsidR="00343D30">
        <w:rPr>
          <w:color w:val="000000"/>
        </w:rPr>
        <w:t>)</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0D755C">
        <w:rPr>
          <w:i/>
          <w:iCs/>
        </w:rPr>
        <w:t>C</w:t>
      </w:r>
      <w:r w:rsidR="000D755C">
        <w:rPr>
          <w:vertAlign w:val="subscript"/>
        </w:rPr>
        <w:t>i</w:t>
      </w:r>
      <w:r w:rsidR="000D755C">
        <w:t>:</w:t>
      </w:r>
      <w:r w:rsidR="000D755C">
        <w:rPr>
          <w:i/>
          <w:iCs/>
        </w:rPr>
        <w:t>C</w:t>
      </w:r>
      <w:r w:rsidR="000D755C">
        <w:rPr>
          <w:vertAlign w:val="subscript"/>
        </w:rPr>
        <w:t>a</w:t>
      </w:r>
      <w:r w:rsidRPr="00771C52">
        <w:rPr>
          <w:color w:val="000000"/>
        </w:rPr>
        <w:t xml:space="preserve">; </w:t>
      </w:r>
      <w:r>
        <w:rPr>
          <w:color w:val="000000"/>
        </w:rPr>
        <w:t xml:space="preserve">unitless) following the approach of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Pr>
          <w:color w:val="000000"/>
        </w:rPr>
        <w:t xml:space="preserve"> described in </w:t>
      </w:r>
      <w:r>
        <w:rPr>
          <w:color w:val="000000"/>
        </w:rPr>
        <w:fldChar w:fldCharType="begin" w:fldLock="1"/>
      </w:r>
      <w:r w:rsidR="0025039E">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et al. 2013)","manualFormatting":"Cernusak et al. (2013","plainTextFormattedCitation":"(Cernusak et al. 2013)","previouslyFormattedCitation":"(Cernusak et al. 2013)"},"properties":{"noteIndex":0},"schema":"https://github.com/citation-style-language/schema/raw/master/csl-citation.json"}</w:instrText>
      </w:r>
      <w:r>
        <w:rPr>
          <w:color w:val="000000"/>
        </w:rPr>
        <w:fldChar w:fldCharType="separate"/>
      </w:r>
      <w:r w:rsidRPr="00D2029C">
        <w:rPr>
          <w:noProof/>
          <w:color w:val="000000"/>
        </w:rPr>
        <w:t xml:space="preserve">Cernusak </w:t>
      </w:r>
      <w:r w:rsidRPr="00D2029C">
        <w:rPr>
          <w:i/>
          <w:noProof/>
          <w:color w:val="000000"/>
        </w:rPr>
        <w:t>et al.</w:t>
      </w:r>
      <w:r>
        <w:rPr>
          <w:noProof/>
          <w:color w:val="000000"/>
        </w:rPr>
        <w:t xml:space="preserve"> (</w:t>
      </w:r>
      <w:r w:rsidRPr="00D2029C">
        <w:rPr>
          <w:noProof/>
          <w:color w:val="000000"/>
        </w:rPr>
        <w:t>2013</w:t>
      </w:r>
      <w:r>
        <w:rPr>
          <w:color w:val="000000"/>
        </w:rPr>
        <w:fldChar w:fldCharType="end"/>
      </w:r>
      <w:r>
        <w:rPr>
          <w:color w:val="000000"/>
        </w:rPr>
        <w:t xml:space="preserve">). We derived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Pr>
          <w:color w:val="000000"/>
        </w:rPr>
        <w:t xml:space="preserve"> as:</w:t>
      </w:r>
    </w:p>
    <w:p w14:paraId="7C200B4D" w14:textId="71B171EE" w:rsidR="009B12AC" w:rsidRPr="00A54DE5" w:rsidRDefault="000D755C" w:rsidP="0025039E">
      <w:pPr>
        <w:autoSpaceDE w:val="0"/>
        <w:autoSpaceDN w:val="0"/>
        <w:adjustRightInd w:val="0"/>
        <w:spacing w:line="36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t>(1)</w:t>
      </w:r>
    </w:p>
    <w:p w14:paraId="745E7098" w14:textId="00AD85CC" w:rsidR="009B12AC" w:rsidRDefault="005E6A0B" w:rsidP="0025039E">
      <w:pPr>
        <w:autoSpaceDE w:val="0"/>
        <w:autoSpaceDN w:val="0"/>
        <w:adjustRightInd w:val="0"/>
        <w:spacing w:line="360" w:lineRule="auto"/>
        <w:rPr>
          <w:color w:val="000000"/>
        </w:rPr>
      </w:pPr>
      <w:r>
        <w:rPr>
          <w:color w:val="000000"/>
        </w:rPr>
        <w:t>w</w:t>
      </w:r>
      <w:r w:rsidR="00913F4A">
        <w:rPr>
          <w:color w:val="000000"/>
        </w:rPr>
        <w:t xml:space="preserve">here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air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is calculated </w:t>
      </w:r>
      <w:r w:rsidR="00913F4A">
        <w:rPr>
          <w:color w:val="000000"/>
        </w:rPr>
        <w:t>as</w:t>
      </w:r>
      <w:r w:rsidR="009B12AC">
        <w:rPr>
          <w:color w:val="000000"/>
        </w:rPr>
        <w:t>:</w:t>
      </w:r>
    </w:p>
    <w:p w14:paraId="66127F83" w14:textId="4CB66599" w:rsidR="009B12AC" w:rsidRPr="00122217" w:rsidRDefault="00000000" w:rsidP="0025039E">
      <w:pPr>
        <w:autoSpaceDE w:val="0"/>
        <w:autoSpaceDN w:val="0"/>
        <w:adjustRightInd w:val="0"/>
        <w:spacing w:line="36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172EAFB7" w14:textId="0B51A050" w:rsidR="007C1193" w:rsidRDefault="009B12AC" w:rsidP="0025039E">
      <w:pPr>
        <w:autoSpaceDE w:val="0"/>
        <w:autoSpaceDN w:val="0"/>
        <w:adjustRightInd w:val="0"/>
        <w:spacing w:line="360" w:lineRule="auto"/>
        <w:rPr>
          <w:color w:val="000000"/>
        </w:rPr>
      </w:pPr>
      <w:r>
        <w:rPr>
          <w:color w:val="000000"/>
          <w:lang w:val="el-GR"/>
        </w:rPr>
        <w:t>δ</w:t>
      </w:r>
      <w:r w:rsidRPr="00F72660">
        <w:rPr>
          <w:color w:val="000000"/>
          <w:vertAlign w:val="superscript"/>
        </w:rPr>
        <w:t>13</w:t>
      </w:r>
      <w:r>
        <w:rPr>
          <w:color w:val="000000"/>
        </w:rPr>
        <w:t>C</w:t>
      </w:r>
      <w:r>
        <w:rPr>
          <w:color w:val="000000"/>
          <w:vertAlign w:val="subscript"/>
        </w:rPr>
        <w:t>air</w:t>
      </w:r>
      <w:r w:rsidR="007C1193">
        <w:rPr>
          <w:color w:val="000000"/>
        </w:rPr>
        <w:t>,</w:t>
      </w:r>
      <w:r>
        <w:rPr>
          <w:color w:val="000000"/>
        </w:rPr>
        <w:t xml:space="preserve"> </w:t>
      </w:r>
      <w:r w:rsidR="007C1193">
        <w:rPr>
          <w:color w:val="000000"/>
        </w:rPr>
        <w:t xml:space="preserve">traditionally </w:t>
      </w:r>
      <w:r>
        <w:rPr>
          <w:color w:val="000000"/>
        </w:rPr>
        <w:t>assumed to be -8</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P","non-dropping-particle":"","parse-names":false,"suffix":""}],"container-title":"Nature","id":"ITEM-1","issue":"5692","issued":{"date-parts":[["1979","1","1"]]},"page":"121-123","title":"Recent trends in the &lt;sup&gt;13&lt;/sup&gt;C/&lt;sup&gt;12&lt;/sup&gt;C ratio of atmospheric carbon dioxide","type":"article-journal","volume":"277"},"uris":["http://www.mendeley.com/documents/?uuid=5b753373-5952-40b2-8d1c-5f652cc2a382"]},{"id":"ITEM-2","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Biology","id":"ITEM-2","issue":"1","issued":{"date-parts":[["1989","6"]]},"page":"503-537","title":"Carbon Isotope Discrimination and Photosynthesis","type":"article-journal","volume":"40"},"uris":["http://www.mendeley.com/documents/?uuid=481f9f8f-b219-4f4b-8bb9-6e25cbdb428a"]}],"mendeley":{"formattedCitation":"(Keeling et al. 1979, Farquhar et al. 1989)","plainTextFormattedCitation":"(Keeling et al. 1979, Farquhar et al. 1989)","previouslyFormattedCitation":"(Keeling et al. 1979, Farquhar et al. 1989)"},"properties":{"noteIndex":0},"schema":"https://github.com/citation-style-language/schema/raw/master/csl-citation.json"}</w:instrText>
      </w:r>
      <w:r>
        <w:rPr>
          <w:color w:val="000000"/>
        </w:rPr>
        <w:fldChar w:fldCharType="separate"/>
      </w:r>
      <w:r w:rsidR="0025039E" w:rsidRPr="0025039E">
        <w:rPr>
          <w:noProof/>
          <w:color w:val="000000"/>
        </w:rPr>
        <w:t>(Keeling et al. 1979, Farquhar et al. 1989)</w:t>
      </w:r>
      <w:r>
        <w:rPr>
          <w:color w:val="000000"/>
        </w:rPr>
        <w:fldChar w:fldCharType="end"/>
      </w:r>
      <w:r>
        <w:rPr>
          <w:color w:val="000000"/>
        </w:rPr>
        <w:t>,</w:t>
      </w:r>
      <w:r w:rsidR="007C1193">
        <w:rPr>
          <w:color w:val="000000"/>
        </w:rPr>
        <w:t xml:space="preserve"> was calculated as a function of calendar year </w:t>
      </w:r>
      <w:r w:rsidR="007C1193">
        <w:rPr>
          <w:i/>
          <w:iCs/>
          <w:color w:val="000000"/>
        </w:rPr>
        <w:t>t</w:t>
      </w:r>
      <w:r w:rsidR="007C1193">
        <w:rPr>
          <w:color w:val="000000"/>
        </w:rPr>
        <w:t xml:space="preserve"> using an empirical equation derived in </w:t>
      </w:r>
      <w:r w:rsidR="007C1193">
        <w:rPr>
          <w:color w:val="000000"/>
        </w:rPr>
        <w:fldChar w:fldCharType="begin" w:fldLock="1"/>
      </w:r>
      <w:r w:rsidR="0025039E">
        <w:rPr>
          <w:color w:val="000000"/>
        </w:rPr>
        <w:instrText>ADDIN CSL_CITATION {"citationItems":[{"id":"ITEM-1","itemData":{"DOI":"10.1016/S0016-7037(99)00088-5","ISSN":"00167037","abstract":"To evaluate how the land carbon reservoir has been acting as a sink to the anthropogenic CO2 input to the atmosphere, it is important to study how plants in natural forests physiologically adjust to the changing atmospheric conditions. This has been studied intensively using controlled experiments, but it has been difficult to scale short-term observations to long-term ecosystem-level response. This paper derives variations of plant intrinsic water-use efficiency from natural trees for the past 100-200 years using carbon isotope chronologies. This parameter may potentially cause an increase in plant growth rate by improving the efficiency of plant water use, especially in arid environments. Attempts were made to isolate variations of intrinsic water-use efficiency as a function of only the CO2 concentration of the atmosphere. The intrinsic water-use efficiency of almost all trees increased with increasing atmospheric CO2 concentration. This is caused by an increase in the carbon assimilation rate (A) and/or a decrease in the stomatal conductance (g). The increase in plant intrinsic water-use efficiency may imply an increase in plant transpiration efficiency which may have a direct connection with changes in plant biomass.","author":[{"dropping-particle":"","family":"Feng","given":"Xiahong","non-dropping-particle":"","parse-names":false,"suffix":""}],"container-title":"Geochimica et Cosmochimica Acta","id":"ITEM-1","issue":"13-14","issued":{"date-parts":[["1999"]]},"page":"1891-1903","title":"Trends in intrinsic water-use efficiency of natural trees for the past 100-200 years: A response to atmospheric CO2 concentration","type":"article-journal","volume":"63"},"uris":["http://www.mendeley.com/documents/?uuid=7cf2dc07-3a37-457b-8b97-4f6b15df690f"]}],"mendeley":{"formattedCitation":"(Feng 1999)","manualFormatting":"Feng (1999)","plainTextFormattedCitation":"(Feng 1999)","previouslyFormattedCitation":"(Feng 1999)"},"properties":{"noteIndex":0},"schema":"https://github.com/citation-style-language/schema/raw/master/csl-citation.json"}</w:instrText>
      </w:r>
      <w:r w:rsidR="007C1193">
        <w:rPr>
          <w:color w:val="000000"/>
        </w:rPr>
        <w:fldChar w:fldCharType="separate"/>
      </w:r>
      <w:r w:rsidR="007C1193" w:rsidRPr="007C1193">
        <w:rPr>
          <w:noProof/>
          <w:color w:val="000000"/>
        </w:rPr>
        <w:t>Feng</w:t>
      </w:r>
      <w:r w:rsidR="007C1193">
        <w:rPr>
          <w:noProof/>
          <w:color w:val="000000"/>
        </w:rPr>
        <w:t xml:space="preserve"> (</w:t>
      </w:r>
      <w:r w:rsidR="007C1193" w:rsidRPr="007C1193">
        <w:rPr>
          <w:noProof/>
          <w:color w:val="000000"/>
        </w:rPr>
        <w:t>1999)</w:t>
      </w:r>
      <w:r w:rsidR="007C1193">
        <w:rPr>
          <w:color w:val="000000"/>
        </w:rPr>
        <w:fldChar w:fldCharType="end"/>
      </w:r>
      <w:r w:rsidR="007C1193">
        <w:rPr>
          <w:color w:val="000000"/>
        </w:rPr>
        <w:t>:</w:t>
      </w:r>
    </w:p>
    <w:p w14:paraId="4D16143A" w14:textId="77238959" w:rsidR="007C1193" w:rsidRPr="00937D97" w:rsidRDefault="00000000" w:rsidP="0025039E">
      <w:pPr>
        <w:autoSpaceDE w:val="0"/>
        <w:autoSpaceDN w:val="0"/>
        <w:adjustRightInd w:val="0"/>
        <w:spacing w:line="360" w:lineRule="auto"/>
        <w:rPr>
          <w:color w:val="000000"/>
        </w:rPr>
      </w:pPr>
      <m:oMath>
        <m:sSup>
          <m:sSupPr>
            <m:ctrlPr>
              <w:rPr>
                <w:rFonts w:ascii="Cambria Math" w:hAnsi="Cambria Math"/>
                <w:i/>
                <w:color w:val="000000"/>
              </w:rPr>
            </m:ctrlPr>
          </m:sSupPr>
          <m:e>
            <m:r>
              <w:rPr>
                <w:rFonts w:ascii="Cambria Math" w:hAnsi="Cambria Math"/>
                <w:color w:val="000000"/>
              </w:rPr>
              <m:t>δ</m:t>
            </m:r>
          </m:e>
          <m:sup>
            <m:r>
              <w:rPr>
                <w:rFonts w:ascii="Cambria Math" w:hAnsi="Cambria Math"/>
                <w:color w:val="000000"/>
              </w:rPr>
              <m:t>13</m:t>
            </m:r>
          </m:sup>
        </m:sSup>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air</m:t>
            </m:r>
          </m:sub>
        </m:sSub>
        <m:r>
          <w:rPr>
            <w:rFonts w:ascii="Cambria Math" w:hAnsi="Cambria Math"/>
            <w:color w:val="000000"/>
          </w:rPr>
          <m:t>=-6.429-0.006</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[0.0217</m:t>
            </m:r>
            <m:d>
              <m:dPr>
                <m:ctrlPr>
                  <w:rPr>
                    <w:rFonts w:ascii="Cambria Math" w:hAnsi="Cambria Math"/>
                    <w:i/>
                    <w:color w:val="000000"/>
                  </w:rPr>
                </m:ctrlPr>
              </m:dPr>
              <m:e>
                <m:r>
                  <w:rPr>
                    <w:rFonts w:ascii="Cambria Math" w:hAnsi="Cambria Math"/>
                    <w:color w:val="000000"/>
                  </w:rPr>
                  <m:t>t-1740</m:t>
                </m:r>
              </m:e>
            </m:d>
            <m:r>
              <w:rPr>
                <w:rFonts w:ascii="Cambria Math" w:hAnsi="Cambria Math"/>
                <w:color w:val="000000"/>
              </w:rPr>
              <m:t>]</m:t>
            </m:r>
          </m:sup>
        </m:sSup>
      </m:oMath>
      <w:r w:rsidR="00A631F4">
        <w:rPr>
          <w:color w:val="000000"/>
        </w:rPr>
        <w:tab/>
      </w:r>
      <w:r w:rsidR="00A631F4">
        <w:rPr>
          <w:color w:val="000000"/>
        </w:rPr>
        <w:tab/>
      </w:r>
      <w:r w:rsidR="00A631F4">
        <w:rPr>
          <w:color w:val="000000"/>
        </w:rPr>
        <w:tab/>
      </w:r>
      <w:r w:rsidR="00A631F4">
        <w:rPr>
          <w:color w:val="000000"/>
        </w:rPr>
        <w:tab/>
      </w:r>
      <w:r w:rsidR="00A631F4">
        <w:rPr>
          <w:color w:val="000000"/>
        </w:rPr>
        <w:tab/>
      </w:r>
      <w:r w:rsidR="00A631F4">
        <w:rPr>
          <w:color w:val="000000"/>
        </w:rPr>
        <w:tab/>
      </w:r>
      <w:r w:rsidR="00A631F4">
        <w:rPr>
          <w:color w:val="000000"/>
        </w:rPr>
        <w:tab/>
        <w:t>(3)</w:t>
      </w:r>
    </w:p>
    <w:p w14:paraId="6EB2AE03" w14:textId="259F3292" w:rsidR="009B12AC" w:rsidRPr="00937D97" w:rsidRDefault="00535E38" w:rsidP="0025039E">
      <w:pPr>
        <w:autoSpaceDE w:val="0"/>
        <w:autoSpaceDN w:val="0"/>
        <w:adjustRightInd w:val="0"/>
        <w:spacing w:line="360" w:lineRule="auto"/>
        <w:rPr>
          <w:iCs/>
          <w:color w:val="000000"/>
        </w:rPr>
      </w:pPr>
      <w:r>
        <w:rPr>
          <w:color w:val="000000"/>
        </w:rPr>
        <w:t xml:space="preserve">From this calculation, we set </w:t>
      </w:r>
      <w:r w:rsidR="00937D97">
        <w:rPr>
          <w:color w:val="000000"/>
          <w:lang w:val="el-GR"/>
        </w:rPr>
        <w:t>δ</w:t>
      </w:r>
      <w:r w:rsidR="00937D97" w:rsidRPr="00F72660">
        <w:rPr>
          <w:color w:val="000000"/>
          <w:vertAlign w:val="superscript"/>
        </w:rPr>
        <w:t>13</w:t>
      </w:r>
      <w:r w:rsidR="00937D97">
        <w:rPr>
          <w:color w:val="000000"/>
        </w:rPr>
        <w:t>C</w:t>
      </w:r>
      <w:r w:rsidR="00937D97">
        <w:rPr>
          <w:color w:val="000000"/>
          <w:vertAlign w:val="subscript"/>
        </w:rPr>
        <w:t>air</w:t>
      </w:r>
      <w:r w:rsidR="00937D97">
        <w:rPr>
          <w:color w:val="000000"/>
        </w:rPr>
        <w:t xml:space="preserve"> values </w:t>
      </w:r>
      <w:r>
        <w:rPr>
          <w:color w:val="000000"/>
        </w:rPr>
        <w:t xml:space="preserve">to -9.04 and -9.09 </w:t>
      </w:r>
      <w:r w:rsidR="00937D97">
        <w:rPr>
          <w:color w:val="000000"/>
        </w:rPr>
        <w:t xml:space="preserve">for 2020 and 2021, respectively. </w:t>
      </w:r>
      <w:r w:rsidR="0072289E">
        <w:rPr>
          <w:color w:val="000000"/>
        </w:rPr>
        <w:t xml:space="preserve">In Eqn. 1, </w:t>
      </w:r>
      <w:r w:rsidR="009B12AC" w:rsidRPr="002363D4">
        <w:rPr>
          <w:i/>
          <w:iCs/>
          <w:color w:val="000000"/>
        </w:rPr>
        <w:t>a</w:t>
      </w:r>
      <w:r w:rsidR="009B12AC">
        <w:rPr>
          <w:color w:val="000000"/>
        </w:rPr>
        <w:t xml:space="preserve"> represents the fractionation between </w:t>
      </w:r>
      <w:r w:rsidR="009B12AC">
        <w:rPr>
          <w:color w:val="000000"/>
          <w:vertAlign w:val="superscript"/>
        </w:rPr>
        <w:t>12</w:t>
      </w:r>
      <w:r w:rsidR="009B12AC">
        <w:rPr>
          <w:color w:val="000000"/>
        </w:rPr>
        <w:t xml:space="preserve">C and </w:t>
      </w:r>
      <w:r w:rsidR="009B12AC">
        <w:rPr>
          <w:color w:val="000000"/>
          <w:vertAlign w:val="superscript"/>
        </w:rPr>
        <w:t>13</w:t>
      </w:r>
      <w:r w:rsidR="009B12AC">
        <w:rPr>
          <w:color w:val="000000"/>
        </w:rPr>
        <w:t>C due to diffusion in air, assumed to be 4.4</w:t>
      </w:r>
      <w:r w:rsidR="009B12AC" w:rsidRPr="00771C52">
        <w:rPr>
          <w:color w:val="000000"/>
        </w:rPr>
        <w:t>‰</w:t>
      </w:r>
      <w:r w:rsidR="009B12AC">
        <w:rPr>
          <w:color w:val="000000"/>
        </w:rPr>
        <w:t xml:space="preserve">, and </w:t>
      </w:r>
      <w:r w:rsidR="009B12AC">
        <w:rPr>
          <w:i/>
          <w:iCs/>
          <w:color w:val="000000"/>
        </w:rPr>
        <w:t>b</w:t>
      </w:r>
      <w:r w:rsidR="009B12AC">
        <w:rPr>
          <w:color w:val="000000"/>
        </w:rPr>
        <w:t xml:space="preserve"> represents the fractionation caused by Rubisco carboxylation, assumed to be 27</w:t>
      </w:r>
      <w:r w:rsidR="009B12AC" w:rsidRPr="00771C52">
        <w:rPr>
          <w:color w:val="000000"/>
        </w:rPr>
        <w:t>‰</w:t>
      </w:r>
      <w:r w:rsidR="009B12AC">
        <w:rPr>
          <w:color w:val="000000"/>
        </w:rPr>
        <w:t xml:space="preserve"> </w:t>
      </w:r>
      <w:r w:rsidR="009B12AC">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sidR="009B12AC">
        <w:rPr>
          <w:color w:val="000000"/>
        </w:rPr>
        <w:fldChar w:fldCharType="separate"/>
      </w:r>
      <w:r w:rsidR="0025039E" w:rsidRPr="0025039E">
        <w:rPr>
          <w:noProof/>
          <w:color w:val="000000"/>
        </w:rPr>
        <w:t>(Farquhar et al. 1989)</w:t>
      </w:r>
      <w:r w:rsidR="009B12AC">
        <w:rPr>
          <w:color w:val="000000"/>
        </w:rPr>
        <w:fldChar w:fldCharType="end"/>
      </w:r>
      <w:r w:rsidR="009B12AC">
        <w:rPr>
          <w:color w:val="000000"/>
        </w:rPr>
        <w:t>. For C</w:t>
      </w:r>
      <w:r w:rsidR="009B12AC">
        <w:rPr>
          <w:color w:val="000000"/>
          <w:vertAlign w:val="subscript"/>
        </w:rPr>
        <w:t>4</w:t>
      </w:r>
      <w:r w:rsidR="009B12AC">
        <w:rPr>
          <w:color w:val="000000"/>
        </w:rPr>
        <w:t xml:space="preserve"> species, </w:t>
      </w:r>
      <w:r w:rsidR="009B12AC">
        <w:rPr>
          <w:i/>
          <w:iCs/>
          <w:color w:val="000000"/>
        </w:rPr>
        <w:t xml:space="preserve">b </w:t>
      </w:r>
      <w:r w:rsidR="009B12AC">
        <w:rPr>
          <w:color w:val="000000"/>
        </w:rPr>
        <w:t>in Eqn. 1 was set to 6.3</w:t>
      </w:r>
      <w:r w:rsidR="009B12AC" w:rsidRPr="00771C52">
        <w:rPr>
          <w:color w:val="000000"/>
        </w:rPr>
        <w:t>‰</w:t>
      </w:r>
      <w:r w:rsidR="009B12AC">
        <w:rPr>
          <w:color w:val="000000"/>
        </w:rPr>
        <w:t>, and was derived from:</w:t>
      </w:r>
    </w:p>
    <w:p w14:paraId="57CA98BB" w14:textId="1B51430A" w:rsidR="009B12AC" w:rsidRPr="00122217" w:rsidRDefault="009B12AC" w:rsidP="0025039E">
      <w:pPr>
        <w:autoSpaceDE w:val="0"/>
        <w:autoSpaceDN w:val="0"/>
        <w:adjustRightInd w:val="0"/>
        <w:spacing w:line="36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w:t>
      </w:r>
      <w:r w:rsidR="00A631F4">
        <w:rPr>
          <w:rFonts w:eastAsiaTheme="minorEastAsia"/>
          <w:iCs/>
          <w:color w:val="000000"/>
        </w:rPr>
        <w:t>4</w:t>
      </w:r>
      <w:r>
        <w:rPr>
          <w:rFonts w:eastAsiaTheme="minorEastAsia"/>
          <w:iCs/>
          <w:color w:val="000000"/>
        </w:rPr>
        <w:t>)</w:t>
      </w:r>
    </w:p>
    <w:p w14:paraId="125230A7" w14:textId="5D0CB613" w:rsidR="009B12AC" w:rsidRDefault="009B12AC" w:rsidP="0025039E">
      <w:pPr>
        <w:autoSpaceDE w:val="0"/>
        <w:autoSpaceDN w:val="0"/>
        <w:adjustRightInd w:val="0"/>
        <w:spacing w:line="360" w:lineRule="auto"/>
        <w:rPr>
          <w:color w:val="000000"/>
        </w:rPr>
      </w:pPr>
      <w: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0025039E" w:rsidRPr="0025039E">
        <w:rPr>
          <w:noProof/>
          <w:color w:val="000000"/>
        </w:rPr>
        <w:t>(Farquhar et al. 1989)</w:t>
      </w:r>
      <w:r>
        <w:rPr>
          <w:color w:val="000000"/>
        </w:rPr>
        <w:fldChar w:fldCharType="end"/>
      </w:r>
      <w:r>
        <w:rPr>
          <w:color w:val="000000"/>
        </w:rPr>
        <w:t xml:space="preserve">. </w:t>
      </w:r>
      <w:r>
        <w:rPr>
          <w:color w:val="000000"/>
          <w:lang w:val="el-GR"/>
        </w:rPr>
        <w:t>φ</w:t>
      </w:r>
      <w:r>
        <w:rPr>
          <w:color w:val="000000"/>
        </w:rPr>
        <w:t xml:space="preserve">, which is the bundle sheath leakiness term, was set to 0.4. All </w:t>
      </w:r>
      <w:r w:rsidRPr="00BF60D7">
        <w:rPr>
          <w:i/>
          <w:iCs/>
          <w:color w:val="000000"/>
          <w:lang w:val="el-GR"/>
        </w:rPr>
        <w:t>χ</w:t>
      </w:r>
      <w:r>
        <w:rPr>
          <w:color w:val="000000"/>
        </w:rPr>
        <w:t xml:space="preserve"> values less than 0.</w:t>
      </w:r>
      <w:r w:rsidR="00DA3B2F">
        <w:rPr>
          <w:color w:val="000000"/>
        </w:rPr>
        <w:t>1</w:t>
      </w:r>
      <w:r>
        <w:rPr>
          <w:color w:val="000000"/>
        </w:rPr>
        <w:t xml:space="preserve"> and greater than </w:t>
      </w:r>
      <w:r w:rsidR="00DA3B2F">
        <w:rPr>
          <w:color w:val="000000"/>
        </w:rPr>
        <w:t>0.95</w:t>
      </w:r>
      <w:r>
        <w:rPr>
          <w:color w:val="000000"/>
        </w:rPr>
        <w:t xml:space="preserve"> were</w:t>
      </w:r>
      <w:r w:rsidR="005E6A0B">
        <w:rPr>
          <w:color w:val="000000"/>
        </w:rPr>
        <w:t xml:space="preserve"> assumed to be incorrect an</w:t>
      </w:r>
      <w:r w:rsidR="000F73AB">
        <w:rPr>
          <w:color w:val="000000"/>
        </w:rPr>
        <w:t>d</w:t>
      </w:r>
      <w:r>
        <w:rPr>
          <w:color w:val="000000"/>
        </w:rPr>
        <w:t xml:space="preserve"> removed.</w:t>
      </w:r>
    </w:p>
    <w:p w14:paraId="1FA0E7D2" w14:textId="1BE6ED69" w:rsidR="007F134F" w:rsidRDefault="009B12AC" w:rsidP="0025039E">
      <w:pPr>
        <w:autoSpaceDE w:val="0"/>
        <w:autoSpaceDN w:val="0"/>
        <w:adjustRightInd w:val="0"/>
        <w:spacing w:line="360" w:lineRule="auto"/>
        <w:ind w:firstLine="720"/>
        <w:rPr>
          <w:color w:val="000000"/>
        </w:rPr>
      </w:pPr>
      <w:r>
        <w:rPr>
          <w:color w:val="000000"/>
        </w:rPr>
        <w:t>We derived the unit cost of resource use (</w:t>
      </w:r>
      <w:r>
        <w:rPr>
          <w:i/>
          <w:iCs/>
          <w:color w:val="000000"/>
          <w:lang w:val="el-GR"/>
        </w:rPr>
        <w:t>β</w:t>
      </w:r>
      <w:r>
        <w:rPr>
          <w:color w:val="000000"/>
        </w:rPr>
        <w:t xml:space="preserve">) using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Pr>
          <w:color w:val="000000"/>
        </w:rPr>
        <w:t xml:space="preserve"> and site climat</w:t>
      </w:r>
      <w:r w:rsidR="00463A7F">
        <w:rPr>
          <w:color w:val="000000"/>
        </w:rPr>
        <w:t>e</w:t>
      </w:r>
      <w:r>
        <w:rPr>
          <w:color w:val="000000"/>
        </w:rPr>
        <w:t xml:space="preserve"> data with equations described in Prentice et al. (2014) and simplified in </w:t>
      </w:r>
      <w:r w:rsidR="007F134F">
        <w:rPr>
          <w:color w:val="000000"/>
        </w:rPr>
        <w:fldChar w:fldCharType="begin" w:fldLock="1"/>
      </w:r>
      <w:r w:rsidR="0025039E">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7F134F">
        <w:rPr>
          <w:color w:val="000000"/>
        </w:rPr>
        <w:fldChar w:fldCharType="separate"/>
      </w:r>
      <w:r w:rsidR="007F134F" w:rsidRPr="007F134F">
        <w:rPr>
          <w:noProof/>
          <w:color w:val="000000"/>
        </w:rPr>
        <w:t xml:space="preserve">Lavergne </w:t>
      </w:r>
      <w:r w:rsidR="007F134F" w:rsidRPr="007F134F">
        <w:rPr>
          <w:i/>
          <w:noProof/>
          <w:color w:val="000000"/>
        </w:rPr>
        <w:t>et al.</w:t>
      </w:r>
      <w:r w:rsidR="007F134F">
        <w:rPr>
          <w:noProof/>
          <w:color w:val="000000"/>
        </w:rPr>
        <w:t xml:space="preserve"> (</w:t>
      </w:r>
      <w:r w:rsidR="007F134F" w:rsidRPr="007F134F">
        <w:rPr>
          <w:noProof/>
          <w:color w:val="000000"/>
        </w:rPr>
        <w:t>2020)</w:t>
      </w:r>
      <w:r w:rsidR="007F134F">
        <w:rPr>
          <w:color w:val="000000"/>
        </w:rPr>
        <w:fldChar w:fldCharType="end"/>
      </w:r>
      <w:r w:rsidR="007F134F">
        <w:rPr>
          <w:color w:val="000000"/>
        </w:rPr>
        <w:t>:</w:t>
      </w:r>
    </w:p>
    <w:p w14:paraId="71E1B908" w14:textId="6BF933EE" w:rsidR="009B12AC" w:rsidRPr="007F134F" w:rsidRDefault="009B12AC" w:rsidP="0025039E">
      <w:pPr>
        <w:autoSpaceDE w:val="0"/>
        <w:autoSpaceDN w:val="0"/>
        <w:adjustRightInd w:val="0"/>
        <w:spacing w:line="36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w:t>
      </w:r>
      <w:r w:rsidR="00A631F4">
        <w:rPr>
          <w:rFonts w:eastAsiaTheme="minorEastAsia"/>
          <w:iCs/>
          <w:color w:val="000000"/>
        </w:rPr>
        <w:t>5</w:t>
      </w:r>
      <w:r>
        <w:rPr>
          <w:rFonts w:eastAsiaTheme="minorEastAsia"/>
          <w:iCs/>
          <w:color w:val="000000"/>
        </w:rPr>
        <w:t>)</w:t>
      </w:r>
    </w:p>
    <w:p w14:paraId="7B8465DB" w14:textId="037F9A7A" w:rsidR="009B12AC" w:rsidRDefault="005E6A0B" w:rsidP="0025039E">
      <w:pPr>
        <w:autoSpaceDE w:val="0"/>
        <w:autoSpaceDN w:val="0"/>
        <w:adjustRightInd w:val="0"/>
        <w:spacing w:line="360" w:lineRule="auto"/>
        <w:rPr>
          <w:color w:val="000000"/>
        </w:rPr>
      </w:pPr>
      <w:r>
        <w:rPr>
          <w:color w:val="000000"/>
        </w:rPr>
        <w:t xml:space="preserve">where </w:t>
      </w:r>
      <w:r w:rsidR="009B12AC">
        <w:rPr>
          <w:color w:val="000000"/>
          <w:lang w:val="el-GR"/>
        </w:rPr>
        <w:t>η</w:t>
      </w:r>
      <w:r w:rsidR="009B12AC" w:rsidRPr="00AD58B4">
        <w:rPr>
          <w:color w:val="000000"/>
          <w:vertAlign w:val="superscript"/>
        </w:rPr>
        <w:t>*</w:t>
      </w:r>
      <w:r w:rsidR="009B12AC">
        <w:rPr>
          <w:color w:val="000000"/>
        </w:rPr>
        <w:t xml:space="preserve"> is the viscosity of water relative to 25ºC, calculated using elevation and mean air temperature of the seven days leading up to each site visit following equations in </w:t>
      </w:r>
      <w:r w:rsidR="009B12AC">
        <w:rPr>
          <w:color w:val="000000"/>
        </w:rPr>
        <w:fldChar w:fldCharType="begin" w:fldLock="1"/>
      </w:r>
      <w:r w:rsidR="0025039E">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H2 O","type":"article-journal","volume":"38"},"uris":["http://www.mendeley.com/documents/?uuid=c215d344-bc40-4389-9308-90b6e2085482"]}],"mendeley":{"formattedCitation":"(Huber et al. 2009)","manualFormatting":"Huber et al. (2009)","plainTextFormattedCitation":"(Huber et al. 2009)","previouslyFormattedCitation":"(Huber et al. 2009)"},"properties":{"noteIndex":0},"schema":"https://github.com/citation-style-language/schema/raw/master/csl-citation.json"}</w:instrText>
      </w:r>
      <w:r w:rsidR="009B12AC">
        <w:rPr>
          <w:color w:val="000000"/>
        </w:rPr>
        <w:fldChar w:fldCharType="separate"/>
      </w:r>
      <w:r w:rsidR="009B12AC" w:rsidRPr="00AA5067">
        <w:rPr>
          <w:noProof/>
          <w:color w:val="000000"/>
        </w:rPr>
        <w:t xml:space="preserve">Huber </w:t>
      </w:r>
      <w:r w:rsidR="009B12AC" w:rsidRPr="00AA5067">
        <w:rPr>
          <w:i/>
          <w:noProof/>
          <w:color w:val="000000"/>
        </w:rPr>
        <w:t>et al.</w:t>
      </w:r>
      <w:r w:rsidR="009B12AC" w:rsidRPr="00AA5067">
        <w:rPr>
          <w:noProof/>
          <w:color w:val="000000"/>
        </w:rPr>
        <w:t xml:space="preserve"> </w:t>
      </w:r>
      <w:r w:rsidR="009B12AC">
        <w:rPr>
          <w:noProof/>
          <w:color w:val="000000"/>
        </w:rPr>
        <w:t>(</w:t>
      </w:r>
      <w:r w:rsidR="009B12AC" w:rsidRPr="00AA5067">
        <w:rPr>
          <w:noProof/>
          <w:color w:val="000000"/>
        </w:rPr>
        <w:t>2009)</w:t>
      </w:r>
      <w:r w:rsidR="009B12AC">
        <w:rPr>
          <w:color w:val="000000"/>
        </w:rPr>
        <w:fldChar w:fldCharType="end"/>
      </w:r>
      <w:r w:rsidR="009B12AC">
        <w:rPr>
          <w:color w:val="000000"/>
        </w:rPr>
        <w:t xml:space="preserve">. </w:t>
      </w:r>
      <w:r w:rsidR="00BF60D7" w:rsidRPr="00DA3B2F">
        <w:rPr>
          <w:color w:val="000000"/>
        </w:rPr>
        <w:t>VP</w:t>
      </w:r>
      <w:r w:rsidR="009B12AC" w:rsidRPr="00DA3B2F">
        <w:rPr>
          <w:color w:val="000000"/>
        </w:rPr>
        <w:t>D represents</w:t>
      </w:r>
      <w:r w:rsidR="009B12AC">
        <w:rPr>
          <w:color w:val="000000"/>
        </w:rPr>
        <w:t xml:space="preserve"> vapor pressure deficit (Pa), set to the mean</w:t>
      </w:r>
      <w:r w:rsidR="00BF60D7">
        <w:rPr>
          <w:color w:val="000000"/>
        </w:rPr>
        <w:t xml:space="preserve"> </w:t>
      </w:r>
      <w:r w:rsidR="009B12AC">
        <w:rPr>
          <w:color w:val="000000"/>
        </w:rPr>
        <w:t xml:space="preserve">of the seven days leading up to each site visit,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r w:rsidR="006C3D89">
        <w:rPr>
          <w:color w:val="000000"/>
        </w:rPr>
        <w:t xml:space="preserve">arbitrarily </w:t>
      </w:r>
      <w:r w:rsidR="009B12AC">
        <w:rPr>
          <w:color w:val="000000"/>
        </w:rPr>
        <w:t xml:space="preserve">set to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9B12AC">
        <w:rPr>
          <w:color w:val="000000"/>
        </w:rPr>
        <w:t>. 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68B477A6" w:rsidR="009B12AC" w:rsidRPr="00122217" w:rsidRDefault="009B12AC" w:rsidP="0025039E">
      <w:pPr>
        <w:autoSpaceDE w:val="0"/>
        <w:autoSpaceDN w:val="0"/>
        <w:adjustRightInd w:val="0"/>
        <w:spacing w:line="36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A631F4">
        <w:rPr>
          <w:rFonts w:eastAsiaTheme="minorEastAsia"/>
          <w:color w:val="000000"/>
        </w:rPr>
        <w:t>6</w:t>
      </w:r>
      <w:r>
        <w:rPr>
          <w:rFonts w:eastAsiaTheme="minorEastAsia"/>
          <w:color w:val="000000"/>
        </w:rPr>
        <w:t>)</w:t>
      </w:r>
    </w:p>
    <w:p w14:paraId="3D65370F" w14:textId="491966E1" w:rsidR="00CF1D5B" w:rsidRPr="00BF60D7" w:rsidRDefault="009B12AC" w:rsidP="0025039E">
      <w:pPr>
        <w:autoSpaceDE w:val="0"/>
        <w:autoSpaceDN w:val="0"/>
        <w:adjustRightInd w:val="0"/>
        <w:spacing w:line="360" w:lineRule="auto"/>
        <w:rPr>
          <w:color w:val="000000"/>
        </w:rPr>
      </w:pPr>
      <w:r>
        <w:rPr>
          <w:rFonts w:eastAsiaTheme="minorEastAsia"/>
          <w:color w:val="000000"/>
        </w:rPr>
        <w:lastRenderedPageBreak/>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 </w:t>
      </w:r>
      <w:r>
        <w:rPr>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w:t>
      </w:r>
      <w:r w:rsidR="007F134F">
        <w:rPr>
          <w:color w:val="000000"/>
        </w:rPr>
        <w:t xml:space="preserve">were determined </w:t>
      </w:r>
      <w:r>
        <w:rPr>
          <w:color w:val="000000"/>
        </w:rPr>
        <w:t xml:space="preserve">using equations described in </w:t>
      </w:r>
      <w:r>
        <w:rPr>
          <w:color w:val="000000"/>
        </w:rPr>
        <w:fldChar w:fldCharType="begin" w:fldLock="1"/>
      </w:r>
      <w:r w:rsidR="0025039E">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et al. 2002)","manualFormatting":"Medlyn et al. (2002)","plainTextFormattedCitation":"(Medlyn et al. 2002)","previouslyFormattedCitation":"(Medlyn et al.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sidR="0025039E">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et al. 2001)","manualFormatting":"Bernacchi et al. (2001)","plainTextFormattedCitation":"(Bernacchi et al. 2001)","previouslyFormattedCitation":"(Bernacchi et al.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sidR="007F134F">
        <w:rPr>
          <w:color w:val="000000"/>
        </w:rPr>
        <w:t xml:space="preserve">, invoking an elevation correction </w:t>
      </w:r>
      <w:r w:rsidR="00664F47">
        <w:rPr>
          <w:color w:val="000000"/>
        </w:rPr>
        <w:t xml:space="preserve">for atmospheric pressure </w:t>
      </w:r>
      <w:r w:rsidR="007F134F">
        <w:rPr>
          <w:color w:val="000000"/>
        </w:rPr>
        <w:t xml:space="preserve">as </w:t>
      </w:r>
      <w:r w:rsidR="00335AE8">
        <w:rPr>
          <w:color w:val="000000"/>
        </w:rPr>
        <w:t xml:space="preserve">explained in </w:t>
      </w:r>
      <w:r w:rsidR="00335AE8">
        <w:rPr>
          <w:color w:val="000000"/>
        </w:rPr>
        <w:fldChar w:fldCharType="begin" w:fldLock="1"/>
      </w:r>
      <w:r w:rsidR="0025039E">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2020)","manualFormatting":"Stöcker et al. (2020)","plainTextFormattedCitation":"(Stocker et al. 2020)","previouslyFormattedCitation":"(Stocker et al. 2020)"},"properties":{"noteIndex":0},"schema":"https://github.com/citation-style-language/schema/raw/master/csl-citation.json"}</w:instrText>
      </w:r>
      <w:r w:rsidR="00335AE8">
        <w:rPr>
          <w:color w:val="000000"/>
        </w:rPr>
        <w:fldChar w:fldCharType="separate"/>
      </w:r>
      <w:r w:rsidR="00335AE8" w:rsidRPr="00335AE8">
        <w:rPr>
          <w:noProof/>
          <w:color w:val="000000"/>
        </w:rPr>
        <w:t xml:space="preserve">Stöcker </w:t>
      </w:r>
      <w:r w:rsidR="00335AE8" w:rsidRPr="00335AE8">
        <w:rPr>
          <w:i/>
          <w:noProof/>
          <w:color w:val="000000"/>
        </w:rPr>
        <w:t>et al.</w:t>
      </w:r>
      <w:r w:rsidR="00335AE8">
        <w:rPr>
          <w:noProof/>
          <w:color w:val="000000"/>
        </w:rPr>
        <w:t xml:space="preserve"> (</w:t>
      </w:r>
      <w:r w:rsidR="00335AE8" w:rsidRPr="00335AE8">
        <w:rPr>
          <w:noProof/>
          <w:color w:val="000000"/>
        </w:rPr>
        <w:t>2020)</w:t>
      </w:r>
      <w:r w:rsidR="00335AE8">
        <w:rPr>
          <w:color w:val="000000"/>
        </w:rPr>
        <w:fldChar w:fldCharType="end"/>
      </w:r>
      <w:r w:rsidR="007F134F">
        <w:rPr>
          <w:color w:val="000000"/>
        </w:rPr>
        <w:t>.</w:t>
      </w:r>
      <w:r w:rsidR="00CF1D5B">
        <w:br w:type="page"/>
      </w:r>
    </w:p>
    <w:p w14:paraId="5DC25A91" w14:textId="10921AAE" w:rsidR="0070451C" w:rsidRDefault="00CF1D5B" w:rsidP="0025039E">
      <w:pPr>
        <w:spacing w:line="36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xml:space="preserve">, </w:t>
      </w:r>
      <w:r w:rsidR="00664F47">
        <w:t>and water holding capacity (WHC</w:t>
      </w:r>
      <w:r w:rsidR="000A276C">
        <w:t>;</w:t>
      </w:r>
      <w:r w:rsidR="00664F47">
        <w:t xml:space="preserve"> mm)</w:t>
      </w:r>
      <w:r w:rsidR="000A276C">
        <w:t>.</w:t>
      </w:r>
      <w:r w:rsidR="0034752D">
        <w:t xml:space="preserve"> Rows are arranged by longitude to visualize precipitation variability across sites</w:t>
      </w: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0451C">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0451C">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0451C">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0451C">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0451C">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0451C">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6C16BBC5" w:rsidR="005B263A" w:rsidRPr="005B263A" w:rsidRDefault="00664F47" w:rsidP="0070451C">
            <w:pPr>
              <w:spacing w:line="276" w:lineRule="auto"/>
              <w:rPr>
                <w:color w:val="000000"/>
              </w:rPr>
            </w:pPr>
            <w:r>
              <w:rPr>
                <w:b/>
                <w:bCs/>
              </w:rPr>
              <w:t>WHC</w:t>
            </w:r>
          </w:p>
        </w:tc>
      </w:tr>
      <w:tr w:rsidR="00C0526A" w14:paraId="77B17C8B" w14:textId="77777777" w:rsidTr="00664F47">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70451C">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70451C">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70451C">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2F8544CF" w14:textId="77777777" w:rsidR="00C0526A" w:rsidRPr="005B263A" w:rsidRDefault="00C0526A" w:rsidP="0070451C">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26AD8208" w14:textId="77777777" w:rsidR="00C0526A" w:rsidRPr="005B263A" w:rsidRDefault="00C0526A" w:rsidP="0070451C">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tcPr>
          <w:p w14:paraId="696235A9" w14:textId="04EF1F2A" w:rsidR="00C0526A" w:rsidRPr="00C0526A" w:rsidRDefault="00664F47" w:rsidP="0070451C">
            <w:pPr>
              <w:spacing w:line="276" w:lineRule="auto"/>
              <w:jc w:val="right"/>
              <w:rPr>
                <w:color w:val="000000"/>
              </w:rPr>
            </w:pPr>
            <w:r>
              <w:rPr>
                <w:color w:val="000000"/>
              </w:rPr>
              <w:t>224.7</w:t>
            </w:r>
          </w:p>
        </w:tc>
      </w:tr>
      <w:tr w:rsidR="00C0526A" w14:paraId="14F1DE22" w14:textId="77777777" w:rsidTr="00664F47">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70451C">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70451C">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70451C">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67955AF0" w14:textId="77777777" w:rsidR="00C0526A" w:rsidRPr="005B263A" w:rsidRDefault="00C0526A" w:rsidP="0070451C">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67CE9502"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7B37562C" w14:textId="472100CF" w:rsidR="00C0526A" w:rsidRPr="00C0526A" w:rsidRDefault="00664F47" w:rsidP="0070451C">
            <w:pPr>
              <w:spacing w:line="276" w:lineRule="auto"/>
              <w:jc w:val="right"/>
              <w:rPr>
                <w:color w:val="000000"/>
              </w:rPr>
            </w:pPr>
            <w:r>
              <w:rPr>
                <w:color w:val="000000"/>
              </w:rPr>
              <w:t>235.2</w:t>
            </w:r>
          </w:p>
        </w:tc>
      </w:tr>
      <w:tr w:rsidR="00C0526A" w14:paraId="78D2DA2C" w14:textId="77777777" w:rsidTr="00664F47">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70451C">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70451C">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70451C">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B65C635" w14:textId="77777777" w:rsidR="00C0526A" w:rsidRPr="005B263A" w:rsidRDefault="00C0526A" w:rsidP="0070451C">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0A71E95A"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4F11CC2E" w14:textId="23E4FEAE" w:rsidR="00C0526A" w:rsidRPr="00C0526A" w:rsidRDefault="00664F47" w:rsidP="0070451C">
            <w:pPr>
              <w:spacing w:line="276" w:lineRule="auto"/>
              <w:jc w:val="right"/>
              <w:rPr>
                <w:color w:val="000000"/>
              </w:rPr>
            </w:pPr>
            <w:r>
              <w:rPr>
                <w:color w:val="000000"/>
              </w:rPr>
              <w:t>220.2</w:t>
            </w:r>
          </w:p>
        </w:tc>
      </w:tr>
      <w:tr w:rsidR="00C0526A" w14:paraId="2CDCEA5E" w14:textId="77777777" w:rsidTr="00664F47">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70451C">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70451C">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70451C">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077069C" w14:textId="77777777" w:rsidR="00C0526A" w:rsidRPr="005B263A" w:rsidRDefault="00C0526A" w:rsidP="0070451C">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01458045"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62568944" w14:textId="38D6B8C7" w:rsidR="00C0526A" w:rsidRPr="00C0526A" w:rsidRDefault="000A276C" w:rsidP="0070451C">
            <w:pPr>
              <w:spacing w:line="276" w:lineRule="auto"/>
              <w:jc w:val="right"/>
              <w:rPr>
                <w:color w:val="000000"/>
              </w:rPr>
            </w:pPr>
            <w:r>
              <w:rPr>
                <w:color w:val="000000"/>
              </w:rPr>
              <w:t>237.5</w:t>
            </w:r>
          </w:p>
        </w:tc>
      </w:tr>
      <w:tr w:rsidR="00C0526A" w14:paraId="6C4B5CAE" w14:textId="77777777" w:rsidTr="00664F47">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70451C">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70451C">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70451C">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15DF0CC" w14:textId="77777777" w:rsidR="00C0526A" w:rsidRPr="005B263A" w:rsidRDefault="00C0526A" w:rsidP="0070451C">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3BEBC2E9"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5EA147C6" w14:textId="522FD718" w:rsidR="00C0526A" w:rsidRPr="00C0526A" w:rsidRDefault="000A276C" w:rsidP="0070451C">
            <w:pPr>
              <w:spacing w:line="276" w:lineRule="auto"/>
              <w:jc w:val="right"/>
              <w:rPr>
                <w:color w:val="000000"/>
              </w:rPr>
            </w:pPr>
            <w:r>
              <w:rPr>
                <w:color w:val="000000"/>
              </w:rPr>
              <w:t>235.1</w:t>
            </w:r>
          </w:p>
        </w:tc>
      </w:tr>
      <w:tr w:rsidR="00C0526A" w14:paraId="40A46962" w14:textId="77777777" w:rsidTr="00664F47">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70451C">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70451C">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70451C">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BAB2B69" w14:textId="77777777" w:rsidR="00C0526A" w:rsidRPr="005B263A" w:rsidRDefault="00C0526A" w:rsidP="0070451C">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50AD423F"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21D34255" w14:textId="429A4E03" w:rsidR="00C0526A" w:rsidRPr="00C0526A" w:rsidRDefault="00664F47" w:rsidP="0070451C">
            <w:pPr>
              <w:spacing w:line="276" w:lineRule="auto"/>
              <w:jc w:val="right"/>
              <w:rPr>
                <w:color w:val="000000"/>
              </w:rPr>
            </w:pPr>
            <w:r>
              <w:rPr>
                <w:color w:val="000000"/>
              </w:rPr>
              <w:t>234.3</w:t>
            </w:r>
          </w:p>
        </w:tc>
      </w:tr>
      <w:tr w:rsidR="00C0526A" w14:paraId="1AACA063" w14:textId="77777777" w:rsidTr="00664F47">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70451C">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70451C">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93C6557" w14:textId="77777777" w:rsidR="00C0526A" w:rsidRPr="005B263A" w:rsidRDefault="00C0526A" w:rsidP="0070451C">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D087D24"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9B5B34F" w14:textId="2735A3BE" w:rsidR="00C0526A" w:rsidRPr="00C0526A" w:rsidRDefault="00664F47" w:rsidP="0070451C">
            <w:pPr>
              <w:spacing w:line="276" w:lineRule="auto"/>
              <w:jc w:val="right"/>
              <w:rPr>
                <w:color w:val="000000"/>
              </w:rPr>
            </w:pPr>
            <w:r>
              <w:rPr>
                <w:color w:val="000000"/>
              </w:rPr>
              <w:t>220.7</w:t>
            </w:r>
          </w:p>
        </w:tc>
      </w:tr>
      <w:tr w:rsidR="00C0526A" w14:paraId="3D8E1428" w14:textId="77777777" w:rsidTr="00664F47">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70451C">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70451C">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E7724FE" w14:textId="77777777" w:rsidR="00C0526A" w:rsidRPr="005B263A" w:rsidRDefault="00C0526A" w:rsidP="0070451C">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BD3187D" w14:textId="77777777" w:rsidR="00C0526A" w:rsidRPr="005B263A" w:rsidRDefault="00C0526A" w:rsidP="0070451C">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tcPr>
          <w:p w14:paraId="0C5F42B0" w14:textId="7380D6E4" w:rsidR="00C0526A" w:rsidRPr="00C0526A" w:rsidRDefault="00664F47" w:rsidP="0070451C">
            <w:pPr>
              <w:spacing w:line="276" w:lineRule="auto"/>
              <w:jc w:val="right"/>
              <w:rPr>
                <w:color w:val="000000"/>
              </w:rPr>
            </w:pPr>
            <w:r>
              <w:rPr>
                <w:color w:val="000000"/>
              </w:rPr>
              <w:t>222.2</w:t>
            </w:r>
          </w:p>
        </w:tc>
      </w:tr>
      <w:tr w:rsidR="00C0526A" w14:paraId="6CC5B438" w14:textId="77777777" w:rsidTr="00664F47">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70451C">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70451C">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EF6057F" w14:textId="77777777" w:rsidR="00C0526A" w:rsidRPr="005B263A" w:rsidRDefault="00C0526A" w:rsidP="0070451C">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4F3DC82E" w14:textId="77777777" w:rsidR="00C0526A" w:rsidRPr="005B263A" w:rsidRDefault="00C0526A" w:rsidP="0070451C">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tcPr>
          <w:p w14:paraId="10356DE5" w14:textId="0899089A" w:rsidR="00C0526A" w:rsidRPr="00C0526A" w:rsidRDefault="00664F47" w:rsidP="0070451C">
            <w:pPr>
              <w:spacing w:line="276" w:lineRule="auto"/>
              <w:jc w:val="right"/>
              <w:rPr>
                <w:color w:val="000000"/>
              </w:rPr>
            </w:pPr>
            <w:r>
              <w:rPr>
                <w:color w:val="000000"/>
              </w:rPr>
              <w:t>206.0</w:t>
            </w:r>
          </w:p>
        </w:tc>
      </w:tr>
      <w:tr w:rsidR="00C0526A" w14:paraId="2966B15A" w14:textId="77777777" w:rsidTr="00664F47">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70451C">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70451C">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70451C">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A647402" w14:textId="77777777" w:rsidR="00C0526A" w:rsidRPr="005B263A" w:rsidRDefault="00C0526A" w:rsidP="0070451C">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0AC34D91"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0183692E" w14:textId="1638D06B" w:rsidR="00C0526A" w:rsidRPr="00C0526A" w:rsidRDefault="000A276C" w:rsidP="0070451C">
            <w:pPr>
              <w:spacing w:line="276" w:lineRule="auto"/>
              <w:jc w:val="right"/>
              <w:rPr>
                <w:color w:val="000000"/>
              </w:rPr>
            </w:pPr>
            <w:r>
              <w:rPr>
                <w:color w:val="000000"/>
              </w:rPr>
              <w:t>217.8</w:t>
            </w:r>
          </w:p>
        </w:tc>
      </w:tr>
      <w:tr w:rsidR="00C0526A" w14:paraId="787B5183" w14:textId="77777777" w:rsidTr="00664F47">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70451C">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70451C">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70451C">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ECB34C4" w14:textId="77777777" w:rsidR="00C0526A" w:rsidRPr="005B263A" w:rsidRDefault="00C0526A" w:rsidP="0070451C">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54B45251" w14:textId="77777777" w:rsidR="00C0526A" w:rsidRPr="005B263A" w:rsidRDefault="00C0526A" w:rsidP="0070451C">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tcPr>
          <w:p w14:paraId="24C6C4DE" w14:textId="5697A86F" w:rsidR="00C0526A" w:rsidRPr="00C0526A" w:rsidRDefault="000A276C" w:rsidP="0070451C">
            <w:pPr>
              <w:spacing w:line="276" w:lineRule="auto"/>
              <w:jc w:val="right"/>
              <w:rPr>
                <w:color w:val="000000"/>
              </w:rPr>
            </w:pPr>
            <w:r>
              <w:rPr>
                <w:color w:val="000000"/>
              </w:rPr>
              <w:t>220.4</w:t>
            </w:r>
          </w:p>
        </w:tc>
      </w:tr>
      <w:tr w:rsidR="00C0526A" w14:paraId="78EDBEDB" w14:textId="77777777" w:rsidTr="00664F47">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70451C">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70451C">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70451C">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067BBF6" w14:textId="77777777" w:rsidR="00C0526A" w:rsidRPr="005B263A" w:rsidRDefault="00C0526A" w:rsidP="0070451C">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06A2BF50" w14:textId="77777777" w:rsidR="00C0526A" w:rsidRPr="005B263A" w:rsidRDefault="00C0526A" w:rsidP="0070451C">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tcPr>
          <w:p w14:paraId="2C92059A" w14:textId="46FC9B89" w:rsidR="00C0526A" w:rsidRPr="00C0526A" w:rsidRDefault="000A276C" w:rsidP="0070451C">
            <w:pPr>
              <w:spacing w:line="276" w:lineRule="auto"/>
              <w:jc w:val="right"/>
              <w:rPr>
                <w:color w:val="000000"/>
              </w:rPr>
            </w:pPr>
            <w:r>
              <w:rPr>
                <w:color w:val="000000"/>
              </w:rPr>
              <w:t>225.6</w:t>
            </w:r>
          </w:p>
        </w:tc>
      </w:tr>
      <w:tr w:rsidR="00C0526A" w14:paraId="7BA7F023" w14:textId="77777777" w:rsidTr="00664F47">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70451C">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70451C">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70451C">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3E9CD8B" w14:textId="77777777" w:rsidR="00C0526A" w:rsidRPr="005B263A" w:rsidRDefault="00C0526A" w:rsidP="0070451C">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6B7F490D" w14:textId="77777777" w:rsidR="00C0526A" w:rsidRPr="005B263A" w:rsidRDefault="00C0526A" w:rsidP="0070451C">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tcPr>
          <w:p w14:paraId="0D2265CC" w14:textId="3C994C8F" w:rsidR="00C0526A" w:rsidRPr="00C0526A" w:rsidRDefault="000A276C" w:rsidP="0070451C">
            <w:pPr>
              <w:spacing w:line="276" w:lineRule="auto"/>
              <w:jc w:val="right"/>
              <w:rPr>
                <w:color w:val="000000"/>
              </w:rPr>
            </w:pPr>
            <w:r>
              <w:rPr>
                <w:color w:val="000000"/>
              </w:rPr>
              <w:t>245.3</w:t>
            </w:r>
          </w:p>
        </w:tc>
      </w:tr>
      <w:tr w:rsidR="00C0526A" w14:paraId="27BADB57" w14:textId="77777777" w:rsidTr="00664F47">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70451C">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70451C">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70451C">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05D5BFD1" w14:textId="77777777" w:rsidR="00C0526A" w:rsidRPr="005B263A" w:rsidRDefault="00C0526A" w:rsidP="0070451C">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742C71B1" w14:textId="77777777" w:rsidR="00C0526A" w:rsidRPr="005B263A" w:rsidRDefault="00C0526A" w:rsidP="0070451C">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tcPr>
          <w:p w14:paraId="6812790D" w14:textId="63729978" w:rsidR="00C0526A" w:rsidRPr="00C0526A" w:rsidRDefault="00664F47" w:rsidP="0070451C">
            <w:pPr>
              <w:spacing w:line="276" w:lineRule="auto"/>
              <w:jc w:val="right"/>
              <w:rPr>
                <w:color w:val="000000"/>
              </w:rPr>
            </w:pPr>
            <w:r>
              <w:rPr>
                <w:color w:val="000000"/>
              </w:rPr>
              <w:t>270.2</w:t>
            </w:r>
          </w:p>
        </w:tc>
      </w:tr>
      <w:tr w:rsidR="00C0526A" w14:paraId="33C71B9B" w14:textId="77777777" w:rsidTr="00664F47">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70451C">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70451C">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70451C">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E072470" w14:textId="77777777" w:rsidR="00C0526A" w:rsidRPr="005B263A" w:rsidRDefault="00C0526A" w:rsidP="0070451C">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730DDBC3"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75B4CA70" w14:textId="14A07ADB" w:rsidR="00C0526A" w:rsidRPr="00C0526A" w:rsidRDefault="00664F47" w:rsidP="0070451C">
            <w:pPr>
              <w:spacing w:line="276" w:lineRule="auto"/>
              <w:jc w:val="right"/>
              <w:rPr>
                <w:color w:val="000000"/>
              </w:rPr>
            </w:pPr>
            <w:r>
              <w:rPr>
                <w:color w:val="000000"/>
              </w:rPr>
              <w:t>239.8</w:t>
            </w:r>
          </w:p>
        </w:tc>
      </w:tr>
      <w:tr w:rsidR="00C0526A" w14:paraId="7D4D6B54" w14:textId="77777777" w:rsidTr="00664F47">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70451C">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70451C">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70451C">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093C64" w14:textId="77777777" w:rsidR="00C0526A" w:rsidRPr="005B263A" w:rsidRDefault="00C0526A" w:rsidP="0070451C">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3D5E908F" w14:textId="77777777" w:rsidR="00C0526A" w:rsidRPr="005B263A" w:rsidRDefault="00C0526A" w:rsidP="0070451C">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tcPr>
          <w:p w14:paraId="6FDC9BAF" w14:textId="0B1328A3" w:rsidR="00C0526A" w:rsidRPr="00C0526A" w:rsidRDefault="000A276C" w:rsidP="0070451C">
            <w:pPr>
              <w:spacing w:line="276" w:lineRule="auto"/>
              <w:jc w:val="right"/>
              <w:rPr>
                <w:color w:val="000000"/>
              </w:rPr>
            </w:pPr>
            <w:r>
              <w:rPr>
                <w:color w:val="000000"/>
              </w:rPr>
              <w:t>232.3</w:t>
            </w:r>
          </w:p>
        </w:tc>
      </w:tr>
      <w:tr w:rsidR="00C0526A" w14:paraId="1A59D787" w14:textId="77777777" w:rsidTr="00664F47">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70451C">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70451C">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F7C7429" w14:textId="77777777" w:rsidR="00C0526A" w:rsidRPr="005B263A" w:rsidRDefault="00C0526A" w:rsidP="0070451C">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54811B2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77FC0507" w14:textId="08F33559" w:rsidR="00C0526A" w:rsidRPr="00C0526A" w:rsidRDefault="000A276C" w:rsidP="0070451C">
            <w:pPr>
              <w:spacing w:line="276" w:lineRule="auto"/>
              <w:jc w:val="right"/>
              <w:rPr>
                <w:color w:val="000000"/>
              </w:rPr>
            </w:pPr>
            <w:r>
              <w:rPr>
                <w:color w:val="000000"/>
              </w:rPr>
              <w:t>165.6</w:t>
            </w:r>
          </w:p>
        </w:tc>
      </w:tr>
      <w:tr w:rsidR="00C0526A" w14:paraId="01678B44" w14:textId="77777777" w:rsidTr="00664F47">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70451C">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70451C">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70451C">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3459314" w14:textId="77777777" w:rsidR="00C0526A" w:rsidRPr="005B263A" w:rsidRDefault="00C0526A" w:rsidP="0070451C">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5F283E9B"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5F6A012" w14:textId="543E1369" w:rsidR="00C0526A" w:rsidRPr="00C0526A" w:rsidRDefault="00664F47" w:rsidP="0070451C">
            <w:pPr>
              <w:spacing w:line="276" w:lineRule="auto"/>
              <w:jc w:val="right"/>
              <w:rPr>
                <w:color w:val="000000"/>
              </w:rPr>
            </w:pPr>
            <w:r>
              <w:rPr>
                <w:color w:val="000000"/>
              </w:rPr>
              <w:t>226.9</w:t>
            </w:r>
          </w:p>
        </w:tc>
      </w:tr>
      <w:tr w:rsidR="00C0526A" w14:paraId="521365D9" w14:textId="77777777" w:rsidTr="00664F47">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70451C">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70451C">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2C778E0" w14:textId="77777777" w:rsidR="00C0526A" w:rsidRPr="005B263A" w:rsidRDefault="00C0526A" w:rsidP="0070451C">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1975168C" w14:textId="77777777" w:rsidR="00C0526A" w:rsidRPr="005B263A" w:rsidRDefault="00C0526A" w:rsidP="0070451C">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tcPr>
          <w:p w14:paraId="3BEEC549" w14:textId="040B0C58" w:rsidR="00C0526A" w:rsidRPr="00C0526A" w:rsidRDefault="000A276C" w:rsidP="0070451C">
            <w:pPr>
              <w:spacing w:line="276" w:lineRule="auto"/>
              <w:jc w:val="right"/>
              <w:rPr>
                <w:color w:val="000000"/>
              </w:rPr>
            </w:pPr>
            <w:r>
              <w:rPr>
                <w:color w:val="000000"/>
              </w:rPr>
              <w:t>187.6</w:t>
            </w:r>
          </w:p>
        </w:tc>
      </w:tr>
      <w:tr w:rsidR="00C0526A" w14:paraId="5099484F" w14:textId="77777777" w:rsidTr="00664F47">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70451C">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70451C">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70451C">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019A9BB" w14:textId="77777777" w:rsidR="00C0526A" w:rsidRPr="005B263A" w:rsidRDefault="00C0526A" w:rsidP="0070451C">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73910B13"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1E62D530" w14:textId="4E39314A" w:rsidR="00C0526A" w:rsidRPr="00C0526A" w:rsidRDefault="000A276C" w:rsidP="0070451C">
            <w:pPr>
              <w:spacing w:line="276" w:lineRule="auto"/>
              <w:jc w:val="right"/>
              <w:rPr>
                <w:color w:val="000000"/>
              </w:rPr>
            </w:pPr>
            <w:r>
              <w:rPr>
                <w:color w:val="000000"/>
              </w:rPr>
              <w:t>203.9</w:t>
            </w:r>
          </w:p>
        </w:tc>
      </w:tr>
      <w:tr w:rsidR="00C0526A" w14:paraId="107FF726" w14:textId="77777777" w:rsidTr="00664F47">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70451C">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70451C">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70451C">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C3010A" w14:textId="77777777" w:rsidR="00C0526A" w:rsidRPr="005B263A" w:rsidRDefault="00C0526A" w:rsidP="0070451C">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140BBD25"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163E61F" w14:textId="6E7A5A98" w:rsidR="00C0526A" w:rsidRPr="00C0526A" w:rsidRDefault="000A276C" w:rsidP="0070451C">
            <w:pPr>
              <w:spacing w:line="276" w:lineRule="auto"/>
              <w:jc w:val="right"/>
              <w:rPr>
                <w:color w:val="000000"/>
              </w:rPr>
            </w:pPr>
            <w:r>
              <w:rPr>
                <w:color w:val="000000"/>
              </w:rPr>
              <w:t>253.0</w:t>
            </w:r>
          </w:p>
        </w:tc>
      </w:tr>
      <w:tr w:rsidR="00C0526A" w14:paraId="74BDB1AE" w14:textId="77777777" w:rsidTr="00664F47">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70451C">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70451C">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70451C">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AC14244" w14:textId="77777777" w:rsidR="00C0526A" w:rsidRPr="005B263A" w:rsidRDefault="00C0526A" w:rsidP="0070451C">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63182FD9" w14:textId="77777777" w:rsidR="00C0526A" w:rsidRPr="005B263A" w:rsidRDefault="00C0526A" w:rsidP="0070451C">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tcPr>
          <w:p w14:paraId="31F08F7E" w14:textId="55304E1C" w:rsidR="00C0526A" w:rsidRPr="00C0526A" w:rsidRDefault="000A276C" w:rsidP="0070451C">
            <w:pPr>
              <w:spacing w:line="276" w:lineRule="auto"/>
              <w:jc w:val="right"/>
              <w:rPr>
                <w:color w:val="000000"/>
              </w:rPr>
            </w:pPr>
            <w:r>
              <w:rPr>
                <w:color w:val="000000"/>
              </w:rPr>
              <w:t>202.2</w:t>
            </w:r>
          </w:p>
        </w:tc>
      </w:tr>
      <w:tr w:rsidR="00C0526A" w14:paraId="432C3BC0" w14:textId="77777777" w:rsidTr="00664F47">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70451C">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70451C">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70451C">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40BD4348" w14:textId="77777777" w:rsidR="00C0526A" w:rsidRPr="005B263A" w:rsidRDefault="00C0526A" w:rsidP="0070451C">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37CAE80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tcPr>
          <w:p w14:paraId="7E349B06" w14:textId="4EE9AFFD" w:rsidR="00C0526A" w:rsidRPr="00C0526A" w:rsidRDefault="00664F47" w:rsidP="0070451C">
            <w:pPr>
              <w:spacing w:line="276" w:lineRule="auto"/>
              <w:jc w:val="right"/>
              <w:rPr>
                <w:color w:val="000000"/>
              </w:rPr>
            </w:pPr>
            <w:r>
              <w:rPr>
                <w:color w:val="000000"/>
              </w:rPr>
              <w:t>233.5</w:t>
            </w:r>
          </w:p>
        </w:tc>
      </w:tr>
      <w:tr w:rsidR="00C0526A" w14:paraId="312CC336" w14:textId="77777777" w:rsidTr="00664F47">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70451C">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70451C">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70451C">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5851ABF2" w14:textId="77777777" w:rsidR="00C0526A" w:rsidRPr="005B263A" w:rsidRDefault="00C0526A" w:rsidP="0070451C">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503E425F" w14:textId="77777777" w:rsidR="00C0526A" w:rsidRPr="005B263A" w:rsidRDefault="00C0526A" w:rsidP="0070451C">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tcPr>
          <w:p w14:paraId="7F852015" w14:textId="6CCDDDC6" w:rsidR="00C0526A" w:rsidRPr="00C0526A" w:rsidRDefault="00664F47" w:rsidP="0070451C">
            <w:pPr>
              <w:spacing w:line="276" w:lineRule="auto"/>
              <w:jc w:val="right"/>
              <w:rPr>
                <w:color w:val="000000"/>
              </w:rPr>
            </w:pPr>
            <w:r>
              <w:rPr>
                <w:color w:val="000000"/>
              </w:rPr>
              <w:t>265.6</w:t>
            </w:r>
          </w:p>
        </w:tc>
      </w:tr>
    </w:tbl>
    <w:p w14:paraId="216D0C87" w14:textId="77777777" w:rsidR="004E5019" w:rsidRPr="004E5019" w:rsidRDefault="004E5019" w:rsidP="0070451C">
      <w:pPr>
        <w:spacing w:line="360" w:lineRule="auto"/>
      </w:pPr>
    </w:p>
    <w:p w14:paraId="3B1A2BAC" w14:textId="77777777" w:rsidR="00E6025B" w:rsidRDefault="00E6025B" w:rsidP="0070451C">
      <w:pPr>
        <w:spacing w:line="360" w:lineRule="auto"/>
        <w:rPr>
          <w:b/>
          <w:bCs/>
        </w:rPr>
        <w:sectPr w:rsidR="00E6025B" w:rsidSect="006529A4">
          <w:footerReference w:type="even" r:id="rId11"/>
          <w:footerReference w:type="default" r:id="rId12"/>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25039E">
      <w:pPr>
        <w:spacing w:line="360" w:lineRule="auto"/>
      </w:pPr>
      <w:r>
        <w:rPr>
          <w:b/>
          <w:bCs/>
        </w:rPr>
        <w:lastRenderedPageBreak/>
        <w:t>Figure 1</w:t>
      </w:r>
    </w:p>
    <w:p w14:paraId="5FB08F6F" w14:textId="77C32440" w:rsidR="00EE2548" w:rsidRDefault="00EE2548" w:rsidP="0025039E">
      <w:pPr>
        <w:spacing w:line="360" w:lineRule="auto"/>
        <w:rPr>
          <w:b/>
          <w:bCs/>
        </w:rPr>
      </w:pPr>
      <w:r>
        <w:rPr>
          <w:b/>
          <w:bCs/>
          <w:noProof/>
        </w:rPr>
        <w:drawing>
          <wp:inline distT="0" distB="0" distL="0" distR="0" wp14:anchorId="1452AC94" wp14:editId="6089D9CF">
            <wp:extent cx="8229600" cy="3291840"/>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3"/>
                    <a:stretch>
                      <a:fillRect/>
                    </a:stretch>
                  </pic:blipFill>
                  <pic:spPr>
                    <a:xfrm>
                      <a:off x="0" y="0"/>
                      <a:ext cx="8229600" cy="3291840"/>
                    </a:xfrm>
                    <a:prstGeom prst="rect">
                      <a:avLst/>
                    </a:prstGeom>
                  </pic:spPr>
                </pic:pic>
              </a:graphicData>
            </a:graphic>
          </wp:inline>
        </w:drawing>
      </w:r>
    </w:p>
    <w:p w14:paraId="0A339CA6" w14:textId="6F59B639" w:rsidR="00E6025B" w:rsidRPr="0082190A" w:rsidRDefault="00793742" w:rsidP="0025039E">
      <w:pPr>
        <w:spacing w:line="360" w:lineRule="auto"/>
        <w:rPr>
          <w:b/>
          <w:bCs/>
        </w:rPr>
      </w:pPr>
      <w:r>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w:t>
      </w:r>
      <w:r w:rsidR="00FB104B">
        <w:t>a</w:t>
      </w:r>
      <w:r w:rsidR="00D16201">
        <w:t>)</w:t>
      </w:r>
      <w:r w:rsidR="008D3E0E">
        <w:t xml:space="preserve"> and</w:t>
      </w:r>
      <w:r w:rsidR="00D16201">
        <w:t xml:space="preserve"> mean annual temperature (</w:t>
      </w:r>
      <w:r w:rsidR="00FB104B">
        <w:t>b</w:t>
      </w:r>
      <w:r w:rsidR="00D16201">
        <w:t>)</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 xml:space="preserve">In both panels, </w:t>
      </w:r>
      <w:r w:rsidR="00CE37B5">
        <w:t>addition signs</w:t>
      </w:r>
      <w:r w:rsidR="00D16201">
        <w:t xml:space="preserve"> refer to sites visited in 2020, </w:t>
      </w:r>
      <w:r w:rsidR="00CE37B5">
        <w:t xml:space="preserve">multiplication signs </w:t>
      </w:r>
      <w:r w:rsidR="00D16201">
        <w:t xml:space="preserve">to sites visited in 2021, and </w:t>
      </w:r>
      <w:r w:rsidR="00CE37B5">
        <w:t>asterisks</w:t>
      </w:r>
      <w:r w:rsidR="00D16201">
        <w:t xml:space="preserve"> to sites visited in 2020 and 2021. </w:t>
      </w:r>
      <w:r w:rsidR="007B5E13">
        <w:t xml:space="preserve">The scale bar in </w:t>
      </w:r>
      <w:r w:rsidR="00580B93">
        <w:t>(a)</w:t>
      </w:r>
      <w:r w:rsidR="007B5E13">
        <w:t xml:space="preserve"> </w:t>
      </w:r>
      <w:r w:rsidR="00136EA4">
        <w:t xml:space="preserve">also applies to </w:t>
      </w:r>
      <w:r w:rsidR="00580B93">
        <w:t>(b)</w:t>
      </w:r>
      <w:r w:rsidR="007B5E13">
        <w:t>.</w:t>
      </w:r>
    </w:p>
    <w:p w14:paraId="71DD3F2A" w14:textId="77777777" w:rsidR="00532AE4" w:rsidRPr="0070451C" w:rsidRDefault="00532AE4" w:rsidP="000E5BEF">
      <w:pPr>
        <w:spacing w:line="480" w:lineRule="auto"/>
        <w:rPr>
          <w:b/>
          <w:bCs/>
        </w:rPr>
      </w:pPr>
    </w:p>
    <w:p w14:paraId="4FEFDD6C" w14:textId="77777777" w:rsidR="003C775F" w:rsidRDefault="003C775F" w:rsidP="0070451C">
      <w:pPr>
        <w:spacing w:line="36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148859B1" w14:textId="77777777" w:rsidR="00996E52" w:rsidRPr="002D5FD0" w:rsidRDefault="00996E52" w:rsidP="0025039E">
      <w:pPr>
        <w:spacing w:line="360" w:lineRule="auto"/>
      </w:pPr>
      <w:r>
        <w:rPr>
          <w:i/>
          <w:iCs/>
        </w:rPr>
        <w:lastRenderedPageBreak/>
        <w:t>Site climate data</w:t>
      </w:r>
    </w:p>
    <w:p w14:paraId="4DE5990B" w14:textId="40538161" w:rsidR="00996E52" w:rsidRDefault="00996E52" w:rsidP="00547A3F">
      <w:pPr>
        <w:spacing w:line="360" w:lineRule="auto"/>
      </w:pPr>
      <w:r>
        <w:t xml:space="preserve">We used the Parameter-elevation Regressions on Independent Slopes Model (PRISM; </w:t>
      </w:r>
      <w:r>
        <w:fldChar w:fldCharType="begin" w:fldLock="1"/>
      </w:r>
      <w:r w:rsidR="0025039E">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et al. 2008)","manualFormatting":"Daly et al., 2008)","plainTextFormattedCitation":"(Daly et al. 2008)","previouslyFormattedCitation":"(Daly et al. 2008)"},"properties":{"noteIndex":0},"schema":"https://github.com/citation-style-language/schema/raw/master/csl-citation.json"}</w:instrText>
      </w:r>
      <w:r>
        <w:fldChar w:fldCharType="separate"/>
      </w:r>
      <w:r w:rsidRPr="00BC63FC">
        <w:rPr>
          <w:noProof/>
        </w:rPr>
        <w:t xml:space="preserve">Daly </w:t>
      </w:r>
      <w:r w:rsidRPr="00BC63FC">
        <w:rPr>
          <w:i/>
          <w:noProof/>
        </w:rPr>
        <w:t>et al.</w:t>
      </w:r>
      <w:r w:rsidRPr="00BC63FC">
        <w:rPr>
          <w:noProof/>
        </w:rPr>
        <w:t>, 2008)</w:t>
      </w:r>
      <w:r>
        <w:fldChar w:fldCharType="end"/>
      </w:r>
      <w:r>
        <w:t xml:space="preserve"> to access gridded daily temperature and precipitation data for the coterminous United States at a 4-km grid resolution between January 1, </w:t>
      </w:r>
      <w:r w:rsidR="0072289E">
        <w:t xml:space="preserve">2006 </w:t>
      </w:r>
      <w:r>
        <w:t>and July 31, 2021 (</w:t>
      </w:r>
      <w:r w:rsidRPr="000A5ABE">
        <w:t xml:space="preserve">PRISM Climate Group, Oregon State University, </w:t>
      </w:r>
      <w:hyperlink r:id="rId14"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w:t>
      </w:r>
      <w:r w:rsidR="00CE37B5">
        <w:t>VPD</w:t>
      </w:r>
      <w:r>
        <w:t xml:space="preserve">, and total precipitation data were extracted from the grid cell that contained the latitude and longitude of each property using the ‘extract’ function in the ‘terra’ R package </w:t>
      </w:r>
      <w:r>
        <w:fldChar w:fldCharType="begin" w:fldLock="1"/>
      </w:r>
      <w:r w:rsidR="0025039E">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0025039E" w:rsidRPr="0025039E">
        <w:rPr>
          <w:noProof/>
        </w:rPr>
        <w:t>(Hijmans 2022)</w:t>
      </w:r>
      <w:r>
        <w:fldChar w:fldCharType="end"/>
      </w:r>
      <w:r>
        <w:t>.</w:t>
      </w:r>
      <w:r w:rsidRPr="00C43B77">
        <w:t xml:space="preserve"> </w:t>
      </w:r>
      <w:r>
        <w:t xml:space="preserve">PRISM data were used in lieu of local weather station data because several rural sites did not have a local weather station present within a 20-km radius of the </w:t>
      </w:r>
      <w:r w:rsidR="000732AF">
        <w:t>site</w:t>
      </w:r>
      <w:r>
        <w:t xml:space="preserve">. </w:t>
      </w:r>
      <w:r w:rsidR="00BF60D7">
        <w:t>C</w:t>
      </w:r>
      <w:r>
        <w:t>limate data were used to estimate mean annual precipitation</w:t>
      </w:r>
      <w:r w:rsidR="00B86A34">
        <w:t xml:space="preserve"> and</w:t>
      </w:r>
      <w:r>
        <w:t xml:space="preserve"> mean annual temperature for each site between</w:t>
      </w:r>
      <w:r w:rsidR="002A0EA7">
        <w:t xml:space="preserve"> </w:t>
      </w:r>
      <w:r w:rsidR="005610A3">
        <w:t>2006</w:t>
      </w:r>
      <w:r>
        <w:t xml:space="preserve"> and 2020 (Table 1)</w:t>
      </w:r>
      <w:r w:rsidR="00BF60D7">
        <w:t xml:space="preserve">. Total precipitation and main daily </w:t>
      </w:r>
      <w:r w:rsidR="00BF60D7">
        <w:rPr>
          <w:i/>
          <w:iCs/>
        </w:rPr>
        <w:t>VPD</w:t>
      </w:r>
      <w:r w:rsidR="00BF60D7">
        <w:t xml:space="preserve"> were then calculated for the </w:t>
      </w:r>
      <w:r>
        <w:t xml:space="preserve">prior 1, 2, 3, 4, 5, 6, 7, 8, 9, 10, 15, 20, 25, 30, 60, </w:t>
      </w:r>
      <w:r w:rsidR="00A233BA">
        <w:t xml:space="preserve">and </w:t>
      </w:r>
      <w:r>
        <w:t>90</w:t>
      </w:r>
      <w:r w:rsidR="00A233BA">
        <w:t xml:space="preserve"> </w:t>
      </w:r>
      <w:r>
        <w:t>days leading up to each site visit.</w:t>
      </w:r>
    </w:p>
    <w:p w14:paraId="7C2D083E" w14:textId="77777777" w:rsidR="00996E52" w:rsidRDefault="00996E52" w:rsidP="00EE2548">
      <w:pPr>
        <w:spacing w:line="360" w:lineRule="auto"/>
      </w:pPr>
    </w:p>
    <w:p w14:paraId="66A23D24" w14:textId="77777777" w:rsidR="00996E52" w:rsidRPr="00F96B7E" w:rsidRDefault="00996E52" w:rsidP="0025039E">
      <w:pPr>
        <w:autoSpaceDE w:val="0"/>
        <w:autoSpaceDN w:val="0"/>
        <w:adjustRightInd w:val="0"/>
        <w:spacing w:line="360" w:lineRule="auto"/>
      </w:pPr>
      <w:r>
        <w:rPr>
          <w:i/>
          <w:iCs/>
        </w:rPr>
        <w:t>Site edaphic characteristics</w:t>
      </w:r>
    </w:p>
    <w:p w14:paraId="41A860CD" w14:textId="188C31D2" w:rsidR="006F3A0F" w:rsidRPr="009664B2" w:rsidRDefault="00BF60D7" w:rsidP="00547A3F">
      <w:pPr>
        <w:autoSpaceDE w:val="0"/>
        <w:autoSpaceDN w:val="0"/>
        <w:adjustRightInd w:val="0"/>
        <w:spacing w:line="360" w:lineRule="auto"/>
      </w:pPr>
      <w:r>
        <w:t>C</w:t>
      </w:r>
      <w:r w:rsidR="00F64630">
        <w:t xml:space="preserve">omposited soil samples were sent to the </w:t>
      </w:r>
      <w:r w:rsidR="00996E52">
        <w:t>Texas A&amp;M Soil, Water and Forage Laboratory to quantify</w:t>
      </w:r>
      <w:r w:rsidR="006F3A0F">
        <w:t xml:space="preserve"> soil nitrate concentration</w:t>
      </w:r>
      <w:r w:rsidR="00996E52">
        <w:t xml:space="preserve"> (NO</w:t>
      </w:r>
      <w:r w:rsidR="00996E52">
        <w:rPr>
          <w:vertAlign w:val="subscript"/>
        </w:rPr>
        <w:t>3</w:t>
      </w:r>
      <w:r w:rsidR="00996E52">
        <w:t>-N; ppm)</w:t>
      </w:r>
      <w:r w:rsidR="006F3A0F">
        <w:t>. Soil NO</w:t>
      </w:r>
      <w:r w:rsidR="006F3A0F">
        <w:rPr>
          <w:vertAlign w:val="subscript"/>
        </w:rPr>
        <w:t>3</w:t>
      </w:r>
      <w:r w:rsidR="006F3A0F">
        <w:t xml:space="preserve">-N was determined by extracting </w:t>
      </w:r>
      <w:r w:rsidR="009664B2">
        <w:t xml:space="preserve">composite </w:t>
      </w:r>
      <w:r w:rsidR="006F3A0F">
        <w:t xml:space="preserve">soil samples in 1 M </w:t>
      </w:r>
      <w:proofErr w:type="spellStart"/>
      <w:r w:rsidR="006F3A0F">
        <w:t>KCl</w:t>
      </w:r>
      <w:proofErr w:type="spellEnd"/>
      <w:r w:rsidR="006F3A0F">
        <w:t>, measuring</w:t>
      </w:r>
      <w:r w:rsidR="00136EA4">
        <w:t xml:space="preserve"> absorbance values</w:t>
      </w:r>
      <w:r w:rsidR="00B86A34">
        <w:t xml:space="preserve"> of extracts</w:t>
      </w:r>
      <w:r w:rsidR="00136EA4">
        <w:t xml:space="preserve"> </w:t>
      </w:r>
      <w:r w:rsidR="00996E52">
        <w:t xml:space="preserve">at 520 nm </w:t>
      </w:r>
      <w:r w:rsidR="00136EA4">
        <w:t>using</w:t>
      </w:r>
      <w:r w:rsidR="00996E52">
        <w:t xml:space="preserve"> the end product of a NO</w:t>
      </w:r>
      <w:r w:rsidR="00996E52">
        <w:rPr>
          <w:vertAlign w:val="subscript"/>
        </w:rPr>
        <w:t>3</w:t>
      </w:r>
      <w:r w:rsidR="00996E52">
        <w:t>-N to NO</w:t>
      </w:r>
      <w:r w:rsidR="00996E52">
        <w:rPr>
          <w:vertAlign w:val="subscript"/>
        </w:rPr>
        <w:t>2</w:t>
      </w:r>
      <w:r w:rsidR="00996E52">
        <w:t xml:space="preserve">-N cadmium reduction reaction </w:t>
      </w:r>
      <w:r w:rsidR="00996E52">
        <w:fldChar w:fldCharType="begin" w:fldLock="1"/>
      </w:r>
      <w:r w:rsidR="0025039E">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and Nelson 1983, Kachurina et al. 2000)","plainTextFormattedCitation":"(Keeney and Nelson 1983, Kachurina et al. 2000)","previouslyFormattedCitation":"(Keeney and Nelson 1983, Kachurina et al. 2000)"},"properties":{"noteIndex":0},"schema":"https://github.com/citation-style-language/schema/raw/master/csl-citation.json"}</w:instrText>
      </w:r>
      <w:r w:rsidR="00996E52">
        <w:fldChar w:fldCharType="separate"/>
      </w:r>
      <w:r w:rsidR="0025039E" w:rsidRPr="0025039E">
        <w:rPr>
          <w:noProof/>
        </w:rPr>
        <w:t>(Keeney and Nelson 1983, Kachurina et al. 2000)</w:t>
      </w:r>
      <w:r w:rsidR="00996E52">
        <w:fldChar w:fldCharType="end"/>
      </w:r>
      <w:r w:rsidR="00996E52">
        <w:t>.</w:t>
      </w:r>
      <w:r w:rsidR="006F3A0F">
        <w:t xml:space="preserve"> </w:t>
      </w:r>
      <w:r w:rsidR="00C01752">
        <w:t xml:space="preserve">Soil texture data from 0-15cm below the soil surface were </w:t>
      </w:r>
      <w:r w:rsidR="006F3A0F">
        <w:t>accessed using</w:t>
      </w:r>
      <w:r w:rsidR="00C01752">
        <w:t xml:space="preserve"> the</w:t>
      </w:r>
      <w:r w:rsidR="006F3A0F">
        <w:t xml:space="preserve"> SoilGrids2.0</w:t>
      </w:r>
      <w:r w:rsidR="00C01752">
        <w:t xml:space="preserve"> data product</w:t>
      </w:r>
      <w:r w:rsidR="006F3A0F">
        <w:t xml:space="preserve"> </w:t>
      </w:r>
      <w:r w:rsidR="00C01752">
        <w:fldChar w:fldCharType="begin" w:fldLock="1"/>
      </w:r>
      <w:r w:rsidR="0025039E">
        <w:instrText>ADDIN CSL_CITATION {"citationItems":[{"id":"ITEM-1","itemData":{"DOI":"10.5194/soil-7-217-2021","ISSN":"2199398X","abstract":"SoilGrids produces maps of soil properties for the entire globe at medium spatial resolution (250 m cell size) using state-of-the-art machine learning methods to generate the necessary models. It takes as inputs soil observations from about 240 000 locations worldwide and over 400 global environmental covariates describing vegetation, terrain morphology, climate, geology and hydrology. The aim of this work was the production of global maps of soil properties, with cross-validation, hyper-parameter selection and quantification of spatially explicit uncertainty, as implemented in the SoilGrids version 2.0 product incorporating state-of-the-art practices and adapting them for global digital soil mapping with legacy data. The paper presents the evaluation of the global predictions produced for soil organic carbon content, total nitrogen, coarse fragments, pH (water), cation exchange capacity, bulk density and texture fractions at six standard depths (up to 200 cm). The quantitative evaluation showed metrics in line with previous global, continental and large-region studies. The qualitative evaluation showed that coarse-scale patterns are well reproduced. The spatial uncertainty at global scale highlighted the need for more soil observations, especially in high-latitude regions.","author":[{"dropping-particle":"","family":"Poggio","given":"Laura","non-dropping-particle":"","parse-names":false,"suffix":""},{"dropping-particle":"","family":"Sousa","given":"Luis M.","non-dropping-particle":"De","parse-names":false,"suffix":""},{"dropping-particle":"","family":"Batjes","given":"Niels H","non-dropping-particle":"","parse-names":false,"suffix":""},{"dropping-particle":"","family":"Heuvelink","given":"Gerard B M","non-dropping-particle":"","parse-names":false,"suffix":""},{"dropping-particle":"","family":"Kempen","given":"Bas","non-dropping-particle":"","parse-names":false,"suffix":""},{"dropping-particle":"","family":"Ribeiro","given":"Eloi","non-dropping-particle":"","parse-names":false,"suffix":""},{"dropping-particle":"","family":"Rossiter","given":"David","non-dropping-particle":"","parse-names":false,"suffix":""}],"container-title":"Soil","id":"ITEM-1","issue":"1","issued":{"date-parts":[["2021"]]},"page":"217-240","title":"SoilGrids 2.0: Producing soil information for the globe with quantified spatial uncertainty","type":"article-journal","volume":"7"},"uris":["http://www.mendeley.com/documents/?uuid=8eeeb1e9-f3d7-4b18-9824-5f8f8070d065"]}],"mendeley":{"formattedCitation":"(Poggio et al. 2021)","plainTextFormattedCitation":"(Poggio et al. 2021)","previouslyFormattedCitation":"(Poggio et al. 2021)"},"properties":{"noteIndex":0},"schema":"https://github.com/citation-style-language/schema/raw/master/csl-citation.json"}</w:instrText>
      </w:r>
      <w:r w:rsidR="00C01752">
        <w:fldChar w:fldCharType="separate"/>
      </w:r>
      <w:r w:rsidR="0025039E" w:rsidRPr="0025039E">
        <w:rPr>
          <w:noProof/>
        </w:rPr>
        <w:t>(Poggio et al. 2021)</w:t>
      </w:r>
      <w:r w:rsidR="00C01752">
        <w:fldChar w:fldCharType="end"/>
      </w:r>
      <w:r w:rsidR="006F3A0F">
        <w:t xml:space="preserve"> through the ‘</w:t>
      </w:r>
      <w:proofErr w:type="spellStart"/>
      <w:r w:rsidR="00C01752">
        <w:t>fetchSoilGrids</w:t>
      </w:r>
      <w:proofErr w:type="spellEnd"/>
      <w:r w:rsidR="00C01752">
        <w:t xml:space="preserve">’ function in the </w:t>
      </w:r>
      <w:r w:rsidR="006F3A0F">
        <w:t>‘</w:t>
      </w:r>
      <w:proofErr w:type="spellStart"/>
      <w:r w:rsidR="006F3A0F">
        <w:t>soilDB</w:t>
      </w:r>
      <w:proofErr w:type="spellEnd"/>
      <w:r w:rsidR="006F3A0F">
        <w:t xml:space="preserve">’ R package </w:t>
      </w:r>
      <w:r w:rsidR="006F3A0F">
        <w:fldChar w:fldCharType="begin" w:fldLock="1"/>
      </w:r>
      <w:r w:rsidR="0025039E">
        <w:instrText>ADDIN CSL_CITATION {"citationItems":[{"id":"ITEM-1","itemData":{"author":[{"dropping-particle":"","family":"Beaudette","given":"Dylan","non-dropping-particle":"","parse-names":false,"suffix":""},{"dropping-particle":"","family":"Skovlin","given":"Jay","non-dropping-particle":"","parse-names":false,"suffix":""},{"dropping-particle":"","family":"Roeker","given":"Stephen","non-dropping-particle":"","parse-names":false,"suffix":""},{"dropping-particle":"","family":"Brown","given":"Andrew","non-dropping-particle":"","parse-names":false,"suffix":""}],"id":"ITEM-1","issued":{"date-parts":[["2022"]]},"number":"R package version 2.7.4","title":"soilDB: Soil Database Interface","type":"article"},"uris":["http://www.mendeley.com/documents/?uuid=245708c1-bbf9-4c1e-a4cc-d71184f1e410","http://www.mendeley.com/documents/?uuid=70b1bb5f-014e-4635-ba63-ca34e472fe5c"]}],"mendeley":{"formattedCitation":"(Beaudette et al. 2022)","plainTextFormattedCitation":"(Beaudette et al. 2022)","previouslyFormattedCitation":"(Beaudette et al. 2022)"},"properties":{"noteIndex":0},"schema":"https://github.com/citation-style-language/schema/raw/master/csl-citation.json"}</w:instrText>
      </w:r>
      <w:r w:rsidR="006F3A0F">
        <w:fldChar w:fldCharType="separate"/>
      </w:r>
      <w:r w:rsidR="0025039E" w:rsidRPr="0025039E">
        <w:rPr>
          <w:noProof/>
        </w:rPr>
        <w:t>(Beaudette et al. 2022)</w:t>
      </w:r>
      <w:r w:rsidR="006F3A0F">
        <w:fldChar w:fldCharType="end"/>
      </w:r>
      <w:r w:rsidR="00C01752">
        <w:t>.</w:t>
      </w:r>
      <w:r w:rsidR="00B86A34">
        <w:t xml:space="preserve"> We used SoilGrids</w:t>
      </w:r>
      <w:r w:rsidR="00CE37B5">
        <w:t>2.0</w:t>
      </w:r>
      <w:r w:rsidR="00B86A34">
        <w:t xml:space="preserve"> to access soil texture data in lieu of </w:t>
      </w:r>
      <w:r w:rsidR="009664B2">
        <w:t>analyses using the collected composite soil sample due to a lack of soil material from some sites after sending samples for soil NO</w:t>
      </w:r>
      <w:r w:rsidR="009664B2">
        <w:rPr>
          <w:vertAlign w:val="subscript"/>
        </w:rPr>
        <w:t>3</w:t>
      </w:r>
      <w:r w:rsidR="009664B2">
        <w:t>-N.</w:t>
      </w:r>
    </w:p>
    <w:p w14:paraId="3D43E959" w14:textId="5E117731" w:rsidR="00996E52" w:rsidRDefault="00996E52" w:rsidP="0025039E">
      <w:pPr>
        <w:spacing w:line="360" w:lineRule="auto"/>
        <w:ind w:firstLine="720"/>
      </w:pPr>
      <w:r>
        <w:t xml:space="preserve">Soil moisture </w:t>
      </w:r>
      <w:r w:rsidR="00207B31">
        <w:t>was</w:t>
      </w:r>
      <w:r w:rsidR="00A233BA">
        <w:t xml:space="preserve"> not measured in the field, but was</w:t>
      </w:r>
      <w:r>
        <w:t xml:space="preserve"> estimated using the ‘Simple Process-Led Algorithms for Simulating Habitats’ model </w:t>
      </w:r>
      <w:r>
        <w:fldChar w:fldCharType="begin" w:fldLock="1"/>
      </w:r>
      <w:r w:rsidR="0025039E">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2017)","manualFormatting":"('SPLASH'; Davis et al., 2017)","plainTextFormattedCitation":"(Davis et al. 2017)","previouslyFormattedCitation":"(Davis et al.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rsidR="0025039E">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and Prentice 1988)","plainTextFormattedCitation":"(Cramer and Prentice 1988)","previouslyFormattedCitation":"(Cramer and Prentice 1988)"},"properties":{"noteIndex":0},"schema":"https://github.com/citation-style-language/schema/raw/master/csl-citation.json"}</w:instrText>
      </w:r>
      <w:r>
        <w:fldChar w:fldCharType="separate"/>
      </w:r>
      <w:r w:rsidR="0025039E" w:rsidRPr="0025039E">
        <w:rPr>
          <w:noProof/>
        </w:rPr>
        <w:t>(Cramer and Prentice 1988)</w:t>
      </w:r>
      <w:r>
        <w:fldChar w:fldCharType="end"/>
      </w:r>
      <w:r>
        <w:t xml:space="preserve">, spins up a </w:t>
      </w:r>
      <w:r w:rsidR="00207B31">
        <w:t xml:space="preserve">bucket </w:t>
      </w:r>
      <w:r>
        <w:t>model</w:t>
      </w:r>
      <w:r w:rsidR="00F64630">
        <w:t xml:space="preserve"> using Priestley-Taylor</w:t>
      </w:r>
      <w:r w:rsidR="00BE2D96">
        <w:t xml:space="preserve"> </w:t>
      </w:r>
      <w:r w:rsidR="00F64630">
        <w:t xml:space="preserve">equations </w:t>
      </w:r>
      <w:r w:rsidR="00F64630">
        <w:fldChar w:fldCharType="begin" w:fldLock="1"/>
      </w:r>
      <w:r w:rsidR="0025039E">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and Taylor 1972)","plainTextFormattedCitation":"(Priestley and Taylor 1972)","previouslyFormattedCitation":"(Priestley and Taylor 1972)"},"properties":{"noteIndex":0},"schema":"https://github.com/citation-style-language/schema/raw/master/csl-citation.json"}</w:instrText>
      </w:r>
      <w:r w:rsidR="00F64630">
        <w:fldChar w:fldCharType="separate"/>
      </w:r>
      <w:r w:rsidR="0025039E" w:rsidRPr="0025039E">
        <w:rPr>
          <w:noProof/>
        </w:rPr>
        <w:t>(Priestley and Taylor 1972)</w:t>
      </w:r>
      <w:r w:rsidR="00F64630">
        <w:fldChar w:fldCharType="end"/>
      </w:r>
      <w:r w:rsidR="00F64630">
        <w:t xml:space="preserve"> to</w:t>
      </w:r>
      <w:r>
        <w:t xml:space="preserve"> calculate daily soil moisture (</w:t>
      </w:r>
      <w:proofErr w:type="spellStart"/>
      <w:r>
        <w:rPr>
          <w:i/>
          <w:iCs/>
        </w:rPr>
        <w:t>W</w:t>
      </w:r>
      <w:r>
        <w:rPr>
          <w:vertAlign w:val="subscript"/>
        </w:rPr>
        <w:t>n</w:t>
      </w:r>
      <w:proofErr w:type="spellEnd"/>
      <w:r>
        <w:t>; mm)</w:t>
      </w:r>
      <w:r w:rsidR="00AA5067">
        <w:t xml:space="preserve"> </w:t>
      </w:r>
      <w:r>
        <w:t>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44CB1657" w:rsidR="00996E52" w:rsidRDefault="00000000" w:rsidP="0025039E">
      <w:pPr>
        <w:spacing w:line="36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r>
      <w:r w:rsidR="00AE739D">
        <w:tab/>
      </w:r>
      <w:r w:rsidR="00996E52">
        <w:t>(</w:t>
      </w:r>
      <w:r w:rsidR="00A631F4">
        <w:t>7</w:t>
      </w:r>
      <w:r w:rsidR="00996E52">
        <w:t>)</w:t>
      </w:r>
    </w:p>
    <w:p w14:paraId="3B0BA52B" w14:textId="035F4FC0" w:rsidR="00B40834" w:rsidRPr="00E42439" w:rsidRDefault="0065020B" w:rsidP="0025039E">
      <w:pPr>
        <w:spacing w:line="360" w:lineRule="auto"/>
      </w:pPr>
      <w:r>
        <w:lastRenderedPageBreak/>
        <w:t xml:space="preserve">Models were spun up by equilibrating the previous day’s soil moisture using successive model iterations with daily mean air temperature, </w:t>
      </w:r>
      <w:r w:rsidR="00136EA4">
        <w:t xml:space="preserve">daily </w:t>
      </w:r>
      <w:r>
        <w:t>precipitation</w:t>
      </w:r>
      <w:r w:rsidR="00136EA4">
        <w:t xml:space="preserve"> total</w:t>
      </w:r>
      <w:r>
        <w:t xml:space="preserve">, the number of daily sunlight hours, and latitude as model inputs </w:t>
      </w:r>
      <w:r>
        <w:fldChar w:fldCharType="begin" w:fldLock="1"/>
      </w:r>
      <w:r w:rsidR="0025039E">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2017)","plainTextFormattedCitation":"(Davis et al. 2017)","previouslyFormattedCitation":"(Davis et al. 2017)"},"properties":{"noteIndex":0},"schema":"https://github.com/citation-style-language/schema/raw/master/csl-citation.json"}</w:instrText>
      </w:r>
      <w:r>
        <w:fldChar w:fldCharType="separate"/>
      </w:r>
      <w:r w:rsidR="0025039E" w:rsidRPr="0025039E">
        <w:rPr>
          <w:noProof/>
        </w:rPr>
        <w:t>(Davis et al. 2017)</w:t>
      </w:r>
      <w:r>
        <w:fldChar w:fldCharType="end"/>
      </w:r>
      <w:r>
        <w:t>.</w:t>
      </w:r>
      <w:r w:rsidR="00BE2D96">
        <w:t xml:space="preserve"> Daily sunlight hours were estimated for each day at each site using the ‘</w:t>
      </w:r>
      <w:proofErr w:type="spellStart"/>
      <w:r w:rsidR="00BE2D96">
        <w:t>getSunlightTimes</w:t>
      </w:r>
      <w:proofErr w:type="spellEnd"/>
      <w:r w:rsidR="00BE2D96">
        <w:t>’ function in the ‘</w:t>
      </w:r>
      <w:proofErr w:type="spellStart"/>
      <w:r w:rsidR="00BE2D96">
        <w:t>suncalc</w:t>
      </w:r>
      <w:proofErr w:type="spellEnd"/>
      <w:r w:rsidR="00BE2D96">
        <w:t xml:space="preserve">’ R package, which estimated sunrise and sunset times of each property using date and site coordinates </w:t>
      </w:r>
      <w:r w:rsidR="00BE2D96">
        <w:fldChar w:fldCharType="begin" w:fldLock="1"/>
      </w:r>
      <w:r w:rsidR="0025039E">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and Elmarhraoui 2019)","plainTextFormattedCitation":"(Thieurmel and Elmarhraoui 2019)","previouslyFormattedCitation":"(Thieurmel and Elmarhraoui 2019)"},"properties":{"noteIndex":0},"schema":"https://github.com/citation-style-language/schema/raw/master/csl-citation.json"}</w:instrText>
      </w:r>
      <w:r w:rsidR="00BE2D96">
        <w:fldChar w:fldCharType="separate"/>
      </w:r>
      <w:r w:rsidR="0025039E" w:rsidRPr="0025039E">
        <w:rPr>
          <w:noProof/>
        </w:rPr>
        <w:t>(Thieurmel and Elmarhraoui 2019)</w:t>
      </w:r>
      <w:r w:rsidR="00BE2D96">
        <w:fldChar w:fldCharType="end"/>
      </w:r>
      <w:r w:rsidR="00BE2D96">
        <w:t>.</w:t>
      </w:r>
      <w:r w:rsidRPr="002418D0">
        <w:t xml:space="preserve"> </w:t>
      </w:r>
      <w:r w:rsidR="00FC3ED2">
        <w:t>Water holding capacity</w:t>
      </w:r>
      <w:r w:rsidR="00136EA4">
        <w:t xml:space="preserve"> (mm)</w:t>
      </w:r>
      <w:r w:rsidR="00FC3ED2">
        <w:t xml:space="preserve">, or bucket size, was estimated as a function of soil texture using </w:t>
      </w:r>
      <w:proofErr w:type="spellStart"/>
      <w:r w:rsidR="00FC3ED2">
        <w:t>pedotransfer</w:t>
      </w:r>
      <w:proofErr w:type="spellEnd"/>
      <w:r w:rsidR="00FC3ED2">
        <w:t xml:space="preserve"> equations explained in </w:t>
      </w:r>
      <w:r w:rsidR="00FC3ED2">
        <w:fldChar w:fldCharType="begin" w:fldLock="1"/>
      </w:r>
      <w:r w:rsidR="0025039E">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and Rawls 2006)","manualFormatting":"Saxton &amp; Rawls (2006)","plainTextFormattedCitation":"(Saxton and Rawls 2006)","previouslyFormattedCitation":"(Saxton and Rawls 2006)"},"properties":{"noteIndex":0},"schema":"https://github.com/citation-style-language/schema/raw/master/csl-citation.json"}</w:instrText>
      </w:r>
      <w:r w:rsidR="00FC3ED2">
        <w:fldChar w:fldCharType="separate"/>
      </w:r>
      <w:r w:rsidR="00FC3ED2" w:rsidRPr="00AE739D">
        <w:rPr>
          <w:noProof/>
        </w:rPr>
        <w:t xml:space="preserve">Saxton &amp; Rawls </w:t>
      </w:r>
      <w:r w:rsidR="00FC3ED2">
        <w:rPr>
          <w:noProof/>
        </w:rPr>
        <w:t>(</w:t>
      </w:r>
      <w:r w:rsidR="00FC3ED2" w:rsidRPr="00AE739D">
        <w:rPr>
          <w:noProof/>
        </w:rPr>
        <w:t>2006)</w:t>
      </w:r>
      <w:r w:rsidR="00FC3ED2">
        <w:fldChar w:fldCharType="end"/>
      </w:r>
      <w:r w:rsidR="00FC3ED2">
        <w:t xml:space="preserve"> </w:t>
      </w:r>
      <w:proofErr w:type="spellStart"/>
      <w:r w:rsidR="00FC3ED2">
        <w:t>as</w:t>
      </w:r>
      <w:proofErr w:type="spellEnd"/>
      <w:r w:rsidR="00FC3ED2">
        <w:t xml:space="preserve"> </w:t>
      </w:r>
      <w:r w:rsidR="00136EA4">
        <w:t>done</w:t>
      </w:r>
      <w:r w:rsidR="00FC3ED2">
        <w:t xml:space="preserve"> in </w:t>
      </w:r>
      <w:r w:rsidR="00BE2D96">
        <w:fldChar w:fldCharType="begin" w:fldLock="1"/>
      </w:r>
      <w:r w:rsidR="0025039E">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BE2D96">
        <w:fldChar w:fldCharType="separate"/>
      </w:r>
      <w:r w:rsidR="00BE2D96" w:rsidRPr="00E0640A">
        <w:rPr>
          <w:noProof/>
        </w:rPr>
        <w:t xml:space="preserve">Stocker </w:t>
      </w:r>
      <w:r w:rsidR="00BE2D96" w:rsidRPr="00E0640A">
        <w:rPr>
          <w:i/>
          <w:noProof/>
        </w:rPr>
        <w:t>et al.</w:t>
      </w:r>
      <w:r w:rsidR="00BE2D96" w:rsidRPr="00E0640A">
        <w:rPr>
          <w:noProof/>
        </w:rPr>
        <w:t xml:space="preserve"> </w:t>
      </w:r>
      <w:r w:rsidR="00BE2D96">
        <w:rPr>
          <w:noProof/>
        </w:rPr>
        <w:t>(</w:t>
      </w:r>
      <w:r w:rsidR="00BE2D96" w:rsidRPr="00E0640A">
        <w:rPr>
          <w:noProof/>
        </w:rPr>
        <w:t>2020)</w:t>
      </w:r>
      <w:r w:rsidR="00BE2D96">
        <w:fldChar w:fldCharType="end"/>
      </w:r>
      <w:r w:rsidR="00BE2D96">
        <w:t xml:space="preserve"> and </w:t>
      </w:r>
      <w:r w:rsidR="00BE2D96">
        <w:fldChar w:fldCharType="begin" w:fldLock="1"/>
      </w:r>
      <w:r w:rsidR="006203C9">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 Colin","non-dropping-particle":"","parse-names":false,"suffix":""}],"container-title":"Global Change Biology","id":"ITEM-1","issued":{"date-parts":[["2022"]]},"page":"0-2","title":"Environmental controls on the light use efficiency of terrestrial gross primary production","type":"article-journal"},"uris":["http://www.mendeley.com/documents/?uuid=b8c31389-04b9-40a8-984b-559233d42e34"]}],"mendeley":{"formattedCitation":"(Bloomfield et al. 2022)","manualFormatting":"Bloomfield et al. (2022)","plainTextFormattedCitation":"(Bloomfield et al. 2022)","previouslyFormattedCitation":"(Bloomfield et al. 2022)"},"properties":{"noteIndex":0},"schema":"https://github.com/citation-style-language/schema/raw/master/csl-citation.json"}</w:instrText>
      </w:r>
      <w:r w:rsidR="00BE2D96">
        <w:fldChar w:fldCharType="separate"/>
      </w:r>
      <w:r w:rsidR="00BE2D96" w:rsidRPr="0065020B">
        <w:rPr>
          <w:noProof/>
        </w:rPr>
        <w:t xml:space="preserve">Bloomfield </w:t>
      </w:r>
      <w:r w:rsidR="00BE2D96" w:rsidRPr="0065020B">
        <w:rPr>
          <w:i/>
          <w:noProof/>
        </w:rPr>
        <w:t>et al.</w:t>
      </w:r>
      <w:r w:rsidR="00BE2D96">
        <w:rPr>
          <w:noProof/>
        </w:rPr>
        <w:t xml:space="preserve"> (</w:t>
      </w:r>
      <w:r w:rsidR="00BE2D96" w:rsidRPr="0065020B">
        <w:rPr>
          <w:noProof/>
        </w:rPr>
        <w:t>2022)</w:t>
      </w:r>
      <w:r w:rsidR="00BE2D96">
        <w:fldChar w:fldCharType="end"/>
      </w:r>
      <w:r w:rsidR="00FC3ED2">
        <w:t>.</w:t>
      </w:r>
      <w:r w:rsidR="00E42439">
        <w:t xml:space="preserve"> A summary of these equations </w:t>
      </w:r>
      <w:r w:rsidR="000732AF">
        <w:t xml:space="preserve">is </w:t>
      </w:r>
      <w:r w:rsidR="00E42439">
        <w:t xml:space="preserve">included in the </w:t>
      </w:r>
      <w:r w:rsidR="00E42439">
        <w:rPr>
          <w:i/>
          <w:iCs/>
        </w:rPr>
        <w:t>Supplemental Information</w:t>
      </w:r>
      <w:r w:rsidR="00E42439">
        <w:t>.</w:t>
      </w:r>
    </w:p>
    <w:p w14:paraId="54828D1D" w14:textId="14A0D613" w:rsidR="003C775F" w:rsidRPr="002418D0" w:rsidRDefault="0065020B" w:rsidP="0025039E">
      <w:pPr>
        <w:spacing w:line="360" w:lineRule="auto"/>
        <w:ind w:firstLine="720"/>
      </w:pPr>
      <w:r>
        <w:t>Daily soil moisture outputs from the SPLASH model</w:t>
      </w:r>
      <w:r w:rsidR="002418D0">
        <w:t xml:space="preserve"> for each site were used to calculate </w:t>
      </w:r>
      <w:r w:rsidR="00996E52">
        <w:t>mean</w:t>
      </w:r>
      <w:r w:rsidR="00AA5067">
        <w:t xml:space="preserve"> daily</w:t>
      </w:r>
      <w:r w:rsidR="00996E52">
        <w:t xml:space="preserve"> soil moisture for the prior 1, 2, 3, 4, 5, 6, 7, 8, 9, 10, 15, 20, 25, 30, 60, </w:t>
      </w:r>
      <w:r w:rsidR="00D92210">
        <w:t xml:space="preserve">and </w:t>
      </w:r>
      <w:r w:rsidR="00996E52">
        <w:t xml:space="preserve">90 days leading up to each site visit. </w:t>
      </w:r>
      <w:r w:rsidR="00BF60D7">
        <w:t>All mean daily s</w:t>
      </w:r>
      <w:r w:rsidR="002418D0">
        <w:t>oil moisture</w:t>
      </w:r>
      <w:r w:rsidR="00BF60D7">
        <w:t xml:space="preserve"> estimates</w:t>
      </w:r>
      <w:r w:rsidR="002418D0">
        <w:t xml:space="preserve"> </w:t>
      </w:r>
      <w:r w:rsidR="00BF60D7">
        <w:t>are</w:t>
      </w:r>
      <w:r w:rsidR="002418D0">
        <w:t xml:space="preserve"> expressed as a fraction of </w:t>
      </w:r>
      <w:r w:rsidR="00B40834">
        <w:t>water holding capacity</w:t>
      </w:r>
      <w:r w:rsidR="002418D0">
        <w:t xml:space="preserve"> to normalize across sites with different bucket depths, as done in </w:t>
      </w:r>
      <w:r w:rsidR="00754CDB">
        <w:fldChar w:fldCharType="begin" w:fldLock="1"/>
      </w:r>
      <w:r w:rsidR="0025039E">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et al. 2018)","manualFormatting":"Stocker et al. (2018)","plainTextFormattedCitation":"(Stocker et al. 2018)","previouslyFormattedCitation":"(Stocker et al. 2018)"},"properties":{"noteIndex":0},"schema":"https://github.com/citation-style-language/schema/raw/master/csl-citation.json"}</w:instrText>
      </w:r>
      <w:r w:rsidR="00754CDB">
        <w:fldChar w:fldCharType="separate"/>
      </w:r>
      <w:r w:rsidR="00754CDB" w:rsidRPr="00754CDB">
        <w:rPr>
          <w:noProof/>
        </w:rPr>
        <w:t xml:space="preserve">Stocker </w:t>
      </w:r>
      <w:r w:rsidR="00754CDB" w:rsidRPr="00754CDB">
        <w:rPr>
          <w:i/>
          <w:noProof/>
        </w:rPr>
        <w:t>et al.</w:t>
      </w:r>
      <w:r w:rsidR="00754CDB">
        <w:rPr>
          <w:noProof/>
        </w:rPr>
        <w:t xml:space="preserve"> (</w:t>
      </w:r>
      <w:r w:rsidR="00754CDB" w:rsidRPr="00754CDB">
        <w:rPr>
          <w:noProof/>
        </w:rPr>
        <w:t>2018)</w:t>
      </w:r>
      <w:r w:rsidR="00754CDB">
        <w:fldChar w:fldCharType="end"/>
      </w:r>
      <w:r w:rsidR="00754CDB">
        <w:t>.</w:t>
      </w:r>
    </w:p>
    <w:p w14:paraId="64331017" w14:textId="77777777" w:rsidR="009B12AC" w:rsidRPr="009B12AC" w:rsidRDefault="009B12AC" w:rsidP="0025039E">
      <w:pPr>
        <w:spacing w:line="360" w:lineRule="auto"/>
      </w:pPr>
    </w:p>
    <w:p w14:paraId="7B692B1B" w14:textId="681110D6" w:rsidR="00BF405C" w:rsidRPr="00BF405C" w:rsidRDefault="003C775F" w:rsidP="0025039E">
      <w:pPr>
        <w:spacing w:line="36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3054EA51" w:rsidR="00BF405C" w:rsidRPr="00BF405C" w:rsidRDefault="00BF405C" w:rsidP="00547A3F">
      <w:pPr>
        <w:spacing w:line="360" w:lineRule="auto"/>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plant functional </w:t>
      </w:r>
      <w:r w:rsidR="009C50E2">
        <w:t>groups</w:t>
      </w:r>
      <w:r>
        <w:t xml:space="preserve"> </w:t>
      </w:r>
      <w:r w:rsidR="00BF60D7">
        <w:t xml:space="preserve">were assigned </w:t>
      </w:r>
      <w:r>
        <w:t>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in the </w:t>
      </w:r>
      <w:r>
        <w:rPr>
          <w:i/>
          <w:iCs/>
        </w:rPr>
        <w:t>Fabaceae</w:t>
      </w:r>
      <w:r>
        <w:t xml:space="preserve"> family</w:t>
      </w:r>
      <w:r w:rsidR="002A0EA7">
        <w:t>, and photosynthetic pathway</w:t>
      </w:r>
      <w:r w:rsidR="004E5019">
        <w:t xml:space="preserve"> of each species</w:t>
      </w:r>
      <w:r w:rsidR="000732AF">
        <w:t xml:space="preserve"> was determined from past literature and</w:t>
      </w:r>
      <w:r w:rsidR="002A0EA7">
        <w:t xml:space="preserve"> confirmed through leaf </w:t>
      </w:r>
      <w:r w:rsidR="002A0EA7">
        <w:rPr>
          <w:lang w:val="el-GR"/>
        </w:rPr>
        <w:t>δ</w:t>
      </w:r>
      <w:r w:rsidR="002A0EA7">
        <w:rPr>
          <w:vertAlign w:val="superscript"/>
        </w:rPr>
        <w:t>13</w:t>
      </w:r>
      <w:r w:rsidR="002A0EA7">
        <w:t>C values</w:t>
      </w:r>
      <w:r>
        <w:t>.</w:t>
      </w:r>
      <w:r w:rsidR="009C50E2">
        <w:t xml:space="preserve"> </w:t>
      </w:r>
      <w:r w:rsidR="002A0EA7">
        <w:t xml:space="preserve">We chose plant functional groups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plant functional group classifications resulted in three </w:t>
      </w:r>
      <w:r>
        <w:t>distinct plant functional groups within our dataset: C</w:t>
      </w:r>
      <w:r>
        <w:rPr>
          <w:vertAlign w:val="subscript"/>
        </w:rPr>
        <w:t>3</w:t>
      </w:r>
      <w:r>
        <w:t xml:space="preserve"> </w:t>
      </w:r>
      <w:r w:rsidR="00A233BA">
        <w:t>legumes</w:t>
      </w:r>
      <w:r>
        <w:t xml:space="preserve"> (n</w:t>
      </w:r>
      <w:r w:rsidR="00BF60D7">
        <w:t xml:space="preserve"> </w:t>
      </w:r>
      <w:r>
        <w:t>=</w:t>
      </w:r>
      <w:r w:rsidR="00BF60D7">
        <w:t xml:space="preserve"> </w:t>
      </w:r>
      <w:r w:rsidR="00EA6746">
        <w:t>53</w:t>
      </w:r>
      <w:r>
        <w:t>), C</w:t>
      </w:r>
      <w:r>
        <w:rPr>
          <w:vertAlign w:val="subscript"/>
        </w:rPr>
        <w:t>3</w:t>
      </w:r>
      <w:r>
        <w:t xml:space="preserve"> non</w:t>
      </w:r>
      <w:r w:rsidR="00A233BA">
        <w:t>-legumes</w:t>
      </w:r>
      <w:r w:rsidR="00341AA7">
        <w:t xml:space="preserve"> </w:t>
      </w:r>
      <w:r>
        <w:t>(</w:t>
      </w:r>
      <w:r w:rsidRPr="005F36CF">
        <w:t>n</w:t>
      </w:r>
      <w:r w:rsidR="00BF60D7">
        <w:t xml:space="preserve"> </w:t>
      </w:r>
      <w:r w:rsidRPr="005F36CF">
        <w:t>=</w:t>
      </w:r>
      <w:r w:rsidR="00BF60D7">
        <w:t xml:space="preserve"> </w:t>
      </w:r>
      <w:r w:rsidR="00EA6746">
        <w:t>35</w:t>
      </w:r>
      <w:r w:rsidR="00A52757">
        <w:t>0</w:t>
      </w:r>
      <w:r>
        <w:t>), and C</w:t>
      </w:r>
      <w:r>
        <w:rPr>
          <w:vertAlign w:val="subscript"/>
        </w:rPr>
        <w:t>4</w:t>
      </w:r>
      <w:r>
        <w:t xml:space="preserve"> non</w:t>
      </w:r>
      <w:r w:rsidR="00A233BA">
        <w:t xml:space="preserve">-legumes </w:t>
      </w:r>
      <w:r w:rsidRPr="005F36CF">
        <w:t>(n</w:t>
      </w:r>
      <w:r w:rsidR="00BF60D7">
        <w:t xml:space="preserve"> </w:t>
      </w:r>
      <w:r w:rsidR="00EA6746">
        <w:t>=</w:t>
      </w:r>
      <w:r w:rsidR="00BF60D7">
        <w:t xml:space="preserve"> </w:t>
      </w:r>
      <w:r w:rsidR="00EA6746">
        <w:t>11</w:t>
      </w:r>
      <w:r w:rsidR="00A52757">
        <w:t>7</w:t>
      </w:r>
      <w:r>
        <w:t>).</w:t>
      </w:r>
    </w:p>
    <w:p w14:paraId="177F3148" w14:textId="77777777" w:rsidR="00BF405C" w:rsidRDefault="00BF405C" w:rsidP="0025039E">
      <w:pPr>
        <w:autoSpaceDE w:val="0"/>
        <w:autoSpaceDN w:val="0"/>
        <w:adjustRightInd w:val="0"/>
        <w:spacing w:line="360" w:lineRule="auto"/>
        <w:rPr>
          <w:i/>
          <w:iCs/>
          <w:color w:val="000000" w:themeColor="text1"/>
        </w:rPr>
      </w:pPr>
    </w:p>
    <w:p w14:paraId="105C6627" w14:textId="28C5F418" w:rsidR="00042F4A" w:rsidRDefault="00FA4A16" w:rsidP="0025039E">
      <w:pPr>
        <w:autoSpaceDE w:val="0"/>
        <w:autoSpaceDN w:val="0"/>
        <w:adjustRightInd w:val="0"/>
        <w:spacing w:line="360" w:lineRule="auto"/>
        <w:rPr>
          <w:color w:val="000000" w:themeColor="text1"/>
        </w:rPr>
      </w:pPr>
      <w:r>
        <w:rPr>
          <w:i/>
          <w:iCs/>
          <w:color w:val="000000" w:themeColor="text1"/>
        </w:rPr>
        <w:t>Data analysis</w:t>
      </w:r>
    </w:p>
    <w:p w14:paraId="088574CA" w14:textId="5ADC7428" w:rsidR="000438F0" w:rsidRPr="00707030" w:rsidRDefault="003C57E0" w:rsidP="00547A3F">
      <w:pPr>
        <w:autoSpaceDE w:val="0"/>
        <w:autoSpaceDN w:val="0"/>
        <w:adjustRightInd w:val="0"/>
        <w:spacing w:line="360" w:lineRule="auto"/>
      </w:pPr>
      <w:r w:rsidRPr="00863849">
        <w:t xml:space="preserve">All analyses and </w:t>
      </w:r>
      <w:r w:rsidR="000732AF" w:rsidRPr="00863849">
        <w:t>plot</w:t>
      </w:r>
      <w:r w:rsidR="000732AF">
        <w:t>ting</w:t>
      </w:r>
      <w:r w:rsidR="000732AF" w:rsidRPr="00863849">
        <w:t xml:space="preserve"> </w:t>
      </w:r>
      <w:r w:rsidRPr="00863849">
        <w:t xml:space="preserve">were conducted in R version </w:t>
      </w:r>
      <w:r>
        <w:t xml:space="preserve">4.1.1 </w:t>
      </w:r>
      <w:r>
        <w:fldChar w:fldCharType="begin" w:fldLock="1"/>
      </w:r>
      <w:r w:rsidR="0025039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0025039E" w:rsidRPr="0025039E">
        <w:rPr>
          <w:noProof/>
        </w:rPr>
        <w:t>(R Core Team 2021)</w:t>
      </w:r>
      <w:r>
        <w:fldChar w:fldCharType="end"/>
      </w:r>
      <w:r>
        <w:t xml:space="preserve">. </w:t>
      </w:r>
      <w:r w:rsidR="00BF60D7">
        <w:t>A</w:t>
      </w:r>
      <w:r w:rsidR="00B639AF">
        <w:t xml:space="preserve"> series of separate</w:t>
      </w:r>
      <w:r w:rsidR="00C853D8">
        <w:t xml:space="preserve"> linear mixed-effects models</w:t>
      </w:r>
      <w:r w:rsidR="00BF60D7">
        <w:t xml:space="preserve"> was constructed</w:t>
      </w:r>
      <w:r w:rsidR="00C853D8">
        <w:t xml:space="preserve"> to investigate environmental drivers of </w:t>
      </w:r>
      <w:r w:rsidR="00C853D8" w:rsidRPr="00C27873">
        <w:rPr>
          <w:i/>
          <w:iCs/>
          <w:lang w:val="el-GR"/>
        </w:rPr>
        <w:t>β</w:t>
      </w:r>
      <w:r w:rsidR="00C853D8">
        <w:t xml:space="preserve">, </w:t>
      </w:r>
      <w:r w:rsidR="000D755C">
        <w:lastRenderedPageBreak/>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to investigate direct and indirect effects of climate and soil resource availability on </w:t>
      </w:r>
      <w:r w:rsidR="00707030">
        <w:rPr>
          <w:i/>
          <w:iCs/>
        </w:rPr>
        <w:t>N</w:t>
      </w:r>
      <w:r w:rsidR="00707030">
        <w:rPr>
          <w:vertAlign w:val="subscript"/>
        </w:rPr>
        <w:t>area</w:t>
      </w:r>
      <w:r w:rsidR="00707030">
        <w:t>.</w:t>
      </w:r>
    </w:p>
    <w:p w14:paraId="1DEE2562" w14:textId="7A7C4A9D" w:rsidR="00F676C9" w:rsidRDefault="00C853D8" w:rsidP="0025039E">
      <w:pPr>
        <w:autoSpaceDE w:val="0"/>
        <w:autoSpaceDN w:val="0"/>
        <w:adjustRightInd w:val="0"/>
        <w:spacing w:line="360" w:lineRule="auto"/>
        <w:ind w:firstLine="720"/>
      </w:pPr>
      <w:r>
        <w:t xml:space="preserve">To explore environmental drivers of </w:t>
      </w:r>
      <w:r w:rsidRPr="00C27873">
        <w:rPr>
          <w:i/>
          <w:iCs/>
          <w:lang w:val="el-GR"/>
        </w:rPr>
        <w:t>β</w:t>
      </w:r>
      <w:r>
        <w:t>, we</w:t>
      </w:r>
      <w:r w:rsidR="00D04858">
        <w:t xml:space="preserve"> built a </w:t>
      </w:r>
      <w:r w:rsidR="00965142">
        <w:t>linear mixed</w:t>
      </w:r>
      <w:r w:rsidR="00BF60D7">
        <w:t>-</w:t>
      </w:r>
      <w:r w:rsidR="00965142">
        <w:t xml:space="preserve">effect </w:t>
      </w:r>
      <w:r w:rsidR="00D04858">
        <w:t>model that</w:t>
      </w:r>
      <w:r>
        <w:t xml:space="preserve"> included soil moisture, soil </w:t>
      </w:r>
      <w:r w:rsidR="001B06F2">
        <w:t>nitrogen</w:t>
      </w:r>
      <w:r>
        <w:t xml:space="preserve"> availability, and plant functional</w:t>
      </w:r>
      <w:r w:rsidR="009C50E2">
        <w:t xml:space="preserve"> group</w:t>
      </w:r>
      <w:r>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t xml:space="preserve"> Interaction coefficients between all possible combinations of the three fixed effect coefficients were also included. </w:t>
      </w:r>
      <w:r>
        <w:rPr>
          <w:i/>
          <w:iCs/>
          <w:lang w:val="el-GR"/>
        </w:rPr>
        <w:t>β</w:t>
      </w:r>
      <w:r w:rsidRPr="00C27873">
        <w:t xml:space="preserve"> was natural</w:t>
      </w:r>
      <w:r>
        <w:t xml:space="preserve"> log transformed to</w:t>
      </w:r>
      <w:r w:rsidR="009C50E2">
        <w:t xml:space="preserve"> linearize data</w:t>
      </w:r>
      <w:r>
        <w:t>.</w:t>
      </w:r>
      <w:r w:rsidR="00F676C9">
        <w:t xml:space="preserve"> </w:t>
      </w:r>
      <w:r w:rsidR="00F676C9">
        <w:rPr>
          <w:color w:val="000000" w:themeColor="text1"/>
        </w:rPr>
        <w:t>We</w:t>
      </w:r>
      <w:r w:rsidR="00F676C9">
        <w:t xml:space="preserve"> used an information-theoretic model selection approach to determine whether 90-, 60-, 30-, 20-, 15-, 10-, 9-, 8-, 7-, 6-, 5-, 4-, 3-, 2-, or 1-day mean daily soil moisture conferred the best model fit for </w:t>
      </w:r>
      <w:r w:rsidR="00F676C9" w:rsidRPr="00F676C9">
        <w:rPr>
          <w:i/>
          <w:iCs/>
          <w:lang w:val="el-GR"/>
        </w:rPr>
        <w:t>β</w:t>
      </w:r>
      <w:r w:rsidR="00F676C9">
        <w:t xml:space="preserve">. To do this, we constructed 16 </w:t>
      </w:r>
      <w:r w:rsidR="00965142">
        <w:t xml:space="preserve">separate </w:t>
      </w:r>
      <w:r w:rsidR="00F676C9">
        <w:t>linear mixed-effects models</w:t>
      </w:r>
      <w:r w:rsidR="00965142">
        <w:t xml:space="preserve"> where </w:t>
      </w:r>
      <w:r w:rsidR="009664B2">
        <w:t xml:space="preserve">log-transformed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We used corrected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S2</w:t>
      </w:r>
      <w:r w:rsidR="00F676C9">
        <w:t>).</w:t>
      </w:r>
    </w:p>
    <w:p w14:paraId="690C74C4" w14:textId="04102FC4" w:rsidR="003438D7" w:rsidRPr="003438D7" w:rsidRDefault="00C853D8" w:rsidP="0025039E">
      <w:pPr>
        <w:autoSpaceDE w:val="0"/>
        <w:autoSpaceDN w:val="0"/>
        <w:adjustRightInd w:val="0"/>
        <w:spacing w:line="360" w:lineRule="auto"/>
        <w:ind w:firstLine="720"/>
      </w:pPr>
      <w:r>
        <w:t>To explore environmental drivers of</w:t>
      </w:r>
      <w:r w:rsidR="006F7E47">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t xml:space="preserve">, </w:t>
      </w:r>
      <w:r w:rsidR="00F676C9">
        <w:t xml:space="preserve">we constructed </w:t>
      </w:r>
      <w:r w:rsidR="00136EA4">
        <w:t>a</w:t>
      </w:r>
      <w:r w:rsidR="00F676C9">
        <w:t xml:space="preserve"> </w:t>
      </w:r>
      <w:r w:rsidR="006F6784">
        <w:t xml:space="preserve">second </w:t>
      </w:r>
      <w:r w:rsidR="00F676C9">
        <w:t xml:space="preserve">linear </w:t>
      </w:r>
      <w:r w:rsidR="00BF60D7">
        <w:t xml:space="preserve">mixed-effect </w:t>
      </w:r>
      <w:r w:rsidR="00F676C9">
        <w:t>model</w:t>
      </w:r>
      <w:r w:rsidR="00136EA4">
        <w:t xml:space="preserve"> that </w:t>
      </w:r>
      <w:r w:rsidR="00F676C9">
        <w:t xml:space="preserve">included </w:t>
      </w:r>
      <w:r w:rsidR="00CE37B5" w:rsidRPr="000D755C">
        <w:t>VPD</w:t>
      </w:r>
      <w:r w:rsidR="00F676C9">
        <w:t xml:space="preserve">, soil moisture, soil </w:t>
      </w:r>
      <w:r w:rsidR="001B06F2">
        <w:t>nitrogen</w:t>
      </w:r>
      <w:r w:rsidR="00F676C9">
        <w:t xml:space="preserve"> availability, </w:t>
      </w:r>
      <w:r w:rsidR="00605B64">
        <w:t xml:space="preserve">and plant functional group as fixed effect coefficients. </w:t>
      </w:r>
      <w:r w:rsidR="003438D7">
        <w:t xml:space="preserve">Two-way interactions between plant functional group and </w:t>
      </w:r>
      <w:r w:rsidR="00CE37B5" w:rsidRPr="000D755C">
        <w:t>VPD</w:t>
      </w:r>
      <w:r w:rsidR="003438D7">
        <w:t xml:space="preserve">, soil nitrogen availability, or soil moisture were also included as fixed effect coefficients, in addition to a three-way interaction between soil moisture, soil nitrogen availability, and plant functional group. Species were included as a random intercept term. We used an </w:t>
      </w:r>
      <w:r w:rsidR="00605B64">
        <w:t>information-theoretic model selection approach to determine whether 90-, 60-, 30-, 20-, 15-, 10-, 9-, 8-, 7-, 6</w:t>
      </w:r>
      <w:r w:rsidR="00556219">
        <w:t>-</w:t>
      </w:r>
      <w:r w:rsidR="00605B64">
        <w:t xml:space="preserve">, 5-, 4-, 3-, 2-, or 1-day mean daily </w:t>
      </w:r>
      <w:r w:rsidR="00CE37B5" w:rsidRPr="000D755C">
        <w:t>VPD</w:t>
      </w:r>
      <w:r w:rsidR="00CE37B5" w:rsidDel="00CE37B5">
        <w:t xml:space="preserve"> </w:t>
      </w:r>
      <w:r w:rsidR="00605B64">
        <w:t xml:space="preserve">conferred the best model fit for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605B64">
        <w:rPr>
          <w:i/>
          <w:iCs/>
        </w:rPr>
        <w:t xml:space="preserve"> </w:t>
      </w:r>
      <w:r w:rsidR="00605B64">
        <w:t>using the same approach explained</w:t>
      </w:r>
      <w:r w:rsidR="003438D7">
        <w:t xml:space="preserve"> above</w:t>
      </w:r>
      <w:r w:rsidR="000732AF">
        <w:t xml:space="preserve"> for the soil moisture effect on </w:t>
      </w:r>
      <w:r w:rsidR="000732AF" w:rsidRPr="00F676C9">
        <w:rPr>
          <w:i/>
          <w:iCs/>
          <w:lang w:val="el-GR"/>
        </w:rPr>
        <w:t>β</w:t>
      </w:r>
      <w:r w:rsidR="00605B64">
        <w:t xml:space="preserve">. </w:t>
      </w:r>
      <w:r w:rsidR="003438D7">
        <w:t xml:space="preserve">The soil moisture timescale was set to the same timescale that conferred the best fit for </w:t>
      </w:r>
      <w:r w:rsidR="003438D7" w:rsidRPr="00F676C9">
        <w:rPr>
          <w:i/>
          <w:iCs/>
          <w:lang w:val="el-GR"/>
        </w:rPr>
        <w:t>β</w:t>
      </w:r>
      <w:r w:rsidR="003438D7">
        <w:t>.</w:t>
      </w:r>
    </w:p>
    <w:p w14:paraId="4BC13580" w14:textId="6EEF8C80" w:rsidR="005E4B91" w:rsidRDefault="00C853D8" w:rsidP="0025039E">
      <w:pPr>
        <w:autoSpaceDE w:val="0"/>
        <w:autoSpaceDN w:val="0"/>
        <w:adjustRightInd w:val="0"/>
        <w:spacing w:line="360" w:lineRule="auto"/>
        <w:ind w:firstLine="720"/>
      </w:pPr>
      <w:r>
        <w:t xml:space="preserve">To explore environmental drivers of </w:t>
      </w:r>
      <w:r w:rsidR="001979FE">
        <w:rPr>
          <w:i/>
          <w:iCs/>
        </w:rPr>
        <w:t>N</w:t>
      </w:r>
      <w:r w:rsidR="001979FE">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965142">
        <w:t>,</w:t>
      </w:r>
      <w:r w:rsidR="00770B11">
        <w:t xml:space="preserve"> </w:t>
      </w:r>
      <w:r w:rsidR="001979FE">
        <w:t xml:space="preserve">we constructed </w:t>
      </w:r>
      <w:r w:rsidR="00FA4A16">
        <w:t>three</w:t>
      </w:r>
      <w:r w:rsidR="000438F0">
        <w:t xml:space="preserve"> </w:t>
      </w:r>
      <w:r w:rsidR="00136EA4">
        <w:t xml:space="preserve">separate </w:t>
      </w:r>
      <w:r w:rsidR="000438F0">
        <w:t xml:space="preserve">linear </w:t>
      </w:r>
      <w:r w:rsidR="001012E4">
        <w:t xml:space="preserve">mixed-effect </w:t>
      </w:r>
      <w:r w:rsidR="000438F0">
        <w:t>model</w:t>
      </w:r>
      <w:r w:rsidR="003438D7">
        <w:t xml:space="preserve"> that </w:t>
      </w:r>
      <w:r w:rsidR="00FA4A16">
        <w:t xml:space="preserve">each </w:t>
      </w:r>
      <w:r w:rsidR="000438F0">
        <w:t xml:space="preserve">included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5E4B91">
        <w:t>, soil nitrogen availability, soil moisture, and plant functional group</w:t>
      </w:r>
      <w:r w:rsidR="00B1382A">
        <w:t xml:space="preserve"> as fixed effect coefficients. </w:t>
      </w:r>
      <w:r w:rsidR="000438F0">
        <w:t xml:space="preserve">Two-way interactions between plant functional group and </w:t>
      </w:r>
      <w:r w:rsidR="005E4B91">
        <w:rPr>
          <w:i/>
          <w:iCs/>
          <w:lang w:val="el-GR"/>
        </w:rPr>
        <w:t>β</w:t>
      </w:r>
      <w:r w:rsidR="005E4B91" w:rsidRPr="001979F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5E4B91">
        <w:t>, soil nitrogen availability, or soil moisture were included</w:t>
      </w:r>
      <w:r w:rsidR="003438D7">
        <w:t xml:space="preserve"> as additional fixed effect coefficients</w:t>
      </w:r>
      <w:r w:rsidR="005E4B91">
        <w:t>, in addition to a three-way interaction between soil nitrogen availability, soil moisture, and plant functional group.</w:t>
      </w:r>
      <w:r w:rsidR="003438D7">
        <w:t xml:space="preserve"> Species were included as a random </w:t>
      </w:r>
      <w:r w:rsidR="003438D7">
        <w:lastRenderedPageBreak/>
        <w:t xml:space="preserve">intercept term, with </w:t>
      </w:r>
      <w:r w:rsidR="006F6784">
        <w:t xml:space="preserve">the </w:t>
      </w:r>
      <w:r w:rsidR="003438D7">
        <w:t xml:space="preserve">soil moisture timescale set to the same timescale that conferred the best fit for </w:t>
      </w:r>
      <w:r w:rsidR="003438D7" w:rsidRPr="00F676C9">
        <w:rPr>
          <w:i/>
          <w:iCs/>
          <w:lang w:val="el-GR"/>
        </w:rPr>
        <w:t>β</w:t>
      </w:r>
      <w:r w:rsidR="003438D7">
        <w:t>.</w:t>
      </w:r>
    </w:p>
    <w:p w14:paraId="409FCDEC" w14:textId="7CC1885C" w:rsidR="005E629D" w:rsidRDefault="005E629D" w:rsidP="0025039E">
      <w:pPr>
        <w:autoSpaceDE w:val="0"/>
        <w:autoSpaceDN w:val="0"/>
        <w:adjustRightInd w:val="0"/>
        <w:spacing w:line="360" w:lineRule="auto"/>
        <w:ind w:firstLine="720"/>
      </w:pPr>
      <w:r>
        <w:t>In all linear mixed-effect models</w:t>
      </w:r>
      <w:r w:rsidR="007C20B9">
        <w:t xml:space="preserve"> explained above</w:t>
      </w:r>
      <w:r>
        <w:t>, including those to select relevant timescales, w</w:t>
      </w:r>
      <w:r w:rsidRPr="00863849">
        <w:t>e used the '</w:t>
      </w:r>
      <w:proofErr w:type="spellStart"/>
      <w:r w:rsidRPr="00863849">
        <w:t>lmer</w:t>
      </w:r>
      <w:proofErr w:type="spellEnd"/>
      <w:r w:rsidRPr="00863849">
        <w:t xml:space="preserve">' function in the 'lme4' R package </w:t>
      </w:r>
      <w:r w:rsidRPr="00863849">
        <w:fldChar w:fldCharType="begin" w:fldLock="1"/>
      </w:r>
      <w:r w:rsidR="0025039E">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0025039E" w:rsidRPr="0025039E">
        <w:rPr>
          <w:noProof/>
        </w:rPr>
        <w:t>(Bates et al.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rsidR="0025039E">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and Weisberg 2019)","plainTextFormattedCitation":"(Fox and Weisberg 2019)","previouslyFormattedCitation":"(Fox and Weisberg 2019)"},"properties":{"noteIndex":0},"schema":"https://github.com/citation-style-language/schema/raw/master/csl-citation.json"}</w:instrText>
      </w:r>
      <w:r w:rsidRPr="00863849">
        <w:fldChar w:fldCharType="separate"/>
      </w:r>
      <w:r w:rsidR="0025039E" w:rsidRPr="0025039E">
        <w:rPr>
          <w:noProof/>
        </w:rPr>
        <w:t>(Fox and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w:t>
      </w:r>
      <w:r w:rsidR="00FB104B">
        <w:t xml:space="preserve"> </w:t>
      </w:r>
      <w:r w:rsidRPr="00863849">
        <w:t>=</w:t>
      </w:r>
      <w:r w:rsidR="00FB104B">
        <w:t xml:space="preserve"> </w:t>
      </w:r>
      <w:r w:rsidRPr="00863849">
        <w:t>0.05) of each fixed effect coefficient.</w:t>
      </w:r>
      <w:r>
        <w:t xml:space="preserve"> W</w:t>
      </w:r>
      <w:r w:rsidRPr="00863849">
        <w:t>e</w:t>
      </w:r>
      <w:r>
        <w:t xml:space="preserve"> also</w:t>
      </w:r>
      <w:r w:rsidRPr="00863849">
        <w:t xml:space="preserve"> used the 'emmeans' R package </w:t>
      </w:r>
      <w:r w:rsidRPr="00863849">
        <w:fldChar w:fldCharType="begin" w:fldLock="1"/>
      </w:r>
      <w:r w:rsidR="0025039E">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0025039E" w:rsidRPr="0025039E">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rsidR="00B176A8">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and Roger 1997)","plainTextFormattedCitation":"(Kenward and Roger 1997)","previouslyFormattedCitation":"(Kenward and Roger 1997)"},"properties":{"noteIndex":0},"schema":"https://github.com/citation-style-language/schema/raw/master/csl-citation.json"}</w:instrText>
      </w:r>
      <w:r>
        <w:fldChar w:fldCharType="separate"/>
      </w:r>
      <w:r w:rsidR="0025039E" w:rsidRPr="0025039E">
        <w:rPr>
          <w:noProof/>
        </w:rPr>
        <w:t>(Kenward and Roger 1997)</w:t>
      </w:r>
      <w:r>
        <w:fldChar w:fldCharType="end"/>
      </w:r>
      <w:r>
        <w:t>.</w:t>
      </w:r>
      <w:r w:rsidRPr="005E629D">
        <w:t xml:space="preserve"> </w:t>
      </w:r>
      <w:r>
        <w:t>Trendlines and error ribbons</w:t>
      </w:r>
      <w:r w:rsidR="00FB104B">
        <w:t xml:space="preserve"> representing 95% confidence intervals were drawn for all </w:t>
      </w:r>
      <w:r>
        <w:t>plots using a series of ‘emmeans’ outputs across the range in plotted x-axis values.</w:t>
      </w:r>
    </w:p>
    <w:p w14:paraId="79C6C66C" w14:textId="7110D9BE" w:rsidR="00F45C86" w:rsidRDefault="008A1B10" w:rsidP="0004230F">
      <w:pPr>
        <w:autoSpaceDE w:val="0"/>
        <w:autoSpaceDN w:val="0"/>
        <w:adjustRightInd w:val="0"/>
        <w:spacing w:line="360" w:lineRule="auto"/>
        <w:ind w:firstLine="720"/>
      </w:pPr>
      <w:r>
        <w:t>Finally,</w:t>
      </w:r>
      <w:r w:rsidR="00770B11">
        <w:t xml:space="preserve"> we </w:t>
      </w:r>
      <w:r w:rsidR="00B639AF">
        <w:t>conducted a</w:t>
      </w:r>
      <w:r w:rsidR="00FA4A16">
        <w:t xml:space="preserve"> path analys</w:t>
      </w:r>
      <w:r w:rsidR="0071254E">
        <w:t>i</w:t>
      </w:r>
      <w:r w:rsidR="00FA4A16">
        <w:t>s</w:t>
      </w:r>
      <w:r w:rsidR="001B06F2">
        <w:t xml:space="preserve"> using </w:t>
      </w:r>
      <w:r w:rsidR="0071254E">
        <w:t xml:space="preserve">a </w:t>
      </w:r>
      <w:r w:rsidR="005E629D">
        <w:t xml:space="preserve">piecewise </w:t>
      </w:r>
      <w:r w:rsidR="001B06F2">
        <w:t>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xml:space="preserve">. </w:t>
      </w:r>
      <w:r w:rsidR="0071254E">
        <w:t>S</w:t>
      </w:r>
      <w:r w:rsidR="002A23E5">
        <w:t>ix</w:t>
      </w:r>
      <w:r w:rsidR="0071254E">
        <w:t xml:space="preserve"> separate linear </w:t>
      </w:r>
      <w:r w:rsidR="001012E4">
        <w:t xml:space="preserve">mixed-effect </w:t>
      </w:r>
      <w:r w:rsidR="0071254E">
        <w:t>models were loaded into the piecewise structural equation model</w:t>
      </w:r>
      <w:r w:rsidR="00136EA4">
        <w:t xml:space="preserve">. </w:t>
      </w:r>
      <w:r w:rsidR="008D3E2B">
        <w:t xml:space="preserve">Models were constructed per </w:t>
      </w:r>
      <w:r w:rsidR="008D3E2B" w:rsidRPr="00FB6DC9">
        <w:rPr>
          <w:i/>
          <w:iCs/>
        </w:rPr>
        <w:t>a</w:t>
      </w:r>
      <w:r w:rsidR="008D3E2B" w:rsidRPr="00266AAF">
        <w:rPr>
          <w:i/>
          <w:iCs/>
        </w:rPr>
        <w:t xml:space="preserve"> priori</w:t>
      </w:r>
      <w:r w:rsidR="008D3E2B">
        <w:t xml:space="preserve"> hypotheses</w:t>
      </w:r>
      <w:r w:rsidR="00266AAF">
        <w:t xml:space="preserve"> following patterns expected from photosynthetic least-cost theory</w:t>
      </w:r>
      <w:r w:rsidR="008D3E2B">
        <w:t xml:space="preserve">. </w:t>
      </w:r>
      <w:r w:rsidR="004210A0">
        <w:t>The first</w:t>
      </w:r>
      <w:r w:rsidR="005F1C6D">
        <w:t xml:space="preserve"> </w:t>
      </w:r>
      <w:r w:rsidR="004210A0">
        <w:t>model regressed</w:t>
      </w:r>
      <w:r w:rsidR="007C20B9">
        <w:t xml:space="preserve"> </w:t>
      </w:r>
      <w:r w:rsidR="007C20B9">
        <w:rPr>
          <w:i/>
          <w:iCs/>
        </w:rPr>
        <w:t>N</w:t>
      </w:r>
      <w:r w:rsidR="007C20B9">
        <w:rPr>
          <w:vertAlign w:val="subscript"/>
        </w:rPr>
        <w:t>area</w:t>
      </w:r>
      <w:r w:rsidR="00CE37B5">
        <w:t xml:space="preserve"> </w:t>
      </w:r>
      <w:r w:rsidR="007C20B9">
        <w:t>against</w:t>
      </w:r>
      <w:r w:rsidR="0071254E" w:rsidRPr="0071254E">
        <w:rPr>
          <w:i/>
          <w:iCs/>
        </w:rPr>
        <w:t xml:space="preserve"> </w:t>
      </w:r>
      <w:r w:rsidR="0004230F">
        <w:rPr>
          <w:i/>
          <w:iCs/>
        </w:rPr>
        <w:t>N</w:t>
      </w:r>
      <w:r w:rsidR="0004230F">
        <w:rPr>
          <w:vertAlign w:val="subscript"/>
        </w:rPr>
        <w:t>mass</w:t>
      </w:r>
      <w:r w:rsidR="00266AAF">
        <w:t xml:space="preserve"> and</w:t>
      </w:r>
      <w:r w:rsidR="0004230F">
        <w:t xml:space="preserve"> </w:t>
      </w:r>
      <w:r w:rsidR="0004230F">
        <w:rPr>
          <w:i/>
          <w:iCs/>
        </w:rPr>
        <w:t>M</w:t>
      </w:r>
      <w:r w:rsidR="0004230F">
        <w:rPr>
          <w:vertAlign w:val="subscript"/>
        </w:rPr>
        <w:t>area</w:t>
      </w:r>
      <w:r w:rsidR="0004230F">
        <w:t xml:space="preserve">. The second model regressed </w:t>
      </w:r>
      <w:r w:rsidR="0004230F">
        <w:rPr>
          <w:i/>
          <w:iCs/>
        </w:rPr>
        <w:t>M</w:t>
      </w:r>
      <w:r w:rsidR="0004230F">
        <w:rPr>
          <w:vertAlign w:val="subscript"/>
        </w:rPr>
        <w:t>area</w:t>
      </w:r>
      <w:r w:rsidR="0004230F">
        <w:t xml:space="preserve"> against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04230F">
        <w:t xml:space="preserve">. The third model regressed </w:t>
      </w:r>
      <w:r w:rsidR="0004230F">
        <w:rPr>
          <w:i/>
          <w:iCs/>
        </w:rPr>
        <w:t>N</w:t>
      </w:r>
      <w:r w:rsidR="0004230F">
        <w:rPr>
          <w:vertAlign w:val="subscript"/>
        </w:rPr>
        <w:t>mass</w:t>
      </w:r>
      <w:r w:rsidR="0004230F">
        <w:t xml:space="preserve"> against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266AAF">
        <w:t xml:space="preserve"> and </w:t>
      </w:r>
      <w:r w:rsidR="0004230F">
        <w:rPr>
          <w:i/>
          <w:iCs/>
        </w:rPr>
        <w:t>M</w:t>
      </w:r>
      <w:r w:rsidR="0004230F">
        <w:rPr>
          <w:vertAlign w:val="subscript"/>
        </w:rPr>
        <w:t>area</w:t>
      </w:r>
      <w:r w:rsidR="0004230F">
        <w:t xml:space="preserve">. </w:t>
      </w:r>
      <w:r w:rsidR="004210A0">
        <w:t xml:space="preserve">The </w:t>
      </w:r>
      <w:r w:rsidR="0071254E">
        <w:t>fourth</w:t>
      </w:r>
      <w:r w:rsidR="004210A0">
        <w:t xml:space="preserve"> model regressed</w:t>
      </w:r>
      <w:r w:rsidR="000D755C" w:rsidRPr="000D755C">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0D755C">
        <w:t xml:space="preserve"> </w:t>
      </w:r>
      <w:r w:rsidR="007C20B9">
        <w:t>against</w:t>
      </w:r>
      <w:r w:rsidR="00B23C7F" w:rsidRPr="00B23C7F">
        <w:rPr>
          <w:i/>
          <w:iCs/>
        </w:rPr>
        <w:t xml:space="preserve"> </w:t>
      </w:r>
      <w:r w:rsidR="00B23C7F">
        <w:rPr>
          <w:i/>
          <w:iCs/>
          <w:lang w:val="el-GR"/>
        </w:rPr>
        <w:t>β</w:t>
      </w:r>
      <w:r w:rsidR="00BE3945">
        <w:t xml:space="preserve"> and </w:t>
      </w:r>
      <w:r w:rsidR="00CE37B5" w:rsidRPr="000D755C">
        <w:t>VPD</w:t>
      </w:r>
      <w:r w:rsidR="004210A0">
        <w:t>. The</w:t>
      </w:r>
      <w:r w:rsidR="0071254E">
        <w:t xml:space="preserve"> fifth </w:t>
      </w:r>
      <w:r w:rsidR="004210A0">
        <w:t>model regressed</w:t>
      </w:r>
      <w:r w:rsidR="007C20B9" w:rsidRPr="007C20B9">
        <w:rPr>
          <w:i/>
          <w:iCs/>
        </w:rPr>
        <w:t xml:space="preserve"> </w:t>
      </w:r>
      <w:r w:rsidR="007C20B9">
        <w:rPr>
          <w:i/>
          <w:iCs/>
          <w:lang w:val="el-GR"/>
        </w:rPr>
        <w:t>β</w:t>
      </w:r>
      <w:r w:rsidR="007C20B9">
        <w:t xml:space="preserve"> against</w:t>
      </w:r>
      <w:r w:rsidR="004210A0">
        <w:t xml:space="preserve"> soil nitrogen availability</w:t>
      </w:r>
      <w:r w:rsidR="005F1C6D">
        <w:t>,</w:t>
      </w:r>
      <w:r w:rsidR="004210A0">
        <w:t xml:space="preserve"> soil moisture</w:t>
      </w:r>
      <w:r w:rsidR="005F1C6D">
        <w:t xml:space="preserve">, ability to associate with symbiotic nitrogen-fixing </w:t>
      </w:r>
      <w:r w:rsidR="00266AAF">
        <w:t>bacteria</w:t>
      </w:r>
      <w:r w:rsidR="005F1C6D">
        <w:t>, and photosynthetic pathway</w:t>
      </w:r>
      <w:r w:rsidR="004210A0">
        <w:t xml:space="preserve">. The </w:t>
      </w:r>
      <w:r w:rsidR="0071254E">
        <w:t>sixth</w:t>
      </w:r>
      <w:r w:rsidR="004210A0">
        <w:t xml:space="preserve"> model regressed</w:t>
      </w:r>
      <w:r w:rsidR="007C20B9">
        <w:t xml:space="preserve"> soil nitrogen availability against</w:t>
      </w:r>
      <w:r w:rsidR="004210A0">
        <w:t xml:space="preserve"> soil moisture.</w:t>
      </w:r>
      <w:r w:rsidR="006F6784">
        <w:t xml:space="preserve"> All models included the relevant timescale selected in the individual linear </w:t>
      </w:r>
      <w:r w:rsidR="001012E4">
        <w:t xml:space="preserve">mixed-effect </w:t>
      </w:r>
      <w:r w:rsidR="006F6784">
        <w:t>models explained above</w:t>
      </w:r>
      <w:r w:rsidR="00B51F09">
        <w:t xml:space="preserve">. </w:t>
      </w:r>
      <w:r w:rsidR="006F6784">
        <w:t xml:space="preserve">Models </w:t>
      </w:r>
      <w:r w:rsidR="0071254E">
        <w:t xml:space="preserve">included </w:t>
      </w:r>
      <w:r w:rsidR="004210A0">
        <w:t>species as a random intercept term</w:t>
      </w:r>
      <w:r w:rsidR="00136EA4">
        <w:t>,</w:t>
      </w:r>
      <w:r w:rsidR="004210A0">
        <w:t xml:space="preserve"> were </w:t>
      </w:r>
      <w:r w:rsidR="00FA4A16">
        <w:t>built</w:t>
      </w:r>
      <w:r w:rsidR="004210A0">
        <w:t xml:space="preserve"> using the ‘</w:t>
      </w:r>
      <w:proofErr w:type="spellStart"/>
      <w:r w:rsidR="004210A0">
        <w:t>lme</w:t>
      </w:r>
      <w:proofErr w:type="spellEnd"/>
      <w:r w:rsidR="004210A0">
        <w:t>’ function in the ‘</w:t>
      </w:r>
      <w:proofErr w:type="spellStart"/>
      <w:r w:rsidR="004210A0">
        <w:t>nlme</w:t>
      </w:r>
      <w:proofErr w:type="spellEnd"/>
      <w:r w:rsidR="004210A0">
        <w:t xml:space="preserve">’ R package </w:t>
      </w:r>
      <w:r w:rsidR="007C20B9">
        <w:fldChar w:fldCharType="begin" w:fldLock="1"/>
      </w:r>
      <w:r w:rsidR="0025039E">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and Bates 2022)","plainTextFormattedCitation":"(Pinheiro and Bates 2022)","previouslyFormattedCitation":"(Pinheiro and Bates 2022)"},"properties":{"noteIndex":0},"schema":"https://github.com/citation-style-language/schema/raw/master/csl-citation.json"}</w:instrText>
      </w:r>
      <w:r w:rsidR="007C20B9">
        <w:fldChar w:fldCharType="separate"/>
      </w:r>
      <w:r w:rsidR="0025039E" w:rsidRPr="0025039E">
        <w:rPr>
          <w:noProof/>
        </w:rPr>
        <w:t>(Pinheiro and Bates 2022)</w:t>
      </w:r>
      <w:r w:rsidR="007C20B9">
        <w:fldChar w:fldCharType="end"/>
      </w:r>
      <w:r w:rsidR="00136EA4">
        <w:t>, and subsequently loaded into the piecewise structural equation model using the ‘</w:t>
      </w:r>
      <w:proofErr w:type="spellStart"/>
      <w:r w:rsidR="00136EA4">
        <w:t>psem</w:t>
      </w:r>
      <w:proofErr w:type="spellEnd"/>
      <w:r w:rsidR="00136EA4">
        <w:t>’ function in the ‘</w:t>
      </w:r>
      <w:proofErr w:type="spellStart"/>
      <w:r w:rsidR="00136EA4">
        <w:t>piecewiseSEM</w:t>
      </w:r>
      <w:proofErr w:type="spellEnd"/>
      <w:r w:rsidR="00136EA4">
        <w:t xml:space="preserve">’ R package </w:t>
      </w:r>
      <w:r w:rsidR="00136EA4">
        <w:fldChar w:fldCharType="begin" w:fldLock="1"/>
      </w:r>
      <w:r w:rsidR="006203C9">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136EA4">
        <w:fldChar w:fldCharType="separate"/>
      </w:r>
      <w:r w:rsidR="0025039E" w:rsidRPr="0025039E">
        <w:rPr>
          <w:noProof/>
        </w:rPr>
        <w:t>(Lefcheck 2016)</w:t>
      </w:r>
      <w:r w:rsidR="00136EA4">
        <w:fldChar w:fldCharType="end"/>
      </w:r>
      <w:r w:rsidR="00136EA4">
        <w:t>.</w:t>
      </w:r>
    </w:p>
    <w:p w14:paraId="1DBDD66A" w14:textId="7582AB06" w:rsidR="009C531E" w:rsidRDefault="009C531E" w:rsidP="0004230F">
      <w:pPr>
        <w:spacing w:line="360" w:lineRule="auto"/>
        <w:rPr>
          <w:b/>
          <w:bCs/>
          <w:color w:val="000000" w:themeColor="text1"/>
        </w:rPr>
      </w:pPr>
      <w:r>
        <w:rPr>
          <w:b/>
          <w:bCs/>
          <w:color w:val="000000" w:themeColor="text1"/>
        </w:rPr>
        <w:br w:type="page"/>
      </w:r>
    </w:p>
    <w:p w14:paraId="5F16A458" w14:textId="44702810" w:rsidR="00AA3362" w:rsidRDefault="00AA3362" w:rsidP="0025039E">
      <w:pPr>
        <w:autoSpaceDE w:val="0"/>
        <w:autoSpaceDN w:val="0"/>
        <w:adjustRightInd w:val="0"/>
        <w:spacing w:line="360" w:lineRule="auto"/>
        <w:rPr>
          <w:color w:val="000000" w:themeColor="text1"/>
        </w:rPr>
      </w:pPr>
      <w:r>
        <w:rPr>
          <w:b/>
          <w:bCs/>
          <w:color w:val="000000" w:themeColor="text1"/>
        </w:rPr>
        <w:lastRenderedPageBreak/>
        <w:t>Results</w:t>
      </w:r>
    </w:p>
    <w:p w14:paraId="23E75D60" w14:textId="3311A9AD" w:rsidR="00EB0F41" w:rsidRPr="001B5901" w:rsidRDefault="001B5901" w:rsidP="0025039E">
      <w:pPr>
        <w:autoSpaceDE w:val="0"/>
        <w:autoSpaceDN w:val="0"/>
        <w:adjustRightInd w:val="0"/>
        <w:spacing w:line="360" w:lineRule="auto"/>
        <w:rPr>
          <w:color w:val="000000" w:themeColor="text1"/>
        </w:rPr>
      </w:pPr>
      <w:r>
        <w:rPr>
          <w:i/>
          <w:iCs/>
          <w:color w:val="000000" w:themeColor="text1"/>
        </w:rPr>
        <w:t>Unit cost ratio (</w:t>
      </w:r>
      <w:r>
        <w:rPr>
          <w:i/>
          <w:iCs/>
          <w:color w:val="000000" w:themeColor="text1"/>
          <w:lang w:val="el-GR"/>
        </w:rPr>
        <w:t>β</w:t>
      </w:r>
      <w:r>
        <w:rPr>
          <w:i/>
          <w:iCs/>
          <w:color w:val="000000" w:themeColor="text1"/>
        </w:rPr>
        <w:t>)</w:t>
      </w:r>
    </w:p>
    <w:p w14:paraId="101081EA" w14:textId="5FD7A929" w:rsidR="009356ED" w:rsidRPr="00EF52CA" w:rsidRDefault="00EA6746" w:rsidP="00EF52CA">
      <w:pPr>
        <w:spacing w:line="360" w:lineRule="auto"/>
        <w:rPr>
          <w:rFonts w:ascii="Calibri" w:hAnsi="Calibri" w:cs="Calibri"/>
          <w:color w:val="000000"/>
        </w:rPr>
      </w:pPr>
      <w:r>
        <w:rPr>
          <w:color w:val="000000" w:themeColor="text1"/>
        </w:rPr>
        <w:t>Model selection indicated that</w:t>
      </w:r>
      <w:r w:rsidR="003D362D">
        <w:rPr>
          <w:color w:val="000000" w:themeColor="text1"/>
        </w:rPr>
        <w:t xml:space="preserve"> </w:t>
      </w:r>
      <w:r w:rsidR="00EF52CA">
        <w:rPr>
          <w:color w:val="000000" w:themeColor="text1"/>
        </w:rPr>
        <w:t>90</w:t>
      </w:r>
      <w:r>
        <w:rPr>
          <w:color w:val="000000" w:themeColor="text1"/>
        </w:rPr>
        <w:t xml:space="preserve">-day soil moisture conferred the best model fit for </w:t>
      </w:r>
      <w:r>
        <w:rPr>
          <w:i/>
          <w:iCs/>
          <w:color w:val="000000" w:themeColor="text1"/>
          <w:lang w:val="el-GR"/>
        </w:rPr>
        <w:t>β</w:t>
      </w:r>
      <w:r>
        <w:rPr>
          <w:color w:val="000000" w:themeColor="text1"/>
        </w:rPr>
        <w:t xml:space="preserve"> (</w:t>
      </w:r>
      <w:proofErr w:type="spellStart"/>
      <w:r w:rsidR="006F6784">
        <w:rPr>
          <w:color w:val="000000" w:themeColor="text1"/>
        </w:rPr>
        <w:t>AICc</w:t>
      </w:r>
      <w:proofErr w:type="spellEnd"/>
      <w:r w:rsidR="004E3BFA">
        <w:rPr>
          <w:color w:val="000000" w:themeColor="text1"/>
        </w:rPr>
        <w:t>=</w:t>
      </w:r>
      <w:r w:rsidR="00EF52CA" w:rsidRPr="00EF52CA">
        <w:rPr>
          <w:color w:val="000000"/>
        </w:rPr>
        <w:t>1429.14</w:t>
      </w:r>
      <w:r w:rsidR="00D308D2">
        <w:rPr>
          <w:color w:val="000000" w:themeColor="text1"/>
        </w:rPr>
        <w:t xml:space="preserve">; </w:t>
      </w:r>
      <w:r>
        <w:rPr>
          <w:color w:val="000000" w:themeColor="text1"/>
        </w:rPr>
        <w:t>Table S</w:t>
      </w:r>
      <w:r w:rsidR="00A52757">
        <w:rPr>
          <w:color w:val="000000" w:themeColor="text1"/>
        </w:rPr>
        <w:t>2</w:t>
      </w:r>
      <w:r>
        <w:rPr>
          <w:color w:val="000000" w:themeColor="text1"/>
        </w:rPr>
        <w:t xml:space="preserve">; Fig. </w:t>
      </w:r>
      <w:r w:rsidR="006F6784">
        <w:rPr>
          <w:color w:val="000000" w:themeColor="text1"/>
        </w:rPr>
        <w:t>S1</w:t>
      </w:r>
      <w:r>
        <w:rPr>
          <w:color w:val="000000" w:themeColor="text1"/>
        </w:rPr>
        <w:t>).</w:t>
      </w:r>
    </w:p>
    <w:p w14:paraId="5DEA9ED6" w14:textId="5FA87608" w:rsidR="006D26A6" w:rsidRDefault="007E123F" w:rsidP="00EF52CA">
      <w:pPr>
        <w:spacing w:line="360" w:lineRule="auto"/>
        <w:ind w:firstLine="720"/>
        <w:rPr>
          <w:color w:val="000000" w:themeColor="text1"/>
        </w:rPr>
      </w:pPr>
      <w:r>
        <w:rPr>
          <w:color w:val="000000" w:themeColor="text1"/>
        </w:rPr>
        <w:t xml:space="preserve">Increasing soil nitrogen availability generally decreased </w:t>
      </w:r>
      <w:r w:rsidR="003D362D">
        <w:rPr>
          <w:i/>
          <w:iCs/>
          <w:color w:val="000000" w:themeColor="text1"/>
          <w:lang w:val="el-GR"/>
        </w:rPr>
        <w:t>β</w:t>
      </w:r>
      <w:r w:rsidR="00A174A5">
        <w:rPr>
          <w:color w:val="000000" w:themeColor="text1"/>
        </w:rPr>
        <w:t xml:space="preserve"> (</w:t>
      </w:r>
      <w:r w:rsidR="00A174A5" w:rsidRPr="00A631F4">
        <w:rPr>
          <w:i/>
          <w:iCs/>
          <w:color w:val="000000" w:themeColor="text1"/>
        </w:rPr>
        <w:t>p</w:t>
      </w:r>
      <w:r w:rsidR="00A174A5">
        <w:rPr>
          <w:color w:val="000000" w:themeColor="text1"/>
        </w:rPr>
        <w:t>&lt;0.001; Table 2</w:t>
      </w:r>
      <w:r w:rsidR="00331585">
        <w:rPr>
          <w:color w:val="000000" w:themeColor="text1"/>
        </w:rPr>
        <w:t>; Fig. 2a</w:t>
      </w:r>
      <w:r w:rsidR="00A174A5">
        <w:rPr>
          <w:color w:val="000000" w:themeColor="text1"/>
        </w:rPr>
        <w:t xml:space="preserve">), a pattern driven by a negative effect of increasing soil nitrogen on </w:t>
      </w:r>
      <w:r w:rsidR="00A174A5">
        <w:rPr>
          <w:i/>
          <w:iCs/>
          <w:color w:val="000000" w:themeColor="text1"/>
          <w:lang w:val="el-GR"/>
        </w:rPr>
        <w:t>β</w:t>
      </w:r>
      <w:r w:rsidR="00A174A5">
        <w:rPr>
          <w:color w:val="000000" w:themeColor="text1"/>
        </w:rPr>
        <w:t xml:space="preserve"> in C</w:t>
      </w:r>
      <w:r w:rsidR="00A174A5">
        <w:rPr>
          <w:color w:val="000000" w:themeColor="text1"/>
          <w:vertAlign w:val="subscript"/>
        </w:rPr>
        <w:t>3</w:t>
      </w:r>
      <w:r w:rsidR="00A174A5">
        <w:rPr>
          <w:color w:val="000000" w:themeColor="text1"/>
        </w:rPr>
        <w:t xml:space="preserve"> nonlegumes (Tukey: </w:t>
      </w:r>
      <w:r w:rsidR="00A174A5" w:rsidRPr="00A631F4">
        <w:rPr>
          <w:i/>
          <w:iCs/>
          <w:color w:val="000000" w:themeColor="text1"/>
        </w:rPr>
        <w:t>p</w:t>
      </w:r>
      <w:r w:rsidR="00EF52CA">
        <w:rPr>
          <w:color w:val="000000" w:themeColor="text1"/>
        </w:rPr>
        <w:t>=</w:t>
      </w:r>
      <w:r w:rsidR="007B6EDA">
        <w:rPr>
          <w:color w:val="000000" w:themeColor="text1"/>
        </w:rPr>
        <w:t>0.00</w:t>
      </w:r>
      <w:r w:rsidR="00EF52CA">
        <w:rPr>
          <w:color w:val="000000" w:themeColor="text1"/>
        </w:rPr>
        <w:t>2</w:t>
      </w:r>
      <w:r w:rsidR="00A174A5">
        <w:rPr>
          <w:color w:val="000000" w:themeColor="text1"/>
        </w:rPr>
        <w:t xml:space="preserve">) and </w:t>
      </w:r>
      <w:r w:rsidR="006F6784">
        <w:rPr>
          <w:color w:val="000000" w:themeColor="text1"/>
        </w:rPr>
        <w:t>C</w:t>
      </w:r>
      <w:r w:rsidR="006F6784">
        <w:rPr>
          <w:color w:val="000000" w:themeColor="text1"/>
          <w:vertAlign w:val="subscript"/>
        </w:rPr>
        <w:t>3</w:t>
      </w:r>
      <w:r w:rsidR="006F6784">
        <w:rPr>
          <w:color w:val="000000" w:themeColor="text1"/>
        </w:rPr>
        <w:t xml:space="preserve"> legume</w:t>
      </w:r>
      <w:r w:rsidR="00A174A5">
        <w:rPr>
          <w:color w:val="000000" w:themeColor="text1"/>
        </w:rPr>
        <w:t xml:space="preserve">s (Tukey: </w:t>
      </w:r>
      <w:r w:rsidR="00A174A5" w:rsidRPr="00A631F4">
        <w:rPr>
          <w:i/>
          <w:iCs/>
          <w:color w:val="000000" w:themeColor="text1"/>
        </w:rPr>
        <w:t>p</w:t>
      </w:r>
      <w:r w:rsidR="00A174A5">
        <w:rPr>
          <w:color w:val="000000" w:themeColor="text1"/>
        </w:rPr>
        <w:t>=0.0</w:t>
      </w:r>
      <w:r w:rsidR="00331585">
        <w:rPr>
          <w:color w:val="000000" w:themeColor="text1"/>
        </w:rPr>
        <w:t>31</w:t>
      </w:r>
      <w:r w:rsidR="00A174A5">
        <w:rPr>
          <w:color w:val="000000" w:themeColor="text1"/>
        </w:rPr>
        <w:t>)</w:t>
      </w:r>
      <w:r w:rsidR="00EF52CA">
        <w:rPr>
          <w:color w:val="000000" w:themeColor="text1"/>
        </w:rPr>
        <w:t xml:space="preserve"> despite a </w:t>
      </w:r>
      <w:r w:rsidR="00331585">
        <w:rPr>
          <w:color w:val="000000" w:themeColor="text1"/>
        </w:rPr>
        <w:t>null</w:t>
      </w:r>
      <w:r w:rsidR="00EF52CA">
        <w:rPr>
          <w:color w:val="000000" w:themeColor="text1"/>
        </w:rPr>
        <w:t xml:space="preserve"> effect of soil nitrogen on </w:t>
      </w:r>
      <w:r w:rsidR="00EF52CA">
        <w:rPr>
          <w:i/>
          <w:iCs/>
          <w:color w:val="000000" w:themeColor="text1"/>
          <w:lang w:val="el-GR"/>
        </w:rPr>
        <w:t>β</w:t>
      </w:r>
      <w:r w:rsidR="00EF52CA">
        <w:rPr>
          <w:color w:val="000000" w:themeColor="text1"/>
        </w:rPr>
        <w:t xml:space="preserve"> in C</w:t>
      </w:r>
      <w:r w:rsidR="00EF52CA">
        <w:rPr>
          <w:color w:val="000000" w:themeColor="text1"/>
          <w:vertAlign w:val="subscript"/>
        </w:rPr>
        <w:t>4</w:t>
      </w:r>
      <w:r w:rsidR="00EF52CA">
        <w:rPr>
          <w:color w:val="000000" w:themeColor="text1"/>
        </w:rPr>
        <w:t xml:space="preserve"> nonlegumes (Tukey: </w:t>
      </w:r>
      <w:r w:rsidR="00EF52CA">
        <w:rPr>
          <w:i/>
          <w:iCs/>
          <w:color w:val="000000" w:themeColor="text1"/>
        </w:rPr>
        <w:t>p</w:t>
      </w:r>
      <w:r w:rsidR="00EF52CA">
        <w:rPr>
          <w:color w:val="000000" w:themeColor="text1"/>
        </w:rPr>
        <w:t>=0.</w:t>
      </w:r>
      <w:r w:rsidR="00331585">
        <w:rPr>
          <w:color w:val="000000" w:themeColor="text1"/>
        </w:rPr>
        <w:t>905</w:t>
      </w:r>
      <w:r w:rsidR="00EF52CA">
        <w:rPr>
          <w:color w:val="000000" w:themeColor="text1"/>
        </w:rPr>
        <w:t xml:space="preserve">). </w:t>
      </w:r>
      <w:r w:rsidR="00FD1286">
        <w:rPr>
          <w:color w:val="000000" w:themeColor="text1"/>
        </w:rPr>
        <w:t xml:space="preserve">There was no effect of soil moisture on </w:t>
      </w:r>
      <w:r w:rsidR="00FD1286">
        <w:rPr>
          <w:i/>
          <w:iCs/>
          <w:color w:val="000000" w:themeColor="text1"/>
          <w:lang w:val="el-GR"/>
        </w:rPr>
        <w:t>β</w:t>
      </w:r>
      <w:r w:rsidR="00FD1286">
        <w:rPr>
          <w:color w:val="000000" w:themeColor="text1"/>
        </w:rPr>
        <w:t xml:space="preserve"> (</w:t>
      </w:r>
      <w:r w:rsidR="00FD1286" w:rsidRPr="00A631F4">
        <w:rPr>
          <w:i/>
          <w:iCs/>
          <w:color w:val="000000" w:themeColor="text1"/>
        </w:rPr>
        <w:t>p</w:t>
      </w:r>
      <w:r w:rsidR="00FD1286">
        <w:rPr>
          <w:color w:val="000000" w:themeColor="text1"/>
        </w:rPr>
        <w:t>=0.</w:t>
      </w:r>
      <w:r w:rsidR="00331585">
        <w:rPr>
          <w:color w:val="000000" w:themeColor="text1"/>
        </w:rPr>
        <w:t>902</w:t>
      </w:r>
      <w:r w:rsidR="00FD1286">
        <w:rPr>
          <w:color w:val="000000" w:themeColor="text1"/>
        </w:rPr>
        <w:t xml:space="preserve">; Table </w:t>
      </w:r>
      <w:r w:rsidR="00B51F09">
        <w:rPr>
          <w:color w:val="000000" w:themeColor="text1"/>
        </w:rPr>
        <w:t>2</w:t>
      </w:r>
      <w:r w:rsidR="0084086E">
        <w:rPr>
          <w:color w:val="000000" w:themeColor="text1"/>
        </w:rPr>
        <w:t>; Fig. 2</w:t>
      </w:r>
      <w:r w:rsidR="00A631F4">
        <w:rPr>
          <w:color w:val="000000" w:themeColor="text1"/>
        </w:rPr>
        <w:t>b</w:t>
      </w:r>
      <w:r w:rsidR="00FD1286">
        <w:rPr>
          <w:color w:val="000000" w:themeColor="text1"/>
        </w:rPr>
        <w:t xml:space="preserve">). </w:t>
      </w:r>
      <w:r>
        <w:rPr>
          <w:color w:val="000000" w:themeColor="text1"/>
        </w:rPr>
        <w:t xml:space="preserve">A functional group effect </w:t>
      </w:r>
      <w:r w:rsidR="0071657E">
        <w:rPr>
          <w:color w:val="000000" w:themeColor="text1"/>
        </w:rPr>
        <w:t>(</w:t>
      </w:r>
      <w:r w:rsidR="00A631F4">
        <w:rPr>
          <w:i/>
          <w:iCs/>
          <w:color w:val="000000" w:themeColor="text1"/>
        </w:rPr>
        <w:t>p</w:t>
      </w:r>
      <w:r w:rsidR="00A174A5">
        <w:rPr>
          <w:color w:val="000000" w:themeColor="text1"/>
        </w:rPr>
        <w:t>&lt;0.001</w:t>
      </w:r>
      <w:r w:rsidR="00D308D2">
        <w:rPr>
          <w:color w:val="000000" w:themeColor="text1"/>
        </w:rPr>
        <w:t xml:space="preserve">; </w:t>
      </w:r>
      <w:r w:rsidR="0071657E">
        <w:rPr>
          <w:color w:val="000000" w:themeColor="text1"/>
        </w:rPr>
        <w:t xml:space="preserve">Table </w:t>
      </w:r>
      <w:r w:rsidR="00B51F09">
        <w:rPr>
          <w:color w:val="000000" w:themeColor="text1"/>
        </w:rPr>
        <w:t>2</w:t>
      </w:r>
      <w:r w:rsidR="0071657E">
        <w:rPr>
          <w:color w:val="000000" w:themeColor="text1"/>
        </w:rPr>
        <w:t>) indicated</w:t>
      </w:r>
      <w:r>
        <w:rPr>
          <w:color w:val="000000" w:themeColor="text1"/>
        </w:rPr>
        <w:t xml:space="preserve"> that C</w:t>
      </w:r>
      <w:r>
        <w:rPr>
          <w:color w:val="000000" w:themeColor="text1"/>
          <w:vertAlign w:val="subscript"/>
        </w:rPr>
        <w:t>4</w:t>
      </w:r>
      <w:r>
        <w:rPr>
          <w:color w:val="000000" w:themeColor="text1"/>
        </w:rPr>
        <w:t xml:space="preserve"> nonlegumes generally had lower</w:t>
      </w:r>
      <w:r w:rsidR="00F150BB">
        <w:rPr>
          <w:color w:val="000000" w:themeColor="text1"/>
        </w:rPr>
        <w:t xml:space="preserve"> </w:t>
      </w:r>
      <w:r>
        <w:rPr>
          <w:i/>
          <w:iCs/>
          <w:color w:val="000000" w:themeColor="text1"/>
          <w:lang w:val="el-GR"/>
        </w:rPr>
        <w:t>β</w:t>
      </w:r>
      <w:r>
        <w:rPr>
          <w:color w:val="000000" w:themeColor="text1"/>
        </w:rPr>
        <w:t xml:space="preserve"> values than both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w:t>
      </w:r>
      <w:r w:rsidR="00F36C18">
        <w:rPr>
          <w:color w:val="000000" w:themeColor="text1"/>
        </w:rPr>
        <w:t xml:space="preserve"> </w:t>
      </w:r>
      <w:r>
        <w:rPr>
          <w:color w:val="000000" w:themeColor="text1"/>
        </w:rPr>
        <w:t>(</w:t>
      </w:r>
      <w:r w:rsidRPr="00E7144F">
        <w:rPr>
          <w:color w:val="000000" w:themeColor="text1"/>
        </w:rPr>
        <w:t xml:space="preserve">Tukey: </w:t>
      </w:r>
      <w:r w:rsidRPr="00A631F4">
        <w:rPr>
          <w:i/>
          <w:iCs/>
          <w:color w:val="000000" w:themeColor="text1"/>
        </w:rPr>
        <w:t>p</w:t>
      </w:r>
      <w:r w:rsidRPr="00E7144F">
        <w:rPr>
          <w:color w:val="000000" w:themeColor="text1"/>
        </w:rPr>
        <w:t>&lt;0.001</w:t>
      </w:r>
      <w:r>
        <w:rPr>
          <w:color w:val="000000" w:themeColor="text1"/>
        </w:rPr>
        <w:t xml:space="preserve"> in both cases</w:t>
      </w:r>
      <w:r w:rsidRPr="00E7144F">
        <w:rPr>
          <w:color w:val="000000" w:themeColor="text1"/>
        </w:rPr>
        <w:t>)</w:t>
      </w:r>
      <w:r w:rsidR="00A174A5">
        <w:rPr>
          <w:color w:val="000000" w:themeColor="text1"/>
        </w:rPr>
        <w:t>, while</w:t>
      </w:r>
      <w:r w:rsidR="00266AAF">
        <w:rPr>
          <w:color w:val="000000" w:themeColor="text1"/>
        </w:rPr>
        <w:t xml:space="preserve"> </w:t>
      </w:r>
      <w:r w:rsidR="00A174A5">
        <w:rPr>
          <w:i/>
          <w:iCs/>
          <w:color w:val="000000" w:themeColor="text1"/>
          <w:lang w:val="el-GR"/>
        </w:rPr>
        <w:t>β</w:t>
      </w:r>
      <w:r w:rsidR="00A174A5">
        <w:rPr>
          <w:color w:val="000000" w:themeColor="text1"/>
        </w:rPr>
        <w:t xml:space="preserve"> values in C</w:t>
      </w:r>
      <w:r w:rsidR="00A174A5">
        <w:rPr>
          <w:color w:val="000000" w:themeColor="text1"/>
          <w:vertAlign w:val="subscript"/>
        </w:rPr>
        <w:t>3</w:t>
      </w:r>
      <w:r w:rsidR="00A174A5">
        <w:rPr>
          <w:color w:val="000000" w:themeColor="text1"/>
        </w:rPr>
        <w:t xml:space="preserve"> legumes did not differ from</w:t>
      </w:r>
      <w:r w:rsidR="00A174A5" w:rsidRPr="00A174A5">
        <w:rPr>
          <w:i/>
          <w:iCs/>
          <w:color w:val="000000" w:themeColor="text1"/>
        </w:rPr>
        <w:t xml:space="preserve"> </w:t>
      </w:r>
      <w:r w:rsidR="00A174A5">
        <w:rPr>
          <w:color w:val="000000" w:themeColor="text1"/>
        </w:rPr>
        <w:t>C</w:t>
      </w:r>
      <w:r w:rsidR="00A174A5">
        <w:rPr>
          <w:color w:val="000000" w:themeColor="text1"/>
          <w:vertAlign w:val="subscript"/>
        </w:rPr>
        <w:t>3</w:t>
      </w:r>
      <w:r w:rsidR="00A174A5">
        <w:rPr>
          <w:color w:val="000000" w:themeColor="text1"/>
        </w:rPr>
        <w:t xml:space="preserve"> nonlegumes (Tukey: </w:t>
      </w:r>
      <w:r w:rsidR="00A174A5" w:rsidRPr="00A631F4">
        <w:rPr>
          <w:i/>
          <w:iCs/>
          <w:color w:val="000000" w:themeColor="text1"/>
        </w:rPr>
        <w:t>p</w:t>
      </w:r>
      <w:r w:rsidR="00A174A5">
        <w:rPr>
          <w:color w:val="000000" w:themeColor="text1"/>
        </w:rPr>
        <w:t>=0.</w:t>
      </w:r>
      <w:r w:rsidR="00EF52CA">
        <w:rPr>
          <w:color w:val="000000" w:themeColor="text1"/>
        </w:rPr>
        <w:t>8</w:t>
      </w:r>
      <w:r w:rsidR="00331585">
        <w:rPr>
          <w:color w:val="000000" w:themeColor="text1"/>
        </w:rPr>
        <w:t>04</w:t>
      </w:r>
      <w:r w:rsidR="00A174A5">
        <w:rPr>
          <w:color w:val="000000" w:themeColor="text1"/>
        </w:rPr>
        <w:t>)</w:t>
      </w:r>
      <w:r>
        <w:rPr>
          <w:color w:val="000000" w:themeColor="text1"/>
        </w:rPr>
        <w:t>.</w:t>
      </w:r>
    </w:p>
    <w:p w14:paraId="2109BFC9" w14:textId="2183F214" w:rsidR="00EA6746" w:rsidRDefault="00EA6746" w:rsidP="0025039E">
      <w:pPr>
        <w:spacing w:line="360" w:lineRule="auto"/>
        <w:ind w:firstLine="720"/>
        <w:rPr>
          <w:color w:val="000000" w:themeColor="text1"/>
        </w:rPr>
      </w:pPr>
      <w:r>
        <w:rPr>
          <w:color w:val="000000" w:themeColor="text1"/>
        </w:rPr>
        <w:br w:type="page"/>
      </w:r>
    </w:p>
    <w:p w14:paraId="677E01F5" w14:textId="1FD1F3AA" w:rsidR="00EA6746" w:rsidRPr="003F18D0" w:rsidRDefault="00EA6746" w:rsidP="0025039E">
      <w:pPr>
        <w:spacing w:line="36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Pr="00EA6746">
        <w:rPr>
          <w:color w:val="000000" w:themeColor="text1"/>
          <w:vertAlign w:val="superscript"/>
        </w:rPr>
        <w:t>*</w:t>
      </w:r>
    </w:p>
    <w:tbl>
      <w:tblPr>
        <w:tblW w:w="6231" w:type="dxa"/>
        <w:jc w:val="center"/>
        <w:tblLook w:val="04A0" w:firstRow="1" w:lastRow="0" w:firstColumn="1" w:lastColumn="0" w:noHBand="0" w:noVBand="1"/>
      </w:tblPr>
      <w:tblGrid>
        <w:gridCol w:w="2250"/>
        <w:gridCol w:w="476"/>
        <w:gridCol w:w="1300"/>
        <w:gridCol w:w="1122"/>
        <w:gridCol w:w="1083"/>
      </w:tblGrid>
      <w:tr w:rsidR="003F18D0" w:rsidRPr="003F18D0" w14:paraId="731AB13F" w14:textId="77777777" w:rsidTr="00EF52CA">
        <w:trPr>
          <w:trHeight w:val="320"/>
          <w:jc w:val="center"/>
        </w:trPr>
        <w:tc>
          <w:tcPr>
            <w:tcW w:w="225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47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DE0E3A">
            <w:pPr>
              <w:spacing w:line="276" w:lineRule="auto"/>
              <w:jc w:val="right"/>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DE0E3A">
            <w:pPr>
              <w:spacing w:line="276" w:lineRule="auto"/>
              <w:jc w:val="right"/>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DE0E3A">
            <w:pPr>
              <w:spacing w:line="276" w:lineRule="auto"/>
              <w:jc w:val="right"/>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7106FE62" w:rsidR="003F18D0" w:rsidRPr="00DE0E3A" w:rsidRDefault="00490F97" w:rsidP="00DE0E3A">
            <w:pPr>
              <w:spacing w:line="276" w:lineRule="auto"/>
              <w:jc w:val="right"/>
              <w:rPr>
                <w:i/>
                <w:iCs/>
                <w:color w:val="000000"/>
              </w:rPr>
            </w:pPr>
            <w:r w:rsidRPr="00DE0E3A">
              <w:rPr>
                <w:i/>
                <w:iCs/>
                <w:color w:val="000000"/>
              </w:rPr>
              <w:t>p</w:t>
            </w:r>
          </w:p>
        </w:tc>
      </w:tr>
      <w:tr w:rsidR="00420CCF" w:rsidRPr="003F18D0" w14:paraId="687C2E70" w14:textId="77777777" w:rsidTr="00EF52CA">
        <w:trPr>
          <w:trHeight w:val="320"/>
          <w:jc w:val="center"/>
        </w:trPr>
        <w:tc>
          <w:tcPr>
            <w:tcW w:w="2250" w:type="dxa"/>
            <w:tcBorders>
              <w:top w:val="single" w:sz="4" w:space="0" w:color="auto"/>
              <w:left w:val="nil"/>
              <w:bottom w:val="nil"/>
              <w:right w:val="nil"/>
            </w:tcBorders>
            <w:shd w:val="clear" w:color="auto" w:fill="auto"/>
            <w:noWrap/>
            <w:vAlign w:val="center"/>
            <w:hideMark/>
          </w:tcPr>
          <w:p w14:paraId="620EB792" w14:textId="77777777" w:rsidR="00420CCF" w:rsidRPr="003F18D0" w:rsidRDefault="00420CCF" w:rsidP="00420CCF">
            <w:pPr>
              <w:spacing w:line="276" w:lineRule="auto"/>
              <w:rPr>
                <w:color w:val="000000"/>
              </w:rPr>
            </w:pPr>
            <w:r w:rsidRPr="003F18D0">
              <w:rPr>
                <w:color w:val="000000"/>
              </w:rPr>
              <w:t>Intercept</w:t>
            </w:r>
          </w:p>
        </w:tc>
        <w:tc>
          <w:tcPr>
            <w:tcW w:w="476" w:type="dxa"/>
            <w:tcBorders>
              <w:top w:val="single" w:sz="4" w:space="0" w:color="auto"/>
              <w:left w:val="nil"/>
              <w:bottom w:val="nil"/>
              <w:right w:val="nil"/>
            </w:tcBorders>
            <w:shd w:val="clear" w:color="auto" w:fill="auto"/>
            <w:noWrap/>
            <w:vAlign w:val="bottom"/>
            <w:hideMark/>
          </w:tcPr>
          <w:p w14:paraId="69A53547" w14:textId="711D465A" w:rsidR="00420CCF" w:rsidRPr="00FD1286" w:rsidRDefault="00420CCF" w:rsidP="00420CCF">
            <w:pPr>
              <w:spacing w:line="276" w:lineRule="auto"/>
              <w:jc w:val="right"/>
              <w:rPr>
                <w:color w:val="000000"/>
              </w:rPr>
            </w:pPr>
            <w:r w:rsidRPr="00FD1286">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02DF74FC" w:rsidR="00420CCF" w:rsidRPr="00420CCF" w:rsidRDefault="00420CCF" w:rsidP="00420CCF">
            <w:pPr>
              <w:spacing w:line="276" w:lineRule="auto"/>
              <w:jc w:val="right"/>
              <w:rPr>
                <w:color w:val="000000"/>
              </w:rPr>
            </w:pPr>
            <w:r w:rsidRPr="00420CCF">
              <w:rPr>
                <w:color w:val="000000"/>
              </w:rPr>
              <w:t>3.39E+00</w:t>
            </w:r>
          </w:p>
        </w:tc>
        <w:tc>
          <w:tcPr>
            <w:tcW w:w="1122" w:type="dxa"/>
            <w:tcBorders>
              <w:top w:val="single" w:sz="4" w:space="0" w:color="auto"/>
              <w:left w:val="nil"/>
              <w:bottom w:val="nil"/>
              <w:right w:val="nil"/>
            </w:tcBorders>
            <w:shd w:val="clear" w:color="auto" w:fill="auto"/>
            <w:noWrap/>
            <w:vAlign w:val="bottom"/>
            <w:hideMark/>
          </w:tcPr>
          <w:p w14:paraId="66FEA868" w14:textId="3F26123C" w:rsidR="00420CCF" w:rsidRPr="00420CCF" w:rsidRDefault="00420CCF" w:rsidP="00420CCF">
            <w:pPr>
              <w:spacing w:line="276" w:lineRule="auto"/>
              <w:jc w:val="right"/>
              <w:rPr>
                <w:color w:val="000000"/>
              </w:rPr>
            </w:pPr>
            <w:r w:rsidRPr="00420CCF">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4E68D92C" w:rsidR="00420CCF" w:rsidRPr="00420CCF" w:rsidRDefault="00420CCF" w:rsidP="00420CCF">
            <w:pPr>
              <w:spacing w:line="276" w:lineRule="auto"/>
              <w:jc w:val="right"/>
              <w:rPr>
                <w:color w:val="000000"/>
              </w:rPr>
            </w:pPr>
            <w:r w:rsidRPr="00420CCF">
              <w:rPr>
                <w:color w:val="000000"/>
              </w:rPr>
              <w:t>-</w:t>
            </w:r>
          </w:p>
        </w:tc>
      </w:tr>
      <w:tr w:rsidR="00420CCF" w:rsidRPr="003F18D0" w14:paraId="386A9E91"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7F0E7359" w14:textId="3F34965C" w:rsidR="00420CCF" w:rsidRPr="003F18D0" w:rsidRDefault="00420CCF" w:rsidP="00420CCF">
            <w:pPr>
              <w:spacing w:line="276" w:lineRule="auto"/>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90</w:t>
            </w:r>
            <w:r>
              <w:rPr>
                <w:color w:val="000000"/>
              </w:rPr>
              <w:t>)</w:t>
            </w:r>
          </w:p>
        </w:tc>
        <w:tc>
          <w:tcPr>
            <w:tcW w:w="476" w:type="dxa"/>
            <w:tcBorders>
              <w:top w:val="nil"/>
              <w:left w:val="nil"/>
              <w:bottom w:val="nil"/>
              <w:right w:val="nil"/>
            </w:tcBorders>
            <w:shd w:val="clear" w:color="auto" w:fill="auto"/>
            <w:noWrap/>
            <w:vAlign w:val="bottom"/>
            <w:hideMark/>
          </w:tcPr>
          <w:p w14:paraId="686C166A" w14:textId="64F65ABC" w:rsidR="00420CCF" w:rsidRPr="00FD1286" w:rsidRDefault="00420CCF" w:rsidP="00420CCF">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15A4CEBB" w14:textId="3200100B" w:rsidR="00420CCF" w:rsidRPr="00420CCF" w:rsidRDefault="00420CCF" w:rsidP="00420CCF">
            <w:pPr>
              <w:spacing w:line="276" w:lineRule="auto"/>
              <w:jc w:val="right"/>
              <w:rPr>
                <w:color w:val="000000"/>
              </w:rPr>
            </w:pPr>
            <w:r w:rsidRPr="00420CCF">
              <w:rPr>
                <w:color w:val="000000"/>
              </w:rPr>
              <w:t>-2.03E-01</w:t>
            </w:r>
          </w:p>
        </w:tc>
        <w:tc>
          <w:tcPr>
            <w:tcW w:w="1122" w:type="dxa"/>
            <w:tcBorders>
              <w:top w:val="nil"/>
              <w:left w:val="nil"/>
              <w:bottom w:val="nil"/>
              <w:right w:val="nil"/>
            </w:tcBorders>
            <w:shd w:val="clear" w:color="auto" w:fill="auto"/>
            <w:noWrap/>
            <w:vAlign w:val="bottom"/>
            <w:hideMark/>
          </w:tcPr>
          <w:p w14:paraId="6E9B96D3" w14:textId="527589F1" w:rsidR="00420CCF" w:rsidRPr="00420CCF" w:rsidRDefault="00420CCF" w:rsidP="00420CCF">
            <w:pPr>
              <w:spacing w:line="276" w:lineRule="auto"/>
              <w:jc w:val="right"/>
              <w:rPr>
                <w:color w:val="000000"/>
              </w:rPr>
            </w:pPr>
            <w:r w:rsidRPr="00420CCF">
              <w:rPr>
                <w:color w:val="000000"/>
              </w:rPr>
              <w:t>0.015</w:t>
            </w:r>
          </w:p>
        </w:tc>
        <w:tc>
          <w:tcPr>
            <w:tcW w:w="1083" w:type="dxa"/>
            <w:tcBorders>
              <w:top w:val="nil"/>
              <w:left w:val="nil"/>
              <w:bottom w:val="nil"/>
              <w:right w:val="nil"/>
            </w:tcBorders>
            <w:shd w:val="clear" w:color="auto" w:fill="auto"/>
            <w:noWrap/>
            <w:vAlign w:val="bottom"/>
            <w:hideMark/>
          </w:tcPr>
          <w:p w14:paraId="61F61403" w14:textId="7D30AC29" w:rsidR="00420CCF" w:rsidRPr="00420CCF" w:rsidRDefault="00420CCF" w:rsidP="00420CCF">
            <w:pPr>
              <w:spacing w:line="276" w:lineRule="auto"/>
              <w:jc w:val="right"/>
              <w:rPr>
                <w:b/>
                <w:bCs/>
                <w:color w:val="000000"/>
              </w:rPr>
            </w:pPr>
            <w:r w:rsidRPr="00420CCF">
              <w:rPr>
                <w:color w:val="000000"/>
              </w:rPr>
              <w:t>0.902</w:t>
            </w:r>
          </w:p>
        </w:tc>
      </w:tr>
      <w:tr w:rsidR="00420CCF" w:rsidRPr="003F18D0" w14:paraId="29F5E5B2"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6D51F498" w14:textId="77777777" w:rsidR="00420CCF" w:rsidRPr="003F18D0" w:rsidRDefault="00420CCF" w:rsidP="00420CCF">
            <w:pPr>
              <w:spacing w:line="276" w:lineRule="auto"/>
              <w:rPr>
                <w:color w:val="000000"/>
              </w:rPr>
            </w:pPr>
            <w:r w:rsidRPr="003F18D0">
              <w:rPr>
                <w:color w:val="000000"/>
              </w:rPr>
              <w:t>Soil N (N)</w:t>
            </w:r>
          </w:p>
        </w:tc>
        <w:tc>
          <w:tcPr>
            <w:tcW w:w="476" w:type="dxa"/>
            <w:tcBorders>
              <w:top w:val="nil"/>
              <w:left w:val="nil"/>
              <w:bottom w:val="nil"/>
              <w:right w:val="nil"/>
            </w:tcBorders>
            <w:shd w:val="clear" w:color="auto" w:fill="auto"/>
            <w:noWrap/>
            <w:vAlign w:val="bottom"/>
            <w:hideMark/>
          </w:tcPr>
          <w:p w14:paraId="7C2155D7" w14:textId="5B195D6E" w:rsidR="00420CCF" w:rsidRPr="00FD1286" w:rsidRDefault="00420CCF" w:rsidP="00420CCF">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25E7053B" w14:textId="53CDA654" w:rsidR="00420CCF" w:rsidRPr="00420CCF" w:rsidRDefault="00420CCF" w:rsidP="00420CCF">
            <w:pPr>
              <w:spacing w:line="276" w:lineRule="auto"/>
              <w:jc w:val="right"/>
              <w:rPr>
                <w:color w:val="000000"/>
              </w:rPr>
            </w:pPr>
            <w:r w:rsidRPr="00420CCF">
              <w:rPr>
                <w:color w:val="000000"/>
              </w:rPr>
              <w:t>-1.49E-02</w:t>
            </w:r>
          </w:p>
        </w:tc>
        <w:tc>
          <w:tcPr>
            <w:tcW w:w="1122" w:type="dxa"/>
            <w:tcBorders>
              <w:top w:val="nil"/>
              <w:left w:val="nil"/>
              <w:bottom w:val="nil"/>
              <w:right w:val="nil"/>
            </w:tcBorders>
            <w:shd w:val="clear" w:color="auto" w:fill="auto"/>
            <w:noWrap/>
            <w:vAlign w:val="bottom"/>
            <w:hideMark/>
          </w:tcPr>
          <w:p w14:paraId="2AC0601B" w14:textId="32962AE6" w:rsidR="00420CCF" w:rsidRPr="00420CCF" w:rsidRDefault="00420CCF" w:rsidP="00420CCF">
            <w:pPr>
              <w:spacing w:line="276" w:lineRule="auto"/>
              <w:jc w:val="right"/>
              <w:rPr>
                <w:color w:val="000000"/>
              </w:rPr>
            </w:pPr>
            <w:r w:rsidRPr="00420CCF">
              <w:rPr>
                <w:color w:val="000000"/>
              </w:rPr>
              <w:t>13.832</w:t>
            </w:r>
          </w:p>
        </w:tc>
        <w:tc>
          <w:tcPr>
            <w:tcW w:w="1083" w:type="dxa"/>
            <w:tcBorders>
              <w:top w:val="nil"/>
              <w:left w:val="nil"/>
              <w:bottom w:val="nil"/>
              <w:right w:val="nil"/>
            </w:tcBorders>
            <w:shd w:val="clear" w:color="auto" w:fill="auto"/>
            <w:noWrap/>
            <w:vAlign w:val="bottom"/>
            <w:hideMark/>
          </w:tcPr>
          <w:p w14:paraId="3133C413" w14:textId="68DFE208" w:rsidR="00420CCF" w:rsidRPr="00420CCF" w:rsidRDefault="00420CCF" w:rsidP="00420CCF">
            <w:pPr>
              <w:spacing w:line="276" w:lineRule="auto"/>
              <w:jc w:val="right"/>
              <w:rPr>
                <w:b/>
                <w:bCs/>
                <w:color w:val="000000"/>
              </w:rPr>
            </w:pPr>
            <w:r w:rsidRPr="00420CCF">
              <w:rPr>
                <w:b/>
                <w:bCs/>
                <w:color w:val="000000"/>
              </w:rPr>
              <w:t>&lt;0.001</w:t>
            </w:r>
          </w:p>
        </w:tc>
      </w:tr>
      <w:tr w:rsidR="00420CCF" w:rsidRPr="003F18D0" w14:paraId="1DE46EA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9799A81" w14:textId="77777777" w:rsidR="00420CCF" w:rsidRPr="003F18D0" w:rsidRDefault="00420CCF" w:rsidP="00420CCF">
            <w:pPr>
              <w:spacing w:line="276" w:lineRule="auto"/>
              <w:rPr>
                <w:color w:val="000000"/>
              </w:rPr>
            </w:pPr>
            <w:r w:rsidRPr="003F18D0">
              <w:rPr>
                <w:color w:val="000000"/>
              </w:rPr>
              <w:t>PFT</w:t>
            </w:r>
          </w:p>
        </w:tc>
        <w:tc>
          <w:tcPr>
            <w:tcW w:w="476" w:type="dxa"/>
            <w:tcBorders>
              <w:top w:val="nil"/>
              <w:left w:val="nil"/>
              <w:bottom w:val="nil"/>
              <w:right w:val="nil"/>
            </w:tcBorders>
            <w:shd w:val="clear" w:color="auto" w:fill="auto"/>
            <w:noWrap/>
            <w:vAlign w:val="bottom"/>
            <w:hideMark/>
          </w:tcPr>
          <w:p w14:paraId="29293396" w14:textId="7E3BA6FD" w:rsidR="00420CCF" w:rsidRPr="00FD1286" w:rsidRDefault="00420CCF" w:rsidP="00420CCF">
            <w:pPr>
              <w:spacing w:line="276" w:lineRule="auto"/>
              <w:jc w:val="right"/>
              <w:rPr>
                <w:color w:val="000000"/>
              </w:rPr>
            </w:pPr>
            <w:r w:rsidRPr="00FD1286">
              <w:rPr>
                <w:color w:val="000000"/>
              </w:rPr>
              <w:t>2</w:t>
            </w:r>
          </w:p>
        </w:tc>
        <w:tc>
          <w:tcPr>
            <w:tcW w:w="1300" w:type="dxa"/>
            <w:tcBorders>
              <w:top w:val="nil"/>
              <w:left w:val="nil"/>
              <w:bottom w:val="nil"/>
              <w:right w:val="nil"/>
            </w:tcBorders>
            <w:shd w:val="clear" w:color="auto" w:fill="auto"/>
            <w:noWrap/>
            <w:vAlign w:val="bottom"/>
            <w:hideMark/>
          </w:tcPr>
          <w:p w14:paraId="2CACCA79" w14:textId="454C57F2" w:rsidR="00420CCF" w:rsidRPr="00420CCF" w:rsidRDefault="00420CCF" w:rsidP="00420CCF">
            <w:pPr>
              <w:spacing w:line="276" w:lineRule="auto"/>
              <w:jc w:val="right"/>
              <w:rPr>
                <w:color w:val="000000"/>
              </w:rPr>
            </w:pPr>
            <w:r w:rsidRPr="00420CCF">
              <w:rPr>
                <w:color w:val="000000"/>
              </w:rPr>
              <w:t>-</w:t>
            </w:r>
          </w:p>
        </w:tc>
        <w:tc>
          <w:tcPr>
            <w:tcW w:w="1122" w:type="dxa"/>
            <w:tcBorders>
              <w:top w:val="nil"/>
              <w:left w:val="nil"/>
              <w:bottom w:val="nil"/>
              <w:right w:val="nil"/>
            </w:tcBorders>
            <w:shd w:val="clear" w:color="auto" w:fill="auto"/>
            <w:noWrap/>
            <w:vAlign w:val="bottom"/>
            <w:hideMark/>
          </w:tcPr>
          <w:p w14:paraId="7BE05AA5" w14:textId="74F3505A" w:rsidR="00420CCF" w:rsidRPr="00420CCF" w:rsidRDefault="00420CCF" w:rsidP="00420CCF">
            <w:pPr>
              <w:spacing w:line="276" w:lineRule="auto"/>
              <w:jc w:val="right"/>
              <w:rPr>
                <w:color w:val="000000"/>
              </w:rPr>
            </w:pPr>
            <w:r w:rsidRPr="00420CCF">
              <w:rPr>
                <w:color w:val="000000"/>
              </w:rPr>
              <w:t>225.049</w:t>
            </w:r>
          </w:p>
        </w:tc>
        <w:tc>
          <w:tcPr>
            <w:tcW w:w="1083" w:type="dxa"/>
            <w:tcBorders>
              <w:top w:val="nil"/>
              <w:left w:val="nil"/>
              <w:bottom w:val="nil"/>
              <w:right w:val="nil"/>
            </w:tcBorders>
            <w:shd w:val="clear" w:color="auto" w:fill="auto"/>
            <w:noWrap/>
            <w:vAlign w:val="bottom"/>
            <w:hideMark/>
          </w:tcPr>
          <w:p w14:paraId="69027236" w14:textId="044DC7F7" w:rsidR="00420CCF" w:rsidRPr="00420CCF" w:rsidRDefault="00420CCF" w:rsidP="00420CCF">
            <w:pPr>
              <w:spacing w:line="276" w:lineRule="auto"/>
              <w:jc w:val="right"/>
              <w:rPr>
                <w:b/>
                <w:bCs/>
                <w:color w:val="000000"/>
              </w:rPr>
            </w:pPr>
            <w:r w:rsidRPr="00420CCF">
              <w:rPr>
                <w:b/>
                <w:bCs/>
                <w:color w:val="000000"/>
              </w:rPr>
              <w:t>&lt;0.001</w:t>
            </w:r>
          </w:p>
        </w:tc>
      </w:tr>
      <w:tr w:rsidR="00420CCF" w:rsidRPr="003F18D0" w14:paraId="75FB0E1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F754811" w14:textId="0844D132" w:rsidR="00420CCF" w:rsidRPr="003F18D0" w:rsidRDefault="00420CCF" w:rsidP="00420CCF">
            <w:pPr>
              <w:spacing w:line="276" w:lineRule="auto"/>
              <w:rPr>
                <w:color w:val="000000"/>
              </w:rPr>
            </w:pPr>
            <w:r w:rsidRPr="003F18D0">
              <w:rPr>
                <w:color w:val="000000"/>
              </w:rPr>
              <w:t>SM</w:t>
            </w:r>
            <w:r>
              <w:rPr>
                <w:color w:val="000000"/>
                <w:vertAlign w:val="subscript"/>
              </w:rPr>
              <w:t>90</w:t>
            </w:r>
            <w:r w:rsidRPr="003F18D0">
              <w:rPr>
                <w:color w:val="000000"/>
              </w:rPr>
              <w:t xml:space="preserve"> * N</w:t>
            </w:r>
          </w:p>
        </w:tc>
        <w:tc>
          <w:tcPr>
            <w:tcW w:w="476" w:type="dxa"/>
            <w:tcBorders>
              <w:top w:val="nil"/>
              <w:left w:val="nil"/>
              <w:bottom w:val="nil"/>
              <w:right w:val="nil"/>
            </w:tcBorders>
            <w:shd w:val="clear" w:color="auto" w:fill="auto"/>
            <w:noWrap/>
            <w:vAlign w:val="bottom"/>
            <w:hideMark/>
          </w:tcPr>
          <w:p w14:paraId="315AA0C0" w14:textId="30D7D58E" w:rsidR="00420CCF" w:rsidRPr="00FD1286" w:rsidRDefault="00420CCF" w:rsidP="00420CCF">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7CD5A0CA" w14:textId="230E1FA5" w:rsidR="00420CCF" w:rsidRPr="00420CCF" w:rsidRDefault="00420CCF" w:rsidP="00420CCF">
            <w:pPr>
              <w:spacing w:line="276" w:lineRule="auto"/>
              <w:jc w:val="right"/>
              <w:rPr>
                <w:color w:val="000000"/>
              </w:rPr>
            </w:pPr>
            <w:r w:rsidRPr="00420CCF">
              <w:rPr>
                <w:color w:val="000000"/>
              </w:rPr>
              <w:t>-8.86E-04</w:t>
            </w:r>
          </w:p>
        </w:tc>
        <w:tc>
          <w:tcPr>
            <w:tcW w:w="1122" w:type="dxa"/>
            <w:tcBorders>
              <w:top w:val="nil"/>
              <w:left w:val="nil"/>
              <w:bottom w:val="nil"/>
              <w:right w:val="nil"/>
            </w:tcBorders>
            <w:shd w:val="clear" w:color="auto" w:fill="auto"/>
            <w:noWrap/>
            <w:vAlign w:val="bottom"/>
            <w:hideMark/>
          </w:tcPr>
          <w:p w14:paraId="2A866AAF" w14:textId="1B441A61" w:rsidR="00420CCF" w:rsidRPr="00420CCF" w:rsidRDefault="00420CCF" w:rsidP="00420CCF">
            <w:pPr>
              <w:spacing w:line="276" w:lineRule="auto"/>
              <w:jc w:val="right"/>
              <w:rPr>
                <w:color w:val="000000"/>
              </w:rPr>
            </w:pPr>
            <w:r w:rsidRPr="00420CCF">
              <w:rPr>
                <w:color w:val="000000"/>
              </w:rPr>
              <w:t>1.016</w:t>
            </w:r>
          </w:p>
        </w:tc>
        <w:tc>
          <w:tcPr>
            <w:tcW w:w="1083" w:type="dxa"/>
            <w:tcBorders>
              <w:top w:val="nil"/>
              <w:left w:val="nil"/>
              <w:bottom w:val="nil"/>
              <w:right w:val="nil"/>
            </w:tcBorders>
            <w:shd w:val="clear" w:color="auto" w:fill="auto"/>
            <w:noWrap/>
            <w:vAlign w:val="bottom"/>
            <w:hideMark/>
          </w:tcPr>
          <w:p w14:paraId="01B77473" w14:textId="17DB4EE9" w:rsidR="00420CCF" w:rsidRPr="00420CCF" w:rsidRDefault="00420CCF" w:rsidP="00420CCF">
            <w:pPr>
              <w:spacing w:line="276" w:lineRule="auto"/>
              <w:jc w:val="right"/>
              <w:rPr>
                <w:color w:val="000000"/>
              </w:rPr>
            </w:pPr>
            <w:r w:rsidRPr="00420CCF">
              <w:rPr>
                <w:color w:val="000000"/>
              </w:rPr>
              <w:t>0.313</w:t>
            </w:r>
          </w:p>
        </w:tc>
      </w:tr>
      <w:tr w:rsidR="00420CCF" w:rsidRPr="003F18D0" w14:paraId="440C3538"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3B581F36" w14:textId="3518EAF9" w:rsidR="00420CCF" w:rsidRPr="003F18D0" w:rsidRDefault="00420CCF" w:rsidP="00420CCF">
            <w:pPr>
              <w:spacing w:line="276" w:lineRule="auto"/>
              <w:rPr>
                <w:color w:val="000000"/>
              </w:rPr>
            </w:pPr>
            <w:r w:rsidRPr="003F18D0">
              <w:rPr>
                <w:color w:val="000000"/>
              </w:rPr>
              <w:t>SM</w:t>
            </w:r>
            <w:r>
              <w:rPr>
                <w:color w:val="000000"/>
                <w:vertAlign w:val="subscript"/>
              </w:rPr>
              <w:t>90</w:t>
            </w:r>
            <w:r w:rsidRPr="003F18D0">
              <w:rPr>
                <w:color w:val="000000"/>
              </w:rPr>
              <w:t xml:space="preserve"> * PFT</w:t>
            </w:r>
          </w:p>
        </w:tc>
        <w:tc>
          <w:tcPr>
            <w:tcW w:w="476" w:type="dxa"/>
            <w:tcBorders>
              <w:top w:val="nil"/>
              <w:left w:val="nil"/>
              <w:bottom w:val="nil"/>
              <w:right w:val="nil"/>
            </w:tcBorders>
            <w:shd w:val="clear" w:color="auto" w:fill="auto"/>
            <w:noWrap/>
            <w:vAlign w:val="bottom"/>
            <w:hideMark/>
          </w:tcPr>
          <w:p w14:paraId="3EB23475" w14:textId="79700B58" w:rsidR="00420CCF" w:rsidRPr="00FD1286" w:rsidRDefault="00420CCF" w:rsidP="00420CCF">
            <w:pPr>
              <w:spacing w:line="276" w:lineRule="auto"/>
              <w:jc w:val="right"/>
              <w:rPr>
                <w:color w:val="000000"/>
              </w:rPr>
            </w:pPr>
            <w:r w:rsidRPr="00FD1286">
              <w:rPr>
                <w:color w:val="000000"/>
              </w:rPr>
              <w:t>2</w:t>
            </w:r>
          </w:p>
        </w:tc>
        <w:tc>
          <w:tcPr>
            <w:tcW w:w="1300" w:type="dxa"/>
            <w:tcBorders>
              <w:top w:val="nil"/>
              <w:left w:val="nil"/>
              <w:bottom w:val="nil"/>
              <w:right w:val="nil"/>
            </w:tcBorders>
            <w:shd w:val="clear" w:color="auto" w:fill="auto"/>
            <w:noWrap/>
            <w:vAlign w:val="bottom"/>
            <w:hideMark/>
          </w:tcPr>
          <w:p w14:paraId="55933E2D" w14:textId="62E2D792" w:rsidR="00420CCF" w:rsidRPr="00420CCF" w:rsidRDefault="00420CCF" w:rsidP="00420CCF">
            <w:pPr>
              <w:spacing w:line="276" w:lineRule="auto"/>
              <w:jc w:val="right"/>
              <w:rPr>
                <w:color w:val="000000"/>
              </w:rPr>
            </w:pPr>
            <w:r w:rsidRPr="00420CCF">
              <w:rPr>
                <w:color w:val="000000"/>
              </w:rPr>
              <w:t>-</w:t>
            </w:r>
          </w:p>
        </w:tc>
        <w:tc>
          <w:tcPr>
            <w:tcW w:w="1122" w:type="dxa"/>
            <w:tcBorders>
              <w:top w:val="nil"/>
              <w:left w:val="nil"/>
              <w:bottom w:val="nil"/>
              <w:right w:val="nil"/>
            </w:tcBorders>
            <w:shd w:val="clear" w:color="auto" w:fill="auto"/>
            <w:noWrap/>
            <w:vAlign w:val="bottom"/>
            <w:hideMark/>
          </w:tcPr>
          <w:p w14:paraId="0CC51DBE" w14:textId="255D5D7B" w:rsidR="00420CCF" w:rsidRPr="00420CCF" w:rsidRDefault="00420CCF" w:rsidP="00420CCF">
            <w:pPr>
              <w:spacing w:line="276" w:lineRule="auto"/>
              <w:jc w:val="right"/>
              <w:rPr>
                <w:color w:val="000000"/>
              </w:rPr>
            </w:pPr>
            <w:r w:rsidRPr="00420CCF">
              <w:rPr>
                <w:color w:val="000000"/>
              </w:rPr>
              <w:t>0.754</w:t>
            </w:r>
          </w:p>
        </w:tc>
        <w:tc>
          <w:tcPr>
            <w:tcW w:w="1083" w:type="dxa"/>
            <w:tcBorders>
              <w:top w:val="nil"/>
              <w:left w:val="nil"/>
              <w:bottom w:val="nil"/>
              <w:right w:val="nil"/>
            </w:tcBorders>
            <w:shd w:val="clear" w:color="auto" w:fill="auto"/>
            <w:noWrap/>
            <w:vAlign w:val="bottom"/>
            <w:hideMark/>
          </w:tcPr>
          <w:p w14:paraId="0112A9E4" w14:textId="3CCF8546" w:rsidR="00420CCF" w:rsidRPr="00420CCF" w:rsidRDefault="00420CCF" w:rsidP="00420CCF">
            <w:pPr>
              <w:spacing w:line="276" w:lineRule="auto"/>
              <w:jc w:val="right"/>
              <w:rPr>
                <w:b/>
                <w:bCs/>
                <w:i/>
                <w:iCs/>
                <w:color w:val="000000"/>
              </w:rPr>
            </w:pPr>
            <w:r w:rsidRPr="00420CCF">
              <w:rPr>
                <w:color w:val="000000"/>
              </w:rPr>
              <w:t>0.686</w:t>
            </w:r>
          </w:p>
        </w:tc>
      </w:tr>
      <w:tr w:rsidR="00420CCF" w:rsidRPr="003F18D0" w14:paraId="7A1E9547" w14:textId="77777777" w:rsidTr="00EF52CA">
        <w:trPr>
          <w:trHeight w:val="320"/>
          <w:jc w:val="center"/>
        </w:trPr>
        <w:tc>
          <w:tcPr>
            <w:tcW w:w="2250" w:type="dxa"/>
            <w:tcBorders>
              <w:top w:val="nil"/>
              <w:left w:val="nil"/>
              <w:right w:val="nil"/>
            </w:tcBorders>
            <w:shd w:val="clear" w:color="auto" w:fill="auto"/>
            <w:noWrap/>
            <w:vAlign w:val="center"/>
            <w:hideMark/>
          </w:tcPr>
          <w:p w14:paraId="23627153" w14:textId="77777777" w:rsidR="00420CCF" w:rsidRPr="003F18D0" w:rsidRDefault="00420CCF" w:rsidP="00420CCF">
            <w:pPr>
              <w:spacing w:line="276" w:lineRule="auto"/>
              <w:rPr>
                <w:color w:val="000000"/>
              </w:rPr>
            </w:pPr>
            <w:r w:rsidRPr="003F18D0">
              <w:rPr>
                <w:color w:val="000000"/>
              </w:rPr>
              <w:t>N * PFT</w:t>
            </w:r>
          </w:p>
        </w:tc>
        <w:tc>
          <w:tcPr>
            <w:tcW w:w="476" w:type="dxa"/>
            <w:tcBorders>
              <w:top w:val="nil"/>
              <w:left w:val="nil"/>
              <w:right w:val="nil"/>
            </w:tcBorders>
            <w:shd w:val="clear" w:color="auto" w:fill="auto"/>
            <w:noWrap/>
            <w:vAlign w:val="bottom"/>
            <w:hideMark/>
          </w:tcPr>
          <w:p w14:paraId="12A24323" w14:textId="09BCB6C9" w:rsidR="00420CCF" w:rsidRPr="00FD1286" w:rsidRDefault="00420CCF" w:rsidP="00420CCF">
            <w:pPr>
              <w:spacing w:line="276" w:lineRule="auto"/>
              <w:jc w:val="right"/>
              <w:rPr>
                <w:color w:val="000000"/>
              </w:rPr>
            </w:pPr>
            <w:r w:rsidRPr="00FD1286">
              <w:rPr>
                <w:color w:val="000000"/>
              </w:rPr>
              <w:t>2</w:t>
            </w:r>
          </w:p>
        </w:tc>
        <w:tc>
          <w:tcPr>
            <w:tcW w:w="1300" w:type="dxa"/>
            <w:tcBorders>
              <w:top w:val="nil"/>
              <w:left w:val="nil"/>
              <w:right w:val="nil"/>
            </w:tcBorders>
            <w:shd w:val="clear" w:color="auto" w:fill="auto"/>
            <w:noWrap/>
            <w:vAlign w:val="bottom"/>
            <w:hideMark/>
          </w:tcPr>
          <w:p w14:paraId="75F66237" w14:textId="157754F4" w:rsidR="00420CCF" w:rsidRPr="00420CCF" w:rsidRDefault="00420CCF" w:rsidP="00420CCF">
            <w:pPr>
              <w:spacing w:line="276" w:lineRule="auto"/>
              <w:jc w:val="right"/>
              <w:rPr>
                <w:color w:val="000000"/>
              </w:rPr>
            </w:pPr>
            <w:r w:rsidRPr="00420CCF">
              <w:rPr>
                <w:color w:val="000000"/>
              </w:rPr>
              <w:t>-</w:t>
            </w:r>
          </w:p>
        </w:tc>
        <w:tc>
          <w:tcPr>
            <w:tcW w:w="1122" w:type="dxa"/>
            <w:tcBorders>
              <w:top w:val="nil"/>
              <w:left w:val="nil"/>
              <w:right w:val="nil"/>
            </w:tcBorders>
            <w:shd w:val="clear" w:color="auto" w:fill="auto"/>
            <w:noWrap/>
            <w:vAlign w:val="bottom"/>
            <w:hideMark/>
          </w:tcPr>
          <w:p w14:paraId="0822C348" w14:textId="6C25C28A" w:rsidR="00420CCF" w:rsidRPr="00420CCF" w:rsidRDefault="00420CCF" w:rsidP="00420CCF">
            <w:pPr>
              <w:spacing w:line="276" w:lineRule="auto"/>
              <w:jc w:val="right"/>
              <w:rPr>
                <w:color w:val="000000"/>
              </w:rPr>
            </w:pPr>
            <w:r w:rsidRPr="00420CCF">
              <w:rPr>
                <w:color w:val="000000"/>
              </w:rPr>
              <w:t>5.236</w:t>
            </w:r>
          </w:p>
        </w:tc>
        <w:tc>
          <w:tcPr>
            <w:tcW w:w="1083" w:type="dxa"/>
            <w:tcBorders>
              <w:top w:val="nil"/>
              <w:left w:val="nil"/>
              <w:right w:val="nil"/>
            </w:tcBorders>
            <w:shd w:val="clear" w:color="auto" w:fill="auto"/>
            <w:noWrap/>
            <w:vAlign w:val="bottom"/>
            <w:hideMark/>
          </w:tcPr>
          <w:p w14:paraId="38AA58D4" w14:textId="7AADC394" w:rsidR="00420CCF" w:rsidRPr="00420CCF" w:rsidRDefault="00420CCF" w:rsidP="00420CCF">
            <w:pPr>
              <w:spacing w:line="276" w:lineRule="auto"/>
              <w:jc w:val="right"/>
              <w:rPr>
                <w:b/>
                <w:bCs/>
                <w:i/>
                <w:iCs/>
                <w:color w:val="000000"/>
              </w:rPr>
            </w:pPr>
            <w:r w:rsidRPr="00420CCF">
              <w:rPr>
                <w:i/>
                <w:iCs/>
                <w:color w:val="000000"/>
              </w:rPr>
              <w:t>0.073</w:t>
            </w:r>
          </w:p>
        </w:tc>
      </w:tr>
      <w:tr w:rsidR="00420CCF" w:rsidRPr="003F18D0" w14:paraId="038C83F0" w14:textId="77777777" w:rsidTr="00EF52CA">
        <w:trPr>
          <w:trHeight w:val="320"/>
          <w:jc w:val="center"/>
        </w:trPr>
        <w:tc>
          <w:tcPr>
            <w:tcW w:w="2250" w:type="dxa"/>
            <w:tcBorders>
              <w:top w:val="nil"/>
              <w:left w:val="nil"/>
              <w:bottom w:val="single" w:sz="4" w:space="0" w:color="auto"/>
              <w:right w:val="nil"/>
            </w:tcBorders>
            <w:shd w:val="clear" w:color="auto" w:fill="auto"/>
            <w:noWrap/>
            <w:vAlign w:val="center"/>
            <w:hideMark/>
          </w:tcPr>
          <w:p w14:paraId="0251C3F3" w14:textId="3345812B" w:rsidR="00420CCF" w:rsidRPr="003F18D0" w:rsidRDefault="00420CCF" w:rsidP="00420CCF">
            <w:pPr>
              <w:spacing w:line="276" w:lineRule="auto"/>
              <w:rPr>
                <w:color w:val="000000"/>
              </w:rPr>
            </w:pPr>
            <w:r w:rsidRPr="003F18D0">
              <w:rPr>
                <w:color w:val="000000"/>
              </w:rPr>
              <w:t>SM</w:t>
            </w:r>
            <w:r>
              <w:rPr>
                <w:color w:val="000000"/>
                <w:vertAlign w:val="subscript"/>
              </w:rPr>
              <w:t>90</w:t>
            </w:r>
            <w:r w:rsidRPr="003F18D0">
              <w:rPr>
                <w:color w:val="000000"/>
              </w:rPr>
              <w:t xml:space="preserve"> * N * PFT</w:t>
            </w:r>
          </w:p>
        </w:tc>
        <w:tc>
          <w:tcPr>
            <w:tcW w:w="476" w:type="dxa"/>
            <w:tcBorders>
              <w:top w:val="nil"/>
              <w:left w:val="nil"/>
              <w:bottom w:val="single" w:sz="4" w:space="0" w:color="auto"/>
              <w:right w:val="nil"/>
            </w:tcBorders>
            <w:shd w:val="clear" w:color="auto" w:fill="auto"/>
            <w:noWrap/>
            <w:vAlign w:val="bottom"/>
            <w:hideMark/>
          </w:tcPr>
          <w:p w14:paraId="15D6FE32" w14:textId="7F0549A2" w:rsidR="00420CCF" w:rsidRPr="00FD1286" w:rsidRDefault="00420CCF" w:rsidP="00420CCF">
            <w:pPr>
              <w:spacing w:line="276" w:lineRule="auto"/>
              <w:jc w:val="right"/>
              <w:rPr>
                <w:color w:val="000000"/>
              </w:rPr>
            </w:pPr>
            <w:r w:rsidRPr="00FD1286">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48AD6899" w:rsidR="00420CCF" w:rsidRPr="00420CCF" w:rsidRDefault="00420CCF" w:rsidP="00420CCF">
            <w:pPr>
              <w:spacing w:line="276" w:lineRule="auto"/>
              <w:jc w:val="right"/>
              <w:rPr>
                <w:color w:val="000000"/>
              </w:rPr>
            </w:pPr>
            <w:r w:rsidRPr="00420CCF">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757AE98F" w:rsidR="00420CCF" w:rsidRPr="00420CCF" w:rsidRDefault="00420CCF" w:rsidP="00420CCF">
            <w:pPr>
              <w:spacing w:line="276" w:lineRule="auto"/>
              <w:jc w:val="right"/>
              <w:rPr>
                <w:color w:val="000000"/>
              </w:rPr>
            </w:pPr>
            <w:r w:rsidRPr="00420CCF">
              <w:rPr>
                <w:color w:val="000000"/>
              </w:rPr>
              <w:t>3.633</w:t>
            </w:r>
          </w:p>
        </w:tc>
        <w:tc>
          <w:tcPr>
            <w:tcW w:w="1083" w:type="dxa"/>
            <w:tcBorders>
              <w:top w:val="nil"/>
              <w:left w:val="nil"/>
              <w:bottom w:val="single" w:sz="4" w:space="0" w:color="auto"/>
              <w:right w:val="nil"/>
            </w:tcBorders>
            <w:shd w:val="clear" w:color="auto" w:fill="auto"/>
            <w:noWrap/>
            <w:vAlign w:val="bottom"/>
            <w:hideMark/>
          </w:tcPr>
          <w:p w14:paraId="1CABBD5E" w14:textId="61F37901" w:rsidR="00420CCF" w:rsidRPr="00420CCF" w:rsidRDefault="00420CCF" w:rsidP="00420CCF">
            <w:pPr>
              <w:spacing w:line="276" w:lineRule="auto"/>
              <w:jc w:val="right"/>
              <w:rPr>
                <w:color w:val="000000"/>
              </w:rPr>
            </w:pPr>
            <w:r w:rsidRPr="00420CCF">
              <w:rPr>
                <w:color w:val="000000"/>
              </w:rPr>
              <w:t>0.163</w:t>
            </w:r>
          </w:p>
        </w:tc>
      </w:tr>
    </w:tbl>
    <w:p w14:paraId="63ECCCD7" w14:textId="77777777" w:rsidR="003F18D0" w:rsidRPr="003F18D0" w:rsidRDefault="003F18D0" w:rsidP="0025039E">
      <w:pPr>
        <w:spacing w:line="360" w:lineRule="auto"/>
        <w:rPr>
          <w:color w:val="000000" w:themeColor="text1"/>
        </w:rPr>
      </w:pPr>
    </w:p>
    <w:p w14:paraId="524417AB" w14:textId="36F38195" w:rsidR="00DB31EB" w:rsidRDefault="00EA6746"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DE0E3A">
        <w:rPr>
          <w:i/>
          <w:iCs/>
        </w:rPr>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25039E">
      <w:pPr>
        <w:spacing w:line="360" w:lineRule="auto"/>
        <w:rPr>
          <w:b/>
          <w:bCs/>
          <w:color w:val="000000" w:themeColor="text1"/>
        </w:rPr>
      </w:pPr>
      <w:r>
        <w:rPr>
          <w:b/>
          <w:bCs/>
          <w:color w:val="000000" w:themeColor="text1"/>
        </w:rPr>
        <w:lastRenderedPageBreak/>
        <w:t>F</w:t>
      </w:r>
      <w:r w:rsidR="00EA6746">
        <w:rPr>
          <w:b/>
          <w:bCs/>
          <w:color w:val="000000" w:themeColor="text1"/>
        </w:rPr>
        <w:t>igure 2</w:t>
      </w:r>
    </w:p>
    <w:p w14:paraId="670C40B2" w14:textId="01EE8165" w:rsidR="002D386D" w:rsidRDefault="00836F3A" w:rsidP="0025039E">
      <w:pPr>
        <w:spacing w:line="360" w:lineRule="auto"/>
        <w:rPr>
          <w:b/>
          <w:bCs/>
          <w:color w:val="000000" w:themeColor="text1"/>
        </w:rPr>
      </w:pPr>
      <w:r>
        <w:rPr>
          <w:b/>
          <w:bCs/>
          <w:noProof/>
          <w:color w:val="000000" w:themeColor="text1"/>
        </w:rPr>
        <w:drawing>
          <wp:inline distT="0" distB="0" distL="0" distR="0" wp14:anchorId="35E6C168" wp14:editId="20797617">
            <wp:extent cx="5943600" cy="2228850"/>
            <wp:effectExtent l="0" t="0" r="0" b="635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a:blip r:embed="rId15"/>
                    <a:stretch>
                      <a:fillRect/>
                    </a:stretch>
                  </pic:blipFill>
                  <pic:spPr>
                    <a:xfrm>
                      <a:off x="0" y="0"/>
                      <a:ext cx="5943600" cy="2228850"/>
                    </a:xfrm>
                    <a:prstGeom prst="rect">
                      <a:avLst/>
                    </a:prstGeom>
                  </pic:spPr>
                </pic:pic>
              </a:graphicData>
            </a:graphic>
          </wp:inline>
        </w:drawing>
      </w:r>
    </w:p>
    <w:p w14:paraId="5DD00672" w14:textId="015F834E" w:rsidR="00674E71" w:rsidRPr="00674E71" w:rsidRDefault="00EA6746" w:rsidP="0025039E">
      <w:pPr>
        <w:spacing w:line="360" w:lineRule="auto"/>
        <w:rPr>
          <w:color w:val="000000" w:themeColor="text1"/>
        </w:rPr>
      </w:pPr>
      <w:r>
        <w:rPr>
          <w:b/>
          <w:bCs/>
          <w:color w:val="000000" w:themeColor="text1"/>
        </w:rPr>
        <w:t>Fig. 2</w:t>
      </w:r>
      <w:r>
        <w:rPr>
          <w:color w:val="000000" w:themeColor="text1"/>
        </w:rPr>
        <w:t xml:space="preserve"> Effects of </w:t>
      </w:r>
      <w:r w:rsidR="0084086E">
        <w:rPr>
          <w:color w:val="000000" w:themeColor="text1"/>
        </w:rPr>
        <w:t>soil nitrogen availability (</w:t>
      </w:r>
      <w:r w:rsidR="00EB5FCB">
        <w:rPr>
          <w:color w:val="000000" w:themeColor="text1"/>
        </w:rPr>
        <w:t>a</w:t>
      </w:r>
      <w:r w:rsidR="0084086E">
        <w:rPr>
          <w:color w:val="000000" w:themeColor="text1"/>
        </w:rPr>
        <w:t>) and soil moisture (</w:t>
      </w:r>
      <w:r w:rsidR="00EB5FCB">
        <w:rPr>
          <w:color w:val="000000" w:themeColor="text1"/>
        </w:rPr>
        <w:t>b</w:t>
      </w:r>
      <w:r w:rsidR="0084086E">
        <w:rPr>
          <w:color w:val="000000" w:themeColor="text1"/>
        </w:rPr>
        <w:t xml:space="preserve">) </w:t>
      </w:r>
      <w:r>
        <w:rPr>
          <w:color w:val="000000" w:themeColor="text1"/>
        </w:rPr>
        <w:t xml:space="preserve">on </w:t>
      </w:r>
      <w:r w:rsidR="002F39A9">
        <w:rPr>
          <w:color w:val="000000" w:themeColor="text1"/>
        </w:rPr>
        <w:t xml:space="preserve">the unit cost ratio </w:t>
      </w:r>
      <w:r>
        <w:rPr>
          <w:i/>
          <w:iCs/>
          <w:color w:val="000000" w:themeColor="text1"/>
          <w:lang w:val="el-GR"/>
        </w:rPr>
        <w:t>β</w:t>
      </w:r>
      <w:r>
        <w:rPr>
          <w:color w:val="000000" w:themeColor="text1"/>
        </w:rPr>
        <w:t>.</w:t>
      </w:r>
      <w:r w:rsidR="002F39A9">
        <w:rPr>
          <w:color w:val="000000" w:themeColor="text1"/>
        </w:rPr>
        <w:t xml:space="preserve"> </w:t>
      </w:r>
      <w:r w:rsidR="00674E71">
        <w:rPr>
          <w:color w:val="000000" w:themeColor="text1"/>
        </w:rPr>
        <w:t xml:space="preserve">Soil nitrogen availability is represented on the x-axis in (a), soil moisture is represented on the x-axis in (b) as a percent of site water holding capacity, and natural-log transformed </w:t>
      </w:r>
      <w:r w:rsidR="00674E71">
        <w:rPr>
          <w:i/>
          <w:iCs/>
          <w:color w:val="000000" w:themeColor="text1"/>
          <w:lang w:val="el-GR"/>
        </w:rPr>
        <w:t>β</w:t>
      </w:r>
      <w:r w:rsidR="00674E71">
        <w:rPr>
          <w:color w:val="000000" w:themeColor="text1"/>
        </w:rPr>
        <w:t xml:space="preserve"> is represented on the y-axis for both panels. Yellow points represent C</w:t>
      </w:r>
      <w:r w:rsidR="00674E71">
        <w:rPr>
          <w:color w:val="000000" w:themeColor="text1"/>
          <w:vertAlign w:val="subscript"/>
        </w:rPr>
        <w:t>3</w:t>
      </w:r>
      <w:r w:rsidR="00674E71">
        <w:rPr>
          <w:color w:val="000000" w:themeColor="text1"/>
        </w:rPr>
        <w:t xml:space="preserve"> legumes, </w:t>
      </w:r>
      <w:r w:rsidR="00836F3A">
        <w:rPr>
          <w:color w:val="000000" w:themeColor="text1"/>
        </w:rPr>
        <w:t xml:space="preserve">blue points </w:t>
      </w:r>
      <w:r w:rsidR="00674E71">
        <w:rPr>
          <w:color w:val="000000" w:themeColor="text1"/>
        </w:rPr>
        <w:t>represent C</w:t>
      </w:r>
      <w:r w:rsidR="00674E71">
        <w:rPr>
          <w:color w:val="000000" w:themeColor="text1"/>
          <w:vertAlign w:val="subscript"/>
        </w:rPr>
        <w:t>3</w:t>
      </w:r>
      <w:r w:rsidR="00674E71">
        <w:rPr>
          <w:color w:val="000000" w:themeColor="text1"/>
        </w:rPr>
        <w:t xml:space="preserve"> nonlegumes, and </w:t>
      </w:r>
      <w:r w:rsidR="00836F3A">
        <w:rPr>
          <w:color w:val="000000" w:themeColor="text1"/>
        </w:rPr>
        <w:t>red</w:t>
      </w:r>
      <w:r w:rsidR="00674E71">
        <w:rPr>
          <w:color w:val="000000" w:themeColor="text1"/>
        </w:rPr>
        <w:t xml:space="preserve"> points represent C</w:t>
      </w:r>
      <w:r w:rsidR="00674E71">
        <w:rPr>
          <w:color w:val="000000" w:themeColor="text1"/>
          <w:vertAlign w:val="subscript"/>
        </w:rPr>
        <w:t>4</w:t>
      </w:r>
      <w:r w:rsidR="00674E71">
        <w:rPr>
          <w:color w:val="000000" w:themeColor="text1"/>
        </w:rPr>
        <w:t xml:space="preserve"> nonlegumes. Throughout, points are jittered for visibility. A black solid trendline is drawn to denote bivariate slopes that are different from zero (</w:t>
      </w:r>
      <w:r w:rsidR="00674E71">
        <w:rPr>
          <w:i/>
          <w:iCs/>
          <w:color w:val="000000" w:themeColor="text1"/>
        </w:rPr>
        <w:t>p</w:t>
      </w:r>
      <w:r w:rsidR="00674E71">
        <w:rPr>
          <w:color w:val="000000" w:themeColor="text1"/>
        </w:rPr>
        <w:t xml:space="preserve">&lt;0.05), with error ribbons representing the upper and lower 95% confidence intervals. Trendlines and error ribbons were drawn using model predictions using the ‘emmeans’ R package </w:t>
      </w:r>
      <w:r w:rsidR="00674E71">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674E71">
        <w:rPr>
          <w:color w:val="000000" w:themeColor="text1"/>
        </w:rPr>
        <w:fldChar w:fldCharType="separate"/>
      </w:r>
      <w:r w:rsidR="00674E71" w:rsidRPr="00674E71">
        <w:rPr>
          <w:noProof/>
          <w:color w:val="000000" w:themeColor="text1"/>
        </w:rPr>
        <w:t>(Lenth 2019)</w:t>
      </w:r>
      <w:r w:rsidR="00674E71">
        <w:rPr>
          <w:color w:val="000000" w:themeColor="text1"/>
        </w:rPr>
        <w:fldChar w:fldCharType="end"/>
      </w:r>
      <w:r w:rsidR="00674E71">
        <w:rPr>
          <w:color w:val="000000" w:themeColor="text1"/>
        </w:rPr>
        <w:t xml:space="preserve"> across the range in x-axis values.</w:t>
      </w:r>
    </w:p>
    <w:p w14:paraId="3FC9682F" w14:textId="79322619" w:rsidR="00BA566E" w:rsidRDefault="00BA566E" w:rsidP="0025039E">
      <w:pPr>
        <w:spacing w:line="360" w:lineRule="auto"/>
        <w:rPr>
          <w:color w:val="000000" w:themeColor="text1"/>
        </w:rPr>
      </w:pPr>
      <w:r>
        <w:rPr>
          <w:color w:val="000000" w:themeColor="text1"/>
        </w:rPr>
        <w:br w:type="page"/>
      </w:r>
    </w:p>
    <w:p w14:paraId="6A144C45" w14:textId="7A8B50D4" w:rsidR="004936F2" w:rsidRPr="00580B93" w:rsidRDefault="00580B93" w:rsidP="0025039E">
      <w:pPr>
        <w:spacing w:line="360" w:lineRule="auto"/>
        <w:rPr>
          <w:color w:val="000000" w:themeColor="text1"/>
        </w:rPr>
      </w:pPr>
      <w:r>
        <w:rPr>
          <w:i/>
          <w:iCs/>
          <w:color w:val="000000" w:themeColor="text1"/>
        </w:rPr>
        <w:lastRenderedPageBreak/>
        <w:t>Leaf C</w:t>
      </w:r>
      <w:r>
        <w:rPr>
          <w:i/>
          <w:iCs/>
          <w:color w:val="000000" w:themeColor="text1"/>
          <w:vertAlign w:val="subscript"/>
        </w:rPr>
        <w:t>i</w:t>
      </w:r>
      <w:r>
        <w:rPr>
          <w:i/>
          <w:iCs/>
          <w:color w:val="000000" w:themeColor="text1"/>
        </w:rPr>
        <w:t>:C</w:t>
      </w:r>
      <w:r>
        <w:rPr>
          <w:i/>
          <w:iCs/>
          <w:color w:val="000000" w:themeColor="text1"/>
          <w:vertAlign w:val="subscript"/>
        </w:rPr>
        <w:t>a</w:t>
      </w:r>
    </w:p>
    <w:p w14:paraId="775A61B3" w14:textId="465297AB" w:rsidR="001B5901" w:rsidRPr="00580B93" w:rsidRDefault="00EA6746" w:rsidP="001B5901">
      <w:pPr>
        <w:spacing w:line="360" w:lineRule="auto"/>
        <w:rPr>
          <w:color w:val="000000" w:themeColor="text1"/>
        </w:rPr>
      </w:pPr>
      <w:r>
        <w:rPr>
          <w:color w:val="000000" w:themeColor="text1"/>
        </w:rPr>
        <w:t>Model selection indicated that 4-day</w:t>
      </w:r>
      <w:r w:rsidR="003847B4">
        <w:rPr>
          <w:color w:val="000000" w:themeColor="text1"/>
        </w:rPr>
        <w:t xml:space="preserve"> daily</w:t>
      </w:r>
      <w:r>
        <w:rPr>
          <w:color w:val="000000" w:themeColor="text1"/>
        </w:rPr>
        <w:t xml:space="preserve"> </w:t>
      </w:r>
      <w:r w:rsidR="00266AAF">
        <w:rPr>
          <w:color w:val="000000" w:themeColor="text1"/>
        </w:rPr>
        <w:t>VPD</w:t>
      </w:r>
      <w:r w:rsidR="00EB5FCB">
        <w:rPr>
          <w:color w:val="000000" w:themeColor="text1"/>
        </w:rPr>
        <w:t xml:space="preserve"> </w:t>
      </w:r>
      <w:r>
        <w:rPr>
          <w:color w:val="000000" w:themeColor="text1"/>
        </w:rPr>
        <w:t xml:space="preserve">conferred the best model fit for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p>
    <w:p w14:paraId="6B475644" w14:textId="573C5204" w:rsidR="00331585" w:rsidRPr="00EE2548" w:rsidRDefault="00EA6746" w:rsidP="00EE2548">
      <w:pPr>
        <w:spacing w:line="360" w:lineRule="auto"/>
        <w:rPr>
          <w:color w:val="000000" w:themeColor="text1"/>
        </w:rPr>
      </w:pPr>
      <w:r>
        <w:rPr>
          <w:color w:val="000000" w:themeColor="text1"/>
        </w:rPr>
        <w:t xml:space="preserve"> (</w:t>
      </w:r>
      <w:proofErr w:type="spellStart"/>
      <w:r w:rsidR="00067F56">
        <w:rPr>
          <w:color w:val="000000" w:themeColor="text1"/>
        </w:rPr>
        <w:t>AICc</w:t>
      </w:r>
      <w:proofErr w:type="spellEnd"/>
      <w:r w:rsidR="00067F56">
        <w:rPr>
          <w:color w:val="000000" w:themeColor="text1"/>
        </w:rPr>
        <w:t>=</w:t>
      </w:r>
      <w:r w:rsidR="00EE2548">
        <w:rPr>
          <w:color w:val="000000" w:themeColor="text1"/>
        </w:rPr>
        <w:t>-</w:t>
      </w:r>
      <w:r w:rsidR="00EE2548" w:rsidRPr="00EE2548">
        <w:rPr>
          <w:color w:val="000000"/>
        </w:rPr>
        <w:t>793.49</w:t>
      </w:r>
      <w:r w:rsidR="00067F56">
        <w:rPr>
          <w:color w:val="000000" w:themeColor="text1"/>
        </w:rPr>
        <w:t>;</w:t>
      </w:r>
      <w:r w:rsidR="00D308D2">
        <w:rPr>
          <w:color w:val="000000" w:themeColor="text1"/>
        </w:rPr>
        <w:t xml:space="preserve"> </w:t>
      </w:r>
      <w:r>
        <w:rPr>
          <w:color w:val="000000" w:themeColor="text1"/>
        </w:rPr>
        <w:t>Table S1; Fig. S2).</w:t>
      </w:r>
    </w:p>
    <w:p w14:paraId="564645C0" w14:textId="624F3976" w:rsidR="00FE77FC" w:rsidRDefault="00331585" w:rsidP="00EE2548">
      <w:pPr>
        <w:spacing w:line="360" w:lineRule="auto"/>
        <w:ind w:firstLine="720"/>
        <w:rPr>
          <w:color w:val="000000" w:themeColor="text1"/>
        </w:rPr>
      </w:pPr>
      <w:r>
        <w:rPr>
          <w:color w:val="000000" w:themeColor="text1"/>
        </w:rPr>
        <w:t xml:space="preserve">Model results revealed that increasing VPD generally decreased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w:t>
      </w:r>
      <w:r>
        <w:rPr>
          <w:i/>
          <w:iCs/>
          <w:color w:val="000000" w:themeColor="text1"/>
        </w:rPr>
        <w:t>p</w:t>
      </w:r>
      <w:r>
        <w:rPr>
          <w:color w:val="000000" w:themeColor="text1"/>
        </w:rPr>
        <w:t>&lt;0.001; Table 3; Fig. 3a)</w:t>
      </w:r>
      <w:r w:rsidR="00836F3A">
        <w:rPr>
          <w:color w:val="000000" w:themeColor="text1"/>
        </w:rPr>
        <w:t>. T</w:t>
      </w:r>
      <w:r>
        <w:rPr>
          <w:color w:val="000000" w:themeColor="text1"/>
        </w:rPr>
        <w:t>here was no effect of soil moisture (</w:t>
      </w:r>
      <w:r>
        <w:rPr>
          <w:i/>
          <w:iCs/>
          <w:color w:val="000000" w:themeColor="text1"/>
        </w:rPr>
        <w:t>p</w:t>
      </w:r>
      <w:r>
        <w:rPr>
          <w:color w:val="000000" w:themeColor="text1"/>
        </w:rPr>
        <w:t>=0.843; Table 3; Fig. 3b) or soil nitrogen availability (</w:t>
      </w:r>
      <w:r>
        <w:rPr>
          <w:i/>
          <w:iCs/>
          <w:color w:val="000000" w:themeColor="text1"/>
        </w:rPr>
        <w:t>p</w:t>
      </w:r>
      <w:r>
        <w:rPr>
          <w:color w:val="000000" w:themeColor="text1"/>
        </w:rPr>
        <w:t xml:space="preserve">=0.544; Table 3; Fig. 3c) on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A strong plant functional group effect (</w:t>
      </w:r>
      <w:r>
        <w:rPr>
          <w:i/>
          <w:iCs/>
          <w:color w:val="000000" w:themeColor="text1"/>
        </w:rPr>
        <w:t>p</w:t>
      </w:r>
      <w:r>
        <w:rPr>
          <w:color w:val="000000" w:themeColor="text1"/>
        </w:rPr>
        <w:t xml:space="preserve">&lt;0.001; Table 3) indicated </w:t>
      </w:r>
      <w:r w:rsidR="00FE77FC">
        <w:rPr>
          <w:color w:val="000000" w:themeColor="text1"/>
        </w:rPr>
        <w:t>that C</w:t>
      </w:r>
      <w:r w:rsidR="00FE77FC">
        <w:rPr>
          <w:color w:val="000000" w:themeColor="text1"/>
          <w:vertAlign w:val="subscript"/>
        </w:rPr>
        <w:t>4</w:t>
      </w:r>
      <w:r w:rsidR="00FE77FC">
        <w:rPr>
          <w:color w:val="000000" w:themeColor="text1"/>
        </w:rPr>
        <w:t xml:space="preserve"> nonlegumes had lower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sidR="00FE77FC">
        <w:rPr>
          <w:color w:val="000000" w:themeColor="text1"/>
        </w:rPr>
        <w:t xml:space="preserve"> than C</w:t>
      </w:r>
      <w:r w:rsidR="00FE77FC">
        <w:rPr>
          <w:color w:val="000000" w:themeColor="text1"/>
          <w:vertAlign w:val="subscript"/>
        </w:rPr>
        <w:t>3</w:t>
      </w:r>
      <w:r w:rsidR="00FE77FC">
        <w:rPr>
          <w:color w:val="000000" w:themeColor="text1"/>
        </w:rPr>
        <w:t xml:space="preserve"> legumes and C</w:t>
      </w:r>
      <w:r w:rsidR="00FE77FC">
        <w:rPr>
          <w:color w:val="000000" w:themeColor="text1"/>
          <w:vertAlign w:val="subscript"/>
        </w:rPr>
        <w:t>3</w:t>
      </w:r>
      <w:r w:rsidR="00FE77FC">
        <w:rPr>
          <w:color w:val="000000" w:themeColor="text1"/>
        </w:rPr>
        <w:t xml:space="preserve"> nonlegumes (Tukey: </w:t>
      </w:r>
      <w:r w:rsidR="00FE77FC" w:rsidRPr="00A631F4">
        <w:rPr>
          <w:i/>
          <w:iCs/>
          <w:color w:val="000000" w:themeColor="text1"/>
        </w:rPr>
        <w:t>p</w:t>
      </w:r>
      <w:r w:rsidR="00FE77FC">
        <w:rPr>
          <w:color w:val="000000" w:themeColor="text1"/>
        </w:rPr>
        <w:t>&lt;0.001 in both cases), with no</w:t>
      </w:r>
      <w:r w:rsidR="00B1382A">
        <w:rPr>
          <w:color w:val="000000" w:themeColor="text1"/>
        </w:rPr>
        <w:t xml:space="preserve"> </w:t>
      </w:r>
      <w:r w:rsidR="00FE77FC">
        <w:rPr>
          <w:color w:val="000000" w:themeColor="text1"/>
        </w:rPr>
        <w:t>difference between C</w:t>
      </w:r>
      <w:r w:rsidR="00FE77FC">
        <w:rPr>
          <w:color w:val="000000" w:themeColor="text1"/>
          <w:vertAlign w:val="subscript"/>
        </w:rPr>
        <w:t>3</w:t>
      </w:r>
      <w:r w:rsidR="00FE77FC">
        <w:rPr>
          <w:color w:val="000000" w:themeColor="text1"/>
        </w:rPr>
        <w:t xml:space="preserve"> legumes and C</w:t>
      </w:r>
      <w:r w:rsidR="00FE77FC">
        <w:rPr>
          <w:color w:val="000000" w:themeColor="text1"/>
          <w:vertAlign w:val="subscript"/>
        </w:rPr>
        <w:t>3</w:t>
      </w:r>
      <w:r w:rsidR="00FE77FC">
        <w:rPr>
          <w:color w:val="000000" w:themeColor="text1"/>
        </w:rPr>
        <w:t xml:space="preserve"> nonlegumes (Tukey: </w:t>
      </w:r>
      <w:r w:rsidR="00FE77FC" w:rsidRPr="00A631F4">
        <w:rPr>
          <w:i/>
          <w:iCs/>
          <w:color w:val="000000" w:themeColor="text1"/>
        </w:rPr>
        <w:t>p</w:t>
      </w:r>
      <w:r w:rsidR="00FE77FC">
        <w:rPr>
          <w:color w:val="000000" w:themeColor="text1"/>
        </w:rPr>
        <w:t>=0.</w:t>
      </w:r>
      <w:r w:rsidR="00DA0E8E">
        <w:rPr>
          <w:color w:val="000000" w:themeColor="text1"/>
        </w:rPr>
        <w:t>8</w:t>
      </w:r>
      <w:r>
        <w:rPr>
          <w:color w:val="000000" w:themeColor="text1"/>
        </w:rPr>
        <w:t>65</w:t>
      </w:r>
      <w:r w:rsidR="00FE77FC">
        <w:rPr>
          <w:color w:val="000000" w:themeColor="text1"/>
        </w:rPr>
        <w:t>).</w:t>
      </w:r>
    </w:p>
    <w:p w14:paraId="01CD012A" w14:textId="7576725B" w:rsidR="00EA6746" w:rsidRPr="0070451C" w:rsidRDefault="00EA6746" w:rsidP="0025039E">
      <w:pPr>
        <w:spacing w:line="360" w:lineRule="auto"/>
        <w:rPr>
          <w:color w:val="000000" w:themeColor="text1"/>
        </w:rPr>
      </w:pPr>
      <w:r>
        <w:rPr>
          <w:b/>
          <w:bCs/>
          <w:color w:val="000000" w:themeColor="text1"/>
        </w:rPr>
        <w:br w:type="page"/>
      </w:r>
    </w:p>
    <w:p w14:paraId="435245F7" w14:textId="5DBB16AF" w:rsidR="00EA6746" w:rsidRPr="00511023" w:rsidRDefault="00EA6746" w:rsidP="0025039E">
      <w:pPr>
        <w:spacing w:line="36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drivers of the unit cost ratio, and functional group on </w:t>
      </w:r>
      <w:r w:rsidR="009F1ACD">
        <w:rPr>
          <w:color w:val="000000" w:themeColor="text1"/>
        </w:rPr>
        <w:t xml:space="preserve">leaf </w:t>
      </w:r>
      <w:proofErr w:type="spellStart"/>
      <w:r w:rsidR="009F1ACD">
        <w:rPr>
          <w:i/>
          <w:iCs/>
          <w:color w:val="000000" w:themeColor="text1"/>
        </w:rPr>
        <w:t>C</w:t>
      </w:r>
      <w:r w:rsidR="009F1ACD" w:rsidRPr="001B5901">
        <w:rPr>
          <w:color w:val="000000" w:themeColor="text1"/>
          <w:vertAlign w:val="subscript"/>
        </w:rPr>
        <w:t>i</w:t>
      </w:r>
      <w:r w:rsidR="009F1ACD" w:rsidRPr="001B5901">
        <w:rPr>
          <w:color w:val="000000" w:themeColor="text1"/>
        </w:rPr>
        <w:t>:</w:t>
      </w:r>
      <w:r w:rsidR="009F1ACD">
        <w:rPr>
          <w:i/>
          <w:iCs/>
          <w:color w:val="000000" w:themeColor="text1"/>
        </w:rPr>
        <w:t>C</w:t>
      </w:r>
      <w:r w:rsidR="009F1ACD" w:rsidRPr="001B5901">
        <w:rPr>
          <w:color w:val="000000" w:themeColor="text1"/>
          <w:vertAlign w:val="subscript"/>
        </w:rPr>
        <w:t>a</w:t>
      </w:r>
      <w:proofErr w:type="spellEnd"/>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rsidP="00DE0E3A">
            <w:pPr>
              <w:jc w:val="right"/>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rsidP="00DE0E3A">
            <w:pPr>
              <w:jc w:val="right"/>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rsidP="00DE0E3A">
            <w:pPr>
              <w:jc w:val="right"/>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35D1EB2" w:rsidR="0071657E" w:rsidRPr="00C93F1B" w:rsidRDefault="0071657E" w:rsidP="00DE0E3A">
            <w:pPr>
              <w:jc w:val="right"/>
              <w:rPr>
                <w:color w:val="000000"/>
              </w:rPr>
            </w:pPr>
            <w:r w:rsidRPr="00DE0E3A">
              <w:rPr>
                <w:i/>
                <w:iCs/>
                <w:color w:val="000000"/>
              </w:rPr>
              <w:t>p</w:t>
            </w:r>
          </w:p>
        </w:tc>
      </w:tr>
      <w:tr w:rsidR="00420CCF"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420CCF" w:rsidRPr="00C93F1B" w:rsidRDefault="00420CCF" w:rsidP="00420CCF">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644438C3" w:rsidR="00420CCF" w:rsidRPr="00DA0E8E" w:rsidRDefault="00420CCF" w:rsidP="00420CCF">
            <w:pPr>
              <w:jc w:val="right"/>
              <w:rPr>
                <w:color w:val="000000"/>
              </w:rPr>
            </w:pPr>
            <w:r w:rsidRPr="00DA0E8E">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13597687" w:rsidR="00420CCF" w:rsidRPr="00420CCF" w:rsidRDefault="00420CCF" w:rsidP="00420CCF">
            <w:pPr>
              <w:jc w:val="right"/>
              <w:rPr>
                <w:color w:val="000000"/>
              </w:rPr>
            </w:pPr>
            <w:r w:rsidRPr="00420CCF">
              <w:rPr>
                <w:color w:val="000000"/>
              </w:rPr>
              <w:t>1.32E+00</w:t>
            </w:r>
          </w:p>
        </w:tc>
        <w:tc>
          <w:tcPr>
            <w:tcW w:w="1116" w:type="dxa"/>
            <w:tcBorders>
              <w:top w:val="single" w:sz="4" w:space="0" w:color="auto"/>
              <w:left w:val="nil"/>
              <w:bottom w:val="nil"/>
              <w:right w:val="nil"/>
            </w:tcBorders>
            <w:shd w:val="clear" w:color="auto" w:fill="auto"/>
            <w:noWrap/>
            <w:vAlign w:val="bottom"/>
            <w:hideMark/>
          </w:tcPr>
          <w:p w14:paraId="5D561E0E" w14:textId="1FE3C635" w:rsidR="00420CCF" w:rsidRPr="00420CCF" w:rsidRDefault="00420CCF" w:rsidP="00420CCF">
            <w:pPr>
              <w:jc w:val="right"/>
              <w:rPr>
                <w:color w:val="000000"/>
              </w:rPr>
            </w:pPr>
            <w:r w:rsidRPr="00420CCF">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71BF622D" w:rsidR="00420CCF" w:rsidRPr="00420CCF" w:rsidRDefault="00420CCF" w:rsidP="00420CCF">
            <w:pPr>
              <w:jc w:val="right"/>
              <w:rPr>
                <w:color w:val="000000"/>
              </w:rPr>
            </w:pPr>
            <w:r w:rsidRPr="00420CCF">
              <w:rPr>
                <w:color w:val="000000"/>
              </w:rPr>
              <w:t>-</w:t>
            </w:r>
          </w:p>
        </w:tc>
      </w:tr>
      <w:tr w:rsidR="00420CCF"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0056D1C0" w:rsidR="00420CCF" w:rsidRPr="006028A3" w:rsidRDefault="00420CCF" w:rsidP="00420CCF">
            <w:pPr>
              <w:rPr>
                <w:color w:val="000000"/>
              </w:rPr>
            </w:pPr>
            <w:r w:rsidRPr="006028A3">
              <w:rPr>
                <w:color w:val="000000"/>
              </w:rPr>
              <w:t>Vapor pressure deficit (</w:t>
            </w:r>
            <w:r w:rsidRPr="006028A3">
              <w:rPr>
                <w:i/>
                <w:iCs/>
                <w:color w:val="000000"/>
              </w:rPr>
              <w:t>VPD</w:t>
            </w:r>
            <w:r>
              <w:rPr>
                <w:color w:val="000000"/>
                <w:vertAlign w:val="subscript"/>
              </w:rPr>
              <w:t>4</w:t>
            </w:r>
            <w:r>
              <w:rPr>
                <w:color w:val="000000"/>
              </w:rPr>
              <w:t>)</w:t>
            </w:r>
          </w:p>
        </w:tc>
        <w:tc>
          <w:tcPr>
            <w:tcW w:w="536" w:type="dxa"/>
            <w:tcBorders>
              <w:top w:val="nil"/>
              <w:left w:val="nil"/>
              <w:bottom w:val="nil"/>
              <w:right w:val="nil"/>
            </w:tcBorders>
            <w:shd w:val="clear" w:color="auto" w:fill="auto"/>
            <w:noWrap/>
            <w:vAlign w:val="bottom"/>
            <w:hideMark/>
          </w:tcPr>
          <w:p w14:paraId="40F8B516" w14:textId="14D1E8EC" w:rsidR="00420CCF" w:rsidRPr="00DA0E8E" w:rsidRDefault="00420CCF" w:rsidP="00420CCF">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2047F54C" w14:textId="177660EA" w:rsidR="00420CCF" w:rsidRPr="00420CCF" w:rsidRDefault="00420CCF" w:rsidP="00420CCF">
            <w:pPr>
              <w:jc w:val="right"/>
              <w:rPr>
                <w:color w:val="000000"/>
              </w:rPr>
            </w:pPr>
            <w:r w:rsidRPr="00420CCF">
              <w:rPr>
                <w:color w:val="000000"/>
              </w:rPr>
              <w:t>-4.53E-01</w:t>
            </w:r>
          </w:p>
        </w:tc>
        <w:tc>
          <w:tcPr>
            <w:tcW w:w="1116" w:type="dxa"/>
            <w:tcBorders>
              <w:top w:val="nil"/>
              <w:left w:val="nil"/>
              <w:bottom w:val="nil"/>
              <w:right w:val="nil"/>
            </w:tcBorders>
            <w:shd w:val="clear" w:color="auto" w:fill="auto"/>
            <w:noWrap/>
            <w:vAlign w:val="bottom"/>
            <w:hideMark/>
          </w:tcPr>
          <w:p w14:paraId="039A2919" w14:textId="048B0D67" w:rsidR="00420CCF" w:rsidRPr="00420CCF" w:rsidRDefault="00420CCF" w:rsidP="00420CCF">
            <w:pPr>
              <w:jc w:val="right"/>
              <w:rPr>
                <w:color w:val="000000"/>
              </w:rPr>
            </w:pPr>
            <w:r w:rsidRPr="00420CCF">
              <w:rPr>
                <w:color w:val="000000"/>
              </w:rPr>
              <w:t>11.211</w:t>
            </w:r>
          </w:p>
        </w:tc>
        <w:tc>
          <w:tcPr>
            <w:tcW w:w="1072" w:type="dxa"/>
            <w:tcBorders>
              <w:top w:val="nil"/>
              <w:left w:val="nil"/>
              <w:bottom w:val="nil"/>
              <w:right w:val="nil"/>
            </w:tcBorders>
            <w:shd w:val="clear" w:color="auto" w:fill="auto"/>
            <w:noWrap/>
            <w:vAlign w:val="bottom"/>
            <w:hideMark/>
          </w:tcPr>
          <w:p w14:paraId="4C27584E" w14:textId="0DC996E9" w:rsidR="00420CCF" w:rsidRPr="00420CCF" w:rsidRDefault="00420CCF" w:rsidP="00420CCF">
            <w:pPr>
              <w:jc w:val="right"/>
              <w:rPr>
                <w:b/>
                <w:bCs/>
                <w:color w:val="000000"/>
              </w:rPr>
            </w:pPr>
            <w:r w:rsidRPr="00420CCF">
              <w:rPr>
                <w:b/>
                <w:bCs/>
                <w:color w:val="000000"/>
              </w:rPr>
              <w:t>&lt;0.001</w:t>
            </w:r>
          </w:p>
        </w:tc>
      </w:tr>
      <w:tr w:rsidR="00420CCF"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419B704B" w:rsidR="00420CCF" w:rsidRPr="006028A3" w:rsidRDefault="00420CCF" w:rsidP="00420CCF">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3B9868F0" w14:textId="6E89DAE3" w:rsidR="00420CCF" w:rsidRPr="00DA0E8E" w:rsidRDefault="00420CCF" w:rsidP="00420CCF">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60FEA5FD" w14:textId="1EDC372B" w:rsidR="00420CCF" w:rsidRPr="00420CCF" w:rsidRDefault="00420CCF" w:rsidP="00420CCF">
            <w:pPr>
              <w:jc w:val="right"/>
              <w:rPr>
                <w:color w:val="000000"/>
              </w:rPr>
            </w:pPr>
            <w:r w:rsidRPr="00420CCF">
              <w:rPr>
                <w:color w:val="000000"/>
              </w:rPr>
              <w:t>-1.71E-01</w:t>
            </w:r>
          </w:p>
        </w:tc>
        <w:tc>
          <w:tcPr>
            <w:tcW w:w="1116" w:type="dxa"/>
            <w:tcBorders>
              <w:top w:val="nil"/>
              <w:left w:val="nil"/>
              <w:bottom w:val="nil"/>
              <w:right w:val="nil"/>
            </w:tcBorders>
            <w:shd w:val="clear" w:color="auto" w:fill="auto"/>
            <w:noWrap/>
            <w:vAlign w:val="bottom"/>
            <w:hideMark/>
          </w:tcPr>
          <w:p w14:paraId="2432BCD8" w14:textId="223E82A9" w:rsidR="00420CCF" w:rsidRPr="00420CCF" w:rsidRDefault="00420CCF" w:rsidP="00420CCF">
            <w:pPr>
              <w:jc w:val="right"/>
              <w:rPr>
                <w:color w:val="000000"/>
              </w:rPr>
            </w:pPr>
            <w:r w:rsidRPr="00420CCF">
              <w:rPr>
                <w:color w:val="000000"/>
              </w:rPr>
              <w:t>0.039</w:t>
            </w:r>
          </w:p>
        </w:tc>
        <w:tc>
          <w:tcPr>
            <w:tcW w:w="1072" w:type="dxa"/>
            <w:tcBorders>
              <w:top w:val="nil"/>
              <w:left w:val="nil"/>
              <w:bottom w:val="nil"/>
              <w:right w:val="nil"/>
            </w:tcBorders>
            <w:shd w:val="clear" w:color="auto" w:fill="auto"/>
            <w:noWrap/>
            <w:vAlign w:val="bottom"/>
            <w:hideMark/>
          </w:tcPr>
          <w:p w14:paraId="49836D74" w14:textId="258B95B2" w:rsidR="00420CCF" w:rsidRPr="00420CCF" w:rsidRDefault="00420CCF" w:rsidP="00420CCF">
            <w:pPr>
              <w:jc w:val="right"/>
              <w:rPr>
                <w:b/>
                <w:bCs/>
                <w:i/>
                <w:iCs/>
                <w:color w:val="000000"/>
              </w:rPr>
            </w:pPr>
            <w:r w:rsidRPr="00420CCF">
              <w:rPr>
                <w:color w:val="000000"/>
              </w:rPr>
              <w:t>0.843</w:t>
            </w:r>
          </w:p>
        </w:tc>
      </w:tr>
      <w:tr w:rsidR="00420CCF"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420CCF" w:rsidRPr="00C93F1B" w:rsidRDefault="00420CCF" w:rsidP="00420CCF">
            <w:pPr>
              <w:rPr>
                <w:color w:val="000000"/>
              </w:rPr>
            </w:pPr>
            <w:r w:rsidRPr="00C93F1B">
              <w:rPr>
                <w:color w:val="000000"/>
              </w:rPr>
              <w:t xml:space="preserve">Soil </w:t>
            </w:r>
            <w:r>
              <w:rPr>
                <w:color w:val="000000"/>
              </w:rPr>
              <w:t>nitrogen (N)</w:t>
            </w:r>
          </w:p>
        </w:tc>
        <w:tc>
          <w:tcPr>
            <w:tcW w:w="536" w:type="dxa"/>
            <w:tcBorders>
              <w:top w:val="nil"/>
              <w:left w:val="nil"/>
              <w:bottom w:val="nil"/>
              <w:right w:val="nil"/>
            </w:tcBorders>
            <w:shd w:val="clear" w:color="auto" w:fill="auto"/>
            <w:noWrap/>
            <w:vAlign w:val="bottom"/>
            <w:hideMark/>
          </w:tcPr>
          <w:p w14:paraId="427D34DA" w14:textId="6FD109A9" w:rsidR="00420CCF" w:rsidRPr="00DA0E8E" w:rsidRDefault="00420CCF" w:rsidP="00420CCF">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58616357" w14:textId="0347731B" w:rsidR="00420CCF" w:rsidRPr="00420CCF" w:rsidRDefault="00420CCF" w:rsidP="00420CCF">
            <w:pPr>
              <w:jc w:val="right"/>
              <w:rPr>
                <w:color w:val="000000"/>
              </w:rPr>
            </w:pPr>
            <w:r w:rsidRPr="00420CCF">
              <w:rPr>
                <w:color w:val="000000"/>
              </w:rPr>
              <w:t>-3.33E-03</w:t>
            </w:r>
          </w:p>
        </w:tc>
        <w:tc>
          <w:tcPr>
            <w:tcW w:w="1116" w:type="dxa"/>
            <w:tcBorders>
              <w:top w:val="nil"/>
              <w:left w:val="nil"/>
              <w:bottom w:val="nil"/>
              <w:right w:val="nil"/>
            </w:tcBorders>
            <w:shd w:val="clear" w:color="auto" w:fill="auto"/>
            <w:noWrap/>
            <w:vAlign w:val="bottom"/>
            <w:hideMark/>
          </w:tcPr>
          <w:p w14:paraId="2B2CD9C6" w14:textId="0F225232" w:rsidR="00420CCF" w:rsidRPr="00420CCF" w:rsidRDefault="00420CCF" w:rsidP="00420CCF">
            <w:pPr>
              <w:jc w:val="right"/>
              <w:rPr>
                <w:color w:val="000000"/>
              </w:rPr>
            </w:pPr>
            <w:r w:rsidRPr="00420CCF">
              <w:rPr>
                <w:color w:val="000000"/>
              </w:rPr>
              <w:t>0.369</w:t>
            </w:r>
          </w:p>
        </w:tc>
        <w:tc>
          <w:tcPr>
            <w:tcW w:w="1072" w:type="dxa"/>
            <w:tcBorders>
              <w:top w:val="nil"/>
              <w:left w:val="nil"/>
              <w:bottom w:val="nil"/>
              <w:right w:val="nil"/>
            </w:tcBorders>
            <w:shd w:val="clear" w:color="auto" w:fill="auto"/>
            <w:noWrap/>
            <w:vAlign w:val="bottom"/>
            <w:hideMark/>
          </w:tcPr>
          <w:p w14:paraId="72AB3A3F" w14:textId="55520A5D" w:rsidR="00420CCF" w:rsidRPr="00420CCF" w:rsidRDefault="00420CCF" w:rsidP="00420CCF">
            <w:pPr>
              <w:jc w:val="right"/>
              <w:rPr>
                <w:i/>
                <w:iCs/>
                <w:color w:val="000000"/>
              </w:rPr>
            </w:pPr>
            <w:r w:rsidRPr="00420CCF">
              <w:rPr>
                <w:color w:val="000000"/>
              </w:rPr>
              <w:t>0.544</w:t>
            </w:r>
          </w:p>
        </w:tc>
      </w:tr>
      <w:tr w:rsidR="00420CCF"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420CCF" w:rsidRPr="00C93F1B" w:rsidRDefault="00420CCF" w:rsidP="00420CCF">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5114584D" w:rsidR="00420CCF" w:rsidRPr="00DA0E8E" w:rsidRDefault="00420CCF" w:rsidP="00420CCF">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5886E258" w14:textId="748FB321" w:rsidR="00420CCF" w:rsidRPr="00420CCF" w:rsidRDefault="00420CCF" w:rsidP="00420CCF">
            <w:pPr>
              <w:jc w:val="right"/>
              <w:rPr>
                <w:color w:val="000000"/>
              </w:rPr>
            </w:pPr>
            <w:r w:rsidRPr="00420CCF">
              <w:rPr>
                <w:color w:val="000000"/>
              </w:rPr>
              <w:t>-</w:t>
            </w:r>
          </w:p>
        </w:tc>
        <w:tc>
          <w:tcPr>
            <w:tcW w:w="1116" w:type="dxa"/>
            <w:tcBorders>
              <w:top w:val="nil"/>
              <w:left w:val="nil"/>
              <w:bottom w:val="nil"/>
              <w:right w:val="nil"/>
            </w:tcBorders>
            <w:shd w:val="clear" w:color="auto" w:fill="auto"/>
            <w:noWrap/>
            <w:vAlign w:val="bottom"/>
            <w:hideMark/>
          </w:tcPr>
          <w:p w14:paraId="49A62CCD" w14:textId="3FA5AAD5" w:rsidR="00420CCF" w:rsidRPr="00420CCF" w:rsidRDefault="00420CCF" w:rsidP="00420CCF">
            <w:pPr>
              <w:jc w:val="right"/>
              <w:rPr>
                <w:color w:val="000000"/>
              </w:rPr>
            </w:pPr>
            <w:r w:rsidRPr="00420CCF">
              <w:rPr>
                <w:color w:val="000000"/>
              </w:rPr>
              <w:t>227.005</w:t>
            </w:r>
          </w:p>
        </w:tc>
        <w:tc>
          <w:tcPr>
            <w:tcW w:w="1072" w:type="dxa"/>
            <w:tcBorders>
              <w:top w:val="nil"/>
              <w:left w:val="nil"/>
              <w:bottom w:val="nil"/>
              <w:right w:val="nil"/>
            </w:tcBorders>
            <w:shd w:val="clear" w:color="auto" w:fill="auto"/>
            <w:noWrap/>
            <w:vAlign w:val="bottom"/>
            <w:hideMark/>
          </w:tcPr>
          <w:p w14:paraId="07117E5B" w14:textId="3C36EC02" w:rsidR="00420CCF" w:rsidRPr="00420CCF" w:rsidRDefault="00420CCF" w:rsidP="00420CCF">
            <w:pPr>
              <w:jc w:val="right"/>
              <w:rPr>
                <w:b/>
                <w:bCs/>
                <w:color w:val="000000"/>
              </w:rPr>
            </w:pPr>
            <w:r w:rsidRPr="00420CCF">
              <w:rPr>
                <w:b/>
                <w:bCs/>
                <w:color w:val="000000"/>
              </w:rPr>
              <w:t>&lt;0.001</w:t>
            </w:r>
          </w:p>
        </w:tc>
      </w:tr>
      <w:tr w:rsidR="00420CCF"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4EC9439A" w:rsidR="00420CCF" w:rsidRPr="00C93F1B" w:rsidRDefault="00420CCF" w:rsidP="00420CCF">
            <w:pPr>
              <w:rPr>
                <w:color w:val="000000"/>
              </w:rPr>
            </w:pPr>
            <w:r w:rsidRPr="006028A3">
              <w:rPr>
                <w:i/>
                <w:iCs/>
                <w:color w:val="000000"/>
              </w:rPr>
              <w:t>SM</w:t>
            </w:r>
            <w:r>
              <w:rPr>
                <w:color w:val="000000"/>
                <w:vertAlign w:val="subscript"/>
              </w:rPr>
              <w:t>90</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184097ED" w:rsidR="00420CCF" w:rsidRPr="00DA0E8E" w:rsidRDefault="00420CCF" w:rsidP="00420CCF">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39CD7D21" w14:textId="4A97FE75" w:rsidR="00420CCF" w:rsidRPr="00420CCF" w:rsidRDefault="00420CCF" w:rsidP="00420CCF">
            <w:pPr>
              <w:jc w:val="right"/>
              <w:rPr>
                <w:color w:val="000000"/>
              </w:rPr>
            </w:pPr>
            <w:r w:rsidRPr="00420CCF">
              <w:rPr>
                <w:color w:val="000000"/>
              </w:rPr>
              <w:t>-</w:t>
            </w:r>
          </w:p>
        </w:tc>
        <w:tc>
          <w:tcPr>
            <w:tcW w:w="1116" w:type="dxa"/>
            <w:tcBorders>
              <w:top w:val="nil"/>
              <w:left w:val="nil"/>
              <w:bottom w:val="nil"/>
              <w:right w:val="nil"/>
            </w:tcBorders>
            <w:shd w:val="clear" w:color="auto" w:fill="auto"/>
            <w:noWrap/>
            <w:vAlign w:val="bottom"/>
            <w:hideMark/>
          </w:tcPr>
          <w:p w14:paraId="1B463235" w14:textId="440D0CCD" w:rsidR="00420CCF" w:rsidRPr="00420CCF" w:rsidRDefault="00420CCF" w:rsidP="00420CCF">
            <w:pPr>
              <w:jc w:val="right"/>
              <w:rPr>
                <w:color w:val="000000"/>
              </w:rPr>
            </w:pPr>
            <w:r w:rsidRPr="00420CCF">
              <w:rPr>
                <w:color w:val="000000"/>
              </w:rPr>
              <w:t>2.361</w:t>
            </w:r>
          </w:p>
        </w:tc>
        <w:tc>
          <w:tcPr>
            <w:tcW w:w="1072" w:type="dxa"/>
            <w:tcBorders>
              <w:top w:val="nil"/>
              <w:left w:val="nil"/>
              <w:bottom w:val="nil"/>
              <w:right w:val="nil"/>
            </w:tcBorders>
            <w:shd w:val="clear" w:color="auto" w:fill="auto"/>
            <w:noWrap/>
            <w:vAlign w:val="bottom"/>
            <w:hideMark/>
          </w:tcPr>
          <w:p w14:paraId="6F00DF36" w14:textId="75E42288" w:rsidR="00420CCF" w:rsidRPr="00420CCF" w:rsidRDefault="00420CCF" w:rsidP="00420CCF">
            <w:pPr>
              <w:jc w:val="right"/>
              <w:rPr>
                <w:b/>
                <w:bCs/>
                <w:color w:val="000000"/>
              </w:rPr>
            </w:pPr>
            <w:r w:rsidRPr="00420CCF">
              <w:rPr>
                <w:color w:val="000000"/>
              </w:rPr>
              <w:t>0.124</w:t>
            </w:r>
          </w:p>
        </w:tc>
      </w:tr>
      <w:tr w:rsidR="00420CCF"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11951859" w:rsidR="00420CCF" w:rsidRPr="00C93F1B" w:rsidRDefault="00420CCF" w:rsidP="00420CCF">
            <w:pPr>
              <w:rPr>
                <w:color w:val="000000"/>
              </w:rPr>
            </w:pPr>
            <w:r w:rsidRPr="006028A3">
              <w:rPr>
                <w:i/>
                <w:iCs/>
                <w:color w:val="000000"/>
              </w:rPr>
              <w:t>VPD</w:t>
            </w:r>
            <w:r>
              <w:rPr>
                <w:color w:val="000000"/>
                <w:vertAlign w:val="subscript"/>
              </w:rPr>
              <w:t>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6DE81B01" w:rsidR="00420CCF" w:rsidRPr="00DA0E8E" w:rsidRDefault="00420CCF" w:rsidP="00420CCF">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1791F8B8" w14:textId="46D1B6C2" w:rsidR="00420CCF" w:rsidRPr="00420CCF" w:rsidRDefault="00420CCF" w:rsidP="00420CCF">
            <w:pPr>
              <w:jc w:val="right"/>
              <w:rPr>
                <w:color w:val="000000"/>
              </w:rPr>
            </w:pPr>
            <w:r w:rsidRPr="00420CCF">
              <w:rPr>
                <w:color w:val="000000"/>
              </w:rPr>
              <w:t>-</w:t>
            </w:r>
          </w:p>
        </w:tc>
        <w:tc>
          <w:tcPr>
            <w:tcW w:w="1116" w:type="dxa"/>
            <w:tcBorders>
              <w:top w:val="nil"/>
              <w:left w:val="nil"/>
              <w:bottom w:val="nil"/>
              <w:right w:val="nil"/>
            </w:tcBorders>
            <w:shd w:val="clear" w:color="auto" w:fill="auto"/>
            <w:noWrap/>
            <w:vAlign w:val="bottom"/>
            <w:hideMark/>
          </w:tcPr>
          <w:p w14:paraId="55FF6BBB" w14:textId="6CE29A41" w:rsidR="00420CCF" w:rsidRPr="00420CCF" w:rsidRDefault="00420CCF" w:rsidP="00420CCF">
            <w:pPr>
              <w:jc w:val="right"/>
              <w:rPr>
                <w:color w:val="000000"/>
              </w:rPr>
            </w:pPr>
            <w:r w:rsidRPr="00420CCF">
              <w:rPr>
                <w:color w:val="000000"/>
              </w:rPr>
              <w:t>0.927</w:t>
            </w:r>
          </w:p>
        </w:tc>
        <w:tc>
          <w:tcPr>
            <w:tcW w:w="1072" w:type="dxa"/>
            <w:tcBorders>
              <w:top w:val="nil"/>
              <w:left w:val="nil"/>
              <w:bottom w:val="nil"/>
              <w:right w:val="nil"/>
            </w:tcBorders>
            <w:shd w:val="clear" w:color="auto" w:fill="auto"/>
            <w:noWrap/>
            <w:vAlign w:val="bottom"/>
            <w:hideMark/>
          </w:tcPr>
          <w:p w14:paraId="42D4CA50" w14:textId="024D7459" w:rsidR="00420CCF" w:rsidRPr="00420CCF" w:rsidRDefault="00420CCF" w:rsidP="00420CCF">
            <w:pPr>
              <w:jc w:val="right"/>
              <w:rPr>
                <w:b/>
                <w:bCs/>
                <w:color w:val="000000"/>
              </w:rPr>
            </w:pPr>
            <w:r w:rsidRPr="00420CCF">
              <w:rPr>
                <w:color w:val="000000"/>
              </w:rPr>
              <w:t>0.629</w:t>
            </w:r>
          </w:p>
        </w:tc>
      </w:tr>
      <w:tr w:rsidR="00420CCF"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18252826" w:rsidR="00420CCF" w:rsidRPr="00C93F1B" w:rsidRDefault="00420CCF" w:rsidP="00420CCF">
            <w:pPr>
              <w:rPr>
                <w:color w:val="000000"/>
              </w:rPr>
            </w:pPr>
            <w:r w:rsidRPr="006028A3">
              <w:rPr>
                <w:i/>
                <w:iCs/>
                <w:color w:val="000000"/>
              </w:rPr>
              <w:t>SM</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1FD01B47" w:rsidR="00420CCF" w:rsidRPr="00DA0E8E" w:rsidRDefault="00420CCF" w:rsidP="00420CCF">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6C928FCC" w14:textId="5BC70039" w:rsidR="00420CCF" w:rsidRPr="00420CCF" w:rsidRDefault="00420CCF" w:rsidP="00420CCF">
            <w:pPr>
              <w:jc w:val="right"/>
              <w:rPr>
                <w:color w:val="000000"/>
              </w:rPr>
            </w:pPr>
            <w:r w:rsidRPr="00420CCF">
              <w:rPr>
                <w:color w:val="000000"/>
              </w:rPr>
              <w:t>-</w:t>
            </w:r>
          </w:p>
        </w:tc>
        <w:tc>
          <w:tcPr>
            <w:tcW w:w="1116" w:type="dxa"/>
            <w:tcBorders>
              <w:top w:val="nil"/>
              <w:left w:val="nil"/>
              <w:bottom w:val="nil"/>
              <w:right w:val="nil"/>
            </w:tcBorders>
            <w:shd w:val="clear" w:color="auto" w:fill="auto"/>
            <w:noWrap/>
            <w:vAlign w:val="bottom"/>
            <w:hideMark/>
          </w:tcPr>
          <w:p w14:paraId="4DA36EAF" w14:textId="1C62397A" w:rsidR="00420CCF" w:rsidRPr="00420CCF" w:rsidRDefault="00420CCF" w:rsidP="00420CCF">
            <w:pPr>
              <w:jc w:val="right"/>
              <w:rPr>
                <w:color w:val="000000"/>
              </w:rPr>
            </w:pPr>
            <w:r w:rsidRPr="00420CCF">
              <w:rPr>
                <w:color w:val="000000"/>
              </w:rPr>
              <w:t>0.817</w:t>
            </w:r>
          </w:p>
        </w:tc>
        <w:tc>
          <w:tcPr>
            <w:tcW w:w="1072" w:type="dxa"/>
            <w:tcBorders>
              <w:top w:val="nil"/>
              <w:left w:val="nil"/>
              <w:bottom w:val="nil"/>
              <w:right w:val="nil"/>
            </w:tcBorders>
            <w:shd w:val="clear" w:color="auto" w:fill="auto"/>
            <w:noWrap/>
            <w:vAlign w:val="bottom"/>
            <w:hideMark/>
          </w:tcPr>
          <w:p w14:paraId="11DA06DE" w14:textId="66072F91" w:rsidR="00420CCF" w:rsidRPr="00420CCF" w:rsidRDefault="00420CCF" w:rsidP="00420CCF">
            <w:pPr>
              <w:jc w:val="right"/>
              <w:rPr>
                <w:b/>
                <w:bCs/>
                <w:color w:val="000000"/>
              </w:rPr>
            </w:pPr>
            <w:r w:rsidRPr="00420CCF">
              <w:rPr>
                <w:color w:val="000000"/>
              </w:rPr>
              <w:t>0.664</w:t>
            </w:r>
          </w:p>
        </w:tc>
      </w:tr>
      <w:tr w:rsidR="00420CCF"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420CCF" w:rsidRPr="00C93F1B" w:rsidRDefault="00420CCF" w:rsidP="00420CCF">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53A282AF" w:rsidR="00420CCF" w:rsidRPr="00DA0E8E" w:rsidRDefault="00420CCF" w:rsidP="00420CCF">
            <w:pPr>
              <w:jc w:val="right"/>
              <w:rPr>
                <w:color w:val="000000"/>
              </w:rPr>
            </w:pPr>
            <w:r w:rsidRPr="00DA0E8E">
              <w:rPr>
                <w:color w:val="000000"/>
              </w:rPr>
              <w:t>2</w:t>
            </w:r>
          </w:p>
        </w:tc>
        <w:tc>
          <w:tcPr>
            <w:tcW w:w="1416" w:type="dxa"/>
            <w:tcBorders>
              <w:top w:val="nil"/>
              <w:left w:val="nil"/>
              <w:right w:val="nil"/>
            </w:tcBorders>
            <w:shd w:val="clear" w:color="auto" w:fill="auto"/>
            <w:noWrap/>
            <w:vAlign w:val="bottom"/>
            <w:hideMark/>
          </w:tcPr>
          <w:p w14:paraId="57468915" w14:textId="1840881A" w:rsidR="00420CCF" w:rsidRPr="00420CCF" w:rsidRDefault="00420CCF" w:rsidP="00420CCF">
            <w:pPr>
              <w:jc w:val="right"/>
              <w:rPr>
                <w:color w:val="000000"/>
              </w:rPr>
            </w:pPr>
            <w:r w:rsidRPr="00420CCF">
              <w:rPr>
                <w:color w:val="000000"/>
              </w:rPr>
              <w:t>-</w:t>
            </w:r>
          </w:p>
        </w:tc>
        <w:tc>
          <w:tcPr>
            <w:tcW w:w="1116" w:type="dxa"/>
            <w:tcBorders>
              <w:top w:val="nil"/>
              <w:left w:val="nil"/>
              <w:right w:val="nil"/>
            </w:tcBorders>
            <w:shd w:val="clear" w:color="auto" w:fill="auto"/>
            <w:noWrap/>
            <w:vAlign w:val="bottom"/>
            <w:hideMark/>
          </w:tcPr>
          <w:p w14:paraId="4805DDDE" w14:textId="11F64013" w:rsidR="00420CCF" w:rsidRPr="00420CCF" w:rsidRDefault="00420CCF" w:rsidP="00420CCF">
            <w:pPr>
              <w:jc w:val="right"/>
              <w:rPr>
                <w:color w:val="000000"/>
              </w:rPr>
            </w:pPr>
            <w:r w:rsidRPr="00420CCF">
              <w:rPr>
                <w:color w:val="000000"/>
              </w:rPr>
              <w:t>4.085</w:t>
            </w:r>
          </w:p>
        </w:tc>
        <w:tc>
          <w:tcPr>
            <w:tcW w:w="1072" w:type="dxa"/>
            <w:tcBorders>
              <w:top w:val="nil"/>
              <w:left w:val="nil"/>
              <w:right w:val="nil"/>
            </w:tcBorders>
            <w:shd w:val="clear" w:color="auto" w:fill="auto"/>
            <w:noWrap/>
            <w:vAlign w:val="bottom"/>
            <w:hideMark/>
          </w:tcPr>
          <w:p w14:paraId="241D756D" w14:textId="2C1CCAC6" w:rsidR="00420CCF" w:rsidRPr="00420CCF" w:rsidRDefault="00420CCF" w:rsidP="00420CCF">
            <w:pPr>
              <w:jc w:val="right"/>
              <w:rPr>
                <w:b/>
                <w:bCs/>
                <w:color w:val="000000"/>
              </w:rPr>
            </w:pPr>
            <w:r w:rsidRPr="00420CCF">
              <w:rPr>
                <w:color w:val="000000"/>
              </w:rPr>
              <w:t>0.13</w:t>
            </w:r>
            <w:r>
              <w:rPr>
                <w:color w:val="000000"/>
              </w:rPr>
              <w:t>0</w:t>
            </w:r>
          </w:p>
        </w:tc>
      </w:tr>
      <w:tr w:rsidR="00420CCF"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3EF8B87F" w:rsidR="00420CCF" w:rsidRPr="00C93F1B" w:rsidRDefault="00420CCF" w:rsidP="00420CCF">
            <w:pPr>
              <w:rPr>
                <w:color w:val="000000"/>
              </w:rPr>
            </w:pPr>
            <w:r w:rsidRPr="006028A3">
              <w:rPr>
                <w:i/>
                <w:iCs/>
                <w:color w:val="000000"/>
              </w:rPr>
              <w:t>SM</w:t>
            </w:r>
            <w:r>
              <w:rPr>
                <w:color w:val="000000"/>
                <w:vertAlign w:val="subscript"/>
              </w:rPr>
              <w:t>90</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447E7341" w:rsidR="00420CCF" w:rsidRPr="00DA0E8E" w:rsidRDefault="00420CCF" w:rsidP="00420CCF">
            <w:pPr>
              <w:jc w:val="right"/>
              <w:rPr>
                <w:color w:val="000000"/>
              </w:rPr>
            </w:pPr>
            <w:r w:rsidRPr="00DA0E8E">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6F6FC73E" w:rsidR="00420CCF" w:rsidRPr="00420CCF" w:rsidRDefault="00420CCF" w:rsidP="00420CCF">
            <w:pPr>
              <w:jc w:val="right"/>
              <w:rPr>
                <w:color w:val="000000"/>
              </w:rPr>
            </w:pPr>
            <w:r w:rsidRPr="00420CCF">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3F3C4EB2" w:rsidR="00420CCF" w:rsidRPr="00420CCF" w:rsidRDefault="00420CCF" w:rsidP="00420CCF">
            <w:pPr>
              <w:jc w:val="right"/>
              <w:rPr>
                <w:color w:val="000000"/>
              </w:rPr>
            </w:pPr>
            <w:r w:rsidRPr="00420CCF">
              <w:rPr>
                <w:color w:val="000000"/>
              </w:rPr>
              <w:t>3.677</w:t>
            </w:r>
          </w:p>
        </w:tc>
        <w:tc>
          <w:tcPr>
            <w:tcW w:w="1072" w:type="dxa"/>
            <w:tcBorders>
              <w:top w:val="nil"/>
              <w:left w:val="nil"/>
              <w:bottom w:val="single" w:sz="4" w:space="0" w:color="auto"/>
              <w:right w:val="nil"/>
            </w:tcBorders>
            <w:shd w:val="clear" w:color="auto" w:fill="auto"/>
            <w:noWrap/>
            <w:vAlign w:val="bottom"/>
            <w:hideMark/>
          </w:tcPr>
          <w:p w14:paraId="38BDA523" w14:textId="353DA7CD" w:rsidR="00420CCF" w:rsidRPr="00420CCF" w:rsidRDefault="00420CCF" w:rsidP="00420CCF">
            <w:pPr>
              <w:jc w:val="right"/>
              <w:rPr>
                <w:color w:val="000000"/>
              </w:rPr>
            </w:pPr>
            <w:r w:rsidRPr="00420CCF">
              <w:rPr>
                <w:color w:val="000000"/>
              </w:rPr>
              <w:t>0.159</w:t>
            </w:r>
          </w:p>
        </w:tc>
      </w:tr>
    </w:tbl>
    <w:p w14:paraId="25419D71" w14:textId="77777777" w:rsidR="00EE2548" w:rsidRPr="00EE2548" w:rsidRDefault="00EE2548" w:rsidP="0025039E">
      <w:pPr>
        <w:spacing w:line="360" w:lineRule="auto"/>
        <w:rPr>
          <w:color w:val="000000" w:themeColor="text1"/>
        </w:rPr>
      </w:pPr>
    </w:p>
    <w:p w14:paraId="5D31B3F7" w14:textId="2F7E8F06" w:rsidR="00BE2AD9" w:rsidRDefault="00EA6746" w:rsidP="0025039E">
      <w:pPr>
        <w:spacing w:line="36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38469D" w:rsidRPr="0038469D">
        <w:t xml:space="preserve"> </w:t>
      </w:r>
      <w:r w:rsidR="0038469D" w:rsidRPr="00EA6746">
        <w:t>and</w:t>
      </w:r>
      <w:r w:rsidR="0038469D">
        <w:t xml:space="preserve"> </w:t>
      </w:r>
      <w:r w:rsidR="0038469D" w:rsidRPr="00DE0E3A">
        <w:rPr>
          <w:i/>
          <w:iCs/>
        </w:rPr>
        <w:t>p</w:t>
      </w:r>
      <w:r w:rsidR="0038469D">
        <w:t>-values where</w:t>
      </w:r>
      <w:r w:rsidRPr="00EA6746">
        <w:t xml:space="preserve"> 0.05</w:t>
      </w:r>
      <w:r w:rsidR="00C21287">
        <w:t xml:space="preserve"> </w:t>
      </w:r>
      <w:r w:rsidRPr="00EA6746">
        <w:t>&lt;</w:t>
      </w:r>
      <w:r w:rsidR="00C21287">
        <w:t xml:space="preserve"> </w:t>
      </w:r>
      <w:r w:rsidR="00DE0776">
        <w:rPr>
          <w:i/>
          <w:iCs/>
        </w:rPr>
        <w:t>p</w:t>
      </w:r>
      <w:r w:rsidR="00C21287">
        <w:rPr>
          <w:i/>
          <w:iCs/>
        </w:rPr>
        <w:t xml:space="preserve"> </w:t>
      </w:r>
      <w:r w:rsidRPr="00EA6746">
        <w:t>&lt;</w:t>
      </w:r>
      <w:r w:rsidR="00C21287">
        <w:t xml:space="preserve"> </w:t>
      </w:r>
      <w:r w:rsidRPr="00EA6746">
        <w:t>0.1</w:t>
      </w:r>
      <w:r>
        <w:t xml:space="preserve"> are italicized.</w:t>
      </w:r>
      <w:r w:rsidR="00511023">
        <w:t xml:space="preserve"> </w:t>
      </w:r>
      <w:r w:rsidR="00C93F1B">
        <w:rPr>
          <w:color w:val="000000"/>
          <w:lang w:val="el-GR"/>
        </w:rPr>
        <w:t>χ</w:t>
      </w:r>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25039E">
      <w:pPr>
        <w:spacing w:line="360" w:lineRule="auto"/>
        <w:rPr>
          <w:b/>
          <w:bCs/>
          <w:color w:val="000000" w:themeColor="text1"/>
        </w:rPr>
      </w:pPr>
      <w:r>
        <w:rPr>
          <w:b/>
          <w:bCs/>
          <w:color w:val="000000" w:themeColor="text1"/>
        </w:rPr>
        <w:lastRenderedPageBreak/>
        <w:t>Figure 3</w:t>
      </w:r>
    </w:p>
    <w:p w14:paraId="7F6E063F" w14:textId="788E71CC" w:rsidR="00BE2AD9" w:rsidRDefault="00836F3A" w:rsidP="0025039E">
      <w:pPr>
        <w:spacing w:line="360" w:lineRule="auto"/>
        <w:rPr>
          <w:b/>
          <w:bCs/>
          <w:color w:val="000000" w:themeColor="text1"/>
        </w:rPr>
      </w:pPr>
      <w:r>
        <w:rPr>
          <w:b/>
          <w:bCs/>
          <w:noProof/>
          <w:color w:val="000000" w:themeColor="text1"/>
        </w:rPr>
        <w:drawing>
          <wp:inline distT="0" distB="0" distL="0" distR="0" wp14:anchorId="0BB09919" wp14:editId="3F822687">
            <wp:extent cx="5943600" cy="5561965"/>
            <wp:effectExtent l="0" t="0" r="0" b="635"/>
            <wp:docPr id="8" name="Picture 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alendar&#10;&#10;Description automatically generated"/>
                    <pic:cNvPicPr/>
                  </pic:nvPicPr>
                  <pic:blipFill>
                    <a:blip r:embed="rId16"/>
                    <a:stretch>
                      <a:fillRect/>
                    </a:stretch>
                  </pic:blipFill>
                  <pic:spPr>
                    <a:xfrm>
                      <a:off x="0" y="0"/>
                      <a:ext cx="5943600" cy="5561965"/>
                    </a:xfrm>
                    <a:prstGeom prst="rect">
                      <a:avLst/>
                    </a:prstGeom>
                  </pic:spPr>
                </pic:pic>
              </a:graphicData>
            </a:graphic>
          </wp:inline>
        </w:drawing>
      </w:r>
    </w:p>
    <w:p w14:paraId="79BC1A43" w14:textId="6035A23E" w:rsidR="00674E71" w:rsidRDefault="00287474" w:rsidP="00674E71">
      <w:pPr>
        <w:spacing w:line="360" w:lineRule="auto"/>
        <w:rPr>
          <w:color w:val="000000" w:themeColor="text1"/>
        </w:rPr>
      </w:pPr>
      <w:r>
        <w:rPr>
          <w:b/>
          <w:bCs/>
          <w:color w:val="000000" w:themeColor="text1"/>
        </w:rPr>
        <w:t>Fig</w:t>
      </w:r>
      <w:r w:rsidR="004F2F3C">
        <w:rPr>
          <w:b/>
          <w:bCs/>
          <w:color w:val="000000" w:themeColor="text1"/>
        </w:rPr>
        <w:t>ure</w:t>
      </w:r>
      <w:r>
        <w:rPr>
          <w:b/>
          <w:bCs/>
          <w:color w:val="000000" w:themeColor="text1"/>
        </w:rPr>
        <w:t xml:space="preserve"> 3</w:t>
      </w:r>
      <w:r w:rsidR="004F2F3C">
        <w:rPr>
          <w:b/>
          <w:bCs/>
          <w:color w:val="000000" w:themeColor="text1"/>
        </w:rPr>
        <w:t>.</w:t>
      </w:r>
      <w:r w:rsidR="002F39A9">
        <w:rPr>
          <w:color w:val="000000" w:themeColor="text1"/>
        </w:rPr>
        <w:t xml:space="preserve"> Effects of </w:t>
      </w:r>
      <w:r w:rsidR="00D97DAB">
        <w:rPr>
          <w:color w:val="000000" w:themeColor="text1"/>
        </w:rPr>
        <w:t>4-day mean vapor pressure deficit (</w:t>
      </w:r>
      <w:r w:rsidR="00EB5FCB">
        <w:rPr>
          <w:color w:val="000000" w:themeColor="text1"/>
        </w:rPr>
        <w:t>a</w:t>
      </w:r>
      <w:r w:rsidR="00D97DAB">
        <w:rPr>
          <w:color w:val="000000" w:themeColor="text1"/>
        </w:rPr>
        <w:t xml:space="preserve">), </w:t>
      </w:r>
      <w:r w:rsidR="00836F3A">
        <w:rPr>
          <w:color w:val="000000" w:themeColor="text1"/>
        </w:rPr>
        <w:t>90-</w:t>
      </w:r>
      <w:r w:rsidR="004F2F3C">
        <w:rPr>
          <w:color w:val="000000" w:themeColor="text1"/>
        </w:rPr>
        <w:t xml:space="preserve">day soil moisture </w:t>
      </w:r>
      <w:r w:rsidR="00D97DAB">
        <w:rPr>
          <w:color w:val="000000" w:themeColor="text1"/>
        </w:rPr>
        <w:t>(</w:t>
      </w:r>
      <w:r w:rsidR="004F2F3C">
        <w:rPr>
          <w:color w:val="000000" w:themeColor="text1"/>
        </w:rPr>
        <w:t xml:space="preserve">per water holding capacity; </w:t>
      </w:r>
      <w:r w:rsidR="00EB5FCB">
        <w:rPr>
          <w:color w:val="000000" w:themeColor="text1"/>
        </w:rPr>
        <w:t>b</w:t>
      </w:r>
      <w:r w:rsidR="00D97DAB">
        <w:rPr>
          <w:color w:val="000000" w:themeColor="text1"/>
        </w:rPr>
        <w:t xml:space="preserve">), </w:t>
      </w:r>
      <w:r w:rsidR="00D65C67">
        <w:rPr>
          <w:color w:val="000000" w:themeColor="text1"/>
        </w:rPr>
        <w:t xml:space="preserve">and </w:t>
      </w:r>
      <w:r w:rsidR="004F2F3C">
        <w:rPr>
          <w:color w:val="000000" w:themeColor="text1"/>
        </w:rPr>
        <w:t xml:space="preserve">soil nitrogen availability </w:t>
      </w:r>
      <w:r w:rsidR="002F39A9">
        <w:rPr>
          <w:color w:val="000000" w:themeColor="text1"/>
        </w:rPr>
        <w:t>(</w:t>
      </w:r>
      <w:r w:rsidR="00EB5FC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836F3A" w:rsidRPr="001B5901">
        <w:rPr>
          <w:color w:val="000000" w:themeColor="text1"/>
        </w:rPr>
        <w:t xml:space="preserve">leaf </w:t>
      </w:r>
      <w:r w:rsidR="00836F3A">
        <w:rPr>
          <w:i/>
          <w:iCs/>
          <w:color w:val="000000" w:themeColor="text1"/>
        </w:rPr>
        <w:t>C</w:t>
      </w:r>
      <w:r w:rsidR="00836F3A" w:rsidRPr="001B5901">
        <w:rPr>
          <w:color w:val="000000" w:themeColor="text1"/>
          <w:vertAlign w:val="subscript"/>
        </w:rPr>
        <w:t>i</w:t>
      </w:r>
      <w:r w:rsidR="00836F3A" w:rsidRPr="001B5901">
        <w:rPr>
          <w:color w:val="000000" w:themeColor="text1"/>
        </w:rPr>
        <w:t>:</w:t>
      </w:r>
      <w:r w:rsidR="00836F3A">
        <w:rPr>
          <w:i/>
          <w:iCs/>
          <w:color w:val="000000" w:themeColor="text1"/>
        </w:rPr>
        <w:t>C</w:t>
      </w:r>
      <w:r w:rsidR="00836F3A" w:rsidRPr="001B5901">
        <w:rPr>
          <w:color w:val="000000" w:themeColor="text1"/>
          <w:vertAlign w:val="subscript"/>
        </w:rPr>
        <w:t>a</w:t>
      </w:r>
      <w:r w:rsidR="002F39A9" w:rsidRPr="002F39A9">
        <w:rPr>
          <w:color w:val="000000" w:themeColor="text1"/>
        </w:rPr>
        <w:t>.</w:t>
      </w:r>
      <w:r w:rsidR="004F2F3C">
        <w:rPr>
          <w:color w:val="000000" w:themeColor="text1"/>
        </w:rPr>
        <w:t xml:space="preserve"> </w:t>
      </w:r>
      <w:r w:rsidR="00674E71">
        <w:rPr>
          <w:color w:val="000000" w:themeColor="text1"/>
        </w:rPr>
        <w:t>Yellow shading indicate</w:t>
      </w:r>
      <w:r w:rsidR="00331585">
        <w:rPr>
          <w:color w:val="000000" w:themeColor="text1"/>
        </w:rPr>
        <w:t>s</w:t>
      </w:r>
      <w:r w:rsidR="00674E71">
        <w:rPr>
          <w:color w:val="000000" w:themeColor="text1"/>
        </w:rPr>
        <w:t xml:space="preserve"> C</w:t>
      </w:r>
      <w:r w:rsidR="00674E71">
        <w:rPr>
          <w:color w:val="000000" w:themeColor="text1"/>
          <w:vertAlign w:val="subscript"/>
        </w:rPr>
        <w:t>3</w:t>
      </w:r>
      <w:r w:rsidR="00674E71">
        <w:rPr>
          <w:color w:val="000000" w:themeColor="text1"/>
        </w:rPr>
        <w:t xml:space="preserve"> legumes,</w:t>
      </w:r>
      <w:r w:rsidR="00674E71" w:rsidRPr="003E3C1F">
        <w:rPr>
          <w:color w:val="000000" w:themeColor="text1"/>
        </w:rPr>
        <w:t xml:space="preserve"> </w:t>
      </w:r>
      <w:r w:rsidR="00674E71">
        <w:rPr>
          <w:color w:val="000000" w:themeColor="text1"/>
        </w:rPr>
        <w:t>blue shading</w:t>
      </w:r>
      <w:r w:rsidR="00674E71" w:rsidRPr="007E3368">
        <w:rPr>
          <w:color w:val="000000" w:themeColor="text1"/>
        </w:rPr>
        <w:t xml:space="preserve"> </w:t>
      </w:r>
      <w:r w:rsidR="00674E71">
        <w:rPr>
          <w:color w:val="000000" w:themeColor="text1"/>
        </w:rPr>
        <w:t>indicate</w:t>
      </w:r>
      <w:r w:rsidR="00331585">
        <w:rPr>
          <w:color w:val="000000" w:themeColor="text1"/>
        </w:rPr>
        <w:t>s</w:t>
      </w:r>
      <w:r w:rsidR="00674E71">
        <w:rPr>
          <w:color w:val="000000" w:themeColor="text1"/>
        </w:rPr>
        <w:t xml:space="preserve"> C</w:t>
      </w:r>
      <w:r w:rsidR="00674E71" w:rsidRPr="00341F1C">
        <w:rPr>
          <w:color w:val="000000" w:themeColor="text1"/>
          <w:vertAlign w:val="subscript"/>
        </w:rPr>
        <w:t>3</w:t>
      </w:r>
      <w:r w:rsidR="00674E71">
        <w:rPr>
          <w:color w:val="000000" w:themeColor="text1"/>
        </w:rPr>
        <w:t xml:space="preserve"> non-legumes, and red </w:t>
      </w:r>
      <w:r w:rsidR="00331585">
        <w:rPr>
          <w:color w:val="000000" w:themeColor="text1"/>
        </w:rPr>
        <w:t xml:space="preserve">shading </w:t>
      </w:r>
      <w:r w:rsidR="00674E71">
        <w:rPr>
          <w:color w:val="000000" w:themeColor="text1"/>
        </w:rPr>
        <w:t>indicate</w:t>
      </w:r>
      <w:r w:rsidR="00331585">
        <w:rPr>
          <w:color w:val="000000" w:themeColor="text1"/>
        </w:rPr>
        <w:t>s</w:t>
      </w:r>
      <w:r w:rsidR="00674E71">
        <w:rPr>
          <w:color w:val="000000" w:themeColor="text1"/>
        </w:rPr>
        <w:t xml:space="preserve"> C</w:t>
      </w:r>
      <w:r w:rsidR="00674E71">
        <w:rPr>
          <w:color w:val="000000" w:themeColor="text1"/>
          <w:vertAlign w:val="subscript"/>
        </w:rPr>
        <w:t>4</w:t>
      </w:r>
      <w:r w:rsidR="00674E71">
        <w:rPr>
          <w:color w:val="000000" w:themeColor="text1"/>
        </w:rPr>
        <w:t xml:space="preserve"> non-legumes. Points are jittered for visibility. </w:t>
      </w:r>
      <w:r w:rsidR="00331585">
        <w:rPr>
          <w:color w:val="000000" w:themeColor="text1"/>
        </w:rPr>
        <w:t>A black solid trendline is drawn to denote bivariate slopes that are different from zero (</w:t>
      </w:r>
      <w:r w:rsidR="00331585">
        <w:rPr>
          <w:i/>
          <w:iCs/>
          <w:color w:val="000000" w:themeColor="text1"/>
        </w:rPr>
        <w:t>p</w:t>
      </w:r>
      <w:r w:rsidR="00331585">
        <w:rPr>
          <w:color w:val="000000" w:themeColor="text1"/>
        </w:rPr>
        <w:t xml:space="preserve">&lt;0.05), with error ribbons representing the upper and lower 95% confidence intervals. Trendlines and error ribbons were drawn using model predictions using the ‘emmeans’ R package </w:t>
      </w:r>
      <w:r w:rsidR="00331585">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331585">
        <w:rPr>
          <w:color w:val="000000" w:themeColor="text1"/>
        </w:rPr>
        <w:fldChar w:fldCharType="separate"/>
      </w:r>
      <w:r w:rsidR="00331585" w:rsidRPr="00674E71">
        <w:rPr>
          <w:noProof/>
          <w:color w:val="000000" w:themeColor="text1"/>
        </w:rPr>
        <w:t>(Lenth 2019)</w:t>
      </w:r>
      <w:r w:rsidR="00331585">
        <w:rPr>
          <w:color w:val="000000" w:themeColor="text1"/>
        </w:rPr>
        <w:fldChar w:fldCharType="end"/>
      </w:r>
      <w:r w:rsidR="00331585">
        <w:rPr>
          <w:color w:val="000000" w:themeColor="text1"/>
        </w:rPr>
        <w:t xml:space="preserve"> across the range in x-axis values.</w:t>
      </w:r>
    </w:p>
    <w:p w14:paraId="4042139A" w14:textId="0200FB05" w:rsidR="00AC317B" w:rsidRPr="004F2F3C" w:rsidRDefault="000865A1" w:rsidP="0025039E">
      <w:pPr>
        <w:spacing w:line="360" w:lineRule="auto"/>
        <w:rPr>
          <w:color w:val="000000" w:themeColor="text1"/>
        </w:rPr>
      </w:pPr>
      <w:r>
        <w:rPr>
          <w:b/>
          <w:bCs/>
          <w:color w:val="000000" w:themeColor="text1"/>
        </w:rPr>
        <w:br w:type="page"/>
      </w:r>
    </w:p>
    <w:p w14:paraId="318229D6" w14:textId="71EEFF86" w:rsidR="00E03574" w:rsidRDefault="005C3DC5" w:rsidP="0025039E">
      <w:pPr>
        <w:autoSpaceDE w:val="0"/>
        <w:autoSpaceDN w:val="0"/>
        <w:adjustRightInd w:val="0"/>
        <w:spacing w:line="36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2AD4E414" w14:textId="64918F94" w:rsidR="003365BA" w:rsidRDefault="00DE0776" w:rsidP="00547A3F">
      <w:pPr>
        <w:autoSpaceDE w:val="0"/>
        <w:autoSpaceDN w:val="0"/>
        <w:adjustRightInd w:val="0"/>
        <w:spacing w:line="360" w:lineRule="auto"/>
        <w:rPr>
          <w:color w:val="000000" w:themeColor="text1"/>
        </w:rPr>
      </w:pPr>
      <w:r>
        <w:rPr>
          <w:color w:val="000000" w:themeColor="text1"/>
        </w:rPr>
        <w:t>A</w:t>
      </w:r>
      <w:r w:rsidR="006A7B9F">
        <w:rPr>
          <w:color w:val="000000" w:themeColor="text1"/>
        </w:rPr>
        <w:t>n</w:t>
      </w:r>
      <w:r>
        <w:rPr>
          <w:color w:val="000000" w:themeColor="text1"/>
        </w:rPr>
        <w:t xml:space="preserve"> interaction between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and plant functional group (</w:t>
      </w:r>
      <w:r w:rsidRPr="00DE0E3A">
        <w:rPr>
          <w:i/>
          <w:iCs/>
          <w:color w:val="000000" w:themeColor="text1"/>
        </w:rPr>
        <w:t>p</w:t>
      </w:r>
      <w:r>
        <w:rPr>
          <w:color w:val="000000" w:themeColor="text1"/>
        </w:rPr>
        <w:t xml:space="preserve">&lt;0.001; Table 4) revealed that the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r w:rsidR="004F2F3C">
        <w:rPr>
          <w:color w:val="000000" w:themeColor="text1"/>
        </w:rPr>
        <w:t>&lt;</w:t>
      </w:r>
      <w:r>
        <w:rPr>
          <w:color w:val="000000" w:themeColor="text1"/>
        </w:rPr>
        <w:t xml:space="preserve">0.001; Table 4) was driven by a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nonlegumes (Tukey: </w:t>
      </w:r>
      <w:r w:rsidRPr="00DE0E3A">
        <w:rPr>
          <w:i/>
          <w:iCs/>
          <w:color w:val="000000" w:themeColor="text1"/>
        </w:rPr>
        <w:t>p</w:t>
      </w:r>
      <w:r>
        <w:rPr>
          <w:color w:val="000000" w:themeColor="text1"/>
        </w:rPr>
        <w:t xml:space="preserve">&lt;0.001) </w:t>
      </w:r>
      <w:r w:rsidR="004F2F3C">
        <w:rPr>
          <w:color w:val="000000" w:themeColor="text1"/>
        </w:rPr>
        <w:t>and</w:t>
      </w:r>
      <w:r>
        <w:rPr>
          <w:color w:val="000000" w:themeColor="text1"/>
        </w:rPr>
        <w:t xml:space="preserve"> C</w:t>
      </w:r>
      <w:r>
        <w:rPr>
          <w:color w:val="000000" w:themeColor="text1"/>
          <w:vertAlign w:val="subscript"/>
        </w:rPr>
        <w:t>3</w:t>
      </w:r>
      <w:r>
        <w:rPr>
          <w:color w:val="000000" w:themeColor="text1"/>
        </w:rPr>
        <w:t xml:space="preserve"> legumes (Tukey: </w:t>
      </w:r>
      <w:r w:rsidRPr="00DE0E3A">
        <w:rPr>
          <w:i/>
          <w:iCs/>
          <w:color w:val="000000" w:themeColor="text1"/>
        </w:rPr>
        <w:t>p</w:t>
      </w:r>
      <w:r>
        <w:rPr>
          <w:color w:val="000000" w:themeColor="text1"/>
        </w:rPr>
        <w:t>=0.</w:t>
      </w:r>
      <w:r w:rsidR="004F2F3C">
        <w:rPr>
          <w:color w:val="000000" w:themeColor="text1"/>
        </w:rPr>
        <w:t>002</w:t>
      </w:r>
      <w:r>
        <w:rPr>
          <w:color w:val="000000" w:themeColor="text1"/>
        </w:rPr>
        <w:t>)</w:t>
      </w:r>
      <w:r w:rsidR="00F150BB">
        <w:rPr>
          <w:color w:val="000000" w:themeColor="text1"/>
        </w:rPr>
        <w:t>, with no</w:t>
      </w:r>
      <w:r w:rsidR="002043F8">
        <w:rPr>
          <w:color w:val="000000" w:themeColor="text1"/>
        </w:rPr>
        <w:t xml:space="preserve"> observable</w:t>
      </w:r>
      <w:r w:rsidR="00F150BB">
        <w:rPr>
          <w:color w:val="000000" w:themeColor="text1"/>
        </w:rPr>
        <w:t xml:space="preserve"> effect </w:t>
      </w:r>
      <w:r w:rsidR="004F2F3C">
        <w:rPr>
          <w:color w:val="000000" w:themeColor="text1"/>
        </w:rPr>
        <w:t xml:space="preserve">in </w:t>
      </w:r>
      <w:r>
        <w:rPr>
          <w:color w:val="000000" w:themeColor="text1"/>
        </w:rPr>
        <w:t>C</w:t>
      </w:r>
      <w:r>
        <w:rPr>
          <w:color w:val="000000" w:themeColor="text1"/>
          <w:vertAlign w:val="subscript"/>
        </w:rPr>
        <w:t>4</w:t>
      </w:r>
      <w:r>
        <w:rPr>
          <w:color w:val="000000" w:themeColor="text1"/>
        </w:rPr>
        <w:t xml:space="preserve"> nonlegumes (Tukey: </w:t>
      </w:r>
      <w:r w:rsidRPr="00DE0E3A">
        <w:rPr>
          <w:i/>
          <w:iCs/>
          <w:color w:val="000000" w:themeColor="text1"/>
        </w:rPr>
        <w:t>p</w:t>
      </w:r>
      <w:r>
        <w:rPr>
          <w:color w:val="000000" w:themeColor="text1"/>
        </w:rPr>
        <w:t>=0.7</w:t>
      </w:r>
      <w:r w:rsidR="004F2F3C">
        <w:rPr>
          <w:color w:val="000000" w:themeColor="text1"/>
        </w:rPr>
        <w:t>95</w:t>
      </w:r>
      <w:r>
        <w:rPr>
          <w:color w:val="000000" w:themeColor="text1"/>
        </w:rPr>
        <w:t>; Fig. 4</w:t>
      </w:r>
      <w:r w:rsidR="00DE0E3A">
        <w:rPr>
          <w:color w:val="000000" w:themeColor="text1"/>
        </w:rPr>
        <w:t>a</w:t>
      </w:r>
      <w:r>
        <w:rPr>
          <w:color w:val="000000" w:themeColor="text1"/>
        </w:rPr>
        <w:t xml:space="preserve">). </w:t>
      </w:r>
      <w:r w:rsidR="00D01437">
        <w:rPr>
          <w:color w:val="000000" w:themeColor="text1"/>
        </w:rPr>
        <w:t>An interaction between soil nitrogen availability and plant functional group (</w:t>
      </w:r>
      <w:r w:rsidR="00D01437">
        <w:rPr>
          <w:i/>
          <w:iCs/>
          <w:color w:val="000000" w:themeColor="text1"/>
        </w:rPr>
        <w:t>p</w:t>
      </w:r>
      <w:r w:rsidR="00D01437">
        <w:rPr>
          <w:color w:val="000000" w:themeColor="text1"/>
        </w:rPr>
        <w:t>=0.041; Table 4) indicated that the positive effect of increasing soil nitrogen (</w:t>
      </w:r>
      <w:r w:rsidR="00D01437">
        <w:rPr>
          <w:i/>
          <w:iCs/>
          <w:color w:val="000000" w:themeColor="text1"/>
        </w:rPr>
        <w:t>p</w:t>
      </w:r>
      <w:r w:rsidR="00D01437">
        <w:rPr>
          <w:color w:val="000000" w:themeColor="text1"/>
        </w:rPr>
        <w:t>=0.007; Table 4) was only apparent in C</w:t>
      </w:r>
      <w:r w:rsidR="00D01437">
        <w:rPr>
          <w:color w:val="000000" w:themeColor="text1"/>
          <w:vertAlign w:val="subscript"/>
        </w:rPr>
        <w:t>3</w:t>
      </w:r>
      <w:r w:rsidR="00D01437">
        <w:rPr>
          <w:color w:val="000000" w:themeColor="text1"/>
        </w:rPr>
        <w:t xml:space="preserve"> legumes (Tukey: </w:t>
      </w:r>
      <w:r w:rsidR="00D01437">
        <w:rPr>
          <w:i/>
          <w:iCs/>
          <w:color w:val="000000" w:themeColor="text1"/>
        </w:rPr>
        <w:t>p</w:t>
      </w:r>
      <w:r w:rsidR="00D01437">
        <w:rPr>
          <w:color w:val="000000" w:themeColor="text1"/>
        </w:rPr>
        <w:t>&lt;0.001; Table 4; Fig. 4d), with no</w:t>
      </w:r>
      <w:r w:rsidR="002043F8">
        <w:rPr>
          <w:color w:val="000000" w:themeColor="text1"/>
        </w:rPr>
        <w:t xml:space="preserve"> observable</w:t>
      </w:r>
      <w:r w:rsidR="00D01437">
        <w:rPr>
          <w:color w:val="000000" w:themeColor="text1"/>
        </w:rPr>
        <w:t xml:space="preserve"> effect in C</w:t>
      </w:r>
      <w:r w:rsidR="00D01437">
        <w:rPr>
          <w:color w:val="000000" w:themeColor="text1"/>
          <w:vertAlign w:val="subscript"/>
        </w:rPr>
        <w:t>3</w:t>
      </w:r>
      <w:r w:rsidR="00D01437">
        <w:rPr>
          <w:color w:val="000000" w:themeColor="text1"/>
        </w:rPr>
        <w:t xml:space="preserve"> nonlegumes (Tukey: </w:t>
      </w:r>
      <w:r w:rsidR="00D01437">
        <w:rPr>
          <w:i/>
          <w:iCs/>
          <w:color w:val="000000" w:themeColor="text1"/>
        </w:rPr>
        <w:t>p</w:t>
      </w:r>
      <w:r w:rsidR="00D01437">
        <w:rPr>
          <w:color w:val="000000" w:themeColor="text1"/>
        </w:rPr>
        <w:t>=0.449) or C</w:t>
      </w:r>
      <w:r w:rsidR="00D01437">
        <w:rPr>
          <w:color w:val="000000" w:themeColor="text1"/>
          <w:vertAlign w:val="subscript"/>
        </w:rPr>
        <w:t>4</w:t>
      </w:r>
      <w:r w:rsidR="00D01437">
        <w:rPr>
          <w:color w:val="000000" w:themeColor="text1"/>
        </w:rPr>
        <w:t xml:space="preserve"> nonlegumes (Tukey: </w:t>
      </w:r>
      <w:r w:rsidR="00D01437">
        <w:rPr>
          <w:i/>
          <w:iCs/>
          <w:color w:val="000000" w:themeColor="text1"/>
        </w:rPr>
        <w:t>p</w:t>
      </w:r>
      <w:r w:rsidR="00D01437">
        <w:rPr>
          <w:color w:val="000000" w:themeColor="text1"/>
        </w:rPr>
        <w:t>=0.680). Increasing soil moisture</w:t>
      </w:r>
      <w:r w:rsidR="00F97CDA">
        <w:rPr>
          <w:color w:val="000000" w:themeColor="text1"/>
        </w:rPr>
        <w:t xml:space="preserve"> </w:t>
      </w:r>
      <w:r w:rsidR="00D01437">
        <w:rPr>
          <w:color w:val="000000" w:themeColor="text1"/>
        </w:rPr>
        <w:t xml:space="preserve">increased </w:t>
      </w:r>
      <w:r w:rsidR="00D01437">
        <w:rPr>
          <w:i/>
          <w:iCs/>
          <w:color w:val="000000" w:themeColor="text1"/>
        </w:rPr>
        <w:t>N</w:t>
      </w:r>
      <w:r w:rsidR="00D01437">
        <w:rPr>
          <w:color w:val="000000" w:themeColor="text1"/>
          <w:vertAlign w:val="subscript"/>
        </w:rPr>
        <w:t>area</w:t>
      </w:r>
      <w:r w:rsidR="00D01437">
        <w:rPr>
          <w:color w:val="000000" w:themeColor="text1"/>
        </w:rPr>
        <w:t xml:space="preserve"> (</w:t>
      </w:r>
      <w:r w:rsidR="00D01437">
        <w:rPr>
          <w:i/>
          <w:iCs/>
          <w:color w:val="000000" w:themeColor="text1"/>
        </w:rPr>
        <w:t>p</w:t>
      </w:r>
      <w:r w:rsidR="00D01437">
        <w:rPr>
          <w:color w:val="000000" w:themeColor="text1"/>
        </w:rPr>
        <w:t>=0.010). A plant functional group effect</w:t>
      </w:r>
      <w:r w:rsidR="003365BA">
        <w:rPr>
          <w:color w:val="000000" w:themeColor="text1"/>
        </w:rPr>
        <w:t xml:space="preserve"> (</w:t>
      </w:r>
      <w:r w:rsidR="003365BA" w:rsidRPr="00DE0E3A">
        <w:rPr>
          <w:i/>
          <w:iCs/>
          <w:color w:val="000000" w:themeColor="text1"/>
        </w:rPr>
        <w:t>p</w:t>
      </w:r>
      <w:r w:rsidR="003365BA">
        <w:rPr>
          <w:color w:val="000000" w:themeColor="text1"/>
        </w:rPr>
        <w:t>&lt;0.001; Table 4) indicated that C</w:t>
      </w:r>
      <w:r w:rsidR="003365BA">
        <w:rPr>
          <w:color w:val="000000" w:themeColor="text1"/>
          <w:vertAlign w:val="subscript"/>
        </w:rPr>
        <w:t>4</w:t>
      </w:r>
      <w:r w:rsidR="003365BA">
        <w:rPr>
          <w:color w:val="000000" w:themeColor="text1"/>
        </w:rPr>
        <w:t xml:space="preserve"> nonlegumes had lower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legumes </w:t>
      </w:r>
      <w:r w:rsidR="004F2F3C">
        <w:rPr>
          <w:color w:val="000000" w:themeColor="text1"/>
        </w:rPr>
        <w:t xml:space="preserve">(Tukey: </w:t>
      </w:r>
      <w:r w:rsidR="004F2F3C" w:rsidRPr="00DE0E3A">
        <w:rPr>
          <w:i/>
          <w:iCs/>
          <w:color w:val="000000" w:themeColor="text1"/>
        </w:rPr>
        <w:t>p</w:t>
      </w:r>
      <w:r w:rsidR="004F2F3C">
        <w:rPr>
          <w:color w:val="000000" w:themeColor="text1"/>
        </w:rPr>
        <w:t xml:space="preserve">&lt;0.001) </w:t>
      </w:r>
      <w:r w:rsidR="003365BA">
        <w:rPr>
          <w:color w:val="000000" w:themeColor="text1"/>
        </w:rPr>
        <w:t>and C</w:t>
      </w:r>
      <w:r w:rsidR="003365BA">
        <w:rPr>
          <w:color w:val="000000" w:themeColor="text1"/>
          <w:vertAlign w:val="subscript"/>
        </w:rPr>
        <w:t>3</w:t>
      </w:r>
      <w:r w:rsidR="003365BA">
        <w:rPr>
          <w:color w:val="000000" w:themeColor="text1"/>
        </w:rPr>
        <w:t xml:space="preserve"> nonlegumes (Tukey: </w:t>
      </w:r>
      <w:r w:rsidR="003365BA" w:rsidRPr="00DE0E3A">
        <w:rPr>
          <w:i/>
          <w:iCs/>
          <w:color w:val="000000" w:themeColor="text1"/>
        </w:rPr>
        <w:t>p</w:t>
      </w:r>
      <w:r w:rsidR="00D01437">
        <w:rPr>
          <w:color w:val="000000" w:themeColor="text1"/>
        </w:rPr>
        <w:t>&lt;</w:t>
      </w:r>
      <w:r w:rsidR="003365BA">
        <w:rPr>
          <w:color w:val="000000" w:themeColor="text1"/>
        </w:rPr>
        <w:t>0.001), while C</w:t>
      </w:r>
      <w:r w:rsidR="003365BA">
        <w:rPr>
          <w:color w:val="000000" w:themeColor="text1"/>
          <w:vertAlign w:val="subscript"/>
        </w:rPr>
        <w:t>3</w:t>
      </w:r>
      <w:r w:rsidR="003365BA">
        <w:rPr>
          <w:color w:val="000000" w:themeColor="text1"/>
        </w:rPr>
        <w:t xml:space="preserve"> legumes had lower</w:t>
      </w:r>
      <w:r w:rsidR="004F2F3C">
        <w:rPr>
          <w:color w:val="000000" w:themeColor="text1"/>
        </w:rPr>
        <w:t xml:space="preserve">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nonlegumes (Tukey: </w:t>
      </w:r>
      <w:r w:rsidR="003365BA" w:rsidRPr="00DE0E3A">
        <w:rPr>
          <w:i/>
          <w:iCs/>
          <w:color w:val="000000" w:themeColor="text1"/>
        </w:rPr>
        <w:t>p</w:t>
      </w:r>
      <w:r w:rsidR="003365BA">
        <w:rPr>
          <w:color w:val="000000" w:themeColor="text1"/>
        </w:rPr>
        <w:t>=0.0</w:t>
      </w:r>
      <w:r w:rsidR="00D01437">
        <w:rPr>
          <w:color w:val="000000" w:themeColor="text1"/>
        </w:rPr>
        <w:t>30</w:t>
      </w:r>
      <w:r w:rsidR="003365BA">
        <w:rPr>
          <w:color w:val="000000" w:themeColor="text1"/>
        </w:rPr>
        <w:t>).</w:t>
      </w:r>
    </w:p>
    <w:p w14:paraId="2B872623" w14:textId="73149E06" w:rsidR="00D01437" w:rsidRDefault="00811D37" w:rsidP="002043F8">
      <w:pPr>
        <w:autoSpaceDE w:val="0"/>
        <w:autoSpaceDN w:val="0"/>
        <w:adjustRightInd w:val="0"/>
        <w:spacing w:line="360" w:lineRule="auto"/>
        <w:ind w:firstLine="720"/>
        <w:rPr>
          <w:color w:val="000000" w:themeColor="text1"/>
        </w:rPr>
      </w:pPr>
      <w:r>
        <w:rPr>
          <w:color w:val="000000" w:themeColor="text1"/>
        </w:rPr>
        <w:t>A marginal interaction between soil nitrogen availability and soil moisture (</w:t>
      </w:r>
      <w:r w:rsidRPr="00DE0E3A">
        <w:rPr>
          <w:i/>
          <w:iCs/>
          <w:color w:val="000000" w:themeColor="text1"/>
        </w:rPr>
        <w:t>p</w:t>
      </w:r>
      <w:r>
        <w:rPr>
          <w:color w:val="000000" w:themeColor="text1"/>
        </w:rPr>
        <w:t xml:space="preserve">=0.097; Table 4) indicated that </w:t>
      </w:r>
      <w:r w:rsidR="002043F8">
        <w:rPr>
          <w:color w:val="000000" w:themeColor="text1"/>
        </w:rPr>
        <w:t xml:space="preserve">the </w:t>
      </w:r>
      <w:r>
        <w:rPr>
          <w:color w:val="000000" w:themeColor="text1"/>
        </w:rPr>
        <w:t xml:space="preserve">positive effect of increasing soil nitrogen on </w:t>
      </w:r>
      <w:r>
        <w:rPr>
          <w:i/>
          <w:iCs/>
          <w:color w:val="000000" w:themeColor="text1"/>
        </w:rPr>
        <w:t>N</w:t>
      </w:r>
      <w:r>
        <w:rPr>
          <w:color w:val="000000" w:themeColor="text1"/>
          <w:vertAlign w:val="subscript"/>
        </w:rPr>
        <w:t>mass</w:t>
      </w:r>
      <w:r>
        <w:rPr>
          <w:color w:val="000000" w:themeColor="text1"/>
        </w:rPr>
        <w:t xml:space="preserve"> (</w:t>
      </w:r>
      <w:r>
        <w:rPr>
          <w:i/>
          <w:iCs/>
          <w:color w:val="000000" w:themeColor="text1"/>
        </w:rPr>
        <w:t>p</w:t>
      </w:r>
      <w:r>
        <w:rPr>
          <w:color w:val="000000" w:themeColor="text1"/>
        </w:rPr>
        <w:t xml:space="preserve">&lt;0.001; Table 4; Fig. 4e) was only apparent when soil moisture was less than 50% of the maximum water holding capacity (Tukey: </w:t>
      </w:r>
      <w:r w:rsidRPr="00DE0E3A">
        <w:rPr>
          <w:i/>
          <w:iCs/>
          <w:color w:val="000000" w:themeColor="text1"/>
        </w:rPr>
        <w:t>p</w:t>
      </w:r>
      <w:r>
        <w:rPr>
          <w:color w:val="000000" w:themeColor="text1"/>
        </w:rPr>
        <w:t>&lt;0.05 in all cases)</w:t>
      </w:r>
      <w:r w:rsidR="002043F8">
        <w:rPr>
          <w:color w:val="000000" w:themeColor="text1"/>
        </w:rPr>
        <w:t>.</w:t>
      </w:r>
      <w:r>
        <w:rPr>
          <w:color w:val="000000" w:themeColor="text1"/>
        </w:rPr>
        <w:t xml:space="preserve"> There was no effect of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mass</w:t>
      </w:r>
      <w:r>
        <w:rPr>
          <w:color w:val="000000" w:themeColor="text1"/>
        </w:rPr>
        <w:t xml:space="preserve"> (</w:t>
      </w:r>
      <w:r>
        <w:rPr>
          <w:i/>
          <w:iCs/>
          <w:color w:val="000000" w:themeColor="text1"/>
        </w:rPr>
        <w:t>p</w:t>
      </w:r>
      <w:r>
        <w:rPr>
          <w:color w:val="000000" w:themeColor="text1"/>
        </w:rPr>
        <w:t>=0.447; Table 4; Fig. 4b)</w:t>
      </w:r>
      <w:r w:rsidR="002043F8">
        <w:rPr>
          <w:color w:val="000000" w:themeColor="text1"/>
        </w:rPr>
        <w:t xml:space="preserve">, but a positive effect of increasing soil moisture on </w:t>
      </w:r>
      <w:r w:rsidR="002043F8">
        <w:rPr>
          <w:i/>
          <w:iCs/>
          <w:color w:val="000000" w:themeColor="text1"/>
        </w:rPr>
        <w:t>N</w:t>
      </w:r>
      <w:r w:rsidR="002043F8">
        <w:rPr>
          <w:color w:val="000000" w:themeColor="text1"/>
          <w:vertAlign w:val="subscript"/>
        </w:rPr>
        <w:t>mass</w:t>
      </w:r>
      <w:r>
        <w:rPr>
          <w:color w:val="000000" w:themeColor="text1"/>
        </w:rPr>
        <w:t xml:space="preserve">. </w:t>
      </w:r>
      <w:r w:rsidR="0040616D">
        <w:rPr>
          <w:color w:val="000000" w:themeColor="text1"/>
        </w:rPr>
        <w:t>A plant functional group effect (</w:t>
      </w:r>
      <w:r w:rsidR="0040616D">
        <w:rPr>
          <w:i/>
          <w:iCs/>
          <w:color w:val="000000" w:themeColor="text1"/>
        </w:rPr>
        <w:t>p</w:t>
      </w:r>
      <w:r w:rsidR="0040616D">
        <w:rPr>
          <w:color w:val="000000" w:themeColor="text1"/>
        </w:rPr>
        <w:t>&lt;0.001; Table 4) indicated that C</w:t>
      </w:r>
      <w:r w:rsidR="0040616D">
        <w:rPr>
          <w:color w:val="000000" w:themeColor="text1"/>
          <w:vertAlign w:val="subscript"/>
        </w:rPr>
        <w:t>4</w:t>
      </w:r>
      <w:r w:rsidR="0040616D">
        <w:rPr>
          <w:color w:val="000000" w:themeColor="text1"/>
        </w:rPr>
        <w:t xml:space="preserve"> nonlegumes had lower </w:t>
      </w:r>
      <w:r w:rsidR="0040616D">
        <w:rPr>
          <w:i/>
          <w:iCs/>
          <w:color w:val="000000" w:themeColor="text1"/>
        </w:rPr>
        <w:t>N</w:t>
      </w:r>
      <w:r w:rsidR="0040616D">
        <w:rPr>
          <w:color w:val="000000" w:themeColor="text1"/>
          <w:vertAlign w:val="subscript"/>
        </w:rPr>
        <w:t>mass</w:t>
      </w:r>
      <w:r w:rsidR="0040616D">
        <w:rPr>
          <w:color w:val="000000" w:themeColor="text1"/>
        </w:rPr>
        <w:t xml:space="preserve"> compared to C</w:t>
      </w:r>
      <w:r w:rsidR="0040616D">
        <w:rPr>
          <w:color w:val="000000" w:themeColor="text1"/>
          <w:vertAlign w:val="subscript"/>
        </w:rPr>
        <w:t>3</w:t>
      </w:r>
      <w:r w:rsidR="0040616D">
        <w:rPr>
          <w:color w:val="000000" w:themeColor="text1"/>
        </w:rPr>
        <w:t xml:space="preserve"> legumes (Tukey: </w:t>
      </w:r>
      <w:r w:rsidR="0040616D" w:rsidRPr="00DE0E3A">
        <w:rPr>
          <w:i/>
          <w:iCs/>
          <w:color w:val="000000" w:themeColor="text1"/>
        </w:rPr>
        <w:t>p</w:t>
      </w:r>
      <w:r w:rsidR="0040616D">
        <w:rPr>
          <w:color w:val="000000" w:themeColor="text1"/>
        </w:rPr>
        <w:t>=0.003) and C</w:t>
      </w:r>
      <w:r w:rsidR="0040616D">
        <w:rPr>
          <w:color w:val="000000" w:themeColor="text1"/>
          <w:vertAlign w:val="subscript"/>
        </w:rPr>
        <w:t>3</w:t>
      </w:r>
      <w:r w:rsidR="0040616D">
        <w:rPr>
          <w:color w:val="000000" w:themeColor="text1"/>
        </w:rPr>
        <w:t xml:space="preserve"> nonlegumes (Tukey: </w:t>
      </w:r>
      <w:r w:rsidR="0040616D" w:rsidRPr="00DE0E3A">
        <w:rPr>
          <w:i/>
          <w:iCs/>
          <w:color w:val="000000" w:themeColor="text1"/>
        </w:rPr>
        <w:t>p</w:t>
      </w:r>
      <w:r w:rsidR="0040616D">
        <w:rPr>
          <w:color w:val="000000" w:themeColor="text1"/>
        </w:rPr>
        <w:t xml:space="preserve">=0.011), while </w:t>
      </w:r>
      <w:r w:rsidR="0040616D">
        <w:rPr>
          <w:i/>
          <w:iCs/>
          <w:color w:val="000000" w:themeColor="text1"/>
        </w:rPr>
        <w:t>N</w:t>
      </w:r>
      <w:r w:rsidR="0040616D">
        <w:rPr>
          <w:color w:val="000000" w:themeColor="text1"/>
          <w:vertAlign w:val="subscript"/>
        </w:rPr>
        <w:t>mass</w:t>
      </w:r>
      <w:r w:rsidR="0040616D">
        <w:rPr>
          <w:color w:val="000000" w:themeColor="text1"/>
        </w:rPr>
        <w:t xml:space="preserve"> did not differ between C</w:t>
      </w:r>
      <w:r w:rsidR="0040616D">
        <w:rPr>
          <w:color w:val="000000" w:themeColor="text1"/>
          <w:vertAlign w:val="subscript"/>
        </w:rPr>
        <w:t>3</w:t>
      </w:r>
      <w:r w:rsidR="0040616D">
        <w:rPr>
          <w:color w:val="000000" w:themeColor="text1"/>
        </w:rPr>
        <w:t xml:space="preserve"> legumes and C</w:t>
      </w:r>
      <w:r w:rsidR="0040616D">
        <w:rPr>
          <w:color w:val="000000" w:themeColor="text1"/>
          <w:vertAlign w:val="subscript"/>
        </w:rPr>
        <w:t>3</w:t>
      </w:r>
      <w:r w:rsidR="0040616D">
        <w:rPr>
          <w:color w:val="000000" w:themeColor="text1"/>
        </w:rPr>
        <w:t xml:space="preserve"> nonlegumes (Tukey: </w:t>
      </w:r>
      <w:r w:rsidR="0040616D" w:rsidRPr="00DE0E3A">
        <w:rPr>
          <w:i/>
          <w:iCs/>
          <w:color w:val="000000" w:themeColor="text1"/>
        </w:rPr>
        <w:t>p</w:t>
      </w:r>
      <w:r w:rsidR="0040616D">
        <w:rPr>
          <w:color w:val="000000" w:themeColor="text1"/>
        </w:rPr>
        <w:t>=0.231).</w:t>
      </w:r>
    </w:p>
    <w:p w14:paraId="151C9E71" w14:textId="1D19413D" w:rsidR="002B48F9" w:rsidRPr="000D755C" w:rsidRDefault="00EA7513" w:rsidP="000D755C">
      <w:pPr>
        <w:autoSpaceDE w:val="0"/>
        <w:autoSpaceDN w:val="0"/>
        <w:adjustRightInd w:val="0"/>
        <w:spacing w:line="360" w:lineRule="auto"/>
        <w:ind w:firstLine="720"/>
        <w:rPr>
          <w:color w:val="000000" w:themeColor="text1"/>
        </w:rPr>
      </w:pPr>
      <w:r>
        <w:rPr>
          <w:color w:val="000000" w:themeColor="text1"/>
        </w:rPr>
        <w:t xml:space="preserve">Variance in </w:t>
      </w:r>
      <w:r>
        <w:rPr>
          <w:i/>
          <w:iCs/>
          <w:color w:val="000000" w:themeColor="text1"/>
        </w:rPr>
        <w:t>M</w:t>
      </w:r>
      <w:r>
        <w:rPr>
          <w:color w:val="000000" w:themeColor="text1"/>
          <w:vertAlign w:val="subscript"/>
        </w:rPr>
        <w:t>area</w:t>
      </w:r>
      <w:r>
        <w:rPr>
          <w:color w:val="000000" w:themeColor="text1"/>
        </w:rPr>
        <w:t xml:space="preserve"> was driven by a three-way interaction between </w:t>
      </w:r>
      <w:r w:rsidR="009B392E">
        <w:rPr>
          <w:color w:val="000000" w:themeColor="text1"/>
        </w:rPr>
        <w:t xml:space="preserve">soil nitrogen availability, soil moisture, and plant functional group </w:t>
      </w:r>
      <w:r>
        <w:rPr>
          <w:color w:val="000000" w:themeColor="text1"/>
        </w:rPr>
        <w:t>(</w:t>
      </w:r>
      <w:r>
        <w:rPr>
          <w:i/>
          <w:iCs/>
          <w:color w:val="000000" w:themeColor="text1"/>
        </w:rPr>
        <w:t>p</w:t>
      </w:r>
      <w:r>
        <w:rPr>
          <w:color w:val="000000" w:themeColor="text1"/>
        </w:rPr>
        <w:t>=0.018; Table 4). This interaction indicated that</w:t>
      </w:r>
      <w:r w:rsidR="00F97CDA">
        <w:rPr>
          <w:color w:val="000000" w:themeColor="text1"/>
        </w:rPr>
        <w:t xml:space="preserve"> </w:t>
      </w:r>
      <w:r>
        <w:rPr>
          <w:color w:val="000000" w:themeColor="text1"/>
        </w:rPr>
        <w:t xml:space="preserve">increasing soil moisture increased the positive effect of increasing </w:t>
      </w:r>
      <w:r w:rsidR="00836F3A">
        <w:rPr>
          <w:color w:val="000000" w:themeColor="text1"/>
        </w:rPr>
        <w:t>soil nitrogen availability</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legumes</w:t>
      </w:r>
      <w:r w:rsidR="00F97CDA">
        <w:rPr>
          <w:color w:val="000000" w:themeColor="text1"/>
        </w:rPr>
        <w:t xml:space="preserve"> (Tukey: p=0.030</w:t>
      </w:r>
      <w:r w:rsidR="002043F8">
        <w:rPr>
          <w:color w:val="000000" w:themeColor="text1"/>
        </w:rPr>
        <w:t>) but</w:t>
      </w:r>
      <w:r w:rsidR="00F97CDA">
        <w:rPr>
          <w:color w:val="000000" w:themeColor="text1"/>
        </w:rPr>
        <w:t xml:space="preserve"> did not modify the negative effect of increasing </w:t>
      </w:r>
      <w:r w:rsidR="00836F3A">
        <w:rPr>
          <w:color w:val="000000" w:themeColor="text1"/>
        </w:rPr>
        <w:t>soil nitrogen</w:t>
      </w:r>
      <w:r w:rsidR="00F97CDA">
        <w:rPr>
          <w:color w:val="000000" w:themeColor="text1"/>
        </w:rPr>
        <w:t xml:space="preserve"> on </w:t>
      </w:r>
      <w:r w:rsidR="00F97CDA">
        <w:rPr>
          <w:i/>
          <w:iCs/>
          <w:color w:val="000000" w:themeColor="text1"/>
        </w:rPr>
        <w:t>M</w:t>
      </w:r>
      <w:r w:rsidR="00F97CDA">
        <w:rPr>
          <w:color w:val="000000" w:themeColor="text1"/>
          <w:vertAlign w:val="subscript"/>
        </w:rPr>
        <w:t>area</w:t>
      </w:r>
      <w:r w:rsidR="00F97CDA">
        <w:rPr>
          <w:color w:val="000000" w:themeColor="text1"/>
        </w:rPr>
        <w:t xml:space="preserve"> in C</w:t>
      </w:r>
      <w:r w:rsidR="00F97CDA">
        <w:rPr>
          <w:color w:val="000000" w:themeColor="text1"/>
          <w:vertAlign w:val="subscript"/>
        </w:rPr>
        <w:t>4</w:t>
      </w:r>
      <w:r w:rsidR="00F97CDA">
        <w:rPr>
          <w:color w:val="000000" w:themeColor="text1"/>
        </w:rPr>
        <w:t xml:space="preserve"> nonlegumes (Tukey: </w:t>
      </w:r>
      <w:r w:rsidR="00F97CDA" w:rsidRPr="00F97CDA">
        <w:rPr>
          <w:i/>
          <w:iCs/>
          <w:color w:val="000000" w:themeColor="text1"/>
        </w:rPr>
        <w:t>p</w:t>
      </w:r>
      <w:r w:rsidR="00F97CDA">
        <w:rPr>
          <w:color w:val="000000" w:themeColor="text1"/>
        </w:rPr>
        <w:t>=0.511) or C</w:t>
      </w:r>
      <w:r w:rsidR="00F97CDA">
        <w:rPr>
          <w:color w:val="000000" w:themeColor="text1"/>
          <w:vertAlign w:val="subscript"/>
        </w:rPr>
        <w:t>3</w:t>
      </w:r>
      <w:r w:rsidR="00F97CDA">
        <w:rPr>
          <w:color w:val="000000" w:themeColor="text1"/>
        </w:rPr>
        <w:t xml:space="preserve"> nonlegumes (Tukey: </w:t>
      </w:r>
      <w:r w:rsidR="00F97CDA" w:rsidRPr="00F97CDA">
        <w:rPr>
          <w:i/>
          <w:iCs/>
          <w:color w:val="000000" w:themeColor="text1"/>
        </w:rPr>
        <w:t>p</w:t>
      </w:r>
      <w:r w:rsidR="00F97CDA">
        <w:rPr>
          <w:color w:val="000000" w:themeColor="text1"/>
        </w:rPr>
        <w:t xml:space="preserve">&gt;0.999). </w:t>
      </w:r>
      <w:r w:rsidR="002043F8">
        <w:rPr>
          <w:color w:val="000000" w:themeColor="text1"/>
        </w:rPr>
        <w:t>There</w:t>
      </w:r>
      <w:r w:rsidR="00F97CDA">
        <w:rPr>
          <w:color w:val="000000" w:themeColor="text1"/>
        </w:rPr>
        <w:t xml:space="preserve"> was </w:t>
      </w:r>
      <w:r w:rsidR="002043F8">
        <w:rPr>
          <w:color w:val="000000" w:themeColor="text1"/>
        </w:rPr>
        <w:t>otherwise no</w:t>
      </w:r>
      <w:r w:rsidR="00F97CDA">
        <w:rPr>
          <w:color w:val="000000" w:themeColor="text1"/>
        </w:rPr>
        <w:t xml:space="preserve"> effect of soil moisture on </w:t>
      </w:r>
      <w:r w:rsidR="00F97CDA">
        <w:rPr>
          <w:i/>
          <w:iCs/>
          <w:color w:val="000000" w:themeColor="text1"/>
        </w:rPr>
        <w:t>M</w:t>
      </w:r>
      <w:r w:rsidR="00F97CDA">
        <w:rPr>
          <w:color w:val="000000" w:themeColor="text1"/>
          <w:vertAlign w:val="subscript"/>
        </w:rPr>
        <w:t>area</w:t>
      </w:r>
      <w:r w:rsidR="00F97CDA">
        <w:rPr>
          <w:color w:val="000000" w:themeColor="text1"/>
        </w:rPr>
        <w:t xml:space="preserve"> (</w:t>
      </w:r>
      <w:r w:rsidR="00F97CDA">
        <w:rPr>
          <w:i/>
          <w:iCs/>
          <w:color w:val="000000" w:themeColor="text1"/>
        </w:rPr>
        <w:t>p</w:t>
      </w:r>
      <w:r w:rsidR="00F97CDA">
        <w:rPr>
          <w:color w:val="000000" w:themeColor="text1"/>
        </w:rPr>
        <w:t xml:space="preserve">=0.696; Table 4). An interaction between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sidR="00F97CDA">
        <w:rPr>
          <w:color w:val="000000" w:themeColor="text1"/>
        </w:rPr>
        <w:t xml:space="preserve"> and plant functional group (</w:t>
      </w:r>
      <w:r w:rsidR="00F97CDA" w:rsidRPr="00DE0E3A">
        <w:rPr>
          <w:i/>
          <w:iCs/>
          <w:color w:val="000000" w:themeColor="text1"/>
        </w:rPr>
        <w:t>p</w:t>
      </w:r>
      <w:r w:rsidR="00F97CDA">
        <w:rPr>
          <w:color w:val="000000" w:themeColor="text1"/>
        </w:rPr>
        <w:t>&lt;0.001; Table 4</w:t>
      </w:r>
      <w:r w:rsidR="002043F8">
        <w:rPr>
          <w:color w:val="000000" w:themeColor="text1"/>
        </w:rPr>
        <w:t>; Fig. 4c</w:t>
      </w:r>
      <w:r w:rsidR="00F97CDA">
        <w:rPr>
          <w:color w:val="000000" w:themeColor="text1"/>
        </w:rPr>
        <w:t xml:space="preserve">) indicated that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sidR="00F97CDA">
        <w:rPr>
          <w:color w:val="000000" w:themeColor="text1"/>
        </w:rPr>
        <w:t xml:space="preserve"> on </w:t>
      </w:r>
      <w:r w:rsidR="00F97CDA">
        <w:rPr>
          <w:i/>
          <w:iCs/>
          <w:color w:val="000000" w:themeColor="text1"/>
        </w:rPr>
        <w:t>M</w:t>
      </w:r>
      <w:r w:rsidR="00F97CDA">
        <w:rPr>
          <w:color w:val="000000" w:themeColor="text1"/>
          <w:vertAlign w:val="subscript"/>
        </w:rPr>
        <w:t>area</w:t>
      </w:r>
      <w:r w:rsidR="00F97CDA">
        <w:rPr>
          <w:color w:val="000000" w:themeColor="text1"/>
        </w:rPr>
        <w:t xml:space="preserve"> (</w:t>
      </w:r>
      <w:r w:rsidR="00F97CDA" w:rsidRPr="00DE0E3A">
        <w:rPr>
          <w:i/>
          <w:iCs/>
          <w:color w:val="000000" w:themeColor="text1"/>
        </w:rPr>
        <w:t>p</w:t>
      </w:r>
      <w:r w:rsidR="00F97CDA">
        <w:rPr>
          <w:color w:val="000000" w:themeColor="text1"/>
        </w:rPr>
        <w:t xml:space="preserve">&lt;0.001; Table 4) was driven by a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sidR="00F97CDA">
        <w:rPr>
          <w:color w:val="000000" w:themeColor="text1"/>
        </w:rPr>
        <w:t xml:space="preserve"> on </w:t>
      </w:r>
      <w:r w:rsidR="00F97CDA">
        <w:rPr>
          <w:i/>
          <w:iCs/>
          <w:color w:val="000000" w:themeColor="text1"/>
        </w:rPr>
        <w:t>M</w:t>
      </w:r>
      <w:r w:rsidR="00F97CDA">
        <w:rPr>
          <w:color w:val="000000" w:themeColor="text1"/>
          <w:vertAlign w:val="subscript"/>
        </w:rPr>
        <w:t>area</w:t>
      </w:r>
      <w:r w:rsidR="00F97CDA">
        <w:rPr>
          <w:color w:val="000000" w:themeColor="text1"/>
        </w:rPr>
        <w:t xml:space="preserve"> in C</w:t>
      </w:r>
      <w:r w:rsidR="00F97CDA">
        <w:rPr>
          <w:color w:val="000000" w:themeColor="text1"/>
          <w:vertAlign w:val="subscript"/>
        </w:rPr>
        <w:t>3</w:t>
      </w:r>
      <w:r w:rsidR="00F97CDA">
        <w:rPr>
          <w:color w:val="000000" w:themeColor="text1"/>
        </w:rPr>
        <w:t xml:space="preserve"> legumes and C</w:t>
      </w:r>
      <w:r w:rsidR="00F97CDA">
        <w:rPr>
          <w:color w:val="000000" w:themeColor="text1"/>
          <w:vertAlign w:val="subscript"/>
        </w:rPr>
        <w:t>3</w:t>
      </w:r>
      <w:r w:rsidR="00F97CDA">
        <w:rPr>
          <w:color w:val="000000" w:themeColor="text1"/>
        </w:rPr>
        <w:t xml:space="preserve"> nonlegumes (Tukey: </w:t>
      </w:r>
      <w:r w:rsidR="00F97CDA" w:rsidRPr="00DE0E3A">
        <w:rPr>
          <w:i/>
          <w:iCs/>
          <w:color w:val="000000" w:themeColor="text1"/>
        </w:rPr>
        <w:t>p</w:t>
      </w:r>
      <w:r w:rsidR="00F97CDA">
        <w:rPr>
          <w:color w:val="000000" w:themeColor="text1"/>
        </w:rPr>
        <w:t>&lt;0.001 in both cases), with no effect in C</w:t>
      </w:r>
      <w:r w:rsidR="00F97CDA">
        <w:rPr>
          <w:color w:val="000000" w:themeColor="text1"/>
          <w:vertAlign w:val="subscript"/>
        </w:rPr>
        <w:t>4</w:t>
      </w:r>
      <w:r w:rsidR="00F97CDA">
        <w:rPr>
          <w:color w:val="000000" w:themeColor="text1"/>
        </w:rPr>
        <w:t xml:space="preserve"> nonlegumes (Tukey: </w:t>
      </w:r>
      <w:r w:rsidR="00F97CDA" w:rsidRPr="00DE0E3A">
        <w:rPr>
          <w:i/>
          <w:iCs/>
          <w:color w:val="000000" w:themeColor="text1"/>
        </w:rPr>
        <w:t>p</w:t>
      </w:r>
      <w:r w:rsidR="00F97CDA">
        <w:rPr>
          <w:color w:val="000000" w:themeColor="text1"/>
        </w:rPr>
        <w:t>=0.343; Fig. 4c).</w:t>
      </w:r>
    </w:p>
    <w:p w14:paraId="18DC3528" w14:textId="77777777" w:rsidR="008E025F" w:rsidRDefault="008E025F" w:rsidP="000E5BEF">
      <w:pPr>
        <w:autoSpaceDE w:val="0"/>
        <w:autoSpaceDN w:val="0"/>
        <w:adjustRightInd w:val="0"/>
        <w:spacing w:line="480" w:lineRule="auto"/>
        <w:rPr>
          <w:b/>
          <w:bCs/>
          <w:color w:val="000000" w:themeColor="text1"/>
        </w:rPr>
      </w:pPr>
    </w:p>
    <w:p w14:paraId="69CB36BE" w14:textId="0F039E4A" w:rsidR="00836F3A" w:rsidRDefault="00836F3A" w:rsidP="000E5BEF">
      <w:pPr>
        <w:autoSpaceDE w:val="0"/>
        <w:autoSpaceDN w:val="0"/>
        <w:adjustRightInd w:val="0"/>
        <w:spacing w:line="480" w:lineRule="auto"/>
        <w:rPr>
          <w:b/>
          <w:bCs/>
          <w:color w:val="000000" w:themeColor="text1"/>
        </w:rPr>
        <w:sectPr w:rsidR="00836F3A" w:rsidSect="008E025F">
          <w:pgSz w:w="12240" w:h="15840"/>
          <w:pgMar w:top="1440" w:right="1440" w:bottom="1440" w:left="1440" w:header="720" w:footer="720" w:gutter="0"/>
          <w:lnNumType w:countBy="1" w:restart="continuous"/>
          <w:cols w:space="720"/>
          <w:docGrid w:linePitch="360"/>
        </w:sectPr>
      </w:pPr>
    </w:p>
    <w:p w14:paraId="5929E91F" w14:textId="4C2D4C13" w:rsidR="000959FB" w:rsidRPr="000959FB" w:rsidRDefault="000E116E" w:rsidP="0025039E">
      <w:pPr>
        <w:autoSpaceDE w:val="0"/>
        <w:autoSpaceDN w:val="0"/>
        <w:adjustRightInd w:val="0"/>
        <w:spacing w:line="36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 xml:space="preserve">Analysis of variance results exploring effects of soil nitrogen availability, the unit cost ratio, </w:t>
      </w:r>
      <w:r w:rsidR="002578A7">
        <w:rPr>
          <w:color w:val="000000" w:themeColor="text1"/>
          <w:lang w:val="el-GR"/>
        </w:rPr>
        <w:t>χ</w:t>
      </w:r>
      <w:r w:rsidR="002E6639">
        <w:rPr>
          <w:color w:val="000000" w:themeColor="text1"/>
        </w:rPr>
        <w:t xml:space="preserve">, and functional group </w:t>
      </w:r>
      <w:r w:rsidR="002578A7">
        <w:rPr>
          <w:color w:val="000000" w:themeColor="text1"/>
        </w:rPr>
        <w:t xml:space="preserve">on </w:t>
      </w:r>
      <w:r w:rsidR="002E6639">
        <w:rPr>
          <w:i/>
          <w:iCs/>
          <w:color w:val="000000" w:themeColor="text1"/>
        </w:rPr>
        <w:t>N</w:t>
      </w:r>
      <w:r w:rsidR="002E6639">
        <w:rPr>
          <w:color w:val="000000" w:themeColor="text1"/>
          <w:vertAlign w:val="subscript"/>
        </w:rPr>
        <w:t>area</w:t>
      </w:r>
      <w:r w:rsidR="001E0CCD">
        <w:rPr>
          <w:color w:val="000000" w:themeColor="text1"/>
        </w:rPr>
        <w:t xml:space="preserve">, </w:t>
      </w:r>
      <w:r w:rsidR="001E0CCD">
        <w:rPr>
          <w:i/>
          <w:iCs/>
          <w:color w:val="000000" w:themeColor="text1"/>
        </w:rPr>
        <w:t>N</w:t>
      </w:r>
      <w:r w:rsidR="001E0CCD">
        <w:rPr>
          <w:color w:val="000000" w:themeColor="text1"/>
          <w:vertAlign w:val="subscript"/>
        </w:rPr>
        <w:t>mass</w:t>
      </w:r>
      <w:r w:rsidR="001E0CCD">
        <w:rPr>
          <w:color w:val="000000" w:themeColor="text1"/>
        </w:rPr>
        <w:t xml:space="preserve">, and </w:t>
      </w:r>
      <w:r w:rsidR="001E0CCD">
        <w:rPr>
          <w:i/>
          <w:iCs/>
          <w:color w:val="000000" w:themeColor="text1"/>
        </w:rPr>
        <w:t>M</w:t>
      </w:r>
      <w:r w:rsidR="001E0CCD">
        <w:rPr>
          <w:color w:val="000000" w:themeColor="text1"/>
          <w:vertAlign w:val="subscript"/>
        </w:rPr>
        <w:t>area</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6738D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DE0E3A">
            <w:pPr>
              <w:jc w:val="right"/>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DE0E3A">
            <w:pPr>
              <w:jc w:val="right"/>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D8A2E96" w:rsidR="000146F1" w:rsidRPr="00DE0E3A" w:rsidRDefault="000146F1" w:rsidP="00DE0E3A">
            <w:pPr>
              <w:jc w:val="right"/>
              <w:rPr>
                <w:i/>
                <w:iCs/>
                <w:color w:val="000000"/>
              </w:rPr>
            </w:pPr>
            <w:r w:rsidRPr="00DE0E3A">
              <w:rPr>
                <w:i/>
                <w:iCs/>
                <w:color w:val="000000"/>
              </w:rPr>
              <w:t>p</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DE0E3A">
            <w:pPr>
              <w:jc w:val="right"/>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7BEF5BAA" w:rsidR="000146F1" w:rsidRPr="00DE0E3A" w:rsidRDefault="000146F1" w:rsidP="00DE0E3A">
            <w:pPr>
              <w:jc w:val="right"/>
              <w:rPr>
                <w:i/>
                <w:iCs/>
                <w:color w:val="000000"/>
              </w:rPr>
            </w:pPr>
            <w:r w:rsidRPr="00DE0E3A">
              <w:rPr>
                <w:i/>
                <w:iCs/>
                <w:color w:val="000000"/>
              </w:rPr>
              <w:t>p</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DE0E3A">
            <w:pPr>
              <w:jc w:val="right"/>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76EE46F5" w:rsidR="000146F1" w:rsidRPr="00DE0E3A" w:rsidRDefault="000146F1" w:rsidP="00DE0E3A">
            <w:pPr>
              <w:jc w:val="right"/>
              <w:rPr>
                <w:i/>
                <w:iCs/>
                <w:color w:val="000000"/>
              </w:rPr>
            </w:pPr>
            <w:r w:rsidRPr="00DE0E3A">
              <w:rPr>
                <w:i/>
                <w:iCs/>
                <w:color w:val="000000"/>
              </w:rPr>
              <w:t>p</w:t>
            </w:r>
          </w:p>
        </w:tc>
      </w:tr>
      <w:tr w:rsidR="002043F8" w:rsidRPr="000959FB" w14:paraId="48EB6DF3" w14:textId="4D8F06A1" w:rsidTr="0034040D">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2043F8" w:rsidRPr="000959FB" w:rsidRDefault="002043F8" w:rsidP="002043F8">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68F305A9" w:rsidR="002043F8" w:rsidRPr="008C72FA" w:rsidRDefault="002043F8" w:rsidP="002043F8">
            <w:pPr>
              <w:jc w:val="right"/>
              <w:rPr>
                <w:color w:val="000000"/>
              </w:rPr>
            </w:pPr>
            <w:r w:rsidRPr="008C72FA">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56C9AC74" w:rsidR="002043F8" w:rsidRPr="00420CCF" w:rsidRDefault="002043F8" w:rsidP="002043F8">
            <w:pPr>
              <w:jc w:val="right"/>
              <w:rPr>
                <w:color w:val="000000"/>
              </w:rPr>
            </w:pPr>
            <w:r w:rsidRPr="00420CCF">
              <w:rPr>
                <w:color w:val="000000"/>
              </w:rPr>
              <w:t>2.41E+00</w:t>
            </w:r>
          </w:p>
        </w:tc>
        <w:tc>
          <w:tcPr>
            <w:tcW w:w="1007" w:type="dxa"/>
            <w:tcBorders>
              <w:top w:val="single" w:sz="4" w:space="0" w:color="auto"/>
              <w:left w:val="nil"/>
              <w:bottom w:val="nil"/>
              <w:right w:val="nil"/>
            </w:tcBorders>
            <w:shd w:val="clear" w:color="auto" w:fill="auto"/>
            <w:noWrap/>
            <w:vAlign w:val="bottom"/>
            <w:hideMark/>
          </w:tcPr>
          <w:p w14:paraId="14C0ED62" w14:textId="5023F442" w:rsidR="002043F8" w:rsidRPr="00420CCF" w:rsidRDefault="002043F8" w:rsidP="002043F8">
            <w:pPr>
              <w:jc w:val="right"/>
              <w:rPr>
                <w:color w:val="000000"/>
              </w:rPr>
            </w:pPr>
            <w:r w:rsidRPr="00420CCF">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56233D5D" w:rsidR="002043F8" w:rsidRPr="00420CCF" w:rsidRDefault="002043F8" w:rsidP="002043F8">
            <w:pPr>
              <w:jc w:val="right"/>
              <w:rPr>
                <w:color w:val="000000"/>
              </w:rPr>
            </w:pPr>
            <w:r w:rsidRPr="00420CCF">
              <w:rPr>
                <w:color w:val="000000"/>
              </w:rPr>
              <w:t>-</w:t>
            </w:r>
          </w:p>
        </w:tc>
        <w:tc>
          <w:tcPr>
            <w:tcW w:w="1303" w:type="dxa"/>
            <w:tcBorders>
              <w:top w:val="single" w:sz="4" w:space="0" w:color="auto"/>
              <w:left w:val="nil"/>
              <w:bottom w:val="nil"/>
              <w:right w:val="nil"/>
            </w:tcBorders>
            <w:vAlign w:val="bottom"/>
          </w:tcPr>
          <w:p w14:paraId="3A30F7DF" w14:textId="182741C1" w:rsidR="002043F8" w:rsidRPr="00420CCF" w:rsidRDefault="002043F8" w:rsidP="002043F8">
            <w:pPr>
              <w:jc w:val="right"/>
              <w:rPr>
                <w:color w:val="000000"/>
              </w:rPr>
            </w:pPr>
            <w:r w:rsidRPr="00420CCF">
              <w:rPr>
                <w:color w:val="000000"/>
              </w:rPr>
              <w:t>6.28E-02</w:t>
            </w:r>
          </w:p>
        </w:tc>
        <w:tc>
          <w:tcPr>
            <w:tcW w:w="996" w:type="dxa"/>
            <w:tcBorders>
              <w:top w:val="single" w:sz="4" w:space="0" w:color="auto"/>
              <w:left w:val="nil"/>
              <w:bottom w:val="nil"/>
              <w:right w:val="nil"/>
            </w:tcBorders>
            <w:vAlign w:val="bottom"/>
          </w:tcPr>
          <w:p w14:paraId="03A1F31E" w14:textId="199C8828" w:rsidR="002043F8" w:rsidRPr="00420CCF" w:rsidRDefault="002043F8" w:rsidP="002043F8">
            <w:pPr>
              <w:jc w:val="right"/>
              <w:rPr>
                <w:color w:val="000000"/>
              </w:rPr>
            </w:pPr>
            <w:r w:rsidRPr="00420CCF">
              <w:rPr>
                <w:color w:val="000000"/>
              </w:rPr>
              <w:t>-</w:t>
            </w:r>
          </w:p>
        </w:tc>
        <w:tc>
          <w:tcPr>
            <w:tcW w:w="1013" w:type="dxa"/>
            <w:tcBorders>
              <w:top w:val="single" w:sz="4" w:space="0" w:color="auto"/>
              <w:left w:val="nil"/>
              <w:bottom w:val="nil"/>
              <w:right w:val="nil"/>
            </w:tcBorders>
            <w:vAlign w:val="bottom"/>
          </w:tcPr>
          <w:p w14:paraId="76F875D9" w14:textId="5DE595A0" w:rsidR="002043F8" w:rsidRPr="00420CCF" w:rsidRDefault="002043F8" w:rsidP="002043F8">
            <w:pPr>
              <w:jc w:val="right"/>
              <w:rPr>
                <w:color w:val="000000"/>
              </w:rPr>
            </w:pPr>
            <w:r w:rsidRPr="00420CCF">
              <w:rPr>
                <w:color w:val="000000"/>
              </w:rPr>
              <w:t>-</w:t>
            </w:r>
          </w:p>
        </w:tc>
        <w:tc>
          <w:tcPr>
            <w:tcW w:w="1306" w:type="dxa"/>
            <w:tcBorders>
              <w:top w:val="single" w:sz="4" w:space="0" w:color="auto"/>
              <w:left w:val="nil"/>
              <w:bottom w:val="nil"/>
              <w:right w:val="nil"/>
            </w:tcBorders>
            <w:vAlign w:val="bottom"/>
          </w:tcPr>
          <w:p w14:paraId="02FE39A4" w14:textId="0852B387" w:rsidR="002043F8" w:rsidRPr="002043F8" w:rsidRDefault="002043F8" w:rsidP="002043F8">
            <w:pPr>
              <w:jc w:val="right"/>
              <w:rPr>
                <w:color w:val="000000"/>
              </w:rPr>
            </w:pPr>
            <w:r w:rsidRPr="002043F8">
              <w:rPr>
                <w:color w:val="000000"/>
              </w:rPr>
              <w:t>6.90E+00</w:t>
            </w:r>
          </w:p>
        </w:tc>
        <w:tc>
          <w:tcPr>
            <w:tcW w:w="1070" w:type="dxa"/>
            <w:tcBorders>
              <w:top w:val="single" w:sz="4" w:space="0" w:color="auto"/>
              <w:left w:val="nil"/>
              <w:bottom w:val="nil"/>
              <w:right w:val="nil"/>
            </w:tcBorders>
            <w:vAlign w:val="bottom"/>
          </w:tcPr>
          <w:p w14:paraId="6DF5F250" w14:textId="7B4A7A76" w:rsidR="002043F8" w:rsidRPr="002043F8" w:rsidRDefault="002043F8" w:rsidP="002043F8">
            <w:pPr>
              <w:jc w:val="right"/>
              <w:rPr>
                <w:color w:val="000000"/>
              </w:rPr>
            </w:pPr>
            <w:r w:rsidRPr="002043F8">
              <w:rPr>
                <w:color w:val="000000"/>
              </w:rPr>
              <w:t>-</w:t>
            </w:r>
          </w:p>
        </w:tc>
        <w:tc>
          <w:tcPr>
            <w:tcW w:w="1070" w:type="dxa"/>
            <w:tcBorders>
              <w:top w:val="single" w:sz="4" w:space="0" w:color="auto"/>
              <w:left w:val="nil"/>
              <w:bottom w:val="nil"/>
              <w:right w:val="nil"/>
            </w:tcBorders>
            <w:vAlign w:val="bottom"/>
          </w:tcPr>
          <w:p w14:paraId="0F5DC793" w14:textId="53983740" w:rsidR="002043F8" w:rsidRPr="002043F8" w:rsidRDefault="002043F8" w:rsidP="002043F8">
            <w:pPr>
              <w:jc w:val="right"/>
              <w:rPr>
                <w:color w:val="000000"/>
              </w:rPr>
            </w:pPr>
            <w:r w:rsidRPr="002043F8">
              <w:rPr>
                <w:color w:val="000000"/>
              </w:rPr>
              <w:t>-</w:t>
            </w:r>
          </w:p>
        </w:tc>
      </w:tr>
      <w:tr w:rsidR="002043F8" w:rsidRPr="000959FB" w14:paraId="4C663014" w14:textId="59E38F2F" w:rsidTr="0034040D">
        <w:trPr>
          <w:trHeight w:val="320"/>
          <w:jc w:val="center"/>
        </w:trPr>
        <w:tc>
          <w:tcPr>
            <w:tcW w:w="2330" w:type="dxa"/>
            <w:tcBorders>
              <w:top w:val="nil"/>
              <w:left w:val="nil"/>
              <w:bottom w:val="nil"/>
              <w:right w:val="nil"/>
            </w:tcBorders>
            <w:shd w:val="clear" w:color="auto" w:fill="auto"/>
            <w:noWrap/>
            <w:vAlign w:val="center"/>
            <w:hideMark/>
          </w:tcPr>
          <w:p w14:paraId="586498E1" w14:textId="7027D97A" w:rsidR="002043F8" w:rsidRPr="000959FB" w:rsidRDefault="009F1ACD" w:rsidP="002043F8">
            <w:pPr>
              <w:rPr>
                <w:i/>
                <w:iCs/>
                <w:color w:val="000000"/>
              </w:rPr>
            </w:pPr>
            <w:proofErr w:type="spell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spellEnd"/>
          </w:p>
        </w:tc>
        <w:tc>
          <w:tcPr>
            <w:tcW w:w="536" w:type="dxa"/>
            <w:tcBorders>
              <w:top w:val="nil"/>
              <w:left w:val="nil"/>
              <w:bottom w:val="nil"/>
              <w:right w:val="nil"/>
            </w:tcBorders>
            <w:shd w:val="clear" w:color="auto" w:fill="auto"/>
            <w:noWrap/>
            <w:vAlign w:val="bottom"/>
            <w:hideMark/>
          </w:tcPr>
          <w:p w14:paraId="2649E2C1" w14:textId="5DA99DAA" w:rsidR="002043F8" w:rsidRPr="008C72FA" w:rsidRDefault="002043F8" w:rsidP="002043F8">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7B8CD8FB" w14:textId="6E8CA510" w:rsidR="002043F8" w:rsidRPr="00420CCF" w:rsidRDefault="002043F8" w:rsidP="002043F8">
            <w:pPr>
              <w:jc w:val="right"/>
              <w:rPr>
                <w:color w:val="000000"/>
              </w:rPr>
            </w:pPr>
            <w:r w:rsidRPr="00420CCF">
              <w:rPr>
                <w:color w:val="000000"/>
              </w:rPr>
              <w:t>-2.32E+00</w:t>
            </w:r>
          </w:p>
        </w:tc>
        <w:tc>
          <w:tcPr>
            <w:tcW w:w="1007" w:type="dxa"/>
            <w:tcBorders>
              <w:top w:val="nil"/>
              <w:left w:val="nil"/>
              <w:bottom w:val="nil"/>
              <w:right w:val="nil"/>
            </w:tcBorders>
            <w:shd w:val="clear" w:color="auto" w:fill="auto"/>
            <w:noWrap/>
            <w:vAlign w:val="bottom"/>
            <w:hideMark/>
          </w:tcPr>
          <w:p w14:paraId="656D1156" w14:textId="746A18D2" w:rsidR="002043F8" w:rsidRPr="00420CCF" w:rsidRDefault="002043F8" w:rsidP="002043F8">
            <w:pPr>
              <w:jc w:val="right"/>
              <w:rPr>
                <w:color w:val="000000"/>
              </w:rPr>
            </w:pPr>
            <w:r w:rsidRPr="00420CCF">
              <w:rPr>
                <w:color w:val="000000"/>
              </w:rPr>
              <w:t>7.386</w:t>
            </w:r>
          </w:p>
        </w:tc>
        <w:tc>
          <w:tcPr>
            <w:tcW w:w="1070" w:type="dxa"/>
            <w:tcBorders>
              <w:top w:val="nil"/>
              <w:left w:val="nil"/>
              <w:bottom w:val="nil"/>
              <w:right w:val="nil"/>
            </w:tcBorders>
            <w:shd w:val="clear" w:color="auto" w:fill="auto"/>
            <w:noWrap/>
            <w:vAlign w:val="bottom"/>
            <w:hideMark/>
          </w:tcPr>
          <w:p w14:paraId="243F0FB2" w14:textId="35085B85" w:rsidR="002043F8" w:rsidRPr="00420CCF" w:rsidRDefault="002043F8" w:rsidP="002043F8">
            <w:pPr>
              <w:jc w:val="right"/>
              <w:rPr>
                <w:b/>
                <w:bCs/>
                <w:color w:val="000000"/>
              </w:rPr>
            </w:pPr>
            <w:r w:rsidRPr="00420CCF">
              <w:rPr>
                <w:b/>
                <w:bCs/>
                <w:color w:val="000000"/>
              </w:rPr>
              <w:t>0.007</w:t>
            </w:r>
          </w:p>
        </w:tc>
        <w:tc>
          <w:tcPr>
            <w:tcW w:w="1303" w:type="dxa"/>
            <w:tcBorders>
              <w:top w:val="nil"/>
              <w:left w:val="nil"/>
              <w:bottom w:val="nil"/>
              <w:right w:val="nil"/>
            </w:tcBorders>
            <w:vAlign w:val="bottom"/>
          </w:tcPr>
          <w:p w14:paraId="296672BB" w14:textId="08B47C56" w:rsidR="002043F8" w:rsidRPr="00420CCF" w:rsidRDefault="002043F8" w:rsidP="002043F8">
            <w:pPr>
              <w:jc w:val="right"/>
              <w:rPr>
                <w:color w:val="000000"/>
              </w:rPr>
            </w:pPr>
            <w:r w:rsidRPr="00420CCF">
              <w:rPr>
                <w:color w:val="000000"/>
              </w:rPr>
              <w:t>8.04E-01</w:t>
            </w:r>
          </w:p>
        </w:tc>
        <w:tc>
          <w:tcPr>
            <w:tcW w:w="996" w:type="dxa"/>
            <w:tcBorders>
              <w:top w:val="nil"/>
              <w:left w:val="nil"/>
              <w:bottom w:val="nil"/>
              <w:right w:val="nil"/>
            </w:tcBorders>
            <w:vAlign w:val="bottom"/>
          </w:tcPr>
          <w:p w14:paraId="5A4C45CD" w14:textId="56DFB6B3" w:rsidR="002043F8" w:rsidRPr="00420CCF" w:rsidRDefault="002043F8" w:rsidP="002043F8">
            <w:pPr>
              <w:jc w:val="right"/>
              <w:rPr>
                <w:color w:val="000000"/>
              </w:rPr>
            </w:pPr>
            <w:r w:rsidRPr="00420CCF">
              <w:rPr>
                <w:color w:val="000000"/>
              </w:rPr>
              <w:t>0.578</w:t>
            </w:r>
          </w:p>
        </w:tc>
        <w:tc>
          <w:tcPr>
            <w:tcW w:w="1013" w:type="dxa"/>
            <w:tcBorders>
              <w:top w:val="nil"/>
              <w:left w:val="nil"/>
              <w:bottom w:val="nil"/>
              <w:right w:val="nil"/>
            </w:tcBorders>
            <w:vAlign w:val="bottom"/>
          </w:tcPr>
          <w:p w14:paraId="3B1EA975" w14:textId="05939348" w:rsidR="002043F8" w:rsidRPr="00420CCF" w:rsidRDefault="002043F8" w:rsidP="002043F8">
            <w:pPr>
              <w:jc w:val="right"/>
              <w:rPr>
                <w:color w:val="000000"/>
              </w:rPr>
            </w:pPr>
            <w:r w:rsidRPr="00420CCF">
              <w:rPr>
                <w:color w:val="000000"/>
              </w:rPr>
              <w:t>0.447</w:t>
            </w:r>
          </w:p>
        </w:tc>
        <w:tc>
          <w:tcPr>
            <w:tcW w:w="1306" w:type="dxa"/>
            <w:tcBorders>
              <w:top w:val="nil"/>
              <w:left w:val="nil"/>
              <w:bottom w:val="nil"/>
              <w:right w:val="nil"/>
            </w:tcBorders>
            <w:vAlign w:val="bottom"/>
          </w:tcPr>
          <w:p w14:paraId="09F8DBBD" w14:textId="573D506F" w:rsidR="002043F8" w:rsidRPr="002043F8" w:rsidRDefault="002043F8" w:rsidP="002043F8">
            <w:pPr>
              <w:jc w:val="right"/>
              <w:rPr>
                <w:color w:val="000000"/>
              </w:rPr>
            </w:pPr>
            <w:r w:rsidRPr="002043F8">
              <w:rPr>
                <w:color w:val="000000"/>
              </w:rPr>
              <w:t>-3.13E+00</w:t>
            </w:r>
          </w:p>
        </w:tc>
        <w:tc>
          <w:tcPr>
            <w:tcW w:w="1070" w:type="dxa"/>
            <w:tcBorders>
              <w:top w:val="nil"/>
              <w:left w:val="nil"/>
              <w:bottom w:val="nil"/>
              <w:right w:val="nil"/>
            </w:tcBorders>
            <w:vAlign w:val="bottom"/>
          </w:tcPr>
          <w:p w14:paraId="2B129716" w14:textId="4B059AAB" w:rsidR="002043F8" w:rsidRPr="002043F8" w:rsidRDefault="002043F8" w:rsidP="002043F8">
            <w:pPr>
              <w:jc w:val="right"/>
              <w:rPr>
                <w:color w:val="000000"/>
              </w:rPr>
            </w:pPr>
            <w:r w:rsidRPr="002043F8">
              <w:rPr>
                <w:color w:val="000000"/>
              </w:rPr>
              <w:t>15.913</w:t>
            </w:r>
          </w:p>
        </w:tc>
        <w:tc>
          <w:tcPr>
            <w:tcW w:w="1070" w:type="dxa"/>
            <w:tcBorders>
              <w:top w:val="nil"/>
              <w:left w:val="nil"/>
              <w:bottom w:val="nil"/>
              <w:right w:val="nil"/>
            </w:tcBorders>
            <w:vAlign w:val="bottom"/>
          </w:tcPr>
          <w:p w14:paraId="033AEE07" w14:textId="1D5F17DF" w:rsidR="002043F8" w:rsidRPr="002043F8" w:rsidRDefault="002043F8" w:rsidP="002043F8">
            <w:pPr>
              <w:jc w:val="right"/>
              <w:rPr>
                <w:b/>
                <w:bCs/>
                <w:color w:val="000000"/>
              </w:rPr>
            </w:pPr>
            <w:r w:rsidRPr="002043F8">
              <w:rPr>
                <w:b/>
                <w:bCs/>
                <w:color w:val="000000"/>
              </w:rPr>
              <w:t>&lt;0.001</w:t>
            </w:r>
          </w:p>
        </w:tc>
      </w:tr>
      <w:tr w:rsidR="002043F8" w:rsidRPr="000959FB" w14:paraId="7DDF4CA9" w14:textId="06CA3D84" w:rsidTr="0034040D">
        <w:trPr>
          <w:trHeight w:val="320"/>
          <w:jc w:val="center"/>
        </w:trPr>
        <w:tc>
          <w:tcPr>
            <w:tcW w:w="2330" w:type="dxa"/>
            <w:tcBorders>
              <w:top w:val="nil"/>
              <w:left w:val="nil"/>
              <w:bottom w:val="nil"/>
              <w:right w:val="nil"/>
            </w:tcBorders>
            <w:shd w:val="clear" w:color="auto" w:fill="auto"/>
            <w:noWrap/>
            <w:vAlign w:val="center"/>
            <w:hideMark/>
          </w:tcPr>
          <w:p w14:paraId="074F497C" w14:textId="77777777" w:rsidR="002043F8" w:rsidRPr="000959FB" w:rsidRDefault="002043F8" w:rsidP="002043F8">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366EABA1" w:rsidR="002043F8" w:rsidRPr="008C72FA" w:rsidRDefault="002043F8" w:rsidP="002043F8">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5592F386" w14:textId="51C1FC1D" w:rsidR="002043F8" w:rsidRPr="00420CCF" w:rsidRDefault="002043F8" w:rsidP="002043F8">
            <w:pPr>
              <w:jc w:val="right"/>
              <w:rPr>
                <w:color w:val="000000"/>
              </w:rPr>
            </w:pPr>
            <w:r w:rsidRPr="00420CCF">
              <w:rPr>
                <w:color w:val="000000"/>
              </w:rPr>
              <w:t>1.26E-02</w:t>
            </w:r>
          </w:p>
        </w:tc>
        <w:tc>
          <w:tcPr>
            <w:tcW w:w="1007" w:type="dxa"/>
            <w:tcBorders>
              <w:top w:val="nil"/>
              <w:left w:val="nil"/>
              <w:bottom w:val="nil"/>
              <w:right w:val="nil"/>
            </w:tcBorders>
            <w:shd w:val="clear" w:color="auto" w:fill="auto"/>
            <w:noWrap/>
            <w:vAlign w:val="bottom"/>
            <w:hideMark/>
          </w:tcPr>
          <w:p w14:paraId="01955225" w14:textId="20DAF7BB" w:rsidR="002043F8" w:rsidRPr="00420CCF" w:rsidRDefault="002043F8" w:rsidP="002043F8">
            <w:pPr>
              <w:jc w:val="right"/>
              <w:rPr>
                <w:color w:val="000000"/>
              </w:rPr>
            </w:pPr>
            <w:r w:rsidRPr="00420CCF">
              <w:rPr>
                <w:color w:val="000000"/>
              </w:rPr>
              <w:t>6.07</w:t>
            </w:r>
            <w:r>
              <w:rPr>
                <w:color w:val="000000"/>
              </w:rPr>
              <w:t>0</w:t>
            </w:r>
          </w:p>
        </w:tc>
        <w:tc>
          <w:tcPr>
            <w:tcW w:w="1070" w:type="dxa"/>
            <w:tcBorders>
              <w:top w:val="nil"/>
              <w:left w:val="nil"/>
              <w:bottom w:val="nil"/>
              <w:right w:val="nil"/>
            </w:tcBorders>
            <w:shd w:val="clear" w:color="auto" w:fill="auto"/>
            <w:noWrap/>
            <w:vAlign w:val="bottom"/>
            <w:hideMark/>
          </w:tcPr>
          <w:p w14:paraId="587D0F96" w14:textId="49BB18AE" w:rsidR="002043F8" w:rsidRPr="00420CCF" w:rsidRDefault="002043F8" w:rsidP="002043F8">
            <w:pPr>
              <w:jc w:val="right"/>
              <w:rPr>
                <w:b/>
                <w:bCs/>
                <w:i/>
                <w:iCs/>
                <w:color w:val="000000"/>
              </w:rPr>
            </w:pPr>
            <w:r w:rsidRPr="00420CCF">
              <w:rPr>
                <w:b/>
                <w:bCs/>
                <w:color w:val="000000"/>
              </w:rPr>
              <w:t>0.014</w:t>
            </w:r>
          </w:p>
        </w:tc>
        <w:tc>
          <w:tcPr>
            <w:tcW w:w="1303" w:type="dxa"/>
            <w:tcBorders>
              <w:top w:val="nil"/>
              <w:left w:val="nil"/>
              <w:bottom w:val="nil"/>
              <w:right w:val="nil"/>
            </w:tcBorders>
            <w:vAlign w:val="bottom"/>
          </w:tcPr>
          <w:p w14:paraId="1AB2C1B9" w14:textId="2F09B259" w:rsidR="002043F8" w:rsidRPr="00420CCF" w:rsidRDefault="002043F8" w:rsidP="002043F8">
            <w:pPr>
              <w:jc w:val="right"/>
              <w:rPr>
                <w:color w:val="000000"/>
              </w:rPr>
            </w:pPr>
            <w:r w:rsidRPr="00420CCF">
              <w:rPr>
                <w:color w:val="000000"/>
              </w:rPr>
              <w:t>1.12E-02</w:t>
            </w:r>
          </w:p>
        </w:tc>
        <w:tc>
          <w:tcPr>
            <w:tcW w:w="996" w:type="dxa"/>
            <w:tcBorders>
              <w:top w:val="nil"/>
              <w:left w:val="nil"/>
              <w:bottom w:val="nil"/>
              <w:right w:val="nil"/>
            </w:tcBorders>
            <w:vAlign w:val="bottom"/>
          </w:tcPr>
          <w:p w14:paraId="56BE9CCA" w14:textId="0B5E78AF" w:rsidR="002043F8" w:rsidRPr="00420CCF" w:rsidRDefault="002043F8" w:rsidP="002043F8">
            <w:pPr>
              <w:jc w:val="right"/>
              <w:rPr>
                <w:color w:val="000000"/>
              </w:rPr>
            </w:pPr>
            <w:r w:rsidRPr="00420CCF">
              <w:rPr>
                <w:color w:val="000000"/>
              </w:rPr>
              <w:t>90.94</w:t>
            </w:r>
            <w:r>
              <w:rPr>
                <w:color w:val="000000"/>
              </w:rPr>
              <w:t>0</w:t>
            </w:r>
          </w:p>
        </w:tc>
        <w:tc>
          <w:tcPr>
            <w:tcW w:w="1013" w:type="dxa"/>
            <w:tcBorders>
              <w:top w:val="nil"/>
              <w:left w:val="nil"/>
              <w:bottom w:val="nil"/>
              <w:right w:val="nil"/>
            </w:tcBorders>
            <w:vAlign w:val="bottom"/>
          </w:tcPr>
          <w:p w14:paraId="6991CF44" w14:textId="555721AF" w:rsidR="002043F8" w:rsidRPr="00420CCF" w:rsidRDefault="002043F8" w:rsidP="002043F8">
            <w:pPr>
              <w:jc w:val="right"/>
              <w:rPr>
                <w:b/>
                <w:bCs/>
                <w:color w:val="000000"/>
              </w:rPr>
            </w:pPr>
            <w:r w:rsidRPr="00420CCF">
              <w:rPr>
                <w:b/>
                <w:bCs/>
                <w:color w:val="000000"/>
              </w:rPr>
              <w:t>&lt;0.001</w:t>
            </w:r>
          </w:p>
        </w:tc>
        <w:tc>
          <w:tcPr>
            <w:tcW w:w="1306" w:type="dxa"/>
            <w:tcBorders>
              <w:top w:val="nil"/>
              <w:left w:val="nil"/>
              <w:bottom w:val="nil"/>
              <w:right w:val="nil"/>
            </w:tcBorders>
            <w:vAlign w:val="bottom"/>
          </w:tcPr>
          <w:p w14:paraId="17A6A290" w14:textId="40D8B7FF" w:rsidR="002043F8" w:rsidRPr="002043F8" w:rsidRDefault="002043F8" w:rsidP="002043F8">
            <w:pPr>
              <w:jc w:val="right"/>
              <w:rPr>
                <w:color w:val="000000"/>
              </w:rPr>
            </w:pPr>
            <w:r w:rsidRPr="002043F8">
              <w:rPr>
                <w:color w:val="000000"/>
              </w:rPr>
              <w:t>-2.66E-02</w:t>
            </w:r>
          </w:p>
        </w:tc>
        <w:tc>
          <w:tcPr>
            <w:tcW w:w="1070" w:type="dxa"/>
            <w:tcBorders>
              <w:top w:val="nil"/>
              <w:left w:val="nil"/>
              <w:bottom w:val="nil"/>
              <w:right w:val="nil"/>
            </w:tcBorders>
            <w:vAlign w:val="bottom"/>
          </w:tcPr>
          <w:p w14:paraId="6EB71BDB" w14:textId="010FB2DD" w:rsidR="002043F8" w:rsidRPr="002043F8" w:rsidRDefault="002043F8" w:rsidP="002043F8">
            <w:pPr>
              <w:jc w:val="right"/>
              <w:rPr>
                <w:color w:val="000000"/>
              </w:rPr>
            </w:pPr>
            <w:r w:rsidRPr="002043F8">
              <w:rPr>
                <w:color w:val="000000"/>
              </w:rPr>
              <w:t>43.529</w:t>
            </w:r>
          </w:p>
        </w:tc>
        <w:tc>
          <w:tcPr>
            <w:tcW w:w="1070" w:type="dxa"/>
            <w:tcBorders>
              <w:top w:val="nil"/>
              <w:left w:val="nil"/>
              <w:bottom w:val="nil"/>
              <w:right w:val="nil"/>
            </w:tcBorders>
            <w:vAlign w:val="bottom"/>
          </w:tcPr>
          <w:p w14:paraId="01B4A24D" w14:textId="7E899C6D" w:rsidR="002043F8" w:rsidRPr="002043F8" w:rsidRDefault="002043F8" w:rsidP="002043F8">
            <w:pPr>
              <w:jc w:val="right"/>
              <w:rPr>
                <w:b/>
                <w:bCs/>
                <w:color w:val="000000"/>
              </w:rPr>
            </w:pPr>
            <w:r w:rsidRPr="002043F8">
              <w:rPr>
                <w:b/>
                <w:bCs/>
                <w:color w:val="000000"/>
              </w:rPr>
              <w:t>&lt;0.001</w:t>
            </w:r>
          </w:p>
        </w:tc>
      </w:tr>
      <w:tr w:rsidR="002043F8" w:rsidRPr="000959FB" w14:paraId="4E6FFFA2" w14:textId="09C317E7" w:rsidTr="0034040D">
        <w:trPr>
          <w:trHeight w:val="320"/>
          <w:jc w:val="center"/>
        </w:trPr>
        <w:tc>
          <w:tcPr>
            <w:tcW w:w="2330" w:type="dxa"/>
            <w:tcBorders>
              <w:top w:val="nil"/>
              <w:left w:val="nil"/>
              <w:bottom w:val="nil"/>
              <w:right w:val="nil"/>
            </w:tcBorders>
            <w:shd w:val="clear" w:color="auto" w:fill="auto"/>
            <w:noWrap/>
            <w:vAlign w:val="center"/>
            <w:hideMark/>
          </w:tcPr>
          <w:p w14:paraId="7A8CFC42" w14:textId="135D125A" w:rsidR="002043F8" w:rsidRPr="000959FB" w:rsidRDefault="002043F8" w:rsidP="002043F8">
            <w:pPr>
              <w:rPr>
                <w:color w:val="000000"/>
              </w:rPr>
            </w:pPr>
            <w:r w:rsidRPr="000959FB">
              <w:rPr>
                <w:color w:val="000000"/>
              </w:rPr>
              <w:t xml:space="preserve">Soil moisture </w:t>
            </w:r>
            <w:r>
              <w:rPr>
                <w:color w:val="000000"/>
              </w:rPr>
              <w:t>(</w:t>
            </w:r>
            <w:r>
              <w:rPr>
                <w:i/>
                <w:iCs/>
                <w:color w:val="000000"/>
              </w:rPr>
              <w:t>SM</w:t>
            </w:r>
            <w:r>
              <w:rPr>
                <w:color w:val="000000"/>
                <w:vertAlign w:val="subscript"/>
              </w:rPr>
              <w:t>2</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22B18914" w:rsidR="002043F8" w:rsidRPr="008C72FA" w:rsidRDefault="002043F8" w:rsidP="002043F8">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2803889A" w14:textId="6ED11CB8" w:rsidR="002043F8" w:rsidRPr="00420CCF" w:rsidRDefault="002043F8" w:rsidP="002043F8">
            <w:pPr>
              <w:jc w:val="right"/>
              <w:rPr>
                <w:color w:val="000000"/>
              </w:rPr>
            </w:pPr>
            <w:r w:rsidRPr="00420CCF">
              <w:rPr>
                <w:color w:val="000000"/>
              </w:rPr>
              <w:t>5.60E-01</w:t>
            </w:r>
          </w:p>
        </w:tc>
        <w:tc>
          <w:tcPr>
            <w:tcW w:w="1007" w:type="dxa"/>
            <w:tcBorders>
              <w:top w:val="nil"/>
              <w:left w:val="nil"/>
              <w:bottom w:val="nil"/>
              <w:right w:val="nil"/>
            </w:tcBorders>
            <w:shd w:val="clear" w:color="auto" w:fill="auto"/>
            <w:noWrap/>
            <w:vAlign w:val="bottom"/>
            <w:hideMark/>
          </w:tcPr>
          <w:p w14:paraId="2A9C43BA" w14:textId="45BB49A4" w:rsidR="002043F8" w:rsidRPr="00420CCF" w:rsidRDefault="002043F8" w:rsidP="002043F8">
            <w:pPr>
              <w:jc w:val="right"/>
              <w:rPr>
                <w:color w:val="000000"/>
              </w:rPr>
            </w:pPr>
            <w:r w:rsidRPr="00420CCF">
              <w:rPr>
                <w:color w:val="000000"/>
              </w:rPr>
              <w:t>6.717</w:t>
            </w:r>
          </w:p>
        </w:tc>
        <w:tc>
          <w:tcPr>
            <w:tcW w:w="1070" w:type="dxa"/>
            <w:tcBorders>
              <w:top w:val="nil"/>
              <w:left w:val="nil"/>
              <w:bottom w:val="nil"/>
              <w:right w:val="nil"/>
            </w:tcBorders>
            <w:shd w:val="clear" w:color="auto" w:fill="auto"/>
            <w:noWrap/>
            <w:vAlign w:val="bottom"/>
            <w:hideMark/>
          </w:tcPr>
          <w:p w14:paraId="47DF10DC" w14:textId="30124AED" w:rsidR="002043F8" w:rsidRPr="00420CCF" w:rsidRDefault="002043F8" w:rsidP="002043F8">
            <w:pPr>
              <w:jc w:val="right"/>
              <w:rPr>
                <w:b/>
                <w:bCs/>
                <w:color w:val="000000"/>
              </w:rPr>
            </w:pPr>
            <w:r w:rsidRPr="00420CCF">
              <w:rPr>
                <w:b/>
                <w:bCs/>
                <w:color w:val="000000"/>
              </w:rPr>
              <w:t>0.010</w:t>
            </w:r>
          </w:p>
        </w:tc>
        <w:tc>
          <w:tcPr>
            <w:tcW w:w="1303" w:type="dxa"/>
            <w:tcBorders>
              <w:top w:val="nil"/>
              <w:left w:val="nil"/>
              <w:bottom w:val="nil"/>
              <w:right w:val="nil"/>
            </w:tcBorders>
            <w:vAlign w:val="bottom"/>
          </w:tcPr>
          <w:p w14:paraId="5BB787B9" w14:textId="6D803AA8" w:rsidR="002043F8" w:rsidRPr="00420CCF" w:rsidRDefault="002043F8" w:rsidP="002043F8">
            <w:pPr>
              <w:jc w:val="right"/>
              <w:rPr>
                <w:color w:val="000000"/>
              </w:rPr>
            </w:pPr>
            <w:r w:rsidRPr="00420CCF">
              <w:rPr>
                <w:color w:val="000000"/>
              </w:rPr>
              <w:t>7.81E-01</w:t>
            </w:r>
          </w:p>
        </w:tc>
        <w:tc>
          <w:tcPr>
            <w:tcW w:w="996" w:type="dxa"/>
            <w:tcBorders>
              <w:top w:val="nil"/>
              <w:left w:val="nil"/>
              <w:bottom w:val="nil"/>
              <w:right w:val="nil"/>
            </w:tcBorders>
            <w:vAlign w:val="bottom"/>
          </w:tcPr>
          <w:p w14:paraId="2ADEA6AA" w14:textId="0D4430FF" w:rsidR="002043F8" w:rsidRPr="00420CCF" w:rsidRDefault="002043F8" w:rsidP="002043F8">
            <w:pPr>
              <w:jc w:val="right"/>
              <w:rPr>
                <w:color w:val="000000"/>
              </w:rPr>
            </w:pPr>
            <w:r w:rsidRPr="00420CCF">
              <w:rPr>
                <w:color w:val="000000"/>
              </w:rPr>
              <w:t>11.205</w:t>
            </w:r>
          </w:p>
        </w:tc>
        <w:tc>
          <w:tcPr>
            <w:tcW w:w="1013" w:type="dxa"/>
            <w:tcBorders>
              <w:top w:val="nil"/>
              <w:left w:val="nil"/>
              <w:bottom w:val="nil"/>
              <w:right w:val="nil"/>
            </w:tcBorders>
            <w:vAlign w:val="bottom"/>
          </w:tcPr>
          <w:p w14:paraId="3AAC9529" w14:textId="1C9963F8" w:rsidR="002043F8" w:rsidRPr="00420CCF" w:rsidRDefault="002043F8" w:rsidP="002043F8">
            <w:pPr>
              <w:jc w:val="right"/>
              <w:rPr>
                <w:b/>
                <w:bCs/>
                <w:color w:val="000000"/>
              </w:rPr>
            </w:pPr>
            <w:r w:rsidRPr="00420CCF">
              <w:rPr>
                <w:b/>
                <w:bCs/>
                <w:color w:val="000000"/>
              </w:rPr>
              <w:t>&lt;0.001</w:t>
            </w:r>
          </w:p>
        </w:tc>
        <w:tc>
          <w:tcPr>
            <w:tcW w:w="1306" w:type="dxa"/>
            <w:tcBorders>
              <w:top w:val="nil"/>
              <w:left w:val="nil"/>
              <w:bottom w:val="nil"/>
              <w:right w:val="nil"/>
            </w:tcBorders>
            <w:vAlign w:val="bottom"/>
          </w:tcPr>
          <w:p w14:paraId="1C78A7AE" w14:textId="275533E0" w:rsidR="002043F8" w:rsidRPr="002043F8" w:rsidRDefault="002043F8" w:rsidP="002043F8">
            <w:pPr>
              <w:jc w:val="right"/>
              <w:rPr>
                <w:color w:val="000000"/>
              </w:rPr>
            </w:pPr>
            <w:r w:rsidRPr="002043F8">
              <w:rPr>
                <w:color w:val="000000"/>
              </w:rPr>
              <w:t>-2.53E-01</w:t>
            </w:r>
          </w:p>
        </w:tc>
        <w:tc>
          <w:tcPr>
            <w:tcW w:w="1070" w:type="dxa"/>
            <w:tcBorders>
              <w:top w:val="nil"/>
              <w:left w:val="nil"/>
              <w:bottom w:val="nil"/>
              <w:right w:val="nil"/>
            </w:tcBorders>
            <w:vAlign w:val="bottom"/>
          </w:tcPr>
          <w:p w14:paraId="5BC56F81" w14:textId="34462934" w:rsidR="002043F8" w:rsidRPr="002043F8" w:rsidRDefault="002043F8" w:rsidP="002043F8">
            <w:pPr>
              <w:jc w:val="right"/>
              <w:rPr>
                <w:color w:val="000000"/>
              </w:rPr>
            </w:pPr>
            <w:r w:rsidRPr="002043F8">
              <w:rPr>
                <w:color w:val="000000"/>
              </w:rPr>
              <w:t>0.153</w:t>
            </w:r>
          </w:p>
        </w:tc>
        <w:tc>
          <w:tcPr>
            <w:tcW w:w="1070" w:type="dxa"/>
            <w:tcBorders>
              <w:top w:val="nil"/>
              <w:left w:val="nil"/>
              <w:bottom w:val="nil"/>
              <w:right w:val="nil"/>
            </w:tcBorders>
            <w:vAlign w:val="bottom"/>
          </w:tcPr>
          <w:p w14:paraId="40538663" w14:textId="6F6187DB" w:rsidR="002043F8" w:rsidRPr="002043F8" w:rsidRDefault="002043F8" w:rsidP="002043F8">
            <w:pPr>
              <w:jc w:val="right"/>
              <w:rPr>
                <w:b/>
                <w:bCs/>
                <w:color w:val="000000"/>
              </w:rPr>
            </w:pPr>
            <w:r w:rsidRPr="002043F8">
              <w:rPr>
                <w:color w:val="000000"/>
              </w:rPr>
              <w:t>0.696</w:t>
            </w:r>
          </w:p>
        </w:tc>
      </w:tr>
      <w:tr w:rsidR="002043F8" w:rsidRPr="000959FB" w14:paraId="36547BBE" w14:textId="5F574FF1" w:rsidTr="0034040D">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2043F8" w:rsidRPr="000959FB" w:rsidRDefault="002043F8" w:rsidP="002043F8">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7FD82512" w:rsidR="002043F8" w:rsidRPr="008C72FA" w:rsidRDefault="002043F8" w:rsidP="002043F8">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5D2AFA8E" w14:textId="149F77AF" w:rsidR="002043F8" w:rsidRPr="00420CCF" w:rsidRDefault="002043F8" w:rsidP="002043F8">
            <w:pPr>
              <w:jc w:val="right"/>
              <w:rPr>
                <w:color w:val="000000"/>
              </w:rPr>
            </w:pPr>
            <w:r w:rsidRPr="00420CCF">
              <w:rPr>
                <w:color w:val="000000"/>
              </w:rPr>
              <w:t>-</w:t>
            </w:r>
          </w:p>
        </w:tc>
        <w:tc>
          <w:tcPr>
            <w:tcW w:w="1007" w:type="dxa"/>
            <w:tcBorders>
              <w:top w:val="nil"/>
              <w:left w:val="nil"/>
              <w:bottom w:val="nil"/>
              <w:right w:val="nil"/>
            </w:tcBorders>
            <w:shd w:val="clear" w:color="auto" w:fill="auto"/>
            <w:noWrap/>
            <w:vAlign w:val="bottom"/>
            <w:hideMark/>
          </w:tcPr>
          <w:p w14:paraId="54DB113F" w14:textId="755EE1A8" w:rsidR="002043F8" w:rsidRPr="00420CCF" w:rsidRDefault="002043F8" w:rsidP="002043F8">
            <w:pPr>
              <w:jc w:val="right"/>
              <w:rPr>
                <w:color w:val="000000"/>
              </w:rPr>
            </w:pPr>
            <w:r w:rsidRPr="00420CCF">
              <w:rPr>
                <w:color w:val="000000"/>
              </w:rPr>
              <w:t>52.277</w:t>
            </w:r>
          </w:p>
        </w:tc>
        <w:tc>
          <w:tcPr>
            <w:tcW w:w="1070" w:type="dxa"/>
            <w:tcBorders>
              <w:top w:val="nil"/>
              <w:left w:val="nil"/>
              <w:bottom w:val="nil"/>
              <w:right w:val="nil"/>
            </w:tcBorders>
            <w:shd w:val="clear" w:color="auto" w:fill="auto"/>
            <w:noWrap/>
            <w:vAlign w:val="bottom"/>
            <w:hideMark/>
          </w:tcPr>
          <w:p w14:paraId="733191CC" w14:textId="35A82CAF" w:rsidR="002043F8" w:rsidRPr="00420CCF" w:rsidRDefault="002043F8" w:rsidP="002043F8">
            <w:pPr>
              <w:jc w:val="right"/>
              <w:rPr>
                <w:b/>
                <w:bCs/>
                <w:color w:val="000000"/>
              </w:rPr>
            </w:pPr>
            <w:r w:rsidRPr="00420CCF">
              <w:rPr>
                <w:b/>
                <w:bCs/>
                <w:color w:val="000000"/>
              </w:rPr>
              <w:t>&lt;0.001</w:t>
            </w:r>
          </w:p>
        </w:tc>
        <w:tc>
          <w:tcPr>
            <w:tcW w:w="1303" w:type="dxa"/>
            <w:tcBorders>
              <w:top w:val="nil"/>
              <w:left w:val="nil"/>
              <w:bottom w:val="nil"/>
              <w:right w:val="nil"/>
            </w:tcBorders>
            <w:vAlign w:val="bottom"/>
          </w:tcPr>
          <w:p w14:paraId="672BB927" w14:textId="62BB4646" w:rsidR="002043F8" w:rsidRPr="00420CCF" w:rsidRDefault="002043F8" w:rsidP="002043F8">
            <w:pPr>
              <w:jc w:val="right"/>
              <w:rPr>
                <w:b/>
                <w:bCs/>
                <w:color w:val="000000"/>
              </w:rPr>
            </w:pPr>
            <w:r w:rsidRPr="00420CCF">
              <w:rPr>
                <w:color w:val="000000"/>
              </w:rPr>
              <w:t>-</w:t>
            </w:r>
          </w:p>
        </w:tc>
        <w:tc>
          <w:tcPr>
            <w:tcW w:w="996" w:type="dxa"/>
            <w:tcBorders>
              <w:top w:val="nil"/>
              <w:left w:val="nil"/>
              <w:bottom w:val="nil"/>
              <w:right w:val="nil"/>
            </w:tcBorders>
            <w:vAlign w:val="bottom"/>
          </w:tcPr>
          <w:p w14:paraId="136AE9EF" w14:textId="6C8F8A16" w:rsidR="002043F8" w:rsidRPr="00420CCF" w:rsidRDefault="002043F8" w:rsidP="002043F8">
            <w:pPr>
              <w:jc w:val="right"/>
              <w:rPr>
                <w:b/>
                <w:bCs/>
                <w:color w:val="000000"/>
              </w:rPr>
            </w:pPr>
            <w:r w:rsidRPr="00420CCF">
              <w:rPr>
                <w:color w:val="000000"/>
              </w:rPr>
              <w:t>17.184</w:t>
            </w:r>
          </w:p>
        </w:tc>
        <w:tc>
          <w:tcPr>
            <w:tcW w:w="1013" w:type="dxa"/>
            <w:tcBorders>
              <w:top w:val="nil"/>
              <w:left w:val="nil"/>
              <w:bottom w:val="nil"/>
              <w:right w:val="nil"/>
            </w:tcBorders>
            <w:vAlign w:val="bottom"/>
          </w:tcPr>
          <w:p w14:paraId="079D245C" w14:textId="06CEE6A3" w:rsidR="002043F8" w:rsidRPr="00420CCF" w:rsidRDefault="002043F8" w:rsidP="002043F8">
            <w:pPr>
              <w:jc w:val="right"/>
              <w:rPr>
                <w:b/>
                <w:bCs/>
                <w:color w:val="000000"/>
              </w:rPr>
            </w:pPr>
            <w:r w:rsidRPr="00420CCF">
              <w:rPr>
                <w:b/>
                <w:bCs/>
                <w:color w:val="000000"/>
              </w:rPr>
              <w:t>&lt;0.001</w:t>
            </w:r>
          </w:p>
        </w:tc>
        <w:tc>
          <w:tcPr>
            <w:tcW w:w="1306" w:type="dxa"/>
            <w:tcBorders>
              <w:top w:val="nil"/>
              <w:left w:val="nil"/>
              <w:bottom w:val="nil"/>
              <w:right w:val="nil"/>
            </w:tcBorders>
            <w:vAlign w:val="bottom"/>
          </w:tcPr>
          <w:p w14:paraId="33A2B16F" w14:textId="713ED9B0" w:rsidR="002043F8" w:rsidRPr="002043F8" w:rsidRDefault="002043F8" w:rsidP="002043F8">
            <w:pPr>
              <w:jc w:val="right"/>
              <w:rPr>
                <w:b/>
                <w:bCs/>
                <w:color w:val="000000"/>
              </w:rPr>
            </w:pPr>
            <w:r w:rsidRPr="002043F8">
              <w:rPr>
                <w:color w:val="000000"/>
              </w:rPr>
              <w:t>-</w:t>
            </w:r>
          </w:p>
        </w:tc>
        <w:tc>
          <w:tcPr>
            <w:tcW w:w="1070" w:type="dxa"/>
            <w:tcBorders>
              <w:top w:val="nil"/>
              <w:left w:val="nil"/>
              <w:bottom w:val="nil"/>
              <w:right w:val="nil"/>
            </w:tcBorders>
            <w:vAlign w:val="bottom"/>
          </w:tcPr>
          <w:p w14:paraId="037DC3D9" w14:textId="05AC7498" w:rsidR="002043F8" w:rsidRPr="002043F8" w:rsidRDefault="002043F8" w:rsidP="002043F8">
            <w:pPr>
              <w:jc w:val="right"/>
              <w:rPr>
                <w:b/>
                <w:bCs/>
                <w:color w:val="000000"/>
              </w:rPr>
            </w:pPr>
            <w:r w:rsidRPr="002043F8">
              <w:rPr>
                <w:color w:val="000000"/>
              </w:rPr>
              <w:t>7.289</w:t>
            </w:r>
          </w:p>
        </w:tc>
        <w:tc>
          <w:tcPr>
            <w:tcW w:w="1070" w:type="dxa"/>
            <w:tcBorders>
              <w:top w:val="nil"/>
              <w:left w:val="nil"/>
              <w:bottom w:val="nil"/>
              <w:right w:val="nil"/>
            </w:tcBorders>
            <w:vAlign w:val="bottom"/>
          </w:tcPr>
          <w:p w14:paraId="0ACF0B1E" w14:textId="0CDE8817" w:rsidR="002043F8" w:rsidRPr="002043F8" w:rsidRDefault="002043F8" w:rsidP="002043F8">
            <w:pPr>
              <w:jc w:val="right"/>
              <w:rPr>
                <w:b/>
                <w:bCs/>
                <w:i/>
                <w:iCs/>
                <w:color w:val="000000"/>
              </w:rPr>
            </w:pPr>
            <w:r w:rsidRPr="002043F8">
              <w:rPr>
                <w:b/>
                <w:bCs/>
                <w:color w:val="000000"/>
              </w:rPr>
              <w:t>0.026</w:t>
            </w:r>
          </w:p>
        </w:tc>
      </w:tr>
      <w:tr w:rsidR="002043F8" w:rsidRPr="000959FB" w14:paraId="22CC3ACA" w14:textId="43EA229D" w:rsidTr="0034040D">
        <w:trPr>
          <w:trHeight w:val="320"/>
          <w:jc w:val="center"/>
        </w:trPr>
        <w:tc>
          <w:tcPr>
            <w:tcW w:w="2330" w:type="dxa"/>
            <w:tcBorders>
              <w:top w:val="nil"/>
              <w:left w:val="nil"/>
              <w:bottom w:val="nil"/>
              <w:right w:val="nil"/>
            </w:tcBorders>
            <w:shd w:val="clear" w:color="auto" w:fill="auto"/>
            <w:noWrap/>
            <w:vAlign w:val="center"/>
            <w:hideMark/>
          </w:tcPr>
          <w:p w14:paraId="621BF80C" w14:textId="2E435376" w:rsidR="002043F8" w:rsidRPr="000959FB" w:rsidRDefault="002043F8" w:rsidP="002043F8">
            <w:pPr>
              <w:rPr>
                <w:color w:val="000000"/>
              </w:rPr>
            </w:pPr>
            <w:r>
              <w:rPr>
                <w:i/>
                <w:iCs/>
                <w:color w:val="000000"/>
              </w:rPr>
              <w:t>SM</w:t>
            </w:r>
            <w:r w:rsidR="009F1ACD">
              <w:rPr>
                <w:color w:val="000000"/>
                <w:vertAlign w:val="subscript"/>
              </w:rPr>
              <w:t>90</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3136897A" w:rsidR="002043F8" w:rsidRPr="008C72FA" w:rsidRDefault="002043F8" w:rsidP="002043F8">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520CFCB7" w14:textId="30D07417" w:rsidR="002043F8" w:rsidRPr="00420CCF" w:rsidRDefault="002043F8" w:rsidP="002043F8">
            <w:pPr>
              <w:jc w:val="right"/>
              <w:rPr>
                <w:color w:val="000000"/>
              </w:rPr>
            </w:pPr>
            <w:r w:rsidRPr="00420CCF">
              <w:rPr>
                <w:color w:val="000000"/>
              </w:rPr>
              <w:t>5.44E-02</w:t>
            </w:r>
          </w:p>
        </w:tc>
        <w:tc>
          <w:tcPr>
            <w:tcW w:w="1007" w:type="dxa"/>
            <w:tcBorders>
              <w:top w:val="nil"/>
              <w:left w:val="nil"/>
              <w:bottom w:val="nil"/>
              <w:right w:val="nil"/>
            </w:tcBorders>
            <w:shd w:val="clear" w:color="auto" w:fill="auto"/>
            <w:noWrap/>
            <w:vAlign w:val="bottom"/>
            <w:hideMark/>
          </w:tcPr>
          <w:p w14:paraId="5747E25A" w14:textId="2082E0BE" w:rsidR="002043F8" w:rsidRPr="00420CCF" w:rsidRDefault="002043F8" w:rsidP="002043F8">
            <w:pPr>
              <w:jc w:val="right"/>
              <w:rPr>
                <w:color w:val="000000"/>
              </w:rPr>
            </w:pPr>
            <w:r w:rsidRPr="00420CCF">
              <w:rPr>
                <w:color w:val="000000"/>
              </w:rPr>
              <w:t>0.444</w:t>
            </w:r>
          </w:p>
        </w:tc>
        <w:tc>
          <w:tcPr>
            <w:tcW w:w="1070" w:type="dxa"/>
            <w:tcBorders>
              <w:top w:val="nil"/>
              <w:left w:val="nil"/>
              <w:bottom w:val="nil"/>
              <w:right w:val="nil"/>
            </w:tcBorders>
            <w:shd w:val="clear" w:color="auto" w:fill="auto"/>
            <w:noWrap/>
            <w:vAlign w:val="bottom"/>
            <w:hideMark/>
          </w:tcPr>
          <w:p w14:paraId="7BC389C8" w14:textId="60004B28" w:rsidR="002043F8" w:rsidRPr="00420CCF" w:rsidRDefault="002043F8" w:rsidP="002043F8">
            <w:pPr>
              <w:jc w:val="right"/>
              <w:rPr>
                <w:b/>
                <w:bCs/>
                <w:color w:val="000000"/>
              </w:rPr>
            </w:pPr>
            <w:r w:rsidRPr="00420CCF">
              <w:rPr>
                <w:color w:val="000000"/>
              </w:rPr>
              <w:t>0.505</w:t>
            </w:r>
          </w:p>
        </w:tc>
        <w:tc>
          <w:tcPr>
            <w:tcW w:w="1303" w:type="dxa"/>
            <w:tcBorders>
              <w:top w:val="nil"/>
              <w:left w:val="nil"/>
              <w:bottom w:val="nil"/>
              <w:right w:val="nil"/>
            </w:tcBorders>
            <w:vAlign w:val="bottom"/>
          </w:tcPr>
          <w:p w14:paraId="3B03868C" w14:textId="4B32B6F3" w:rsidR="002043F8" w:rsidRPr="00420CCF" w:rsidRDefault="002043F8" w:rsidP="002043F8">
            <w:pPr>
              <w:jc w:val="right"/>
              <w:rPr>
                <w:b/>
                <w:bCs/>
                <w:color w:val="000000"/>
              </w:rPr>
            </w:pPr>
            <w:r w:rsidRPr="00420CCF">
              <w:rPr>
                <w:color w:val="000000"/>
              </w:rPr>
              <w:t>-1.91E-02</w:t>
            </w:r>
          </w:p>
        </w:tc>
        <w:tc>
          <w:tcPr>
            <w:tcW w:w="996" w:type="dxa"/>
            <w:tcBorders>
              <w:top w:val="nil"/>
              <w:left w:val="nil"/>
              <w:bottom w:val="nil"/>
              <w:right w:val="nil"/>
            </w:tcBorders>
            <w:vAlign w:val="bottom"/>
          </w:tcPr>
          <w:p w14:paraId="114D84BA" w14:textId="1055150D" w:rsidR="002043F8" w:rsidRPr="00420CCF" w:rsidRDefault="002043F8" w:rsidP="002043F8">
            <w:pPr>
              <w:jc w:val="right"/>
              <w:rPr>
                <w:b/>
                <w:bCs/>
                <w:color w:val="000000"/>
              </w:rPr>
            </w:pPr>
            <w:r w:rsidRPr="00420CCF">
              <w:rPr>
                <w:color w:val="000000"/>
              </w:rPr>
              <w:t>2.749</w:t>
            </w:r>
          </w:p>
        </w:tc>
        <w:tc>
          <w:tcPr>
            <w:tcW w:w="1013" w:type="dxa"/>
            <w:tcBorders>
              <w:top w:val="nil"/>
              <w:left w:val="nil"/>
              <w:bottom w:val="nil"/>
              <w:right w:val="nil"/>
            </w:tcBorders>
            <w:vAlign w:val="bottom"/>
          </w:tcPr>
          <w:p w14:paraId="65E97B35" w14:textId="689315A1" w:rsidR="002043F8" w:rsidRPr="00501FBF" w:rsidRDefault="002043F8" w:rsidP="002043F8">
            <w:pPr>
              <w:jc w:val="right"/>
              <w:rPr>
                <w:b/>
                <w:bCs/>
                <w:i/>
                <w:iCs/>
                <w:color w:val="000000"/>
              </w:rPr>
            </w:pPr>
            <w:r w:rsidRPr="00501FBF">
              <w:rPr>
                <w:i/>
                <w:iCs/>
                <w:color w:val="000000"/>
              </w:rPr>
              <w:t>0.097</w:t>
            </w:r>
          </w:p>
        </w:tc>
        <w:tc>
          <w:tcPr>
            <w:tcW w:w="1306" w:type="dxa"/>
            <w:tcBorders>
              <w:top w:val="nil"/>
              <w:left w:val="nil"/>
              <w:bottom w:val="nil"/>
              <w:right w:val="nil"/>
            </w:tcBorders>
            <w:vAlign w:val="bottom"/>
          </w:tcPr>
          <w:p w14:paraId="083EBB07" w14:textId="33414F33" w:rsidR="002043F8" w:rsidRPr="002043F8" w:rsidRDefault="002043F8" w:rsidP="002043F8">
            <w:pPr>
              <w:jc w:val="right"/>
              <w:rPr>
                <w:b/>
                <w:bCs/>
                <w:color w:val="000000"/>
              </w:rPr>
            </w:pPr>
            <w:r w:rsidRPr="002043F8">
              <w:rPr>
                <w:color w:val="000000"/>
              </w:rPr>
              <w:t>8.16E-02</w:t>
            </w:r>
          </w:p>
        </w:tc>
        <w:tc>
          <w:tcPr>
            <w:tcW w:w="1070" w:type="dxa"/>
            <w:tcBorders>
              <w:top w:val="nil"/>
              <w:left w:val="nil"/>
              <w:bottom w:val="nil"/>
              <w:right w:val="nil"/>
            </w:tcBorders>
            <w:vAlign w:val="bottom"/>
          </w:tcPr>
          <w:p w14:paraId="6999B4C9" w14:textId="35BAD787" w:rsidR="002043F8" w:rsidRPr="002043F8" w:rsidRDefault="002043F8" w:rsidP="002043F8">
            <w:pPr>
              <w:jc w:val="right"/>
              <w:rPr>
                <w:b/>
                <w:bCs/>
                <w:color w:val="000000"/>
              </w:rPr>
            </w:pPr>
            <w:r w:rsidRPr="002043F8">
              <w:rPr>
                <w:color w:val="000000"/>
              </w:rPr>
              <w:t>1.69</w:t>
            </w:r>
            <w:r>
              <w:rPr>
                <w:color w:val="000000"/>
              </w:rPr>
              <w:t>0</w:t>
            </w:r>
          </w:p>
        </w:tc>
        <w:tc>
          <w:tcPr>
            <w:tcW w:w="1070" w:type="dxa"/>
            <w:tcBorders>
              <w:top w:val="nil"/>
              <w:left w:val="nil"/>
              <w:bottom w:val="nil"/>
              <w:right w:val="nil"/>
            </w:tcBorders>
            <w:vAlign w:val="bottom"/>
          </w:tcPr>
          <w:p w14:paraId="48B97A88" w14:textId="4847691C" w:rsidR="002043F8" w:rsidRPr="002043F8" w:rsidRDefault="002043F8" w:rsidP="002043F8">
            <w:pPr>
              <w:jc w:val="right"/>
              <w:rPr>
                <w:b/>
                <w:bCs/>
                <w:color w:val="000000"/>
              </w:rPr>
            </w:pPr>
            <w:r w:rsidRPr="002043F8">
              <w:rPr>
                <w:color w:val="000000"/>
              </w:rPr>
              <w:t>0.194</w:t>
            </w:r>
          </w:p>
        </w:tc>
      </w:tr>
      <w:tr w:rsidR="002043F8" w:rsidRPr="000959FB" w14:paraId="46F8DC59" w14:textId="48DFFBA0" w:rsidTr="0034040D">
        <w:trPr>
          <w:trHeight w:val="320"/>
          <w:jc w:val="center"/>
        </w:trPr>
        <w:tc>
          <w:tcPr>
            <w:tcW w:w="2330" w:type="dxa"/>
            <w:tcBorders>
              <w:top w:val="nil"/>
              <w:left w:val="nil"/>
              <w:bottom w:val="nil"/>
              <w:right w:val="nil"/>
            </w:tcBorders>
            <w:shd w:val="clear" w:color="auto" w:fill="auto"/>
            <w:noWrap/>
            <w:vAlign w:val="center"/>
            <w:hideMark/>
          </w:tcPr>
          <w:p w14:paraId="1C64FE8F" w14:textId="0185745A" w:rsidR="002043F8" w:rsidRPr="000959FB" w:rsidRDefault="009F1ACD" w:rsidP="002043F8">
            <w:pPr>
              <w:rPr>
                <w:color w:val="000000"/>
              </w:rPr>
            </w:pPr>
            <w:proofErr w:type="spell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spellEnd"/>
            <w:r w:rsidR="002043F8"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6CF00239" w:rsidR="002043F8" w:rsidRPr="008C72FA" w:rsidRDefault="002043F8" w:rsidP="002043F8">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64854EE8" w14:textId="195DB35B" w:rsidR="002043F8" w:rsidRPr="00420CCF" w:rsidRDefault="002043F8" w:rsidP="002043F8">
            <w:pPr>
              <w:jc w:val="right"/>
              <w:rPr>
                <w:color w:val="000000"/>
              </w:rPr>
            </w:pPr>
            <w:r w:rsidRPr="00420CCF">
              <w:rPr>
                <w:color w:val="000000"/>
              </w:rPr>
              <w:t>-</w:t>
            </w:r>
          </w:p>
        </w:tc>
        <w:tc>
          <w:tcPr>
            <w:tcW w:w="1007" w:type="dxa"/>
            <w:tcBorders>
              <w:top w:val="nil"/>
              <w:left w:val="nil"/>
              <w:bottom w:val="nil"/>
              <w:right w:val="nil"/>
            </w:tcBorders>
            <w:shd w:val="clear" w:color="auto" w:fill="auto"/>
            <w:noWrap/>
            <w:vAlign w:val="bottom"/>
            <w:hideMark/>
          </w:tcPr>
          <w:p w14:paraId="6930FB9C" w14:textId="0082AA35" w:rsidR="002043F8" w:rsidRPr="00420CCF" w:rsidRDefault="002043F8" w:rsidP="002043F8">
            <w:pPr>
              <w:jc w:val="right"/>
              <w:rPr>
                <w:color w:val="000000"/>
              </w:rPr>
            </w:pPr>
            <w:r w:rsidRPr="00420CCF">
              <w:rPr>
                <w:color w:val="000000"/>
              </w:rPr>
              <w:t>25.631</w:t>
            </w:r>
          </w:p>
        </w:tc>
        <w:tc>
          <w:tcPr>
            <w:tcW w:w="1070" w:type="dxa"/>
            <w:tcBorders>
              <w:top w:val="nil"/>
              <w:left w:val="nil"/>
              <w:bottom w:val="nil"/>
              <w:right w:val="nil"/>
            </w:tcBorders>
            <w:shd w:val="clear" w:color="auto" w:fill="auto"/>
            <w:noWrap/>
            <w:vAlign w:val="bottom"/>
            <w:hideMark/>
          </w:tcPr>
          <w:p w14:paraId="17318E01" w14:textId="32D84B1D" w:rsidR="002043F8" w:rsidRPr="00420CCF" w:rsidRDefault="002043F8" w:rsidP="002043F8">
            <w:pPr>
              <w:jc w:val="right"/>
              <w:rPr>
                <w:b/>
                <w:bCs/>
                <w:i/>
                <w:iCs/>
                <w:color w:val="000000"/>
              </w:rPr>
            </w:pPr>
            <w:r w:rsidRPr="00420CCF">
              <w:rPr>
                <w:b/>
                <w:bCs/>
                <w:color w:val="000000"/>
              </w:rPr>
              <w:t>&lt;0.001</w:t>
            </w:r>
          </w:p>
        </w:tc>
        <w:tc>
          <w:tcPr>
            <w:tcW w:w="1303" w:type="dxa"/>
            <w:tcBorders>
              <w:top w:val="nil"/>
              <w:left w:val="nil"/>
              <w:bottom w:val="nil"/>
              <w:right w:val="nil"/>
            </w:tcBorders>
            <w:vAlign w:val="bottom"/>
          </w:tcPr>
          <w:p w14:paraId="1FC86004" w14:textId="0AC0B69A" w:rsidR="002043F8" w:rsidRPr="00420CCF" w:rsidRDefault="002043F8" w:rsidP="002043F8">
            <w:pPr>
              <w:jc w:val="right"/>
              <w:rPr>
                <w:color w:val="000000"/>
              </w:rPr>
            </w:pPr>
            <w:r w:rsidRPr="00420CCF">
              <w:rPr>
                <w:color w:val="000000"/>
              </w:rPr>
              <w:t>-</w:t>
            </w:r>
          </w:p>
        </w:tc>
        <w:tc>
          <w:tcPr>
            <w:tcW w:w="996" w:type="dxa"/>
            <w:tcBorders>
              <w:top w:val="nil"/>
              <w:left w:val="nil"/>
              <w:bottom w:val="nil"/>
              <w:right w:val="nil"/>
            </w:tcBorders>
            <w:vAlign w:val="bottom"/>
          </w:tcPr>
          <w:p w14:paraId="65183B8A" w14:textId="0C0CC8C2" w:rsidR="002043F8" w:rsidRPr="00420CCF" w:rsidRDefault="002043F8" w:rsidP="002043F8">
            <w:pPr>
              <w:jc w:val="right"/>
              <w:rPr>
                <w:color w:val="000000"/>
              </w:rPr>
            </w:pPr>
            <w:r w:rsidRPr="00420CCF">
              <w:rPr>
                <w:color w:val="000000"/>
              </w:rPr>
              <w:t>5.11</w:t>
            </w:r>
            <w:r w:rsidR="009F1ACD">
              <w:rPr>
                <w:color w:val="000000"/>
              </w:rPr>
              <w:t>0</w:t>
            </w:r>
          </w:p>
        </w:tc>
        <w:tc>
          <w:tcPr>
            <w:tcW w:w="1013" w:type="dxa"/>
            <w:tcBorders>
              <w:top w:val="nil"/>
              <w:left w:val="nil"/>
              <w:bottom w:val="nil"/>
              <w:right w:val="nil"/>
            </w:tcBorders>
            <w:vAlign w:val="bottom"/>
          </w:tcPr>
          <w:p w14:paraId="6DB0FEE9" w14:textId="4F238A39" w:rsidR="002043F8" w:rsidRPr="00420CCF" w:rsidRDefault="002043F8" w:rsidP="002043F8">
            <w:pPr>
              <w:jc w:val="right"/>
              <w:rPr>
                <w:b/>
                <w:bCs/>
                <w:i/>
                <w:iCs/>
                <w:color w:val="000000"/>
              </w:rPr>
            </w:pPr>
            <w:r w:rsidRPr="00420CCF">
              <w:rPr>
                <w:i/>
                <w:iCs/>
                <w:color w:val="000000"/>
              </w:rPr>
              <w:t>0.078</w:t>
            </w:r>
          </w:p>
        </w:tc>
        <w:tc>
          <w:tcPr>
            <w:tcW w:w="1306" w:type="dxa"/>
            <w:tcBorders>
              <w:top w:val="nil"/>
              <w:left w:val="nil"/>
              <w:bottom w:val="nil"/>
              <w:right w:val="nil"/>
            </w:tcBorders>
            <w:vAlign w:val="bottom"/>
          </w:tcPr>
          <w:p w14:paraId="53C5170B" w14:textId="45AEA801" w:rsidR="002043F8" w:rsidRPr="002043F8" w:rsidRDefault="002043F8" w:rsidP="002043F8">
            <w:pPr>
              <w:jc w:val="right"/>
              <w:rPr>
                <w:color w:val="000000"/>
              </w:rPr>
            </w:pPr>
            <w:r w:rsidRPr="002043F8">
              <w:rPr>
                <w:color w:val="000000"/>
              </w:rPr>
              <w:t>-</w:t>
            </w:r>
          </w:p>
        </w:tc>
        <w:tc>
          <w:tcPr>
            <w:tcW w:w="1070" w:type="dxa"/>
            <w:tcBorders>
              <w:top w:val="nil"/>
              <w:left w:val="nil"/>
              <w:bottom w:val="nil"/>
              <w:right w:val="nil"/>
            </w:tcBorders>
            <w:vAlign w:val="bottom"/>
          </w:tcPr>
          <w:p w14:paraId="4B11ECBE" w14:textId="5FA96586" w:rsidR="002043F8" w:rsidRPr="002043F8" w:rsidRDefault="002043F8" w:rsidP="002043F8">
            <w:pPr>
              <w:jc w:val="right"/>
              <w:rPr>
                <w:color w:val="000000"/>
              </w:rPr>
            </w:pPr>
            <w:r w:rsidRPr="002043F8">
              <w:rPr>
                <w:color w:val="000000"/>
              </w:rPr>
              <w:t>34.683</w:t>
            </w:r>
          </w:p>
        </w:tc>
        <w:tc>
          <w:tcPr>
            <w:tcW w:w="1070" w:type="dxa"/>
            <w:tcBorders>
              <w:top w:val="nil"/>
              <w:left w:val="nil"/>
              <w:bottom w:val="nil"/>
              <w:right w:val="nil"/>
            </w:tcBorders>
            <w:vAlign w:val="bottom"/>
          </w:tcPr>
          <w:p w14:paraId="09B41682" w14:textId="612D3547" w:rsidR="002043F8" w:rsidRPr="002043F8" w:rsidRDefault="002043F8" w:rsidP="002043F8">
            <w:pPr>
              <w:jc w:val="right"/>
              <w:rPr>
                <w:b/>
                <w:bCs/>
                <w:color w:val="000000"/>
              </w:rPr>
            </w:pPr>
            <w:r w:rsidRPr="002043F8">
              <w:rPr>
                <w:b/>
                <w:bCs/>
                <w:color w:val="000000"/>
              </w:rPr>
              <w:t>&lt;0.001</w:t>
            </w:r>
          </w:p>
        </w:tc>
      </w:tr>
      <w:tr w:rsidR="002043F8" w:rsidRPr="000959FB" w14:paraId="08546422" w14:textId="5CD038C4" w:rsidTr="0034040D">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2043F8" w:rsidRPr="000959FB" w:rsidRDefault="002043F8" w:rsidP="002043F8">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7E61BB82" w:rsidR="002043F8" w:rsidRPr="008C72FA" w:rsidRDefault="002043F8" w:rsidP="002043F8">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07DF37B5" w14:textId="6066F4B7" w:rsidR="002043F8" w:rsidRPr="00420CCF" w:rsidRDefault="002043F8" w:rsidP="002043F8">
            <w:pPr>
              <w:jc w:val="right"/>
              <w:rPr>
                <w:color w:val="000000"/>
              </w:rPr>
            </w:pPr>
            <w:r w:rsidRPr="00420CCF">
              <w:rPr>
                <w:color w:val="000000"/>
              </w:rPr>
              <w:t>-</w:t>
            </w:r>
          </w:p>
        </w:tc>
        <w:tc>
          <w:tcPr>
            <w:tcW w:w="1007" w:type="dxa"/>
            <w:tcBorders>
              <w:top w:val="nil"/>
              <w:left w:val="nil"/>
              <w:bottom w:val="nil"/>
              <w:right w:val="nil"/>
            </w:tcBorders>
            <w:shd w:val="clear" w:color="auto" w:fill="auto"/>
            <w:noWrap/>
            <w:vAlign w:val="bottom"/>
            <w:hideMark/>
          </w:tcPr>
          <w:p w14:paraId="1968CF6E" w14:textId="367C0AE5" w:rsidR="002043F8" w:rsidRPr="00420CCF" w:rsidRDefault="002043F8" w:rsidP="002043F8">
            <w:pPr>
              <w:jc w:val="right"/>
              <w:rPr>
                <w:color w:val="000000"/>
              </w:rPr>
            </w:pPr>
            <w:r w:rsidRPr="00420CCF">
              <w:rPr>
                <w:color w:val="000000"/>
              </w:rPr>
              <w:t>6.389</w:t>
            </w:r>
          </w:p>
        </w:tc>
        <w:tc>
          <w:tcPr>
            <w:tcW w:w="1070" w:type="dxa"/>
            <w:tcBorders>
              <w:top w:val="nil"/>
              <w:left w:val="nil"/>
              <w:bottom w:val="nil"/>
              <w:right w:val="nil"/>
            </w:tcBorders>
            <w:shd w:val="clear" w:color="auto" w:fill="auto"/>
            <w:noWrap/>
            <w:vAlign w:val="bottom"/>
            <w:hideMark/>
          </w:tcPr>
          <w:p w14:paraId="64EA7D09" w14:textId="4C445E7C" w:rsidR="002043F8" w:rsidRPr="00420CCF" w:rsidRDefault="002043F8" w:rsidP="002043F8">
            <w:pPr>
              <w:jc w:val="right"/>
              <w:rPr>
                <w:b/>
                <w:bCs/>
                <w:color w:val="000000"/>
              </w:rPr>
            </w:pPr>
            <w:r w:rsidRPr="00420CCF">
              <w:rPr>
                <w:b/>
                <w:bCs/>
                <w:color w:val="000000"/>
              </w:rPr>
              <w:t>0.041</w:t>
            </w:r>
          </w:p>
        </w:tc>
        <w:tc>
          <w:tcPr>
            <w:tcW w:w="1303" w:type="dxa"/>
            <w:tcBorders>
              <w:top w:val="nil"/>
              <w:left w:val="nil"/>
              <w:bottom w:val="nil"/>
              <w:right w:val="nil"/>
            </w:tcBorders>
            <w:vAlign w:val="bottom"/>
          </w:tcPr>
          <w:p w14:paraId="660B23C9" w14:textId="1B834B57" w:rsidR="002043F8" w:rsidRPr="00420CCF" w:rsidRDefault="002043F8" w:rsidP="002043F8">
            <w:pPr>
              <w:jc w:val="right"/>
              <w:rPr>
                <w:color w:val="000000"/>
              </w:rPr>
            </w:pPr>
            <w:r w:rsidRPr="00420CCF">
              <w:rPr>
                <w:color w:val="000000"/>
              </w:rPr>
              <w:t>-</w:t>
            </w:r>
          </w:p>
        </w:tc>
        <w:tc>
          <w:tcPr>
            <w:tcW w:w="996" w:type="dxa"/>
            <w:tcBorders>
              <w:top w:val="nil"/>
              <w:left w:val="nil"/>
              <w:bottom w:val="nil"/>
              <w:right w:val="nil"/>
            </w:tcBorders>
            <w:vAlign w:val="bottom"/>
          </w:tcPr>
          <w:p w14:paraId="5468CBF5" w14:textId="4484B0F0" w:rsidR="002043F8" w:rsidRPr="00420CCF" w:rsidRDefault="002043F8" w:rsidP="002043F8">
            <w:pPr>
              <w:jc w:val="right"/>
              <w:rPr>
                <w:color w:val="000000"/>
              </w:rPr>
            </w:pPr>
            <w:r w:rsidRPr="00420CCF">
              <w:rPr>
                <w:color w:val="000000"/>
              </w:rPr>
              <w:t>1.219</w:t>
            </w:r>
          </w:p>
        </w:tc>
        <w:tc>
          <w:tcPr>
            <w:tcW w:w="1013" w:type="dxa"/>
            <w:tcBorders>
              <w:top w:val="nil"/>
              <w:left w:val="nil"/>
              <w:bottom w:val="nil"/>
              <w:right w:val="nil"/>
            </w:tcBorders>
            <w:vAlign w:val="bottom"/>
          </w:tcPr>
          <w:p w14:paraId="53654C18" w14:textId="4B670CCE" w:rsidR="002043F8" w:rsidRPr="00420CCF" w:rsidRDefault="002043F8" w:rsidP="002043F8">
            <w:pPr>
              <w:jc w:val="right"/>
              <w:rPr>
                <w:color w:val="000000"/>
              </w:rPr>
            </w:pPr>
            <w:r w:rsidRPr="00420CCF">
              <w:rPr>
                <w:color w:val="000000"/>
              </w:rPr>
              <w:t>0.544</w:t>
            </w:r>
          </w:p>
        </w:tc>
        <w:tc>
          <w:tcPr>
            <w:tcW w:w="1306" w:type="dxa"/>
            <w:tcBorders>
              <w:top w:val="nil"/>
              <w:left w:val="nil"/>
              <w:bottom w:val="nil"/>
              <w:right w:val="nil"/>
            </w:tcBorders>
            <w:vAlign w:val="bottom"/>
          </w:tcPr>
          <w:p w14:paraId="3B1E923E" w14:textId="2A508228" w:rsidR="002043F8" w:rsidRPr="002043F8" w:rsidRDefault="002043F8" w:rsidP="002043F8">
            <w:pPr>
              <w:jc w:val="right"/>
              <w:rPr>
                <w:color w:val="000000"/>
              </w:rPr>
            </w:pPr>
            <w:r w:rsidRPr="002043F8">
              <w:rPr>
                <w:color w:val="000000"/>
              </w:rPr>
              <w:t>-</w:t>
            </w:r>
          </w:p>
        </w:tc>
        <w:tc>
          <w:tcPr>
            <w:tcW w:w="1070" w:type="dxa"/>
            <w:tcBorders>
              <w:top w:val="nil"/>
              <w:left w:val="nil"/>
              <w:bottom w:val="nil"/>
              <w:right w:val="nil"/>
            </w:tcBorders>
            <w:vAlign w:val="bottom"/>
          </w:tcPr>
          <w:p w14:paraId="1EDD229A" w14:textId="62704C7C" w:rsidR="002043F8" w:rsidRPr="002043F8" w:rsidRDefault="002043F8" w:rsidP="002043F8">
            <w:pPr>
              <w:jc w:val="right"/>
              <w:rPr>
                <w:color w:val="000000"/>
              </w:rPr>
            </w:pPr>
            <w:r w:rsidRPr="002043F8">
              <w:rPr>
                <w:color w:val="000000"/>
              </w:rPr>
              <w:t>19.949</w:t>
            </w:r>
          </w:p>
        </w:tc>
        <w:tc>
          <w:tcPr>
            <w:tcW w:w="1070" w:type="dxa"/>
            <w:tcBorders>
              <w:top w:val="nil"/>
              <w:left w:val="nil"/>
              <w:bottom w:val="nil"/>
              <w:right w:val="nil"/>
            </w:tcBorders>
            <w:vAlign w:val="bottom"/>
          </w:tcPr>
          <w:p w14:paraId="24852BC3" w14:textId="0B207F7F" w:rsidR="002043F8" w:rsidRPr="002043F8" w:rsidRDefault="002043F8" w:rsidP="002043F8">
            <w:pPr>
              <w:jc w:val="right"/>
              <w:rPr>
                <w:b/>
                <w:bCs/>
                <w:i/>
                <w:iCs/>
                <w:color w:val="000000"/>
              </w:rPr>
            </w:pPr>
            <w:r w:rsidRPr="002043F8">
              <w:rPr>
                <w:b/>
                <w:bCs/>
                <w:color w:val="000000"/>
              </w:rPr>
              <w:t>&lt;0.001</w:t>
            </w:r>
          </w:p>
        </w:tc>
      </w:tr>
      <w:tr w:rsidR="002043F8" w:rsidRPr="000959FB" w14:paraId="42F78064" w14:textId="23ECAC10" w:rsidTr="0034040D">
        <w:trPr>
          <w:trHeight w:val="320"/>
          <w:jc w:val="center"/>
        </w:trPr>
        <w:tc>
          <w:tcPr>
            <w:tcW w:w="2330" w:type="dxa"/>
            <w:tcBorders>
              <w:top w:val="nil"/>
              <w:left w:val="nil"/>
              <w:right w:val="nil"/>
            </w:tcBorders>
            <w:shd w:val="clear" w:color="auto" w:fill="auto"/>
            <w:noWrap/>
            <w:vAlign w:val="center"/>
            <w:hideMark/>
          </w:tcPr>
          <w:p w14:paraId="28921E7B" w14:textId="467452B8" w:rsidR="002043F8" w:rsidRPr="000959FB" w:rsidRDefault="002043F8" w:rsidP="002043F8">
            <w:pPr>
              <w:rPr>
                <w:color w:val="000000"/>
              </w:rPr>
            </w:pPr>
            <w:r>
              <w:rPr>
                <w:i/>
                <w:iCs/>
                <w:color w:val="000000"/>
              </w:rPr>
              <w:t>SM</w:t>
            </w:r>
            <w:r w:rsidR="009F1ACD">
              <w:rPr>
                <w:color w:val="000000"/>
                <w:vertAlign w:val="subscript"/>
              </w:rPr>
              <w:t>90</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043926A1" w:rsidR="002043F8" w:rsidRPr="008C72FA" w:rsidRDefault="002043F8" w:rsidP="002043F8">
            <w:pPr>
              <w:jc w:val="right"/>
              <w:rPr>
                <w:color w:val="000000"/>
              </w:rPr>
            </w:pPr>
            <w:r w:rsidRPr="008C72FA">
              <w:rPr>
                <w:color w:val="000000"/>
              </w:rPr>
              <w:t>2</w:t>
            </w:r>
          </w:p>
        </w:tc>
        <w:tc>
          <w:tcPr>
            <w:tcW w:w="1416" w:type="dxa"/>
            <w:tcBorders>
              <w:top w:val="nil"/>
              <w:left w:val="nil"/>
              <w:right w:val="nil"/>
            </w:tcBorders>
            <w:shd w:val="clear" w:color="auto" w:fill="auto"/>
            <w:noWrap/>
            <w:vAlign w:val="bottom"/>
            <w:hideMark/>
          </w:tcPr>
          <w:p w14:paraId="34479C4C" w14:textId="41551C70" w:rsidR="002043F8" w:rsidRPr="00420CCF" w:rsidRDefault="002043F8" w:rsidP="002043F8">
            <w:pPr>
              <w:jc w:val="right"/>
              <w:rPr>
                <w:color w:val="000000"/>
              </w:rPr>
            </w:pPr>
            <w:r w:rsidRPr="00420CCF">
              <w:rPr>
                <w:color w:val="000000"/>
              </w:rPr>
              <w:t>-</w:t>
            </w:r>
          </w:p>
        </w:tc>
        <w:tc>
          <w:tcPr>
            <w:tcW w:w="1007" w:type="dxa"/>
            <w:tcBorders>
              <w:top w:val="nil"/>
              <w:left w:val="nil"/>
              <w:right w:val="nil"/>
            </w:tcBorders>
            <w:shd w:val="clear" w:color="auto" w:fill="auto"/>
            <w:noWrap/>
            <w:vAlign w:val="bottom"/>
            <w:hideMark/>
          </w:tcPr>
          <w:p w14:paraId="3A43D717" w14:textId="61169B36" w:rsidR="002043F8" w:rsidRPr="00420CCF" w:rsidRDefault="002043F8" w:rsidP="002043F8">
            <w:pPr>
              <w:jc w:val="right"/>
              <w:rPr>
                <w:color w:val="000000"/>
              </w:rPr>
            </w:pPr>
            <w:r w:rsidRPr="00420CCF">
              <w:rPr>
                <w:color w:val="000000"/>
              </w:rPr>
              <w:t>3.548</w:t>
            </w:r>
          </w:p>
        </w:tc>
        <w:tc>
          <w:tcPr>
            <w:tcW w:w="1070" w:type="dxa"/>
            <w:tcBorders>
              <w:top w:val="nil"/>
              <w:left w:val="nil"/>
              <w:right w:val="nil"/>
            </w:tcBorders>
            <w:shd w:val="clear" w:color="auto" w:fill="auto"/>
            <w:noWrap/>
            <w:vAlign w:val="bottom"/>
            <w:hideMark/>
          </w:tcPr>
          <w:p w14:paraId="579F7222" w14:textId="1A2D9E4D" w:rsidR="002043F8" w:rsidRPr="00420CCF" w:rsidRDefault="002043F8" w:rsidP="002043F8">
            <w:pPr>
              <w:jc w:val="right"/>
              <w:rPr>
                <w:color w:val="000000"/>
              </w:rPr>
            </w:pPr>
            <w:r w:rsidRPr="00420CCF">
              <w:rPr>
                <w:color w:val="000000"/>
              </w:rPr>
              <w:t>0.17</w:t>
            </w:r>
            <w:r>
              <w:rPr>
                <w:color w:val="000000"/>
              </w:rPr>
              <w:t>0</w:t>
            </w:r>
          </w:p>
        </w:tc>
        <w:tc>
          <w:tcPr>
            <w:tcW w:w="1303" w:type="dxa"/>
            <w:tcBorders>
              <w:top w:val="nil"/>
              <w:left w:val="nil"/>
              <w:right w:val="nil"/>
            </w:tcBorders>
            <w:vAlign w:val="bottom"/>
          </w:tcPr>
          <w:p w14:paraId="5CBA06EF" w14:textId="7523748E" w:rsidR="002043F8" w:rsidRPr="00420CCF" w:rsidRDefault="002043F8" w:rsidP="002043F8">
            <w:pPr>
              <w:jc w:val="right"/>
              <w:rPr>
                <w:color w:val="000000"/>
              </w:rPr>
            </w:pPr>
            <w:r w:rsidRPr="00420CCF">
              <w:rPr>
                <w:color w:val="000000"/>
              </w:rPr>
              <w:t>-</w:t>
            </w:r>
          </w:p>
        </w:tc>
        <w:tc>
          <w:tcPr>
            <w:tcW w:w="996" w:type="dxa"/>
            <w:tcBorders>
              <w:top w:val="nil"/>
              <w:left w:val="nil"/>
              <w:right w:val="nil"/>
            </w:tcBorders>
            <w:vAlign w:val="bottom"/>
          </w:tcPr>
          <w:p w14:paraId="67A8E0C1" w14:textId="3EB9F518" w:rsidR="002043F8" w:rsidRPr="00420CCF" w:rsidRDefault="002043F8" w:rsidP="002043F8">
            <w:pPr>
              <w:jc w:val="right"/>
              <w:rPr>
                <w:color w:val="000000"/>
              </w:rPr>
            </w:pPr>
            <w:r w:rsidRPr="00420CCF">
              <w:rPr>
                <w:color w:val="000000"/>
              </w:rPr>
              <w:t>0.911</w:t>
            </w:r>
          </w:p>
        </w:tc>
        <w:tc>
          <w:tcPr>
            <w:tcW w:w="1013" w:type="dxa"/>
            <w:tcBorders>
              <w:top w:val="nil"/>
              <w:left w:val="nil"/>
              <w:right w:val="nil"/>
            </w:tcBorders>
            <w:vAlign w:val="bottom"/>
          </w:tcPr>
          <w:p w14:paraId="54C33576" w14:textId="37B5F1EE" w:rsidR="002043F8" w:rsidRPr="00420CCF" w:rsidRDefault="002043F8" w:rsidP="002043F8">
            <w:pPr>
              <w:jc w:val="right"/>
              <w:rPr>
                <w:color w:val="000000"/>
              </w:rPr>
            </w:pPr>
            <w:r w:rsidRPr="00420CCF">
              <w:rPr>
                <w:color w:val="000000"/>
              </w:rPr>
              <w:t>0.634</w:t>
            </w:r>
          </w:p>
        </w:tc>
        <w:tc>
          <w:tcPr>
            <w:tcW w:w="1306" w:type="dxa"/>
            <w:tcBorders>
              <w:top w:val="nil"/>
              <w:left w:val="nil"/>
              <w:right w:val="nil"/>
            </w:tcBorders>
            <w:vAlign w:val="bottom"/>
          </w:tcPr>
          <w:p w14:paraId="49919B95" w14:textId="265802D9" w:rsidR="002043F8" w:rsidRPr="002043F8" w:rsidRDefault="002043F8" w:rsidP="002043F8">
            <w:pPr>
              <w:jc w:val="right"/>
              <w:rPr>
                <w:color w:val="000000"/>
              </w:rPr>
            </w:pPr>
            <w:r w:rsidRPr="002043F8">
              <w:rPr>
                <w:color w:val="000000"/>
              </w:rPr>
              <w:t>-</w:t>
            </w:r>
          </w:p>
        </w:tc>
        <w:tc>
          <w:tcPr>
            <w:tcW w:w="1070" w:type="dxa"/>
            <w:tcBorders>
              <w:top w:val="nil"/>
              <w:left w:val="nil"/>
              <w:right w:val="nil"/>
            </w:tcBorders>
            <w:vAlign w:val="bottom"/>
          </w:tcPr>
          <w:p w14:paraId="720A7EB0" w14:textId="45E1F5EB" w:rsidR="002043F8" w:rsidRPr="002043F8" w:rsidRDefault="002043F8" w:rsidP="002043F8">
            <w:pPr>
              <w:jc w:val="right"/>
              <w:rPr>
                <w:color w:val="000000"/>
              </w:rPr>
            </w:pPr>
            <w:r w:rsidRPr="002043F8">
              <w:rPr>
                <w:color w:val="000000"/>
              </w:rPr>
              <w:t>3.293</w:t>
            </w:r>
          </w:p>
        </w:tc>
        <w:tc>
          <w:tcPr>
            <w:tcW w:w="1070" w:type="dxa"/>
            <w:tcBorders>
              <w:top w:val="nil"/>
              <w:left w:val="nil"/>
              <w:right w:val="nil"/>
            </w:tcBorders>
            <w:vAlign w:val="bottom"/>
          </w:tcPr>
          <w:p w14:paraId="17AB24CB" w14:textId="1B669BC1" w:rsidR="002043F8" w:rsidRPr="002043F8" w:rsidRDefault="002043F8" w:rsidP="002043F8">
            <w:pPr>
              <w:jc w:val="right"/>
              <w:rPr>
                <w:color w:val="000000"/>
              </w:rPr>
            </w:pPr>
            <w:r w:rsidRPr="002043F8">
              <w:rPr>
                <w:color w:val="000000"/>
              </w:rPr>
              <w:t>0.193</w:t>
            </w:r>
          </w:p>
        </w:tc>
      </w:tr>
      <w:tr w:rsidR="002043F8" w:rsidRPr="000959FB" w14:paraId="09146C5E" w14:textId="1BAF4728" w:rsidTr="0034040D">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5C9A2807" w:rsidR="002043F8" w:rsidRPr="000959FB" w:rsidRDefault="002043F8" w:rsidP="002043F8">
            <w:pPr>
              <w:rPr>
                <w:color w:val="000000"/>
              </w:rPr>
            </w:pPr>
            <w:r>
              <w:rPr>
                <w:i/>
                <w:iCs/>
                <w:color w:val="000000"/>
              </w:rPr>
              <w:t>SM</w:t>
            </w:r>
            <w:r w:rsidR="009F1ACD">
              <w:rPr>
                <w:color w:val="000000"/>
                <w:vertAlign w:val="subscript"/>
              </w:rPr>
              <w:t>90</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00CC4409" w:rsidR="002043F8" w:rsidRPr="008C72FA" w:rsidRDefault="002043F8" w:rsidP="002043F8">
            <w:pPr>
              <w:jc w:val="right"/>
              <w:rPr>
                <w:color w:val="000000"/>
              </w:rPr>
            </w:pPr>
            <w:r w:rsidRPr="008C72FA">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5185EC77" w:rsidR="002043F8" w:rsidRPr="00420CCF" w:rsidRDefault="002043F8" w:rsidP="002043F8">
            <w:pPr>
              <w:jc w:val="right"/>
              <w:rPr>
                <w:color w:val="000000"/>
              </w:rPr>
            </w:pPr>
            <w:r w:rsidRPr="00420CCF">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631E9EF3" w:rsidR="002043F8" w:rsidRPr="00420CCF" w:rsidRDefault="002043F8" w:rsidP="002043F8">
            <w:pPr>
              <w:jc w:val="right"/>
              <w:rPr>
                <w:color w:val="000000"/>
              </w:rPr>
            </w:pPr>
            <w:r w:rsidRPr="00420CCF">
              <w:rPr>
                <w:color w:val="000000"/>
              </w:rPr>
              <w:t>3.52</w:t>
            </w:r>
            <w:r>
              <w:rPr>
                <w:color w:val="000000"/>
              </w:rPr>
              <w:t>0</w:t>
            </w:r>
          </w:p>
        </w:tc>
        <w:tc>
          <w:tcPr>
            <w:tcW w:w="1070" w:type="dxa"/>
            <w:tcBorders>
              <w:top w:val="nil"/>
              <w:left w:val="nil"/>
              <w:bottom w:val="single" w:sz="4" w:space="0" w:color="auto"/>
              <w:right w:val="nil"/>
            </w:tcBorders>
            <w:shd w:val="clear" w:color="auto" w:fill="auto"/>
            <w:noWrap/>
            <w:vAlign w:val="bottom"/>
            <w:hideMark/>
          </w:tcPr>
          <w:p w14:paraId="063A0581" w14:textId="28B61EF9" w:rsidR="002043F8" w:rsidRPr="00420CCF" w:rsidRDefault="002043F8" w:rsidP="002043F8">
            <w:pPr>
              <w:jc w:val="right"/>
              <w:rPr>
                <w:i/>
                <w:iCs/>
                <w:color w:val="000000"/>
              </w:rPr>
            </w:pPr>
            <w:r w:rsidRPr="00420CCF">
              <w:rPr>
                <w:color w:val="000000"/>
              </w:rPr>
              <w:t>0.172</w:t>
            </w:r>
          </w:p>
        </w:tc>
        <w:tc>
          <w:tcPr>
            <w:tcW w:w="1303" w:type="dxa"/>
            <w:tcBorders>
              <w:top w:val="nil"/>
              <w:left w:val="nil"/>
              <w:bottom w:val="single" w:sz="4" w:space="0" w:color="auto"/>
              <w:right w:val="nil"/>
            </w:tcBorders>
            <w:vAlign w:val="bottom"/>
          </w:tcPr>
          <w:p w14:paraId="360E1CD2" w14:textId="39AE7C6E" w:rsidR="002043F8" w:rsidRPr="00420CCF" w:rsidRDefault="002043F8" w:rsidP="002043F8">
            <w:pPr>
              <w:jc w:val="right"/>
              <w:rPr>
                <w:color w:val="000000"/>
              </w:rPr>
            </w:pPr>
            <w:r w:rsidRPr="00420CCF">
              <w:rPr>
                <w:color w:val="000000"/>
              </w:rPr>
              <w:t>-</w:t>
            </w:r>
          </w:p>
        </w:tc>
        <w:tc>
          <w:tcPr>
            <w:tcW w:w="996" w:type="dxa"/>
            <w:tcBorders>
              <w:top w:val="nil"/>
              <w:left w:val="nil"/>
              <w:bottom w:val="single" w:sz="4" w:space="0" w:color="auto"/>
              <w:right w:val="nil"/>
            </w:tcBorders>
            <w:vAlign w:val="bottom"/>
          </w:tcPr>
          <w:p w14:paraId="56747356" w14:textId="703EB8A8" w:rsidR="002043F8" w:rsidRPr="00420CCF" w:rsidRDefault="002043F8" w:rsidP="002043F8">
            <w:pPr>
              <w:jc w:val="right"/>
              <w:rPr>
                <w:color w:val="000000"/>
              </w:rPr>
            </w:pPr>
            <w:r w:rsidRPr="00420CCF">
              <w:rPr>
                <w:color w:val="000000"/>
              </w:rPr>
              <w:t>0.092</w:t>
            </w:r>
          </w:p>
        </w:tc>
        <w:tc>
          <w:tcPr>
            <w:tcW w:w="1013" w:type="dxa"/>
            <w:tcBorders>
              <w:top w:val="nil"/>
              <w:left w:val="nil"/>
              <w:bottom w:val="single" w:sz="4" w:space="0" w:color="auto"/>
              <w:right w:val="nil"/>
            </w:tcBorders>
            <w:vAlign w:val="bottom"/>
          </w:tcPr>
          <w:p w14:paraId="4C799C48" w14:textId="597F2321" w:rsidR="002043F8" w:rsidRPr="00420CCF" w:rsidRDefault="002043F8" w:rsidP="002043F8">
            <w:pPr>
              <w:jc w:val="right"/>
              <w:rPr>
                <w:color w:val="000000"/>
              </w:rPr>
            </w:pPr>
            <w:r w:rsidRPr="00420CCF">
              <w:rPr>
                <w:color w:val="000000"/>
              </w:rPr>
              <w:t>0.955</w:t>
            </w:r>
          </w:p>
        </w:tc>
        <w:tc>
          <w:tcPr>
            <w:tcW w:w="1306" w:type="dxa"/>
            <w:tcBorders>
              <w:top w:val="nil"/>
              <w:left w:val="nil"/>
              <w:bottom w:val="single" w:sz="4" w:space="0" w:color="auto"/>
              <w:right w:val="nil"/>
            </w:tcBorders>
            <w:vAlign w:val="bottom"/>
          </w:tcPr>
          <w:p w14:paraId="2E4980FB" w14:textId="125ECB90" w:rsidR="002043F8" w:rsidRPr="002043F8" w:rsidRDefault="002043F8" w:rsidP="002043F8">
            <w:pPr>
              <w:jc w:val="right"/>
              <w:rPr>
                <w:color w:val="000000"/>
              </w:rPr>
            </w:pPr>
            <w:r w:rsidRPr="002043F8">
              <w:rPr>
                <w:color w:val="000000"/>
              </w:rPr>
              <w:t>-</w:t>
            </w:r>
          </w:p>
        </w:tc>
        <w:tc>
          <w:tcPr>
            <w:tcW w:w="1070" w:type="dxa"/>
            <w:tcBorders>
              <w:top w:val="nil"/>
              <w:left w:val="nil"/>
              <w:bottom w:val="single" w:sz="4" w:space="0" w:color="auto"/>
              <w:right w:val="nil"/>
            </w:tcBorders>
            <w:vAlign w:val="bottom"/>
          </w:tcPr>
          <w:p w14:paraId="54E5E08B" w14:textId="6A0809F7" w:rsidR="002043F8" w:rsidRPr="002043F8" w:rsidRDefault="002043F8" w:rsidP="002043F8">
            <w:pPr>
              <w:jc w:val="right"/>
              <w:rPr>
                <w:color w:val="000000"/>
              </w:rPr>
            </w:pPr>
            <w:r w:rsidRPr="002043F8">
              <w:rPr>
                <w:color w:val="000000"/>
              </w:rPr>
              <w:t>7.987</w:t>
            </w:r>
          </w:p>
        </w:tc>
        <w:tc>
          <w:tcPr>
            <w:tcW w:w="1070" w:type="dxa"/>
            <w:tcBorders>
              <w:top w:val="nil"/>
              <w:left w:val="nil"/>
              <w:bottom w:val="single" w:sz="4" w:space="0" w:color="auto"/>
              <w:right w:val="nil"/>
            </w:tcBorders>
            <w:vAlign w:val="bottom"/>
          </w:tcPr>
          <w:p w14:paraId="11E419A7" w14:textId="4F2945D7" w:rsidR="002043F8" w:rsidRPr="002043F8" w:rsidRDefault="002043F8" w:rsidP="002043F8">
            <w:pPr>
              <w:jc w:val="right"/>
              <w:rPr>
                <w:b/>
                <w:bCs/>
                <w:color w:val="000000"/>
              </w:rPr>
            </w:pPr>
            <w:r w:rsidRPr="002043F8">
              <w:rPr>
                <w:b/>
                <w:bCs/>
                <w:color w:val="000000"/>
              </w:rPr>
              <w:t>0.018</w:t>
            </w:r>
          </w:p>
        </w:tc>
      </w:tr>
    </w:tbl>
    <w:p w14:paraId="17C7A334" w14:textId="5EDD3794" w:rsidR="000959FB" w:rsidRPr="000959FB" w:rsidRDefault="000959FB" w:rsidP="0025039E">
      <w:pPr>
        <w:autoSpaceDE w:val="0"/>
        <w:autoSpaceDN w:val="0"/>
        <w:adjustRightInd w:val="0"/>
        <w:spacing w:line="360" w:lineRule="auto"/>
        <w:rPr>
          <w:color w:val="000000" w:themeColor="text1"/>
        </w:rPr>
      </w:pPr>
    </w:p>
    <w:p w14:paraId="43C348E9" w14:textId="4D510FB3" w:rsidR="000E116E" w:rsidRDefault="00072F0D"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rsidR="00FB104B">
        <w:t xml:space="preserve"> </w:t>
      </w:r>
      <w:r>
        <w:t>=</w:t>
      </w:r>
      <w:r w:rsidR="00FB104B">
        <w:t xml:space="preserve"> </w:t>
      </w:r>
      <w:r>
        <w:t xml:space="preserve">0.05). </w:t>
      </w:r>
      <w:r w:rsidRPr="00DE0E3A">
        <w:rPr>
          <w:i/>
          <w:iCs/>
        </w:rPr>
        <w:t>P</w:t>
      </w:r>
      <w:r>
        <w:t xml:space="preserve">-values less than 0.05 are in bold </w:t>
      </w:r>
      <w:r w:rsidRPr="00EA6746">
        <w:t>and</w:t>
      </w:r>
      <w:r w:rsidR="006432F4">
        <w:t xml:space="preserve"> </w:t>
      </w:r>
      <w:r w:rsidR="006432F4" w:rsidRPr="00DE0E3A">
        <w:rPr>
          <w:i/>
          <w:iCs/>
        </w:rPr>
        <w:t>p</w:t>
      </w:r>
      <w:r w:rsidR="006432F4">
        <w:t>-values where</w:t>
      </w:r>
      <w:r w:rsidRPr="00EA6746">
        <w:t xml:space="preserve"> 0.05&lt;</w:t>
      </w:r>
      <w:r w:rsidR="0038469D">
        <w:t xml:space="preserve"> </w:t>
      </w:r>
      <w:r w:rsidR="00490F97" w:rsidRPr="00DE0E3A">
        <w:rPr>
          <w:i/>
          <w:iCs/>
        </w:rPr>
        <w:t>p</w:t>
      </w:r>
      <w:r w:rsidR="0038469D">
        <w:rPr>
          <w:i/>
          <w:iCs/>
        </w:rPr>
        <w:t xml:space="preserve"> </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81374B">
        <w:t xml:space="preserve"> and are only included for continuous fixed effects</w:t>
      </w:r>
    </w:p>
    <w:p w14:paraId="5DFA9CED" w14:textId="77777777" w:rsidR="008E025F" w:rsidRDefault="008E025F" w:rsidP="0025039E">
      <w:pPr>
        <w:spacing w:line="360" w:lineRule="auto"/>
        <w:rPr>
          <w:b/>
          <w:bCs/>
          <w:color w:val="000000" w:themeColor="text1"/>
        </w:rPr>
      </w:pPr>
      <w:r>
        <w:rPr>
          <w:b/>
          <w:bCs/>
          <w:color w:val="000000" w:themeColor="text1"/>
        </w:rPr>
        <w:br w:type="page"/>
      </w:r>
    </w:p>
    <w:p w14:paraId="6B118366" w14:textId="51DE7350" w:rsidR="00B34A11" w:rsidRPr="009C50E2" w:rsidRDefault="000E116E" w:rsidP="0025039E">
      <w:pPr>
        <w:spacing w:line="360" w:lineRule="auto"/>
        <w:rPr>
          <w:b/>
          <w:bCs/>
          <w:color w:val="000000" w:themeColor="text1"/>
        </w:rPr>
      </w:pPr>
      <w:r>
        <w:rPr>
          <w:b/>
          <w:bCs/>
          <w:color w:val="000000" w:themeColor="text1"/>
        </w:rPr>
        <w:lastRenderedPageBreak/>
        <w:t>F</w:t>
      </w:r>
      <w:r w:rsidR="00B34A11" w:rsidRPr="004833D4">
        <w:rPr>
          <w:b/>
          <w:bCs/>
          <w:color w:val="000000" w:themeColor="text1"/>
        </w:rPr>
        <w:t>igure 4</w:t>
      </w:r>
    </w:p>
    <w:p w14:paraId="53105F97" w14:textId="3FCB4229" w:rsidR="005C46D0" w:rsidRDefault="001B1BA0" w:rsidP="0025039E">
      <w:pPr>
        <w:spacing w:line="360" w:lineRule="auto"/>
        <w:rPr>
          <w:color w:val="000000" w:themeColor="text1"/>
        </w:rPr>
      </w:pPr>
      <w:r>
        <w:rPr>
          <w:noProof/>
          <w:color w:val="000000" w:themeColor="text1"/>
        </w:rPr>
        <w:drawing>
          <wp:inline distT="0" distB="0" distL="0" distR="0" wp14:anchorId="73B602C5" wp14:editId="5989DB00">
            <wp:extent cx="7333957" cy="5500468"/>
            <wp:effectExtent l="0" t="0" r="0" b="0"/>
            <wp:docPr id="14" name="Picture 1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pic:cNvPicPr/>
                  </pic:nvPicPr>
                  <pic:blipFill>
                    <a:blip r:embed="rId17"/>
                    <a:stretch>
                      <a:fillRect/>
                    </a:stretch>
                  </pic:blipFill>
                  <pic:spPr>
                    <a:xfrm>
                      <a:off x="0" y="0"/>
                      <a:ext cx="7336551" cy="5502414"/>
                    </a:xfrm>
                    <a:prstGeom prst="rect">
                      <a:avLst/>
                    </a:prstGeom>
                  </pic:spPr>
                </pic:pic>
              </a:graphicData>
            </a:graphic>
          </wp:inline>
        </w:drawing>
      </w:r>
    </w:p>
    <w:p w14:paraId="2E5C9C11" w14:textId="2E3F5F87" w:rsidR="00501FBF" w:rsidRDefault="002F39A9" w:rsidP="00501FBF">
      <w:pPr>
        <w:spacing w:line="360" w:lineRule="auto"/>
        <w:rPr>
          <w:color w:val="000000" w:themeColor="text1"/>
        </w:rPr>
      </w:pPr>
      <w:r>
        <w:rPr>
          <w:b/>
          <w:bCs/>
          <w:color w:val="000000" w:themeColor="text1"/>
        </w:rPr>
        <w:lastRenderedPageBreak/>
        <w:t>Fig. 4</w:t>
      </w:r>
      <w:r>
        <w:rPr>
          <w:color w:val="000000" w:themeColor="text1"/>
        </w:rPr>
        <w:t xml:space="preserve"> Effects of </w:t>
      </w:r>
      <w:r w:rsidR="001B1BA0" w:rsidRPr="001B5901">
        <w:rPr>
          <w:color w:val="000000" w:themeColor="text1"/>
        </w:rPr>
        <w:t xml:space="preserve">leaf </w:t>
      </w:r>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r w:rsidR="0038469D">
        <w:rPr>
          <w:color w:val="000000" w:themeColor="text1"/>
        </w:rPr>
        <w:t xml:space="preserve"> (a-c)</w:t>
      </w:r>
      <w:r w:rsidR="0038469D" w:rsidRPr="0038469D">
        <w:rPr>
          <w:color w:val="000000" w:themeColor="text1"/>
        </w:rPr>
        <w:t>,</w:t>
      </w:r>
      <w:r w:rsidR="008E025F">
        <w:rPr>
          <w:color w:val="000000" w:themeColor="text1"/>
        </w:rPr>
        <w:t xml:space="preserve"> soil nitrogen availability</w:t>
      </w:r>
      <w:r w:rsidR="0038469D">
        <w:rPr>
          <w:color w:val="000000" w:themeColor="text1"/>
        </w:rPr>
        <w:t xml:space="preserve"> (d-f), and soil moisture</w:t>
      </w:r>
      <w:r w:rsidR="00E765AB">
        <w:rPr>
          <w:color w:val="000000" w:themeColor="text1"/>
        </w:rPr>
        <w:t xml:space="preserve"> (g-</w:t>
      </w:r>
      <w:proofErr w:type="spellStart"/>
      <w:r w:rsidR="00E765AB">
        <w:rPr>
          <w:color w:val="000000" w:themeColor="text1"/>
        </w:rPr>
        <w:t>i</w:t>
      </w:r>
      <w:proofErr w:type="spellEnd"/>
      <w:r w:rsidR="00E765AB">
        <w:rPr>
          <w:color w:val="000000" w:themeColor="text1"/>
        </w:rPr>
        <w:t>)</w:t>
      </w:r>
      <w:r w:rsidR="008E025F">
        <w:rPr>
          <w:color w:val="000000" w:themeColor="text1"/>
        </w:rPr>
        <w:t xml:space="preserve"> on leaf nitrogen content per unit leaf area (</w:t>
      </w:r>
      <w:r w:rsidR="00E765AB">
        <w:rPr>
          <w:color w:val="000000" w:themeColor="text1"/>
        </w:rPr>
        <w:t>a, d, g</w:t>
      </w:r>
      <w:r w:rsidR="008E025F">
        <w:rPr>
          <w:color w:val="000000" w:themeColor="text1"/>
        </w:rPr>
        <w:t>), leaf nitrogen content per unit leaf biomass (</w:t>
      </w:r>
      <w:r w:rsidR="00E765AB">
        <w:rPr>
          <w:color w:val="000000" w:themeColor="text1"/>
        </w:rPr>
        <w:t>b, e, h</w:t>
      </w:r>
      <w:r w:rsidR="008E025F">
        <w:rPr>
          <w:color w:val="000000" w:themeColor="text1"/>
        </w:rPr>
        <w:t>), and leaf mass per area (</w:t>
      </w:r>
      <w:r w:rsidR="00E765AB">
        <w:rPr>
          <w:color w:val="000000" w:themeColor="text1"/>
        </w:rPr>
        <w:t xml:space="preserve">c, f, </w:t>
      </w:r>
      <w:proofErr w:type="spellStart"/>
      <w:r w:rsidR="00E765AB">
        <w:rPr>
          <w:color w:val="000000" w:themeColor="text1"/>
        </w:rPr>
        <w:t>i</w:t>
      </w:r>
      <w:proofErr w:type="spellEnd"/>
      <w:r w:rsidR="008E025F">
        <w:rPr>
          <w:color w:val="000000" w:themeColor="text1"/>
        </w:rPr>
        <w:t>).</w:t>
      </w:r>
      <w:r w:rsidR="00FB104B">
        <w:rPr>
          <w:color w:val="000000" w:themeColor="text1"/>
        </w:rPr>
        <w:t xml:space="preserve"> </w:t>
      </w:r>
      <w:r w:rsidR="00501FBF">
        <w:rPr>
          <w:color w:val="000000" w:themeColor="text1"/>
        </w:rPr>
        <w:t>Yellow points and trendlines indicate C</w:t>
      </w:r>
      <w:r w:rsidR="00501FBF">
        <w:rPr>
          <w:color w:val="000000" w:themeColor="text1"/>
          <w:vertAlign w:val="subscript"/>
        </w:rPr>
        <w:t>3</w:t>
      </w:r>
      <w:r w:rsidR="00501FBF">
        <w:rPr>
          <w:color w:val="000000" w:themeColor="text1"/>
        </w:rPr>
        <w:t xml:space="preserve"> legumes,</w:t>
      </w:r>
      <w:r w:rsidR="00501FBF" w:rsidRPr="003E3C1F">
        <w:rPr>
          <w:color w:val="000000" w:themeColor="text1"/>
        </w:rPr>
        <w:t xml:space="preserve"> </w:t>
      </w:r>
      <w:r w:rsidR="00501FBF">
        <w:rPr>
          <w:color w:val="000000" w:themeColor="text1"/>
        </w:rPr>
        <w:t>blue points and trendlines</w:t>
      </w:r>
      <w:r w:rsidR="00501FBF" w:rsidRPr="007E3368">
        <w:rPr>
          <w:color w:val="000000" w:themeColor="text1"/>
        </w:rPr>
        <w:t xml:space="preserve"> </w:t>
      </w:r>
      <w:r w:rsidR="00501FBF">
        <w:rPr>
          <w:color w:val="000000" w:themeColor="text1"/>
        </w:rPr>
        <w:t>indicate C</w:t>
      </w:r>
      <w:r w:rsidR="00501FBF" w:rsidRPr="00341F1C">
        <w:rPr>
          <w:color w:val="000000" w:themeColor="text1"/>
          <w:vertAlign w:val="subscript"/>
        </w:rPr>
        <w:t>3</w:t>
      </w:r>
      <w:r w:rsidR="00501FBF">
        <w:rPr>
          <w:color w:val="000000" w:themeColor="text1"/>
        </w:rPr>
        <w:t xml:space="preserve"> nonlegumes, and red points and trendlines indicate C</w:t>
      </w:r>
      <w:r w:rsidR="00501FBF">
        <w:rPr>
          <w:color w:val="000000" w:themeColor="text1"/>
          <w:vertAlign w:val="subscript"/>
        </w:rPr>
        <w:t>4</w:t>
      </w:r>
      <w:r w:rsidR="00501FBF">
        <w:rPr>
          <w:color w:val="000000" w:themeColor="text1"/>
        </w:rPr>
        <w:t xml:space="preserve"> nonlegumes. Points are jittered for visibility. Variably colored trendlines are only included if there is an interaction between plant functional group and the x-axis. Black solid trendlines are drawn to denote bivariate slopes that are different from zero (</w:t>
      </w:r>
      <w:r w:rsidR="00501FBF">
        <w:rPr>
          <w:i/>
          <w:iCs/>
          <w:color w:val="000000" w:themeColor="text1"/>
        </w:rPr>
        <w:t>p</w:t>
      </w:r>
      <w:r w:rsidR="00501FBF">
        <w:rPr>
          <w:color w:val="000000" w:themeColor="text1"/>
        </w:rPr>
        <w:t xml:space="preserve">&lt;0.05) where there is no apparent interaction between plant functional group and the x-axis. Across all trendlines, error ribbons representing the upper and lower 95% confidence intervals, drawn using model predictions using the ‘emmeans’ R package </w:t>
      </w:r>
      <w:r w:rsidR="00501FBF">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501FBF">
        <w:rPr>
          <w:color w:val="000000" w:themeColor="text1"/>
        </w:rPr>
        <w:fldChar w:fldCharType="separate"/>
      </w:r>
      <w:r w:rsidR="00501FBF" w:rsidRPr="00674E71">
        <w:rPr>
          <w:noProof/>
          <w:color w:val="000000" w:themeColor="text1"/>
        </w:rPr>
        <w:t>(Lenth 2019)</w:t>
      </w:r>
      <w:r w:rsidR="00501FBF">
        <w:rPr>
          <w:color w:val="000000" w:themeColor="text1"/>
        </w:rPr>
        <w:fldChar w:fldCharType="end"/>
      </w:r>
      <w:r w:rsidR="00501FBF">
        <w:rPr>
          <w:color w:val="000000" w:themeColor="text1"/>
        </w:rPr>
        <w:t xml:space="preserve"> across the range in x-axis values.</w:t>
      </w:r>
    </w:p>
    <w:p w14:paraId="26B68A8D" w14:textId="77777777" w:rsidR="008E025F" w:rsidRDefault="008E025F" w:rsidP="0025039E">
      <w:pPr>
        <w:spacing w:line="360" w:lineRule="auto"/>
        <w:rPr>
          <w:color w:val="000000" w:themeColor="text1"/>
        </w:rPr>
      </w:pPr>
    </w:p>
    <w:p w14:paraId="19AFADBE" w14:textId="47A52CDA" w:rsidR="008E025F" w:rsidRDefault="008E025F" w:rsidP="00F86B84">
      <w:pPr>
        <w:spacing w:line="480" w:lineRule="auto"/>
        <w:rPr>
          <w:color w:val="000000" w:themeColor="text1"/>
        </w:rPr>
        <w:sectPr w:rsidR="008E025F" w:rsidSect="008E025F">
          <w:pgSz w:w="15840" w:h="12240" w:orient="landscape"/>
          <w:pgMar w:top="1440" w:right="1440" w:bottom="1440" w:left="1440" w:header="720" w:footer="720" w:gutter="0"/>
          <w:lnNumType w:countBy="1" w:restart="continuous"/>
          <w:cols w:space="720"/>
          <w:docGrid w:linePitch="360"/>
        </w:sectPr>
      </w:pPr>
    </w:p>
    <w:p w14:paraId="204A6F41" w14:textId="32CBBCD4" w:rsidR="00503518" w:rsidRDefault="000B0353" w:rsidP="0025039E">
      <w:pPr>
        <w:spacing w:line="360" w:lineRule="auto"/>
        <w:rPr>
          <w:color w:val="000000" w:themeColor="text1"/>
        </w:rPr>
      </w:pPr>
      <w:r>
        <w:rPr>
          <w:i/>
          <w:iCs/>
          <w:color w:val="000000" w:themeColor="text1"/>
        </w:rPr>
        <w:lastRenderedPageBreak/>
        <w:t>Structural equation model</w:t>
      </w:r>
    </w:p>
    <w:p w14:paraId="778651CB" w14:textId="2D52957F" w:rsidR="009643B9" w:rsidRDefault="00C7309F" w:rsidP="00EF52CA">
      <w:pPr>
        <w:spacing w:line="360" w:lineRule="auto"/>
        <w:ind w:firstLine="720"/>
        <w:rPr>
          <w:color w:val="000000" w:themeColor="text1"/>
        </w:rPr>
      </w:pPr>
      <w:r>
        <w:rPr>
          <w:color w:val="000000" w:themeColor="text1"/>
        </w:rPr>
        <w:t>The piecewise structural equation model</w:t>
      </w:r>
      <w:r w:rsidR="00195BF9">
        <w:rPr>
          <w:color w:val="000000" w:themeColor="text1"/>
        </w:rPr>
        <w:t xml:space="preserve"> explained </w:t>
      </w:r>
      <w:r w:rsidR="00123AE5">
        <w:rPr>
          <w:color w:val="000000" w:themeColor="text1"/>
        </w:rPr>
        <w:t>89</w:t>
      </w:r>
      <w:r w:rsidR="00195BF9">
        <w:rPr>
          <w:color w:val="000000" w:themeColor="text1"/>
        </w:rPr>
        <w:t>%, 5</w:t>
      </w:r>
      <w:r w:rsidR="001B1BA0">
        <w:rPr>
          <w:color w:val="000000" w:themeColor="text1"/>
        </w:rPr>
        <w:t>6</w:t>
      </w:r>
      <w:r w:rsidR="00195BF9">
        <w:rPr>
          <w:color w:val="000000" w:themeColor="text1"/>
        </w:rPr>
        <w:t xml:space="preserve">%, </w:t>
      </w:r>
      <w:r w:rsidR="001B1BA0">
        <w:rPr>
          <w:color w:val="000000" w:themeColor="text1"/>
        </w:rPr>
        <w:t>77</w:t>
      </w:r>
      <w:r w:rsidR="00195BF9">
        <w:rPr>
          <w:color w:val="000000" w:themeColor="text1"/>
        </w:rPr>
        <w:t xml:space="preserve">%, </w:t>
      </w:r>
      <w:r w:rsidR="001B1BA0">
        <w:rPr>
          <w:color w:val="000000" w:themeColor="text1"/>
        </w:rPr>
        <w:t>82</w:t>
      </w:r>
      <w:r w:rsidR="00195BF9">
        <w:rPr>
          <w:color w:val="000000" w:themeColor="text1"/>
        </w:rPr>
        <w:t>%, and</w:t>
      </w:r>
      <w:r w:rsidR="001B1BA0">
        <w:rPr>
          <w:color w:val="000000" w:themeColor="text1"/>
        </w:rPr>
        <w:t xml:space="preserve"> 37</w:t>
      </w:r>
      <w:r w:rsidR="00195BF9">
        <w:rPr>
          <w:color w:val="000000" w:themeColor="text1"/>
        </w:rPr>
        <w:t xml:space="preserve">% of variance in </w:t>
      </w:r>
      <w:r w:rsidR="00195BF9">
        <w:rPr>
          <w:i/>
          <w:iCs/>
          <w:color w:val="000000" w:themeColor="text1"/>
        </w:rPr>
        <w:t>N</w:t>
      </w:r>
      <w:r w:rsidR="00195BF9">
        <w:rPr>
          <w:color w:val="000000" w:themeColor="text1"/>
          <w:vertAlign w:val="subscript"/>
        </w:rPr>
        <w:t>area</w:t>
      </w:r>
      <w:r w:rsidR="00195BF9">
        <w:rPr>
          <w:color w:val="000000" w:themeColor="text1"/>
        </w:rPr>
        <w:t xml:space="preserve">, </w:t>
      </w:r>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M</w:t>
      </w:r>
      <w:r w:rsidR="00195BF9">
        <w:rPr>
          <w:color w:val="000000" w:themeColor="text1"/>
          <w:vertAlign w:val="subscript"/>
        </w:rPr>
        <w:t>area</w:t>
      </w:r>
      <w:r w:rsidR="00195BF9">
        <w:rPr>
          <w:color w:val="000000" w:themeColor="text1"/>
        </w:rPr>
        <w:t xml:space="preserve">, </w:t>
      </w:r>
      <w:r w:rsidR="001B1BA0">
        <w:rPr>
          <w:color w:val="000000" w:themeColor="text1"/>
        </w:rPr>
        <w:t xml:space="preserve">leaf </w:t>
      </w:r>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r w:rsidR="00195BF9">
        <w:rPr>
          <w:color w:val="000000" w:themeColor="text1"/>
        </w:rPr>
        <w:t xml:space="preserve">, and </w:t>
      </w:r>
      <w:r w:rsidR="00195BF9">
        <w:rPr>
          <w:i/>
          <w:iCs/>
          <w:color w:val="000000" w:themeColor="text1"/>
          <w:lang w:val="el-GR"/>
        </w:rPr>
        <w:t>β</w:t>
      </w:r>
      <w:r w:rsidR="00195BF9">
        <w:rPr>
          <w:color w:val="000000" w:themeColor="text1"/>
        </w:rPr>
        <w:t xml:space="preserve">, respectively (Table 5; Fig. 5). Variance in </w:t>
      </w:r>
      <w:r w:rsidR="00195BF9">
        <w:rPr>
          <w:i/>
          <w:iCs/>
          <w:color w:val="000000" w:themeColor="text1"/>
        </w:rPr>
        <w:t>N</w:t>
      </w:r>
      <w:r w:rsidR="00195BF9">
        <w:rPr>
          <w:color w:val="000000" w:themeColor="text1"/>
          <w:vertAlign w:val="subscript"/>
        </w:rPr>
        <w:t>area</w:t>
      </w:r>
      <w:r w:rsidR="00195BF9">
        <w:rPr>
          <w:color w:val="000000" w:themeColor="text1"/>
        </w:rPr>
        <w:t xml:space="preserve"> was </w:t>
      </w:r>
      <w:r>
        <w:rPr>
          <w:color w:val="000000" w:themeColor="text1"/>
        </w:rPr>
        <w:t xml:space="preserve">driven by a positive effect of increasing </w:t>
      </w:r>
      <w:r>
        <w:rPr>
          <w:i/>
          <w:iCs/>
          <w:color w:val="000000" w:themeColor="text1"/>
        </w:rPr>
        <w:t>N</w:t>
      </w:r>
      <w:r>
        <w:rPr>
          <w:color w:val="000000" w:themeColor="text1"/>
          <w:vertAlign w:val="subscript"/>
        </w:rPr>
        <w:t>mass</w:t>
      </w:r>
      <w:r>
        <w:rPr>
          <w:color w:val="000000" w:themeColor="text1"/>
        </w:rPr>
        <w:t xml:space="preserve"> and </w:t>
      </w:r>
      <w:r>
        <w:rPr>
          <w:i/>
          <w:iCs/>
          <w:color w:val="000000" w:themeColor="text1"/>
        </w:rPr>
        <w:t>M</w:t>
      </w:r>
      <w:r>
        <w:rPr>
          <w:color w:val="000000" w:themeColor="text1"/>
          <w:vertAlign w:val="subscript"/>
        </w:rPr>
        <w:t>area</w:t>
      </w:r>
      <w:r>
        <w:rPr>
          <w:color w:val="000000" w:themeColor="text1"/>
        </w:rPr>
        <w:t xml:space="preserve"> (</w:t>
      </w:r>
      <w:r w:rsidRPr="00CB46AC">
        <w:rPr>
          <w:i/>
          <w:iCs/>
          <w:color w:val="000000" w:themeColor="text1"/>
        </w:rPr>
        <w:t>p</w:t>
      </w:r>
      <w:r>
        <w:rPr>
          <w:color w:val="000000" w:themeColor="text1"/>
        </w:rPr>
        <w:t>&lt;0.001 in both cases</w:t>
      </w:r>
      <w:r w:rsidR="00CB46AC">
        <w:rPr>
          <w:color w:val="000000" w:themeColor="text1"/>
        </w:rPr>
        <w:t>; Table 5</w:t>
      </w:r>
      <w:r w:rsidR="00E04726">
        <w:rPr>
          <w:color w:val="000000" w:themeColor="text1"/>
        </w:rPr>
        <w:t>; Fig. 5</w:t>
      </w:r>
      <w:r>
        <w:rPr>
          <w:color w:val="000000" w:themeColor="text1"/>
        </w:rPr>
        <w:t>)</w:t>
      </w:r>
      <w:r w:rsidR="00195BF9">
        <w:rPr>
          <w:color w:val="000000" w:themeColor="text1"/>
        </w:rPr>
        <w:t xml:space="preserve">. Model results indicated that </w:t>
      </w:r>
      <w:r w:rsidR="00A40FBF">
        <w:rPr>
          <w:color w:val="000000" w:themeColor="text1"/>
        </w:rPr>
        <w:t>an indirect</w:t>
      </w:r>
      <w:r w:rsidR="00195BF9">
        <w:rPr>
          <w:color w:val="000000" w:themeColor="text1"/>
        </w:rPr>
        <w:t xml:space="preserve"> negative effect of </w:t>
      </w:r>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r w:rsidR="00195BF9">
        <w:rPr>
          <w:color w:val="000000" w:themeColor="text1"/>
        </w:rPr>
        <w:t xml:space="preserve"> on </w:t>
      </w:r>
      <w:r w:rsidR="00195BF9">
        <w:rPr>
          <w:i/>
          <w:iCs/>
          <w:color w:val="000000" w:themeColor="text1"/>
        </w:rPr>
        <w:t>N</w:t>
      </w:r>
      <w:r w:rsidR="00195BF9">
        <w:rPr>
          <w:color w:val="000000" w:themeColor="text1"/>
          <w:vertAlign w:val="subscript"/>
        </w:rPr>
        <w:t>area</w:t>
      </w:r>
      <w:r w:rsidR="00195BF9">
        <w:rPr>
          <w:color w:val="000000" w:themeColor="text1"/>
        </w:rPr>
        <w:t xml:space="preserve"> was driven by a strong reduction in </w:t>
      </w:r>
      <w:r w:rsidR="00195BF9">
        <w:rPr>
          <w:i/>
          <w:iCs/>
          <w:color w:val="000000" w:themeColor="text1"/>
        </w:rPr>
        <w:t>M</w:t>
      </w:r>
      <w:r w:rsidR="00195BF9">
        <w:rPr>
          <w:color w:val="000000" w:themeColor="text1"/>
          <w:vertAlign w:val="subscript"/>
        </w:rPr>
        <w:t>area</w:t>
      </w:r>
      <w:r w:rsidR="00195BF9">
        <w:rPr>
          <w:color w:val="000000" w:themeColor="text1"/>
        </w:rPr>
        <w:t xml:space="preserve"> with increasing </w:t>
      </w:r>
      <w:r w:rsidR="001B1BA0" w:rsidRPr="001B5901">
        <w:rPr>
          <w:color w:val="000000" w:themeColor="text1"/>
        </w:rPr>
        <w:t xml:space="preserve">leaf </w:t>
      </w:r>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r w:rsidR="00195BF9">
        <w:rPr>
          <w:color w:val="000000" w:themeColor="text1"/>
        </w:rPr>
        <w:t xml:space="preserve"> (</w:t>
      </w:r>
      <w:r w:rsidR="00195BF9">
        <w:rPr>
          <w:i/>
          <w:iCs/>
          <w:color w:val="000000" w:themeColor="text1"/>
        </w:rPr>
        <w:t>p</w:t>
      </w:r>
      <w:r w:rsidR="00195BF9">
        <w:rPr>
          <w:color w:val="000000" w:themeColor="text1"/>
        </w:rPr>
        <w:t>&lt;0.001; Table 5)</w:t>
      </w:r>
      <w:r w:rsidR="00A40FBF">
        <w:rPr>
          <w:color w:val="000000" w:themeColor="text1"/>
        </w:rPr>
        <w:t xml:space="preserve"> paired</w:t>
      </w:r>
      <w:r w:rsidR="00123AE5">
        <w:rPr>
          <w:color w:val="000000" w:themeColor="text1"/>
        </w:rPr>
        <w:t xml:space="preserve"> with </w:t>
      </w:r>
      <w:r w:rsidR="00420CCF">
        <w:rPr>
          <w:color w:val="000000" w:themeColor="text1"/>
        </w:rPr>
        <w:t>no</w:t>
      </w:r>
      <w:r w:rsidR="00123AE5">
        <w:rPr>
          <w:color w:val="000000" w:themeColor="text1"/>
        </w:rPr>
        <w:t xml:space="preserve"> effect of </w:t>
      </w:r>
      <w:r w:rsidR="00EF52CA">
        <w:rPr>
          <w:color w:val="000000" w:themeColor="text1"/>
        </w:rPr>
        <w:t xml:space="preserve">increasing </w:t>
      </w:r>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r w:rsidR="00E04726">
        <w:rPr>
          <w:i/>
          <w:iCs/>
          <w:color w:val="000000" w:themeColor="text1"/>
        </w:rPr>
        <w:t xml:space="preserve"> </w:t>
      </w:r>
      <w:r w:rsidR="00515044">
        <w:rPr>
          <w:color w:val="000000" w:themeColor="text1"/>
        </w:rPr>
        <w:t>on</w:t>
      </w:r>
      <w:r w:rsidR="00E04726">
        <w:rPr>
          <w:color w:val="000000" w:themeColor="text1"/>
        </w:rPr>
        <w:t xml:space="preserve"> </w:t>
      </w:r>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p</w:t>
      </w:r>
      <w:r w:rsidR="00195BF9">
        <w:rPr>
          <w:color w:val="000000" w:themeColor="text1"/>
        </w:rPr>
        <w:t>=0.</w:t>
      </w:r>
      <w:r w:rsidR="00420CCF">
        <w:rPr>
          <w:color w:val="000000" w:themeColor="text1"/>
        </w:rPr>
        <w:t>1</w:t>
      </w:r>
      <w:r w:rsidR="001B1BA0">
        <w:rPr>
          <w:color w:val="000000" w:themeColor="text1"/>
        </w:rPr>
        <w:t>11</w:t>
      </w:r>
      <w:r w:rsidR="00195BF9">
        <w:rPr>
          <w:color w:val="000000" w:themeColor="text1"/>
        </w:rPr>
        <w:t>; Table 5)</w:t>
      </w:r>
      <w:r w:rsidR="00E04726">
        <w:rPr>
          <w:color w:val="000000" w:themeColor="text1"/>
        </w:rPr>
        <w:t xml:space="preserve">. However, there was a strong negative effect of </w:t>
      </w:r>
      <w:r w:rsidR="00195BF9">
        <w:rPr>
          <w:color w:val="000000" w:themeColor="text1"/>
        </w:rPr>
        <w:t xml:space="preserve">increasing </w:t>
      </w:r>
      <w:r w:rsidR="00195BF9">
        <w:rPr>
          <w:i/>
          <w:iCs/>
          <w:color w:val="000000" w:themeColor="text1"/>
        </w:rPr>
        <w:t>M</w:t>
      </w:r>
      <w:r w:rsidR="00195BF9">
        <w:rPr>
          <w:color w:val="000000" w:themeColor="text1"/>
          <w:vertAlign w:val="subscript"/>
        </w:rPr>
        <w:t>area</w:t>
      </w:r>
      <w:r w:rsidR="00195BF9">
        <w:rPr>
          <w:color w:val="000000" w:themeColor="text1"/>
        </w:rPr>
        <w:t xml:space="preserve"> on </w:t>
      </w:r>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p</w:t>
      </w:r>
      <w:r w:rsidR="00195BF9">
        <w:rPr>
          <w:color w:val="000000" w:themeColor="text1"/>
        </w:rPr>
        <w:t>&lt;0.001; Table 5</w:t>
      </w:r>
      <w:r w:rsidR="00E04726">
        <w:rPr>
          <w:color w:val="000000" w:themeColor="text1"/>
        </w:rPr>
        <w:t>; Fig. 5</w:t>
      </w:r>
      <w:r w:rsidR="00195BF9">
        <w:rPr>
          <w:color w:val="000000" w:themeColor="text1"/>
        </w:rPr>
        <w:t xml:space="preserve">). </w:t>
      </w:r>
      <w:r w:rsidR="001B1BA0">
        <w:rPr>
          <w:color w:val="000000" w:themeColor="text1"/>
        </w:rPr>
        <w:t>L</w:t>
      </w:r>
      <w:r w:rsidR="001B1BA0" w:rsidRPr="001B5901">
        <w:rPr>
          <w:color w:val="000000" w:themeColor="text1"/>
        </w:rPr>
        <w:t xml:space="preserve">eaf </w:t>
      </w:r>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r w:rsidR="00195BF9">
        <w:rPr>
          <w:color w:val="000000" w:themeColor="text1"/>
        </w:rPr>
        <w:t xml:space="preserve"> </w:t>
      </w:r>
      <w:r w:rsidR="00E04726">
        <w:rPr>
          <w:color w:val="000000" w:themeColor="text1"/>
        </w:rPr>
        <w:t>increased with increasing</w:t>
      </w:r>
      <w:r w:rsidR="00195BF9">
        <w:rPr>
          <w:color w:val="000000" w:themeColor="text1"/>
        </w:rPr>
        <w:t xml:space="preserve"> </w:t>
      </w:r>
      <w:r w:rsidR="00195BF9">
        <w:rPr>
          <w:i/>
          <w:iCs/>
          <w:color w:val="000000" w:themeColor="text1"/>
          <w:lang w:val="el-GR"/>
        </w:rPr>
        <w:t>β</w:t>
      </w:r>
      <w:r w:rsidR="00195BF9">
        <w:rPr>
          <w:color w:val="000000" w:themeColor="text1"/>
        </w:rPr>
        <w:t xml:space="preserve"> (</w:t>
      </w:r>
      <w:r w:rsidR="00195BF9">
        <w:rPr>
          <w:i/>
          <w:iCs/>
          <w:color w:val="000000" w:themeColor="text1"/>
        </w:rPr>
        <w:t>p</w:t>
      </w:r>
      <w:r w:rsidR="00195BF9">
        <w:rPr>
          <w:color w:val="000000" w:themeColor="text1"/>
        </w:rPr>
        <w:t xml:space="preserve">&lt;0.001; Table 5) and </w:t>
      </w:r>
      <w:r w:rsidR="00E04726">
        <w:rPr>
          <w:color w:val="000000" w:themeColor="text1"/>
        </w:rPr>
        <w:t xml:space="preserve">decreased with increasing </w:t>
      </w:r>
      <w:r w:rsidR="00195BF9">
        <w:rPr>
          <w:i/>
          <w:iCs/>
          <w:color w:val="000000" w:themeColor="text1"/>
        </w:rPr>
        <w:t>VPD</w:t>
      </w:r>
      <w:r w:rsidR="00E04726">
        <w:rPr>
          <w:color w:val="000000" w:themeColor="text1"/>
        </w:rPr>
        <w:t xml:space="preserve"> (</w:t>
      </w:r>
      <w:r w:rsidR="00E04726">
        <w:rPr>
          <w:i/>
          <w:iCs/>
          <w:color w:val="000000" w:themeColor="text1"/>
        </w:rPr>
        <w:t>p</w:t>
      </w:r>
      <w:r w:rsidR="00E04726">
        <w:rPr>
          <w:color w:val="000000" w:themeColor="text1"/>
        </w:rPr>
        <w:t xml:space="preserve">&lt;0.001; Table 5; Fig. 5). Variance in </w:t>
      </w:r>
      <w:r w:rsidR="00E04726">
        <w:rPr>
          <w:i/>
          <w:iCs/>
          <w:color w:val="000000" w:themeColor="text1"/>
          <w:lang w:val="el-GR"/>
        </w:rPr>
        <w:t>β</w:t>
      </w:r>
      <w:r w:rsidR="00E04726">
        <w:rPr>
          <w:color w:val="000000" w:themeColor="text1"/>
        </w:rPr>
        <w:t xml:space="preserve"> was driven by a negative effect of increasing soil nitrogen availability (</w:t>
      </w:r>
      <w:r w:rsidR="00E04726">
        <w:rPr>
          <w:i/>
          <w:iCs/>
          <w:color w:val="000000" w:themeColor="text1"/>
        </w:rPr>
        <w:t>p</w:t>
      </w:r>
      <w:r w:rsidR="00E04726">
        <w:rPr>
          <w:color w:val="000000" w:themeColor="text1"/>
        </w:rPr>
        <w:t>&lt;0.001; Table 5) and was generally higher in C</w:t>
      </w:r>
      <w:r w:rsidR="00E04726">
        <w:rPr>
          <w:color w:val="000000" w:themeColor="text1"/>
          <w:vertAlign w:val="subscript"/>
        </w:rPr>
        <w:t>3</w:t>
      </w:r>
      <w:r w:rsidR="00E04726">
        <w:rPr>
          <w:color w:val="000000" w:themeColor="text1"/>
        </w:rPr>
        <w:t xml:space="preserve"> species (</w:t>
      </w:r>
      <w:r w:rsidR="00E04726">
        <w:rPr>
          <w:i/>
          <w:iCs/>
          <w:color w:val="000000" w:themeColor="text1"/>
        </w:rPr>
        <w:t>p</w:t>
      </w:r>
      <w:r w:rsidR="00E04726">
        <w:rPr>
          <w:color w:val="000000" w:themeColor="text1"/>
        </w:rPr>
        <w:t xml:space="preserve">&lt;0.001; Table 5; Fig. 5). However, </w:t>
      </w:r>
      <w:r w:rsidR="00E04726">
        <w:rPr>
          <w:i/>
          <w:iCs/>
          <w:color w:val="000000" w:themeColor="text1"/>
          <w:lang w:val="el-GR"/>
        </w:rPr>
        <w:t>β</w:t>
      </w:r>
      <w:r w:rsidR="00E04726">
        <w:rPr>
          <w:color w:val="000000" w:themeColor="text1"/>
        </w:rPr>
        <w:t xml:space="preserve"> did not change with soil moisture (</w:t>
      </w:r>
      <w:r w:rsidR="00E04726">
        <w:rPr>
          <w:i/>
          <w:iCs/>
          <w:color w:val="000000" w:themeColor="text1"/>
        </w:rPr>
        <w:t>p</w:t>
      </w:r>
      <w:r w:rsidR="00E04726">
        <w:rPr>
          <w:color w:val="000000" w:themeColor="text1"/>
        </w:rPr>
        <w:t>=</w:t>
      </w:r>
      <w:r w:rsidR="00420CCF">
        <w:rPr>
          <w:color w:val="000000" w:themeColor="text1"/>
        </w:rPr>
        <w:t>0.904</w:t>
      </w:r>
      <w:r w:rsidR="00E04726">
        <w:rPr>
          <w:color w:val="000000" w:themeColor="text1"/>
        </w:rPr>
        <w:t>; Table 5) or with ability to acquire nitrogen via symbiotic nitrogen fixation (</w:t>
      </w:r>
      <w:r w:rsidR="00E04726">
        <w:rPr>
          <w:i/>
          <w:iCs/>
          <w:color w:val="000000" w:themeColor="text1"/>
        </w:rPr>
        <w:t>p</w:t>
      </w:r>
      <w:r w:rsidR="00E04726">
        <w:rPr>
          <w:color w:val="000000" w:themeColor="text1"/>
        </w:rPr>
        <w:t>=0.</w:t>
      </w:r>
      <w:r w:rsidR="00EF52CA">
        <w:rPr>
          <w:color w:val="000000" w:themeColor="text1"/>
        </w:rPr>
        <w:t>4</w:t>
      </w:r>
      <w:r w:rsidR="00420CCF">
        <w:rPr>
          <w:color w:val="000000" w:themeColor="text1"/>
        </w:rPr>
        <w:t>95</w:t>
      </w:r>
      <w:r w:rsidR="00E04726">
        <w:rPr>
          <w:color w:val="000000" w:themeColor="text1"/>
        </w:rPr>
        <w:t>; Table 5). Finally, soil nitrogen availability was positively associated with increasing soil moisture (</w:t>
      </w:r>
      <w:r w:rsidR="00E04726">
        <w:rPr>
          <w:i/>
          <w:iCs/>
          <w:color w:val="000000" w:themeColor="text1"/>
        </w:rPr>
        <w:t>p</w:t>
      </w:r>
      <w:r w:rsidR="00420CCF">
        <w:rPr>
          <w:color w:val="000000" w:themeColor="text1"/>
        </w:rPr>
        <w:t>=</w:t>
      </w:r>
      <w:r w:rsidR="00E04726">
        <w:rPr>
          <w:color w:val="000000" w:themeColor="text1"/>
        </w:rPr>
        <w:t>0.00</w:t>
      </w:r>
      <w:r w:rsidR="00420CCF">
        <w:rPr>
          <w:color w:val="000000" w:themeColor="text1"/>
        </w:rPr>
        <w:t>2</w:t>
      </w:r>
      <w:r w:rsidR="00E04726">
        <w:rPr>
          <w:color w:val="000000" w:themeColor="text1"/>
        </w:rPr>
        <w:t>; Table 5; Fig. 5)</w:t>
      </w:r>
      <w:r w:rsidR="002A23E5">
        <w:rPr>
          <w:color w:val="000000" w:themeColor="text1"/>
        </w:rPr>
        <w:t>.</w:t>
      </w:r>
    </w:p>
    <w:p w14:paraId="3BD8C108" w14:textId="23B87C53" w:rsidR="003B2720" w:rsidRDefault="003B2720" w:rsidP="0072289E">
      <w:pPr>
        <w:spacing w:line="360" w:lineRule="auto"/>
        <w:rPr>
          <w:color w:val="000000" w:themeColor="text1"/>
        </w:rPr>
      </w:pPr>
      <w:r>
        <w:rPr>
          <w:color w:val="000000" w:themeColor="text1"/>
        </w:rPr>
        <w:br w:type="page"/>
      </w:r>
    </w:p>
    <w:p w14:paraId="2587DD34" w14:textId="2E73EB1A" w:rsidR="0047474B" w:rsidRPr="003F607E" w:rsidRDefault="003B2720" w:rsidP="0025039E">
      <w:pPr>
        <w:spacing w:line="36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 xml:space="preserve">resource availability on </w:t>
      </w:r>
      <w:r w:rsidR="008B3519" w:rsidRPr="003F607E">
        <w:rPr>
          <w:i/>
          <w:iCs/>
          <w:color w:val="000000"/>
        </w:rPr>
        <w:t>N</w:t>
      </w:r>
      <w:r w:rsidR="008B3519" w:rsidRPr="008817BC">
        <w:rPr>
          <w:color w:val="000000"/>
          <w:vertAlign w:val="subscript"/>
        </w:rPr>
        <w:t>area</w:t>
      </w:r>
      <w:r w:rsidR="00C561FA" w:rsidRPr="003F607E">
        <w:rPr>
          <w:color w:val="000000" w:themeColor="text1"/>
        </w:rPr>
        <w:t>,</w:t>
      </w:r>
      <w:r w:rsidR="008817BC">
        <w:rPr>
          <w:color w:val="000000" w:themeColor="text1"/>
        </w:rPr>
        <w:t xml:space="preserve"> </w:t>
      </w:r>
      <w:r w:rsidR="008817BC">
        <w:rPr>
          <w:i/>
          <w:iCs/>
          <w:color w:val="000000" w:themeColor="text1"/>
        </w:rPr>
        <w:t>M</w:t>
      </w:r>
      <w:r w:rsidR="008817BC">
        <w:rPr>
          <w:color w:val="000000" w:themeColor="text1"/>
          <w:vertAlign w:val="subscript"/>
        </w:rPr>
        <w:t>area</w:t>
      </w:r>
      <w:r w:rsidR="008817BC">
        <w:rPr>
          <w:color w:val="000000" w:themeColor="text1"/>
        </w:rPr>
        <w:t xml:space="preserve">, </w:t>
      </w:r>
      <w:r w:rsidR="008817BC">
        <w:rPr>
          <w:i/>
          <w:iCs/>
          <w:color w:val="000000" w:themeColor="text1"/>
        </w:rPr>
        <w:t>N</w:t>
      </w:r>
      <w:r w:rsidR="008817BC">
        <w:rPr>
          <w:color w:val="000000" w:themeColor="text1"/>
          <w:vertAlign w:val="subscript"/>
        </w:rPr>
        <w:t>mass</w:t>
      </w:r>
      <w:r w:rsidR="008817BC">
        <w:rPr>
          <w:color w:val="000000" w:themeColor="text1"/>
        </w:rPr>
        <w:t>,</w:t>
      </w:r>
      <w:r w:rsidR="00C561FA" w:rsidRPr="003F607E">
        <w:rPr>
          <w:color w:val="000000" w:themeColor="text1"/>
        </w:rPr>
        <w:t xml:space="preserve"> </w:t>
      </w:r>
      <w:r w:rsidR="001B1BA0" w:rsidRPr="001B5901">
        <w:rPr>
          <w:color w:val="000000" w:themeColor="text1"/>
        </w:rPr>
        <w:t xml:space="preserve">leaf </w:t>
      </w:r>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r w:rsidR="00C561FA" w:rsidRPr="003F607E">
        <w:rPr>
          <w:color w:val="000000" w:themeColor="text1"/>
        </w:rPr>
        <w:t xml:space="preserve">, and </w:t>
      </w:r>
      <w:r w:rsidR="00C561FA" w:rsidRPr="003F607E">
        <w:rPr>
          <w:i/>
          <w:iCs/>
          <w:color w:val="000000" w:themeColor="text1"/>
          <w:lang w:val="el-GR"/>
        </w:rPr>
        <w:t>β</w:t>
      </w:r>
      <w:r w:rsidR="00032B7F" w:rsidRPr="001B5901">
        <w:rPr>
          <w:color w:val="000000" w:themeColor="text1"/>
          <w:vertAlign w:val="superscript"/>
        </w:rPr>
        <w:t>*</w:t>
      </w:r>
    </w:p>
    <w:tbl>
      <w:tblPr>
        <w:tblStyle w:val="TableGrid"/>
        <w:tblW w:w="4672" w:type="dxa"/>
        <w:jc w:val="center"/>
        <w:tblLayout w:type="fixed"/>
        <w:tblLook w:val="04A0" w:firstRow="1" w:lastRow="0" w:firstColumn="1" w:lastColumn="0" w:noHBand="0" w:noVBand="1"/>
      </w:tblPr>
      <w:tblGrid>
        <w:gridCol w:w="360"/>
        <w:gridCol w:w="1843"/>
        <w:gridCol w:w="1456"/>
        <w:gridCol w:w="1013"/>
      </w:tblGrid>
      <w:tr w:rsidR="003F607E" w:rsidRPr="00EA4B70" w14:paraId="0E86AB05" w14:textId="77777777" w:rsidTr="00195BF9">
        <w:trPr>
          <w:jc w:val="center"/>
        </w:trPr>
        <w:tc>
          <w:tcPr>
            <w:tcW w:w="360" w:type="dxa"/>
            <w:tcBorders>
              <w:top w:val="single" w:sz="4" w:space="0" w:color="auto"/>
              <w:left w:val="nil"/>
              <w:bottom w:val="single" w:sz="4" w:space="0" w:color="auto"/>
              <w:right w:val="nil"/>
            </w:tcBorders>
            <w:vAlign w:val="center"/>
          </w:tcPr>
          <w:p w14:paraId="5152025E" w14:textId="26BDCEE7" w:rsidR="003F607E" w:rsidRPr="00EA4B70" w:rsidRDefault="003F607E" w:rsidP="006738DC">
            <w:pPr>
              <w:rPr>
                <w:b/>
                <w:bCs/>
                <w:color w:val="000000" w:themeColor="text1"/>
              </w:rPr>
            </w:pPr>
          </w:p>
        </w:tc>
        <w:tc>
          <w:tcPr>
            <w:tcW w:w="1843" w:type="dxa"/>
            <w:tcBorders>
              <w:top w:val="single" w:sz="4" w:space="0" w:color="auto"/>
              <w:left w:val="nil"/>
              <w:bottom w:val="single" w:sz="4" w:space="0" w:color="auto"/>
              <w:right w:val="nil"/>
            </w:tcBorders>
            <w:vAlign w:val="center"/>
          </w:tcPr>
          <w:p w14:paraId="5231AC02" w14:textId="77777777" w:rsidR="003F607E" w:rsidRPr="00EA4B70" w:rsidRDefault="003F607E" w:rsidP="006738DC">
            <w:pPr>
              <w:rPr>
                <w:b/>
                <w:bCs/>
                <w:color w:val="000000" w:themeColor="text1"/>
              </w:rPr>
            </w:pPr>
            <w:r w:rsidRPr="00EA4B70">
              <w:rPr>
                <w:b/>
                <w:bCs/>
                <w:color w:val="000000" w:themeColor="text1"/>
              </w:rPr>
              <w:t>Predictor</w:t>
            </w:r>
          </w:p>
        </w:tc>
        <w:tc>
          <w:tcPr>
            <w:tcW w:w="1456" w:type="dxa"/>
            <w:tcBorders>
              <w:top w:val="single" w:sz="4" w:space="0" w:color="auto"/>
              <w:left w:val="nil"/>
              <w:bottom w:val="single" w:sz="4" w:space="0" w:color="auto"/>
              <w:right w:val="nil"/>
            </w:tcBorders>
            <w:vAlign w:val="center"/>
          </w:tcPr>
          <w:p w14:paraId="56A0BD17" w14:textId="77777777" w:rsidR="003F607E" w:rsidRPr="00EA4B70" w:rsidRDefault="003F607E" w:rsidP="0047474B">
            <w:pPr>
              <w:jc w:val="right"/>
              <w:rPr>
                <w:b/>
                <w:bCs/>
                <w:color w:val="000000" w:themeColor="text1"/>
              </w:rPr>
            </w:pPr>
            <w:r w:rsidRPr="00EA4B70">
              <w:rPr>
                <w:b/>
                <w:bCs/>
                <w:color w:val="000000"/>
              </w:rPr>
              <w:t>Coefficient</w:t>
            </w:r>
          </w:p>
        </w:tc>
        <w:tc>
          <w:tcPr>
            <w:tcW w:w="1013" w:type="dxa"/>
            <w:tcBorders>
              <w:top w:val="single" w:sz="4" w:space="0" w:color="auto"/>
              <w:left w:val="nil"/>
              <w:bottom w:val="single" w:sz="4" w:space="0" w:color="auto"/>
              <w:right w:val="nil"/>
            </w:tcBorders>
            <w:vAlign w:val="center"/>
          </w:tcPr>
          <w:p w14:paraId="6F82F890" w14:textId="4BBD0F6B" w:rsidR="003F607E" w:rsidRPr="0047474B" w:rsidRDefault="003F607E" w:rsidP="0047474B">
            <w:pPr>
              <w:jc w:val="right"/>
              <w:rPr>
                <w:b/>
                <w:bCs/>
                <w:i/>
                <w:iCs/>
                <w:color w:val="000000" w:themeColor="text1"/>
              </w:rPr>
            </w:pPr>
            <w:r w:rsidRPr="0047474B">
              <w:rPr>
                <w:b/>
                <w:bCs/>
                <w:i/>
                <w:iCs/>
                <w:color w:val="000000"/>
              </w:rPr>
              <w:t>p</w:t>
            </w:r>
          </w:p>
        </w:tc>
      </w:tr>
      <w:tr w:rsidR="00E765AB" w:rsidRPr="00EA4B70" w14:paraId="79FBA4D6" w14:textId="77777777" w:rsidTr="00195BF9">
        <w:trPr>
          <w:jc w:val="center"/>
        </w:trPr>
        <w:tc>
          <w:tcPr>
            <w:tcW w:w="3659" w:type="dxa"/>
            <w:gridSpan w:val="3"/>
            <w:tcBorders>
              <w:top w:val="nil"/>
              <w:left w:val="nil"/>
              <w:bottom w:val="nil"/>
              <w:right w:val="nil"/>
            </w:tcBorders>
            <w:vAlign w:val="center"/>
          </w:tcPr>
          <w:p w14:paraId="3A0C1063" w14:textId="22C795D8" w:rsidR="00E765AB" w:rsidRPr="00195BF9" w:rsidRDefault="00E765AB" w:rsidP="00E765AB">
            <w:pPr>
              <w:spacing w:line="276" w:lineRule="auto"/>
              <w:rPr>
                <w:b/>
                <w:bCs/>
                <w:color w:val="000000"/>
              </w:rPr>
            </w:pPr>
            <w:r w:rsidRPr="00195BF9">
              <w:rPr>
                <w:b/>
                <w:bCs/>
                <w:i/>
                <w:iCs/>
                <w:color w:val="000000"/>
              </w:rPr>
              <w:t>N</w:t>
            </w:r>
            <w:r w:rsidRPr="00195BF9">
              <w:rPr>
                <w:b/>
                <w:bCs/>
                <w:color w:val="000000"/>
                <w:vertAlign w:val="subscript"/>
              </w:rPr>
              <w:t>area</w:t>
            </w:r>
            <w:r w:rsidRPr="00195BF9">
              <w:rPr>
                <w:b/>
                <w:bCs/>
                <w:color w:val="000000"/>
              </w:rPr>
              <w:t xml:space="preserve"> (</w:t>
            </w:r>
            <w:r w:rsidRPr="00195BF9">
              <w:rPr>
                <w:b/>
                <w:bCs/>
                <w:i/>
                <w:iCs/>
                <w:color w:val="000000"/>
              </w:rPr>
              <w:t>R</w:t>
            </w:r>
            <w:r w:rsidRPr="00195BF9">
              <w:rPr>
                <w:b/>
                <w:bCs/>
                <w:color w:val="000000"/>
                <w:vertAlign w:val="superscript"/>
              </w:rPr>
              <w:t>2</w:t>
            </w:r>
            <w:r w:rsidRPr="00195BF9">
              <w:rPr>
                <w:b/>
                <w:bCs/>
                <w:color w:val="000000"/>
                <w:vertAlign w:val="subscript"/>
              </w:rPr>
              <w:t>c</w:t>
            </w:r>
            <w:r w:rsidR="0047474B" w:rsidRPr="00195BF9">
              <w:rPr>
                <w:b/>
                <w:bCs/>
                <w:color w:val="000000"/>
              </w:rPr>
              <w:t xml:space="preserve"> =</w:t>
            </w:r>
            <w:r w:rsidRPr="00195BF9">
              <w:rPr>
                <w:b/>
                <w:bCs/>
                <w:color w:val="000000"/>
              </w:rPr>
              <w:t xml:space="preserve"> 0.</w:t>
            </w:r>
            <w:r w:rsidR="00123AE5">
              <w:rPr>
                <w:b/>
                <w:bCs/>
                <w:color w:val="000000"/>
              </w:rPr>
              <w:t>89</w:t>
            </w:r>
            <w:r w:rsidRPr="00195BF9">
              <w:rPr>
                <w:b/>
                <w:bCs/>
                <w:color w:val="000000"/>
              </w:rPr>
              <w:t>)</w:t>
            </w:r>
          </w:p>
        </w:tc>
        <w:tc>
          <w:tcPr>
            <w:tcW w:w="1013" w:type="dxa"/>
            <w:tcBorders>
              <w:top w:val="nil"/>
              <w:left w:val="nil"/>
              <w:bottom w:val="nil"/>
              <w:right w:val="nil"/>
            </w:tcBorders>
            <w:vAlign w:val="bottom"/>
          </w:tcPr>
          <w:p w14:paraId="7BDD75C3" w14:textId="77777777" w:rsidR="00E765AB" w:rsidRPr="00DA56AF" w:rsidRDefault="00E765AB" w:rsidP="00DA56AF">
            <w:pPr>
              <w:spacing w:line="276" w:lineRule="auto"/>
              <w:jc w:val="right"/>
              <w:rPr>
                <w:b/>
                <w:bCs/>
                <w:color w:val="000000"/>
              </w:rPr>
            </w:pPr>
          </w:p>
        </w:tc>
      </w:tr>
      <w:tr w:rsidR="001B5901" w:rsidRPr="00EA4B70" w14:paraId="7A7C9BD3" w14:textId="77777777" w:rsidTr="00195BF9">
        <w:trPr>
          <w:jc w:val="center"/>
        </w:trPr>
        <w:tc>
          <w:tcPr>
            <w:tcW w:w="360" w:type="dxa"/>
            <w:vMerge w:val="restart"/>
            <w:tcBorders>
              <w:top w:val="nil"/>
              <w:left w:val="nil"/>
              <w:bottom w:val="nil"/>
              <w:right w:val="nil"/>
            </w:tcBorders>
          </w:tcPr>
          <w:p w14:paraId="2D5BB995" w14:textId="77777777" w:rsidR="001B5901" w:rsidRPr="00EA4B70" w:rsidRDefault="001B5901" w:rsidP="001B5901">
            <w:pPr>
              <w:spacing w:line="276" w:lineRule="auto"/>
              <w:rPr>
                <w:color w:val="000000" w:themeColor="text1"/>
              </w:rPr>
            </w:pPr>
          </w:p>
        </w:tc>
        <w:tc>
          <w:tcPr>
            <w:tcW w:w="1843" w:type="dxa"/>
            <w:tcBorders>
              <w:top w:val="nil"/>
              <w:left w:val="nil"/>
              <w:bottom w:val="nil"/>
              <w:right w:val="nil"/>
            </w:tcBorders>
          </w:tcPr>
          <w:p w14:paraId="32EB57A8" w14:textId="378D4486" w:rsidR="001B5901" w:rsidRPr="00EA4B70" w:rsidRDefault="001B5901" w:rsidP="001B5901">
            <w:pPr>
              <w:spacing w:line="276" w:lineRule="auto"/>
              <w:rPr>
                <w:i/>
                <w:iCs/>
                <w:color w:val="000000"/>
              </w:rPr>
            </w:pPr>
            <w:r w:rsidRPr="00EA4B70">
              <w:rPr>
                <w:i/>
                <w:iCs/>
                <w:color w:val="000000" w:themeColor="text1"/>
              </w:rPr>
              <w:t>M</w:t>
            </w:r>
            <w:r w:rsidRPr="00EA4B70">
              <w:rPr>
                <w:color w:val="000000" w:themeColor="text1"/>
                <w:vertAlign w:val="subscript"/>
              </w:rPr>
              <w:t>area</w:t>
            </w:r>
          </w:p>
        </w:tc>
        <w:tc>
          <w:tcPr>
            <w:tcW w:w="1456" w:type="dxa"/>
            <w:tcBorders>
              <w:top w:val="nil"/>
              <w:left w:val="nil"/>
              <w:bottom w:val="nil"/>
              <w:right w:val="nil"/>
            </w:tcBorders>
            <w:vAlign w:val="bottom"/>
          </w:tcPr>
          <w:p w14:paraId="098E894C" w14:textId="64E0B4FE" w:rsidR="001B5901" w:rsidRPr="001B5901" w:rsidRDefault="001B5901" w:rsidP="001B5901">
            <w:pPr>
              <w:spacing w:line="276" w:lineRule="auto"/>
              <w:jc w:val="right"/>
              <w:rPr>
                <w:color w:val="000000"/>
              </w:rPr>
            </w:pPr>
            <w:r w:rsidRPr="001B5901">
              <w:rPr>
                <w:color w:val="000000"/>
              </w:rPr>
              <w:t>0.758</w:t>
            </w:r>
          </w:p>
        </w:tc>
        <w:tc>
          <w:tcPr>
            <w:tcW w:w="1013" w:type="dxa"/>
            <w:tcBorders>
              <w:top w:val="nil"/>
              <w:left w:val="nil"/>
              <w:bottom w:val="nil"/>
              <w:right w:val="nil"/>
            </w:tcBorders>
            <w:vAlign w:val="bottom"/>
          </w:tcPr>
          <w:p w14:paraId="3C35E41A" w14:textId="20472808" w:rsidR="001B5901" w:rsidRPr="001B5901" w:rsidRDefault="001B5901" w:rsidP="001B5901">
            <w:pPr>
              <w:spacing w:line="276" w:lineRule="auto"/>
              <w:jc w:val="right"/>
              <w:rPr>
                <w:b/>
                <w:bCs/>
                <w:color w:val="000000"/>
              </w:rPr>
            </w:pPr>
            <w:r w:rsidRPr="001B5901">
              <w:rPr>
                <w:b/>
                <w:bCs/>
                <w:color w:val="000000"/>
              </w:rPr>
              <w:t>&lt;0.001</w:t>
            </w:r>
          </w:p>
        </w:tc>
      </w:tr>
      <w:tr w:rsidR="001B5901" w:rsidRPr="00EA4B70" w14:paraId="3B28C878" w14:textId="77777777" w:rsidTr="00195BF9">
        <w:trPr>
          <w:jc w:val="center"/>
        </w:trPr>
        <w:tc>
          <w:tcPr>
            <w:tcW w:w="360" w:type="dxa"/>
            <w:vMerge/>
            <w:tcBorders>
              <w:top w:val="nil"/>
              <w:left w:val="nil"/>
              <w:bottom w:val="single" w:sz="4" w:space="0" w:color="auto"/>
              <w:right w:val="nil"/>
            </w:tcBorders>
          </w:tcPr>
          <w:p w14:paraId="02A2AE26" w14:textId="77777777" w:rsidR="001B5901" w:rsidRPr="00EA4B70" w:rsidRDefault="001B5901" w:rsidP="001B5901">
            <w:pPr>
              <w:spacing w:line="276" w:lineRule="auto"/>
              <w:rPr>
                <w:color w:val="000000" w:themeColor="text1"/>
              </w:rPr>
            </w:pPr>
          </w:p>
        </w:tc>
        <w:tc>
          <w:tcPr>
            <w:tcW w:w="1843" w:type="dxa"/>
            <w:tcBorders>
              <w:top w:val="nil"/>
              <w:left w:val="nil"/>
              <w:bottom w:val="single" w:sz="4" w:space="0" w:color="auto"/>
              <w:right w:val="nil"/>
            </w:tcBorders>
          </w:tcPr>
          <w:p w14:paraId="35FF9FC7" w14:textId="418A9495" w:rsidR="001B5901" w:rsidRPr="00EA4B70" w:rsidRDefault="001B5901" w:rsidP="001B5901">
            <w:pPr>
              <w:spacing w:line="276" w:lineRule="auto"/>
              <w:rPr>
                <w:i/>
                <w:iCs/>
                <w:color w:val="000000"/>
              </w:rPr>
            </w:pPr>
            <w:r w:rsidRPr="00EA4B70">
              <w:rPr>
                <w:i/>
                <w:iCs/>
                <w:color w:val="000000" w:themeColor="text1"/>
              </w:rPr>
              <w:t>N</w:t>
            </w:r>
            <w:r w:rsidRPr="00EA4B70">
              <w:rPr>
                <w:color w:val="000000" w:themeColor="text1"/>
                <w:vertAlign w:val="subscript"/>
              </w:rPr>
              <w:t>mass</w:t>
            </w:r>
          </w:p>
        </w:tc>
        <w:tc>
          <w:tcPr>
            <w:tcW w:w="1456" w:type="dxa"/>
            <w:tcBorders>
              <w:top w:val="nil"/>
              <w:left w:val="nil"/>
              <w:bottom w:val="single" w:sz="4" w:space="0" w:color="auto"/>
              <w:right w:val="nil"/>
            </w:tcBorders>
            <w:vAlign w:val="bottom"/>
          </w:tcPr>
          <w:p w14:paraId="2AA16313" w14:textId="7551EA04" w:rsidR="001B5901" w:rsidRPr="001B5901" w:rsidRDefault="001B5901" w:rsidP="001B5901">
            <w:pPr>
              <w:spacing w:line="276" w:lineRule="auto"/>
              <w:jc w:val="right"/>
              <w:rPr>
                <w:color w:val="000000"/>
              </w:rPr>
            </w:pPr>
            <w:r w:rsidRPr="001B5901">
              <w:rPr>
                <w:color w:val="000000"/>
              </w:rPr>
              <w:t>0.781</w:t>
            </w:r>
          </w:p>
        </w:tc>
        <w:tc>
          <w:tcPr>
            <w:tcW w:w="1013" w:type="dxa"/>
            <w:tcBorders>
              <w:top w:val="nil"/>
              <w:left w:val="nil"/>
              <w:bottom w:val="single" w:sz="4" w:space="0" w:color="auto"/>
              <w:right w:val="nil"/>
            </w:tcBorders>
            <w:vAlign w:val="bottom"/>
          </w:tcPr>
          <w:p w14:paraId="0C6288DA" w14:textId="66AAD663" w:rsidR="001B5901" w:rsidRPr="001B5901" w:rsidRDefault="001B5901" w:rsidP="001B5901">
            <w:pPr>
              <w:spacing w:line="276" w:lineRule="auto"/>
              <w:jc w:val="right"/>
              <w:rPr>
                <w:b/>
                <w:bCs/>
                <w:color w:val="000000"/>
              </w:rPr>
            </w:pPr>
            <w:r w:rsidRPr="001B5901">
              <w:rPr>
                <w:b/>
                <w:bCs/>
                <w:color w:val="000000"/>
              </w:rPr>
              <w:t>&lt;0.001</w:t>
            </w:r>
          </w:p>
        </w:tc>
      </w:tr>
      <w:tr w:rsidR="00E765AB" w:rsidRPr="00EA4B70" w14:paraId="3A9135C0" w14:textId="77777777" w:rsidTr="00195BF9">
        <w:trPr>
          <w:jc w:val="center"/>
        </w:trPr>
        <w:tc>
          <w:tcPr>
            <w:tcW w:w="3659" w:type="dxa"/>
            <w:gridSpan w:val="3"/>
            <w:tcBorders>
              <w:top w:val="single" w:sz="4" w:space="0" w:color="auto"/>
              <w:left w:val="nil"/>
              <w:bottom w:val="nil"/>
              <w:right w:val="nil"/>
            </w:tcBorders>
            <w:vAlign w:val="center"/>
          </w:tcPr>
          <w:p w14:paraId="70E1A23A" w14:textId="4A76FE30" w:rsidR="00E765AB" w:rsidRPr="001B5901" w:rsidRDefault="00E765AB" w:rsidP="00E765AB">
            <w:pPr>
              <w:spacing w:line="276" w:lineRule="auto"/>
              <w:rPr>
                <w:b/>
                <w:bCs/>
                <w:color w:val="000000"/>
              </w:rPr>
            </w:pPr>
            <w:r w:rsidRPr="001B5901">
              <w:rPr>
                <w:b/>
                <w:bCs/>
                <w:i/>
                <w:iCs/>
                <w:color w:val="000000"/>
              </w:rPr>
              <w:t>N</w:t>
            </w:r>
            <w:r w:rsidRPr="001B5901">
              <w:rPr>
                <w:b/>
                <w:bCs/>
                <w:color w:val="000000"/>
                <w:vertAlign w:val="subscript"/>
              </w:rPr>
              <w:t xml:space="preserve">mass </w:t>
            </w:r>
            <w:r w:rsidRPr="001B5901">
              <w:rPr>
                <w:b/>
                <w:bCs/>
                <w:color w:val="000000"/>
              </w:rPr>
              <w:t>(</w:t>
            </w:r>
            <w:r w:rsidRPr="001B5901">
              <w:rPr>
                <w:b/>
                <w:bCs/>
                <w:i/>
                <w:iCs/>
                <w:color w:val="000000"/>
              </w:rPr>
              <w:t>R</w:t>
            </w:r>
            <w:r w:rsidRPr="001B5901">
              <w:rPr>
                <w:b/>
                <w:bCs/>
                <w:color w:val="000000"/>
                <w:vertAlign w:val="superscript"/>
              </w:rPr>
              <w:t>2</w:t>
            </w:r>
            <w:r w:rsidRPr="001B5901">
              <w:rPr>
                <w:b/>
                <w:bCs/>
                <w:color w:val="000000"/>
                <w:vertAlign w:val="subscript"/>
              </w:rPr>
              <w:t>c</w:t>
            </w:r>
            <w:r w:rsidR="0047474B" w:rsidRPr="001B5901">
              <w:rPr>
                <w:b/>
                <w:bCs/>
                <w:color w:val="000000"/>
              </w:rPr>
              <w:t xml:space="preserve"> =</w:t>
            </w:r>
            <w:r w:rsidRPr="001B5901">
              <w:rPr>
                <w:b/>
                <w:bCs/>
                <w:color w:val="000000"/>
              </w:rPr>
              <w:t xml:space="preserve"> 0.</w:t>
            </w:r>
            <w:r w:rsidR="001B5901" w:rsidRPr="001B5901">
              <w:rPr>
                <w:b/>
                <w:bCs/>
                <w:color w:val="000000"/>
              </w:rPr>
              <w:t>56</w:t>
            </w:r>
            <w:r w:rsidRPr="001B5901">
              <w:rPr>
                <w:b/>
                <w:bCs/>
                <w:color w:val="000000"/>
              </w:rPr>
              <w:t>)</w:t>
            </w:r>
          </w:p>
        </w:tc>
        <w:tc>
          <w:tcPr>
            <w:tcW w:w="1013" w:type="dxa"/>
            <w:tcBorders>
              <w:top w:val="single" w:sz="4" w:space="0" w:color="auto"/>
              <w:left w:val="nil"/>
              <w:bottom w:val="nil"/>
              <w:right w:val="nil"/>
            </w:tcBorders>
            <w:vAlign w:val="center"/>
          </w:tcPr>
          <w:p w14:paraId="1B197459" w14:textId="77777777" w:rsidR="00E765AB" w:rsidRPr="001B5901" w:rsidRDefault="00E765AB" w:rsidP="00E765AB">
            <w:pPr>
              <w:spacing w:line="276" w:lineRule="auto"/>
              <w:jc w:val="right"/>
              <w:rPr>
                <w:color w:val="000000"/>
              </w:rPr>
            </w:pPr>
          </w:p>
        </w:tc>
      </w:tr>
      <w:tr w:rsidR="001B5901" w:rsidRPr="00EA4B70" w14:paraId="0FCD9FEB" w14:textId="77777777" w:rsidTr="00195BF9">
        <w:trPr>
          <w:jc w:val="center"/>
        </w:trPr>
        <w:tc>
          <w:tcPr>
            <w:tcW w:w="360" w:type="dxa"/>
            <w:vMerge w:val="restart"/>
            <w:tcBorders>
              <w:top w:val="nil"/>
              <w:left w:val="nil"/>
              <w:right w:val="nil"/>
            </w:tcBorders>
            <w:vAlign w:val="center"/>
          </w:tcPr>
          <w:p w14:paraId="4472D992" w14:textId="1E5AD953" w:rsidR="001B5901" w:rsidRPr="00C7309F" w:rsidRDefault="001B5901" w:rsidP="001B5901">
            <w:pPr>
              <w:spacing w:line="276" w:lineRule="auto"/>
              <w:rPr>
                <w:color w:val="000000"/>
              </w:rPr>
            </w:pPr>
          </w:p>
        </w:tc>
        <w:tc>
          <w:tcPr>
            <w:tcW w:w="1843" w:type="dxa"/>
            <w:tcBorders>
              <w:top w:val="nil"/>
              <w:left w:val="nil"/>
              <w:bottom w:val="nil"/>
              <w:right w:val="nil"/>
            </w:tcBorders>
            <w:vAlign w:val="center"/>
          </w:tcPr>
          <w:p w14:paraId="051182EB" w14:textId="5CD74318" w:rsidR="001B5901" w:rsidRPr="00EA4B70" w:rsidRDefault="001B1BA0" w:rsidP="001B5901">
            <w:pPr>
              <w:spacing w:line="276" w:lineRule="auto"/>
              <w:rPr>
                <w:i/>
                <w:iCs/>
                <w:color w:val="000000"/>
                <w:lang w:val="el-GR"/>
              </w:rPr>
            </w:pPr>
            <w:r>
              <w:rPr>
                <w:color w:val="000000" w:themeColor="text1"/>
              </w:rPr>
              <w:t>L</w:t>
            </w:r>
            <w:r w:rsidRPr="001B5901">
              <w:rPr>
                <w:color w:val="000000" w:themeColor="text1"/>
              </w:rPr>
              <w:t xml:space="preserve">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
        </w:tc>
        <w:tc>
          <w:tcPr>
            <w:tcW w:w="1456" w:type="dxa"/>
            <w:tcBorders>
              <w:top w:val="nil"/>
              <w:left w:val="nil"/>
              <w:bottom w:val="nil"/>
              <w:right w:val="nil"/>
            </w:tcBorders>
            <w:vAlign w:val="bottom"/>
          </w:tcPr>
          <w:p w14:paraId="0BD832C9" w14:textId="7208236F" w:rsidR="001B5901" w:rsidRPr="001B5901" w:rsidRDefault="001B5901" w:rsidP="001B5901">
            <w:pPr>
              <w:spacing w:line="276" w:lineRule="auto"/>
              <w:jc w:val="right"/>
              <w:rPr>
                <w:color w:val="000000"/>
              </w:rPr>
            </w:pPr>
            <w:r w:rsidRPr="001B5901">
              <w:rPr>
                <w:color w:val="000000"/>
              </w:rPr>
              <w:t>0.092</w:t>
            </w:r>
          </w:p>
        </w:tc>
        <w:tc>
          <w:tcPr>
            <w:tcW w:w="1013" w:type="dxa"/>
            <w:tcBorders>
              <w:top w:val="nil"/>
              <w:left w:val="nil"/>
              <w:bottom w:val="nil"/>
              <w:right w:val="nil"/>
            </w:tcBorders>
            <w:vAlign w:val="bottom"/>
          </w:tcPr>
          <w:p w14:paraId="00211274" w14:textId="10DFFBD2" w:rsidR="001B5901" w:rsidRPr="001B5901" w:rsidRDefault="001B5901" w:rsidP="001B5901">
            <w:pPr>
              <w:jc w:val="right"/>
              <w:rPr>
                <w:color w:val="000000"/>
              </w:rPr>
            </w:pPr>
            <w:r w:rsidRPr="001B5901">
              <w:rPr>
                <w:color w:val="000000"/>
              </w:rPr>
              <w:t>0.111</w:t>
            </w:r>
          </w:p>
        </w:tc>
      </w:tr>
      <w:tr w:rsidR="001B5901" w:rsidRPr="00EA4B70" w14:paraId="439BDE53" w14:textId="77777777" w:rsidTr="00195BF9">
        <w:trPr>
          <w:jc w:val="center"/>
        </w:trPr>
        <w:tc>
          <w:tcPr>
            <w:tcW w:w="360" w:type="dxa"/>
            <w:vMerge/>
            <w:tcBorders>
              <w:left w:val="nil"/>
              <w:bottom w:val="single" w:sz="4" w:space="0" w:color="auto"/>
              <w:right w:val="nil"/>
            </w:tcBorders>
            <w:vAlign w:val="center"/>
          </w:tcPr>
          <w:p w14:paraId="216D52FE" w14:textId="77777777" w:rsidR="001B5901" w:rsidRPr="00EA4B70" w:rsidRDefault="001B5901" w:rsidP="001B5901">
            <w:pPr>
              <w:spacing w:line="276" w:lineRule="auto"/>
              <w:rPr>
                <w:b/>
                <w:bCs/>
                <w:i/>
                <w:iCs/>
                <w:color w:val="000000"/>
              </w:rPr>
            </w:pPr>
          </w:p>
        </w:tc>
        <w:tc>
          <w:tcPr>
            <w:tcW w:w="1843" w:type="dxa"/>
            <w:tcBorders>
              <w:top w:val="nil"/>
              <w:left w:val="nil"/>
              <w:bottom w:val="single" w:sz="4" w:space="0" w:color="auto"/>
              <w:right w:val="nil"/>
            </w:tcBorders>
            <w:vAlign w:val="center"/>
          </w:tcPr>
          <w:p w14:paraId="7A158CFF" w14:textId="1108496C" w:rsidR="001B5901" w:rsidRPr="00EA4B70" w:rsidRDefault="001B5901" w:rsidP="001B5901">
            <w:pPr>
              <w:spacing w:line="276" w:lineRule="auto"/>
              <w:rPr>
                <w:i/>
                <w:iCs/>
                <w:color w:val="000000"/>
                <w:lang w:val="el-GR"/>
              </w:rPr>
            </w:pPr>
            <w:r w:rsidRPr="00EA4B70">
              <w:rPr>
                <w:i/>
                <w:iCs/>
                <w:color w:val="000000" w:themeColor="text1"/>
              </w:rPr>
              <w:t>M</w:t>
            </w:r>
            <w:r w:rsidRPr="00EA4B70">
              <w:rPr>
                <w:color w:val="000000" w:themeColor="text1"/>
                <w:vertAlign w:val="subscript"/>
              </w:rPr>
              <w:t>area</w:t>
            </w:r>
          </w:p>
        </w:tc>
        <w:tc>
          <w:tcPr>
            <w:tcW w:w="1456" w:type="dxa"/>
            <w:tcBorders>
              <w:top w:val="nil"/>
              <w:left w:val="nil"/>
              <w:bottom w:val="single" w:sz="4" w:space="0" w:color="auto"/>
              <w:right w:val="nil"/>
            </w:tcBorders>
            <w:vAlign w:val="bottom"/>
          </w:tcPr>
          <w:p w14:paraId="27CF11B8" w14:textId="7ED88811" w:rsidR="001B5901" w:rsidRPr="001B5901" w:rsidRDefault="001B5901" w:rsidP="001B5901">
            <w:pPr>
              <w:spacing w:line="276" w:lineRule="auto"/>
              <w:jc w:val="right"/>
              <w:rPr>
                <w:color w:val="000000"/>
              </w:rPr>
            </w:pPr>
            <w:r w:rsidRPr="001B5901">
              <w:rPr>
                <w:color w:val="000000"/>
              </w:rPr>
              <w:t>-0.311</w:t>
            </w:r>
          </w:p>
        </w:tc>
        <w:tc>
          <w:tcPr>
            <w:tcW w:w="1013" w:type="dxa"/>
            <w:tcBorders>
              <w:top w:val="nil"/>
              <w:left w:val="nil"/>
              <w:bottom w:val="single" w:sz="4" w:space="0" w:color="auto"/>
              <w:right w:val="nil"/>
            </w:tcBorders>
            <w:vAlign w:val="bottom"/>
          </w:tcPr>
          <w:p w14:paraId="4DE775B7" w14:textId="00E9294D" w:rsidR="001B5901" w:rsidRPr="001B5901" w:rsidRDefault="001B5901" w:rsidP="001B5901">
            <w:pPr>
              <w:spacing w:line="276" w:lineRule="auto"/>
              <w:jc w:val="right"/>
              <w:rPr>
                <w:b/>
                <w:bCs/>
                <w:color w:val="000000"/>
              </w:rPr>
            </w:pPr>
            <w:r w:rsidRPr="001B5901">
              <w:rPr>
                <w:b/>
                <w:bCs/>
                <w:color w:val="000000"/>
              </w:rPr>
              <w:t>&lt;0.001</w:t>
            </w:r>
          </w:p>
        </w:tc>
      </w:tr>
      <w:tr w:rsidR="0047474B" w:rsidRPr="00EA4B70" w14:paraId="6BD95C9E" w14:textId="77777777" w:rsidTr="00195BF9">
        <w:trPr>
          <w:jc w:val="center"/>
        </w:trPr>
        <w:tc>
          <w:tcPr>
            <w:tcW w:w="3659" w:type="dxa"/>
            <w:gridSpan w:val="3"/>
            <w:tcBorders>
              <w:top w:val="single" w:sz="4" w:space="0" w:color="auto"/>
              <w:left w:val="nil"/>
              <w:bottom w:val="nil"/>
              <w:right w:val="nil"/>
            </w:tcBorders>
            <w:vAlign w:val="center"/>
          </w:tcPr>
          <w:p w14:paraId="7315487C" w14:textId="5ABA53EA" w:rsidR="0047474B" w:rsidRPr="001B5901" w:rsidRDefault="0047474B" w:rsidP="0047474B">
            <w:pPr>
              <w:spacing w:line="276" w:lineRule="auto"/>
              <w:rPr>
                <w:b/>
                <w:bCs/>
                <w:color w:val="000000"/>
              </w:rPr>
            </w:pPr>
            <w:r w:rsidRPr="001B5901">
              <w:rPr>
                <w:b/>
                <w:bCs/>
                <w:i/>
                <w:iCs/>
                <w:color w:val="000000"/>
              </w:rPr>
              <w:t>M</w:t>
            </w:r>
            <w:r w:rsidRPr="001B5901">
              <w:rPr>
                <w:b/>
                <w:bCs/>
                <w:color w:val="000000"/>
                <w:vertAlign w:val="subscript"/>
              </w:rPr>
              <w:t>area</w:t>
            </w:r>
            <w:r w:rsidRPr="001B5901">
              <w:rPr>
                <w:b/>
                <w:bCs/>
                <w:color w:val="000000"/>
              </w:rPr>
              <w:t xml:space="preserve"> (</w:t>
            </w:r>
            <w:r w:rsidRPr="001B5901">
              <w:rPr>
                <w:b/>
                <w:bCs/>
                <w:i/>
                <w:iCs/>
                <w:color w:val="000000"/>
              </w:rPr>
              <w:t>R</w:t>
            </w:r>
            <w:r w:rsidRPr="001B5901">
              <w:rPr>
                <w:b/>
                <w:bCs/>
                <w:color w:val="000000"/>
                <w:vertAlign w:val="superscript"/>
              </w:rPr>
              <w:t>2</w:t>
            </w:r>
            <w:r w:rsidRPr="001B5901">
              <w:rPr>
                <w:b/>
                <w:bCs/>
                <w:color w:val="000000"/>
                <w:vertAlign w:val="subscript"/>
              </w:rPr>
              <w:t>c</w:t>
            </w:r>
            <w:r w:rsidRPr="001B5901">
              <w:rPr>
                <w:b/>
                <w:bCs/>
                <w:color w:val="000000"/>
              </w:rPr>
              <w:t xml:space="preserve"> = 0.</w:t>
            </w:r>
            <w:r w:rsidR="001B5901" w:rsidRPr="001B5901">
              <w:rPr>
                <w:b/>
                <w:bCs/>
                <w:color w:val="000000"/>
              </w:rPr>
              <w:t>77</w:t>
            </w:r>
            <w:r w:rsidRPr="001B5901">
              <w:rPr>
                <w:b/>
                <w:bCs/>
                <w:color w:val="000000"/>
              </w:rPr>
              <w:t>)</w:t>
            </w:r>
          </w:p>
        </w:tc>
        <w:tc>
          <w:tcPr>
            <w:tcW w:w="1013" w:type="dxa"/>
            <w:tcBorders>
              <w:top w:val="single" w:sz="4" w:space="0" w:color="auto"/>
              <w:left w:val="nil"/>
              <w:bottom w:val="nil"/>
              <w:right w:val="nil"/>
            </w:tcBorders>
            <w:vAlign w:val="center"/>
          </w:tcPr>
          <w:p w14:paraId="128AA49A" w14:textId="77777777" w:rsidR="0047474B" w:rsidRPr="001B5901" w:rsidRDefault="0047474B" w:rsidP="00E765AB">
            <w:pPr>
              <w:spacing w:line="276" w:lineRule="auto"/>
              <w:jc w:val="right"/>
              <w:rPr>
                <w:b/>
                <w:bCs/>
                <w:color w:val="000000"/>
              </w:rPr>
            </w:pPr>
          </w:p>
        </w:tc>
      </w:tr>
      <w:tr w:rsidR="0047474B" w:rsidRPr="00EA4B70" w14:paraId="0AEB23D4" w14:textId="77777777" w:rsidTr="00195BF9">
        <w:trPr>
          <w:jc w:val="center"/>
        </w:trPr>
        <w:tc>
          <w:tcPr>
            <w:tcW w:w="360" w:type="dxa"/>
            <w:tcBorders>
              <w:top w:val="nil"/>
              <w:left w:val="nil"/>
              <w:bottom w:val="single" w:sz="4" w:space="0" w:color="auto"/>
              <w:right w:val="nil"/>
            </w:tcBorders>
            <w:vAlign w:val="center"/>
          </w:tcPr>
          <w:p w14:paraId="567CA5C4" w14:textId="304CCC1A" w:rsidR="0047474B" w:rsidRPr="00EA4B70" w:rsidRDefault="0047474B" w:rsidP="0047474B">
            <w:pPr>
              <w:spacing w:line="276" w:lineRule="auto"/>
              <w:ind w:left="255"/>
              <w:rPr>
                <w:color w:val="000000"/>
              </w:rPr>
            </w:pPr>
          </w:p>
        </w:tc>
        <w:tc>
          <w:tcPr>
            <w:tcW w:w="1843" w:type="dxa"/>
            <w:tcBorders>
              <w:top w:val="nil"/>
              <w:left w:val="nil"/>
              <w:bottom w:val="single" w:sz="4" w:space="0" w:color="auto"/>
              <w:right w:val="nil"/>
            </w:tcBorders>
            <w:vAlign w:val="center"/>
          </w:tcPr>
          <w:p w14:paraId="06F04373" w14:textId="03FED337" w:rsidR="0047474B" w:rsidRPr="00EA4B70" w:rsidRDefault="0047474B" w:rsidP="0047474B">
            <w:pPr>
              <w:spacing w:line="276" w:lineRule="auto"/>
              <w:rPr>
                <w:i/>
                <w:iCs/>
                <w:color w:val="000000" w:themeColor="text1"/>
              </w:rPr>
            </w:pPr>
            <w:r w:rsidRPr="00EA4B70">
              <w:rPr>
                <w:i/>
                <w:iCs/>
                <w:color w:val="000000"/>
                <w:lang w:val="el-GR"/>
              </w:rPr>
              <w:t>χ</w:t>
            </w:r>
          </w:p>
        </w:tc>
        <w:tc>
          <w:tcPr>
            <w:tcW w:w="1456" w:type="dxa"/>
            <w:tcBorders>
              <w:top w:val="nil"/>
              <w:left w:val="nil"/>
              <w:bottom w:val="single" w:sz="4" w:space="0" w:color="auto"/>
              <w:right w:val="nil"/>
            </w:tcBorders>
            <w:vAlign w:val="bottom"/>
          </w:tcPr>
          <w:p w14:paraId="4A58394A" w14:textId="605B2EE5" w:rsidR="0047474B" w:rsidRPr="001B5901" w:rsidRDefault="001B5901" w:rsidP="001B5901">
            <w:pPr>
              <w:jc w:val="right"/>
              <w:rPr>
                <w:color w:val="000000"/>
              </w:rPr>
            </w:pPr>
            <w:r w:rsidRPr="001B5901">
              <w:rPr>
                <w:color w:val="000000"/>
              </w:rPr>
              <w:t>-0.237</w:t>
            </w:r>
          </w:p>
        </w:tc>
        <w:tc>
          <w:tcPr>
            <w:tcW w:w="1013" w:type="dxa"/>
            <w:tcBorders>
              <w:top w:val="nil"/>
              <w:left w:val="nil"/>
              <w:bottom w:val="single" w:sz="4" w:space="0" w:color="auto"/>
              <w:right w:val="nil"/>
            </w:tcBorders>
            <w:vAlign w:val="bottom"/>
          </w:tcPr>
          <w:p w14:paraId="359AB3A9" w14:textId="4585BD68" w:rsidR="0047474B" w:rsidRPr="001B5901" w:rsidRDefault="0047474B" w:rsidP="0047474B">
            <w:pPr>
              <w:spacing w:line="276" w:lineRule="auto"/>
              <w:jc w:val="right"/>
              <w:rPr>
                <w:b/>
                <w:bCs/>
                <w:i/>
                <w:iCs/>
                <w:color w:val="000000"/>
              </w:rPr>
            </w:pPr>
            <w:r w:rsidRPr="001B5901">
              <w:rPr>
                <w:b/>
                <w:bCs/>
                <w:color w:val="000000"/>
              </w:rPr>
              <w:t>&lt;0.001</w:t>
            </w:r>
          </w:p>
        </w:tc>
      </w:tr>
      <w:tr w:rsidR="0047474B" w:rsidRPr="00EA4B70" w14:paraId="4931FD57" w14:textId="77777777" w:rsidTr="00195BF9">
        <w:trPr>
          <w:jc w:val="center"/>
        </w:trPr>
        <w:tc>
          <w:tcPr>
            <w:tcW w:w="3659" w:type="dxa"/>
            <w:gridSpan w:val="3"/>
            <w:tcBorders>
              <w:top w:val="single" w:sz="4" w:space="0" w:color="auto"/>
              <w:left w:val="nil"/>
              <w:bottom w:val="nil"/>
              <w:right w:val="nil"/>
            </w:tcBorders>
            <w:vAlign w:val="center"/>
          </w:tcPr>
          <w:p w14:paraId="6A25A1E7" w14:textId="6E00E5C8" w:rsidR="0047474B" w:rsidRPr="001B5901" w:rsidRDefault="001B1BA0" w:rsidP="0047474B">
            <w:pPr>
              <w:spacing w:line="276" w:lineRule="auto"/>
              <w:rPr>
                <w:b/>
                <w:bCs/>
                <w:color w:val="000000" w:themeColor="text1"/>
              </w:rPr>
            </w:pPr>
            <w:r w:rsidRPr="001B1BA0">
              <w:rPr>
                <w:b/>
                <w:bCs/>
                <w:color w:val="000000" w:themeColor="text1"/>
              </w:rPr>
              <w:t xml:space="preserve">Leaf </w:t>
            </w:r>
            <w:r w:rsidRPr="001B1BA0">
              <w:rPr>
                <w:b/>
                <w:bCs/>
                <w:i/>
                <w:iCs/>
                <w:color w:val="000000" w:themeColor="text1"/>
              </w:rPr>
              <w:t>C</w:t>
            </w:r>
            <w:r w:rsidRPr="001B1BA0">
              <w:rPr>
                <w:b/>
                <w:bCs/>
                <w:color w:val="000000" w:themeColor="text1"/>
                <w:vertAlign w:val="subscript"/>
              </w:rPr>
              <w:t>i</w:t>
            </w:r>
            <w:r w:rsidRPr="001B1BA0">
              <w:rPr>
                <w:b/>
                <w:bCs/>
                <w:color w:val="000000" w:themeColor="text1"/>
              </w:rPr>
              <w:t>:</w:t>
            </w:r>
            <w:r w:rsidRPr="001B1BA0">
              <w:rPr>
                <w:b/>
                <w:bCs/>
                <w:i/>
                <w:iCs/>
                <w:color w:val="000000" w:themeColor="text1"/>
              </w:rPr>
              <w:t>C</w:t>
            </w:r>
            <w:r w:rsidRPr="001B1BA0">
              <w:rPr>
                <w:b/>
                <w:bCs/>
                <w:color w:val="000000" w:themeColor="text1"/>
                <w:vertAlign w:val="subscript"/>
              </w:rPr>
              <w:t>a</w:t>
            </w:r>
            <w:r w:rsidR="0047474B" w:rsidRPr="001B5901">
              <w:rPr>
                <w:b/>
                <w:bCs/>
                <w:color w:val="000000"/>
              </w:rPr>
              <w:t xml:space="preserve"> (R</w:t>
            </w:r>
            <w:r w:rsidR="0047474B" w:rsidRPr="001B5901">
              <w:rPr>
                <w:b/>
                <w:bCs/>
                <w:color w:val="000000"/>
                <w:vertAlign w:val="superscript"/>
              </w:rPr>
              <w:t>2</w:t>
            </w:r>
            <w:r w:rsidR="0047474B" w:rsidRPr="001B5901">
              <w:rPr>
                <w:b/>
                <w:bCs/>
                <w:color w:val="000000"/>
                <w:vertAlign w:val="subscript"/>
              </w:rPr>
              <w:t>c</w:t>
            </w:r>
            <w:r w:rsidR="0047474B" w:rsidRPr="001B5901">
              <w:rPr>
                <w:b/>
                <w:bCs/>
                <w:color w:val="000000"/>
              </w:rPr>
              <w:t xml:space="preserve"> = 0.</w:t>
            </w:r>
            <w:r w:rsidR="001B5901" w:rsidRPr="001B5901">
              <w:rPr>
                <w:b/>
                <w:bCs/>
                <w:color w:val="000000"/>
              </w:rPr>
              <w:t>8</w:t>
            </w:r>
            <w:r w:rsidR="0047474B" w:rsidRPr="001B5901">
              <w:rPr>
                <w:b/>
                <w:bCs/>
                <w:color w:val="000000"/>
              </w:rPr>
              <w:t>2)</w:t>
            </w:r>
          </w:p>
        </w:tc>
        <w:tc>
          <w:tcPr>
            <w:tcW w:w="1013" w:type="dxa"/>
            <w:tcBorders>
              <w:top w:val="single" w:sz="4" w:space="0" w:color="auto"/>
              <w:left w:val="nil"/>
              <w:bottom w:val="nil"/>
              <w:right w:val="nil"/>
            </w:tcBorders>
            <w:vAlign w:val="bottom"/>
          </w:tcPr>
          <w:p w14:paraId="40C10D8F" w14:textId="77777777" w:rsidR="0047474B" w:rsidRPr="001B5901" w:rsidRDefault="0047474B" w:rsidP="00DA56AF">
            <w:pPr>
              <w:spacing w:line="276" w:lineRule="auto"/>
              <w:jc w:val="right"/>
              <w:rPr>
                <w:b/>
                <w:bCs/>
                <w:color w:val="000000"/>
              </w:rPr>
            </w:pPr>
          </w:p>
        </w:tc>
      </w:tr>
      <w:tr w:rsidR="00420CCF" w:rsidRPr="00EA4B70" w14:paraId="5810DD28" w14:textId="77777777" w:rsidTr="00195BF9">
        <w:trPr>
          <w:jc w:val="center"/>
        </w:trPr>
        <w:tc>
          <w:tcPr>
            <w:tcW w:w="360" w:type="dxa"/>
            <w:vMerge w:val="restart"/>
            <w:tcBorders>
              <w:top w:val="nil"/>
              <w:left w:val="nil"/>
              <w:right w:val="nil"/>
            </w:tcBorders>
            <w:vAlign w:val="center"/>
          </w:tcPr>
          <w:p w14:paraId="0CE26D4F" w14:textId="20156D5D" w:rsidR="00420CCF" w:rsidRPr="00EA4B70" w:rsidRDefault="00420CCF" w:rsidP="00420CCF">
            <w:pPr>
              <w:spacing w:line="276" w:lineRule="auto"/>
              <w:rPr>
                <w:color w:val="000000"/>
              </w:rPr>
            </w:pPr>
          </w:p>
        </w:tc>
        <w:tc>
          <w:tcPr>
            <w:tcW w:w="1843" w:type="dxa"/>
            <w:tcBorders>
              <w:top w:val="nil"/>
              <w:left w:val="nil"/>
              <w:bottom w:val="nil"/>
              <w:right w:val="nil"/>
            </w:tcBorders>
            <w:vAlign w:val="bottom"/>
          </w:tcPr>
          <w:p w14:paraId="65881503" w14:textId="7B3FC1AB" w:rsidR="00420CCF" w:rsidRPr="00E625B1" w:rsidRDefault="00420CCF" w:rsidP="00420CCF">
            <w:pPr>
              <w:spacing w:line="276" w:lineRule="auto"/>
              <w:rPr>
                <w:color w:val="000000"/>
              </w:rPr>
            </w:pPr>
            <w:r w:rsidRPr="00E625B1">
              <w:rPr>
                <w:i/>
                <w:iCs/>
                <w:color w:val="000000" w:themeColor="text1"/>
                <w:lang w:val="el-GR"/>
              </w:rPr>
              <w:t>β</w:t>
            </w:r>
          </w:p>
        </w:tc>
        <w:tc>
          <w:tcPr>
            <w:tcW w:w="1456" w:type="dxa"/>
            <w:tcBorders>
              <w:top w:val="nil"/>
              <w:left w:val="nil"/>
              <w:bottom w:val="nil"/>
              <w:right w:val="nil"/>
            </w:tcBorders>
            <w:vAlign w:val="bottom"/>
          </w:tcPr>
          <w:p w14:paraId="309AFF77" w14:textId="20FC0B3A" w:rsidR="00420CCF" w:rsidRPr="001B5901" w:rsidRDefault="00420CCF" w:rsidP="00420CCF">
            <w:pPr>
              <w:spacing w:line="276" w:lineRule="auto"/>
              <w:jc w:val="right"/>
              <w:rPr>
                <w:color w:val="000000"/>
              </w:rPr>
            </w:pPr>
            <w:r w:rsidRPr="001B5901">
              <w:rPr>
                <w:color w:val="000000"/>
              </w:rPr>
              <w:t>0.309</w:t>
            </w:r>
          </w:p>
        </w:tc>
        <w:tc>
          <w:tcPr>
            <w:tcW w:w="1013" w:type="dxa"/>
            <w:tcBorders>
              <w:top w:val="nil"/>
              <w:left w:val="nil"/>
              <w:bottom w:val="nil"/>
              <w:right w:val="nil"/>
            </w:tcBorders>
            <w:vAlign w:val="bottom"/>
          </w:tcPr>
          <w:p w14:paraId="454736DF" w14:textId="531904BC" w:rsidR="00420CCF" w:rsidRPr="001B5901" w:rsidRDefault="00420CCF" w:rsidP="00420CCF">
            <w:pPr>
              <w:spacing w:line="276" w:lineRule="auto"/>
              <w:jc w:val="right"/>
              <w:rPr>
                <w:b/>
                <w:bCs/>
                <w:i/>
                <w:iCs/>
                <w:color w:val="000000"/>
              </w:rPr>
            </w:pPr>
            <w:r w:rsidRPr="001B5901">
              <w:rPr>
                <w:b/>
                <w:bCs/>
                <w:color w:val="000000"/>
              </w:rPr>
              <w:t>&lt;0.001</w:t>
            </w:r>
          </w:p>
        </w:tc>
      </w:tr>
      <w:tr w:rsidR="00420CCF" w:rsidRPr="00EA4B70" w14:paraId="5830B29E" w14:textId="77777777" w:rsidTr="00195BF9">
        <w:trPr>
          <w:jc w:val="center"/>
        </w:trPr>
        <w:tc>
          <w:tcPr>
            <w:tcW w:w="360" w:type="dxa"/>
            <w:vMerge/>
            <w:tcBorders>
              <w:left w:val="nil"/>
              <w:bottom w:val="single" w:sz="4" w:space="0" w:color="auto"/>
              <w:right w:val="nil"/>
            </w:tcBorders>
            <w:vAlign w:val="center"/>
          </w:tcPr>
          <w:p w14:paraId="5CDCA156" w14:textId="77777777" w:rsidR="00420CCF" w:rsidRPr="00EA4B70" w:rsidRDefault="00420CCF" w:rsidP="00420CCF">
            <w:pPr>
              <w:spacing w:line="276" w:lineRule="auto"/>
              <w:rPr>
                <w:color w:val="000000" w:themeColor="text1"/>
              </w:rPr>
            </w:pPr>
          </w:p>
        </w:tc>
        <w:tc>
          <w:tcPr>
            <w:tcW w:w="1843" w:type="dxa"/>
            <w:tcBorders>
              <w:top w:val="nil"/>
              <w:left w:val="nil"/>
              <w:bottom w:val="single" w:sz="4" w:space="0" w:color="auto"/>
              <w:right w:val="nil"/>
            </w:tcBorders>
            <w:vAlign w:val="bottom"/>
          </w:tcPr>
          <w:p w14:paraId="17264A91" w14:textId="4599936C" w:rsidR="00420CCF" w:rsidRPr="00EA4B70" w:rsidRDefault="00420CCF" w:rsidP="00420CCF">
            <w:pPr>
              <w:spacing w:line="276" w:lineRule="auto"/>
              <w:rPr>
                <w:i/>
                <w:iCs/>
                <w:color w:val="000000"/>
              </w:rPr>
            </w:pPr>
            <w:r w:rsidRPr="00EA4B70">
              <w:rPr>
                <w:i/>
                <w:iCs/>
                <w:color w:val="000000"/>
              </w:rPr>
              <w:t>VPD</w:t>
            </w:r>
            <w:r w:rsidRPr="00EA4B70">
              <w:rPr>
                <w:color w:val="000000"/>
                <w:vertAlign w:val="subscript"/>
              </w:rPr>
              <w:t>4</w:t>
            </w:r>
          </w:p>
        </w:tc>
        <w:tc>
          <w:tcPr>
            <w:tcW w:w="1456" w:type="dxa"/>
            <w:tcBorders>
              <w:top w:val="nil"/>
              <w:left w:val="nil"/>
              <w:bottom w:val="single" w:sz="4" w:space="0" w:color="auto"/>
              <w:right w:val="nil"/>
            </w:tcBorders>
            <w:vAlign w:val="bottom"/>
          </w:tcPr>
          <w:p w14:paraId="33076CDA" w14:textId="6E2900C4" w:rsidR="00420CCF" w:rsidRPr="001B5901" w:rsidRDefault="00420CCF" w:rsidP="00420CCF">
            <w:pPr>
              <w:spacing w:line="276" w:lineRule="auto"/>
              <w:jc w:val="right"/>
              <w:rPr>
                <w:color w:val="000000"/>
              </w:rPr>
            </w:pPr>
            <w:r w:rsidRPr="001B5901">
              <w:rPr>
                <w:color w:val="000000"/>
              </w:rPr>
              <w:t>-0.110</w:t>
            </w:r>
          </w:p>
        </w:tc>
        <w:tc>
          <w:tcPr>
            <w:tcW w:w="1013" w:type="dxa"/>
            <w:tcBorders>
              <w:top w:val="nil"/>
              <w:left w:val="nil"/>
              <w:bottom w:val="single" w:sz="4" w:space="0" w:color="auto"/>
              <w:right w:val="nil"/>
            </w:tcBorders>
            <w:vAlign w:val="bottom"/>
          </w:tcPr>
          <w:p w14:paraId="3EE7A84F" w14:textId="60BF6326" w:rsidR="00420CCF" w:rsidRPr="001B5901" w:rsidRDefault="00420CCF" w:rsidP="00420CCF">
            <w:pPr>
              <w:spacing w:line="276" w:lineRule="auto"/>
              <w:jc w:val="right"/>
              <w:rPr>
                <w:b/>
                <w:bCs/>
                <w:color w:val="000000"/>
              </w:rPr>
            </w:pPr>
            <w:r w:rsidRPr="001B5901">
              <w:rPr>
                <w:b/>
                <w:bCs/>
                <w:color w:val="000000"/>
              </w:rPr>
              <w:t>&lt;0.001</w:t>
            </w:r>
          </w:p>
        </w:tc>
      </w:tr>
      <w:tr w:rsidR="0047474B" w:rsidRPr="00EA4B70" w14:paraId="10D3774B" w14:textId="77777777" w:rsidTr="00195BF9">
        <w:trPr>
          <w:jc w:val="center"/>
        </w:trPr>
        <w:tc>
          <w:tcPr>
            <w:tcW w:w="3659" w:type="dxa"/>
            <w:gridSpan w:val="3"/>
            <w:tcBorders>
              <w:top w:val="single" w:sz="4" w:space="0" w:color="auto"/>
              <w:left w:val="nil"/>
              <w:bottom w:val="nil"/>
              <w:right w:val="nil"/>
            </w:tcBorders>
            <w:vAlign w:val="center"/>
          </w:tcPr>
          <w:p w14:paraId="7F93668B" w14:textId="11CF9824" w:rsidR="0047474B" w:rsidRPr="001B5901" w:rsidRDefault="0047474B" w:rsidP="0047474B">
            <w:pPr>
              <w:spacing w:line="276" w:lineRule="auto"/>
              <w:rPr>
                <w:b/>
                <w:bCs/>
                <w:color w:val="000000"/>
              </w:rPr>
            </w:pPr>
            <w:r w:rsidRPr="001B5901">
              <w:rPr>
                <w:b/>
                <w:bCs/>
                <w:i/>
                <w:iCs/>
                <w:color w:val="000000" w:themeColor="text1"/>
                <w:lang w:val="el-GR"/>
              </w:rPr>
              <w:t>β</w:t>
            </w:r>
            <w:r w:rsidRPr="001B5901">
              <w:rPr>
                <w:b/>
                <w:bCs/>
                <w:color w:val="000000" w:themeColor="text1"/>
              </w:rPr>
              <w:t xml:space="preserve"> </w:t>
            </w:r>
            <w:r w:rsidRPr="001B5901">
              <w:rPr>
                <w:b/>
                <w:bCs/>
                <w:color w:val="000000"/>
              </w:rPr>
              <w:t>(R</w:t>
            </w:r>
            <w:r w:rsidRPr="001B5901">
              <w:rPr>
                <w:b/>
                <w:bCs/>
                <w:color w:val="000000"/>
                <w:vertAlign w:val="superscript"/>
              </w:rPr>
              <w:t>2</w:t>
            </w:r>
            <w:r w:rsidRPr="001B5901">
              <w:rPr>
                <w:b/>
                <w:bCs/>
                <w:color w:val="000000"/>
                <w:vertAlign w:val="subscript"/>
              </w:rPr>
              <w:t>c</w:t>
            </w:r>
            <w:r w:rsidRPr="001B5901">
              <w:rPr>
                <w:b/>
                <w:bCs/>
                <w:color w:val="000000"/>
              </w:rPr>
              <w:t xml:space="preserve"> = 0.</w:t>
            </w:r>
            <w:r w:rsidR="001B5901" w:rsidRPr="001B5901">
              <w:rPr>
                <w:b/>
                <w:bCs/>
                <w:color w:val="000000"/>
              </w:rPr>
              <w:t>37</w:t>
            </w:r>
            <w:r w:rsidRPr="001B5901">
              <w:rPr>
                <w:b/>
                <w:bCs/>
                <w:color w:val="000000"/>
              </w:rPr>
              <w:t>)</w:t>
            </w:r>
          </w:p>
        </w:tc>
        <w:tc>
          <w:tcPr>
            <w:tcW w:w="1013" w:type="dxa"/>
            <w:tcBorders>
              <w:top w:val="single" w:sz="4" w:space="0" w:color="auto"/>
              <w:left w:val="nil"/>
              <w:bottom w:val="nil"/>
              <w:right w:val="nil"/>
            </w:tcBorders>
            <w:vAlign w:val="bottom"/>
          </w:tcPr>
          <w:p w14:paraId="54D1D489" w14:textId="77777777" w:rsidR="0047474B" w:rsidRPr="001B5901" w:rsidRDefault="0047474B" w:rsidP="00DA56AF">
            <w:pPr>
              <w:spacing w:line="276" w:lineRule="auto"/>
              <w:jc w:val="right"/>
              <w:rPr>
                <w:b/>
                <w:bCs/>
                <w:color w:val="000000"/>
              </w:rPr>
            </w:pPr>
          </w:p>
        </w:tc>
      </w:tr>
      <w:tr w:rsidR="00420CCF" w:rsidRPr="00EA4B70" w14:paraId="29FD2CBD" w14:textId="77777777" w:rsidTr="00195BF9">
        <w:trPr>
          <w:jc w:val="center"/>
        </w:trPr>
        <w:tc>
          <w:tcPr>
            <w:tcW w:w="360" w:type="dxa"/>
            <w:vMerge w:val="restart"/>
            <w:tcBorders>
              <w:top w:val="nil"/>
              <w:left w:val="nil"/>
              <w:right w:val="nil"/>
            </w:tcBorders>
            <w:vAlign w:val="center"/>
          </w:tcPr>
          <w:p w14:paraId="71D9C5AB" w14:textId="20242404" w:rsidR="00420CCF" w:rsidRPr="00EA4B70" w:rsidRDefault="00420CCF" w:rsidP="00420CCF">
            <w:pPr>
              <w:spacing w:line="276" w:lineRule="auto"/>
              <w:rPr>
                <w:color w:val="000000"/>
              </w:rPr>
            </w:pPr>
          </w:p>
        </w:tc>
        <w:tc>
          <w:tcPr>
            <w:tcW w:w="1843" w:type="dxa"/>
            <w:tcBorders>
              <w:top w:val="nil"/>
              <w:left w:val="nil"/>
              <w:bottom w:val="nil"/>
              <w:right w:val="nil"/>
            </w:tcBorders>
            <w:vAlign w:val="center"/>
          </w:tcPr>
          <w:p w14:paraId="4A8116F3" w14:textId="1B364E7B" w:rsidR="00420CCF" w:rsidRPr="00EA4B70" w:rsidRDefault="00420CCF" w:rsidP="00420CCF">
            <w:pPr>
              <w:spacing w:line="276" w:lineRule="auto"/>
              <w:rPr>
                <w:i/>
                <w:iCs/>
                <w:color w:val="000000" w:themeColor="text1"/>
              </w:rPr>
            </w:pPr>
            <w:r w:rsidRPr="00EA4B70">
              <w:rPr>
                <w:i/>
                <w:iCs/>
                <w:color w:val="000000"/>
              </w:rPr>
              <w:t>Soil N</w:t>
            </w:r>
          </w:p>
        </w:tc>
        <w:tc>
          <w:tcPr>
            <w:tcW w:w="1456" w:type="dxa"/>
            <w:tcBorders>
              <w:top w:val="nil"/>
              <w:left w:val="nil"/>
              <w:bottom w:val="nil"/>
              <w:right w:val="nil"/>
            </w:tcBorders>
            <w:vAlign w:val="bottom"/>
          </w:tcPr>
          <w:p w14:paraId="555A3C6C" w14:textId="533ED7C0" w:rsidR="00420CCF" w:rsidRPr="001B5901" w:rsidRDefault="00420CCF" w:rsidP="00420CCF">
            <w:pPr>
              <w:spacing w:line="276" w:lineRule="auto"/>
              <w:jc w:val="right"/>
              <w:rPr>
                <w:b/>
                <w:bCs/>
                <w:color w:val="000000"/>
              </w:rPr>
            </w:pPr>
            <w:r w:rsidRPr="001B5901">
              <w:rPr>
                <w:color w:val="000000"/>
              </w:rPr>
              <w:t>-0.213</w:t>
            </w:r>
          </w:p>
        </w:tc>
        <w:tc>
          <w:tcPr>
            <w:tcW w:w="1013" w:type="dxa"/>
            <w:tcBorders>
              <w:top w:val="nil"/>
              <w:left w:val="nil"/>
              <w:bottom w:val="nil"/>
              <w:right w:val="nil"/>
            </w:tcBorders>
            <w:vAlign w:val="bottom"/>
          </w:tcPr>
          <w:p w14:paraId="01CCD467" w14:textId="4FAC1303" w:rsidR="00420CCF" w:rsidRPr="001B5901" w:rsidRDefault="00420CCF" w:rsidP="00420CCF">
            <w:pPr>
              <w:spacing w:line="276" w:lineRule="auto"/>
              <w:jc w:val="right"/>
              <w:rPr>
                <w:b/>
                <w:bCs/>
                <w:i/>
                <w:iCs/>
                <w:color w:val="000000"/>
              </w:rPr>
            </w:pPr>
            <w:r w:rsidRPr="001B5901">
              <w:rPr>
                <w:b/>
                <w:bCs/>
                <w:color w:val="000000"/>
              </w:rPr>
              <w:t>&lt;0.001</w:t>
            </w:r>
          </w:p>
        </w:tc>
      </w:tr>
      <w:tr w:rsidR="00420CCF" w:rsidRPr="00EA4B70" w14:paraId="1A2887BF" w14:textId="77777777" w:rsidTr="00195BF9">
        <w:trPr>
          <w:jc w:val="center"/>
        </w:trPr>
        <w:tc>
          <w:tcPr>
            <w:tcW w:w="360" w:type="dxa"/>
            <w:vMerge/>
            <w:tcBorders>
              <w:left w:val="nil"/>
              <w:right w:val="nil"/>
            </w:tcBorders>
            <w:vAlign w:val="bottom"/>
          </w:tcPr>
          <w:p w14:paraId="70AA26C7" w14:textId="77777777" w:rsidR="00420CCF" w:rsidRPr="00EA4B70" w:rsidRDefault="00420CCF" w:rsidP="00420CCF">
            <w:pPr>
              <w:spacing w:line="276" w:lineRule="auto"/>
              <w:rPr>
                <w:color w:val="000000" w:themeColor="text1"/>
              </w:rPr>
            </w:pPr>
          </w:p>
        </w:tc>
        <w:tc>
          <w:tcPr>
            <w:tcW w:w="1843" w:type="dxa"/>
            <w:tcBorders>
              <w:top w:val="nil"/>
              <w:left w:val="nil"/>
              <w:bottom w:val="nil"/>
              <w:right w:val="nil"/>
            </w:tcBorders>
            <w:vAlign w:val="center"/>
          </w:tcPr>
          <w:p w14:paraId="4A9E8226" w14:textId="3C2D10C9" w:rsidR="00420CCF" w:rsidRPr="00EA4B70" w:rsidRDefault="00420CCF" w:rsidP="00420CCF">
            <w:pPr>
              <w:spacing w:line="276" w:lineRule="auto"/>
              <w:rPr>
                <w:i/>
                <w:iCs/>
                <w:color w:val="000000" w:themeColor="text1"/>
              </w:rPr>
            </w:pPr>
            <w:r w:rsidRPr="00EA4B70">
              <w:rPr>
                <w:i/>
                <w:iCs/>
                <w:color w:val="000000"/>
              </w:rPr>
              <w:t>SM</w:t>
            </w:r>
            <w:r>
              <w:rPr>
                <w:color w:val="000000"/>
                <w:vertAlign w:val="subscript"/>
              </w:rPr>
              <w:t>90</w:t>
            </w:r>
          </w:p>
        </w:tc>
        <w:tc>
          <w:tcPr>
            <w:tcW w:w="1456" w:type="dxa"/>
            <w:tcBorders>
              <w:top w:val="nil"/>
              <w:left w:val="nil"/>
              <w:bottom w:val="nil"/>
              <w:right w:val="nil"/>
            </w:tcBorders>
            <w:vAlign w:val="bottom"/>
          </w:tcPr>
          <w:p w14:paraId="3DF3CE56" w14:textId="2D8BC1D7" w:rsidR="00420CCF" w:rsidRPr="001B5901" w:rsidRDefault="00420CCF" w:rsidP="00420CCF">
            <w:pPr>
              <w:spacing w:line="276" w:lineRule="auto"/>
              <w:jc w:val="right"/>
              <w:rPr>
                <w:b/>
                <w:bCs/>
                <w:color w:val="000000"/>
              </w:rPr>
            </w:pPr>
            <w:r w:rsidRPr="001B5901">
              <w:rPr>
                <w:color w:val="000000"/>
              </w:rPr>
              <w:t>-0.006</w:t>
            </w:r>
          </w:p>
        </w:tc>
        <w:tc>
          <w:tcPr>
            <w:tcW w:w="1013" w:type="dxa"/>
            <w:tcBorders>
              <w:top w:val="nil"/>
              <w:left w:val="nil"/>
              <w:bottom w:val="nil"/>
              <w:right w:val="nil"/>
            </w:tcBorders>
            <w:vAlign w:val="bottom"/>
          </w:tcPr>
          <w:p w14:paraId="4D3F8D9C" w14:textId="19CF5147" w:rsidR="00420CCF" w:rsidRPr="001B5901" w:rsidRDefault="00420CCF" w:rsidP="00420CCF">
            <w:pPr>
              <w:spacing w:line="276" w:lineRule="auto"/>
              <w:jc w:val="right"/>
              <w:rPr>
                <w:b/>
                <w:bCs/>
                <w:i/>
                <w:iCs/>
                <w:color w:val="000000"/>
              </w:rPr>
            </w:pPr>
            <w:r w:rsidRPr="001B5901">
              <w:rPr>
                <w:color w:val="000000"/>
              </w:rPr>
              <w:t>0.904</w:t>
            </w:r>
          </w:p>
        </w:tc>
      </w:tr>
      <w:tr w:rsidR="00420CCF" w:rsidRPr="00EA4B70" w14:paraId="6B87AA05" w14:textId="77777777" w:rsidTr="00195BF9">
        <w:trPr>
          <w:jc w:val="center"/>
        </w:trPr>
        <w:tc>
          <w:tcPr>
            <w:tcW w:w="360" w:type="dxa"/>
            <w:vMerge/>
            <w:tcBorders>
              <w:left w:val="nil"/>
              <w:right w:val="nil"/>
            </w:tcBorders>
            <w:vAlign w:val="bottom"/>
          </w:tcPr>
          <w:p w14:paraId="1FEC5759" w14:textId="77777777" w:rsidR="00420CCF" w:rsidRPr="00EA4B70" w:rsidRDefault="00420CCF" w:rsidP="00420CCF">
            <w:pPr>
              <w:spacing w:line="276" w:lineRule="auto"/>
              <w:rPr>
                <w:color w:val="000000" w:themeColor="text1"/>
              </w:rPr>
            </w:pPr>
          </w:p>
        </w:tc>
        <w:tc>
          <w:tcPr>
            <w:tcW w:w="1843" w:type="dxa"/>
            <w:tcBorders>
              <w:top w:val="nil"/>
              <w:left w:val="nil"/>
              <w:bottom w:val="nil"/>
              <w:right w:val="nil"/>
            </w:tcBorders>
            <w:vAlign w:val="center"/>
          </w:tcPr>
          <w:p w14:paraId="48DFA435" w14:textId="6C76A967" w:rsidR="00420CCF" w:rsidRPr="00EA4B70" w:rsidRDefault="00420CCF" w:rsidP="00420CCF">
            <w:pPr>
              <w:spacing w:line="276" w:lineRule="auto"/>
              <w:rPr>
                <w:i/>
                <w:iCs/>
                <w:color w:val="000000" w:themeColor="text1"/>
              </w:rPr>
            </w:pPr>
            <w:r w:rsidRPr="00EA4B70">
              <w:rPr>
                <w:i/>
                <w:iCs/>
                <w:color w:val="000000"/>
              </w:rPr>
              <w:t>Photo. pathway</w:t>
            </w:r>
          </w:p>
        </w:tc>
        <w:tc>
          <w:tcPr>
            <w:tcW w:w="1456" w:type="dxa"/>
            <w:tcBorders>
              <w:top w:val="nil"/>
              <w:left w:val="nil"/>
              <w:bottom w:val="nil"/>
              <w:right w:val="nil"/>
            </w:tcBorders>
            <w:vAlign w:val="bottom"/>
          </w:tcPr>
          <w:p w14:paraId="46AB6BE8" w14:textId="2F2B6D68" w:rsidR="00420CCF" w:rsidRPr="001B5901" w:rsidRDefault="00420CCF" w:rsidP="00420CCF">
            <w:pPr>
              <w:spacing w:line="276" w:lineRule="auto"/>
              <w:jc w:val="right"/>
              <w:rPr>
                <w:b/>
                <w:bCs/>
                <w:color w:val="000000"/>
              </w:rPr>
            </w:pPr>
            <w:r w:rsidRPr="001B5901">
              <w:rPr>
                <w:color w:val="000000"/>
              </w:rPr>
              <w:t>0.446</w:t>
            </w:r>
          </w:p>
        </w:tc>
        <w:tc>
          <w:tcPr>
            <w:tcW w:w="1013" w:type="dxa"/>
            <w:tcBorders>
              <w:top w:val="nil"/>
              <w:left w:val="nil"/>
              <w:bottom w:val="nil"/>
              <w:right w:val="nil"/>
            </w:tcBorders>
            <w:vAlign w:val="bottom"/>
          </w:tcPr>
          <w:p w14:paraId="39577747" w14:textId="16A1A32A" w:rsidR="00420CCF" w:rsidRPr="001B5901" w:rsidRDefault="00420CCF" w:rsidP="00420CCF">
            <w:pPr>
              <w:spacing w:line="276" w:lineRule="auto"/>
              <w:jc w:val="right"/>
              <w:rPr>
                <w:b/>
                <w:bCs/>
                <w:i/>
                <w:iCs/>
                <w:color w:val="000000"/>
              </w:rPr>
            </w:pPr>
            <w:r w:rsidRPr="001B5901">
              <w:rPr>
                <w:b/>
                <w:bCs/>
                <w:color w:val="000000"/>
              </w:rPr>
              <w:t>&lt;0.001</w:t>
            </w:r>
          </w:p>
        </w:tc>
      </w:tr>
      <w:tr w:rsidR="00420CCF" w:rsidRPr="00EA4B70" w14:paraId="131C346E" w14:textId="77777777" w:rsidTr="00195BF9">
        <w:trPr>
          <w:jc w:val="center"/>
        </w:trPr>
        <w:tc>
          <w:tcPr>
            <w:tcW w:w="360" w:type="dxa"/>
            <w:vMerge/>
            <w:tcBorders>
              <w:left w:val="nil"/>
              <w:bottom w:val="single" w:sz="4" w:space="0" w:color="auto"/>
              <w:right w:val="nil"/>
            </w:tcBorders>
            <w:vAlign w:val="bottom"/>
          </w:tcPr>
          <w:p w14:paraId="4E9269BE" w14:textId="77777777" w:rsidR="00420CCF" w:rsidRPr="00EA4B70" w:rsidRDefault="00420CCF" w:rsidP="00420CCF">
            <w:pPr>
              <w:spacing w:line="276" w:lineRule="auto"/>
              <w:rPr>
                <w:color w:val="000000" w:themeColor="text1"/>
              </w:rPr>
            </w:pPr>
          </w:p>
        </w:tc>
        <w:tc>
          <w:tcPr>
            <w:tcW w:w="1843" w:type="dxa"/>
            <w:tcBorders>
              <w:top w:val="nil"/>
              <w:left w:val="nil"/>
              <w:bottom w:val="single" w:sz="4" w:space="0" w:color="auto"/>
              <w:right w:val="nil"/>
            </w:tcBorders>
          </w:tcPr>
          <w:p w14:paraId="61EF7577" w14:textId="05CC0191" w:rsidR="00420CCF" w:rsidRPr="00EA4B70" w:rsidRDefault="00420CCF" w:rsidP="00420CCF">
            <w:pPr>
              <w:spacing w:line="276" w:lineRule="auto"/>
              <w:rPr>
                <w:i/>
                <w:iCs/>
                <w:color w:val="000000" w:themeColor="text1"/>
              </w:rPr>
            </w:pPr>
            <w:r w:rsidRPr="00EA4B70">
              <w:rPr>
                <w:i/>
                <w:iCs/>
                <w:color w:val="000000" w:themeColor="text1"/>
              </w:rPr>
              <w:t>N-fixing ability</w:t>
            </w:r>
          </w:p>
        </w:tc>
        <w:tc>
          <w:tcPr>
            <w:tcW w:w="1456" w:type="dxa"/>
            <w:tcBorders>
              <w:top w:val="nil"/>
              <w:left w:val="nil"/>
              <w:bottom w:val="single" w:sz="4" w:space="0" w:color="auto"/>
              <w:right w:val="nil"/>
            </w:tcBorders>
            <w:vAlign w:val="bottom"/>
          </w:tcPr>
          <w:p w14:paraId="3A7A2F19" w14:textId="7A36FCA3" w:rsidR="00420CCF" w:rsidRPr="001B5901" w:rsidRDefault="00420CCF" w:rsidP="00420CCF">
            <w:pPr>
              <w:spacing w:line="276" w:lineRule="auto"/>
              <w:jc w:val="right"/>
              <w:rPr>
                <w:b/>
                <w:bCs/>
                <w:color w:val="000000"/>
              </w:rPr>
            </w:pPr>
            <w:r w:rsidRPr="001B5901">
              <w:rPr>
                <w:color w:val="000000"/>
              </w:rPr>
              <w:t>-0.059</w:t>
            </w:r>
          </w:p>
        </w:tc>
        <w:tc>
          <w:tcPr>
            <w:tcW w:w="1013" w:type="dxa"/>
            <w:tcBorders>
              <w:top w:val="nil"/>
              <w:left w:val="nil"/>
              <w:bottom w:val="single" w:sz="4" w:space="0" w:color="auto"/>
              <w:right w:val="nil"/>
            </w:tcBorders>
            <w:vAlign w:val="bottom"/>
          </w:tcPr>
          <w:p w14:paraId="7C6D95E4" w14:textId="176BCC00" w:rsidR="00420CCF" w:rsidRPr="001B5901" w:rsidRDefault="00420CCF" w:rsidP="00420CCF">
            <w:pPr>
              <w:spacing w:line="276" w:lineRule="auto"/>
              <w:jc w:val="right"/>
              <w:rPr>
                <w:b/>
                <w:bCs/>
                <w:i/>
                <w:iCs/>
                <w:color w:val="000000"/>
              </w:rPr>
            </w:pPr>
            <w:r w:rsidRPr="001B5901">
              <w:rPr>
                <w:color w:val="000000"/>
              </w:rPr>
              <w:t>0.495</w:t>
            </w:r>
          </w:p>
        </w:tc>
      </w:tr>
      <w:tr w:rsidR="0047474B" w:rsidRPr="00EA4B70" w14:paraId="0C085736" w14:textId="77777777" w:rsidTr="00195BF9">
        <w:trPr>
          <w:jc w:val="center"/>
        </w:trPr>
        <w:tc>
          <w:tcPr>
            <w:tcW w:w="3659" w:type="dxa"/>
            <w:gridSpan w:val="3"/>
            <w:tcBorders>
              <w:top w:val="single" w:sz="4" w:space="0" w:color="auto"/>
              <w:left w:val="nil"/>
              <w:bottom w:val="nil"/>
              <w:right w:val="nil"/>
            </w:tcBorders>
          </w:tcPr>
          <w:p w14:paraId="23A21582" w14:textId="098861BF" w:rsidR="0047474B" w:rsidRPr="001B5901" w:rsidRDefault="0047474B" w:rsidP="0047474B">
            <w:pPr>
              <w:spacing w:line="276" w:lineRule="auto"/>
              <w:rPr>
                <w:b/>
                <w:bCs/>
                <w:color w:val="000000"/>
              </w:rPr>
            </w:pPr>
            <w:r w:rsidRPr="001B5901">
              <w:rPr>
                <w:b/>
                <w:bCs/>
                <w:i/>
                <w:iCs/>
                <w:color w:val="000000"/>
              </w:rPr>
              <w:t>Soil N</w:t>
            </w:r>
            <w:r w:rsidRPr="001B5901">
              <w:rPr>
                <w:b/>
                <w:bCs/>
                <w:color w:val="000000" w:themeColor="text1"/>
              </w:rPr>
              <w:t xml:space="preserve"> </w:t>
            </w:r>
            <w:r w:rsidRPr="001B5901">
              <w:rPr>
                <w:b/>
                <w:bCs/>
                <w:color w:val="000000"/>
              </w:rPr>
              <w:t>(R</w:t>
            </w:r>
            <w:r w:rsidRPr="001B5901">
              <w:rPr>
                <w:b/>
                <w:bCs/>
                <w:color w:val="000000"/>
                <w:vertAlign w:val="superscript"/>
              </w:rPr>
              <w:t>2</w:t>
            </w:r>
            <w:r w:rsidRPr="001B5901">
              <w:rPr>
                <w:b/>
                <w:bCs/>
                <w:color w:val="000000"/>
                <w:vertAlign w:val="subscript"/>
              </w:rPr>
              <w:t>c</w:t>
            </w:r>
            <w:r w:rsidRPr="001B5901">
              <w:rPr>
                <w:b/>
                <w:bCs/>
                <w:color w:val="000000"/>
              </w:rPr>
              <w:t xml:space="preserve"> = 0.3</w:t>
            </w:r>
            <w:r w:rsidR="00123AE5" w:rsidRPr="001B5901">
              <w:rPr>
                <w:b/>
                <w:bCs/>
                <w:color w:val="000000"/>
              </w:rPr>
              <w:t>5</w:t>
            </w:r>
            <w:r w:rsidRPr="001B5901">
              <w:rPr>
                <w:b/>
                <w:bCs/>
                <w:color w:val="000000"/>
              </w:rPr>
              <w:t>)</w:t>
            </w:r>
          </w:p>
        </w:tc>
        <w:tc>
          <w:tcPr>
            <w:tcW w:w="1013" w:type="dxa"/>
            <w:tcBorders>
              <w:top w:val="single" w:sz="4" w:space="0" w:color="auto"/>
              <w:left w:val="nil"/>
              <w:bottom w:val="nil"/>
              <w:right w:val="nil"/>
            </w:tcBorders>
            <w:vAlign w:val="center"/>
          </w:tcPr>
          <w:p w14:paraId="1C1FD3AD" w14:textId="77777777" w:rsidR="0047474B" w:rsidRPr="001B5901" w:rsidRDefault="0047474B" w:rsidP="00DA56AF">
            <w:pPr>
              <w:spacing w:line="276" w:lineRule="auto"/>
              <w:jc w:val="right"/>
              <w:rPr>
                <w:b/>
                <w:bCs/>
                <w:color w:val="000000"/>
              </w:rPr>
            </w:pPr>
          </w:p>
        </w:tc>
      </w:tr>
      <w:tr w:rsidR="00123AE5" w:rsidRPr="00EA4B70" w14:paraId="7602C4C0" w14:textId="77777777" w:rsidTr="00DC26E6">
        <w:trPr>
          <w:jc w:val="center"/>
        </w:trPr>
        <w:tc>
          <w:tcPr>
            <w:tcW w:w="360" w:type="dxa"/>
            <w:tcBorders>
              <w:top w:val="nil"/>
              <w:left w:val="nil"/>
              <w:bottom w:val="single" w:sz="4" w:space="0" w:color="auto"/>
              <w:right w:val="nil"/>
            </w:tcBorders>
          </w:tcPr>
          <w:p w14:paraId="3C142951" w14:textId="3D525C8D" w:rsidR="00123AE5" w:rsidRPr="00EA4B70" w:rsidRDefault="00123AE5" w:rsidP="00123AE5">
            <w:pPr>
              <w:spacing w:line="276" w:lineRule="auto"/>
              <w:rPr>
                <w:color w:val="000000"/>
              </w:rPr>
            </w:pPr>
          </w:p>
        </w:tc>
        <w:tc>
          <w:tcPr>
            <w:tcW w:w="1843" w:type="dxa"/>
            <w:tcBorders>
              <w:top w:val="nil"/>
              <w:left w:val="nil"/>
              <w:bottom w:val="single" w:sz="4" w:space="0" w:color="auto"/>
              <w:right w:val="nil"/>
            </w:tcBorders>
            <w:vAlign w:val="center"/>
          </w:tcPr>
          <w:p w14:paraId="6C81DB98" w14:textId="2976FB54" w:rsidR="00123AE5" w:rsidRPr="00EA4B70" w:rsidRDefault="00123AE5" w:rsidP="00123AE5">
            <w:pPr>
              <w:spacing w:line="276" w:lineRule="auto"/>
              <w:rPr>
                <w:i/>
                <w:iCs/>
                <w:color w:val="000000" w:themeColor="text1"/>
              </w:rPr>
            </w:pPr>
            <w:r w:rsidRPr="00EA4B70">
              <w:rPr>
                <w:i/>
                <w:iCs/>
                <w:color w:val="000000"/>
              </w:rPr>
              <w:t>SM</w:t>
            </w:r>
            <w:r>
              <w:rPr>
                <w:color w:val="000000"/>
                <w:vertAlign w:val="subscript"/>
              </w:rPr>
              <w:t>90</w:t>
            </w:r>
          </w:p>
        </w:tc>
        <w:tc>
          <w:tcPr>
            <w:tcW w:w="1456" w:type="dxa"/>
            <w:tcBorders>
              <w:top w:val="nil"/>
              <w:left w:val="nil"/>
              <w:bottom w:val="single" w:sz="4" w:space="0" w:color="auto"/>
              <w:right w:val="nil"/>
            </w:tcBorders>
            <w:vAlign w:val="bottom"/>
          </w:tcPr>
          <w:p w14:paraId="4CD247E2" w14:textId="0F6FB70D" w:rsidR="00123AE5" w:rsidRPr="001B5901" w:rsidRDefault="00123AE5" w:rsidP="00123AE5">
            <w:pPr>
              <w:spacing w:line="276" w:lineRule="auto"/>
              <w:jc w:val="right"/>
              <w:rPr>
                <w:color w:val="000000"/>
              </w:rPr>
            </w:pPr>
            <w:r w:rsidRPr="001B5901">
              <w:rPr>
                <w:color w:val="000000"/>
              </w:rPr>
              <w:t>-0.154</w:t>
            </w:r>
          </w:p>
        </w:tc>
        <w:tc>
          <w:tcPr>
            <w:tcW w:w="1013" w:type="dxa"/>
            <w:tcBorders>
              <w:top w:val="nil"/>
              <w:left w:val="nil"/>
              <w:bottom w:val="single" w:sz="4" w:space="0" w:color="auto"/>
              <w:right w:val="nil"/>
            </w:tcBorders>
            <w:vAlign w:val="bottom"/>
          </w:tcPr>
          <w:p w14:paraId="3A1C9812" w14:textId="415A6AFB" w:rsidR="00123AE5" w:rsidRPr="001B5901" w:rsidRDefault="00123AE5" w:rsidP="00123AE5">
            <w:pPr>
              <w:spacing w:line="276" w:lineRule="auto"/>
              <w:jc w:val="right"/>
              <w:rPr>
                <w:b/>
                <w:bCs/>
                <w:i/>
                <w:iCs/>
                <w:color w:val="000000"/>
              </w:rPr>
            </w:pPr>
            <w:r w:rsidRPr="001B5901">
              <w:rPr>
                <w:b/>
                <w:bCs/>
                <w:color w:val="000000"/>
              </w:rPr>
              <w:t>0.002</w:t>
            </w:r>
          </w:p>
        </w:tc>
      </w:tr>
    </w:tbl>
    <w:p w14:paraId="384815F3" w14:textId="77777777" w:rsidR="002A23E5" w:rsidRPr="002A23E5" w:rsidRDefault="002A23E5" w:rsidP="0025039E">
      <w:pPr>
        <w:spacing w:line="360" w:lineRule="auto"/>
        <w:rPr>
          <w:color w:val="000000" w:themeColor="text1"/>
        </w:rPr>
      </w:pPr>
    </w:p>
    <w:p w14:paraId="32515369" w14:textId="012010CA" w:rsidR="003109E7" w:rsidRPr="0047474B" w:rsidRDefault="000C287B" w:rsidP="0025039E">
      <w:pPr>
        <w:spacing w:line="360" w:lineRule="auto"/>
        <w:rPr>
          <w:color w:val="000000" w:themeColor="text1"/>
        </w:rPr>
      </w:pPr>
      <w:r w:rsidRPr="00E94E5D">
        <w:rPr>
          <w:color w:val="000000" w:themeColor="text1"/>
          <w:vertAlign w:val="superscript"/>
        </w:rPr>
        <w:t>*</w:t>
      </w:r>
      <w:r w:rsidR="003109E7">
        <w:rPr>
          <w:color w:val="000000" w:themeColor="text1"/>
        </w:rPr>
        <w:t xml:space="preserve">Reported coefficients are standardized across the entire structural equation model. </w:t>
      </w:r>
      <w:r w:rsidRPr="0047474B">
        <w:rPr>
          <w:i/>
          <w:iCs/>
          <w:color w:val="000000" w:themeColor="text1"/>
        </w:rPr>
        <w:t>P</w:t>
      </w:r>
      <w:r>
        <w:rPr>
          <w:color w:val="000000" w:themeColor="text1"/>
        </w:rPr>
        <w:t xml:space="preserve">-values less than 0.05 </w:t>
      </w:r>
      <w:r w:rsidR="003109E7">
        <w:rPr>
          <w:color w:val="000000" w:themeColor="text1"/>
        </w:rPr>
        <w:t xml:space="preserve">are noted </w:t>
      </w:r>
      <w:r>
        <w:rPr>
          <w:color w:val="000000" w:themeColor="text1"/>
        </w:rPr>
        <w:t>in bold</w:t>
      </w:r>
      <w:r w:rsidR="00D71846">
        <w:rPr>
          <w:color w:val="000000" w:themeColor="text1"/>
        </w:rPr>
        <w:t>.</w:t>
      </w:r>
      <w:r w:rsidR="00E94E5D">
        <w:rPr>
          <w:color w:val="000000" w:themeColor="text1"/>
        </w:rPr>
        <w:t xml:space="preserve"> Positive coefficients for photosynthetic pathway indicate generally larger values in C</w:t>
      </w:r>
      <w:r w:rsidR="00E94E5D">
        <w:rPr>
          <w:color w:val="000000" w:themeColor="text1"/>
          <w:vertAlign w:val="subscript"/>
        </w:rPr>
        <w:t>3</w:t>
      </w:r>
      <w:r w:rsidR="00E94E5D">
        <w:rPr>
          <w:color w:val="000000" w:themeColor="text1"/>
        </w:rPr>
        <w:t xml:space="preserve"> species, while positive coefficients for N-fixing ability indicate generally larger values in </w:t>
      </w:r>
      <w:r w:rsidR="00EA541A">
        <w:t>N-fixing species</w:t>
      </w:r>
      <w:r w:rsidR="00E94E5D">
        <w:rPr>
          <w:color w:val="000000" w:themeColor="text1"/>
        </w:rPr>
        <w:t xml:space="preserve">. </w:t>
      </w:r>
      <w:r>
        <w:rPr>
          <w:color w:val="000000" w:themeColor="text1"/>
        </w:rPr>
        <w:t xml:space="preserve">Key: </w:t>
      </w:r>
      <w:r w:rsidRPr="003B2720">
        <w:rPr>
          <w:i/>
          <w:iCs/>
          <w:color w:val="000000"/>
        </w:rPr>
        <w:t>N</w:t>
      </w:r>
      <w:r w:rsidRPr="003B2720">
        <w:rPr>
          <w:color w:val="000000"/>
          <w:vertAlign w:val="subscript"/>
        </w:rPr>
        <w:t>area</w:t>
      </w:r>
      <w:r>
        <w:rPr>
          <w:color w:val="000000"/>
        </w:rPr>
        <w:t>=leaf nitrogen content per unit leaf area</w:t>
      </w:r>
      <w:r w:rsidR="00402C58">
        <w:rPr>
          <w:color w:val="000000"/>
        </w:rPr>
        <w:t>,</w:t>
      </w:r>
      <w:r w:rsidR="008817BC">
        <w:rPr>
          <w:color w:val="000000"/>
        </w:rPr>
        <w:t xml:space="preserve"> </w:t>
      </w:r>
      <w:r w:rsidR="008817BC">
        <w:rPr>
          <w:i/>
          <w:iCs/>
          <w:color w:val="000000"/>
        </w:rPr>
        <w:t>M</w:t>
      </w:r>
      <w:r w:rsidR="008817BC">
        <w:rPr>
          <w:color w:val="000000"/>
          <w:vertAlign w:val="subscript"/>
        </w:rPr>
        <w:t>area</w:t>
      </w:r>
      <w:r w:rsidR="008817BC">
        <w:rPr>
          <w:color w:val="000000"/>
        </w:rPr>
        <w:t xml:space="preserve">=leaf mass per unit leaf dry biomass, </w:t>
      </w:r>
      <w:r w:rsidR="008817BC">
        <w:rPr>
          <w:i/>
          <w:iCs/>
          <w:color w:val="000000"/>
        </w:rPr>
        <w:t>N</w:t>
      </w:r>
      <w:r w:rsidR="008817BC">
        <w:rPr>
          <w:color w:val="000000"/>
          <w:vertAlign w:val="subscript"/>
        </w:rPr>
        <w:t>mass</w:t>
      </w:r>
      <w:r w:rsidR="008817BC">
        <w:rPr>
          <w:color w:val="000000"/>
        </w:rPr>
        <w:t>=leaf nitrogen content per unit leaf dry biomass,</w:t>
      </w:r>
      <w:r w:rsidR="00D506B3">
        <w:rPr>
          <w:color w:val="000000"/>
        </w:rPr>
        <w:t xml:space="preserve"> </w:t>
      </w:r>
      <w:r w:rsidRPr="003B13BA">
        <w:rPr>
          <w:i/>
          <w:iCs/>
          <w:color w:val="000000"/>
          <w:lang w:val="el-GR"/>
        </w:rPr>
        <w:t>β</w:t>
      </w:r>
      <w:r>
        <w:rPr>
          <w:color w:val="000000"/>
        </w:rPr>
        <w:t>=</w:t>
      </w:r>
      <w:r w:rsidR="00402C58">
        <w:rPr>
          <w:color w:val="000000"/>
        </w:rPr>
        <w:t>cost of acquiring nitrogen relative to water,</w:t>
      </w:r>
      <w:r>
        <w:rPr>
          <w:color w:val="000000"/>
        </w:rPr>
        <w:t xml:space="preserve"> </w:t>
      </w:r>
      <w:r w:rsidR="00402C58" w:rsidRPr="006F7E47">
        <w:rPr>
          <w:i/>
          <w:iCs/>
          <w:color w:val="000000"/>
        </w:rPr>
        <w:t>VPD</w:t>
      </w:r>
      <w:r w:rsidR="006F7E47">
        <w:rPr>
          <w:color w:val="000000"/>
          <w:vertAlign w:val="subscript"/>
        </w:rPr>
        <w:t>4</w:t>
      </w:r>
      <w:r w:rsidR="00402C58">
        <w:rPr>
          <w:color w:val="000000"/>
        </w:rPr>
        <w:t xml:space="preserve">= 4-day mean vapor pressure deficit, </w:t>
      </w:r>
      <w:r w:rsidR="009954E4" w:rsidRPr="003109E7">
        <w:rPr>
          <w:i/>
          <w:iCs/>
          <w:color w:val="000000"/>
        </w:rPr>
        <w:t>SM</w:t>
      </w:r>
      <w:r w:rsidR="00123AE5">
        <w:rPr>
          <w:color w:val="000000"/>
          <w:vertAlign w:val="subscript"/>
        </w:rPr>
        <w:t>90</w:t>
      </w:r>
      <w:r w:rsidR="00E976AA">
        <w:rPr>
          <w:color w:val="000000"/>
        </w:rPr>
        <w:t>=</w:t>
      </w:r>
      <w:r w:rsidR="00123AE5">
        <w:rPr>
          <w:color w:val="000000"/>
        </w:rPr>
        <w:t>90</w:t>
      </w:r>
      <w:r w:rsidR="003109E7">
        <w:rPr>
          <w:color w:val="000000"/>
        </w:rPr>
        <w:t xml:space="preserve">-day mean </w:t>
      </w:r>
      <w:r w:rsidR="00E976AA">
        <w:rPr>
          <w:color w:val="000000"/>
        </w:rPr>
        <w:t>soil moisture</w:t>
      </w:r>
      <w:r w:rsidR="0047474B">
        <w:rPr>
          <w:color w:val="000000"/>
        </w:rPr>
        <w:t>, R</w:t>
      </w:r>
      <w:r w:rsidR="0047474B">
        <w:rPr>
          <w:color w:val="000000"/>
          <w:vertAlign w:val="superscript"/>
        </w:rPr>
        <w:t>2</w:t>
      </w:r>
      <w:r w:rsidR="0047474B">
        <w:rPr>
          <w:color w:val="000000"/>
          <w:vertAlign w:val="subscript"/>
        </w:rPr>
        <w:t>c</w:t>
      </w:r>
      <w:r w:rsidR="0047474B">
        <w:rPr>
          <w:color w:val="000000"/>
        </w:rPr>
        <w:t xml:space="preserve"> = conditional R</w:t>
      </w:r>
      <w:r w:rsidR="0047474B">
        <w:rPr>
          <w:color w:val="000000"/>
          <w:vertAlign w:val="superscript"/>
        </w:rPr>
        <w:t>2</w:t>
      </w:r>
      <w:r w:rsidR="0047474B">
        <w:rPr>
          <w:color w:val="000000"/>
        </w:rPr>
        <w:t xml:space="preserve"> value</w:t>
      </w:r>
    </w:p>
    <w:p w14:paraId="1240EEC6" w14:textId="5CD3542E" w:rsidR="003B2720" w:rsidRPr="003109E7" w:rsidRDefault="003B2720" w:rsidP="0025039E">
      <w:pPr>
        <w:spacing w:line="360" w:lineRule="auto"/>
        <w:rPr>
          <w:color w:val="000000" w:themeColor="text1"/>
        </w:rPr>
      </w:pPr>
      <w:r>
        <w:rPr>
          <w:color w:val="000000" w:themeColor="text1"/>
        </w:rPr>
        <w:br w:type="page"/>
      </w:r>
    </w:p>
    <w:p w14:paraId="71BD6F1E" w14:textId="02FD83CB" w:rsidR="001178A7" w:rsidRDefault="00B34A11" w:rsidP="0025039E">
      <w:pPr>
        <w:spacing w:line="360" w:lineRule="auto"/>
        <w:rPr>
          <w:b/>
          <w:bCs/>
          <w:color w:val="000000" w:themeColor="text1"/>
        </w:rPr>
      </w:pPr>
      <w:r>
        <w:rPr>
          <w:b/>
          <w:bCs/>
          <w:color w:val="000000" w:themeColor="text1"/>
        </w:rPr>
        <w:lastRenderedPageBreak/>
        <w:t>Figure 5</w:t>
      </w:r>
    </w:p>
    <w:p w14:paraId="188C5B01" w14:textId="68DCE7B3" w:rsidR="002052B6" w:rsidRPr="000E5BEF" w:rsidRDefault="001B1BA0" w:rsidP="0025039E">
      <w:pPr>
        <w:spacing w:line="360" w:lineRule="auto"/>
        <w:rPr>
          <w:b/>
          <w:bCs/>
          <w:color w:val="000000" w:themeColor="text1"/>
        </w:rPr>
      </w:pPr>
      <w:r>
        <w:rPr>
          <w:b/>
          <w:bCs/>
          <w:noProof/>
          <w:color w:val="000000" w:themeColor="text1"/>
        </w:rPr>
        <w:drawing>
          <wp:inline distT="0" distB="0" distL="0" distR="0" wp14:anchorId="7DB1A487" wp14:editId="3BA03431">
            <wp:extent cx="5943600" cy="3314065"/>
            <wp:effectExtent l="0" t="0" r="0" b="63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8"/>
                    <a:stretch>
                      <a:fillRect/>
                    </a:stretch>
                  </pic:blipFill>
                  <pic:spPr>
                    <a:xfrm>
                      <a:off x="0" y="0"/>
                      <a:ext cx="5943600" cy="3314065"/>
                    </a:xfrm>
                    <a:prstGeom prst="rect">
                      <a:avLst/>
                    </a:prstGeom>
                  </pic:spPr>
                </pic:pic>
              </a:graphicData>
            </a:graphic>
          </wp:inline>
        </w:drawing>
      </w:r>
    </w:p>
    <w:p w14:paraId="10E20C1A" w14:textId="03369FF8" w:rsidR="00BB2E9F" w:rsidRDefault="00FD5ABE" w:rsidP="0025039E">
      <w:pPr>
        <w:spacing w:line="36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w:t>
      </w:r>
      <w:r w:rsidR="000B4C6C">
        <w:rPr>
          <w:i/>
          <w:iCs/>
          <w:color w:val="000000" w:themeColor="text1"/>
        </w:rPr>
        <w:t>N</w:t>
      </w:r>
      <w:r w:rsidR="000B4C6C">
        <w:rPr>
          <w:color w:val="000000" w:themeColor="text1"/>
          <w:vertAlign w:val="subscript"/>
        </w:rPr>
        <w:t>area</w:t>
      </w:r>
      <w:r>
        <w:rPr>
          <w:color w:val="000000" w:themeColor="text1"/>
        </w:rPr>
        <w:t xml:space="preserve">.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w:t>
      </w:r>
      <w:r w:rsidR="00E04726">
        <w:rPr>
          <w:color w:val="000000" w:themeColor="text1"/>
        </w:rPr>
        <w:t xml:space="preserve">Solid arrows indicate bivariate relationships where </w:t>
      </w:r>
      <w:r w:rsidR="00E04726">
        <w:rPr>
          <w:i/>
          <w:iCs/>
          <w:color w:val="000000" w:themeColor="text1"/>
        </w:rPr>
        <w:t>p</w:t>
      </w:r>
      <w:r w:rsidR="00E04726">
        <w:rPr>
          <w:color w:val="000000" w:themeColor="text1"/>
        </w:rPr>
        <w:t xml:space="preserve">&lt;0.05, while dashed arrows indicate bivariate relationships where </w:t>
      </w:r>
      <w:r w:rsidR="00E04726">
        <w:rPr>
          <w:i/>
          <w:iCs/>
          <w:color w:val="000000" w:themeColor="text1"/>
        </w:rPr>
        <w:t>p</w:t>
      </w:r>
      <w:r w:rsidR="00E04726">
        <w:rPr>
          <w:color w:val="000000" w:themeColor="text1"/>
        </w:rPr>
        <w:t>&gt;0.05. Positive model coefficients are indicated through blue arrows, negative model coefficients are indicated through red arrows</w:t>
      </w:r>
      <w:r w:rsidR="00674E71">
        <w:rPr>
          <w:color w:val="000000" w:themeColor="text1"/>
        </w:rPr>
        <w:t>, and insignificant coefficients (</w:t>
      </w:r>
      <w:r w:rsidR="00674E71">
        <w:rPr>
          <w:i/>
          <w:iCs/>
          <w:color w:val="000000" w:themeColor="text1"/>
        </w:rPr>
        <w:t>p</w:t>
      </w:r>
      <w:r w:rsidR="00674E71">
        <w:rPr>
          <w:color w:val="000000" w:themeColor="text1"/>
        </w:rPr>
        <w:t>&gt;0.05) are indicated through gray dashed arrows</w:t>
      </w:r>
      <w:r w:rsidR="00E04726">
        <w:rPr>
          <w:color w:val="000000" w:themeColor="text1"/>
        </w:rPr>
        <w:t>.</w:t>
      </w:r>
      <w:r w:rsidR="00E04726" w:rsidRPr="00E04726">
        <w:rPr>
          <w:color w:val="000000" w:themeColor="text1"/>
        </w:rPr>
        <w:t xml:space="preserve"> </w:t>
      </w:r>
      <w:r w:rsidR="00E04726">
        <w:rPr>
          <w:color w:val="000000" w:themeColor="text1"/>
        </w:rPr>
        <w:t>Arrow thickness scales with the standardized model coefficient of each bivariate relationship</w:t>
      </w:r>
      <w:r w:rsidR="00674E71">
        <w:rPr>
          <w:color w:val="000000" w:themeColor="text1"/>
        </w:rPr>
        <w:t>, with insignificant arrows held at a constant thickness</w:t>
      </w:r>
      <w:r w:rsidR="00E04726">
        <w:rPr>
          <w:color w:val="000000" w:themeColor="text1"/>
        </w:rPr>
        <w:t xml:space="preserve">. </w:t>
      </w:r>
      <w:r w:rsidR="00E8501A">
        <w:rPr>
          <w:color w:val="000000" w:themeColor="text1"/>
        </w:rPr>
        <w:t>A positive coefficient</w:t>
      </w:r>
      <w:r w:rsidR="003E2425">
        <w:rPr>
          <w:color w:val="000000" w:themeColor="text1"/>
        </w:rPr>
        <w:t xml:space="preserve"> (blue arrow)</w:t>
      </w:r>
      <w:r w:rsidR="00E04726">
        <w:rPr>
          <w:color w:val="000000" w:themeColor="text1"/>
        </w:rPr>
        <w:t xml:space="preserve"> </w:t>
      </w:r>
      <w:r w:rsidR="00E8501A">
        <w:rPr>
          <w:color w:val="000000" w:themeColor="text1"/>
        </w:rPr>
        <w:t xml:space="preserve">for photosynthetic </w:t>
      </w:r>
      <w:r w:rsidR="00E94E5D">
        <w:rPr>
          <w:color w:val="000000" w:themeColor="text1"/>
        </w:rPr>
        <w:t>pathway</w:t>
      </w:r>
      <w:r w:rsidR="00E8501A">
        <w:rPr>
          <w:color w:val="000000" w:themeColor="text1"/>
        </w:rPr>
        <w:t xml:space="preserve"> indicates </w:t>
      </w:r>
      <w:r w:rsidR="00E94E5D">
        <w:rPr>
          <w:color w:val="000000" w:themeColor="text1"/>
        </w:rPr>
        <w:t>generally larger values in C</w:t>
      </w:r>
      <w:r w:rsidR="00E94E5D">
        <w:rPr>
          <w:color w:val="000000" w:themeColor="text1"/>
          <w:vertAlign w:val="subscript"/>
        </w:rPr>
        <w:t>3</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fixer</w:t>
      </w:r>
      <w:r w:rsidR="00E8501A">
        <w:rPr>
          <w:color w:val="000000" w:themeColor="text1"/>
        </w:rPr>
        <w:t xml:space="preserve"> </w:t>
      </w:r>
      <w:r w:rsidR="003E2425">
        <w:rPr>
          <w:color w:val="000000" w:themeColor="text1"/>
        </w:rPr>
        <w:t xml:space="preserve">(blue arrow) </w:t>
      </w:r>
      <w:r w:rsidR="00E8501A">
        <w:rPr>
          <w:color w:val="000000" w:themeColor="text1"/>
        </w:rPr>
        <w:t>indicates</w:t>
      </w:r>
      <w:r w:rsidR="00E94E5D">
        <w:rPr>
          <w:color w:val="000000" w:themeColor="text1"/>
        </w:rPr>
        <w:t xml:space="preserve"> generally larger values in </w:t>
      </w:r>
      <w:r w:rsidR="00EA541A">
        <w:t>N-fixing species</w:t>
      </w:r>
      <w:r w:rsidR="00E8501A">
        <w:rPr>
          <w:color w:val="000000" w:themeColor="text1"/>
        </w:rPr>
        <w:t>.</w:t>
      </w:r>
      <w:r w:rsidR="000B4C6C">
        <w:rPr>
          <w:color w:val="000000" w:themeColor="text1"/>
        </w:rPr>
        <w:t xml:space="preserve"> Standardized model coefficients and associated </w:t>
      </w:r>
      <w:r w:rsidR="000B4C6C" w:rsidRPr="00E04726">
        <w:rPr>
          <w:i/>
          <w:iCs/>
          <w:color w:val="000000" w:themeColor="text1"/>
        </w:rPr>
        <w:t>p</w:t>
      </w:r>
      <w:r w:rsidR="000B4C6C">
        <w:rPr>
          <w:color w:val="000000" w:themeColor="text1"/>
        </w:rPr>
        <w:t>-values are reported in Table 5</w:t>
      </w:r>
      <w:r w:rsidR="008C6CF5">
        <w:rPr>
          <w:color w:val="000000" w:themeColor="text1"/>
        </w:rPr>
        <w:t xml:space="preserve">, with conditional </w:t>
      </w:r>
      <w:r w:rsidR="008C6CF5">
        <w:rPr>
          <w:i/>
          <w:iCs/>
          <w:color w:val="000000" w:themeColor="text1"/>
        </w:rPr>
        <w:t>R</w:t>
      </w:r>
      <w:r w:rsidR="008C6CF5">
        <w:rPr>
          <w:color w:val="000000" w:themeColor="text1"/>
          <w:vertAlign w:val="superscript"/>
        </w:rPr>
        <w:t>2</w:t>
      </w:r>
      <w:r w:rsidR="008C6CF5">
        <w:rPr>
          <w:color w:val="000000" w:themeColor="text1"/>
        </w:rPr>
        <w:t xml:space="preserve"> values</w:t>
      </w:r>
      <w:r w:rsidR="008518D7">
        <w:rPr>
          <w:color w:val="000000" w:themeColor="text1"/>
        </w:rPr>
        <w:t xml:space="preserve"> for each response variable</w:t>
      </w:r>
      <w:r w:rsidR="008C6CF5">
        <w:rPr>
          <w:color w:val="000000" w:themeColor="text1"/>
        </w:rPr>
        <w:t xml:space="preserve"> reported on the top right of each box</w:t>
      </w:r>
      <w:r w:rsidR="000B4C6C">
        <w:rPr>
          <w:color w:val="000000" w:themeColor="text1"/>
        </w:rPr>
        <w:t>.</w:t>
      </w:r>
    </w:p>
    <w:p w14:paraId="5E99CA48" w14:textId="6B0CC1F7" w:rsidR="00B34A11" w:rsidRDefault="00B34A11" w:rsidP="0025039E">
      <w:pPr>
        <w:spacing w:line="360" w:lineRule="auto"/>
        <w:rPr>
          <w:color w:val="000000" w:themeColor="text1"/>
        </w:rPr>
      </w:pPr>
      <w:r>
        <w:rPr>
          <w:color w:val="000000" w:themeColor="text1"/>
        </w:rPr>
        <w:br w:type="page"/>
      </w:r>
    </w:p>
    <w:p w14:paraId="2B8829D9" w14:textId="01E83ADD" w:rsidR="00AA3362" w:rsidRDefault="002578A7" w:rsidP="0025039E">
      <w:pPr>
        <w:autoSpaceDE w:val="0"/>
        <w:autoSpaceDN w:val="0"/>
        <w:adjustRightInd w:val="0"/>
        <w:spacing w:line="360" w:lineRule="auto"/>
        <w:rPr>
          <w:color w:val="000000" w:themeColor="text1"/>
        </w:rPr>
      </w:pPr>
      <w:r>
        <w:rPr>
          <w:b/>
          <w:bCs/>
          <w:color w:val="000000" w:themeColor="text1"/>
        </w:rPr>
        <w:lastRenderedPageBreak/>
        <w:t>D</w:t>
      </w:r>
      <w:r w:rsidR="00AA3362">
        <w:rPr>
          <w:b/>
          <w:bCs/>
          <w:color w:val="000000" w:themeColor="text1"/>
        </w:rPr>
        <w:t>iscussion</w:t>
      </w:r>
    </w:p>
    <w:p w14:paraId="1FE0CA41" w14:textId="545918A3" w:rsidR="00A46B75" w:rsidRPr="003E2425" w:rsidRDefault="001145EF" w:rsidP="003E2425">
      <w:pPr>
        <w:autoSpaceDE w:val="0"/>
        <w:autoSpaceDN w:val="0"/>
        <w:adjustRightInd w:val="0"/>
        <w:spacing w:line="360" w:lineRule="auto"/>
        <w:ind w:firstLine="720"/>
        <w:rPr>
          <w:color w:val="000000" w:themeColor="text1"/>
        </w:rPr>
      </w:pPr>
      <w:r>
        <w:t>In this study, we quantif</w:t>
      </w:r>
      <w:r w:rsidR="00AD59AA">
        <w:t>ied</w:t>
      </w:r>
      <w:r>
        <w:t xml:space="preserve"> direct and indirect effects of soil </w:t>
      </w:r>
      <w:r w:rsidR="009157F8">
        <w:t xml:space="preserve">resource </w:t>
      </w:r>
      <w:r>
        <w:t xml:space="preserve">availability, </w:t>
      </w:r>
      <w:r w:rsidR="009157F8">
        <w:t>climate</w:t>
      </w:r>
      <w:r w:rsidR="009C4309">
        <w:t xml:space="preserve">, </w:t>
      </w:r>
      <w:r w:rsidR="001B1BA0">
        <w:rPr>
          <w:color w:val="000000" w:themeColor="text1"/>
        </w:rPr>
        <w:t xml:space="preserve">leaf </w:t>
      </w:r>
      <w:r w:rsidR="001B1BA0" w:rsidRPr="001B5901">
        <w:rPr>
          <w:i/>
          <w:iCs/>
          <w:color w:val="000000" w:themeColor="text1"/>
        </w:rPr>
        <w:t>C</w:t>
      </w:r>
      <w:r w:rsidR="001B1BA0" w:rsidRPr="009C1249">
        <w:rPr>
          <w:color w:val="000000" w:themeColor="text1"/>
          <w:vertAlign w:val="subscript"/>
        </w:rPr>
        <w:t>i</w:t>
      </w:r>
      <w:r w:rsidR="001B1BA0">
        <w:rPr>
          <w:color w:val="000000" w:themeColor="text1"/>
        </w:rPr>
        <w:t>:</w:t>
      </w:r>
      <w:r w:rsidR="001B1BA0" w:rsidRPr="001B5901">
        <w:rPr>
          <w:i/>
          <w:iCs/>
          <w:color w:val="000000" w:themeColor="text1"/>
        </w:rPr>
        <w:t>C</w:t>
      </w:r>
      <w:r w:rsidR="001B1BA0" w:rsidRPr="009C1249">
        <w:rPr>
          <w:color w:val="000000" w:themeColor="text1"/>
          <w:vertAlign w:val="subscript"/>
        </w:rPr>
        <w:t>a</w:t>
      </w:r>
      <w:r w:rsidR="0010638E">
        <w:t xml:space="preserve">, </w:t>
      </w:r>
      <w:r w:rsidR="009C4309">
        <w:t xml:space="preserve">and </w:t>
      </w:r>
      <w:r w:rsidR="0010638E">
        <w:rPr>
          <w:i/>
          <w:iCs/>
          <w:color w:val="000000" w:themeColor="text1"/>
          <w:lang w:val="el-GR"/>
        </w:rPr>
        <w:t>β</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9C4309">
        <w:rPr>
          <w:color w:val="000000" w:themeColor="text1"/>
        </w:rPr>
        <w:t xml:space="preserve"> </w:t>
      </w:r>
      <w:r w:rsidR="00E94E5D">
        <w:rPr>
          <w:color w:val="000000" w:themeColor="text1"/>
        </w:rPr>
        <w:t xml:space="preserve">in </w:t>
      </w:r>
      <w:r w:rsidR="00012D96">
        <w:rPr>
          <w:color w:val="000000" w:themeColor="text1"/>
        </w:rPr>
        <w:t xml:space="preserve">520 </w:t>
      </w:r>
      <w:r w:rsidR="00E94E5D">
        <w:rPr>
          <w:color w:val="000000" w:themeColor="text1"/>
        </w:rPr>
        <w:t>individuals spanning a</w:t>
      </w:r>
      <w:r w:rsidR="00012D96">
        <w:rPr>
          <w:color w:val="000000" w:themeColor="text1"/>
        </w:rPr>
        <w:t>cross a</w:t>
      </w:r>
      <w:r w:rsidR="00E94E5D">
        <w:rPr>
          <w:color w:val="000000" w:themeColor="text1"/>
        </w:rPr>
        <w:t xml:space="preserve"> soil resource availability and climate gradient in Texas, USA</w:t>
      </w:r>
      <w:r w:rsidR="00E8501A">
        <w:rPr>
          <w:color w:val="000000" w:themeColor="text1"/>
        </w:rPr>
        <w:t>.</w:t>
      </w:r>
      <w:r w:rsidR="009B267A">
        <w:rPr>
          <w:color w:val="000000" w:themeColor="text1"/>
        </w:rPr>
        <w:t xml:space="preserve"> </w:t>
      </w:r>
      <w:r w:rsidR="001A3F78">
        <w:t xml:space="preserve">We found </w:t>
      </w:r>
      <w:r w:rsidR="00565700">
        <w:t>consistent</w:t>
      </w:r>
      <w:r w:rsidR="001A3F78">
        <w:t xml:space="preserve"> support for patterns expected</w:t>
      </w:r>
      <w:r w:rsidR="00490E26">
        <w:t xml:space="preserve"> from</w:t>
      </w:r>
      <w:r w:rsidR="001A3F78">
        <w:t xml:space="preserve"> </w:t>
      </w:r>
      <w:r w:rsidR="004F64A3">
        <w:t xml:space="preserve">photosynthetic least-cost </w:t>
      </w:r>
      <w:r w:rsidR="001A3F78">
        <w:t xml:space="preserve">theory, a result driven by a strong </w:t>
      </w:r>
      <w:r w:rsidR="00370EBB">
        <w:t xml:space="preserve">direct </w:t>
      </w:r>
      <w:r w:rsidR="001A3F78">
        <w:t xml:space="preserve">negative </w:t>
      </w:r>
      <w:r w:rsidR="004A5644">
        <w:t xml:space="preserve">relationship between </w:t>
      </w:r>
      <w:r w:rsidR="00A65C98">
        <w:t>the relative costs to acquire nitrogen versus water (</w:t>
      </w:r>
      <w:r w:rsidR="00A65C98">
        <w:rPr>
          <w:i/>
          <w:iCs/>
          <w:color w:val="000000" w:themeColor="text1"/>
          <w:lang w:val="el-GR"/>
        </w:rPr>
        <w:t>β</w:t>
      </w:r>
      <w:r w:rsidR="00A65C98">
        <w:rPr>
          <w:iCs/>
          <w:color w:val="000000" w:themeColor="text1"/>
        </w:rPr>
        <w:t>)</w:t>
      </w:r>
      <w:r w:rsidR="001A3F78">
        <w:t xml:space="preserve"> </w:t>
      </w:r>
      <w:r w:rsidR="001A3F78">
        <w:rPr>
          <w:color w:val="000000" w:themeColor="text1"/>
        </w:rPr>
        <w:t xml:space="preserve">on </w:t>
      </w:r>
      <w:r w:rsidR="00E40E22">
        <w:rPr>
          <w:i/>
          <w:iCs/>
          <w:color w:val="000000" w:themeColor="text1"/>
        </w:rPr>
        <w:t>N</w:t>
      </w:r>
      <w:r w:rsidR="00E40E22">
        <w:rPr>
          <w:color w:val="000000" w:themeColor="text1"/>
          <w:vertAlign w:val="subscript"/>
        </w:rPr>
        <w:t>area</w:t>
      </w:r>
      <w:r w:rsidR="001A3F78">
        <w:rPr>
          <w:color w:val="000000" w:themeColor="text1"/>
        </w:rPr>
        <w:t xml:space="preserve"> </w:t>
      </w:r>
      <w:r w:rsidR="00A65C98">
        <w:rPr>
          <w:color w:val="000000" w:themeColor="text1"/>
        </w:rPr>
        <w:t xml:space="preserve">as mediated through changes in the leaf </w:t>
      </w:r>
      <w:r w:rsidR="00A65C98" w:rsidRPr="001B5901">
        <w:rPr>
          <w:i/>
          <w:iCs/>
          <w:color w:val="000000" w:themeColor="text1"/>
        </w:rPr>
        <w:t>C</w:t>
      </w:r>
      <w:r w:rsidR="00A65C98" w:rsidRPr="009C1249">
        <w:rPr>
          <w:color w:val="000000" w:themeColor="text1"/>
          <w:vertAlign w:val="subscript"/>
        </w:rPr>
        <w:t>i</w:t>
      </w:r>
      <w:r w:rsidR="00A65C98">
        <w:rPr>
          <w:color w:val="000000" w:themeColor="text1"/>
        </w:rPr>
        <w:t>:</w:t>
      </w:r>
      <w:r w:rsidR="00A65C98" w:rsidRPr="001B5901">
        <w:rPr>
          <w:i/>
          <w:iCs/>
          <w:color w:val="000000" w:themeColor="text1"/>
        </w:rPr>
        <w:t>C</w:t>
      </w:r>
      <w:r w:rsidR="00A65C98" w:rsidRPr="009C1249">
        <w:rPr>
          <w:color w:val="000000" w:themeColor="text1"/>
          <w:vertAlign w:val="subscript"/>
        </w:rPr>
        <w:t>a</w:t>
      </w:r>
      <w:r w:rsidR="00A65C98">
        <w:rPr>
          <w:color w:val="000000" w:themeColor="text1"/>
        </w:rPr>
        <w:t xml:space="preserve"> ratio</w:t>
      </w:r>
      <w:r w:rsidR="009A15CF" w:rsidRPr="00F30C7D">
        <w:rPr>
          <w:color w:val="000000" w:themeColor="text1"/>
        </w:rPr>
        <w:t xml:space="preserve">. </w:t>
      </w:r>
      <w:r w:rsidR="00F30C7D">
        <w:rPr>
          <w:color w:val="000000" w:themeColor="text1"/>
        </w:rPr>
        <w:t xml:space="preserve">In further support of patterns expected from theory, </w:t>
      </w:r>
      <w:r w:rsidR="003E2425">
        <w:rPr>
          <w:color w:val="000000" w:themeColor="text1"/>
        </w:rPr>
        <w:t xml:space="preserve">increasing soil nitrogen availability had a strong negative effect on </w:t>
      </w:r>
      <w:r w:rsidR="003E2425">
        <w:rPr>
          <w:i/>
          <w:iCs/>
          <w:color w:val="000000" w:themeColor="text1"/>
          <w:lang w:val="el-GR"/>
        </w:rPr>
        <w:t>β</w:t>
      </w:r>
      <w:r w:rsidR="003E2425">
        <w:rPr>
          <w:color w:val="000000" w:themeColor="text1"/>
        </w:rPr>
        <w:t xml:space="preserve">, resulting in an indirect stimulation in </w:t>
      </w:r>
      <w:r w:rsidR="003E2425">
        <w:rPr>
          <w:i/>
          <w:iCs/>
          <w:color w:val="000000" w:themeColor="text1"/>
        </w:rPr>
        <w:t>N</w:t>
      </w:r>
      <w:r w:rsidR="003E2425">
        <w:rPr>
          <w:color w:val="000000" w:themeColor="text1"/>
          <w:vertAlign w:val="subscript"/>
        </w:rPr>
        <w:t>area</w:t>
      </w:r>
      <w:r w:rsidR="001D0FD1">
        <w:rPr>
          <w:color w:val="000000" w:themeColor="text1"/>
        </w:rPr>
        <w:t xml:space="preserve">. Increasing </w:t>
      </w:r>
      <w:r w:rsidR="001D0FD1" w:rsidRPr="001B5901">
        <w:rPr>
          <w:color w:val="000000" w:themeColor="text1"/>
        </w:rPr>
        <w:t>VPD</w:t>
      </w:r>
      <w:r w:rsidR="001D0FD1">
        <w:rPr>
          <w:color w:val="000000" w:themeColor="text1"/>
        </w:rPr>
        <w:t xml:space="preserve"> also indirectly increased </w:t>
      </w:r>
      <w:r w:rsidR="001D0FD1">
        <w:rPr>
          <w:i/>
          <w:iCs/>
          <w:color w:val="000000" w:themeColor="text1"/>
        </w:rPr>
        <w:t>N</w:t>
      </w:r>
      <w:r w:rsidR="001D0FD1">
        <w:rPr>
          <w:color w:val="000000" w:themeColor="text1"/>
          <w:vertAlign w:val="subscript"/>
        </w:rPr>
        <w:t>area</w:t>
      </w:r>
      <w:r w:rsidR="001D0FD1">
        <w:rPr>
          <w:color w:val="000000" w:themeColor="text1"/>
        </w:rPr>
        <w:t xml:space="preserve"> through a direct negative effect of increasing </w:t>
      </w:r>
      <w:r w:rsidR="001D0FD1" w:rsidRPr="004F64A3">
        <w:rPr>
          <w:i/>
          <w:iCs/>
          <w:color w:val="000000" w:themeColor="text1"/>
        </w:rPr>
        <w:t>VPD</w:t>
      </w:r>
      <w:r w:rsidR="001D0FD1">
        <w:rPr>
          <w:color w:val="000000" w:themeColor="text1"/>
        </w:rPr>
        <w:t xml:space="preserve"> on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Interestingly, </w:t>
      </w:r>
      <w:r w:rsidR="003E2425">
        <w:t>we found</w:t>
      </w:r>
      <w:r w:rsidR="001D0FD1">
        <w:t xml:space="preserve"> </w:t>
      </w:r>
      <w:r w:rsidR="001D0FD1">
        <w:rPr>
          <w:color w:val="000000" w:themeColor="text1"/>
        </w:rPr>
        <w:t xml:space="preserve">a strong positive association between soil moisture and soil nitrogen availability resulted in an indirect positive effect of increasing soil moisture on </w:t>
      </w:r>
      <w:r w:rsidR="001D0FD1">
        <w:rPr>
          <w:i/>
          <w:iCs/>
          <w:color w:val="000000" w:themeColor="text1"/>
        </w:rPr>
        <w:t>N</w:t>
      </w:r>
      <w:r w:rsidR="001D0FD1">
        <w:rPr>
          <w:color w:val="000000" w:themeColor="text1"/>
          <w:vertAlign w:val="subscript"/>
        </w:rPr>
        <w:t>area</w:t>
      </w:r>
      <w:r w:rsidR="001D0FD1">
        <w:rPr>
          <w:color w:val="000000" w:themeColor="text1"/>
        </w:rPr>
        <w:t xml:space="preserve"> despite an apparent null direct effect of soil moisture on </w:t>
      </w:r>
      <w:r w:rsidR="001D0FD1">
        <w:rPr>
          <w:i/>
          <w:iCs/>
          <w:color w:val="000000" w:themeColor="text1"/>
        </w:rPr>
        <w:t>N</w:t>
      </w:r>
      <w:r w:rsidR="001D0FD1">
        <w:rPr>
          <w:color w:val="000000" w:themeColor="text1"/>
          <w:vertAlign w:val="subscript"/>
        </w:rPr>
        <w:t>area</w:t>
      </w:r>
      <w:r w:rsidR="001D0FD1">
        <w:rPr>
          <w:color w:val="000000" w:themeColor="text1"/>
        </w:rPr>
        <w:t xml:space="preserve">. </w:t>
      </w:r>
      <w:r w:rsidR="00EC2EFD">
        <w:t>Overall, results</w:t>
      </w:r>
      <w:r w:rsidR="00482E50">
        <w:t xml:space="preserve"> provide </w:t>
      </w:r>
      <w:r w:rsidR="00253023">
        <w:t>strong and consistent</w:t>
      </w:r>
      <w:r w:rsidR="00482E50">
        <w:t xml:space="preserve"> support for patterns expected from photosynthetic least-cost theory, showing that</w:t>
      </w:r>
      <w:r w:rsidR="00A65C98">
        <w:t xml:space="preserve"> both soil resource availability and climate</w:t>
      </w:r>
      <w:r w:rsidR="00482E50">
        <w:t xml:space="preserve"> </w:t>
      </w:r>
      <w:r w:rsidR="00A65C98" w:rsidRPr="009C1249">
        <w:rPr>
          <w:iCs/>
        </w:rPr>
        <w:t>drive</w:t>
      </w:r>
      <w:r w:rsidR="00A91F4B" w:rsidRPr="00A65C98">
        <w:t xml:space="preserve"> </w:t>
      </w:r>
      <w:r w:rsidR="00A91F4B">
        <w:t>variance in</w:t>
      </w:r>
      <w:r w:rsidR="00EC2EFD">
        <w:t xml:space="preserve"> </w:t>
      </w:r>
      <w:r w:rsidR="00EC2EFD">
        <w:rPr>
          <w:i/>
          <w:iCs/>
        </w:rPr>
        <w:t>N</w:t>
      </w:r>
      <w:r w:rsidR="00EC2EFD">
        <w:rPr>
          <w:vertAlign w:val="subscript"/>
        </w:rPr>
        <w:t>area</w:t>
      </w:r>
      <w:r w:rsidR="00EC2EFD">
        <w:t xml:space="preserve"> </w:t>
      </w:r>
      <w:r w:rsidR="00A65C98">
        <w:t xml:space="preserve">through changes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EC2EFD">
        <w:t>.</w:t>
      </w:r>
    </w:p>
    <w:p w14:paraId="54ABD560" w14:textId="3F82A288" w:rsidR="007D4062" w:rsidRDefault="007D4062" w:rsidP="0025039E">
      <w:pPr>
        <w:autoSpaceDE w:val="0"/>
        <w:autoSpaceDN w:val="0"/>
        <w:adjustRightInd w:val="0"/>
        <w:spacing w:line="360" w:lineRule="auto"/>
      </w:pPr>
    </w:p>
    <w:p w14:paraId="11A204FD" w14:textId="01F62169" w:rsidR="007D4062" w:rsidRPr="00823CEA" w:rsidRDefault="00823CEA" w:rsidP="0025039E">
      <w:pPr>
        <w:autoSpaceDE w:val="0"/>
        <w:autoSpaceDN w:val="0"/>
        <w:adjustRightInd w:val="0"/>
        <w:spacing w:line="360" w:lineRule="auto"/>
        <w:rPr>
          <w:i/>
          <w:iCs/>
        </w:rPr>
      </w:pPr>
      <w:r>
        <w:rPr>
          <w:i/>
          <w:iCs/>
        </w:rPr>
        <w:t xml:space="preserve">Negative effects </w:t>
      </w:r>
      <w:r w:rsidR="007D4062">
        <w:rPr>
          <w:i/>
          <w:iCs/>
        </w:rPr>
        <w:t xml:space="preserve">of </w:t>
      </w:r>
      <w:r w:rsidR="001D0FD1" w:rsidRPr="0001202C">
        <w:rPr>
          <w:i/>
          <w:iCs/>
          <w:lang w:val="el-GR"/>
        </w:rPr>
        <w:t>χ</w:t>
      </w:r>
      <w:r w:rsidR="007D4062">
        <w:rPr>
          <w:i/>
          <w:iCs/>
        </w:rPr>
        <w:t xml:space="preserve"> on N</w:t>
      </w:r>
      <w:r w:rsidR="007D4062">
        <w:rPr>
          <w:i/>
          <w:iCs/>
          <w:vertAlign w:val="subscript"/>
        </w:rPr>
        <w:t>area</w:t>
      </w:r>
      <w:r w:rsidR="007D4062">
        <w:rPr>
          <w:i/>
          <w:iCs/>
        </w:rPr>
        <w:t xml:space="preserve"> are driven by </w:t>
      </w:r>
      <w:r>
        <w:rPr>
          <w:i/>
          <w:iCs/>
        </w:rPr>
        <w:t>reductions in</w:t>
      </w:r>
      <w:r w:rsidR="007D4062">
        <w:rPr>
          <w:i/>
          <w:iCs/>
        </w:rPr>
        <w:t xml:space="preserve"> M</w:t>
      </w:r>
      <w:r w:rsidR="007D4062">
        <w:rPr>
          <w:i/>
          <w:iCs/>
          <w:vertAlign w:val="subscript"/>
        </w:rPr>
        <w:t>area</w:t>
      </w:r>
      <w:r>
        <w:t xml:space="preserve">, </w:t>
      </w:r>
      <w:r>
        <w:rPr>
          <w:i/>
          <w:iCs/>
        </w:rPr>
        <w:t>not N</w:t>
      </w:r>
      <w:r>
        <w:rPr>
          <w:i/>
          <w:iCs/>
          <w:vertAlign w:val="subscript"/>
        </w:rPr>
        <w:t>mass</w:t>
      </w:r>
    </w:p>
    <w:p w14:paraId="175E418B" w14:textId="1F60B0D5" w:rsidR="00A40FBF" w:rsidRDefault="00634047" w:rsidP="00A40FBF">
      <w:pPr>
        <w:autoSpaceDE w:val="0"/>
        <w:autoSpaceDN w:val="0"/>
        <w:adjustRightInd w:val="0"/>
        <w:spacing w:line="360" w:lineRule="auto"/>
        <w:ind w:firstLine="720"/>
      </w:pPr>
      <w:r>
        <w:rPr>
          <w:color w:val="000000" w:themeColor="text1"/>
        </w:rPr>
        <w:t>A</w:t>
      </w:r>
      <w:r w:rsidR="00514764">
        <w:rPr>
          <w:color w:val="000000" w:themeColor="text1"/>
        </w:rPr>
        <w:t xml:space="preserve"> strong negative effect of increasing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514764">
        <w:t xml:space="preserve"> on </w:t>
      </w:r>
      <w:r w:rsidR="00514764" w:rsidRPr="006504E7">
        <w:rPr>
          <w:i/>
          <w:iCs/>
        </w:rPr>
        <w:t>N</w:t>
      </w:r>
      <w:r w:rsidR="00514764" w:rsidRPr="006504E7">
        <w:rPr>
          <w:vertAlign w:val="subscript"/>
        </w:rPr>
        <w:t>area</w:t>
      </w:r>
      <w:r w:rsidR="00514764" w:rsidRPr="00514764">
        <w:t xml:space="preserve"> </w:t>
      </w:r>
      <w:r w:rsidR="00514764">
        <w:t xml:space="preserve">was </w:t>
      </w:r>
      <w:r>
        <w:t>detected in</w:t>
      </w:r>
      <w:r w:rsidR="00514764">
        <w:t xml:space="preserve"> both the linear mixed effect and piecewise structural equation </w:t>
      </w:r>
      <w:r>
        <w:t>models</w:t>
      </w:r>
      <w:r w:rsidR="00514764">
        <w:t xml:space="preserve">. </w:t>
      </w:r>
      <w:r w:rsidR="004D22B5">
        <w:t xml:space="preserve">The negative response of </w:t>
      </w:r>
      <w:r w:rsidR="004D22B5">
        <w:rPr>
          <w:i/>
          <w:iCs/>
        </w:rPr>
        <w:t>N</w:t>
      </w:r>
      <w:r w:rsidR="004D22B5">
        <w:rPr>
          <w:vertAlign w:val="subscript"/>
        </w:rPr>
        <w:t>area</w:t>
      </w:r>
      <w:r w:rsidR="004D22B5">
        <w:t xml:space="preserve"> to increasing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4D22B5">
        <w:t xml:space="preserve"> is consistent with previous environmental gradient </w:t>
      </w:r>
      <w:r w:rsidR="004D22B5">
        <w:fldChar w:fldCharType="begin" w:fldLock="1"/>
      </w:r>
      <w:r w:rsidR="003763E0">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trees","type":"article-journal","volume":"235"},"uris":["http://www.mendeley.com/documents/?uuid=6c52b46a-4bb6-4058-885d-47c6fd2b9341"]}],"mendeley":{"formattedCitation":"(Dong et al. 2017, Querejeta et al. 2022)","plainTextFormattedCitation":"(Dong et al. 2017, Querejeta et al. 2022)","previouslyFormattedCitation":"(Dong et al. 2017, Querejeta et al. 2022)"},"properties":{"noteIndex":0},"schema":"https://github.com/citation-style-language/schema/raw/master/csl-citation.json"}</w:instrText>
      </w:r>
      <w:r w:rsidR="004D22B5">
        <w:fldChar w:fldCharType="separate"/>
      </w:r>
      <w:r w:rsidR="003763E0" w:rsidRPr="003763E0">
        <w:rPr>
          <w:noProof/>
        </w:rPr>
        <w:t>(Dong et al. 2017, Querejeta et al. 2022)</w:t>
      </w:r>
      <w:r w:rsidR="004D22B5">
        <w:fldChar w:fldCharType="end"/>
      </w:r>
      <w:r w:rsidR="004D22B5">
        <w:t xml:space="preserve"> and manipulation experiments </w:t>
      </w:r>
      <w:r w:rsidR="004D22B5">
        <w:fldChar w:fldCharType="begin" w:fldLock="1"/>
      </w:r>
      <w:r w:rsidR="004D22B5">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n.d.)","plainTextFormattedCitation":"(Perkowski et al. n.d.)","previouslyFormattedCitation":"(Perkowski et al. n.d.)"},"properties":{"noteIndex":0},"schema":"https://github.com/citation-style-language/schema/raw/master/csl-citation.json"}</w:instrText>
      </w:r>
      <w:r w:rsidR="004D22B5">
        <w:fldChar w:fldCharType="separate"/>
      </w:r>
      <w:r w:rsidR="004D22B5" w:rsidRPr="004D22B5">
        <w:rPr>
          <w:noProof/>
        </w:rPr>
        <w:t>(Perkowski et al. n.d.)</w:t>
      </w:r>
      <w:r w:rsidR="004D22B5">
        <w:fldChar w:fldCharType="end"/>
      </w:r>
      <w:r w:rsidR="004D22B5">
        <w:t xml:space="preserve">, showing </w:t>
      </w:r>
      <w:r w:rsidR="006A7B9F">
        <w:t>strong</w:t>
      </w:r>
      <w:r w:rsidR="004D22B5">
        <w:t xml:space="preserve"> support for the nitrogen-water use tradeoffs expected from</w:t>
      </w:r>
      <w:r w:rsidR="00A65C98">
        <w:t xml:space="preserve"> photosynthetic least cost</w:t>
      </w:r>
      <w:r w:rsidR="004D22B5">
        <w:t xml:space="preserve"> theory</w:t>
      </w:r>
      <w:r w:rsidR="003763E0">
        <w:t xml:space="preserve"> </w:t>
      </w:r>
      <w:r w:rsidR="003763E0">
        <w:fldChar w:fldCharType="begin" w:fldLock="1"/>
      </w:r>
      <w:r w:rsidR="00452CE9">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3763E0">
        <w:fldChar w:fldCharType="separate"/>
      </w:r>
      <w:r w:rsidR="003763E0" w:rsidRPr="003763E0">
        <w:rPr>
          <w:noProof/>
        </w:rPr>
        <w:t>(Wright et al. 2003, Prentice et al. 2014)</w:t>
      </w:r>
      <w:r w:rsidR="003763E0">
        <w:fldChar w:fldCharType="end"/>
      </w:r>
      <w:r w:rsidR="004D22B5">
        <w:t>.</w:t>
      </w:r>
      <w:r w:rsidR="003763E0">
        <w:t xml:space="preserve"> </w:t>
      </w:r>
      <w:r w:rsidR="004F64A3">
        <w:t>N</w:t>
      </w:r>
      <w:r w:rsidR="00514764">
        <w:t xml:space="preserve">egative </w:t>
      </w:r>
      <w:r>
        <w:t>effects</w:t>
      </w:r>
      <w:r w:rsidR="00514764">
        <w:t xml:space="preserve"> of </w:t>
      </w:r>
      <w:r w:rsidR="00514764">
        <w:rPr>
          <w:color w:val="000000" w:themeColor="text1"/>
        </w:rPr>
        <w:t xml:space="preserve">increasing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514764">
        <w:t xml:space="preserve"> on </w:t>
      </w:r>
      <w:r w:rsidR="00514764" w:rsidRPr="006504E7">
        <w:rPr>
          <w:i/>
          <w:iCs/>
        </w:rPr>
        <w:t>N</w:t>
      </w:r>
      <w:r w:rsidR="00514764" w:rsidRPr="006504E7">
        <w:rPr>
          <w:vertAlign w:val="subscript"/>
        </w:rPr>
        <w:t>area</w:t>
      </w:r>
      <w:r w:rsidR="00514764">
        <w:t xml:space="preserve"> were </w:t>
      </w:r>
      <w:r w:rsidR="007D4062">
        <w:t xml:space="preserve">driven by </w:t>
      </w:r>
      <w:r w:rsidR="00452CE9">
        <w:t xml:space="preserve">a strong </w:t>
      </w:r>
      <w:r w:rsidR="00514764">
        <w:t>negative</w:t>
      </w:r>
      <w:r>
        <w:t xml:space="preserve"> </w:t>
      </w:r>
      <w:r w:rsidR="00514764">
        <w:t xml:space="preserve">effect of increasing </w:t>
      </w:r>
      <w:r w:rsidR="001D0FD1" w:rsidRPr="0001202C">
        <w:rPr>
          <w:i/>
          <w:iCs/>
          <w:lang w:val="el-GR"/>
        </w:rPr>
        <w:t>χ</w:t>
      </w:r>
      <w:r w:rsidR="00514764">
        <w:t xml:space="preserve"> on</w:t>
      </w:r>
      <w:r w:rsidR="007D4062">
        <w:t xml:space="preserve"> </w:t>
      </w:r>
      <w:r w:rsidR="00514764">
        <w:rPr>
          <w:i/>
          <w:iCs/>
        </w:rPr>
        <w:t>M</w:t>
      </w:r>
      <w:r w:rsidR="00514764">
        <w:rPr>
          <w:vertAlign w:val="subscript"/>
        </w:rPr>
        <w:t>area</w:t>
      </w:r>
      <w:r w:rsidR="00FF332A">
        <w:t>,</w:t>
      </w:r>
      <w:r w:rsidR="001D0FD1">
        <w:t xml:space="preserve"> with no apparent effect of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on </w:t>
      </w:r>
      <w:r w:rsidR="001D0FD1">
        <w:rPr>
          <w:i/>
          <w:iCs/>
        </w:rPr>
        <w:t>N</w:t>
      </w:r>
      <w:r w:rsidR="001D0FD1">
        <w:rPr>
          <w:vertAlign w:val="subscript"/>
        </w:rPr>
        <w:t>mass</w:t>
      </w:r>
      <w:r w:rsidR="004F64A3">
        <w:t xml:space="preserve">, suggesting that changes in </w:t>
      </w:r>
      <w:r w:rsidR="004F64A3">
        <w:rPr>
          <w:i/>
          <w:iCs/>
        </w:rPr>
        <w:t>N</w:t>
      </w:r>
      <w:r w:rsidR="004F64A3">
        <w:rPr>
          <w:vertAlign w:val="subscript"/>
        </w:rPr>
        <w:t>area</w:t>
      </w:r>
      <w:r w:rsidR="004F64A3">
        <w:t xml:space="preserve"> were driven by changes in leaf structure and not leaf </w:t>
      </w:r>
      <w:r w:rsidR="001E7B23">
        <w:t>chemistry</w:t>
      </w:r>
      <w:r w:rsidR="00514764">
        <w:t xml:space="preserve">. </w:t>
      </w:r>
      <w:r w:rsidR="00E448CE">
        <w:t xml:space="preserve">Interestingly, increasing </w:t>
      </w:r>
      <w:r w:rsidR="00E448CE">
        <w:rPr>
          <w:i/>
          <w:iCs/>
        </w:rPr>
        <w:t>M</w:t>
      </w:r>
      <w:r w:rsidR="00E448CE">
        <w:rPr>
          <w:vertAlign w:val="subscript"/>
        </w:rPr>
        <w:t>area</w:t>
      </w:r>
      <w:r w:rsidR="00E448CE">
        <w:t xml:space="preserve"> was </w:t>
      </w:r>
      <w:r w:rsidR="00E448CE" w:rsidRPr="00E448CE">
        <w:t>negatively</w:t>
      </w:r>
      <w:r w:rsidR="00E448CE">
        <w:t xml:space="preserve"> associated with </w:t>
      </w:r>
      <w:r w:rsidR="00E448CE">
        <w:rPr>
          <w:i/>
          <w:iCs/>
        </w:rPr>
        <w:t>N</w:t>
      </w:r>
      <w:r w:rsidR="00E448CE">
        <w:rPr>
          <w:vertAlign w:val="subscript"/>
        </w:rPr>
        <w:t>mass</w:t>
      </w:r>
      <w:r w:rsidR="00E448CE">
        <w:t>, indicating that</w:t>
      </w:r>
      <w:r w:rsidR="00A40FBF">
        <w:t xml:space="preserve"> an increase in</w:t>
      </w:r>
      <w:r w:rsidR="00E448CE">
        <w:t xml:space="preserve"> </w:t>
      </w:r>
      <w:r w:rsidR="00E448CE">
        <w:rPr>
          <w:i/>
          <w:iCs/>
        </w:rPr>
        <w:t>N</w:t>
      </w:r>
      <w:r w:rsidR="00E448CE">
        <w:rPr>
          <w:vertAlign w:val="subscript"/>
        </w:rPr>
        <w:t>mass</w:t>
      </w:r>
      <w:r w:rsidR="00E448CE">
        <w:t xml:space="preserve"> </w:t>
      </w:r>
      <w:r w:rsidR="00A40FBF">
        <w:t xml:space="preserve">was associated with larger, thinner leaves (i.e. lower </w:t>
      </w:r>
      <w:r w:rsidR="00A40FBF">
        <w:rPr>
          <w:i/>
          <w:iCs/>
        </w:rPr>
        <w:t>M</w:t>
      </w:r>
      <w:r w:rsidR="00A40FBF">
        <w:rPr>
          <w:vertAlign w:val="subscript"/>
        </w:rPr>
        <w:t>area</w:t>
      </w:r>
      <w:r w:rsidR="00A40FBF">
        <w:t xml:space="preserve">). </w:t>
      </w:r>
      <w:r w:rsidR="00E448CE">
        <w:t xml:space="preserve">These results are consistent with </w:t>
      </w:r>
      <w:r w:rsidR="000F4E0D">
        <w:t>patterns reported from previous studies</w:t>
      </w:r>
      <w:r w:rsidR="00E448CE">
        <w:t xml:space="preserve"> indicating</w:t>
      </w:r>
      <w:r w:rsidR="000F4E0D">
        <w:t xml:space="preserve"> that variance in </w:t>
      </w:r>
      <w:r w:rsidR="007D4062">
        <w:rPr>
          <w:i/>
          <w:iCs/>
        </w:rPr>
        <w:t>N</w:t>
      </w:r>
      <w:r w:rsidR="007D4062">
        <w:rPr>
          <w:vertAlign w:val="subscript"/>
        </w:rPr>
        <w:t>area</w:t>
      </w:r>
      <w:r w:rsidR="007D4062">
        <w:t xml:space="preserve"> </w:t>
      </w:r>
      <w:r w:rsidR="00482E50">
        <w:t>is</w:t>
      </w:r>
      <w:r w:rsidR="00F36A5B">
        <w:t xml:space="preserve"> </w:t>
      </w:r>
      <w:r w:rsidR="007D4062">
        <w:t xml:space="preserve">driven by changes in </w:t>
      </w:r>
      <w:r w:rsidR="007D4062">
        <w:rPr>
          <w:i/>
          <w:iCs/>
        </w:rPr>
        <w:t>M</w:t>
      </w:r>
      <w:r w:rsidR="007D4062">
        <w:rPr>
          <w:vertAlign w:val="subscript"/>
        </w:rPr>
        <w:t>area</w:t>
      </w:r>
      <w:r w:rsidR="006849C8">
        <w:t xml:space="preserve"> across environmental gradients</w:t>
      </w:r>
      <w:r w:rsidR="000F4E0D">
        <w:t xml:space="preserve">, and that part of this response </w:t>
      </w:r>
      <w:r w:rsidR="00A40FBF">
        <w:t>is</w:t>
      </w:r>
      <w:r w:rsidR="000F4E0D">
        <w:t xml:space="preserve"> due to negative covariance between </w:t>
      </w:r>
      <w:r w:rsidR="000F4E0D">
        <w:rPr>
          <w:i/>
          <w:iCs/>
        </w:rPr>
        <w:t>M</w:t>
      </w:r>
      <w:r w:rsidR="000F4E0D">
        <w:rPr>
          <w:vertAlign w:val="subscript"/>
        </w:rPr>
        <w:t>area</w:t>
      </w:r>
      <w:r w:rsidR="000F4E0D">
        <w:t xml:space="preserve"> and </w:t>
      </w:r>
      <w:r w:rsidR="000F4E0D">
        <w:rPr>
          <w:i/>
          <w:iCs/>
        </w:rPr>
        <w:t>N</w:t>
      </w:r>
      <w:r w:rsidR="000F4E0D">
        <w:rPr>
          <w:vertAlign w:val="subscript"/>
        </w:rPr>
        <w:t>mass</w:t>
      </w:r>
      <w:r w:rsidR="000F4E0D">
        <w:t xml:space="preserve"> </w:t>
      </w:r>
      <w:r w:rsidR="0073205D">
        <w:t xml:space="preserve">associated with tradeoffs between leaf longevity and </w:t>
      </w:r>
      <w:r w:rsidR="0073205D">
        <w:lastRenderedPageBreak/>
        <w:t xml:space="preserve">leaf productivity </w:t>
      </w:r>
      <w:r w:rsidR="00576D46">
        <w:fldChar w:fldCharType="begin" w:fldLock="1"/>
      </w:r>
      <w:r w:rsidR="00A43268">
        <w:instrText>ADDIN CSL_CITATION {"citationItems":[{"id":"ITEM-1","itemData":{"DOI":"10.1038/nature02403","ISSN":"0028-0836","abstract":"Bringing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-1","issue":"6985","issued":{"date-parts":[["2004","4"]]},"page":"821-827","title":"The worldwide leaf economics spectrum","type":"article-journal","volume":"428"},"uris":["http://www.mendeley.com/documents/?uuid=32f5a021-31d8-49dc-94bd-2dd61c9445d5"]},{"id":"ITEM-2","itemData":{"DOI":"10.5194/bg-14-481-2017","ISSN":"1726-4189","abstract":"Abstract.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Dong et al. 2017, 2022, Querejeta et al. 2022, Wang et al. 2023)","plainTextFormattedCitation":"(Wright et al. 2004, Dong et al. 2017, 2022, Querejeta et al. 2022, Wang et al. 2023)","previouslyFormattedCitation":"(Wright et al. 2004, Dong et al. 2017, 2022, Querejeta et al. 2022, Wang et al. 2023)"},"properties":{"noteIndex":0},"schema":"https://github.com/citation-style-language/schema/raw/master/csl-citation.json"}</w:instrText>
      </w:r>
      <w:r w:rsidR="00576D46">
        <w:fldChar w:fldCharType="separate"/>
      </w:r>
      <w:r w:rsidR="00A43268" w:rsidRPr="00A43268">
        <w:rPr>
          <w:noProof/>
        </w:rPr>
        <w:t>(Wright et al. 2004, Dong et al. 2017, 2022, Querejeta et al. 2022, Wang et al. 2023)</w:t>
      </w:r>
      <w:r w:rsidR="00576D46">
        <w:fldChar w:fldCharType="end"/>
      </w:r>
      <w:r w:rsidR="0073205D">
        <w:t>.</w:t>
      </w:r>
    </w:p>
    <w:p w14:paraId="21C82C2A" w14:textId="73971583" w:rsidR="004F64A3" w:rsidRDefault="004461BD" w:rsidP="00A40FBF">
      <w:pPr>
        <w:autoSpaceDE w:val="0"/>
        <w:autoSpaceDN w:val="0"/>
        <w:adjustRightInd w:val="0"/>
        <w:spacing w:line="360" w:lineRule="auto"/>
        <w:ind w:firstLine="720"/>
      </w:pPr>
      <w:r>
        <w:t xml:space="preserve">The negative </w:t>
      </w:r>
      <w:r w:rsidR="00545184">
        <w:t>relationship between</w:t>
      </w:r>
      <w:r>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t xml:space="preserve"> </w:t>
      </w:r>
      <w:r w:rsidR="00545184">
        <w:t>and</w:t>
      </w:r>
      <w:r>
        <w:t xml:space="preserve"> </w:t>
      </w:r>
      <w:r>
        <w:rPr>
          <w:i/>
          <w:iCs/>
        </w:rPr>
        <w:t>M</w:t>
      </w:r>
      <w:r>
        <w:rPr>
          <w:vertAlign w:val="subscript"/>
        </w:rPr>
        <w:t>area</w:t>
      </w:r>
      <w:r w:rsidR="001E7B23" w:rsidRPr="001E7B23">
        <w:t xml:space="preserve"> </w:t>
      </w:r>
      <w:r>
        <w:t>could be a</w:t>
      </w:r>
      <w:r w:rsidR="001E7B23">
        <w:t>lso</w:t>
      </w:r>
      <w:r>
        <w:t xml:space="preserve"> response that allows leaves to maximize productivity in shorter-lived leaves. Tradeoffs between leaf longevity</w:t>
      </w:r>
      <w:r w:rsidR="009F79FC">
        <w:t xml:space="preserve"> </w:t>
      </w:r>
      <w:r>
        <w:t xml:space="preserve">and leaf productivity are commonly observed and are </w:t>
      </w:r>
      <w:r w:rsidR="003D76EF">
        <w:t>included in a continuum of coordinated leaf traits that position individuals along a fast</w:t>
      </w:r>
      <w:r w:rsidR="004F64A3">
        <w:t>-</w:t>
      </w:r>
      <w:r w:rsidR="003D76EF">
        <w:t xml:space="preserve"> or slow</w:t>
      </w:r>
      <w:r w:rsidR="004F64A3">
        <w:t>-</w:t>
      </w:r>
      <w:r w:rsidR="003D76EF">
        <w:t xml:space="preserve">growing leaf economics spectrum </w:t>
      </w:r>
      <w:r>
        <w:fldChar w:fldCharType="begin" w:fldLock="1"/>
      </w:r>
      <w:r w:rsidR="00A43268">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id":"ITEM-4","itemData":{"DOI":"10.1111/1365-2745.12211","ISSN":"00220477","author":[{"dropping-particle":"","family":"Reich","given":"Peter B","non-dropping-particle":"","parse-names":false,"suffix":""}],"container-title":"Journal of Ecology","editor":[{"dropping-particle":"","family":"Cornelissen","given":"Hans","non-dropping-particle":"","parse-names":false,"suffix":""}],"id":"ITEM-4","issue":"2","issued":{"date-parts":[["2014","3"]]},"page":"275-301","title":"The world-wide ‘fast-slow’ plant economics spectrum: a traits manifesto","type":"article-journal","volume":"102"},"uris":["http://www.mendeley.com/documents/?uuid=dc87d94f-d6d3-4525-98c8-d4141f459f54"]},{"id":"ITEM-5","itemData":{"DOI":"10.1126/sciadv.add5667","ISSN":"2375-2548","abstract":"The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Onoda et al. 2004, 2017, Reich 2014, Wang et al. 2023)","plainTextFormattedCitation":"(Wright et al. 2004, Onoda et al. 2004, 2017, Reich 2014, Wang et al. 2023)","previouslyFormattedCitation":"(Wright et al. 2004, Onoda et al. 2004, 2017, Reich 2014, Wang et al. 2023)"},"properties":{"noteIndex":0},"schema":"https://github.com/citation-style-language/schema/raw/master/csl-citation.json"}</w:instrText>
      </w:r>
      <w:r>
        <w:fldChar w:fldCharType="separate"/>
      </w:r>
      <w:r w:rsidR="00A43268" w:rsidRPr="00A43268">
        <w:rPr>
          <w:noProof/>
        </w:rPr>
        <w:t>(Wright et al. 2004, Onoda et al. 2004, 2017, Reich 2014, Wang et al. 2023)</w:t>
      </w:r>
      <w:r>
        <w:fldChar w:fldCharType="end"/>
      </w:r>
      <w:r>
        <w:t xml:space="preserve">. </w:t>
      </w:r>
      <w:r w:rsidR="00747B87">
        <w:t xml:space="preserve">Negative </w:t>
      </w:r>
      <w:r w:rsidR="009F79FC">
        <w:t>relationships</w:t>
      </w:r>
      <w:r w:rsidR="00747B87">
        <w:t xml:space="preserve"> between </w:t>
      </w:r>
      <w:r w:rsidRPr="0001202C">
        <w:rPr>
          <w:i/>
          <w:iCs/>
          <w:lang w:val="el-GR"/>
        </w:rPr>
        <w:t>χ</w:t>
      </w:r>
      <w:r>
        <w:t xml:space="preserve"> and </w:t>
      </w:r>
      <w:r>
        <w:rPr>
          <w:i/>
          <w:iCs/>
        </w:rPr>
        <w:t>M</w:t>
      </w:r>
      <w:r>
        <w:rPr>
          <w:vertAlign w:val="subscript"/>
        </w:rPr>
        <w:t>area</w:t>
      </w:r>
      <w:r>
        <w:t xml:space="preserve"> </w:t>
      </w:r>
      <w:r w:rsidR="00747B87">
        <w:t xml:space="preserve">indicate that increased stomatal conductance and reduced water use efficiency </w:t>
      </w:r>
      <w:r w:rsidR="00E02D09">
        <w:t>were</w:t>
      </w:r>
      <w:r w:rsidR="00747B87">
        <w:t xml:space="preserve"> associated with thinner, larger leaves</w:t>
      </w:r>
      <w:r>
        <w:t xml:space="preserve"> (i.e.</w:t>
      </w:r>
      <w:r w:rsidR="0034040D">
        <w:t>,</w:t>
      </w:r>
      <w:r>
        <w:t xml:space="preserve"> lower </w:t>
      </w:r>
      <w:r>
        <w:rPr>
          <w:i/>
          <w:iCs/>
        </w:rPr>
        <w:t>M</w:t>
      </w:r>
      <w:r>
        <w:rPr>
          <w:vertAlign w:val="subscript"/>
        </w:rPr>
        <w:t>area</w:t>
      </w:r>
      <w:r w:rsidR="009134BD">
        <w:t>)</w:t>
      </w:r>
      <w:r w:rsidR="0073205D">
        <w:t>.</w:t>
      </w:r>
      <w:r w:rsidR="001E7B23">
        <w:t xml:space="preserve"> These patterns</w:t>
      </w:r>
      <w:r w:rsidR="00A40FBF">
        <w:t xml:space="preserve">, combined with the negative relationship between </w:t>
      </w:r>
      <w:r w:rsidR="00A40FBF">
        <w:rPr>
          <w:i/>
          <w:iCs/>
        </w:rPr>
        <w:t>M</w:t>
      </w:r>
      <w:r w:rsidR="00A40FBF">
        <w:rPr>
          <w:vertAlign w:val="subscript"/>
        </w:rPr>
        <w:t>area</w:t>
      </w:r>
      <w:r w:rsidR="00A40FBF">
        <w:t xml:space="preserve"> and </w:t>
      </w:r>
      <w:r w:rsidR="00A40FBF">
        <w:rPr>
          <w:i/>
          <w:iCs/>
        </w:rPr>
        <w:t>N</w:t>
      </w:r>
      <w:r w:rsidR="00A40FBF">
        <w:rPr>
          <w:vertAlign w:val="subscript"/>
        </w:rPr>
        <w:t>mass</w:t>
      </w:r>
      <w:r w:rsidR="00FF332A">
        <w:t xml:space="preserve"> mentioned above</w:t>
      </w:r>
      <w:r w:rsidR="00A40FBF">
        <w:t>,</w:t>
      </w:r>
      <w:r w:rsidR="001E7B23">
        <w:t xml:space="preserve"> </w:t>
      </w:r>
      <w:r w:rsidR="00FF332A">
        <w:t>likely allowed</w:t>
      </w:r>
      <w:r w:rsidR="00576D46">
        <w:t xml:space="preserve"> individuals to</w:t>
      </w:r>
      <w:r w:rsidR="00337920">
        <w:t xml:space="preserve"> maximize light interception and productivity by</w:t>
      </w:r>
      <w:r w:rsidR="00576D46">
        <w:t xml:space="preserve"> exploit</w:t>
      </w:r>
      <w:r w:rsidR="00337920">
        <w:t>ing</w:t>
      </w:r>
      <w:r w:rsidR="00576D46">
        <w:t xml:space="preserve"> high light environments</w:t>
      </w:r>
      <w:r w:rsidR="00E02D09">
        <w:t xml:space="preserve">, though </w:t>
      </w:r>
      <w:r w:rsidR="00576D46">
        <w:t xml:space="preserve">this </w:t>
      </w:r>
      <w:r w:rsidR="00E02D09">
        <w:t>may come at the expense of increased water loss</w:t>
      </w:r>
      <w:r w:rsidR="009134BD">
        <w:t xml:space="preserve"> and decreased water-use efficiency</w:t>
      </w:r>
      <w:r w:rsidR="00E02D09">
        <w:t>.</w:t>
      </w:r>
      <w:r w:rsidR="009F79FC">
        <w:t xml:space="preserve"> </w:t>
      </w:r>
      <w:r w:rsidR="00FF332A">
        <w:t xml:space="preserve">This strategy may be especially advantageous for fast-growing species in open canopy systems. </w:t>
      </w:r>
      <w:r w:rsidR="009F79FC">
        <w:t>In this study, C</w:t>
      </w:r>
      <w:r w:rsidR="009F79FC">
        <w:rPr>
          <w:vertAlign w:val="subscript"/>
        </w:rPr>
        <w:t>3</w:t>
      </w:r>
      <w:r w:rsidR="009F79FC">
        <w:t xml:space="preserve"> legumes and C</w:t>
      </w:r>
      <w:r w:rsidR="009F79FC">
        <w:rPr>
          <w:vertAlign w:val="subscript"/>
        </w:rPr>
        <w:t>3</w:t>
      </w:r>
      <w:r w:rsidR="009F79FC">
        <w:t xml:space="preserve"> nonlegumes dominated </w:t>
      </w:r>
      <w:r w:rsidR="009134BD">
        <w:t>the</w:t>
      </w:r>
      <w:r w:rsidR="009F79FC">
        <w:t xml:space="preserve"> dataset (</w:t>
      </w:r>
      <w:r w:rsidR="000B6D78">
        <w:t>78</w:t>
      </w:r>
      <w:r w:rsidR="009F79FC">
        <w:t>% of total sampl</w:t>
      </w:r>
      <w:r w:rsidR="000B6D78">
        <w:t>ing effort</w:t>
      </w:r>
      <w:r w:rsidR="009F79FC">
        <w:t>),</w:t>
      </w:r>
      <w:r w:rsidR="00FF332A">
        <w:t xml:space="preserve"> of which </w:t>
      </w:r>
      <w:r w:rsidR="009E25A4">
        <w:t>22</w:t>
      </w:r>
      <w:r w:rsidR="00FF332A">
        <w:t>%</w:t>
      </w:r>
      <w:r w:rsidR="009E25A4">
        <w:t xml:space="preserve"> (17% of total sampling effort)</w:t>
      </w:r>
      <w:r w:rsidR="00FF332A">
        <w:t xml:space="preserve"> were </w:t>
      </w:r>
      <w:r w:rsidR="009F79FC">
        <w:t xml:space="preserve">classified as annual species with </w:t>
      </w:r>
      <w:r w:rsidR="004F64A3">
        <w:t>short</w:t>
      </w:r>
      <w:r w:rsidR="009F79FC">
        <w:t xml:space="preserve"> growing seasons. We observed no effect of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9F79FC">
        <w:t xml:space="preserve"> on </w:t>
      </w:r>
      <w:r w:rsidR="009F79FC">
        <w:rPr>
          <w:i/>
          <w:iCs/>
        </w:rPr>
        <w:t>N</w:t>
      </w:r>
      <w:r w:rsidR="009F79FC">
        <w:rPr>
          <w:vertAlign w:val="subscript"/>
        </w:rPr>
        <w:t>area</w:t>
      </w:r>
      <w:r w:rsidR="009F79FC">
        <w:t xml:space="preserve"> or</w:t>
      </w:r>
      <w:r w:rsidR="009F79FC">
        <w:rPr>
          <w:i/>
          <w:iCs/>
        </w:rPr>
        <w:t xml:space="preserve"> M</w:t>
      </w:r>
      <w:r w:rsidR="009F79FC">
        <w:rPr>
          <w:vertAlign w:val="subscript"/>
        </w:rPr>
        <w:t>area</w:t>
      </w:r>
      <w:r w:rsidR="009F79FC">
        <w:t xml:space="preserve"> in C</w:t>
      </w:r>
      <w:r w:rsidR="009F79FC">
        <w:rPr>
          <w:vertAlign w:val="subscript"/>
        </w:rPr>
        <w:t>4</w:t>
      </w:r>
      <w:r w:rsidR="009F79FC">
        <w:t xml:space="preserve"> nonlegumes, which</w:t>
      </w:r>
      <w:r w:rsidR="000B6D78">
        <w:t xml:space="preserve"> made up 22% of the sampling effort and</w:t>
      </w:r>
      <w:r w:rsidR="009F79FC">
        <w:t xml:space="preserve"> were generally classified as warm season graminoid species with slower growth rates and longer growing seasons.</w:t>
      </w:r>
      <w:r w:rsidR="004F64A3">
        <w:t xml:space="preserve"> These patterns indicate that stronger tradeoffs between nitrogen and water use </w:t>
      </w:r>
      <w:r w:rsidR="009134BD">
        <w:t xml:space="preserve">may </w:t>
      </w:r>
      <w:r w:rsidR="00FF332A">
        <w:t>be more apparent</w:t>
      </w:r>
      <w:r w:rsidR="004F64A3">
        <w:t xml:space="preserve"> in fast-growing species with high demand for building and maintaining productive leaf tissues.</w:t>
      </w:r>
    </w:p>
    <w:p w14:paraId="6FD78C3E" w14:textId="00337EA5" w:rsidR="00A46B75" w:rsidRDefault="00A46B75" w:rsidP="0025039E">
      <w:pPr>
        <w:autoSpaceDE w:val="0"/>
        <w:autoSpaceDN w:val="0"/>
        <w:adjustRightInd w:val="0"/>
        <w:spacing w:line="360" w:lineRule="auto"/>
      </w:pPr>
    </w:p>
    <w:p w14:paraId="0FF51851" w14:textId="46BF62D8" w:rsidR="005C0CE5" w:rsidRPr="008A03D1" w:rsidRDefault="00A46B75" w:rsidP="0025039E">
      <w:pPr>
        <w:autoSpaceDE w:val="0"/>
        <w:autoSpaceDN w:val="0"/>
        <w:adjustRightInd w:val="0"/>
        <w:spacing w:line="360" w:lineRule="auto"/>
        <w:rPr>
          <w:i/>
          <w:iCs/>
        </w:rPr>
      </w:pPr>
      <w:r>
        <w:rPr>
          <w:i/>
          <w:iCs/>
        </w:rPr>
        <w:t>Soil nitrogen availability</w:t>
      </w:r>
      <w:r w:rsidR="005C0CE5">
        <w:rPr>
          <w:i/>
          <w:iCs/>
        </w:rPr>
        <w:t xml:space="preserve"> increases N</w:t>
      </w:r>
      <w:r w:rsidR="005C0CE5">
        <w:rPr>
          <w:i/>
          <w:iCs/>
          <w:vertAlign w:val="subscript"/>
        </w:rPr>
        <w:t>area</w:t>
      </w:r>
      <w:r w:rsidR="00B1021D">
        <w:rPr>
          <w:i/>
          <w:iCs/>
        </w:rPr>
        <w:t xml:space="preserve"> through</w:t>
      </w:r>
      <w:r w:rsidR="005C0CE5">
        <w:rPr>
          <w:i/>
          <w:iCs/>
        </w:rPr>
        <w:t xml:space="preserve"> changes in </w:t>
      </w:r>
      <w:r w:rsidR="008A03D1">
        <w:rPr>
          <w:i/>
          <w:iCs/>
          <w:color w:val="000000" w:themeColor="text1"/>
        </w:rPr>
        <w:t>the cost to acquire nitrogen</w:t>
      </w:r>
    </w:p>
    <w:p w14:paraId="58642533" w14:textId="40EDDF49" w:rsidR="00A46B75" w:rsidRDefault="00E75BE5" w:rsidP="004F64A3">
      <w:pPr>
        <w:autoSpaceDE w:val="0"/>
        <w:autoSpaceDN w:val="0"/>
        <w:adjustRightInd w:val="0"/>
        <w:spacing w:line="360" w:lineRule="auto"/>
        <w:ind w:firstLine="720"/>
        <w:rPr>
          <w:color w:val="000000" w:themeColor="text1"/>
        </w:rPr>
      </w:pPr>
      <w:r>
        <w:rPr>
          <w:color w:val="000000" w:themeColor="text1"/>
        </w:rPr>
        <w:t>The</w:t>
      </w:r>
      <w:r w:rsidR="00A60FCB">
        <w:rPr>
          <w:color w:val="000000" w:themeColor="text1"/>
        </w:rPr>
        <w:t xml:space="preserve"> null effect of soil nitrogen availability on </w:t>
      </w:r>
      <w:r w:rsidR="00573DF3">
        <w:rPr>
          <w:i/>
          <w:iCs/>
          <w:color w:val="000000" w:themeColor="text1"/>
        </w:rPr>
        <w:t>N</w:t>
      </w:r>
      <w:r w:rsidR="00573DF3" w:rsidRPr="00734003">
        <w:rPr>
          <w:color w:val="000000" w:themeColor="text1"/>
          <w:vertAlign w:val="subscript"/>
        </w:rPr>
        <w:t>area</w:t>
      </w:r>
      <w:r w:rsidR="00573DF3">
        <w:rPr>
          <w:color w:val="000000" w:themeColor="text1"/>
        </w:rPr>
        <w:t xml:space="preserve"> </w:t>
      </w:r>
      <w:r w:rsidR="00A60FCB">
        <w:rPr>
          <w:color w:val="000000" w:themeColor="text1"/>
        </w:rPr>
        <w:t>was driven by</w:t>
      </w:r>
      <w:r w:rsidR="004F64A3">
        <w:rPr>
          <w:color w:val="000000" w:themeColor="text1"/>
        </w:rPr>
        <w:t xml:space="preserve"> positive and negative respective effects of increasing soil nitrogen availability on </w:t>
      </w:r>
      <w:r w:rsidR="004F64A3">
        <w:rPr>
          <w:i/>
          <w:iCs/>
          <w:color w:val="000000" w:themeColor="text1"/>
        </w:rPr>
        <w:t>N</w:t>
      </w:r>
      <w:r w:rsidR="004F64A3">
        <w:rPr>
          <w:color w:val="000000" w:themeColor="text1"/>
          <w:vertAlign w:val="subscript"/>
        </w:rPr>
        <w:t>mass</w:t>
      </w:r>
      <w:r w:rsidR="004F64A3">
        <w:rPr>
          <w:color w:val="000000" w:themeColor="text1"/>
        </w:rPr>
        <w:t xml:space="preserve"> and </w:t>
      </w:r>
      <w:r w:rsidR="004F64A3">
        <w:rPr>
          <w:i/>
          <w:iCs/>
          <w:color w:val="000000" w:themeColor="text1"/>
        </w:rPr>
        <w:t>M</w:t>
      </w:r>
      <w:r w:rsidR="004F64A3">
        <w:rPr>
          <w:color w:val="000000" w:themeColor="text1"/>
          <w:vertAlign w:val="subscript"/>
        </w:rPr>
        <w:t>area</w:t>
      </w:r>
      <w:r w:rsidR="004F64A3">
        <w:rPr>
          <w:color w:val="000000" w:themeColor="text1"/>
        </w:rPr>
        <w:t xml:space="preserve"> that were equal in magnitude.</w:t>
      </w:r>
      <w:r w:rsidR="00A60FCB">
        <w:rPr>
          <w:color w:val="000000" w:themeColor="text1"/>
        </w:rPr>
        <w:t xml:space="preserve"> </w:t>
      </w:r>
      <w:r w:rsidR="003D3665">
        <w:rPr>
          <w:color w:val="000000" w:themeColor="text1"/>
        </w:rPr>
        <w:t>T</w:t>
      </w:r>
      <w:r w:rsidR="00A60FCB">
        <w:rPr>
          <w:color w:val="000000" w:themeColor="text1"/>
        </w:rPr>
        <w:t xml:space="preserve">he </w:t>
      </w:r>
      <w:r w:rsidR="003D3665">
        <w:rPr>
          <w:color w:val="000000" w:themeColor="text1"/>
        </w:rPr>
        <w:t xml:space="preserve">null response of </w:t>
      </w:r>
      <w:r w:rsidR="003D3665">
        <w:rPr>
          <w:i/>
          <w:iCs/>
          <w:color w:val="000000" w:themeColor="text1"/>
        </w:rPr>
        <w:t>N</w:t>
      </w:r>
      <w:r w:rsidR="003D3665">
        <w:rPr>
          <w:color w:val="000000" w:themeColor="text1"/>
          <w:vertAlign w:val="subscript"/>
        </w:rPr>
        <w:t>area</w:t>
      </w:r>
      <w:r w:rsidR="003D3665">
        <w:rPr>
          <w:color w:val="000000" w:themeColor="text1"/>
        </w:rPr>
        <w:t xml:space="preserve"> to soil nitrogen availability occurred alongside a negative effect of increasing soil nitrogen availability on </w:t>
      </w:r>
      <w:r w:rsidR="00A60FCB">
        <w:rPr>
          <w:i/>
          <w:iCs/>
          <w:color w:val="000000" w:themeColor="text1"/>
          <w:lang w:val="el-GR"/>
        </w:rPr>
        <w:t>β</w:t>
      </w:r>
      <w:r w:rsidR="00A60FCB">
        <w:rPr>
          <w:color w:val="000000" w:themeColor="text1"/>
        </w:rPr>
        <w:t>,</w:t>
      </w:r>
      <w:r w:rsidR="003D3665">
        <w:rPr>
          <w:color w:val="000000" w:themeColor="text1"/>
        </w:rPr>
        <w:t xml:space="preserve"> which, paired with the negative relationship between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3D3665">
        <w:rPr>
          <w:color w:val="000000" w:themeColor="text1"/>
        </w:rPr>
        <w:t xml:space="preserve"> and </w:t>
      </w:r>
      <w:r w:rsidR="003D3665">
        <w:rPr>
          <w:i/>
          <w:iCs/>
          <w:color w:val="000000" w:themeColor="text1"/>
        </w:rPr>
        <w:t>N</w:t>
      </w:r>
      <w:r w:rsidR="003D3665">
        <w:rPr>
          <w:color w:val="000000" w:themeColor="text1"/>
          <w:vertAlign w:val="subscript"/>
        </w:rPr>
        <w:t>area</w:t>
      </w:r>
      <w:r w:rsidR="003D3665">
        <w:rPr>
          <w:color w:val="000000" w:themeColor="text1"/>
        </w:rPr>
        <w:t xml:space="preserve">, suggests </w:t>
      </w:r>
      <w:r w:rsidR="005A2C5C">
        <w:rPr>
          <w:color w:val="000000" w:themeColor="text1"/>
        </w:rPr>
        <w:t>a general positive effect of increasing s</w:t>
      </w:r>
      <w:r w:rsidR="00A60FCB">
        <w:rPr>
          <w:color w:val="000000" w:themeColor="text1"/>
        </w:rPr>
        <w:t xml:space="preserve">oil nitrogen availability on </w:t>
      </w:r>
      <w:r w:rsidR="00A60FCB">
        <w:rPr>
          <w:i/>
          <w:iCs/>
          <w:color w:val="000000" w:themeColor="text1"/>
        </w:rPr>
        <w:t>N</w:t>
      </w:r>
      <w:r w:rsidR="00A60FCB" w:rsidRPr="00734003">
        <w:rPr>
          <w:color w:val="000000" w:themeColor="text1"/>
          <w:vertAlign w:val="subscript"/>
        </w:rPr>
        <w:t>area</w:t>
      </w:r>
      <w:r w:rsidR="00A60FCB">
        <w:rPr>
          <w:color w:val="000000" w:themeColor="text1"/>
        </w:rPr>
        <w:t xml:space="preserve">, but only when mediated through changes in </w:t>
      </w:r>
      <w:r w:rsidR="00A60FCB">
        <w:rPr>
          <w:i/>
          <w:iCs/>
          <w:color w:val="000000" w:themeColor="text1"/>
          <w:lang w:val="el-GR"/>
        </w:rPr>
        <w:t>β</w:t>
      </w:r>
      <w:r w:rsidR="00A60FCB">
        <w:rPr>
          <w:color w:val="000000" w:themeColor="text1"/>
        </w:rPr>
        <w:t>.</w:t>
      </w:r>
      <w:r w:rsidR="005A2C5C">
        <w:rPr>
          <w:color w:val="000000" w:themeColor="text1"/>
        </w:rPr>
        <w:t xml:space="preserve"> This result is consistent with our hypotheses and patterns expected from photosynthetic least-cost theory.</w:t>
      </w:r>
      <w:r w:rsidR="004F64A3">
        <w:rPr>
          <w:color w:val="000000" w:themeColor="text1"/>
        </w:rPr>
        <w:t xml:space="preserve"> </w:t>
      </w:r>
      <w:r w:rsidR="005C0CE5">
        <w:rPr>
          <w:color w:val="000000" w:themeColor="text1"/>
        </w:rPr>
        <w:t xml:space="preserve">These results suggest that positive direct effects of increasing soil nitrogen availability on </w:t>
      </w:r>
      <w:r w:rsidR="005C0CE5">
        <w:rPr>
          <w:i/>
          <w:iCs/>
          <w:color w:val="000000" w:themeColor="text1"/>
        </w:rPr>
        <w:t>N</w:t>
      </w:r>
      <w:r w:rsidR="005C0CE5">
        <w:rPr>
          <w:color w:val="000000" w:themeColor="text1"/>
          <w:vertAlign w:val="subscript"/>
        </w:rPr>
        <w:t>area</w:t>
      </w:r>
      <w:r w:rsidR="005C0CE5">
        <w:rPr>
          <w:color w:val="000000" w:themeColor="text1"/>
        </w:rPr>
        <w:t xml:space="preserve"> are not ubiquitous</w:t>
      </w:r>
      <w:r w:rsidR="005A2C5C">
        <w:rPr>
          <w:color w:val="000000" w:themeColor="text1"/>
        </w:rPr>
        <w:t xml:space="preserve"> across environmental gradients</w:t>
      </w:r>
      <w:r w:rsidR="005C0CE5">
        <w:rPr>
          <w:color w:val="000000" w:themeColor="text1"/>
        </w:rPr>
        <w:t xml:space="preserve">. Instead, as predicted by our hypotheses and patterns </w:t>
      </w:r>
      <w:r w:rsidR="005C0CE5">
        <w:rPr>
          <w:color w:val="000000" w:themeColor="text1"/>
        </w:rPr>
        <w:lastRenderedPageBreak/>
        <w:t xml:space="preserve">expected from theory, positive responses of </w:t>
      </w:r>
      <w:r w:rsidR="005C0CE5">
        <w:rPr>
          <w:i/>
          <w:iCs/>
          <w:color w:val="000000" w:themeColor="text1"/>
        </w:rPr>
        <w:t>N</w:t>
      </w:r>
      <w:r w:rsidR="005C0CE5">
        <w:rPr>
          <w:color w:val="000000" w:themeColor="text1"/>
          <w:vertAlign w:val="subscript"/>
        </w:rPr>
        <w:t>area</w:t>
      </w:r>
      <w:r w:rsidR="005C0CE5">
        <w:rPr>
          <w:color w:val="000000" w:themeColor="text1"/>
        </w:rPr>
        <w:t xml:space="preserve"> to increasing soil nitrogen availability are a deterministic acclimation response to shifts in climate-related demand to build and maintain photosynthetic enzymes, which</w:t>
      </w:r>
      <w:r w:rsidR="005A2C5C">
        <w:rPr>
          <w:color w:val="000000" w:themeColor="text1"/>
        </w:rPr>
        <w:t xml:space="preserve"> </w:t>
      </w:r>
      <w:r w:rsidR="005C0CE5">
        <w:rPr>
          <w:color w:val="000000" w:themeColor="text1"/>
        </w:rPr>
        <w:t>allows plants to optimize photosynthetic processes</w:t>
      </w:r>
      <w:r w:rsidR="00012D96">
        <w:rPr>
          <w:color w:val="000000" w:themeColor="text1"/>
        </w:rPr>
        <w:t xml:space="preserve"> and resource use</w:t>
      </w:r>
      <w:r w:rsidR="005C0CE5">
        <w:rPr>
          <w:color w:val="000000" w:themeColor="text1"/>
        </w:rPr>
        <w:t xml:space="preserve"> to a given environment</w:t>
      </w:r>
      <w:r w:rsidR="005A2C5C">
        <w:rPr>
          <w:color w:val="000000" w:themeColor="text1"/>
        </w:rPr>
        <w:t xml:space="preserve"> </w:t>
      </w:r>
      <w:r w:rsidR="005A2C5C">
        <w:rPr>
          <w:color w:val="000000" w:themeColor="text1"/>
        </w:rPr>
        <w:fldChar w:fldCharType="begin" w:fldLock="1"/>
      </w:r>
      <w:r w:rsidR="00B176A8">
        <w:rPr>
          <w:color w:val="000000" w:themeColor="text1"/>
        </w:rPr>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gradients","type":"article-journal","volume":"29"},"uris":["http://www.mendeley.com/documents/?uuid=21ffc03c-3e82-40b0-846f-1638da6585e7"]}],"mendeley":{"formattedCitation":"(Paillassa et al. 2020, Peng et al. 2021, Dong et al. 2022, Westerband et al. 2023)","plainTextFormattedCitation":"(Paillassa et al. 2020, Peng et al. 2021, Dong et al. 2022, Westerband et al. 2023)","previouslyFormattedCitation":"(Paillassa et al. 2020, Peng et al. 2021, Dong et al. 2022, Westerband et al. 2023)"},"properties":{"noteIndex":0},"schema":"https://github.com/citation-style-language/schema/raw/master/csl-citation.json"}</w:instrText>
      </w:r>
      <w:r w:rsidR="005A2C5C">
        <w:rPr>
          <w:color w:val="000000" w:themeColor="text1"/>
        </w:rPr>
        <w:fldChar w:fldCharType="separate"/>
      </w:r>
      <w:r w:rsidR="00B176A8" w:rsidRPr="00B176A8">
        <w:rPr>
          <w:noProof/>
          <w:color w:val="000000" w:themeColor="text1"/>
        </w:rPr>
        <w:t>(Paillassa et al. 2020, Peng et al. 2021, Dong et al. 2022, Westerband et al. 2023)</w:t>
      </w:r>
      <w:r w:rsidR="005A2C5C">
        <w:rPr>
          <w:color w:val="000000" w:themeColor="text1"/>
        </w:rPr>
        <w:fldChar w:fldCharType="end"/>
      </w:r>
      <w:r w:rsidR="005C0CE5">
        <w:rPr>
          <w:color w:val="000000" w:themeColor="text1"/>
        </w:rPr>
        <w:t>.</w:t>
      </w:r>
    </w:p>
    <w:p w14:paraId="7177B689" w14:textId="77777777" w:rsidR="00971E03" w:rsidRDefault="00971E03" w:rsidP="0025039E">
      <w:pPr>
        <w:autoSpaceDE w:val="0"/>
        <w:autoSpaceDN w:val="0"/>
        <w:adjustRightInd w:val="0"/>
        <w:spacing w:line="360" w:lineRule="auto"/>
        <w:ind w:firstLine="720"/>
        <w:rPr>
          <w:color w:val="000000" w:themeColor="text1"/>
        </w:rPr>
      </w:pPr>
    </w:p>
    <w:p w14:paraId="259EA04C" w14:textId="766FDF36" w:rsidR="00B85BE0" w:rsidRDefault="00A46B75" w:rsidP="0025039E">
      <w:pPr>
        <w:autoSpaceDE w:val="0"/>
        <w:autoSpaceDN w:val="0"/>
        <w:adjustRightInd w:val="0"/>
        <w:spacing w:line="360" w:lineRule="auto"/>
        <w:rPr>
          <w:i/>
          <w:iCs/>
          <w:color w:val="000000" w:themeColor="text1"/>
        </w:rPr>
      </w:pPr>
      <w:r>
        <w:rPr>
          <w:i/>
          <w:iCs/>
          <w:color w:val="000000" w:themeColor="text1"/>
        </w:rPr>
        <w:t>Soil moisture increases N</w:t>
      </w:r>
      <w:r>
        <w:rPr>
          <w:i/>
          <w:iCs/>
          <w:color w:val="000000" w:themeColor="text1"/>
          <w:vertAlign w:val="subscript"/>
        </w:rPr>
        <w:t>area</w:t>
      </w:r>
      <w:r>
        <w:rPr>
          <w:i/>
          <w:iCs/>
          <w:color w:val="000000" w:themeColor="text1"/>
        </w:rPr>
        <w:t xml:space="preserve"> </w:t>
      </w:r>
      <w:r w:rsidR="00B85BE0">
        <w:rPr>
          <w:i/>
          <w:iCs/>
          <w:color w:val="000000" w:themeColor="text1"/>
        </w:rPr>
        <w:t>by facilitating increases in soil nitrogen availability</w:t>
      </w:r>
    </w:p>
    <w:p w14:paraId="13F06DB7" w14:textId="6E57ACAA" w:rsidR="005B6568" w:rsidRDefault="00032518" w:rsidP="000E5023">
      <w:pPr>
        <w:autoSpaceDE w:val="0"/>
        <w:autoSpaceDN w:val="0"/>
        <w:adjustRightInd w:val="0"/>
        <w:spacing w:line="360" w:lineRule="auto"/>
        <w:ind w:firstLine="720"/>
        <w:rPr>
          <w:color w:val="000000" w:themeColor="text1"/>
        </w:rPr>
      </w:pPr>
      <w:r>
        <w:rPr>
          <w:color w:val="000000" w:themeColor="text1"/>
        </w:rPr>
        <w:t xml:space="preserve">Increasing soil moisture generally had no effect on </w:t>
      </w:r>
      <w:r w:rsidR="00860C08">
        <w:rPr>
          <w:i/>
          <w:iCs/>
          <w:color w:val="000000" w:themeColor="text1"/>
        </w:rPr>
        <w:t>N</w:t>
      </w:r>
      <w:r w:rsidR="00860C08">
        <w:rPr>
          <w:color w:val="000000" w:themeColor="text1"/>
          <w:vertAlign w:val="subscript"/>
        </w:rPr>
        <w:t>area</w:t>
      </w:r>
      <w:r w:rsidR="009C1249">
        <w:rPr>
          <w:color w:val="000000" w:themeColor="text1"/>
        </w:rPr>
        <w:t xml:space="preserve">, </w:t>
      </w:r>
      <w:r w:rsidR="00823CEA">
        <w:rPr>
          <w:color w:val="000000" w:themeColor="text1"/>
        </w:rPr>
        <w:t xml:space="preserve">a response that was associated with a null effect of soil moisture on </w:t>
      </w:r>
      <w:r w:rsidR="00823CEA">
        <w:rPr>
          <w:i/>
          <w:iCs/>
          <w:color w:val="000000" w:themeColor="text1"/>
          <w:lang w:val="el-GR"/>
        </w:rPr>
        <w:t>β</w:t>
      </w:r>
      <w:r w:rsidR="009C1249">
        <w:rPr>
          <w:color w:val="000000" w:themeColor="text1"/>
        </w:rPr>
        <w:t xml:space="preserve">. </w:t>
      </w:r>
      <w:r w:rsidR="000E5023">
        <w:rPr>
          <w:color w:val="000000" w:themeColor="text1"/>
        </w:rPr>
        <w:t xml:space="preserve">These results contrast patterns expected from theory, where increasing soil moisture is expected to indirectly decrease </w:t>
      </w:r>
      <w:r w:rsidR="000E5023">
        <w:rPr>
          <w:i/>
          <w:iCs/>
          <w:color w:val="000000" w:themeColor="text1"/>
        </w:rPr>
        <w:t>N</w:t>
      </w:r>
      <w:r w:rsidR="000E5023">
        <w:rPr>
          <w:color w:val="000000" w:themeColor="text1"/>
          <w:vertAlign w:val="subscript"/>
        </w:rPr>
        <w:t>area</w:t>
      </w:r>
      <w:r w:rsidR="000E5023">
        <w:rPr>
          <w:color w:val="000000" w:themeColor="text1"/>
        </w:rPr>
        <w:t xml:space="preserve"> through an increase in </w:t>
      </w:r>
      <w:r w:rsidR="000E5023">
        <w:rPr>
          <w:i/>
          <w:iCs/>
          <w:color w:val="000000" w:themeColor="text1"/>
          <w:lang w:val="el-GR"/>
        </w:rPr>
        <w:t>β</w:t>
      </w:r>
      <w:r w:rsidR="000E5023">
        <w:rPr>
          <w:color w:val="000000" w:themeColor="text1"/>
        </w:rPr>
        <w:t xml:space="preserve"> due to a reduction in costs associated with water acquisition and use</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Biology","id":"ITEM-3","issue":"12","issued":{"date-parts":[["2020"]]},"page":"7158-7172","title":"Impacts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data","type":"article-journal","volume":"26"},"uris":["http://www.mendeley.com/documents/?uuid=56ec22c0-d34a-4aa4-a55d-d0ec228658c2"]}],"mendeley":{"formattedCitation":"(Wright et al. 2003, Prentice et al. 2014, Lavergne et al. 2020)","plainTextFormattedCitation":"(Wright et al. 2003, Prentice et al. 2014, Lavergne et al. 2020)","previouslyFormattedCitation":"(Wright et al. 2003, Prentice et al. 2014, Lavergne et al. 2020)"},"properties":{"noteIndex":0},"schema":"https://github.com/citation-style-language/schema/raw/master/csl-citation.json"}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(Wright et al. 2003, Prentice et al. 2014, Lavergne et al. 2020)</w:t>
      </w:r>
      <w:r w:rsidR="00DE41C7">
        <w:rPr>
          <w:color w:val="000000" w:themeColor="text1"/>
        </w:rPr>
        <w:fldChar w:fldCharType="end"/>
      </w:r>
      <w:r w:rsidR="000E5023">
        <w:rPr>
          <w:color w:val="000000" w:themeColor="text1"/>
        </w:rPr>
        <w:t xml:space="preserve">. Interestingly, structural equation model results revealed a strong positive association between soil moisture and soil nitrogen availability, indicating an indirect positive effect of increasing soil moisture </w:t>
      </w:r>
      <w:r w:rsidR="00823CEA">
        <w:rPr>
          <w:color w:val="000000" w:themeColor="text1"/>
        </w:rPr>
        <w:t xml:space="preserve">on </w:t>
      </w:r>
      <w:r w:rsidR="00823CEA">
        <w:rPr>
          <w:i/>
          <w:iCs/>
          <w:color w:val="000000" w:themeColor="text1"/>
        </w:rPr>
        <w:t>N</w:t>
      </w:r>
      <w:r w:rsidR="00823CEA">
        <w:rPr>
          <w:color w:val="000000" w:themeColor="text1"/>
          <w:vertAlign w:val="subscript"/>
        </w:rPr>
        <w:t>area</w:t>
      </w:r>
      <w:r w:rsidR="00823CEA">
        <w:rPr>
          <w:color w:val="000000" w:themeColor="text1"/>
        </w:rPr>
        <w:t xml:space="preserve"> mediated by the negative effect of increasing soil nitrogen availability on </w:t>
      </w:r>
      <w:r w:rsidR="00823CEA">
        <w:rPr>
          <w:i/>
          <w:iCs/>
          <w:color w:val="000000" w:themeColor="text1"/>
          <w:lang w:val="el-GR"/>
        </w:rPr>
        <w:t>β</w:t>
      </w:r>
      <w:r w:rsidR="00823CEA">
        <w:rPr>
          <w:color w:val="000000" w:themeColor="text1"/>
        </w:rPr>
        <w:t>.</w:t>
      </w:r>
      <w:r w:rsidR="000E5023" w:rsidRPr="000E5023">
        <w:rPr>
          <w:color w:val="000000" w:themeColor="text1"/>
        </w:rPr>
        <w:t xml:space="preserve"> </w:t>
      </w:r>
      <w:r w:rsidR="006957FE">
        <w:rPr>
          <w:color w:val="000000" w:themeColor="text1"/>
        </w:rPr>
        <w:t xml:space="preserve">In Texan grasslands, productivity and nutrient uptake are often co-limited by precipitation and nutrient </w:t>
      </w:r>
      <w:r w:rsidR="000E5023">
        <w:rPr>
          <w:color w:val="000000" w:themeColor="text1"/>
        </w:rPr>
        <w:t xml:space="preserve">availability </w:t>
      </w:r>
      <w:r w:rsidR="006957FE">
        <w:rPr>
          <w:color w:val="000000" w:themeColor="text1"/>
        </w:rPr>
        <w:fldChar w:fldCharType="begin" w:fldLock="1"/>
      </w:r>
      <w:r w:rsidR="0025039E">
        <w:rPr>
          <w:color w:val="000000" w:themeColor="text1"/>
        </w:rPr>
        <w:instrText>ADDIN CSL_CITATION {"citationItems":[{"id":"ITEM-1","itemData":{"DOI":"10.1016/j.jaridenv.2011.03.003","ISSN":"01401963","abstract":"Evidence supporting water limitation in arid-semiarid ecosystems includes strong correlations between aboveground net primary production (ANPP) and annual precipitation as well as results from experimental water additions. Similarly, there is evidence of N limitation on ANPP in low precipitation ecosystems, but is this a widespread phenomenon? Are all arid-semiarid ecosystems equally limited by nitrogen? Is the response of N fertilization modulated by water availability? We conducted a meta-analysis of ANPP responses to N fertilization across arid to subhumid ecosystems to quantify N limitation, using the effect-size index R which is the ratio of ANPP in fertilized to control plots. Nitrogen addition increased ANPP across all studies by an average of 50%, and nitrogen effects increased significantly (P = 0.03) along the 50-650 mm yr-1 precipitation gradient. The response ratio decreased with mean annual temperature in arid and semiarid ecosystems but was insensitive in subhumid systems. Sown pastures showed significant (P = 0.007) higher responses than natural ecosystems. Neither plant-life form nor chemical form of the applied fertilizer showed significant effects on the primary production response to N addition. Our results showed that nitrogen limitation is a widespread phenomenon in low-precipitation ecosystems and that its importance increases with annual precipitation from arid to subhumid regions. Both water and N availability limit primary production, probably at different times during the year; with frequency of N limitation increasing and frequency of water limitation decreasing as annual precipitation increases. Expected increase N deposition, which could be significant even in arid ecosystems, would increase aboveground net primary production in water-limited ecosystems that account for 40% of the terrestrial surface. © 2011 Elsevier Ltd.","author":[{"dropping-particle":"","family":"Yahdjian","given":"Laura","non-dropping-particle":"","parse-names":false,"suffix":""},{"dropping-particle":"","family":"Gherardi","given":"Laureano A","non-dropping-particle":"","parse-names":false,"suffix":""},{"dropping-particle":"","family":"Sala","given":"Osvaldo E","non-dropping-particle":"","parse-names":false,"suffix":""}],"container-title":"Journal of Arid Environments","id":"ITEM-1","issue":"8","issued":{"date-parts":[["2011"]]},"page":"675-680","publisher":"Elsevier Ltd","title":"Nitrogen limitation in arid-subhumid ecosystems: A meta-analysis of fertilization studies","type":"article-journal","volume":"75"},"uris":["http://www.mendeley.com/documents/?uuid=8fe8cbbb-ed0b-404d-b27f-f05c5488deee"]},{"id":"ITEM-2","itemData":{"DOI":"10.1002/ecy.1878","ISSN":"00129658","PMID":"28452051","abstract":"Adding nutrients to nutrient-limited ecosystems typically lowers plant diversity and decreases species asynchrony. Both, in turn, decrease the stability of productivity in the response to negative climate fluctuations such as droughts. However, most classic studies examining stability have been done in relatively wet grasslands dominated by perennial grasses. We examined how nutrient additions influence the stability of productivity to rainfall variability in an arid grassland with a mix of perennial and annual species. Of the nutrients, only nitrogen increased productivity, and only in wet years. In addition, only nitrogen decreased the stability of productivity. Thus, nutrient addition makes ecosystem productivity less stable in both wet and arid grasslands. However, the mechanism is very different. In contrast to wet grasslands, adding nitrogen to an arid grassland did not decrease diversity. Rather, stability decreased with nitrogen addition due to an increase in annual species that increased productivity. In other words, in our arid grassland, nitrogen addition decreased ecosystem stability because of increased ecosystem responsiveness to positive climate fluctuations. These climate fluctuations were facilitated by annual species that take advantage of wet years and can escape dry years as seeds. Our data support the conclusion that nutrient additions decrease the stability of productivity in both wet and arid grasslands. Nutrient enrichment increases the sensitivity of productivity to low rainfall years in wet grasslands, whereas nutrient enrichment in arid grasslands increases the sensitivity of productivity to high rainfall years.","author":[{"dropping-particle":"","family":"Wang","given":"Junfeng","non-dropping-particle":"","parse-names":false,"suffix":""},{"dropping-particle":"","family":"Knops","given":"Johannes M.H.","non-dropping-particle":"","parse-names":false,"suffix":""},{"dropping-particle":"","family":"Brassil","given":"Chad E.","non-dropping-particle":"","parse-names":false,"suffix":""},{"dropping-particle":"","family":"Mu","given":"Chunsheng","non-dropping-particle":"","parse-names":false,"suffix":""}],"container-title":"Ecology","id":"ITEM-2","issue":"7","issued":{"date-parts":[["2017"]]},"page":"1779-1786","title":"Increased productivity in wet years drives a decline in ecosystem stability with nitrogen additions in arid grasslands","type":"article-journal","volume":"98"},"uris":["http://www.mendeley.com/documents/?uuid=7da7f5b5-4bd8-4e0f-9a01-a3e4a547b353"]}],"mendeley":{"formattedCitation":"(Yahdjian et al. 2011, Wang et al. 2017b)","plainTextFormattedCitation":"(Yahdjian et al. 2011, Wang et al. 2017b)","previouslyFormattedCitation":"(Yahdjian et al. 2011, Wang et al. 2017b)"},"properties":{"noteIndex":0},"schema":"https://github.com/citation-style-language/schema/raw/master/csl-citation.json"}</w:instrText>
      </w:r>
      <w:r w:rsidR="006957FE">
        <w:rPr>
          <w:color w:val="000000" w:themeColor="text1"/>
        </w:rPr>
        <w:fldChar w:fldCharType="separate"/>
      </w:r>
      <w:r w:rsidR="0025039E" w:rsidRPr="0025039E">
        <w:rPr>
          <w:noProof/>
          <w:color w:val="000000" w:themeColor="text1"/>
        </w:rPr>
        <w:t>(Yahdjian et al. 2011, Wang et al. 2017b)</w:t>
      </w:r>
      <w:r w:rsidR="006957FE">
        <w:rPr>
          <w:color w:val="000000" w:themeColor="text1"/>
        </w:rPr>
        <w:fldChar w:fldCharType="end"/>
      </w:r>
      <w:r w:rsidR="006957FE">
        <w:rPr>
          <w:color w:val="000000" w:themeColor="text1"/>
        </w:rPr>
        <w:t xml:space="preserve">. Thus, increases in soil moisture </w:t>
      </w:r>
      <w:r w:rsidR="00B85BE0">
        <w:rPr>
          <w:color w:val="000000" w:themeColor="text1"/>
        </w:rPr>
        <w:t>may have facilitated</w:t>
      </w:r>
      <w:r w:rsidR="006957FE">
        <w:rPr>
          <w:color w:val="000000" w:themeColor="text1"/>
        </w:rPr>
        <w:t xml:space="preserve"> </w:t>
      </w:r>
      <w:commentRangeStart w:id="2"/>
      <w:r w:rsidR="006957FE">
        <w:rPr>
          <w:color w:val="000000" w:themeColor="text1"/>
        </w:rPr>
        <w:t>more favorable and productive environments for soil microbial communities</w:t>
      </w:r>
      <w:commentRangeEnd w:id="2"/>
      <w:r w:rsidR="008A03D1">
        <w:rPr>
          <w:rStyle w:val="CommentReference"/>
          <w:rFonts w:eastAsiaTheme="minorHAnsi" w:cs="Times New Roman (Body CS)"/>
        </w:rPr>
        <w:commentReference w:id="2"/>
      </w:r>
      <w:r w:rsidR="006957FE">
        <w:rPr>
          <w:color w:val="000000" w:themeColor="text1"/>
        </w:rPr>
        <w:t>, thereby stimulating the accumulation of plant</w:t>
      </w:r>
      <w:r w:rsidR="00B85BE0">
        <w:rPr>
          <w:color w:val="000000" w:themeColor="text1"/>
        </w:rPr>
        <w:t>-</w:t>
      </w:r>
      <w:r w:rsidR="006957FE">
        <w:rPr>
          <w:color w:val="000000" w:themeColor="text1"/>
        </w:rPr>
        <w:t xml:space="preserve">available nitrogen substrate through increased ammonification or nitrification rates </w:t>
      </w:r>
      <w:r w:rsidR="006957FE">
        <w:rPr>
          <w:color w:val="000000" w:themeColor="text1"/>
        </w:rPr>
        <w:fldChar w:fldCharType="begin" w:fldLock="1"/>
      </w:r>
      <w:r w:rsidR="006203C9">
        <w:rPr>
          <w:color w:val="000000" w:themeColor="text1"/>
        </w:rPr>
        <w:instrText>ADDIN CSL_CITATION {"citationItems":[{"id":"ITEM-1","itemData":{"DOI":"10.1128/aem.61.1.218-221.1995","ISSN":"00992240","PMID":"16534906","abstract":"Moisture may limit microbial activity in a wide range of environments including salt water, food, wood, biofilms, and soils. Low water availability can inhibit microbial activity by lowering intracellular water potential and thus reducing hydration and activity of enzymes. In solid matrices, low water content may also reduce microbial activity by restricting substrate supply. As pores within solid matrices drain and water films coating surfaces become thinner, diffusion path lengths become more tortuous, and the rate of substrate diffusion to microbial cells declines. We used two independent techniques to evaluate the relative importance of cytoplasmic dehydration versus diffusional limitations in controlling rates of nitrification in soil. Nitrification rates in shaken soil slurries, in which NH4+ was maintained at high concentrations and osmotic potential was controlled by the addition of K2SO4, were compared with rates in moist soil incubations, in which substrate supply was controlled by the addition of NH3 gas. Comparison of results from these techniques demonstrated that diffusional limitation of substrate supply and adverse physiologic effects associated with cell dehydration can explain all of the decline in activity of nitrifying bacteria at low soil water content. However, the relative importance of substrate limitation and dehydration changes at different water potentials. For the soil-microbial system we worked with, substrate limitation was the major inhibiting factor when soil water potentials were greater than -0.6 MPa, whereas adverse physiological effects associated with cell dehydration were more inhibiting at water potentials of less than -0.6 MPa.","author":[{"dropping-particle":"","family":"Stark","given":"J M","non-dropping-particle":"","parse-names":false,"suffix":""},{"dropping-particle":"","family":"Firestone","given":"M K","non-dropping-particle":"","parse-names":false,"suffix":""}],"container-title":"Applied and Environmental Microbiology","id":"ITEM-1","issue":"1","issued":{"date-parts":[["1995"]]},"page":"218-221","title":"Mechanisms for soil moisture effects on activity of nitrifying bacteria","type":"article-journal","volume":"61"},"uris":["http://www.mendeley.com/documents/?uuid=416cc27e-e0fe-4bdb-a59f-a8359c421ff3"]},{"id":"ITEM-2","itemData":{"DOI":"10.2136/sssaj1966.03615995003000030019x","ISSN":"03615995","author":[{"dropping-particle":"","family":"Reichman","given":"G A","non-dropping-particle":"","parse-names":false,"suffix":""},{"dropping-particle":"","family":"Grunes","given":"D L","non-dropping-particle":"","parse-names":false,"suffix":""},{"dropping-particle":"","family":"Viets","given":"F G","non-dropping-particle":"","parse-names":false,"suffix":""}],"container-title":"Soil Science Society of America Journal","id":"ITEM-2","issue":"3","issued":{"date-parts":[["1966","5"]]},"page":"363-366","title":"Effect of Soil Moisture on Ammonification and Nitrification in Two Northern Plains Soils","type":"article-journal","volume":"30"},"uris":["http://www.mendeley.com/documents/?uuid=fece9943-3dcc-475c-990c-8d9819164328"]},{"id":"ITEM-3","itemData":{"DOI":"10.1046/j.1365-2389.2003.00502.x","ISSN":"13510754","abstract":"Simulation models of net mineralization of nitrogen (N) in soil need to be able to incorporate the effect of soil water. Our objective was to identify and define the best way of expressing soil water and its effect on net mineralization across a range of soil types. We collated data from 12 laboratory incubation studies, including a total of 33 different soils, where rates of net mineralization of N were determined from the net accumulation of mineral N under a range of water contents at near-optimal temperatures. Measurements of water potential and limits of water content observed in the field were available for most of these soils. The percentage of pore space filled with water was estimated from measurements of soil bulk density. We found that relative water content, particularly when expressed relative to an upper and lower limit of water content observed in the field, was the best descriptor for net mineralization. The next best descriptions were soil water potential, water content relative to the optimal water content for mineralization, and percentage of pore space filled with water, with water content alone being poor. Although various functions may be used to describe the relation between relative water content and net mineralization of N, an equation for a sigmoidal curve provided the best fit, and explained 78% of the variation.","author":[{"dropping-particle":"","family":"Paul","given":"K I","non-dropping-particle":"","parse-names":false,"suffix":""},{"dropping-particle":"","family":"Polglase","given":"P J","non-dropping-particle":"","parse-names":false,"suffix":""},{"dropping-particle":"","family":"O'Connell","given":"A M","non-dropping-particle":"","parse-names":false,"suffix":""},{"dropping-particle":"","family":"Carlyle","given":"J C","non-dropping-particle":"","parse-names":false,"suffix":""},{"dropping-particle":"","family":"Smethurst","given":"P J","non-dropping-particle":"","parse-names":false,"suffix":""},{"dropping-particle":"","family":"Khanna","given":"P K","non-dropping-particle":"","parse-names":false,"suffix":""}],"container-title":"European Journal of Soil Science","id":"ITEM-3","issue":"1","issued":{"date-parts":[["2003"]]},"page":"39-48","title":"Defining the relation between soil water content and net nitrogen mineralization","type":"article-journal","volume":"54"},"uris":["http://www.mendeley.com/documents/?uuid=3efdbb0e-c610-4cfd-963d-5388c72d4026"]}],"mendeley":{"formattedCitation":"(Reichman et al. 1966, Stark and Firestone 1995, Paul et al. 2003)","plainTextFormattedCitation":"(Reichman et al. 1966, Stark and Firestone 1995, Paul et al. 2003)","previouslyFormattedCitation":"(Reichman et al. 1966, Stark and Firestone 1995, Paul et al. 2003)"},"properties":{"noteIndex":0},"schema":"https://github.com/citation-style-language/schema/raw/master/csl-citation.json"}</w:instrText>
      </w:r>
      <w:r w:rsidR="006957FE">
        <w:rPr>
          <w:color w:val="000000" w:themeColor="text1"/>
        </w:rPr>
        <w:fldChar w:fldCharType="separate"/>
      </w:r>
      <w:r w:rsidR="0025039E" w:rsidRPr="0025039E">
        <w:rPr>
          <w:noProof/>
          <w:color w:val="000000" w:themeColor="text1"/>
        </w:rPr>
        <w:t>(Reichman et al. 1966, Stark and Firestone 1995, Paul et al. 2003)</w:t>
      </w:r>
      <w:r w:rsidR="006957FE">
        <w:rPr>
          <w:color w:val="000000" w:themeColor="text1"/>
        </w:rPr>
        <w:fldChar w:fldCharType="end"/>
      </w:r>
      <w:r w:rsidR="006957FE">
        <w:rPr>
          <w:color w:val="000000" w:themeColor="text1"/>
        </w:rPr>
        <w:t>.</w:t>
      </w:r>
      <w:r w:rsidR="006B0D79">
        <w:rPr>
          <w:color w:val="000000" w:themeColor="text1"/>
        </w:rPr>
        <w:t xml:space="preserve"> Alternatively, soil moisture may have facilitated greater nitrogen mobility through soil solution.</w:t>
      </w:r>
      <w:r w:rsidR="000E5023">
        <w:rPr>
          <w:color w:val="000000" w:themeColor="text1"/>
        </w:rPr>
        <w:t xml:space="preserve"> As discussed above, the positive indirect response of </w:t>
      </w:r>
      <w:r w:rsidR="000E5023">
        <w:rPr>
          <w:i/>
          <w:iCs/>
          <w:color w:val="000000" w:themeColor="text1"/>
        </w:rPr>
        <w:t>N</w:t>
      </w:r>
      <w:r w:rsidR="000E5023">
        <w:rPr>
          <w:color w:val="000000" w:themeColor="text1"/>
          <w:vertAlign w:val="subscript"/>
        </w:rPr>
        <w:t>area</w:t>
      </w:r>
      <w:r w:rsidR="000E5023">
        <w:rPr>
          <w:color w:val="000000" w:themeColor="text1"/>
        </w:rPr>
        <w:t xml:space="preserve"> to increasing soil nitrogen availability as mediated through reductions in </w:t>
      </w:r>
      <w:r w:rsidR="000E5023">
        <w:rPr>
          <w:i/>
          <w:iCs/>
          <w:color w:val="000000" w:themeColor="text1"/>
          <w:lang w:val="el-GR"/>
        </w:rPr>
        <w:t>β</w:t>
      </w:r>
      <w:r w:rsidR="000E5023">
        <w:rPr>
          <w:color w:val="000000" w:themeColor="text1"/>
        </w:rPr>
        <w:t xml:space="preserve"> follow patterns expected from theory.</w:t>
      </w:r>
    </w:p>
    <w:p w14:paraId="543CE5BB" w14:textId="77777777" w:rsidR="00573DF3" w:rsidRPr="00A751EB" w:rsidRDefault="00573DF3" w:rsidP="0025039E">
      <w:pPr>
        <w:autoSpaceDE w:val="0"/>
        <w:autoSpaceDN w:val="0"/>
        <w:adjustRightInd w:val="0"/>
        <w:spacing w:line="360" w:lineRule="auto"/>
        <w:rPr>
          <w:color w:val="000000" w:themeColor="text1"/>
        </w:rPr>
      </w:pPr>
    </w:p>
    <w:p w14:paraId="45090A0D" w14:textId="12BA5146" w:rsidR="00A751EB" w:rsidRDefault="00A751EB" w:rsidP="0025039E">
      <w:pPr>
        <w:autoSpaceDE w:val="0"/>
        <w:autoSpaceDN w:val="0"/>
        <w:adjustRightInd w:val="0"/>
        <w:spacing w:line="360" w:lineRule="auto"/>
        <w:rPr>
          <w:color w:val="000000" w:themeColor="text1"/>
        </w:rPr>
      </w:pPr>
      <w:r>
        <w:rPr>
          <w:i/>
          <w:iCs/>
          <w:color w:val="000000" w:themeColor="text1"/>
        </w:rPr>
        <w:t>Indirect effects of climate on N</w:t>
      </w:r>
      <w:r>
        <w:rPr>
          <w:i/>
          <w:iCs/>
          <w:color w:val="000000" w:themeColor="text1"/>
          <w:vertAlign w:val="subscript"/>
        </w:rPr>
        <w:t>area</w:t>
      </w:r>
      <w:r>
        <w:rPr>
          <w:i/>
          <w:iCs/>
          <w:color w:val="000000" w:themeColor="text1"/>
        </w:rPr>
        <w:t xml:space="preserve"> are mediated through changes in leaf C</w:t>
      </w:r>
      <w:r>
        <w:rPr>
          <w:i/>
          <w:iCs/>
          <w:color w:val="000000" w:themeColor="text1"/>
          <w:vertAlign w:val="subscript"/>
        </w:rPr>
        <w:t>i</w:t>
      </w:r>
      <w:r>
        <w:rPr>
          <w:i/>
          <w:iCs/>
          <w:color w:val="000000" w:themeColor="text1"/>
        </w:rPr>
        <w:t>:C</w:t>
      </w:r>
      <w:r>
        <w:rPr>
          <w:i/>
          <w:iCs/>
          <w:color w:val="000000" w:themeColor="text1"/>
          <w:vertAlign w:val="subscript"/>
        </w:rPr>
        <w:t>a</w:t>
      </w:r>
      <w:r>
        <w:rPr>
          <w:i/>
          <w:iCs/>
          <w:color w:val="000000" w:themeColor="text1"/>
        </w:rPr>
        <w:t xml:space="preserve"> and </w:t>
      </w:r>
      <w:r w:rsidRPr="009C2552">
        <w:rPr>
          <w:i/>
          <w:iCs/>
          <w:color w:val="000000" w:themeColor="text1"/>
          <w:lang w:val="el-GR"/>
        </w:rPr>
        <w:t>β</w:t>
      </w:r>
    </w:p>
    <w:p w14:paraId="03945B3E" w14:textId="5C2CA3D1" w:rsidR="008518D7" w:rsidRPr="005442E1" w:rsidRDefault="007F2A13" w:rsidP="0025039E">
      <w:pPr>
        <w:autoSpaceDE w:val="0"/>
        <w:autoSpaceDN w:val="0"/>
        <w:adjustRightInd w:val="0"/>
        <w:spacing w:line="360" w:lineRule="auto"/>
        <w:ind w:firstLine="720"/>
      </w:pPr>
      <w:r>
        <w:rPr>
          <w:color w:val="000000" w:themeColor="text1"/>
        </w:rPr>
        <w:t xml:space="preserve">In support of our hypothesis and patterns expected from theory, increasing </w:t>
      </w:r>
      <w:r w:rsidR="00723922" w:rsidRPr="001B5901">
        <w:rPr>
          <w:color w:val="000000" w:themeColor="text1"/>
        </w:rPr>
        <w:t>VPD</w:t>
      </w:r>
      <w:r w:rsidR="00723922">
        <w:rPr>
          <w:i/>
          <w:iCs/>
          <w:color w:val="000000" w:themeColor="text1"/>
        </w:rPr>
        <w:t xml:space="preserve"> </w:t>
      </w:r>
      <w:r>
        <w:rPr>
          <w:color w:val="000000" w:themeColor="text1"/>
        </w:rPr>
        <w:t xml:space="preserve">indirectly </w:t>
      </w:r>
      <w:r w:rsidR="00722EFC">
        <w:rPr>
          <w:color w:val="000000" w:themeColor="text1"/>
        </w:rPr>
        <w:t>in</w:t>
      </w:r>
      <w:r>
        <w:rPr>
          <w:color w:val="000000" w:themeColor="text1"/>
        </w:rPr>
        <w:t xml:space="preserve">creased </w:t>
      </w:r>
      <w:r>
        <w:rPr>
          <w:i/>
          <w:iCs/>
          <w:color w:val="000000" w:themeColor="text1"/>
        </w:rPr>
        <w:t>N</w:t>
      </w:r>
      <w:r>
        <w:rPr>
          <w:color w:val="000000" w:themeColor="text1"/>
          <w:vertAlign w:val="subscript"/>
        </w:rPr>
        <w:t>area</w:t>
      </w:r>
      <w:r>
        <w:rPr>
          <w:color w:val="000000" w:themeColor="text1"/>
        </w:rPr>
        <w:t xml:space="preserve">, mediated through </w:t>
      </w:r>
      <w:r w:rsidR="00DE41C7">
        <w:rPr>
          <w:color w:val="000000" w:themeColor="text1"/>
        </w:rPr>
        <w:t>the</w:t>
      </w:r>
      <w:r>
        <w:rPr>
          <w:color w:val="000000" w:themeColor="text1"/>
        </w:rPr>
        <w:t xml:space="preserve"> negative effect of increasing </w:t>
      </w:r>
      <w:r w:rsidR="00723922" w:rsidRPr="001B5901">
        <w:rPr>
          <w:color w:val="000000" w:themeColor="text1"/>
        </w:rPr>
        <w:t>VPD</w:t>
      </w:r>
      <w:r w:rsidR="00723922" w:rsidDel="00723922">
        <w:rPr>
          <w:color w:val="000000" w:themeColor="text1"/>
        </w:rPr>
        <w:t xml:space="preserve"> </w:t>
      </w:r>
      <w:r>
        <w:rPr>
          <w:color w:val="000000" w:themeColor="text1"/>
        </w:rPr>
        <w:t xml:space="preserve">on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2A23E5">
        <w:rPr>
          <w:color w:val="000000" w:themeColor="text1"/>
        </w:rPr>
        <w:t xml:space="preserve">. </w:t>
      </w:r>
      <w:r>
        <w:rPr>
          <w:color w:val="000000" w:themeColor="text1"/>
        </w:rPr>
        <w:t>These responses are</w:t>
      </w:r>
      <w:r w:rsidR="00722EFC">
        <w:rPr>
          <w:color w:val="000000" w:themeColor="text1"/>
        </w:rPr>
        <w:t xml:space="preserve"> </w:t>
      </w:r>
      <w:r>
        <w:rPr>
          <w:color w:val="000000" w:themeColor="text1"/>
        </w:rPr>
        <w:t xml:space="preserve">consistent with previous work noting strong reductions in stomatal conductance with increasing </w:t>
      </w:r>
      <w:r w:rsidR="00723922" w:rsidRPr="001B5901">
        <w:rPr>
          <w:color w:val="000000" w:themeColor="text1"/>
        </w:rPr>
        <w:t>VPD</w:t>
      </w:r>
      <w:r w:rsidR="00723922" w:rsidDel="00723922">
        <w:rPr>
          <w:color w:val="000000" w:themeColor="text1"/>
        </w:rPr>
        <w:t xml:space="preserve"> </w:t>
      </w:r>
      <w:r w:rsidR="00722EFC">
        <w:rPr>
          <w:color w:val="000000" w:themeColor="text1"/>
        </w:rPr>
        <w:fldChar w:fldCharType="begin" w:fldLock="1"/>
      </w:r>
      <w:r w:rsidR="006203C9">
        <w:rPr>
          <w:color w:val="000000" w:themeColor="text1"/>
        </w:rPr>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potential.","author":[{"dropping-particle":"","family":"Oren","given":"Ram","non-dropping-particle":"","parse-names":false,"suffix":""},{"dropping-particle":"","family":"Sperry","given":"J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 R","non-dropping-particle":"","parse-names":false,"suffix":""}],"container-title":"Plant, Cell and Environment","id":"ITEM-2","issue":"12","issued":{"date-parts":[["1999"]]},"page":"1515-1526","title":"Survey and synthesis of intra- and interspecific variation in stomatal sensitivity to vapour pressure deficit","type":"article-journal","volume":"22"},"uris":["http://www.mendeley.com/documents/?uuid=eae220b6-67bd-4ddb-9a55-67d18ba5ff43"]},{"id":"ITEM-3","itemData":{"DOI":"10.1038/nclimate3114","ISSN":"17586798","abstract":"Soil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Change","id":"ITEM-3","issue":"11","issued":{"date-parts":[["2016"]]},"page":"1023-1027","title":"The increasing importance of atmospheric demand for ecosystem water and carbon fluxes","type":"article-journal","volume":"6"},"uris":["http://www.mendeley.com/documents/?uuid=2403359c-4827-451a-9095-efdbac2aba00"]},{"id":"ITEM-4","itemData":{"DOI":"10.1002/2016GL069416","ISSN":"19448007","abstract":"When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Letters","id":"ITEM-4","issue":"18","issued":{"date-parts":[["2016"]]},"page":"9686-9695","title":"High atmospheric demand for water can limit forest carbon uptake and transpiration as severely as dry soil","type":"article-journal","volume":"43"},"uris":["http://www.mendeley.com/documents/?uuid=1f62d4c1-56d9-4dde-9da8-40dd90c2b794"]}],"mendeley":{"formattedCitation":"(Oren et al. 1999, Novick et al. 2016, Sulman et al. 2016, Grossiord et al. 2020)","plainTextFormattedCitation":"(Oren et al. 1999, Novick et al. 2016, Sulman et al. 2016, Grossiord et al. 2020)","previouslyFormattedCitation":"(Oren et al. 1999, Novick et al. 2016, Sulman et al. 2016, Grossiord et al. 2020)"},"properties":{"noteIndex":0},"schema":"https://github.com/citation-style-language/schema/raw/master/csl-citation.json"}</w:instrText>
      </w:r>
      <w:r w:rsidR="00722EFC">
        <w:rPr>
          <w:color w:val="000000" w:themeColor="text1"/>
        </w:rPr>
        <w:fldChar w:fldCharType="separate"/>
      </w:r>
      <w:r w:rsidR="0025039E" w:rsidRPr="0025039E">
        <w:rPr>
          <w:noProof/>
          <w:color w:val="000000" w:themeColor="text1"/>
        </w:rPr>
        <w:t>(Oren et al. 1999, Novick et al. 2016, Sulman et al. 2016, Grossiord et al. 2020)</w:t>
      </w:r>
      <w:r w:rsidR="00722EFC">
        <w:rPr>
          <w:color w:val="000000" w:themeColor="text1"/>
        </w:rPr>
        <w:fldChar w:fldCharType="end"/>
      </w:r>
      <w:r>
        <w:rPr>
          <w:color w:val="000000" w:themeColor="text1"/>
        </w:rPr>
        <w:t>, a response that allows plants to minimize water loss</w:t>
      </w:r>
      <w:r w:rsidR="00722EFC">
        <w:rPr>
          <w:color w:val="000000" w:themeColor="text1"/>
        </w:rPr>
        <w:t xml:space="preserve"> </w:t>
      </w:r>
      <w:r w:rsidR="002A23E5">
        <w:rPr>
          <w:color w:val="000000" w:themeColor="text1"/>
        </w:rPr>
        <w:t>as a result of</w:t>
      </w:r>
      <w:r>
        <w:rPr>
          <w:color w:val="000000" w:themeColor="text1"/>
        </w:rPr>
        <w:t xml:space="preserve"> high atmospheric water demand.</w:t>
      </w:r>
      <w:r w:rsidR="00722EFC">
        <w:rPr>
          <w:color w:val="000000" w:themeColor="text1"/>
        </w:rPr>
        <w:t xml:space="preserve"> Results also support findings from previous experiments across </w:t>
      </w:r>
      <w:r w:rsidR="00722EFC">
        <w:rPr>
          <w:color w:val="000000" w:themeColor="text1"/>
        </w:rPr>
        <w:lastRenderedPageBreak/>
        <w:t>environmental gradients, where increasing</w:t>
      </w:r>
      <w:r w:rsidR="00722EFC" w:rsidRPr="001B5901">
        <w:rPr>
          <w:color w:val="000000" w:themeColor="text1"/>
        </w:rPr>
        <w:t xml:space="preserve"> </w:t>
      </w:r>
      <w:r w:rsidR="00723922" w:rsidRPr="001B5901">
        <w:rPr>
          <w:color w:val="000000" w:themeColor="text1"/>
        </w:rPr>
        <w:t>VPD</w:t>
      </w:r>
      <w:r w:rsidR="00723922" w:rsidDel="00723922">
        <w:rPr>
          <w:color w:val="000000" w:themeColor="text1"/>
        </w:rPr>
        <w:t xml:space="preserve"> </w:t>
      </w:r>
      <w:r w:rsidR="00722EFC">
        <w:rPr>
          <w:color w:val="000000" w:themeColor="text1"/>
        </w:rPr>
        <w:t xml:space="preserve">generally increases </w:t>
      </w:r>
      <w:r w:rsidR="00722EFC">
        <w:rPr>
          <w:i/>
          <w:iCs/>
          <w:color w:val="000000" w:themeColor="text1"/>
        </w:rPr>
        <w:t>N</w:t>
      </w:r>
      <w:r w:rsidR="00722EFC">
        <w:rPr>
          <w:color w:val="000000" w:themeColor="text1"/>
          <w:vertAlign w:val="subscript"/>
        </w:rPr>
        <w:t>area</w:t>
      </w:r>
      <w:r w:rsidR="00722EFC">
        <w:rPr>
          <w:color w:val="000000" w:themeColor="text1"/>
        </w:rPr>
        <w:t xml:space="preserve"> at lower stomatal conductance </w:t>
      </w:r>
      <w:r w:rsidR="00971E03">
        <w:rPr>
          <w:color w:val="000000" w:themeColor="text1"/>
        </w:rPr>
        <w:t xml:space="preserve">across environmental gradients </w:t>
      </w:r>
      <w:r w:rsidR="00722EFC">
        <w:rPr>
          <w:color w:val="000000" w:themeColor="text1"/>
        </w:rPr>
        <w:fldChar w:fldCharType="begin" w:fldLock="1"/>
      </w:r>
      <w:r w:rsidR="00B176A8">
        <w:rPr>
          <w:color w:val="000000" w:themeColor="text1"/>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gradients","type":"article-journal","volume":"29"},"uris":["http://www.mendeley.com/documents/?uuid=21ffc03c-3e82-40b0-846f-1638da6585e7"]}],"mendeley":{"formattedCitation":"(Dong et al. 2017, 2022, Paillassa et al. 2020, Westerband et al. 2023)","plainTextFormattedCitation":"(Dong et al. 2017, 2022, Paillassa et al. 2020, Westerband et al. 2023)","previouslyFormattedCitation":"(Dong et al. 2017, 2022, Paillassa et al. 2020, Westerband et al. 2023)"},"properties":{"noteIndex":0},"schema":"https://github.com/citation-style-language/schema/raw/master/csl-citation.json"}</w:instrText>
      </w:r>
      <w:r w:rsidR="00722EFC">
        <w:rPr>
          <w:color w:val="000000" w:themeColor="text1"/>
        </w:rPr>
        <w:fldChar w:fldCharType="separate"/>
      </w:r>
      <w:r w:rsidR="00B176A8" w:rsidRPr="00B176A8">
        <w:rPr>
          <w:noProof/>
          <w:color w:val="000000" w:themeColor="text1"/>
        </w:rPr>
        <w:t>(Dong et al. 2017, 2022, Paillassa et al. 2020, Westerband et al. 2023)</w:t>
      </w:r>
      <w:r w:rsidR="00722EFC">
        <w:rPr>
          <w:color w:val="000000" w:themeColor="text1"/>
        </w:rPr>
        <w:fldChar w:fldCharType="end"/>
      </w:r>
      <w:commentRangeStart w:id="3"/>
      <w:r w:rsidR="00747ADC">
        <w:t>.</w:t>
      </w:r>
      <w:commentRangeEnd w:id="3"/>
      <w:r w:rsidR="00A317FF">
        <w:rPr>
          <w:rStyle w:val="CommentReference"/>
          <w:rFonts w:eastAsiaTheme="minorHAnsi" w:cs="Times New Roman (Body CS)"/>
        </w:rPr>
        <w:commentReference w:id="3"/>
      </w:r>
    </w:p>
    <w:p w14:paraId="0BB3D210" w14:textId="778AB35D" w:rsidR="00F4054A" w:rsidRDefault="00F4054A" w:rsidP="0025039E">
      <w:pPr>
        <w:autoSpaceDE w:val="0"/>
        <w:autoSpaceDN w:val="0"/>
        <w:adjustRightInd w:val="0"/>
        <w:spacing w:line="360" w:lineRule="auto"/>
        <w:rPr>
          <w:color w:val="000000" w:themeColor="text1"/>
        </w:rPr>
      </w:pPr>
    </w:p>
    <w:p w14:paraId="307F2C5B" w14:textId="48B0BA67" w:rsidR="00923F9A" w:rsidRDefault="00F4054A" w:rsidP="0025039E">
      <w:pPr>
        <w:autoSpaceDE w:val="0"/>
        <w:autoSpaceDN w:val="0"/>
        <w:adjustRightInd w:val="0"/>
        <w:spacing w:line="360" w:lineRule="auto"/>
        <w:rPr>
          <w:i/>
          <w:iCs/>
          <w:color w:val="000000" w:themeColor="text1"/>
          <w:vertAlign w:val="subscript"/>
        </w:rPr>
      </w:pPr>
      <w:r>
        <w:rPr>
          <w:i/>
          <w:iCs/>
          <w:color w:val="000000" w:themeColor="text1"/>
        </w:rPr>
        <w:t xml:space="preserve">Species identity traits modify effects of the environment </w:t>
      </w:r>
      <w:r w:rsidRPr="00F4054A">
        <w:rPr>
          <w:i/>
          <w:iCs/>
          <w:color w:val="000000" w:themeColor="text1"/>
        </w:rPr>
        <w:t xml:space="preserve">on </w:t>
      </w:r>
      <w:r w:rsidRPr="00F4054A">
        <w:rPr>
          <w:i/>
          <w:iCs/>
          <w:color w:val="000000" w:themeColor="text1"/>
          <w:lang w:val="el-GR"/>
        </w:rPr>
        <w:t>β</w:t>
      </w:r>
      <w:r w:rsidRPr="00F4054A">
        <w:rPr>
          <w:i/>
          <w:iCs/>
          <w:color w:val="000000" w:themeColor="text1"/>
        </w:rPr>
        <w:t xml:space="preserve">, </w:t>
      </w:r>
      <w:r w:rsidR="00747ADC">
        <w:rPr>
          <w:i/>
          <w:iCs/>
          <w:lang w:val="el-GR"/>
        </w:rPr>
        <w:t>χ</w:t>
      </w:r>
      <w:r w:rsidRPr="00F4054A">
        <w:rPr>
          <w:i/>
          <w:iCs/>
          <w:color w:val="000000" w:themeColor="text1"/>
        </w:rPr>
        <w:t>, and N</w:t>
      </w:r>
      <w:r w:rsidRPr="00F4054A">
        <w:rPr>
          <w:i/>
          <w:iCs/>
          <w:color w:val="000000" w:themeColor="text1"/>
          <w:vertAlign w:val="subscript"/>
        </w:rPr>
        <w:t>area</w:t>
      </w:r>
    </w:p>
    <w:p w14:paraId="24860380" w14:textId="76CD5322" w:rsidR="00EE6FF9" w:rsidRDefault="00923F9A" w:rsidP="0025039E">
      <w:pPr>
        <w:autoSpaceDE w:val="0"/>
        <w:autoSpaceDN w:val="0"/>
        <w:adjustRightInd w:val="0"/>
        <w:spacing w:line="360" w:lineRule="auto"/>
      </w:pPr>
      <w:r>
        <w:rPr>
          <w:color w:val="000000" w:themeColor="text1"/>
        </w:rPr>
        <w:tab/>
      </w:r>
      <w:r w:rsidR="00E557CE">
        <w:rPr>
          <w:color w:val="000000" w:themeColor="text1"/>
        </w:rPr>
        <w:t xml:space="preserve">N-fixing species generally had higher </w:t>
      </w:r>
      <w:r w:rsidR="00E557CE">
        <w:rPr>
          <w:i/>
          <w:iCs/>
          <w:color w:val="000000" w:themeColor="text1"/>
        </w:rPr>
        <w:t>N</w:t>
      </w:r>
      <w:r w:rsidR="00E557CE">
        <w:rPr>
          <w:color w:val="000000" w:themeColor="text1"/>
          <w:vertAlign w:val="subscript"/>
        </w:rPr>
        <w:t>area</w:t>
      </w:r>
      <w:r w:rsidR="00E557CE">
        <w:rPr>
          <w:color w:val="000000" w:themeColor="text1"/>
        </w:rPr>
        <w:t xml:space="preserve"> values on average compared to non-fixing species, a pattern driven by a strong</w:t>
      </w:r>
      <w:r w:rsidR="00A00EF5">
        <w:rPr>
          <w:color w:val="000000" w:themeColor="text1"/>
        </w:rPr>
        <w:t>er</w:t>
      </w:r>
      <w:r w:rsidR="00E557CE">
        <w:rPr>
          <w:color w:val="000000" w:themeColor="text1"/>
        </w:rPr>
        <w:t xml:space="preserve"> stimulation in </w:t>
      </w:r>
      <w:r w:rsidR="00E557CE">
        <w:rPr>
          <w:i/>
          <w:iCs/>
          <w:color w:val="000000" w:themeColor="text1"/>
        </w:rPr>
        <w:t>N</w:t>
      </w:r>
      <w:r w:rsidR="00E557CE">
        <w:rPr>
          <w:color w:val="000000" w:themeColor="text1"/>
          <w:vertAlign w:val="subscript"/>
        </w:rPr>
        <w:t>mass</w:t>
      </w:r>
      <w:r w:rsidR="00E557CE">
        <w:rPr>
          <w:color w:val="000000" w:themeColor="text1"/>
        </w:rPr>
        <w:t xml:space="preserve"> </w:t>
      </w:r>
      <w:r w:rsidR="00A00EF5">
        <w:rPr>
          <w:color w:val="000000" w:themeColor="text1"/>
        </w:rPr>
        <w:t xml:space="preserve">in N-fixing species coupled with no change in </w:t>
      </w:r>
      <w:r w:rsidR="00A00EF5">
        <w:rPr>
          <w:i/>
          <w:iCs/>
          <w:color w:val="000000" w:themeColor="text1"/>
        </w:rPr>
        <w:t>M</w:t>
      </w:r>
      <w:r w:rsidR="00A00EF5">
        <w:rPr>
          <w:color w:val="000000" w:themeColor="text1"/>
          <w:vertAlign w:val="subscript"/>
        </w:rPr>
        <w:t>area</w:t>
      </w:r>
      <w:r w:rsidR="00A00EF5">
        <w:rPr>
          <w:color w:val="000000" w:themeColor="text1"/>
        </w:rPr>
        <w:t xml:space="preserve"> between </w:t>
      </w:r>
      <w:r w:rsidR="00EE6FF9">
        <w:rPr>
          <w:color w:val="000000" w:themeColor="text1"/>
        </w:rPr>
        <w:t>species with different N-fixation ability.</w:t>
      </w:r>
      <w:r w:rsidR="003C0438">
        <w:rPr>
          <w:color w:val="000000" w:themeColor="text1"/>
        </w:rPr>
        <w:t xml:space="preserve"> We found no evidence to suggest that N-fixing species had different </w:t>
      </w:r>
      <w:r w:rsidR="003C0438">
        <w:rPr>
          <w:i/>
          <w:iCs/>
          <w:color w:val="000000" w:themeColor="text1"/>
          <w:lang w:val="el-GR"/>
        </w:rPr>
        <w:t>β</w:t>
      </w:r>
      <w:r w:rsidR="003C0438" w:rsidRPr="003C0438">
        <w:rPr>
          <w:color w:val="000000" w:themeColor="text1"/>
        </w:rPr>
        <w:t xml:space="preserve"> </w:t>
      </w:r>
      <w:r w:rsidR="003C0438">
        <w:rPr>
          <w:color w:val="000000" w:themeColor="text1"/>
        </w:rPr>
        <w:t xml:space="preserve">or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5E59CF" w:rsidRPr="00723922">
        <w:t xml:space="preserve"> </w:t>
      </w:r>
      <w:r w:rsidR="003C0438">
        <w:rPr>
          <w:color w:val="000000" w:themeColor="text1"/>
        </w:rPr>
        <w:t>values compared to non-fixing species</w:t>
      </w:r>
      <w:r w:rsidR="00B75C7A">
        <w:rPr>
          <w:color w:val="000000" w:themeColor="text1"/>
        </w:rPr>
        <w:t xml:space="preserve"> across </w:t>
      </w:r>
      <w:r w:rsidR="00DE41C7">
        <w:rPr>
          <w:color w:val="000000" w:themeColor="text1"/>
        </w:rPr>
        <w:t xml:space="preserve">the </w:t>
      </w:r>
      <w:r w:rsidR="00B75C7A">
        <w:rPr>
          <w:color w:val="000000" w:themeColor="text1"/>
        </w:rPr>
        <w:t>environmental gradient</w:t>
      </w:r>
      <w:r w:rsidR="003C0438">
        <w:rPr>
          <w:color w:val="000000" w:themeColor="text1"/>
        </w:rPr>
        <w:t>.</w:t>
      </w:r>
      <w:r w:rsidR="00EE6FF9">
        <w:rPr>
          <w:color w:val="000000" w:themeColor="text1"/>
        </w:rPr>
        <w:t xml:space="preserve"> </w:t>
      </w:r>
      <w:r w:rsidR="003C0438">
        <w:rPr>
          <w:color w:val="000000" w:themeColor="text1"/>
        </w:rPr>
        <w:t>These results follow patterns from previous</w:t>
      </w:r>
      <w:r w:rsidR="00B75C7A">
        <w:rPr>
          <w:color w:val="000000" w:themeColor="text1"/>
        </w:rPr>
        <w:t xml:space="preserve"> environmental gradient</w:t>
      </w:r>
      <w:r w:rsidR="003C0438">
        <w:rPr>
          <w:color w:val="000000" w:themeColor="text1"/>
        </w:rPr>
        <w:t xml:space="preserve"> experiments that investigate variance in leaf nitrogen allocation</w:t>
      </w:r>
      <w:r w:rsidR="00B75C7A">
        <w:rPr>
          <w:color w:val="000000" w:themeColor="text1"/>
        </w:rPr>
        <w:t xml:space="preserve"> in N-fixing species</w:t>
      </w:r>
      <w:r w:rsidR="003C0438">
        <w:rPr>
          <w:color w:val="000000" w:themeColor="text1"/>
        </w:rPr>
        <w:t xml:space="preserve"> </w:t>
      </w:r>
      <w:r w:rsidR="003C0438">
        <w:rPr>
          <w:color w:val="000000" w:themeColor="text1"/>
        </w:rPr>
        <w:fldChar w:fldCharType="begin" w:fldLock="1"/>
      </w:r>
      <w:r w:rsidR="0025039E">
        <w:rPr>
          <w:color w:val="000000" w:themeColor="text1"/>
        </w:rP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America","id":"ITEM-3","issue":"15","issued":{"date-parts":[["2016"]]},"page":"4098-4103","title":"Legumes are different: Leaf nitrogen, photosynthesis, and water use efficiency","type":"article-journal","volume":"113"},"uris":["http://www.mendeley.com/documents/?uuid=36b9b0c7-4319-45f2-af24-82bd87cfe79a"]}],"mendeley":{"formattedCitation":"(Adams et al. 2016, Dong et al. 2017, 2020)","plainTextFormattedCitation":"(Adams et al. 2016, Dong et al. 2017, 2020)","previouslyFormattedCitation":"(Adams et al. 2016, Dong et al. 2017, 2020)"},"properties":{"noteIndex":0},"schema":"https://github.com/citation-style-language/schema/raw/master/csl-citation.json"}</w:instrText>
      </w:r>
      <w:r w:rsidR="003C0438">
        <w:rPr>
          <w:color w:val="000000" w:themeColor="text1"/>
        </w:rPr>
        <w:fldChar w:fldCharType="separate"/>
      </w:r>
      <w:r w:rsidR="0025039E" w:rsidRPr="0025039E">
        <w:rPr>
          <w:noProof/>
          <w:color w:val="000000" w:themeColor="text1"/>
        </w:rPr>
        <w:t>(Adams et al. 2016, Dong et al. 2017, 2020)</w:t>
      </w:r>
      <w:r w:rsidR="003C0438">
        <w:rPr>
          <w:color w:val="000000" w:themeColor="text1"/>
        </w:rPr>
        <w:fldChar w:fldCharType="end"/>
      </w:r>
      <w:r w:rsidR="00B75C7A">
        <w:rPr>
          <w:color w:val="000000" w:themeColor="text1"/>
        </w:rPr>
        <w:t xml:space="preserve">, and that increases in </w:t>
      </w:r>
      <w:r w:rsidR="003C0438">
        <w:rPr>
          <w:i/>
          <w:iCs/>
          <w:color w:val="000000" w:themeColor="text1"/>
        </w:rPr>
        <w:t>N</w:t>
      </w:r>
      <w:r w:rsidR="003C0438">
        <w:rPr>
          <w:color w:val="000000" w:themeColor="text1"/>
          <w:vertAlign w:val="subscript"/>
        </w:rPr>
        <w:t>mass</w:t>
      </w:r>
      <w:r w:rsidR="003C0438">
        <w:rPr>
          <w:color w:val="000000" w:themeColor="text1"/>
        </w:rPr>
        <w:t xml:space="preserve"> and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in N-fixing species are not necessarily cor</w:t>
      </w:r>
      <w:r w:rsidR="003C0438">
        <w:rPr>
          <w:color w:val="000000" w:themeColor="text1"/>
        </w:rPr>
        <w:t xml:space="preserve">related to increases in water use efficiency or reductions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723922" w:rsidRPr="00723922">
        <w:t xml:space="preserve"> </w:t>
      </w:r>
      <w:r w:rsidR="00B75C7A">
        <w:rPr>
          <w:color w:val="000000" w:themeColor="text1"/>
        </w:rPr>
        <w:fldChar w:fldCharType="begin" w:fldLock="1"/>
      </w:r>
      <w:r w:rsidR="0025039E">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efficiency","type":"article-journal","volume":"113"},"uris":["http://www.mendeley.com/documents/?uuid=36b9b0c7-4319-45f2-af24-82bd87cfe79a"]}],"mendeley":{"formattedCitation":"(Adams et al. 2016)","plainTextFormattedCitation":"(Adams et al. 2016)","previouslyFormattedCitation":"(Adams et al. 2016)"},"properties":{"noteIndex":0},"schema":"https://github.com/citation-style-language/schema/raw/master/csl-citation.json"}</w:instrText>
      </w:r>
      <w:r w:rsidR="00B75C7A">
        <w:rPr>
          <w:color w:val="000000" w:themeColor="text1"/>
        </w:rPr>
        <w:fldChar w:fldCharType="separate"/>
      </w:r>
      <w:r w:rsidR="0025039E" w:rsidRPr="0025039E">
        <w:rPr>
          <w:noProof/>
          <w:color w:val="000000" w:themeColor="text1"/>
        </w:rPr>
        <w:t>(Adams et al. 2016)</w:t>
      </w:r>
      <w:r w:rsidR="00B75C7A">
        <w:rPr>
          <w:color w:val="000000" w:themeColor="text1"/>
        </w:rPr>
        <w:fldChar w:fldCharType="end"/>
      </w:r>
      <w:r w:rsidR="00B75C7A">
        <w:rPr>
          <w:color w:val="000000" w:themeColor="text1"/>
        </w:rPr>
        <w:t xml:space="preserve">. </w:t>
      </w:r>
      <w:r w:rsidR="003C0438">
        <w:rPr>
          <w:color w:val="000000" w:themeColor="text1"/>
        </w:rPr>
        <w:t>While our results are consistent with results from</w:t>
      </w:r>
      <w:r w:rsidR="00B75C7A">
        <w:rPr>
          <w:color w:val="000000" w:themeColor="text1"/>
        </w:rPr>
        <w:t xml:space="preserve"> previous environmental gradient experiments, </w:t>
      </w:r>
      <w:r w:rsidR="003C0438">
        <w:rPr>
          <w:color w:val="000000" w:themeColor="text1"/>
        </w:rPr>
        <w:t>they do not necessarily support our hypothesis or patterns expected form theory</w:t>
      </w:r>
      <w:r w:rsidR="00B75C7A">
        <w:rPr>
          <w:color w:val="000000" w:themeColor="text1"/>
        </w:rPr>
        <w:t xml:space="preserve">, which predicts that stimulations in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by</w:t>
      </w:r>
      <w:r w:rsidR="003C0438">
        <w:rPr>
          <w:color w:val="000000" w:themeColor="text1"/>
        </w:rPr>
        <w:t xml:space="preserve"> N-fixing species </w:t>
      </w:r>
      <w:r w:rsidR="00B75C7A">
        <w:rPr>
          <w:color w:val="000000" w:themeColor="text1"/>
        </w:rPr>
        <w:t>sh</w:t>
      </w:r>
      <w:r w:rsidR="003C0438">
        <w:rPr>
          <w:color w:val="000000" w:themeColor="text1"/>
        </w:rPr>
        <w:t xml:space="preserve">ould be driven by a reduction in </w:t>
      </w:r>
      <w:r w:rsidR="003C0438" w:rsidRPr="00576B7C">
        <w:rPr>
          <w:i/>
          <w:iCs/>
          <w:lang w:val="el-GR"/>
        </w:rPr>
        <w:t>β</w:t>
      </w:r>
      <w:r w:rsidR="003C0438">
        <w:t xml:space="preserve"> relative to non-fixing species</w:t>
      </w:r>
      <w:r w:rsidR="00B75C7A">
        <w:t xml:space="preserve">, and that this response should decrease stomatal conductance and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3C0438">
        <w:t>.</w:t>
      </w:r>
    </w:p>
    <w:p w14:paraId="43870823" w14:textId="6BFD8DC9" w:rsidR="00985720" w:rsidRPr="001B6C99" w:rsidRDefault="00581E8C" w:rsidP="001B6C99">
      <w:pPr>
        <w:autoSpaceDE w:val="0"/>
        <w:autoSpaceDN w:val="0"/>
        <w:adjustRightInd w:val="0"/>
        <w:spacing w:line="360" w:lineRule="auto"/>
        <w:ind w:firstLine="720"/>
      </w:pPr>
      <w:r>
        <w:t>C</w:t>
      </w:r>
      <w:r>
        <w:rPr>
          <w:vertAlign w:val="subscript"/>
        </w:rPr>
        <w:t>4</w:t>
      </w:r>
      <w:r>
        <w:t xml:space="preserve"> species generally had lower </w:t>
      </w:r>
      <w:r w:rsidR="00747ADC" w:rsidRPr="00F4054A">
        <w:rPr>
          <w:i/>
          <w:iCs/>
          <w:color w:val="000000" w:themeColor="text1"/>
          <w:lang w:val="el-GR"/>
        </w:rPr>
        <w:t>β</w:t>
      </w:r>
      <w:r>
        <w:rPr>
          <w:color w:val="000000" w:themeColor="text1"/>
        </w:rPr>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t xml:space="preserve">, and </w:t>
      </w:r>
      <w:r>
        <w:rPr>
          <w:i/>
          <w:iCs/>
        </w:rPr>
        <w:t>N</w:t>
      </w:r>
      <w:r>
        <w:rPr>
          <w:vertAlign w:val="subscript"/>
        </w:rPr>
        <w:t>area</w:t>
      </w:r>
      <w:r>
        <w:t xml:space="preserve"> than C</w:t>
      </w:r>
      <w:r>
        <w:rPr>
          <w:vertAlign w:val="subscript"/>
        </w:rPr>
        <w:t>3</w:t>
      </w:r>
      <w:r>
        <w:t xml:space="preserve"> species. Reduced </w:t>
      </w:r>
      <w:r w:rsidRPr="00F4054A">
        <w:rPr>
          <w:i/>
          <w:iCs/>
          <w:color w:val="000000" w:themeColor="text1"/>
          <w:lang w:val="el-GR"/>
        </w:rPr>
        <w:t>β</w:t>
      </w:r>
      <w:r>
        <w:rPr>
          <w:color w:val="000000" w:themeColor="text1"/>
        </w:rPr>
        <w:t xml:space="preserve"> </w:t>
      </w:r>
      <w:r w:rsidR="00985720">
        <w:rPr>
          <w:color w:val="000000" w:themeColor="text1"/>
        </w:rPr>
        <w:t xml:space="preserve">and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985720">
        <w:rPr>
          <w:color w:val="000000" w:themeColor="text1"/>
        </w:rPr>
        <w:t xml:space="preserve"> </w:t>
      </w:r>
      <w:r>
        <w:rPr>
          <w:color w:val="000000" w:themeColor="text1"/>
        </w:rPr>
        <w:t xml:space="preserve">values </w:t>
      </w:r>
      <w:r>
        <w:t>in C</w:t>
      </w:r>
      <w:r>
        <w:rPr>
          <w:vertAlign w:val="subscript"/>
        </w:rPr>
        <w:t>4</w:t>
      </w:r>
      <w:r>
        <w:t xml:space="preserve"> species follow our hypothes</w:t>
      </w:r>
      <w:r w:rsidR="00DE41C7">
        <w:t>i</w:t>
      </w:r>
      <w:r>
        <w:t>s, a pattern that could be the result of either reduced costs of n</w:t>
      </w:r>
      <w:r w:rsidR="00C84E3C">
        <w:t>itrogen</w:t>
      </w:r>
      <w:r>
        <w:t xml:space="preserve"> acquisition and use or increased costs of water acquisition and use</w:t>
      </w:r>
      <w:r w:rsidR="005F1916">
        <w:t xml:space="preserve"> or both</w:t>
      </w:r>
      <w:r>
        <w:t xml:space="preserve"> </w:t>
      </w:r>
      <w:r>
        <w:fldChar w:fldCharType="begin" w:fldLock="1"/>
      </w:r>
      <w:r w:rsidR="00923F9A">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fldChar w:fldCharType="separate"/>
      </w:r>
      <w:r w:rsidRPr="00581E8C">
        <w:rPr>
          <w:noProof/>
        </w:rPr>
        <w:t>(Wright et al. 2003, Prentice et al. 2014)</w:t>
      </w:r>
      <w:r>
        <w:fldChar w:fldCharType="end"/>
      </w:r>
      <w:r>
        <w:t xml:space="preserve">. </w:t>
      </w:r>
      <w:r w:rsidR="00C84E3C">
        <w:t xml:space="preserve">Results </w:t>
      </w:r>
      <w:r w:rsidR="00DE41C7">
        <w:t>also</w:t>
      </w:r>
      <w:r w:rsidR="00C84E3C">
        <w:t xml:space="preserve"> indicate that </w:t>
      </w:r>
      <w:r w:rsidR="00C84E3C" w:rsidRPr="00F4054A">
        <w:rPr>
          <w:i/>
          <w:iCs/>
          <w:color w:val="000000" w:themeColor="text1"/>
          <w:lang w:val="el-GR"/>
        </w:rPr>
        <w:t>β</w:t>
      </w:r>
      <w:r w:rsidR="00C84E3C">
        <w:rPr>
          <w:i/>
          <w:iCs/>
          <w:color w:val="000000" w:themeColor="text1"/>
        </w:rPr>
        <w:t xml:space="preserve"> </w:t>
      </w:r>
      <w:r w:rsidR="00C84E3C">
        <w:rPr>
          <w:color w:val="000000" w:themeColor="text1"/>
        </w:rPr>
        <w:t>in</w:t>
      </w:r>
      <w:r w:rsidR="00C84E3C">
        <w:t xml:space="preserve"> C</w:t>
      </w:r>
      <w:r w:rsidR="00C84E3C">
        <w:rPr>
          <w:vertAlign w:val="subscript"/>
        </w:rPr>
        <w:t>4</w:t>
      </w:r>
      <w:r w:rsidR="00C84E3C">
        <w:t xml:space="preserve"> nonlegumes was unresponsive to changes in soil nitrogen availability despite an apparent negative effect of increasing soil nitrogen availability on </w:t>
      </w:r>
      <w:r w:rsidR="00C84E3C" w:rsidRPr="00F4054A">
        <w:rPr>
          <w:i/>
          <w:iCs/>
          <w:color w:val="000000" w:themeColor="text1"/>
          <w:lang w:val="el-GR"/>
        </w:rPr>
        <w:t>β</w:t>
      </w:r>
      <w:r w:rsidR="00C84E3C">
        <w:rPr>
          <w:i/>
          <w:iCs/>
          <w:color w:val="000000" w:themeColor="text1"/>
        </w:rPr>
        <w:t xml:space="preserve"> </w:t>
      </w:r>
      <w:r w:rsidR="00C84E3C">
        <w:rPr>
          <w:color w:val="000000" w:themeColor="text1"/>
        </w:rPr>
        <w:t>in</w:t>
      </w:r>
      <w:r w:rsidR="00C84E3C" w:rsidRPr="00C84E3C">
        <w:t xml:space="preserve"> </w:t>
      </w:r>
      <w:r w:rsidR="00C84E3C">
        <w:t>C</w:t>
      </w:r>
      <w:r w:rsidR="00C84E3C">
        <w:rPr>
          <w:vertAlign w:val="subscript"/>
        </w:rPr>
        <w:t>3</w:t>
      </w:r>
      <w:r w:rsidR="00C84E3C">
        <w:t xml:space="preserve"> legumes and C</w:t>
      </w:r>
      <w:r w:rsidR="00C84E3C">
        <w:rPr>
          <w:vertAlign w:val="subscript"/>
        </w:rPr>
        <w:t>3</w:t>
      </w:r>
      <w:r w:rsidR="00C84E3C" w:rsidRPr="00C84E3C">
        <w:t xml:space="preserve"> </w:t>
      </w:r>
      <w:r w:rsidR="00C84E3C">
        <w:t xml:space="preserve">nonlegumes. </w:t>
      </w:r>
      <w:r w:rsidR="00985720">
        <w:t xml:space="preserve">Combined with a general null response of </w:t>
      </w:r>
      <w:r w:rsidR="00C84E3C" w:rsidRPr="00F4054A">
        <w:rPr>
          <w:i/>
          <w:iCs/>
          <w:color w:val="000000" w:themeColor="text1"/>
          <w:lang w:val="el-GR"/>
        </w:rPr>
        <w:t>β</w:t>
      </w:r>
      <w:r w:rsidR="00C84E3C">
        <w:rPr>
          <w:color w:val="000000" w:themeColor="text1"/>
        </w:rPr>
        <w:t xml:space="preserve"> to soil moisture regardless of plant functional group, these </w:t>
      </w:r>
      <w:r w:rsidR="00985720">
        <w:rPr>
          <w:color w:val="000000" w:themeColor="text1"/>
        </w:rPr>
        <w:t>patterns</w:t>
      </w:r>
      <w:r w:rsidR="00C84E3C">
        <w:rPr>
          <w:color w:val="000000" w:themeColor="text1"/>
        </w:rPr>
        <w:t xml:space="preserve"> imply that reduced </w:t>
      </w:r>
      <w:r w:rsidR="00C84E3C" w:rsidRPr="00F4054A">
        <w:rPr>
          <w:i/>
          <w:iCs/>
          <w:color w:val="000000" w:themeColor="text1"/>
          <w:lang w:val="el-GR"/>
        </w:rPr>
        <w:t>β</w:t>
      </w:r>
      <w:r w:rsidR="00C84E3C">
        <w:rPr>
          <w:color w:val="000000" w:themeColor="text1"/>
        </w:rPr>
        <w:t xml:space="preserve"> values in C</w:t>
      </w:r>
      <w:r w:rsidR="00C84E3C">
        <w:rPr>
          <w:color w:val="000000" w:themeColor="text1"/>
          <w:vertAlign w:val="subscript"/>
        </w:rPr>
        <w:t>4</w:t>
      </w:r>
      <w:r w:rsidR="00C84E3C">
        <w:rPr>
          <w:color w:val="000000" w:themeColor="text1"/>
        </w:rPr>
        <w:t xml:space="preserve"> species</w:t>
      </w:r>
      <w:r w:rsidR="00985720">
        <w:rPr>
          <w:color w:val="000000" w:themeColor="text1"/>
        </w:rPr>
        <w:t xml:space="preserve"> may be</w:t>
      </w:r>
      <w:r w:rsidR="00C84E3C">
        <w:rPr>
          <w:color w:val="000000" w:themeColor="text1"/>
        </w:rPr>
        <w:t xml:space="preserve"> the result of lower costs of nitrogen acquisition and use relative to C</w:t>
      </w:r>
      <w:r w:rsidR="00C84E3C">
        <w:rPr>
          <w:color w:val="000000" w:themeColor="text1"/>
          <w:vertAlign w:val="subscript"/>
        </w:rPr>
        <w:t>3</w:t>
      </w:r>
      <w:r w:rsidR="00C84E3C">
        <w:rPr>
          <w:color w:val="000000" w:themeColor="text1"/>
        </w:rPr>
        <w:t xml:space="preserve"> species.</w:t>
      </w:r>
      <w:r w:rsidR="00985720">
        <w:rPr>
          <w:color w:val="000000" w:themeColor="text1"/>
        </w:rPr>
        <w:t xml:space="preserve"> </w:t>
      </w:r>
      <w:r w:rsidR="001B6C99">
        <w:t xml:space="preserve">While lower </w:t>
      </w:r>
      <w:r w:rsidR="001B6C99">
        <w:rPr>
          <w:i/>
          <w:iCs/>
          <w:lang w:val="el-GR"/>
        </w:rPr>
        <w:t>β</w:t>
      </w:r>
      <w:r w:rsidR="001B6C99">
        <w:t xml:space="preserve"> values in C</w:t>
      </w:r>
      <w:r w:rsidR="001B6C99">
        <w:rPr>
          <w:vertAlign w:val="subscript"/>
        </w:rPr>
        <w:t>4</w:t>
      </w:r>
      <w:r w:rsidR="001B6C99">
        <w:t xml:space="preserve"> species provides a possible explanation for why C</w:t>
      </w:r>
      <w:r w:rsidR="001B6C99">
        <w:rPr>
          <w:vertAlign w:val="subscript"/>
        </w:rPr>
        <w:t>4</w:t>
      </w:r>
      <w:r w:rsidR="001B6C99">
        <w:t xml:space="preserve"> species often have lower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B6C99">
        <w:t xml:space="preserve"> and greater water use efficiency, theory predicts that this response should cause C</w:t>
      </w:r>
      <w:r w:rsidR="001B6C99">
        <w:rPr>
          <w:vertAlign w:val="subscript"/>
        </w:rPr>
        <w:t>4</w:t>
      </w:r>
      <w:r w:rsidR="001B6C99">
        <w:t xml:space="preserve"> species to have greater </w:t>
      </w:r>
      <w:r w:rsidR="001B6C99">
        <w:rPr>
          <w:i/>
          <w:iCs/>
        </w:rPr>
        <w:t>N</w:t>
      </w:r>
      <w:r w:rsidR="001B6C99">
        <w:rPr>
          <w:vertAlign w:val="subscript"/>
        </w:rPr>
        <w:t>area</w:t>
      </w:r>
      <w:r w:rsidR="001B6C99">
        <w:t xml:space="preserve"> values compared to C</w:t>
      </w:r>
      <w:r w:rsidR="001B6C99">
        <w:rPr>
          <w:vertAlign w:val="subscript"/>
        </w:rPr>
        <w:t>3</w:t>
      </w:r>
      <w:r w:rsidR="001B6C99">
        <w:t xml:space="preserve"> species, though C</w:t>
      </w:r>
      <w:r w:rsidR="001B6C99">
        <w:rPr>
          <w:vertAlign w:val="subscript"/>
        </w:rPr>
        <w:t>4</w:t>
      </w:r>
      <w:r w:rsidR="001B6C99">
        <w:t xml:space="preserve"> species commonly exhibit lower </w:t>
      </w:r>
      <w:r w:rsidR="001B6C99">
        <w:rPr>
          <w:i/>
          <w:iCs/>
        </w:rPr>
        <w:t>N</w:t>
      </w:r>
      <w:r w:rsidR="001B6C99">
        <w:rPr>
          <w:vertAlign w:val="subscript"/>
        </w:rPr>
        <w:t>area</w:t>
      </w:r>
      <w:r w:rsidR="001B6C99">
        <w:t xml:space="preserve"> and higher nitrogen use efficiency than C</w:t>
      </w:r>
      <w:r w:rsidR="001B6C99">
        <w:rPr>
          <w:vertAlign w:val="subscript"/>
        </w:rPr>
        <w:t>3</w:t>
      </w:r>
      <w:r w:rsidR="001B6C99">
        <w:t xml:space="preserve"> species </w:t>
      </w:r>
      <w:r w:rsidR="001B6C99">
        <w:fldChar w:fldCharType="begin" w:fldLock="1"/>
      </w:r>
      <w:r w:rsidR="001B6C99">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(L.)","type":"article-journal","volume":"84"},"uris":["http://www.mendeley.com/documents/?uuid=9db04ca3-529d-4b40-9f7e-e40f31642678"]},{"id":"ITEM-2","itemData":{"DOI":"10.1093/jxb/32.3.459","ISSN":"00220957","abstract":"The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Botany","id":"ITEM-2","issue":"3","issued":{"date-parts":[["1981"]]},"page":"459-466","title":"Photosynthetic capacity and nitrogen use efficiency of maize, wheat, and rice: A comparison between C3 and C4 photosynthesis","type":"article-journal","volume":"32"},"uris":["http://www.mendeley.com/documents/?uuid=42e0f772-2a61-4349-94e1-772197558dbe"]},{"id":"ITEM-3","itemData":{"ISBN":"9781493990658","abstract":"Species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B6C99">
        <w:fldChar w:fldCharType="separate"/>
      </w:r>
      <w:r w:rsidR="001B6C99" w:rsidRPr="002775C3">
        <w:rPr>
          <w:noProof/>
        </w:rPr>
        <w:t>(Schmitt and Edwards 1981, Sage and Pearcy 1987, Ghannoum et al. 2011)</w:t>
      </w:r>
      <w:r w:rsidR="001B6C99">
        <w:fldChar w:fldCharType="end"/>
      </w:r>
      <w:r w:rsidR="001B6C99">
        <w:t xml:space="preserve">. We </w:t>
      </w:r>
      <w:r w:rsidR="001B6C99">
        <w:lastRenderedPageBreak/>
        <w:t xml:space="preserve">speculate that lowered costs of nitrogen acquisition and use in </w:t>
      </w:r>
      <w:r w:rsidR="00985720">
        <w:rPr>
          <w:color w:val="000000" w:themeColor="text1"/>
        </w:rPr>
        <w:t>C</w:t>
      </w:r>
      <w:r w:rsidR="00985720">
        <w:rPr>
          <w:color w:val="000000" w:themeColor="text1"/>
          <w:vertAlign w:val="subscript"/>
        </w:rPr>
        <w:t>4</w:t>
      </w:r>
      <w:r w:rsidR="00985720">
        <w:rPr>
          <w:color w:val="000000" w:themeColor="text1"/>
        </w:rPr>
        <w:t xml:space="preserve"> species could be driven by more efficient Rubisco carboxylation efficiency in C</w:t>
      </w:r>
      <w:r w:rsidR="00985720">
        <w:rPr>
          <w:color w:val="000000" w:themeColor="text1"/>
          <w:vertAlign w:val="subscript"/>
        </w:rPr>
        <w:t>4</w:t>
      </w:r>
      <w:r w:rsidR="00985720">
        <w:rPr>
          <w:color w:val="000000" w:themeColor="text1"/>
        </w:rPr>
        <w:t xml:space="preserve"> species associated with CO</w:t>
      </w:r>
      <w:r w:rsidR="00985720">
        <w:rPr>
          <w:color w:val="000000" w:themeColor="text1"/>
          <w:vertAlign w:val="subscript"/>
        </w:rPr>
        <w:t>2</w:t>
      </w:r>
      <w:r w:rsidR="00985720">
        <w:rPr>
          <w:color w:val="000000" w:themeColor="text1"/>
        </w:rPr>
        <w:t xml:space="preserve"> concentrating mechanisms that eliminate photorespiration</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F","non-dropping-particle":"","parse-names":false,"suffix":""}],"id":"ITEM-1","issued":{"date-parts":[["2011"]]},"page":"129-146","publisher":"Springer","title":"Nitrogen and water use efficiency of C4 plants","type":"chapter"},"uris":["http://www.mendeley.com/documents/?uuid=fa64c54b-130b-4a23-89bf-45745faf22f0"]}],"mendeley":{"formattedCitation":"(Ghannoum et al. 2011)","plainTextFormattedCitation":"(Ghannoum et al. 2011)","previouslyFormattedCitation":"(Ghannoum et al. 2011)"},"properties":{"noteIndex":0},"schema":"https://github.com/citation-style-language/schema/raw/master/csl-citation.json"}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(Ghannoum et al. 2011)</w:t>
      </w:r>
      <w:r w:rsidR="00DE41C7">
        <w:rPr>
          <w:color w:val="000000" w:themeColor="text1"/>
        </w:rPr>
        <w:fldChar w:fldCharType="end"/>
      </w:r>
      <w:r w:rsidR="00DE41C7">
        <w:rPr>
          <w:color w:val="000000" w:themeColor="text1"/>
        </w:rPr>
        <w:t xml:space="preserve">, </w:t>
      </w:r>
      <w:r w:rsidR="001B6C99">
        <w:rPr>
          <w:color w:val="000000" w:themeColor="text1"/>
        </w:rPr>
        <w:t>which could</w:t>
      </w:r>
      <w:r w:rsidR="00923F9A">
        <w:rPr>
          <w:color w:val="000000" w:themeColor="text1"/>
        </w:rPr>
        <w:t xml:space="preserve"> </w:t>
      </w:r>
      <w:r w:rsidR="00985720">
        <w:rPr>
          <w:color w:val="000000" w:themeColor="text1"/>
        </w:rPr>
        <w:t>reduc</w:t>
      </w:r>
      <w:r w:rsidR="001B6C99">
        <w:rPr>
          <w:color w:val="000000" w:themeColor="text1"/>
        </w:rPr>
        <w:t>e</w:t>
      </w:r>
      <w:r w:rsidR="00985720">
        <w:rPr>
          <w:color w:val="000000" w:themeColor="text1"/>
        </w:rPr>
        <w:t xml:space="preserve"> or eliminat</w:t>
      </w:r>
      <w:r w:rsidR="001B6C99">
        <w:rPr>
          <w:color w:val="000000" w:themeColor="text1"/>
        </w:rPr>
        <w:t>e</w:t>
      </w:r>
      <w:r w:rsidR="00985720">
        <w:rPr>
          <w:color w:val="000000" w:themeColor="text1"/>
        </w:rPr>
        <w:t xml:space="preserve"> the need to sacrifice inefficient nitrogen use for efficient </w:t>
      </w:r>
      <w:r w:rsidR="001B6C99">
        <w:rPr>
          <w:color w:val="000000" w:themeColor="text1"/>
        </w:rPr>
        <w:t xml:space="preserve">water </w:t>
      </w:r>
      <w:r w:rsidR="00985720">
        <w:rPr>
          <w:color w:val="000000" w:themeColor="text1"/>
        </w:rPr>
        <w:t>use</w:t>
      </w:r>
      <w:r w:rsidR="00535E38">
        <w:rPr>
          <w:color w:val="000000" w:themeColor="text1"/>
        </w:rPr>
        <w:t xml:space="preserve"> to achieve optimal photosynthesis rates</w:t>
      </w:r>
      <w:r w:rsidR="00985720">
        <w:rPr>
          <w:color w:val="000000" w:themeColor="text1"/>
        </w:rPr>
        <w:t>.</w:t>
      </w:r>
    </w:p>
    <w:p w14:paraId="1D40BFC6" w14:textId="77777777" w:rsidR="001B6C99" w:rsidRDefault="001B6C99" w:rsidP="0025039E">
      <w:pPr>
        <w:autoSpaceDE w:val="0"/>
        <w:autoSpaceDN w:val="0"/>
        <w:adjustRightInd w:val="0"/>
        <w:spacing w:line="360" w:lineRule="auto"/>
      </w:pPr>
    </w:p>
    <w:p w14:paraId="4C68D488" w14:textId="185FFD85" w:rsidR="00BE60E6" w:rsidRDefault="00BE60E6" w:rsidP="0025039E">
      <w:pPr>
        <w:autoSpaceDE w:val="0"/>
        <w:autoSpaceDN w:val="0"/>
        <w:adjustRightInd w:val="0"/>
        <w:spacing w:line="360" w:lineRule="auto"/>
        <w:rPr>
          <w:i/>
          <w:iCs/>
        </w:rPr>
      </w:pPr>
      <w:r>
        <w:rPr>
          <w:i/>
          <w:iCs/>
        </w:rPr>
        <w:t xml:space="preserve">Next steps for </w:t>
      </w:r>
      <w:r w:rsidR="00B626C6">
        <w:rPr>
          <w:i/>
          <w:iCs/>
        </w:rPr>
        <w:t xml:space="preserve">optimality </w:t>
      </w:r>
      <w:r>
        <w:rPr>
          <w:i/>
          <w:iCs/>
        </w:rPr>
        <w:t>model development</w:t>
      </w:r>
    </w:p>
    <w:p w14:paraId="550E356C" w14:textId="763795E7" w:rsidR="00C04141" w:rsidRDefault="00BE60E6" w:rsidP="00723922">
      <w:pPr>
        <w:autoSpaceDE w:val="0"/>
        <w:autoSpaceDN w:val="0"/>
        <w:adjustRightInd w:val="0"/>
        <w:spacing w:line="360" w:lineRule="auto"/>
      </w:pPr>
      <w:r>
        <w:tab/>
        <w:t>Optimality models for both C</w:t>
      </w:r>
      <w:r>
        <w:rPr>
          <w:vertAlign w:val="subscript"/>
        </w:rPr>
        <w:t>3</w:t>
      </w:r>
      <w:r>
        <w:t xml:space="preserve"> and C</w:t>
      </w:r>
      <w:r>
        <w:rPr>
          <w:vertAlign w:val="subscript"/>
        </w:rPr>
        <w:t>4</w:t>
      </w:r>
      <w:r>
        <w:t xml:space="preserve"> species have been developed using principles from photosynthetic least-cost </w:t>
      </w:r>
      <w:r w:rsidR="00DE41C7">
        <w:t xml:space="preserve">theory </w:t>
      </w:r>
      <w:r w:rsidR="00DE41C7">
        <w:fldChar w:fldCharType="begin" w:fldLock="1"/>
      </w:r>
      <w:r w:rsidR="00305C53">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Development","id":"ITEM-3","issue":"3","issued":{"date-parts":[["2020"]]},"page":"1545-1581","title":"P-model v1.0: An optimality-based light use efficiency model for simulating ecosystem gross primary production","type":"article-journal","volume":"13"},"uris":["http://www.mendeley.com/documents/?uuid=899eb42b-4c18-45c1-952f-faa966a38412"]},{"id":"ITEM-4","itemData":{"DOI":"10.1111/ele.13210","ISSN":"1461-023X","abstract":"Earth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Letters","editor":[{"dropping-particle":"","family":"Niu","given":"Shuli","non-dropping-particle":"","parse-names":false,"suffix":""}],"id":"ITEM-4","issue":"3","issued":{"date-parts":[["2019","3","4"]]},"page":"506-517","title":"Global photosynthetic capacity is optimized to the environment","type":"article-journal","volume":"22"},"uris":["http://www.mendeley.com/documents/?uuid=de810a7b-b01e-4be3-a228-03946531e91d"]},{"id":"ITEM-5","itemData":{"DOI":"10.1029/2021MS002470","ISSN":"19422466","abstract":"Empirical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Systems","id":"ITEM-5","issue":"3","issued":{"date-parts":[["2022"]]},"page":"1-16","title":"A Model of C4 Photosynthetic Acclimation Based on Least-Cost Optimality Theory Suitable for Earth System Model Incorporation","type":"article-journal","volume":"14"},"uris":["http://www.mendeley.com/documents/?uuid=48145d5a-a6b8-4581-9182-4fc9e7a3441b"]}],"mendeley":{"formattedCitation":"(Prentice et al. 2014, Wang et al. 2017a, Smith et al. 2019, Stocker et al. 2020, Scott and Smith 2022)","plainTextFormattedCitation":"(Prentice et al. 2014, Wang et al. 2017a, Smith et al. 2019, Stocker et al. 2020, Scott and Smith 2022)","previouslyFormattedCitation":"(Prentice et al. 2014, Wang et al. 2017a, Smith et al. 2019, Stocker et al. 2020, Scott and Smith 2022)"},"properties":{"noteIndex":0},"schema":"https://github.com/citation-style-language/schema/raw/master/csl-citation.json"}</w:instrText>
      </w:r>
      <w:r w:rsidR="00DE41C7">
        <w:fldChar w:fldCharType="separate"/>
      </w:r>
      <w:r w:rsidR="00305C53" w:rsidRPr="00305C53">
        <w:rPr>
          <w:noProof/>
        </w:rPr>
        <w:t>(Prentice et al. 2014, Wang et al. 2017a, Smith et al. 2019, Stocker et al. 2020, Scott and Smith 2022)</w:t>
      </w:r>
      <w:r w:rsidR="00DE41C7">
        <w:fldChar w:fldCharType="end"/>
      </w:r>
      <w:r>
        <w:t>. In both C</w:t>
      </w:r>
      <w:r>
        <w:rPr>
          <w:vertAlign w:val="subscript"/>
        </w:rPr>
        <w:t>3</w:t>
      </w:r>
      <w:r>
        <w:t xml:space="preserve"> and C</w:t>
      </w:r>
      <w:r>
        <w:rPr>
          <w:vertAlign w:val="subscript"/>
        </w:rPr>
        <w:t>4</w:t>
      </w:r>
      <w:r>
        <w:t xml:space="preserve"> model variants, </w:t>
      </w:r>
      <w:r w:rsidRPr="000C63A9">
        <w:rPr>
          <w:i/>
          <w:iCs/>
          <w:lang w:val="el-GR"/>
        </w:rPr>
        <w:t>β</w:t>
      </w:r>
      <w:r>
        <w:t xml:space="preserve"> values are held constant using global datasets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25039E">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et al. 2017a, Cornwell et al. 2018)","plainTextFormattedCitation":"(Wang et al. 2017a, Cornwell et al. 2018)","previouslyFormattedCitation":"(Wang et al. 2017a, Cornwell et al. 2018)"},"properties":{"noteIndex":0},"schema":"https://github.com/citation-style-language/schema/raw/master/csl-citation.json"}</w:instrText>
      </w:r>
      <w:r w:rsidR="00B626C6">
        <w:fldChar w:fldCharType="separate"/>
      </w:r>
      <w:r w:rsidR="0025039E" w:rsidRPr="0025039E">
        <w:rPr>
          <w:noProof/>
        </w:rPr>
        <w:t>(Wang et al. 2017a, Cornwell et al. 2018)</w:t>
      </w:r>
      <w:r w:rsidR="00B626C6">
        <w:fldChar w:fldCharType="end"/>
      </w:r>
      <w:r w:rsidR="00B626C6">
        <w:t>. Specifically, the C</w:t>
      </w:r>
      <w:r w:rsidR="00B626C6">
        <w:rPr>
          <w:vertAlign w:val="subscript"/>
        </w:rPr>
        <w:t>3</w:t>
      </w:r>
      <w:r w:rsidR="00B626C6">
        <w:t xml:space="preserve"> </w:t>
      </w:r>
      <w:r w:rsidR="00723922">
        <w:t xml:space="preserve">optimality </w:t>
      </w:r>
      <w:r w:rsidR="00B626C6">
        <w:t xml:space="preserve">model initially assumed a constant </w:t>
      </w:r>
      <w:r w:rsidR="00B626C6" w:rsidRPr="000C63A9">
        <w:rPr>
          <w:i/>
          <w:iCs/>
          <w:lang w:val="el-GR"/>
        </w:rPr>
        <w:t>β</w:t>
      </w:r>
      <w:r w:rsidR="00B626C6">
        <w:t xml:space="preserve"> value of 240 </w:t>
      </w:r>
      <w:r w:rsidR="00B626C6">
        <w:fldChar w:fldCharType="begin" w:fldLock="1"/>
      </w:r>
      <w:r w:rsidR="0025039E">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2017a)","plainTextFormattedCitation":"(Wang et al. 2017a)","previouslyFormattedCitation":"(Wang et al. 2017a)"},"properties":{"noteIndex":0},"schema":"https://github.com/citation-style-language/schema/raw/master/csl-citation.json"}</w:instrText>
      </w:r>
      <w:r w:rsidR="00B626C6">
        <w:fldChar w:fldCharType="separate"/>
      </w:r>
      <w:r w:rsidR="0025039E" w:rsidRPr="0025039E">
        <w:rPr>
          <w:noProof/>
        </w:rPr>
        <w:t>(Wang et al. 2017a)</w:t>
      </w:r>
      <w:r w:rsidR="00B626C6">
        <w:fldChar w:fldCharType="end"/>
      </w:r>
      <w:r w:rsidR="00B626C6">
        <w:t xml:space="preserve">, later corrected to 146 </w:t>
      </w:r>
      <w:r w:rsidR="00B626C6">
        <w:fldChar w:fldCharType="begin" w:fldLock="1"/>
      </w:r>
      <w:r w:rsidR="0025039E">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2020)","plainTextFormattedCitation":"(Stocker et al. 2020)","previouslyFormattedCitation":"(Stocker et al. 2020)"},"properties":{"noteIndex":0},"schema":"https://github.com/citation-style-language/schema/raw/master/csl-citation.json"}</w:instrText>
      </w:r>
      <w:r w:rsidR="00B626C6">
        <w:fldChar w:fldCharType="separate"/>
      </w:r>
      <w:r w:rsidR="0025039E" w:rsidRPr="0025039E">
        <w:rPr>
          <w:noProof/>
        </w:rPr>
        <w:t>(Stocker et al. 2020)</w:t>
      </w:r>
      <w:r w:rsidR="00B626C6">
        <w:fldChar w:fldCharType="end"/>
      </w:r>
      <w:r w:rsidR="00B626C6">
        <w:t>, while the C</w:t>
      </w:r>
      <w:r w:rsidR="00B626C6">
        <w:rPr>
          <w:vertAlign w:val="subscript"/>
        </w:rPr>
        <w:t>4</w:t>
      </w:r>
      <w:r w:rsidR="00B626C6">
        <w:t xml:space="preserve"> </w:t>
      </w:r>
      <w:r w:rsidR="00723922">
        <w:t xml:space="preserve">optimality </w:t>
      </w:r>
      <w:r w:rsidR="00B626C6">
        <w:t xml:space="preserve">model assumes a constant </w:t>
      </w:r>
      <w:r w:rsidR="00B626C6" w:rsidRPr="000C63A9">
        <w:rPr>
          <w:i/>
          <w:iCs/>
          <w:lang w:val="el-GR"/>
        </w:rPr>
        <w:t>β</w:t>
      </w:r>
      <w:r w:rsidR="00B626C6">
        <w:t xml:space="preserve"> value of 166 </w:t>
      </w:r>
      <w:r w:rsidR="00B626C6">
        <w:fldChar w:fldCharType="begin" w:fldLock="1"/>
      </w:r>
      <w:r w:rsidR="0025039E">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B626C6">
        <w:fldChar w:fldCharType="separate"/>
      </w:r>
      <w:r w:rsidR="0025039E" w:rsidRPr="0025039E">
        <w:rPr>
          <w:noProof/>
        </w:rPr>
        <w:t>(Scott and Smith 2022)</w:t>
      </w:r>
      <w:r w:rsidR="00B626C6">
        <w:fldChar w:fldCharType="end"/>
      </w:r>
      <w:r w:rsidR="00B626C6">
        <w:t xml:space="preserve">. Our results, which build on findings from Paillassa </w:t>
      </w:r>
      <w:r w:rsidR="00B626C6" w:rsidRPr="005E59CF">
        <w:t>et al.</w:t>
      </w:r>
      <w:r w:rsidR="00B626C6">
        <w:t xml:space="preserve"> (2020), </w:t>
      </w:r>
      <w:r w:rsidR="006D10DC">
        <w:t xml:space="preserve">demonstrate high variability in calculated </w:t>
      </w:r>
      <w:r w:rsidR="006D10DC" w:rsidRPr="000C63A9">
        <w:rPr>
          <w:i/>
          <w:iCs/>
          <w:lang w:val="el-GR"/>
        </w:rPr>
        <w:t>β</w:t>
      </w:r>
      <w:r w:rsidR="006D10DC">
        <w:t xml:space="preserve"> values across environmental gradient</w:t>
      </w:r>
      <w:r w:rsidR="00305C53">
        <w:t>s</w:t>
      </w:r>
      <w:r w:rsidR="006D10DC">
        <w:t xml:space="preserve">. Specifically, </w:t>
      </w:r>
      <w:r w:rsidR="006D10DC" w:rsidRPr="000C63A9">
        <w:rPr>
          <w:i/>
          <w:iCs/>
          <w:lang w:val="el-GR"/>
        </w:rPr>
        <w:t>β</w:t>
      </w:r>
      <w:r w:rsidR="006D10DC">
        <w:t xml:space="preserve"> values in C</w:t>
      </w:r>
      <w:r w:rsidR="006D10DC">
        <w:rPr>
          <w:vertAlign w:val="subscript"/>
        </w:rPr>
        <w:t>3</w:t>
      </w:r>
      <w:r w:rsidR="006D10DC">
        <w:t xml:space="preserve"> species ranged from </w:t>
      </w:r>
      <w:r w:rsidR="005E59CF">
        <w:t>1.7</w:t>
      </w:r>
      <w:r w:rsidR="00E66041">
        <w:t xml:space="preserve"> </w:t>
      </w:r>
      <w:r w:rsidR="006D10DC">
        <w:t>to</w:t>
      </w:r>
      <w:r w:rsidR="00E66041">
        <w:t xml:space="preserve"> </w:t>
      </w:r>
      <w:r w:rsidR="005E59CF">
        <w:t>188.0</w:t>
      </w:r>
      <w:r w:rsidR="00E66041">
        <w:t xml:space="preserve"> (mean: </w:t>
      </w:r>
      <w:r w:rsidR="005E59CF">
        <w:t>30.2</w:t>
      </w:r>
      <w:r w:rsidR="00E66041">
        <w:t xml:space="preserve">; median: </w:t>
      </w:r>
      <w:r w:rsidR="005E59CF">
        <w:t>23.1</w:t>
      </w:r>
      <w:r w:rsidR="00E66041">
        <w:t xml:space="preserve">; standard deviation: </w:t>
      </w:r>
      <w:r w:rsidR="005E59CF">
        <w:t>25.4</w:t>
      </w:r>
      <w:r w:rsidR="00E66041">
        <w:t>)</w:t>
      </w:r>
      <w:r w:rsidR="006D10DC">
        <w:t xml:space="preserve">, while ranged from </w:t>
      </w:r>
      <w:r w:rsidR="00E66041">
        <w:t xml:space="preserve">0.1 </w:t>
      </w:r>
      <w:r w:rsidR="006D10DC">
        <w:t xml:space="preserve">to </w:t>
      </w:r>
      <w:r w:rsidR="005E59CF">
        <w:t>110.6</w:t>
      </w:r>
      <w:r w:rsidR="00E66041">
        <w:t xml:space="preserve"> </w:t>
      </w:r>
      <w:r w:rsidR="006D10DC">
        <w:t>in C</w:t>
      </w:r>
      <w:r w:rsidR="006D10DC">
        <w:rPr>
          <w:vertAlign w:val="subscript"/>
        </w:rPr>
        <w:t xml:space="preserve">4 </w:t>
      </w:r>
      <w:r w:rsidR="006D10DC">
        <w:t xml:space="preserve">species </w:t>
      </w:r>
      <w:r w:rsidR="00E66041">
        <w:t xml:space="preserve">(mean: </w:t>
      </w:r>
      <w:r w:rsidR="005E59CF">
        <w:t>7.2</w:t>
      </w:r>
      <w:r w:rsidR="00E66041">
        <w:t xml:space="preserve">; median: </w:t>
      </w:r>
      <w:r w:rsidR="005E59CF">
        <w:t>0.7</w:t>
      </w:r>
      <w:r w:rsidR="00E66041">
        <w:t xml:space="preserve">; standard deviation: </w:t>
      </w:r>
      <w:r w:rsidR="005E59CF">
        <w:t>18.6</w:t>
      </w:r>
      <w:r w:rsidR="00E66041">
        <w:t>)</w:t>
      </w:r>
      <w:r w:rsidR="006D10DC">
        <w:t>.</w:t>
      </w:r>
      <w:r w:rsidR="00E66041">
        <w:t xml:space="preserve"> </w:t>
      </w:r>
      <w:r w:rsidR="00280E58">
        <w:t xml:space="preserve">Mean </w:t>
      </w:r>
      <w:r w:rsidR="00280E58" w:rsidRPr="000C63A9">
        <w:rPr>
          <w:i/>
          <w:iCs/>
          <w:lang w:val="el-GR"/>
        </w:rPr>
        <w:t>β</w:t>
      </w:r>
      <w:r w:rsidR="00280E58">
        <w:t xml:space="preserve"> values i</w:t>
      </w:r>
      <w:r w:rsidR="005E59CF">
        <w:t>n both C</w:t>
      </w:r>
      <w:r w:rsidR="005E59CF">
        <w:rPr>
          <w:vertAlign w:val="subscript"/>
        </w:rPr>
        <w:t>3</w:t>
      </w:r>
      <w:r w:rsidR="005E59CF">
        <w:t xml:space="preserve"> and C</w:t>
      </w:r>
      <w:r w:rsidR="005E59CF">
        <w:rPr>
          <w:vertAlign w:val="subscript"/>
        </w:rPr>
        <w:t>4</w:t>
      </w:r>
      <w:r w:rsidR="005E59CF">
        <w:t xml:space="preserve"> species</w:t>
      </w:r>
      <w:r w:rsidR="00280E58">
        <w:t xml:space="preserve"> were consistently lower than values currently implemented in optimality models</w:t>
      </w:r>
      <w:r w:rsidR="00723922">
        <w:t>, though this was likely the result of increased water limitation across our sites relative to global average</w:t>
      </w:r>
      <w:r w:rsidR="00305C53">
        <w:t>s</w:t>
      </w:r>
      <w:r w:rsidR="00280E58">
        <w:t xml:space="preserve">. </w:t>
      </w:r>
      <w:r w:rsidR="00723922">
        <w:t>Regardless, t</w:t>
      </w:r>
      <w:r w:rsidR="00E66041">
        <w:t>he high degree of</w:t>
      </w:r>
      <w:r w:rsidR="006D10DC" w:rsidRPr="006D10DC">
        <w:rPr>
          <w:i/>
          <w:iCs/>
        </w:rPr>
        <w:t xml:space="preserve"> </w:t>
      </w:r>
      <w:r w:rsidR="006D10DC" w:rsidRPr="000C63A9">
        <w:rPr>
          <w:i/>
          <w:iCs/>
          <w:lang w:val="el-GR"/>
        </w:rPr>
        <w:t>β</w:t>
      </w:r>
      <w:r w:rsidR="00E66041">
        <w:t xml:space="preserve"> </w:t>
      </w:r>
      <w:r w:rsidR="006D10DC">
        <w:t>variability</w:t>
      </w:r>
      <w:r w:rsidR="00E66041">
        <w:t xml:space="preserve"> across this environmental gradien</w:t>
      </w:r>
      <w:r w:rsidR="006D10DC">
        <w:t xml:space="preserve">t, together with findings from </w:t>
      </w:r>
      <w:r w:rsidR="005E59CF">
        <w:fldChar w:fldCharType="begin" w:fldLock="1"/>
      </w:r>
      <w:r w:rsidR="0089317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5E59CF">
        <w:fldChar w:fldCharType="separate"/>
      </w:r>
      <w:r w:rsidR="005E59CF" w:rsidRPr="005E59CF">
        <w:rPr>
          <w:noProof/>
        </w:rPr>
        <w:t xml:space="preserve">Lavergne et al. </w:t>
      </w:r>
      <w:r w:rsidR="005E59CF">
        <w:rPr>
          <w:noProof/>
        </w:rPr>
        <w:t>(</w:t>
      </w:r>
      <w:r w:rsidR="005E59CF" w:rsidRPr="005E59CF">
        <w:rPr>
          <w:noProof/>
        </w:rPr>
        <w:t>2020)</w:t>
      </w:r>
      <w:r w:rsidR="005E59CF">
        <w:fldChar w:fldCharType="end"/>
      </w:r>
      <w:r w:rsidR="00305C53">
        <w:t xml:space="preserve"> and </w:t>
      </w:r>
      <w:r w:rsidR="00305C53">
        <w:fldChar w:fldCharType="begin" w:fldLock="1"/>
      </w:r>
      <w:r w:rsidR="006203C9">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305C53">
        <w:fldChar w:fldCharType="separate"/>
      </w:r>
      <w:r w:rsidR="00305C53" w:rsidRPr="00305C53">
        <w:rPr>
          <w:noProof/>
        </w:rPr>
        <w:t xml:space="preserve">Paillassa et al. </w:t>
      </w:r>
      <w:r w:rsidR="00305C53">
        <w:rPr>
          <w:noProof/>
        </w:rPr>
        <w:t>(</w:t>
      </w:r>
      <w:r w:rsidR="00305C53" w:rsidRPr="00305C53">
        <w:rPr>
          <w:noProof/>
        </w:rPr>
        <w:t>2020)</w:t>
      </w:r>
      <w:ins w:id="4" w:author="Perkowski, Evan A" w:date="2023-01-18T16:34:00Z">
        <w:r w:rsidR="00305C53">
          <w:fldChar w:fldCharType="end"/>
        </w:r>
      </w:ins>
      <w:r w:rsidR="00280E58">
        <w:t>,</w:t>
      </w:r>
      <w:r w:rsidR="005E59CF">
        <w:t xml:space="preserve"> </w:t>
      </w:r>
      <w:r w:rsidR="00E66041">
        <w:t>suggest</w:t>
      </w:r>
      <w:r w:rsidR="006D10DC">
        <w:t>s</w:t>
      </w:r>
      <w:r w:rsidR="00E66041">
        <w:t xml:space="preserve"> that the use of constant </w:t>
      </w:r>
      <w:r w:rsidR="00B626C6" w:rsidRPr="000C63A9">
        <w:rPr>
          <w:i/>
          <w:iCs/>
          <w:lang w:val="el-GR"/>
        </w:rPr>
        <w:t>β</w:t>
      </w:r>
      <w:r w:rsidR="00B626C6">
        <w:t xml:space="preserve"> values may contribute to </w:t>
      </w:r>
      <w:r w:rsidR="009F0B72">
        <w:t xml:space="preserve">erroneous errors when </w:t>
      </w:r>
      <w:r w:rsidR="006D10DC">
        <w:t>conducting</w:t>
      </w:r>
      <w:r w:rsidR="00E66041">
        <w:t xml:space="preserve"> optimality</w:t>
      </w:r>
      <w:r w:rsidR="009F0B72">
        <w:t xml:space="preserve"> model simulations</w:t>
      </w:r>
      <w:r w:rsidR="00B626C6">
        <w:t xml:space="preserve">. </w:t>
      </w:r>
      <w:r w:rsidR="00E66041">
        <w:t xml:space="preserve">We therefore </w:t>
      </w:r>
      <w:r w:rsidR="00923F9A">
        <w:t xml:space="preserve">build on suggestions from </w:t>
      </w:r>
      <w:r w:rsidR="00923F9A">
        <w:fldChar w:fldCharType="begin" w:fldLock="1"/>
      </w:r>
      <w:r w:rsidR="00DE41C7">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2017a)","manualFormatting":"Wang et al. (2017a)","plainTextFormattedCitation":"(Wang et al. 2017a)","previouslyFormattedCitation":"(Wang et al. 2017a)"},"properties":{"noteIndex":0},"schema":"https://github.com/citation-style-language/schema/raw/master/csl-citation.json"}</w:instrText>
      </w:r>
      <w:r w:rsidR="00923F9A">
        <w:fldChar w:fldCharType="separate"/>
      </w:r>
      <w:r w:rsidR="00923F9A" w:rsidRPr="00923F9A">
        <w:rPr>
          <w:noProof/>
        </w:rPr>
        <w:t xml:space="preserve">Wang et al. </w:t>
      </w:r>
      <w:r w:rsidR="00923F9A">
        <w:rPr>
          <w:noProof/>
        </w:rPr>
        <w:t>(</w:t>
      </w:r>
      <w:r w:rsidR="00923F9A" w:rsidRPr="00923F9A">
        <w:rPr>
          <w:noProof/>
        </w:rPr>
        <w:t>2017a)</w:t>
      </w:r>
      <w:ins w:id="5" w:author="Perkowski, Evan A" w:date="2023-01-18T15:08:00Z">
        <w:r w:rsidR="00923F9A">
          <w:fldChar w:fldCharType="end"/>
        </w:r>
      </w:ins>
      <w:r w:rsidR="00923F9A">
        <w:t>,</w:t>
      </w:r>
      <w:r w:rsidR="00CF3820">
        <w:t xml:space="preserve"> </w:t>
      </w:r>
      <w:r w:rsidR="00E66041">
        <w:t>recommend</w:t>
      </w:r>
      <w:r w:rsidR="006D4FD5">
        <w:t>ing</w:t>
      </w:r>
      <w:r w:rsidR="00E66041">
        <w:t xml:space="preserve"> future </w:t>
      </w:r>
      <w:r w:rsidR="00923F9A">
        <w:t xml:space="preserve">photosynthetic least-cost </w:t>
      </w:r>
      <w:r w:rsidR="00E66041">
        <w:t>model developments</w:t>
      </w:r>
      <w:r w:rsidR="006D4FD5">
        <w:t xml:space="preserve"> to</w:t>
      </w:r>
      <w:r w:rsidR="00E66041">
        <w:t xml:space="preserve"> consider the use of dynamic </w:t>
      </w:r>
      <w:r w:rsidR="00E66041" w:rsidRPr="000C63A9">
        <w:rPr>
          <w:i/>
          <w:iCs/>
          <w:lang w:val="el-GR"/>
        </w:rPr>
        <w:t>β</w:t>
      </w:r>
      <w:r w:rsidR="00E66041">
        <w:t xml:space="preserve"> values.</w:t>
      </w:r>
    </w:p>
    <w:p w14:paraId="14CE7DC7" w14:textId="77777777" w:rsidR="00E66041" w:rsidRPr="00E66041" w:rsidRDefault="00E66041" w:rsidP="0025039E">
      <w:pPr>
        <w:autoSpaceDE w:val="0"/>
        <w:autoSpaceDN w:val="0"/>
        <w:adjustRightInd w:val="0"/>
        <w:spacing w:line="360" w:lineRule="auto"/>
      </w:pPr>
    </w:p>
    <w:p w14:paraId="1A5CDE2D" w14:textId="64579989" w:rsidR="002F7BF0" w:rsidRPr="002F7BF0" w:rsidRDefault="002F7BF0" w:rsidP="0025039E">
      <w:pPr>
        <w:autoSpaceDE w:val="0"/>
        <w:autoSpaceDN w:val="0"/>
        <w:adjustRightInd w:val="0"/>
        <w:spacing w:line="360" w:lineRule="auto"/>
        <w:rPr>
          <w:color w:val="000000" w:themeColor="text1"/>
        </w:rPr>
      </w:pPr>
      <w:r>
        <w:rPr>
          <w:i/>
          <w:iCs/>
          <w:color w:val="000000" w:themeColor="text1"/>
        </w:rPr>
        <w:t>Conclusions</w:t>
      </w:r>
    </w:p>
    <w:p w14:paraId="6655D2E9" w14:textId="1F3D7CEA" w:rsidR="00280E58" w:rsidRPr="00723922" w:rsidRDefault="00F17D1D" w:rsidP="0025039E">
      <w:pPr>
        <w:spacing w:line="360" w:lineRule="auto"/>
        <w:rPr>
          <w:color w:val="000000" w:themeColor="text1"/>
        </w:rPr>
      </w:pPr>
      <w:r>
        <w:rPr>
          <w:color w:val="000000" w:themeColor="text1"/>
        </w:rPr>
        <w:tab/>
      </w:r>
      <w:r w:rsidR="00D10086">
        <w:rPr>
          <w:color w:val="000000" w:themeColor="text1"/>
        </w:rPr>
        <w:t xml:space="preserve">To summarize, variability in </w:t>
      </w:r>
      <w:r w:rsidR="00D10086">
        <w:rPr>
          <w:i/>
          <w:iCs/>
          <w:color w:val="000000" w:themeColor="text1"/>
        </w:rPr>
        <w:t>N</w:t>
      </w:r>
      <w:r w:rsidR="00D10086">
        <w:rPr>
          <w:color w:val="000000" w:themeColor="text1"/>
          <w:vertAlign w:val="subscript"/>
        </w:rPr>
        <w:t>area</w:t>
      </w:r>
      <w:r w:rsidR="00D10086">
        <w:rPr>
          <w:color w:val="000000" w:themeColor="text1"/>
        </w:rPr>
        <w:t xml:space="preserve"> across </w:t>
      </w:r>
      <w:r w:rsidR="00923F9A">
        <w:rPr>
          <w:color w:val="000000" w:themeColor="text1"/>
        </w:rPr>
        <w:t>an</w:t>
      </w:r>
      <w:r w:rsidR="00D10086">
        <w:rPr>
          <w:color w:val="000000" w:themeColor="text1"/>
        </w:rPr>
        <w:t xml:space="preserve"> environmental gradient</w:t>
      </w:r>
      <w:r w:rsidR="00923F9A">
        <w:rPr>
          <w:color w:val="000000" w:themeColor="text1"/>
        </w:rPr>
        <w:t xml:space="preserve"> in Texan grasslands</w:t>
      </w:r>
      <w:r w:rsidR="00D10086">
        <w:rPr>
          <w:color w:val="000000" w:themeColor="text1"/>
        </w:rPr>
        <w:t xml:space="preserve"> was driven by indirect effects of climate and soil resource availability mediated</w:t>
      </w:r>
      <w:r w:rsidR="0072189F">
        <w:rPr>
          <w:color w:val="000000" w:themeColor="text1"/>
        </w:rPr>
        <w:t>.</w:t>
      </w:r>
      <w:r w:rsidR="00D10086">
        <w:rPr>
          <w:color w:val="000000" w:themeColor="text1"/>
        </w:rPr>
        <w:t xml:space="preserve"> Results from this experiment </w:t>
      </w:r>
      <w:r w:rsidR="00280E58">
        <w:rPr>
          <w:color w:val="000000" w:themeColor="text1"/>
        </w:rPr>
        <w:t>provide strong and consistent support for</w:t>
      </w:r>
      <w:r w:rsidR="00D10086">
        <w:rPr>
          <w:color w:val="000000" w:themeColor="text1"/>
        </w:rPr>
        <w:t xml:space="preserve"> patterns expected from photosynthetic least-cost theory</w:t>
      </w:r>
      <w:r w:rsidR="00A46B75">
        <w:rPr>
          <w:color w:val="000000" w:themeColor="text1"/>
        </w:rPr>
        <w:t>,</w:t>
      </w:r>
      <w:r w:rsidR="00F32BE4">
        <w:rPr>
          <w:color w:val="000000" w:themeColor="text1"/>
        </w:rPr>
        <w:t xml:space="preserve"> demonstrating</w:t>
      </w:r>
      <w:r w:rsidR="00280E58">
        <w:rPr>
          <w:color w:val="000000" w:themeColor="text1"/>
        </w:rPr>
        <w:t xml:space="preserve"> that negative relationships between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280E58">
        <w:t xml:space="preserve"> and </w:t>
      </w:r>
      <w:r w:rsidR="00280E58">
        <w:rPr>
          <w:i/>
          <w:iCs/>
        </w:rPr>
        <w:t>N</w:t>
      </w:r>
      <w:r w:rsidR="00280E58">
        <w:rPr>
          <w:vertAlign w:val="subscript"/>
        </w:rPr>
        <w:t>area</w:t>
      </w:r>
      <w:r w:rsidR="00280E58">
        <w:t xml:space="preserve"> unify </w:t>
      </w:r>
      <w:r w:rsidR="006039C0">
        <w:rPr>
          <w:color w:val="000000" w:themeColor="text1"/>
        </w:rPr>
        <w:lastRenderedPageBreak/>
        <w:t>expected effects of climatic and edaphic characteristics on</w:t>
      </w:r>
      <w:r w:rsidR="00280E58">
        <w:rPr>
          <w:color w:val="000000" w:themeColor="text1"/>
        </w:rPr>
        <w:t xml:space="preserve"> </w:t>
      </w:r>
      <w:r w:rsidR="00280E58">
        <w:rPr>
          <w:i/>
          <w:iCs/>
          <w:color w:val="000000" w:themeColor="text1"/>
        </w:rPr>
        <w:t>N</w:t>
      </w:r>
      <w:r w:rsidR="00280E58">
        <w:rPr>
          <w:color w:val="000000" w:themeColor="text1"/>
          <w:vertAlign w:val="subscript"/>
        </w:rPr>
        <w:t>area</w:t>
      </w:r>
      <w:r w:rsidR="00923F9A">
        <w:rPr>
          <w:color w:val="000000" w:themeColor="text1"/>
        </w:rPr>
        <w:t xml:space="preserve"> across environmental gradients</w:t>
      </w:r>
      <w:r w:rsidR="006039C0">
        <w:rPr>
          <w:color w:val="000000" w:themeColor="text1"/>
        </w:rPr>
        <w:t>.</w:t>
      </w:r>
      <w:r w:rsidR="00B626C6">
        <w:rPr>
          <w:color w:val="000000" w:themeColor="text1"/>
        </w:rPr>
        <w:t xml:space="preserve"> Our results also demonstrate a need to consider the dynamic nature of </w:t>
      </w:r>
      <w:r w:rsidR="0072189F" w:rsidRPr="009C1249">
        <w:rPr>
          <w:iCs/>
          <w:color w:val="000000" w:themeColor="text1"/>
        </w:rPr>
        <w:t>the relative cost of nitrogen versus water uptake (</w:t>
      </w:r>
      <w:r w:rsidR="0072189F">
        <w:rPr>
          <w:i/>
          <w:iCs/>
          <w:color w:val="000000" w:themeColor="text1"/>
          <w:lang w:val="el-GR"/>
        </w:rPr>
        <w:t>β</w:t>
      </w:r>
      <w:r w:rsidR="0072189F" w:rsidRPr="009C1249">
        <w:rPr>
          <w:iCs/>
          <w:color w:val="000000" w:themeColor="text1"/>
        </w:rPr>
        <w:t>)</w:t>
      </w:r>
      <w:r w:rsidR="0072189F">
        <w:rPr>
          <w:color w:val="000000" w:themeColor="text1"/>
        </w:rPr>
        <w:t xml:space="preserve"> </w:t>
      </w:r>
      <w:r w:rsidR="00B626C6">
        <w:rPr>
          <w:color w:val="000000" w:themeColor="text1"/>
        </w:rPr>
        <w:t>across environmental gradients in optimality models that leverage principles of photosynthetic least-cost theory.</w:t>
      </w:r>
    </w:p>
    <w:p w14:paraId="56E7A1F8" w14:textId="77777777" w:rsidR="006039C0" w:rsidRDefault="006039C0" w:rsidP="0025039E">
      <w:pPr>
        <w:spacing w:line="360" w:lineRule="auto"/>
        <w:rPr>
          <w:color w:val="000000" w:themeColor="text1"/>
        </w:rPr>
      </w:pPr>
    </w:p>
    <w:p w14:paraId="4007C0EE" w14:textId="6ACDBEB2" w:rsidR="006039C0" w:rsidRDefault="006039C0" w:rsidP="0025039E">
      <w:pPr>
        <w:spacing w:line="360" w:lineRule="auto"/>
        <w:rPr>
          <w:color w:val="000000" w:themeColor="text1"/>
        </w:rPr>
      </w:pPr>
      <w:r>
        <w:rPr>
          <w:i/>
          <w:iCs/>
          <w:color w:val="000000" w:themeColor="text1"/>
        </w:rPr>
        <w:t>Acknowledgements</w:t>
      </w:r>
    </w:p>
    <w:p w14:paraId="7219B556" w14:textId="11DAA874" w:rsidR="006039C0" w:rsidRDefault="00F81B11" w:rsidP="0025039E">
      <w:pPr>
        <w:spacing w:line="360" w:lineRule="auto"/>
        <w:rPr>
          <w:color w:val="000000" w:themeColor="text1"/>
        </w:rPr>
      </w:pPr>
      <w:r>
        <w:rPr>
          <w:color w:val="000000" w:themeColor="text1"/>
        </w:rPr>
        <w:t xml:space="preserve">We thank Risa McNellis, Jorge Ochoa, and Peter </w:t>
      </w:r>
      <w:proofErr w:type="spellStart"/>
      <w:r>
        <w:rPr>
          <w:color w:val="000000" w:themeColor="text1"/>
        </w:rPr>
        <w:t>Eludini</w:t>
      </w:r>
      <w:proofErr w:type="spellEnd"/>
      <w:r>
        <w:rPr>
          <w:color w:val="000000" w:themeColor="text1"/>
        </w:rPr>
        <w:t xml:space="preserve"> for assistance in the field, as well as Abigail Bell, Christine </w:t>
      </w:r>
      <w:proofErr w:type="spellStart"/>
      <w:r>
        <w:rPr>
          <w:color w:val="000000" w:themeColor="text1"/>
        </w:rPr>
        <w:t>Vanginault</w:t>
      </w:r>
      <w:proofErr w:type="spellEnd"/>
      <w:r>
        <w:rPr>
          <w:color w:val="000000" w:themeColor="text1"/>
        </w:rPr>
        <w:t>,</w:t>
      </w:r>
      <w:r w:rsidR="00BE3C65">
        <w:rPr>
          <w:color w:val="000000" w:themeColor="text1"/>
        </w:rPr>
        <w:t xml:space="preserve"> Jose Villeda,</w:t>
      </w:r>
      <w:r>
        <w:rPr>
          <w:color w:val="000000" w:themeColor="text1"/>
        </w:rPr>
        <w:t xml:space="preserve"> Hannah German, and Gwendolyn Wagner for assistance in the lab. Particular thanks go to Braun &amp; Gresham, PLLC for facilitating access to private land, as well as property owners for their cooperation throughout each property visit.</w:t>
      </w:r>
      <w:r w:rsidR="00280E58">
        <w:rPr>
          <w:color w:val="000000" w:themeColor="text1"/>
        </w:rPr>
        <w:t xml:space="preserve"> This work was funded by Braun &amp; Gresham, PLLC and a Texas Tech University Graduate </w:t>
      </w:r>
      <w:r w:rsidR="00723922">
        <w:rPr>
          <w:color w:val="000000" w:themeColor="text1"/>
        </w:rPr>
        <w:t xml:space="preserve">Student </w:t>
      </w:r>
      <w:r w:rsidR="00280E58">
        <w:rPr>
          <w:color w:val="000000" w:themeColor="text1"/>
        </w:rPr>
        <w:t>Research Support Award</w:t>
      </w:r>
      <w:r w:rsidR="00723922">
        <w:rPr>
          <w:color w:val="000000" w:themeColor="text1"/>
        </w:rPr>
        <w:t>.</w:t>
      </w:r>
      <w:r w:rsidR="003D0D91">
        <w:rPr>
          <w:color w:val="000000" w:themeColor="text1"/>
        </w:rPr>
        <w:t xml:space="preserve"> </w:t>
      </w:r>
      <w:r w:rsidR="003D0D91" w:rsidRPr="003D0D91">
        <w:rPr>
          <w:color w:val="000000" w:themeColor="text1"/>
          <w:lang w:val="en-GB"/>
        </w:rPr>
        <w:t xml:space="preserve">This research is a contribution to the LEMONTREE (Land Ecosystem Models based On New Theory, </w:t>
      </w:r>
      <w:proofErr w:type="spellStart"/>
      <w:r w:rsidR="003D0D91" w:rsidRPr="003D0D91">
        <w:rPr>
          <w:color w:val="000000" w:themeColor="text1"/>
          <w:lang w:val="en-GB"/>
        </w:rPr>
        <w:t>obseRvations</w:t>
      </w:r>
      <w:proofErr w:type="spellEnd"/>
      <w:r w:rsidR="003D0D91" w:rsidRPr="003D0D91">
        <w:rPr>
          <w:color w:val="000000" w:themeColor="text1"/>
          <w:lang w:val="en-GB"/>
        </w:rPr>
        <w:t xml:space="preserve"> and </w:t>
      </w:r>
      <w:proofErr w:type="spellStart"/>
      <w:r w:rsidR="003D0D91" w:rsidRPr="003D0D91">
        <w:rPr>
          <w:color w:val="000000" w:themeColor="text1"/>
          <w:lang w:val="en-GB"/>
        </w:rPr>
        <w:t>ExperimEnts</w:t>
      </w:r>
      <w:proofErr w:type="spellEnd"/>
      <w:r w:rsidR="003D0D91" w:rsidRPr="003D0D91">
        <w:rPr>
          <w:color w:val="000000" w:themeColor="text1"/>
          <w:lang w:val="en-GB"/>
        </w:rPr>
        <w:t xml:space="preserve">) project, funded through the generosity of Eric and Wendy Schmidt by recommendation of the Schmidt Futures programme and to the Imperial College initiative on Grand Challenges in Ecosystems and the Environment. </w:t>
      </w:r>
      <w:r w:rsidR="003D0D91">
        <w:rPr>
          <w:color w:val="000000" w:themeColor="text1"/>
          <w:lang w:val="en-GB"/>
        </w:rPr>
        <w:t>The work was also supported by</w:t>
      </w:r>
      <w:r w:rsidR="003D0D91" w:rsidRPr="003D0D91">
        <w:rPr>
          <w:color w:val="000000" w:themeColor="text1"/>
          <w:lang w:val="en-GB"/>
        </w:rPr>
        <w:t xml:space="preserve"> the US National Science Foundation (DEB-2045968)</w:t>
      </w:r>
      <w:r w:rsidR="003D0D91">
        <w:rPr>
          <w:color w:val="000000" w:themeColor="text1"/>
          <w:lang w:val="en-GB"/>
        </w:rPr>
        <w:t xml:space="preserve"> and Texas Tech University</w:t>
      </w:r>
      <w:r w:rsidR="003D0D91" w:rsidRPr="003D0D91">
        <w:rPr>
          <w:color w:val="000000" w:themeColor="text1"/>
          <w:lang w:val="en-GB"/>
        </w:rPr>
        <w:t>.</w:t>
      </w:r>
    </w:p>
    <w:p w14:paraId="35DE7DA2" w14:textId="0CAE752C" w:rsidR="00723922" w:rsidRDefault="00723922" w:rsidP="0025039E">
      <w:pPr>
        <w:spacing w:line="360" w:lineRule="auto"/>
        <w:rPr>
          <w:color w:val="000000" w:themeColor="text1"/>
        </w:rPr>
      </w:pPr>
    </w:p>
    <w:p w14:paraId="1BD1BF33" w14:textId="6AA0E2ED" w:rsidR="00723922" w:rsidRDefault="00723922" w:rsidP="0025039E">
      <w:pPr>
        <w:spacing w:line="360" w:lineRule="auto"/>
        <w:rPr>
          <w:color w:val="000000" w:themeColor="text1"/>
        </w:rPr>
      </w:pPr>
      <w:r>
        <w:rPr>
          <w:i/>
          <w:iCs/>
          <w:color w:val="000000" w:themeColor="text1"/>
        </w:rPr>
        <w:t>Author contributions</w:t>
      </w:r>
    </w:p>
    <w:p w14:paraId="392E8B92" w14:textId="04D1E69E" w:rsidR="00723922" w:rsidRPr="00723922" w:rsidRDefault="00723922" w:rsidP="0025039E">
      <w:pPr>
        <w:spacing w:line="360" w:lineRule="auto"/>
        <w:rPr>
          <w:color w:val="000000" w:themeColor="text1"/>
        </w:rPr>
      </w:pPr>
      <w:r>
        <w:rPr>
          <w:color w:val="000000" w:themeColor="text1"/>
        </w:rPr>
        <w:t>NGS conceptualized the experiment in collaboration with EAP. EAP completed field work and laboratory analyses</w:t>
      </w:r>
      <w:r w:rsidR="000D00CC">
        <w:rPr>
          <w:color w:val="000000" w:themeColor="text1"/>
        </w:rPr>
        <w:t>. EAP</w:t>
      </w:r>
      <w:r>
        <w:rPr>
          <w:color w:val="000000" w:themeColor="text1"/>
        </w:rPr>
        <w:t xml:space="preserve"> conducted data analysis and wrote the manuscript</w:t>
      </w:r>
      <w:r w:rsidR="000D00CC">
        <w:rPr>
          <w:color w:val="000000" w:themeColor="text1"/>
        </w:rPr>
        <w:t xml:space="preserve"> with input from NGS</w:t>
      </w:r>
      <w:r>
        <w:rPr>
          <w:color w:val="000000" w:themeColor="text1"/>
        </w:rPr>
        <w:t>.</w:t>
      </w:r>
    </w:p>
    <w:p w14:paraId="20FB8C84" w14:textId="4E5F7B3D" w:rsidR="00AA3362" w:rsidRDefault="00AA3362" w:rsidP="0025039E">
      <w:pPr>
        <w:spacing w:line="360" w:lineRule="auto"/>
        <w:rPr>
          <w:color w:val="000000" w:themeColor="text1"/>
        </w:rPr>
      </w:pPr>
      <w:r>
        <w:rPr>
          <w:color w:val="000000" w:themeColor="text1"/>
        </w:rPr>
        <w:br w:type="page"/>
      </w:r>
    </w:p>
    <w:p w14:paraId="0B47ED31" w14:textId="195EC6C2" w:rsidR="00C70ED1" w:rsidRDefault="00AA3362" w:rsidP="000E5BEF">
      <w:pPr>
        <w:autoSpaceDE w:val="0"/>
        <w:autoSpaceDN w:val="0"/>
        <w:adjustRightInd w:val="0"/>
        <w:spacing w:line="480" w:lineRule="auto"/>
        <w:rPr>
          <w:b/>
          <w:bCs/>
          <w:color w:val="000000" w:themeColor="text1"/>
        </w:rPr>
      </w:pPr>
      <w:r>
        <w:rPr>
          <w:b/>
          <w:bCs/>
          <w:color w:val="000000" w:themeColor="text1"/>
        </w:rPr>
        <w:lastRenderedPageBreak/>
        <w:t>References</w:t>
      </w:r>
    </w:p>
    <w:p w14:paraId="4454CA90" w14:textId="2C2F3BD7" w:rsidR="00496BF5" w:rsidRPr="00496BF5" w:rsidRDefault="00AA3362" w:rsidP="00496BF5">
      <w:pPr>
        <w:widowControl w:val="0"/>
        <w:autoSpaceDE w:val="0"/>
        <w:autoSpaceDN w:val="0"/>
        <w:adjustRightInd w:val="0"/>
        <w:spacing w:line="480" w:lineRule="auto"/>
        <w:ind w:left="480" w:hanging="480"/>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496BF5" w:rsidRPr="00496BF5">
        <w:rPr>
          <w:noProof/>
        </w:rPr>
        <w:t>Adams, M. A., T. L. Turnbull, J. I. Sprent, and N. Buchmann. 2016. Legumes are different: Leaf nitrogen, photosynthesis, and water use efficiency. Proceedings of the National Academy of Sciences of the United States of America 113:4098–4103.</w:t>
      </w:r>
    </w:p>
    <w:p w14:paraId="03EBBD20"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Bae, K., T. J. Fahey, R. D. Yanai, and M. Fisk. 2015. Soil nitrogen availability affects belowground carbon allocation and soil respiration in northern hardwood forests of New Hampshire. Ecosystems 18:1179–1191.</w:t>
      </w:r>
    </w:p>
    <w:p w14:paraId="05C31AB1"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Bates, D., M. Mächler, B. Bolker, and S. Walker. 2015. Fitting linear mixed-effects models using lme4. Journal of Statistical Software 67:1–48.</w:t>
      </w:r>
    </w:p>
    <w:p w14:paraId="28E3B645"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Beaudette, D., J. Skovlin, S. Roeker, and A. Brown. 2022. soilDB: Soil Database Interface.</w:t>
      </w:r>
    </w:p>
    <w:p w14:paraId="42D430DC"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Bernacchi, C. J., E. L. Singsaas, C. Pimentel, A. R. Portis, and S. P. Long. 2001. Improved temperature response functions for models of Rubisco-limited photosynthesis. Plant, Cell and Environment 24:253–259.</w:t>
      </w:r>
    </w:p>
    <w:p w14:paraId="61633FD0"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Bialic‐Murphy, L., N. G. Smith, P. Voothuluru, R. M. McElderry, M. D. Roche, S. T. Cassidy, S. N. Kivlin, and S. Kalisz. 2021. Invasion‐induced root–fungal disruptions alter plant water and nitrogen economies. Ecology Letters 24:1145–1156.</w:t>
      </w:r>
    </w:p>
    <w:p w14:paraId="3793EAE0"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Bloomfield, K. J., B. D. Stocker, T. F. Keenan, and I. C. Prentice. 2022. Environmental controls on the light use efficiency of terrestrial gross primary production. Global Change Biology:0–2.</w:t>
      </w:r>
    </w:p>
    <w:p w14:paraId="40A664D3"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Booth, B. B. B., C. D. Jones, M. Collins, I. J. Totterdell, P. M. Cox, S. Sitch, C. Huntingford, R. A. Betts, G. R. Harris, and J. Lloyd. 2012. High sensitivity of future global warming to land carbon cycle processes. Environmental Research Letters 7:024002.</w:t>
      </w:r>
    </w:p>
    <w:p w14:paraId="4A76B723"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 xml:space="preserve">Braghiere, R. K., J. B. Fisher, K. Allen, E. Brzostek, M. Shi, X. Yang, D. M. Ricciuto, R. A. </w:t>
      </w:r>
      <w:r w:rsidRPr="00496BF5">
        <w:rPr>
          <w:noProof/>
        </w:rPr>
        <w:lastRenderedPageBreak/>
        <w:t>Fisher, Q. Zhu, and R. P. Phillips. 2022. Modeling Global Carbon Costs of Plant Nitrogen and Phosphorus Acquisition. Journal of Advances in Modeling Earth Systems 14:1–23.</w:t>
      </w:r>
    </w:p>
    <w:p w14:paraId="475C944E"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Cernusak, L. A., N. Ubierna, K. Winter, J. A. M. Holtum, J. D. Marshall, and G. D. Farquhar. 2013. Environmental and physiological determinants of carbon isotope discrimination in terrestrial plants. New Phytologist 200:950–965.</w:t>
      </w:r>
    </w:p>
    <w:p w14:paraId="45B23EF7"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Cornwell, W. K., I. J. Wright, J. Turner, V. Maire, M. M. Barbour, L. A. Cernusak, T. E. Dawson, D. S. Ellsworth, G. D. Farquhar, H. Griffiths, C. Keitel, A. Knohl, P. B. Reich, D. G. Williams, R. Bhaskar, J. H. C. Cornelissen, A. Richards, S. Schmidt, F. Valladares, C. Körner, E.-D. Schulze, N. Buchmann, and L. S. Santiago. 2018. Climate and soils together regulate photosynthetic carbon isotope discrimination within C</w:t>
      </w:r>
      <w:r w:rsidRPr="00496BF5">
        <w:rPr>
          <w:noProof/>
          <w:vertAlign w:val="subscript"/>
        </w:rPr>
        <w:t>3</w:t>
      </w:r>
      <w:r w:rsidRPr="00496BF5">
        <w:rPr>
          <w:noProof/>
        </w:rPr>
        <w:t xml:space="preserve"> plants worldwide. Global Ecology and Biogeography 27:1056–1067.</w:t>
      </w:r>
    </w:p>
    <w:p w14:paraId="62266045"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Cramer, W., and I. C. Prentice. 1988. Simulation of regional soil moisture deficits on a European scale. Norsk Geografisk Tidsskrift - Norwegian Journal of Geography 42:149–151.</w:t>
      </w:r>
    </w:p>
    <w:p w14:paraId="75482F66"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6D4F5151"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Davies-Barnard, T., J. Meyerholt, S. Zaehle, P. Friedlingstein, V. Brovkin, Y. Fan, R. A. Fisher, C. D. Jones, H. Lee, D. Peano, B. Smith, D. Wårlind, and A. J. Wiltshire. 2020. Nitrogen cycling in CMIP6 land surface models: progress and limitations. Biogeosciences 17:5129–5148.</w:t>
      </w:r>
    </w:p>
    <w:p w14:paraId="16EF749C"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 xml:space="preserve">Davis, T. W., I. C. Prentice, B. D. Stocker, R. T. Thomas, R. J. Whitley, H. Wang, B. J. Evans, A. V Gallego-Sala, M. T. Sykes, and W. Cramer. 2017. Simple process-led algorithms for </w:t>
      </w:r>
      <w:r w:rsidRPr="00496BF5">
        <w:rPr>
          <w:noProof/>
        </w:rPr>
        <w:lastRenderedPageBreak/>
        <w:t>simulating habitats (SPLASH v.1.0): robust indices of radiation, evapotranspiration and plant-available moisture. Geoscientific Model Development 10:689–708.</w:t>
      </w:r>
    </w:p>
    <w:p w14:paraId="7B59329A"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Dong, N., I. C. Prentice, B. J. Evans, S. Caddy-Retalic, A. J. Lowe, and I. J. Wright. 2017. Leaf nitrogen from first principles: field evidence for adaptive variation with climate. Biogeosciences 14:481–495.</w:t>
      </w:r>
    </w:p>
    <w:p w14:paraId="27F7250C"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Dong, N., I. C. Prentice, I. J. Wright, B. J. Evans, H. F. Togashi, S. Caddy-Retalic, F. A. McInerney, B. Sparrow, E. Leitch, and A. J. Lowe. 2020. Components of leaf‐trait variation along environmental gradients. New Phytologist 228:82–94.</w:t>
      </w:r>
    </w:p>
    <w:p w14:paraId="4F5514CD"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Dong, N., I. C. Prentice, I. J. Wright, H. Wang, O. K. Atkin, K. J. Bloomfield, T. F. Domingues, S. M. Gleason, V. Maire, Y. Onoda, H. Poorter, and N. G. Smith. 2022. Leaf nitrogen from the perspective of optimal plant function. Journal of Ecology 110:2585–2602.</w:t>
      </w:r>
    </w:p>
    <w:p w14:paraId="0E0BD557"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Evans, J. R. 1989a. Partitioning of nitrogen between and within leaves grown under different irradiances. Functional Plant Biology 16:533.</w:t>
      </w:r>
    </w:p>
    <w:p w14:paraId="77042E6A"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Evans, J. R. 1989b. Photosynthesis and nitrogen relationships in leaves of C3 plants. Oecologia 78:9–19.</w:t>
      </w:r>
    </w:p>
    <w:p w14:paraId="7675811B"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Evans, J. R., and J. R. Seemann. 1989. The allocation of protein nitrogen in the photosynthetic apparatus: costs, consequences, and control. Photosynthesis 8:183–205.</w:t>
      </w:r>
    </w:p>
    <w:p w14:paraId="14E6D888"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Farquhar, G. D., J. R. Ehleringer, and K. T. Hubick. 1989. Carbon Isotope Discrimination and Photosynthesis. Annual Review of Plant Physiology and Plant Molecular Biology 40:503–537.</w:t>
      </w:r>
    </w:p>
    <w:p w14:paraId="770D8649"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 xml:space="preserve">Fay, P. A., S. M. Prober, W. S. Harpole, J. M. H. Knops, J. D. Bakker, E. T. Borer, E. M. Lind, A. S. MacDougall, E. W. Seabloom, P. D. Wragg, P. B. Adler, D. M. Blumenthal, Y. M. Buckley, C. Chu, E. E. Cleland, S. L. Collins, K. F. Davies, G. Du, X. Feng, J. Firn, D. S. </w:t>
      </w:r>
      <w:r w:rsidRPr="00496BF5">
        <w:rPr>
          <w:noProof/>
        </w:rPr>
        <w:lastRenderedPageBreak/>
        <w:t>Gruner, N. Hagenah, Y. Hautier, R. W. Heckman, V. L. Jin, K. P. Kirkman, J. A. Klein, L. M. Ladwig, Q. Li, R. L. McCulley, B. A. Melbourne, C. E. Mitchell, J. L. Moore, J. W. Morgan, A. C. Risch, M. Schütz, C. J. Stevens, D. A. Wedin, and L. H. Yang. 2015. Grassland productivity limited by multiple nutrients. Nature Plants 1:15080.</w:t>
      </w:r>
    </w:p>
    <w:p w14:paraId="5CE59727"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Feng, X. 1999. Trends in intrinsic water-use efficiency of natural trees for the past 100-200 years: A response to atmospheric CO2 concentration. Geochimica et Cosmochimica Acta 63:1891–1903.</w:t>
      </w:r>
    </w:p>
    <w:p w14:paraId="6EE49E17"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 xml:space="preserve">Field, C. B., and H. A. Mooney. 1986. The photosynthesis-nitrogen relationship in wild plants. Pages 25–55 </w:t>
      </w:r>
      <w:r w:rsidRPr="00496BF5">
        <w:rPr>
          <w:i/>
          <w:iCs/>
          <w:noProof/>
        </w:rPr>
        <w:t>in</w:t>
      </w:r>
      <w:r w:rsidRPr="00496BF5">
        <w:rPr>
          <w:noProof/>
        </w:rPr>
        <w:t xml:space="preserve"> T. J. Givnish, editor. On the Economy of Plant Form and Function. Cambridge University Press, Cambridge.</w:t>
      </w:r>
    </w:p>
    <w:p w14:paraId="5391B9E9"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Firn, J., J. M. McGree, E. Harvey, H. Flores-Moreno, M. Schütz, Y. M. Buckley, E. T. Borer, E. W. Seabloom, K. J. La Pierre, A. M. MacDougall, S. M. Prober, C. J. Stevens, L. L. Sullivan, E. Porter, E. Ladouceur, C. Allen, K. H. Moromizato, J. W. Morgan, W. S. Harpole, Y. Hautier, N. Eisenhauer, J. P. Wright, P. B. Adler, C. A. Arnillas, J. D. Bakker, L. Biederman, A. A. D. Broadbent, C. S. Brown, M. N. Bugalho, M. C. Caldeira, E. E. Cleland, A. Ebeling, P. A. Fay, N. Hagenah, A. R. Kleinhesselink, R. Mitchell, J. L. Moore, C. Nogueira, P. L. Peri, C. Roscher, M. D. Smith, P. D. Wragg, and A. C. Risch. 2019. Leaf nutrients, not specific leaf area, are consistent indicators of elevated nutrient inputs. Nature Ecology &amp; Evolution 3:400–406.</w:t>
      </w:r>
    </w:p>
    <w:p w14:paraId="18960CAB"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Fox, J., and S. Weisberg. 2019. An R companion to applied regression. Third edit. Sage, Thousand Oaks, California.</w:t>
      </w:r>
    </w:p>
    <w:p w14:paraId="4F70BA9C"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 xml:space="preserve">Ghannoum, O., J. R. Evans, and S. von Caemmerer. 2011. Nitrogen and water use efficiency of C4 plants. Pages 129–146 </w:t>
      </w:r>
      <w:r w:rsidRPr="00496BF5">
        <w:rPr>
          <w:i/>
          <w:iCs/>
          <w:noProof/>
        </w:rPr>
        <w:t>in</w:t>
      </w:r>
      <w:r w:rsidRPr="00496BF5">
        <w:rPr>
          <w:noProof/>
        </w:rPr>
        <w:t xml:space="preserve"> A. S. Raghavendra and R. F. Sage, editors. C4 Photosynthesis </w:t>
      </w:r>
      <w:r w:rsidRPr="00496BF5">
        <w:rPr>
          <w:noProof/>
        </w:rPr>
        <w:lastRenderedPageBreak/>
        <w:t>and Related CO2 Concentrating Mechanisms. Springer.</w:t>
      </w:r>
    </w:p>
    <w:p w14:paraId="32B3DF3E"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Grossiord, C., T. N. Buckley, L. A. Cernusak, K. A. Novick, B. Poulter, R. T. W. Siegwolf, J. S. Sperry, and N. G. McDowell. 2020. Plant responses to rising vapor pressure deficit. New Phytologist 226:1550–1566.</w:t>
      </w:r>
    </w:p>
    <w:p w14:paraId="39882EEE"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Harrison, S. P., W. Cramer, O. Franklin, I. C. Prentice, H. Wang, Å. Brännström, H. de Boer, U. Dieckmann, J. Joshi, T. F. Keenan, A. Lavergne, S. Manzoni, G. Mengoli, C. Morfopoulos, J. Peñuelas, S. Pietsch, K. T. Rebel, Y. Ryu, N. G. Smith, B. D. Stocker, and I. J. Wright. 2021. Eco-evolutionary optimality as a means to improve vegetation and land-surface models. New Phytologist 231:2125–2141.</w:t>
      </w:r>
    </w:p>
    <w:p w14:paraId="387D3F65"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Hijmans, R. J. 2022. terra: Spatial Data Analysis.</w:t>
      </w:r>
    </w:p>
    <w:p w14:paraId="37F5E4DA"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Huber, M. L., R. A. Perkins, A. Laesecke, D. G. Friend, J. V Sengers, M. J. Assael, I. N. Metaxa, E. Vogel, R. Mareš, and K. Miyagawa. 2009. New international formulation for the viscosity of H2 O. Journal of Physical and Chemical Reference Data 38:101–125.</w:t>
      </w:r>
    </w:p>
    <w:p w14:paraId="6F594CE5"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Hungate, B. A., J. S. Dukes, M. R. Shaw, Y. Luo, and C. B. Field. 2003. Nitrogen and climate change. Science 302:1512–1513.</w:t>
      </w:r>
    </w:p>
    <w:p w14:paraId="4FE7D4E4"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IPCC. 2014. Climate Change 2013 – The Physical Science Basis. Page (Intergovernmental Panel on Climate Change, Ed.). Cambridge University Press.</w:t>
      </w:r>
    </w:p>
    <w:p w14:paraId="0BDF17A8"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Kachurina, O. M., H. Zhang, W. R. Raun, and E. G. Krenzer. 2000. Simultaneous determination of soil aluminum, ammonium- and nitrate- nitrogen using 1 M potassium chloride. Communications in Soil Science and Plant Analysis 31:893–903.</w:t>
      </w:r>
    </w:p>
    <w:p w14:paraId="089B3FEE"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Katabuchi, M. 2015. LeafArea: An R package for rapid digital analysis of leaf area. Ecological Research 30:1073–1077.</w:t>
      </w:r>
    </w:p>
    <w:p w14:paraId="46F05445"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 xml:space="preserve">Kattge, J., W. Knorr, T. Raddatz, and C. Wirth. 2009. Quantifying photosynthetic capacity and </w:t>
      </w:r>
      <w:r w:rsidRPr="00496BF5">
        <w:rPr>
          <w:noProof/>
        </w:rPr>
        <w:lastRenderedPageBreak/>
        <w:t>its relationship to leaf nitrogen content for global-scale terrestrial biosphere models. Global Change Biology 15:976–991.</w:t>
      </w:r>
    </w:p>
    <w:p w14:paraId="0CDDA77F"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 xml:space="preserve">Keeling, C. D., W. G. Mook, and P. P. Tans. 1979. Recent trends in the </w:t>
      </w:r>
      <w:r w:rsidRPr="00496BF5">
        <w:rPr>
          <w:noProof/>
          <w:vertAlign w:val="superscript"/>
        </w:rPr>
        <w:t>13</w:t>
      </w:r>
      <w:r w:rsidRPr="00496BF5">
        <w:rPr>
          <w:noProof/>
        </w:rPr>
        <w:t>C/</w:t>
      </w:r>
      <w:r w:rsidRPr="00496BF5">
        <w:rPr>
          <w:noProof/>
          <w:vertAlign w:val="superscript"/>
        </w:rPr>
        <w:t>12</w:t>
      </w:r>
      <w:r w:rsidRPr="00496BF5">
        <w:rPr>
          <w:noProof/>
        </w:rPr>
        <w:t>C ratio of atmospheric carbon dioxide. Nature 277:121–123.</w:t>
      </w:r>
    </w:p>
    <w:p w14:paraId="2E6F711B"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 xml:space="preserve">Keeney, D. R., and D. W. Nelson. 1983. Nitrogen—Inorganic Forms. Pages 643–698 </w:t>
      </w:r>
      <w:r w:rsidRPr="00496BF5">
        <w:rPr>
          <w:i/>
          <w:iCs/>
          <w:noProof/>
        </w:rPr>
        <w:t>in</w:t>
      </w:r>
      <w:r w:rsidRPr="00496BF5">
        <w:rPr>
          <w:noProof/>
        </w:rPr>
        <w:t xml:space="preserve"> A. L. Page, editor. Methods of Soil Analysis. 2nd edition. ASA and SSSA, Madison, WI, USA.</w:t>
      </w:r>
    </w:p>
    <w:p w14:paraId="0452D49B"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Kenward, M. G., and J. H. Roger. 1997. Small Sample Inference for Fixed Effects from Restricted Maximum Likelihood. Biometrics 53:983.</w:t>
      </w:r>
    </w:p>
    <w:p w14:paraId="78B2EFD5"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Knorr, W., and M. Heimann. 2001. Uncertainties in global terrestrial biosphere modeling: 1. A comprehensive sensitivity analysis with a new photosynthesis and energy balance scheme. Global Biogeochemical Cycles 15:207–225.</w:t>
      </w:r>
    </w:p>
    <w:p w14:paraId="03A7C10F"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Lavergne, A., D. Sandoval, V. J. Hare, H. Graven, and I. C. Prentice. 2020. Impacts of soil water stress on the acclimated stomatal limitation of photosynthesis: Insights from stable carbon isotope data. Global Change Biology 26:7158–7172.</w:t>
      </w:r>
    </w:p>
    <w:p w14:paraId="55A60788"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 xml:space="preserve">Lawrence, D. M., R. A. Fisher, C. D. Koven, K. W. Oleson, S. C. Swenson, G. B. Bonan, N. Collier, B. Ghimire, L. Kampenhout, D. Kennedy, E. Kluzek, P. J. Lawrence, F. Li, H. Li, D. L. Lombardozzi, W. J. Riley, W. J. Sacks, M. Shi, M. Vertenstein, W. R. Wieder, C. Xu, A. A. Ali, A. M. Badger, G. Bisht, M. Broeke, M. A. Brunke, S. P. Burns, J. Buzan, M. Clark, A. Craig, K. M. Dahlin, B. Drewniak, J. B. Fisher, M. Flanner, A. M. Fox, P. Gentine, F. M. Hoffman, G. Keppel‐Aleks, R. Knox, S. Kumar, J. Lenaerts, L. R. Leung, W. H. Lipscomb, Y. Lu, A. Pandey, J. D. Pelletier, J. Perket, J. T. Randerson, D. M. Ricciuto, B. M. Sanderson, A. Slater, Z. M. Subin, J. Tang, R. Q. Thomas, M. Val Martin, and X. Zeng. 2019. The Community Land Model Version 5: description of new features, </w:t>
      </w:r>
      <w:r w:rsidRPr="00496BF5">
        <w:rPr>
          <w:noProof/>
        </w:rPr>
        <w:lastRenderedPageBreak/>
        <w:t>benchmarking, and impact of forcing uncertainty. Journal of Advances in Modeling Earth Systems 11:4245–4287.</w:t>
      </w:r>
    </w:p>
    <w:p w14:paraId="5D7BD741"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LeBauer, D. S., and K. Treseder. 2008. Nitrogen limitation of net primary productivity. Ecology 89:371–379.</w:t>
      </w:r>
    </w:p>
    <w:p w14:paraId="72FDB333"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Lefcheck, J. S. 2016. piecewiseSEM: Piecewise structural equation modelling in r for ecology, evolution, and systematics. Methods in Ecology and Evolution 7:573–579.</w:t>
      </w:r>
    </w:p>
    <w:p w14:paraId="09D09C86"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Lenth, R. 2019. emmeans: estimated marginal means, aka least-squares means.</w:t>
      </w:r>
    </w:p>
    <w:p w14:paraId="231170DC"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Li, W., H. Zhang, G. Huang, R. Liu, H. Wu, C. Zhao, and N. G. McDowell. 2020. Effects of nitrogen enrichment on tree carbon allocation: A global synthesis. Global Ecology and Biogeography 29:573–589.</w:t>
      </w:r>
    </w:p>
    <w:p w14:paraId="6F2379E4"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Liang, X., T. Zhang, X. Lu, D. S. Ellsworth, H. BassiriRad, C. You, D. Wang, P. He, Q. Deng, H. Liu, J. Mo, and Q. Ye. 2020. Global response patterns of plant photosynthesis to nitrogen addition: A meta‐analysis. Global Change Biology 26:3585–3600.</w:t>
      </w:r>
    </w:p>
    <w:p w14:paraId="3F081517"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López, J., D. A. Way, and W. Sadok. 2021. Systemic effects of rising atmospheric vapor pressure deficit on plant physiology and productivity. Global Change Biology 27:1704–1720.</w:t>
      </w:r>
    </w:p>
    <w:p w14:paraId="341DF789"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Lu, J., J. Yang, C. Keitel, L. Yin, P. Wang, W. Cheng, and F. A. Dijkstra. 2022. Belowground Carbon Efficiency for Nitrogen and Phosphorus Acquisition Varies Between Lolium perenne and Trifolium repens and Depends on Phosphorus Fertilization. Frontiers in Plant Science 13:1–9.</w:t>
      </w:r>
    </w:p>
    <w:p w14:paraId="7CAE16FC"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Luo, X., T. F. Keenan, J. M. Chen, H. Croft, I. C. Prentice, N. G. Smith, A. P. Walker, H. Wang, R. Wang, C. Xu, and Y. Zhang. 2021. Global variation in the fraction of leaf nitrogen allocated to photosynthesis. Nature Communications 12:4866.</w:t>
      </w:r>
    </w:p>
    <w:p w14:paraId="3DB4C80B"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lastRenderedPageBreak/>
        <w:t>Medlyn, B. E., E. Dreyer, D. S. Ellsworth, M. Forstreuter, P. C. Harley, M. U. F. Kirschbaum, X. Le Roux, P. Montpied, J. Strassemeyer, A. Walcroft, K. Wang, and D. Loustau. 2002. Temperature response of parameters of a biochemically based model of photosynthesis. II. A review of experimental data. Plant, Cell &amp; Environment 25:1167–1179.</w:t>
      </w:r>
    </w:p>
    <w:p w14:paraId="5B6B29A2"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Novick, K. A., D. L. Ficklin, P. C. Stoy, C. A. Williams, G. Bohrer, A. C. Oishi, S. A. Papuga, P. D. Blanken, A. Noormets, B. N. Sulman, R. L. Scott, L. Wang, and R. P. Phillips. 2016. The increasing importance of atmospheric demand for ecosystem water and carbon fluxes. Nature Climate Change 6:1023–1027.</w:t>
      </w:r>
    </w:p>
    <w:p w14:paraId="39290B50"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Onoda, Y., K. Hikosaka, and T. Hirose. 2004. Allocation of nitrogen to cell walls decreases photosynthetic nitrogen-use efficiency. Functional Ecology 18:419–425.</w:t>
      </w:r>
    </w:p>
    <w:p w14:paraId="76A3BF45"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Onoda, Y., I. J. Wright, J. R. Evans, K. Hikosaka, K. Kitajima, Ü. Niinemets, H. Poorter, T. Tosens, and M. Westoby. 2017. Physiological and structural tradeoffs underlying the leaf economics spectrum. New Phytologist 214:1447–1463.</w:t>
      </w:r>
    </w:p>
    <w:p w14:paraId="02EDB7A6"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Oren, R., J. S. Sperry, G. G. Katul, D. E. Pataki, B. E. Ewers, N. Phillips, and K. V. R. Schäfer. 1999. Survey and synthesis of intra- and interspecific variation in stomatal sensitivity to vapour pressure deficit. Plant, Cell and Environment 22:1515–1526.</w:t>
      </w:r>
    </w:p>
    <w:p w14:paraId="74AB1F43"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Paillassa, J., I. J. Wright, I. C. Prentice, S. Pepin, N. G. Smith, G. Ethier, A. C. Westerband, L. J. Lamarque, H. Wang, W. K. Cornwell, and V. Maire. 2020. When and where soil is important to modify the carbon and water economy of leaves. New Phytologist 228:121–135.</w:t>
      </w:r>
    </w:p>
    <w:p w14:paraId="63DB43E0"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Paul, K. I., P. J. Polglase, A. M. O’Connell, J. C. Carlyle, P. J. Smethurst, and P. K. Khanna. 2003. Defining the relation between soil water content and net nitrogen mineralization. European Journal of Soil Science 54:39–48.</w:t>
      </w:r>
    </w:p>
    <w:p w14:paraId="6DC7E6ED"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lastRenderedPageBreak/>
        <w:t>Peng, Y., K. J. Bloomfield, L. A. Cernusak, T. F. Domingues, and I. C. Prentice. 2021. Global climate and nutrient controls of photosynthetic capacity. Communications Biology 4:462.</w:t>
      </w:r>
    </w:p>
    <w:p w14:paraId="28F30A49"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Perkowski, E. A., D. W. Frey, C. L. Goodale, and N. G. Smith. (n.d.). Soil nitrogen availability modifies leaf nitrogen economics in mature temperate deciduous forests: a direct test of photosynthetic least-cos theory.</w:t>
      </w:r>
    </w:p>
    <w:p w14:paraId="0EDE537C"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Perkowski, E. A., E. F. Waring, and N. G. Smith. 2021. Root mass carbon costs to acquire nitrogen are determined by nitrogen and light availability in two species with different nitrogen acquisition strategies. Journal of Experimental Botany 72:5766–5776.</w:t>
      </w:r>
    </w:p>
    <w:p w14:paraId="02358209"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Pinheiro, J., and D. Bates. 2022. nlme: linear and nonlinear mixed effects models.</w:t>
      </w:r>
    </w:p>
    <w:p w14:paraId="59CA3968"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Poggio, L., L. M. De Sousa, N. H. Batjes, G. B. M. Heuvelink, B. Kempen, E. Ribeiro, and D. Rossiter. 2021. SoilGrids 2.0: Producing soil information for the globe with quantified spatial uncertainty. Soil 7:217–240.</w:t>
      </w:r>
    </w:p>
    <w:p w14:paraId="3E093615"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Prentice, I. C., N. Dong, S. M. Gleason, V. Maire, and I. J. Wright. 2014. Balancing the costs of carbon gain and water transport: testing a new theoretical framework for plant functional ecology. Ecology Letters 17:82–91.</w:t>
      </w:r>
    </w:p>
    <w:p w14:paraId="026C924F"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Priestley, C. H. B., and R. J. Taylor. 1972. On the Assessment of Surface Heat Flux and Evaporation Using Large-Scale Parameters. Monthly Weather Review 100:81–92.</w:t>
      </w:r>
    </w:p>
    <w:p w14:paraId="1A35898A"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Querejeta, J. I., I. Prieto, C. Armas, F. Casanoves, J. S. Diémé, M. Diouf, H. Yossi, B. Kaya, F. I. Pugnaire, and G. M. Rusch. 2022. Higher leaf nitrogen content is linked to tighter stomatal regulation of transpiration and more efficient water use across dryland trees. New Phytologist 235:1351–1364.</w:t>
      </w:r>
    </w:p>
    <w:p w14:paraId="12EA2664"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R Core Team. 2021. R: A language and environment for statistical computing. R Foundation for Statistical Computing, Vienna, Austria.</w:t>
      </w:r>
    </w:p>
    <w:p w14:paraId="3BCF77BC"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lastRenderedPageBreak/>
        <w:t>Reich, P. B. 2014. The world-wide ‘fast-slow’ plant economics spectrum: a traits manifesto. Journal of Ecology 102:275–301.</w:t>
      </w:r>
    </w:p>
    <w:p w14:paraId="213143FC"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Reichman, G. A., D. L. Grunes, and F. G. Viets. 1966. Effect of Soil Moisture on Ammonification and Nitrification in Two Northern Plains Soils. Soil Science Society of America Journal 30:363–366.</w:t>
      </w:r>
    </w:p>
    <w:p w14:paraId="7A09E878"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Rogers, A. 2014. The use and misuse of V</w:t>
      </w:r>
      <w:r w:rsidRPr="00496BF5">
        <w:rPr>
          <w:noProof/>
          <w:vertAlign w:val="subscript"/>
        </w:rPr>
        <w:t>c,max</w:t>
      </w:r>
      <w:r w:rsidRPr="00496BF5">
        <w:rPr>
          <w:noProof/>
        </w:rPr>
        <w:t xml:space="preserve"> in Earth System Models. Photosynthesis Research 119:15–29.</w:t>
      </w:r>
    </w:p>
    <w:p w14:paraId="69284033"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Rogers, A., B. E. Medlyn, J. S. Dukes, G. B. Bonan, S. Caemmerer, M. C. Dietze, J. Kattge, A. D. B. Leakey, L. M. Mercado, Ü. Niinemets, I. C. Prentice, S. P. Serbin, S. Sitch, D. A. Way, and S. Zaehle. 2017. A roadmap for improving the representation of photosynthesis in Earth system models. New Phytologist 213:22–42.</w:t>
      </w:r>
    </w:p>
    <w:p w14:paraId="4833C110"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 xml:space="preserve">Sage, R. F., and R. W. Pearcy. 1987. The nitrogen use efficiency of C3 and C4 plants: I. Leaf nitrogen, growth, and biomass partitioning in </w:t>
      </w:r>
      <w:r w:rsidRPr="00496BF5">
        <w:rPr>
          <w:i/>
          <w:iCs/>
          <w:noProof/>
        </w:rPr>
        <w:t>Chenopodium album</w:t>
      </w:r>
      <w:r w:rsidRPr="00496BF5">
        <w:rPr>
          <w:noProof/>
        </w:rPr>
        <w:t xml:space="preserve"> (L.) and </w:t>
      </w:r>
      <w:r w:rsidRPr="00496BF5">
        <w:rPr>
          <w:i/>
          <w:iCs/>
          <w:noProof/>
        </w:rPr>
        <w:t>Amaranthus retroflexus</w:t>
      </w:r>
      <w:r w:rsidRPr="00496BF5">
        <w:rPr>
          <w:noProof/>
        </w:rPr>
        <w:t xml:space="preserve"> (L.). Plant Physiology 84:954–958.</w:t>
      </w:r>
    </w:p>
    <w:p w14:paraId="0482692B"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Saxton, K. E., and W. J. Rawls. 2006. Soil water characteristic estimates by texture and organic matter for hydrologic solutions. Soil Science Society of America Journal 70:1569–1578.</w:t>
      </w:r>
    </w:p>
    <w:p w14:paraId="1A094EBF"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Schmitt, M. R., and G. E. Edwards. 1981. Photosynthetic capacity and nitrogen use efficiency of maize, wheat, and rice: A comparison between C3 and C4 photosynthesis. Journal of Experimental Botany 32:459–466.</w:t>
      </w:r>
    </w:p>
    <w:p w14:paraId="721EAABC"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Schneider, C. A., W. S. Rasband, and K. W. Eliceiri. 2012. NIH Image to ImageJ: 25 years of image analysis. Nature methods 9:671–675.</w:t>
      </w:r>
    </w:p>
    <w:p w14:paraId="1D88D4BA"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 xml:space="preserve">Scott, H. G., and N. G. Smith. 2022. A Model of C4 Photosynthetic Acclimation Based on Least-Cost Optimality Theory Suitable for Earth System Model Incorporation. Journal of </w:t>
      </w:r>
      <w:r w:rsidRPr="00496BF5">
        <w:rPr>
          <w:noProof/>
        </w:rPr>
        <w:lastRenderedPageBreak/>
        <w:t>Advances in Modeling Earth Systems 14:1–16.</w:t>
      </w:r>
    </w:p>
    <w:p w14:paraId="2555A2BD"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Shi, M., J. B. Fisher, E. R. Brzostek, and R. P. Phillips. 2016. Carbon cost of plant nitrogen acquisition: Global carbon cycle impact from an improved plant nitrogen cycle in the Community Land Model. Global Change Biology 22:1299–1314.</w:t>
      </w:r>
    </w:p>
    <w:p w14:paraId="6150E4DB"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Smith, B., D. Wärlind, A. Arneth, T. Hickler, P. Leadley, J. Siltberg, and S. Zaehle. 2014. Implications of incorporating N cycling and N limitations on primary production in an individual-based dynamic vegetation model. Biogeosciences 11:2027–2054.</w:t>
      </w:r>
    </w:p>
    <w:p w14:paraId="7768883C"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Smith, N. G., T. F. Keenan, I. C. Prentice, H. Wang, I. J. Wright, Ü. Niinemets, K. Y. Crous, T. F. Domingues, R. Guerrieri, F. oko Ishida, J. Kattge, E. L. Kruger, V. Maire, A. Rogers, S. P. Serbin, L. Tarvainen, H. F. Togashi, P. A. Townsend, M. Wang, L. K. Weerasinghe, and S.-X. Zhou. 2019. Global photosynthetic capacity is optimized to the environment. Ecology Letters 22:506–517.</w:t>
      </w:r>
    </w:p>
    <w:p w14:paraId="003F6E78"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Stark, J. M., and M. K. Firestone. 1995. Mechanisms for soil moisture effects on activity of nitrifying bacteria. Applied and Environmental Microbiology 61:218–221.</w:t>
      </w:r>
    </w:p>
    <w:p w14:paraId="1C7DB10F"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Stocker, B. D., H. Wang, N. G. Smith, S. P. Harrison, T. F. Keenan, D. Sandoval, T. Davis, and I. C. Prentice. 2020. P-model v1.0: An optimality-based light use efficiency model for simulating ecosystem gross primary production. Geoscientific Model Development 13:1545–1581.</w:t>
      </w:r>
    </w:p>
    <w:p w14:paraId="1CFE6086"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Stocker, B. D., J. Zscheischler, T. F. Keenan, I. C. Prentice, J. Peñuelas, and S. I. Seneviratne. 2018. Quantifying soil moisture impacts on light use efficiency across biomes. New Phytologist 218:1430–1449.</w:t>
      </w:r>
    </w:p>
    <w:p w14:paraId="65C9AEE6"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 xml:space="preserve">Sulman, B. N., D. T. Roman, K. Yi, L. Wang, R. P. Phillips, and K. A. Novick. 2016. High atmospheric demand for water can limit forest carbon uptake and transpiration as severely </w:t>
      </w:r>
      <w:r w:rsidRPr="00496BF5">
        <w:rPr>
          <w:noProof/>
        </w:rPr>
        <w:lastRenderedPageBreak/>
        <w:t>as dry soil. Geophysical Research Letters 43:9686–9695.</w:t>
      </w:r>
    </w:p>
    <w:p w14:paraId="05478C91"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Thieurmel, B., and A. Elmarhraoui. 2019. suncalc: Compute sun position, sunlight phases, moon position, and lunar phase.</w:t>
      </w:r>
    </w:p>
    <w:p w14:paraId="24E85671"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USDA NRCS. 2022. The PLANTS Database. (http://plants.usda.gov, 18 November 2022). National Plant Data Team, Greensboro, NC 27401-4901 USA.</w:t>
      </w:r>
    </w:p>
    <w:p w14:paraId="0048F6A2"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Walker, A. P., A. P. Beckerman, L. Gu, J. Kattge, L. A. Cernusak, T. F. Domingues, J. C. Scales, G. Wohlfahrt, S. D. Wullschleger, and F. I. Woodward. 2014. The relationship of leaf photosynthetic traits - Vcmax and Jmax - to leaf nitrogen, leaf phosphorus, and specific leaf area: a meta-analysis and modeling study. Ecology and Evolution 4:3218–3235.</w:t>
      </w:r>
    </w:p>
    <w:p w14:paraId="0A2A6691"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Walker, A. P., A. L. Johnson, A. Rogers, J. Anderson, R. A. Bridges, R. A. Fisher, D. Lu, D. M. Ricciuto, S. P. Serbin, and M. Ye. 2021. Multi‐hypothesis comparison of Farquhar and Collatz photosynthesis models reveals the unexpected influence of empirical assumptions at leaf and global scales. Global Change Biology 27:804–822.</w:t>
      </w:r>
    </w:p>
    <w:p w14:paraId="17AD879F"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Wang, H., I. C. Prentice, T. F. Keenan, T. W. Davis, I. J. Wright, W. K. Cornwell, B. J. Evans, and C. Peng. 2017a. Towards a universal model for carbon dioxide uptake by plants. Nature Plants 3:734–741.</w:t>
      </w:r>
    </w:p>
    <w:p w14:paraId="7738906D"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Wang, H., I. C. Prentice, I. J. Wright, D. I. Warton, S. Qiao, X. Xu, J. Zhou, K. Kikuzawa, and N. C. Stenseth. 2023. Leaf economics fundamentals explained by optimality principles. Science Advances 9:eadd566.</w:t>
      </w:r>
    </w:p>
    <w:p w14:paraId="5009A6F6"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Wang, J., J. M. H. Knops, C. E. Brassil, and C. Mu. 2017b. Increased productivity in wet years drives a decline in ecosystem stability with nitrogen additions in arid grasslands. Ecology 98:1779–1786.</w:t>
      </w:r>
    </w:p>
    <w:p w14:paraId="1D570941"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 xml:space="preserve">Waring, E. F., E. A. Perkowski, and N. G. Smith. (n.d.). Soil nitrogen fertilization reduces </w:t>
      </w:r>
      <w:r w:rsidRPr="00496BF5">
        <w:rPr>
          <w:noProof/>
        </w:rPr>
        <w:lastRenderedPageBreak/>
        <w:t>relative leaf nitrogen allocation to photosynthesis.</w:t>
      </w:r>
    </w:p>
    <w:p w14:paraId="2F0ACCF2"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Westerband, A. C., I. J. Wright, V. Maire, J. Paillassa, I. C. Prentice, O. K. Atkin, K. J. Bloomfield, L. A. Cernusak, N. Dong, S. M. Gleason, C. Guilherme Pereira, H. Lambers, M. R. Leishman, Y. Malhi, and R. H. Nolan. 2023. Coordination of photosynthetic traits across soil and climate gradients. Global Change Biology 29:856–873.</w:t>
      </w:r>
    </w:p>
    <w:p w14:paraId="4C651A95"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Wieder, W. R., C. C. Cleveland, W. K. Smith, and K. Todd-Brown. 2015. Future productivity and carbon storage limited by terrestrial nutrient availability. Nature Geoscience 8:441–444.</w:t>
      </w:r>
    </w:p>
    <w:p w14:paraId="5DB9A895"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Wright, I. J., P. B. Reich, and M. Westoby. 2003. Least-cost input mixtures of water and nitrogen for photosynthesis. The American Naturalist 161:98–111.</w:t>
      </w:r>
    </w:p>
    <w:p w14:paraId="36854FE5"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Wright, I. J., P. B. Reich, M. Westoby, D. D. Ackerly, Z. Baruch, F. Bongers, J. Cavender-Bares, T. Chapin, J. H. C. Cornelissen, M. Diemer, J. Flexas, E. Garnier, P. K. Groom, J. Gulias, K. Hikosaka, B. B. Lamont, T. Lee, W. Lee, C. Lusk, J. J. Midgley, M.-L. Navas, Ü. Niinemets, J. Oleksyn, N. Osada, H. Poorter, P. Poot, L. Prior, V. I. Pyankov, C. Roumet, S. C. Thomas, M. G. Tjoelker, E. J. Veneklaas, and R. Villar. 2004. The worldwide leaf economics spectrum. Nature 428:821–827.</w:t>
      </w:r>
    </w:p>
    <w:p w14:paraId="3356D005"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Yahdjian, L., L. A. Gherardi, and O. E. Sala. 2011. Nitrogen limitation in arid-subhumid ecosystems: A meta-analysis of fertilization studies. Journal of Arid Environments 75:675–680.</w:t>
      </w:r>
    </w:p>
    <w:p w14:paraId="247722C4"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Ziehn, T., J. Kattge, W. Knorr, and M. Scholze. 2011. Improving the predictability of global CO2 assimilation rates under climate change. Geophysical Research Letters 38:L10404.</w:t>
      </w:r>
    </w:p>
    <w:p w14:paraId="58BCB247" w14:textId="097D6F9B" w:rsidR="00AA3362" w:rsidRPr="00AA3362" w:rsidRDefault="00AA3362" w:rsidP="00496BF5">
      <w:pPr>
        <w:widowControl w:val="0"/>
        <w:autoSpaceDE w:val="0"/>
        <w:autoSpaceDN w:val="0"/>
        <w:adjustRightInd w:val="0"/>
        <w:spacing w:line="480" w:lineRule="auto"/>
        <w:ind w:left="480" w:hanging="480"/>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ick Smith" w:date="2023-01-24T15:08:00Z" w:initials="NGS">
    <w:p w14:paraId="01E7A3F4" w14:textId="2F7D5A78" w:rsidR="00D674C0" w:rsidRDefault="00D674C0">
      <w:pPr>
        <w:pStyle w:val="CommentText"/>
      </w:pPr>
      <w:r>
        <w:rPr>
          <w:rStyle w:val="CommentReference"/>
        </w:rPr>
        <w:annotationRef/>
      </w:r>
      <w:r>
        <w:t xml:space="preserve">All great! J </w:t>
      </w:r>
      <w:proofErr w:type="spellStart"/>
      <w:r>
        <w:t>Ecol</w:t>
      </w:r>
      <w:proofErr w:type="spellEnd"/>
      <w:r>
        <w:t xml:space="preserve"> or F </w:t>
      </w:r>
      <w:proofErr w:type="spellStart"/>
      <w:r>
        <w:t>Ecol</w:t>
      </w:r>
      <w:proofErr w:type="spellEnd"/>
      <w:r>
        <w:t xml:space="preserve"> are probably the best “fits” while Ecology would be good if you plan to submit a data paper alongside (or before)</w:t>
      </w:r>
    </w:p>
  </w:comment>
  <w:comment w:id="1" w:author="Nick Smith" w:date="2023-01-24T15:24:00Z" w:initials="NGS">
    <w:p w14:paraId="547D82F6" w14:textId="4A25632A" w:rsidR="00D674C0" w:rsidRDefault="00D674C0">
      <w:pPr>
        <w:pStyle w:val="CommentText"/>
      </w:pPr>
      <w:r>
        <w:rPr>
          <w:rStyle w:val="CommentReference"/>
        </w:rPr>
        <w:annotationRef/>
      </w:r>
      <w:r>
        <w:t>An attempt to simplify/clarify. Not sure if it worked!</w:t>
      </w:r>
    </w:p>
  </w:comment>
  <w:comment w:id="2" w:author="Nick Smith" w:date="2023-01-24T17:10:00Z" w:initials="NGS">
    <w:p w14:paraId="617BAAC9" w14:textId="4F98FF4C" w:rsidR="008A03D1" w:rsidRDefault="008A03D1">
      <w:pPr>
        <w:pStyle w:val="CommentText"/>
      </w:pPr>
      <w:r>
        <w:rPr>
          <w:rStyle w:val="CommentReference"/>
        </w:rPr>
        <w:annotationRef/>
      </w:r>
      <w:r>
        <w:t>Or just generally greater nitrogen mobility?</w:t>
      </w:r>
    </w:p>
  </w:comment>
  <w:comment w:id="3" w:author="Nick Smith" w:date="2023-01-24T17:13:00Z" w:initials="NGS">
    <w:p w14:paraId="197D92FC" w14:textId="34B01410" w:rsidR="00A317FF" w:rsidRDefault="00A317FF">
      <w:pPr>
        <w:pStyle w:val="CommentText"/>
      </w:pPr>
      <w:r>
        <w:rPr>
          <w:rStyle w:val="CommentReference"/>
        </w:rPr>
        <w:annotationRef/>
      </w:r>
      <w:r>
        <w:t>I would maybe drop a lot of the temperature stuff here and focus in on VPD. The increase in Narea associated with an increase in photosynthetic biochemical capacity with increasing VPD is a super cool, and somewhat rare, response. I would try to save some space to indicate why capacity might increase with VPD from the least cost perspective (there is other data suggesting it should decrease)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1E7A3F4" w15:done="0"/>
  <w15:commentEx w15:paraId="547D82F6" w15:done="0"/>
  <w15:commentEx w15:paraId="617BAAC9" w15:done="0"/>
  <w15:commentEx w15:paraId="197D92F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1E7A3F4" w16cid:durableId="277A72D6"/>
  <w16cid:commentId w16cid:paraId="547D82F6" w16cid:durableId="277A769E"/>
  <w16cid:commentId w16cid:paraId="617BAAC9" w16cid:durableId="277A8F9B"/>
  <w16cid:commentId w16cid:paraId="197D92FC" w16cid:durableId="277A901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1C0A87" w14:textId="77777777" w:rsidR="000A1EA7" w:rsidRDefault="000A1EA7" w:rsidP="00C14547">
      <w:r>
        <w:separator/>
      </w:r>
    </w:p>
  </w:endnote>
  <w:endnote w:type="continuationSeparator" w:id="0">
    <w:p w14:paraId="280476A4" w14:textId="77777777" w:rsidR="000A1EA7" w:rsidRDefault="000A1EA7"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CA0481" w14:textId="77777777" w:rsidR="000A1EA7" w:rsidRDefault="000A1EA7" w:rsidP="00C14547">
      <w:r>
        <w:separator/>
      </w:r>
    </w:p>
  </w:footnote>
  <w:footnote w:type="continuationSeparator" w:id="0">
    <w:p w14:paraId="3E85AD57" w14:textId="77777777" w:rsidR="000A1EA7" w:rsidRDefault="000A1EA7"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324282559">
    <w:abstractNumId w:val="8"/>
  </w:num>
  <w:num w:numId="2" w16cid:durableId="286161173">
    <w:abstractNumId w:val="7"/>
  </w:num>
  <w:num w:numId="3" w16cid:durableId="774448341">
    <w:abstractNumId w:val="3"/>
  </w:num>
  <w:num w:numId="4" w16cid:durableId="1720587014">
    <w:abstractNumId w:val="2"/>
  </w:num>
  <w:num w:numId="5" w16cid:durableId="1867139897">
    <w:abstractNumId w:val="4"/>
  </w:num>
  <w:num w:numId="6" w16cid:durableId="393313941">
    <w:abstractNumId w:val="5"/>
  </w:num>
  <w:num w:numId="7" w16cid:durableId="1487210990">
    <w:abstractNumId w:val="0"/>
  </w:num>
  <w:num w:numId="8" w16cid:durableId="1876428932">
    <w:abstractNumId w:val="6"/>
  </w:num>
  <w:num w:numId="9" w16cid:durableId="168003984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k Smith">
    <w15:presenceInfo w15:providerId="None" w15:userId="Nick Smith"/>
  </w15:person>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825"/>
    <w:rsid w:val="00010F57"/>
    <w:rsid w:val="0001202C"/>
    <w:rsid w:val="00012D96"/>
    <w:rsid w:val="000146F1"/>
    <w:rsid w:val="00014A68"/>
    <w:rsid w:val="00016E39"/>
    <w:rsid w:val="00025FB0"/>
    <w:rsid w:val="00032518"/>
    <w:rsid w:val="00032B7F"/>
    <w:rsid w:val="00041324"/>
    <w:rsid w:val="0004230F"/>
    <w:rsid w:val="00042B1E"/>
    <w:rsid w:val="00042F4A"/>
    <w:rsid w:val="000438F0"/>
    <w:rsid w:val="00043993"/>
    <w:rsid w:val="00045962"/>
    <w:rsid w:val="00047003"/>
    <w:rsid w:val="000512E1"/>
    <w:rsid w:val="0005340B"/>
    <w:rsid w:val="00056191"/>
    <w:rsid w:val="0006002B"/>
    <w:rsid w:val="000615D8"/>
    <w:rsid w:val="000623EC"/>
    <w:rsid w:val="00065B18"/>
    <w:rsid w:val="0006687B"/>
    <w:rsid w:val="00067F56"/>
    <w:rsid w:val="00070478"/>
    <w:rsid w:val="0007128D"/>
    <w:rsid w:val="0007281C"/>
    <w:rsid w:val="00072F0D"/>
    <w:rsid w:val="000732AF"/>
    <w:rsid w:val="0007470B"/>
    <w:rsid w:val="000758D4"/>
    <w:rsid w:val="00080669"/>
    <w:rsid w:val="00082950"/>
    <w:rsid w:val="00085ACB"/>
    <w:rsid w:val="000865A1"/>
    <w:rsid w:val="00090656"/>
    <w:rsid w:val="0009380B"/>
    <w:rsid w:val="00095837"/>
    <w:rsid w:val="000959FB"/>
    <w:rsid w:val="00095A3A"/>
    <w:rsid w:val="000A14E3"/>
    <w:rsid w:val="000A1EA7"/>
    <w:rsid w:val="000A276C"/>
    <w:rsid w:val="000A44CF"/>
    <w:rsid w:val="000A45DB"/>
    <w:rsid w:val="000A5ABE"/>
    <w:rsid w:val="000B0353"/>
    <w:rsid w:val="000B19A7"/>
    <w:rsid w:val="000B2E6E"/>
    <w:rsid w:val="000B3D4B"/>
    <w:rsid w:val="000B4C6C"/>
    <w:rsid w:val="000B6D78"/>
    <w:rsid w:val="000C1CCA"/>
    <w:rsid w:val="000C287B"/>
    <w:rsid w:val="000C4BE1"/>
    <w:rsid w:val="000C5143"/>
    <w:rsid w:val="000C52C7"/>
    <w:rsid w:val="000C63A9"/>
    <w:rsid w:val="000D00CC"/>
    <w:rsid w:val="000D0151"/>
    <w:rsid w:val="000D3018"/>
    <w:rsid w:val="000D405E"/>
    <w:rsid w:val="000D485F"/>
    <w:rsid w:val="000D5E15"/>
    <w:rsid w:val="000D63C0"/>
    <w:rsid w:val="000D64F7"/>
    <w:rsid w:val="000D6514"/>
    <w:rsid w:val="000D6797"/>
    <w:rsid w:val="000D755C"/>
    <w:rsid w:val="000E02B9"/>
    <w:rsid w:val="000E1078"/>
    <w:rsid w:val="000E116E"/>
    <w:rsid w:val="000E497C"/>
    <w:rsid w:val="000E5023"/>
    <w:rsid w:val="000E580D"/>
    <w:rsid w:val="000E5BEF"/>
    <w:rsid w:val="000E6D81"/>
    <w:rsid w:val="000E765A"/>
    <w:rsid w:val="000F1589"/>
    <w:rsid w:val="000F4E0D"/>
    <w:rsid w:val="000F6AA1"/>
    <w:rsid w:val="000F6B11"/>
    <w:rsid w:val="000F712E"/>
    <w:rsid w:val="000F73AB"/>
    <w:rsid w:val="001012E4"/>
    <w:rsid w:val="00104F6B"/>
    <w:rsid w:val="0010638E"/>
    <w:rsid w:val="00106C1F"/>
    <w:rsid w:val="001102C6"/>
    <w:rsid w:val="001135C2"/>
    <w:rsid w:val="001145EF"/>
    <w:rsid w:val="001164C9"/>
    <w:rsid w:val="001178A7"/>
    <w:rsid w:val="001202AF"/>
    <w:rsid w:val="00121B00"/>
    <w:rsid w:val="00121E42"/>
    <w:rsid w:val="00122217"/>
    <w:rsid w:val="00123AE5"/>
    <w:rsid w:val="00132FD2"/>
    <w:rsid w:val="00136249"/>
    <w:rsid w:val="00136EA4"/>
    <w:rsid w:val="0014133A"/>
    <w:rsid w:val="00142813"/>
    <w:rsid w:val="00144F70"/>
    <w:rsid w:val="00150719"/>
    <w:rsid w:val="001515E5"/>
    <w:rsid w:val="00153760"/>
    <w:rsid w:val="00154B4C"/>
    <w:rsid w:val="00155249"/>
    <w:rsid w:val="00156FCE"/>
    <w:rsid w:val="00157D66"/>
    <w:rsid w:val="00160CD3"/>
    <w:rsid w:val="001610AD"/>
    <w:rsid w:val="00164BD9"/>
    <w:rsid w:val="00171C56"/>
    <w:rsid w:val="001722A3"/>
    <w:rsid w:val="00173014"/>
    <w:rsid w:val="00173EC5"/>
    <w:rsid w:val="0017417D"/>
    <w:rsid w:val="00185D3B"/>
    <w:rsid w:val="00191624"/>
    <w:rsid w:val="00195BF9"/>
    <w:rsid w:val="001979FE"/>
    <w:rsid w:val="001A0E1E"/>
    <w:rsid w:val="001A3F78"/>
    <w:rsid w:val="001B06F2"/>
    <w:rsid w:val="001B1BA0"/>
    <w:rsid w:val="001B2141"/>
    <w:rsid w:val="001B40BD"/>
    <w:rsid w:val="001B56C3"/>
    <w:rsid w:val="001B5901"/>
    <w:rsid w:val="001B6C99"/>
    <w:rsid w:val="001B7059"/>
    <w:rsid w:val="001B7C94"/>
    <w:rsid w:val="001C0149"/>
    <w:rsid w:val="001C03A8"/>
    <w:rsid w:val="001C1192"/>
    <w:rsid w:val="001C1D53"/>
    <w:rsid w:val="001C4D52"/>
    <w:rsid w:val="001C5251"/>
    <w:rsid w:val="001C69B5"/>
    <w:rsid w:val="001D0FD1"/>
    <w:rsid w:val="001D1E96"/>
    <w:rsid w:val="001D285A"/>
    <w:rsid w:val="001D2BB0"/>
    <w:rsid w:val="001D434E"/>
    <w:rsid w:val="001D5368"/>
    <w:rsid w:val="001D5AAA"/>
    <w:rsid w:val="001D5FA4"/>
    <w:rsid w:val="001D60A5"/>
    <w:rsid w:val="001E0CCD"/>
    <w:rsid w:val="001E2242"/>
    <w:rsid w:val="001E2935"/>
    <w:rsid w:val="001E3E42"/>
    <w:rsid w:val="001E6E5B"/>
    <w:rsid w:val="001E711F"/>
    <w:rsid w:val="001E7B23"/>
    <w:rsid w:val="001F02BA"/>
    <w:rsid w:val="001F117F"/>
    <w:rsid w:val="001F39CF"/>
    <w:rsid w:val="001F3D26"/>
    <w:rsid w:val="001F3E79"/>
    <w:rsid w:val="00202323"/>
    <w:rsid w:val="002043F8"/>
    <w:rsid w:val="002052B6"/>
    <w:rsid w:val="00207B31"/>
    <w:rsid w:val="002145BB"/>
    <w:rsid w:val="00214E3F"/>
    <w:rsid w:val="0021583E"/>
    <w:rsid w:val="002165FD"/>
    <w:rsid w:val="002174C6"/>
    <w:rsid w:val="002211AE"/>
    <w:rsid w:val="002218B1"/>
    <w:rsid w:val="00224791"/>
    <w:rsid w:val="00227766"/>
    <w:rsid w:val="002314DB"/>
    <w:rsid w:val="0023163A"/>
    <w:rsid w:val="00233877"/>
    <w:rsid w:val="00235A59"/>
    <w:rsid w:val="00236A96"/>
    <w:rsid w:val="00237201"/>
    <w:rsid w:val="002376EC"/>
    <w:rsid w:val="002418D0"/>
    <w:rsid w:val="002436A2"/>
    <w:rsid w:val="002436ED"/>
    <w:rsid w:val="002455EA"/>
    <w:rsid w:val="00247A83"/>
    <w:rsid w:val="0025039E"/>
    <w:rsid w:val="00253023"/>
    <w:rsid w:val="00256B4E"/>
    <w:rsid w:val="002578A7"/>
    <w:rsid w:val="00263427"/>
    <w:rsid w:val="00266AAF"/>
    <w:rsid w:val="002728F7"/>
    <w:rsid w:val="00273370"/>
    <w:rsid w:val="00273D41"/>
    <w:rsid w:val="0027422C"/>
    <w:rsid w:val="002775C3"/>
    <w:rsid w:val="002808EB"/>
    <w:rsid w:val="00280E58"/>
    <w:rsid w:val="0028171B"/>
    <w:rsid w:val="002822D0"/>
    <w:rsid w:val="0028276E"/>
    <w:rsid w:val="00282C11"/>
    <w:rsid w:val="00285FF4"/>
    <w:rsid w:val="00287227"/>
    <w:rsid w:val="00287474"/>
    <w:rsid w:val="002901D0"/>
    <w:rsid w:val="00291404"/>
    <w:rsid w:val="00292819"/>
    <w:rsid w:val="00294523"/>
    <w:rsid w:val="002948A3"/>
    <w:rsid w:val="002948B1"/>
    <w:rsid w:val="00295134"/>
    <w:rsid w:val="002A0EA7"/>
    <w:rsid w:val="002A23E5"/>
    <w:rsid w:val="002A31C1"/>
    <w:rsid w:val="002B1F2B"/>
    <w:rsid w:val="002B206F"/>
    <w:rsid w:val="002B26AB"/>
    <w:rsid w:val="002B2937"/>
    <w:rsid w:val="002B29D1"/>
    <w:rsid w:val="002B3607"/>
    <w:rsid w:val="002B48F9"/>
    <w:rsid w:val="002C360E"/>
    <w:rsid w:val="002D12B6"/>
    <w:rsid w:val="002D16CC"/>
    <w:rsid w:val="002D386D"/>
    <w:rsid w:val="002D437C"/>
    <w:rsid w:val="002D4590"/>
    <w:rsid w:val="002D5264"/>
    <w:rsid w:val="002D5FD0"/>
    <w:rsid w:val="002D7638"/>
    <w:rsid w:val="002E0EA9"/>
    <w:rsid w:val="002E1B28"/>
    <w:rsid w:val="002E6639"/>
    <w:rsid w:val="002F0144"/>
    <w:rsid w:val="002F045F"/>
    <w:rsid w:val="002F17FB"/>
    <w:rsid w:val="002F39A9"/>
    <w:rsid w:val="002F4B2F"/>
    <w:rsid w:val="002F6D3B"/>
    <w:rsid w:val="002F6DCC"/>
    <w:rsid w:val="002F7BF0"/>
    <w:rsid w:val="00301382"/>
    <w:rsid w:val="00305473"/>
    <w:rsid w:val="00305C53"/>
    <w:rsid w:val="00306B99"/>
    <w:rsid w:val="00310537"/>
    <w:rsid w:val="003109E7"/>
    <w:rsid w:val="003113E2"/>
    <w:rsid w:val="00315B64"/>
    <w:rsid w:val="003160EE"/>
    <w:rsid w:val="00316536"/>
    <w:rsid w:val="00320749"/>
    <w:rsid w:val="00322123"/>
    <w:rsid w:val="00322A55"/>
    <w:rsid w:val="003232A9"/>
    <w:rsid w:val="00323ED2"/>
    <w:rsid w:val="003254DA"/>
    <w:rsid w:val="00327A47"/>
    <w:rsid w:val="00327C41"/>
    <w:rsid w:val="00327DDB"/>
    <w:rsid w:val="0033002F"/>
    <w:rsid w:val="003301CB"/>
    <w:rsid w:val="003307B9"/>
    <w:rsid w:val="00331585"/>
    <w:rsid w:val="003343AE"/>
    <w:rsid w:val="00335AE8"/>
    <w:rsid w:val="003365BA"/>
    <w:rsid w:val="00336F13"/>
    <w:rsid w:val="00337781"/>
    <w:rsid w:val="00337920"/>
    <w:rsid w:val="0034040D"/>
    <w:rsid w:val="003419F6"/>
    <w:rsid w:val="00341AA7"/>
    <w:rsid w:val="00341F1C"/>
    <w:rsid w:val="003438D7"/>
    <w:rsid w:val="00343D30"/>
    <w:rsid w:val="00344E21"/>
    <w:rsid w:val="0034752D"/>
    <w:rsid w:val="00352236"/>
    <w:rsid w:val="003603EC"/>
    <w:rsid w:val="00370EBB"/>
    <w:rsid w:val="003725F9"/>
    <w:rsid w:val="00373931"/>
    <w:rsid w:val="0037487E"/>
    <w:rsid w:val="003760E5"/>
    <w:rsid w:val="003763E0"/>
    <w:rsid w:val="0038241B"/>
    <w:rsid w:val="00382C46"/>
    <w:rsid w:val="0038469D"/>
    <w:rsid w:val="003847B4"/>
    <w:rsid w:val="003852CC"/>
    <w:rsid w:val="00385D99"/>
    <w:rsid w:val="00386D1F"/>
    <w:rsid w:val="003907FC"/>
    <w:rsid w:val="003920D8"/>
    <w:rsid w:val="00395D21"/>
    <w:rsid w:val="003A0A8E"/>
    <w:rsid w:val="003B04F8"/>
    <w:rsid w:val="003B13BA"/>
    <w:rsid w:val="003B2720"/>
    <w:rsid w:val="003C0438"/>
    <w:rsid w:val="003C57E0"/>
    <w:rsid w:val="003C6746"/>
    <w:rsid w:val="003C775F"/>
    <w:rsid w:val="003C7D13"/>
    <w:rsid w:val="003D0D91"/>
    <w:rsid w:val="003D1E21"/>
    <w:rsid w:val="003D362D"/>
    <w:rsid w:val="003D3665"/>
    <w:rsid w:val="003D4D18"/>
    <w:rsid w:val="003D76EF"/>
    <w:rsid w:val="003E2425"/>
    <w:rsid w:val="003E3009"/>
    <w:rsid w:val="003E305E"/>
    <w:rsid w:val="003E3C1F"/>
    <w:rsid w:val="003F18D0"/>
    <w:rsid w:val="003F607E"/>
    <w:rsid w:val="003F6CAE"/>
    <w:rsid w:val="004025A1"/>
    <w:rsid w:val="00402C58"/>
    <w:rsid w:val="0040616D"/>
    <w:rsid w:val="004070A8"/>
    <w:rsid w:val="0041400A"/>
    <w:rsid w:val="004148B6"/>
    <w:rsid w:val="004150F4"/>
    <w:rsid w:val="004159BB"/>
    <w:rsid w:val="00420CCF"/>
    <w:rsid w:val="004210A0"/>
    <w:rsid w:val="00421772"/>
    <w:rsid w:val="004219F5"/>
    <w:rsid w:val="00426217"/>
    <w:rsid w:val="00427F68"/>
    <w:rsid w:val="00430933"/>
    <w:rsid w:val="0043441A"/>
    <w:rsid w:val="004351E1"/>
    <w:rsid w:val="00440EAD"/>
    <w:rsid w:val="00442029"/>
    <w:rsid w:val="004461BD"/>
    <w:rsid w:val="00446B04"/>
    <w:rsid w:val="00452CE9"/>
    <w:rsid w:val="00452F42"/>
    <w:rsid w:val="00454E0A"/>
    <w:rsid w:val="004555D7"/>
    <w:rsid w:val="004566E8"/>
    <w:rsid w:val="00457AA0"/>
    <w:rsid w:val="00457CDD"/>
    <w:rsid w:val="00461265"/>
    <w:rsid w:val="00463A7F"/>
    <w:rsid w:val="00465F23"/>
    <w:rsid w:val="00466818"/>
    <w:rsid w:val="00466F89"/>
    <w:rsid w:val="00467C1B"/>
    <w:rsid w:val="00467EFB"/>
    <w:rsid w:val="00473D0C"/>
    <w:rsid w:val="0047474B"/>
    <w:rsid w:val="0047571D"/>
    <w:rsid w:val="004800C3"/>
    <w:rsid w:val="00482E50"/>
    <w:rsid w:val="004833D4"/>
    <w:rsid w:val="004839F0"/>
    <w:rsid w:val="00483FEF"/>
    <w:rsid w:val="00484073"/>
    <w:rsid w:val="004856E0"/>
    <w:rsid w:val="00487C1A"/>
    <w:rsid w:val="00490E26"/>
    <w:rsid w:val="00490F97"/>
    <w:rsid w:val="004936F2"/>
    <w:rsid w:val="00495511"/>
    <w:rsid w:val="00496BF5"/>
    <w:rsid w:val="00496DB5"/>
    <w:rsid w:val="004976BA"/>
    <w:rsid w:val="00497794"/>
    <w:rsid w:val="004A5644"/>
    <w:rsid w:val="004B1D63"/>
    <w:rsid w:val="004B296F"/>
    <w:rsid w:val="004B3F25"/>
    <w:rsid w:val="004B446C"/>
    <w:rsid w:val="004B4F66"/>
    <w:rsid w:val="004B5EDB"/>
    <w:rsid w:val="004B6243"/>
    <w:rsid w:val="004C0D74"/>
    <w:rsid w:val="004C3A59"/>
    <w:rsid w:val="004D22B5"/>
    <w:rsid w:val="004D2E36"/>
    <w:rsid w:val="004D4B72"/>
    <w:rsid w:val="004D5629"/>
    <w:rsid w:val="004D611D"/>
    <w:rsid w:val="004D73B8"/>
    <w:rsid w:val="004E1E9E"/>
    <w:rsid w:val="004E3BFA"/>
    <w:rsid w:val="004E5019"/>
    <w:rsid w:val="004F2F3C"/>
    <w:rsid w:val="004F64A3"/>
    <w:rsid w:val="004F7EE5"/>
    <w:rsid w:val="00500C38"/>
    <w:rsid w:val="00501FBF"/>
    <w:rsid w:val="005022EC"/>
    <w:rsid w:val="00503518"/>
    <w:rsid w:val="00503F5A"/>
    <w:rsid w:val="00504D35"/>
    <w:rsid w:val="00511023"/>
    <w:rsid w:val="005124E1"/>
    <w:rsid w:val="00514717"/>
    <w:rsid w:val="00514764"/>
    <w:rsid w:val="00515044"/>
    <w:rsid w:val="0051781E"/>
    <w:rsid w:val="00517A67"/>
    <w:rsid w:val="00520FD3"/>
    <w:rsid w:val="0053099B"/>
    <w:rsid w:val="00530A73"/>
    <w:rsid w:val="00531BAB"/>
    <w:rsid w:val="00532AE4"/>
    <w:rsid w:val="00535DB9"/>
    <w:rsid w:val="00535E38"/>
    <w:rsid w:val="00536868"/>
    <w:rsid w:val="00537035"/>
    <w:rsid w:val="00540553"/>
    <w:rsid w:val="00541926"/>
    <w:rsid w:val="0054373E"/>
    <w:rsid w:val="005442E1"/>
    <w:rsid w:val="00545184"/>
    <w:rsid w:val="00546067"/>
    <w:rsid w:val="005463D3"/>
    <w:rsid w:val="00547A3F"/>
    <w:rsid w:val="00553349"/>
    <w:rsid w:val="0055467E"/>
    <w:rsid w:val="00556219"/>
    <w:rsid w:val="005610A3"/>
    <w:rsid w:val="0056150D"/>
    <w:rsid w:val="005649A3"/>
    <w:rsid w:val="0056515E"/>
    <w:rsid w:val="005654BF"/>
    <w:rsid w:val="00565700"/>
    <w:rsid w:val="00566CAF"/>
    <w:rsid w:val="00573DF3"/>
    <w:rsid w:val="005759D3"/>
    <w:rsid w:val="00575E24"/>
    <w:rsid w:val="00576B7C"/>
    <w:rsid w:val="00576D46"/>
    <w:rsid w:val="00580B93"/>
    <w:rsid w:val="00580D4E"/>
    <w:rsid w:val="00581E8C"/>
    <w:rsid w:val="005834D6"/>
    <w:rsid w:val="0058449E"/>
    <w:rsid w:val="00586560"/>
    <w:rsid w:val="005908C1"/>
    <w:rsid w:val="00591203"/>
    <w:rsid w:val="00597B18"/>
    <w:rsid w:val="005A0E7B"/>
    <w:rsid w:val="005A2C5C"/>
    <w:rsid w:val="005A3AD9"/>
    <w:rsid w:val="005A4CC1"/>
    <w:rsid w:val="005A5FCA"/>
    <w:rsid w:val="005B0651"/>
    <w:rsid w:val="005B263A"/>
    <w:rsid w:val="005B451C"/>
    <w:rsid w:val="005B6568"/>
    <w:rsid w:val="005B7683"/>
    <w:rsid w:val="005C0CE5"/>
    <w:rsid w:val="005C0F3C"/>
    <w:rsid w:val="005C2B9D"/>
    <w:rsid w:val="005C2D3A"/>
    <w:rsid w:val="005C3DC5"/>
    <w:rsid w:val="005C46D0"/>
    <w:rsid w:val="005C658E"/>
    <w:rsid w:val="005C6F05"/>
    <w:rsid w:val="005D18D0"/>
    <w:rsid w:val="005D305B"/>
    <w:rsid w:val="005D3345"/>
    <w:rsid w:val="005D48AE"/>
    <w:rsid w:val="005D4E7F"/>
    <w:rsid w:val="005E1430"/>
    <w:rsid w:val="005E1917"/>
    <w:rsid w:val="005E4B91"/>
    <w:rsid w:val="005E59CF"/>
    <w:rsid w:val="005E5CA6"/>
    <w:rsid w:val="005E629D"/>
    <w:rsid w:val="005E6A0B"/>
    <w:rsid w:val="005F1916"/>
    <w:rsid w:val="005F1C6D"/>
    <w:rsid w:val="005F27CA"/>
    <w:rsid w:val="005F36CF"/>
    <w:rsid w:val="005F62E7"/>
    <w:rsid w:val="005F66A4"/>
    <w:rsid w:val="006000D8"/>
    <w:rsid w:val="0060037D"/>
    <w:rsid w:val="006004B9"/>
    <w:rsid w:val="006026ED"/>
    <w:rsid w:val="006028A3"/>
    <w:rsid w:val="006039C0"/>
    <w:rsid w:val="00605B64"/>
    <w:rsid w:val="006074BA"/>
    <w:rsid w:val="00610A42"/>
    <w:rsid w:val="00610FE6"/>
    <w:rsid w:val="00611AFC"/>
    <w:rsid w:val="006123DE"/>
    <w:rsid w:val="00612D3F"/>
    <w:rsid w:val="0061524E"/>
    <w:rsid w:val="00615472"/>
    <w:rsid w:val="00615E3F"/>
    <w:rsid w:val="006165B0"/>
    <w:rsid w:val="006200EE"/>
    <w:rsid w:val="006203C9"/>
    <w:rsid w:val="00621C5D"/>
    <w:rsid w:val="00621EDD"/>
    <w:rsid w:val="00624850"/>
    <w:rsid w:val="006266DB"/>
    <w:rsid w:val="00627559"/>
    <w:rsid w:val="006318C3"/>
    <w:rsid w:val="00632624"/>
    <w:rsid w:val="00633B14"/>
    <w:rsid w:val="00634047"/>
    <w:rsid w:val="00640078"/>
    <w:rsid w:val="00642906"/>
    <w:rsid w:val="006432F4"/>
    <w:rsid w:val="00646602"/>
    <w:rsid w:val="0065020B"/>
    <w:rsid w:val="006504E7"/>
    <w:rsid w:val="006529A4"/>
    <w:rsid w:val="006556E4"/>
    <w:rsid w:val="00656F5E"/>
    <w:rsid w:val="0066062D"/>
    <w:rsid w:val="00663CBA"/>
    <w:rsid w:val="00664F47"/>
    <w:rsid w:val="00666BB5"/>
    <w:rsid w:val="006671C4"/>
    <w:rsid w:val="006675FB"/>
    <w:rsid w:val="00670A34"/>
    <w:rsid w:val="00671F48"/>
    <w:rsid w:val="00672B36"/>
    <w:rsid w:val="006738DC"/>
    <w:rsid w:val="00674254"/>
    <w:rsid w:val="00674E71"/>
    <w:rsid w:val="00675050"/>
    <w:rsid w:val="00676F12"/>
    <w:rsid w:val="006831D4"/>
    <w:rsid w:val="006849C8"/>
    <w:rsid w:val="00691B71"/>
    <w:rsid w:val="00692389"/>
    <w:rsid w:val="00692C8E"/>
    <w:rsid w:val="00693E83"/>
    <w:rsid w:val="006946C7"/>
    <w:rsid w:val="006957FE"/>
    <w:rsid w:val="00695D61"/>
    <w:rsid w:val="00696357"/>
    <w:rsid w:val="006A1B27"/>
    <w:rsid w:val="006A1E4A"/>
    <w:rsid w:val="006A415C"/>
    <w:rsid w:val="006A428A"/>
    <w:rsid w:val="006A5604"/>
    <w:rsid w:val="006A7B9F"/>
    <w:rsid w:val="006B0D79"/>
    <w:rsid w:val="006B1403"/>
    <w:rsid w:val="006B1AC3"/>
    <w:rsid w:val="006B23D0"/>
    <w:rsid w:val="006B2928"/>
    <w:rsid w:val="006B3C03"/>
    <w:rsid w:val="006B48A0"/>
    <w:rsid w:val="006B503B"/>
    <w:rsid w:val="006C0371"/>
    <w:rsid w:val="006C3D89"/>
    <w:rsid w:val="006C4010"/>
    <w:rsid w:val="006C471D"/>
    <w:rsid w:val="006C6457"/>
    <w:rsid w:val="006D10DC"/>
    <w:rsid w:val="006D26A6"/>
    <w:rsid w:val="006D3D52"/>
    <w:rsid w:val="006D4FD5"/>
    <w:rsid w:val="006D7311"/>
    <w:rsid w:val="006D7654"/>
    <w:rsid w:val="006F2FA3"/>
    <w:rsid w:val="006F317D"/>
    <w:rsid w:val="006F35E8"/>
    <w:rsid w:val="006F3A0F"/>
    <w:rsid w:val="006F6784"/>
    <w:rsid w:val="006F74B4"/>
    <w:rsid w:val="006F7E47"/>
    <w:rsid w:val="00700F3C"/>
    <w:rsid w:val="0070140E"/>
    <w:rsid w:val="0070451C"/>
    <w:rsid w:val="0070666B"/>
    <w:rsid w:val="00706B94"/>
    <w:rsid w:val="00707030"/>
    <w:rsid w:val="0071012C"/>
    <w:rsid w:val="0071254E"/>
    <w:rsid w:val="007160DA"/>
    <w:rsid w:val="0071657E"/>
    <w:rsid w:val="0072189F"/>
    <w:rsid w:val="0072289E"/>
    <w:rsid w:val="00722EFC"/>
    <w:rsid w:val="00723786"/>
    <w:rsid w:val="00723922"/>
    <w:rsid w:val="007251E5"/>
    <w:rsid w:val="00727558"/>
    <w:rsid w:val="0073205D"/>
    <w:rsid w:val="007331E6"/>
    <w:rsid w:val="007335E5"/>
    <w:rsid w:val="00734003"/>
    <w:rsid w:val="007367B4"/>
    <w:rsid w:val="00741A00"/>
    <w:rsid w:val="00745A50"/>
    <w:rsid w:val="00747ADC"/>
    <w:rsid w:val="00747B87"/>
    <w:rsid w:val="00750119"/>
    <w:rsid w:val="00750138"/>
    <w:rsid w:val="00753613"/>
    <w:rsid w:val="00754CDB"/>
    <w:rsid w:val="00756384"/>
    <w:rsid w:val="00761CFE"/>
    <w:rsid w:val="007625A8"/>
    <w:rsid w:val="00763DF0"/>
    <w:rsid w:val="00766804"/>
    <w:rsid w:val="00766F30"/>
    <w:rsid w:val="00770B11"/>
    <w:rsid w:val="00773365"/>
    <w:rsid w:val="00776F01"/>
    <w:rsid w:val="00776F15"/>
    <w:rsid w:val="00780F85"/>
    <w:rsid w:val="007822BE"/>
    <w:rsid w:val="00785A1F"/>
    <w:rsid w:val="00793742"/>
    <w:rsid w:val="007940A6"/>
    <w:rsid w:val="007A13CD"/>
    <w:rsid w:val="007A537E"/>
    <w:rsid w:val="007A6DC4"/>
    <w:rsid w:val="007B0F36"/>
    <w:rsid w:val="007B3602"/>
    <w:rsid w:val="007B42F3"/>
    <w:rsid w:val="007B5D91"/>
    <w:rsid w:val="007B5E13"/>
    <w:rsid w:val="007B6EDA"/>
    <w:rsid w:val="007C062A"/>
    <w:rsid w:val="007C1193"/>
    <w:rsid w:val="007C20B9"/>
    <w:rsid w:val="007C24E0"/>
    <w:rsid w:val="007D26AC"/>
    <w:rsid w:val="007D4062"/>
    <w:rsid w:val="007E123F"/>
    <w:rsid w:val="007E3368"/>
    <w:rsid w:val="007E3BB0"/>
    <w:rsid w:val="007E5F40"/>
    <w:rsid w:val="007E6BFE"/>
    <w:rsid w:val="007E6FC8"/>
    <w:rsid w:val="007E77F9"/>
    <w:rsid w:val="007E7F73"/>
    <w:rsid w:val="007F08A2"/>
    <w:rsid w:val="007F134F"/>
    <w:rsid w:val="007F1450"/>
    <w:rsid w:val="007F2A13"/>
    <w:rsid w:val="007F2C2D"/>
    <w:rsid w:val="007F5C42"/>
    <w:rsid w:val="007F633F"/>
    <w:rsid w:val="00800B6A"/>
    <w:rsid w:val="008010F3"/>
    <w:rsid w:val="00801ECF"/>
    <w:rsid w:val="008035D2"/>
    <w:rsid w:val="008042A0"/>
    <w:rsid w:val="008047CA"/>
    <w:rsid w:val="0080729C"/>
    <w:rsid w:val="008072EC"/>
    <w:rsid w:val="00811D37"/>
    <w:rsid w:val="00812083"/>
    <w:rsid w:val="008133C1"/>
    <w:rsid w:val="0081374B"/>
    <w:rsid w:val="00820FA9"/>
    <w:rsid w:val="0082190A"/>
    <w:rsid w:val="00823CEA"/>
    <w:rsid w:val="008240F5"/>
    <w:rsid w:val="00825292"/>
    <w:rsid w:val="00825CED"/>
    <w:rsid w:val="00826AF7"/>
    <w:rsid w:val="00826DA5"/>
    <w:rsid w:val="00832F78"/>
    <w:rsid w:val="00836996"/>
    <w:rsid w:val="00836AA0"/>
    <w:rsid w:val="00836F3A"/>
    <w:rsid w:val="0084086E"/>
    <w:rsid w:val="008416A6"/>
    <w:rsid w:val="008469EA"/>
    <w:rsid w:val="008475BD"/>
    <w:rsid w:val="00851585"/>
    <w:rsid w:val="008518D7"/>
    <w:rsid w:val="008559B5"/>
    <w:rsid w:val="00860C08"/>
    <w:rsid w:val="008618D2"/>
    <w:rsid w:val="00866EC5"/>
    <w:rsid w:val="00872D39"/>
    <w:rsid w:val="0087327E"/>
    <w:rsid w:val="00875F59"/>
    <w:rsid w:val="00880E65"/>
    <w:rsid w:val="00881359"/>
    <w:rsid w:val="008817BC"/>
    <w:rsid w:val="008829B8"/>
    <w:rsid w:val="00883496"/>
    <w:rsid w:val="00884BB2"/>
    <w:rsid w:val="008864CC"/>
    <w:rsid w:val="00887B6A"/>
    <w:rsid w:val="00887E50"/>
    <w:rsid w:val="008918A9"/>
    <w:rsid w:val="008919A7"/>
    <w:rsid w:val="00891F43"/>
    <w:rsid w:val="0089277C"/>
    <w:rsid w:val="0089317C"/>
    <w:rsid w:val="008A03D1"/>
    <w:rsid w:val="008A0A40"/>
    <w:rsid w:val="008A1A6F"/>
    <w:rsid w:val="008A1B10"/>
    <w:rsid w:val="008A1C36"/>
    <w:rsid w:val="008A2523"/>
    <w:rsid w:val="008A371F"/>
    <w:rsid w:val="008A5525"/>
    <w:rsid w:val="008A6A49"/>
    <w:rsid w:val="008A74ED"/>
    <w:rsid w:val="008B3028"/>
    <w:rsid w:val="008B3519"/>
    <w:rsid w:val="008B4902"/>
    <w:rsid w:val="008B54EE"/>
    <w:rsid w:val="008B7E7F"/>
    <w:rsid w:val="008C5E94"/>
    <w:rsid w:val="008C622B"/>
    <w:rsid w:val="008C6CF5"/>
    <w:rsid w:val="008C6FDC"/>
    <w:rsid w:val="008C72FA"/>
    <w:rsid w:val="008C7E23"/>
    <w:rsid w:val="008D1F15"/>
    <w:rsid w:val="008D376B"/>
    <w:rsid w:val="008D3E0E"/>
    <w:rsid w:val="008D3E2B"/>
    <w:rsid w:val="008D3F48"/>
    <w:rsid w:val="008D69F0"/>
    <w:rsid w:val="008E025F"/>
    <w:rsid w:val="008E0F83"/>
    <w:rsid w:val="008E428D"/>
    <w:rsid w:val="008E6DE6"/>
    <w:rsid w:val="008F07A5"/>
    <w:rsid w:val="008F2795"/>
    <w:rsid w:val="008F3282"/>
    <w:rsid w:val="008F4F22"/>
    <w:rsid w:val="009039AC"/>
    <w:rsid w:val="00910E99"/>
    <w:rsid w:val="00911E65"/>
    <w:rsid w:val="00912BB7"/>
    <w:rsid w:val="009134BD"/>
    <w:rsid w:val="00913542"/>
    <w:rsid w:val="00913F4A"/>
    <w:rsid w:val="00914AA6"/>
    <w:rsid w:val="009157F8"/>
    <w:rsid w:val="00915A6E"/>
    <w:rsid w:val="00916659"/>
    <w:rsid w:val="00916C68"/>
    <w:rsid w:val="00923F9A"/>
    <w:rsid w:val="00927179"/>
    <w:rsid w:val="00927477"/>
    <w:rsid w:val="00930B42"/>
    <w:rsid w:val="009316B8"/>
    <w:rsid w:val="009356ED"/>
    <w:rsid w:val="00935CD6"/>
    <w:rsid w:val="0093792E"/>
    <w:rsid w:val="00937D97"/>
    <w:rsid w:val="00937E02"/>
    <w:rsid w:val="009411C0"/>
    <w:rsid w:val="0094671E"/>
    <w:rsid w:val="0095217B"/>
    <w:rsid w:val="00952A58"/>
    <w:rsid w:val="009560C0"/>
    <w:rsid w:val="00964285"/>
    <w:rsid w:val="009643B9"/>
    <w:rsid w:val="00965142"/>
    <w:rsid w:val="009664B2"/>
    <w:rsid w:val="00967C8A"/>
    <w:rsid w:val="00971E03"/>
    <w:rsid w:val="00976ED2"/>
    <w:rsid w:val="00984782"/>
    <w:rsid w:val="00985720"/>
    <w:rsid w:val="00990D34"/>
    <w:rsid w:val="009928A9"/>
    <w:rsid w:val="00992A10"/>
    <w:rsid w:val="0099374C"/>
    <w:rsid w:val="009954E4"/>
    <w:rsid w:val="00995974"/>
    <w:rsid w:val="00995E58"/>
    <w:rsid w:val="00996E52"/>
    <w:rsid w:val="00997650"/>
    <w:rsid w:val="00997CB9"/>
    <w:rsid w:val="009A03F3"/>
    <w:rsid w:val="009A15CF"/>
    <w:rsid w:val="009A19EF"/>
    <w:rsid w:val="009A36E2"/>
    <w:rsid w:val="009A3DE3"/>
    <w:rsid w:val="009A43ED"/>
    <w:rsid w:val="009A4B9C"/>
    <w:rsid w:val="009A57E2"/>
    <w:rsid w:val="009A5C8D"/>
    <w:rsid w:val="009A624C"/>
    <w:rsid w:val="009B12AC"/>
    <w:rsid w:val="009B267A"/>
    <w:rsid w:val="009B392E"/>
    <w:rsid w:val="009B3BAC"/>
    <w:rsid w:val="009B6916"/>
    <w:rsid w:val="009B7651"/>
    <w:rsid w:val="009C0C20"/>
    <w:rsid w:val="009C1249"/>
    <w:rsid w:val="009C2552"/>
    <w:rsid w:val="009C3546"/>
    <w:rsid w:val="009C360D"/>
    <w:rsid w:val="009C4309"/>
    <w:rsid w:val="009C50E2"/>
    <w:rsid w:val="009C531E"/>
    <w:rsid w:val="009C5D08"/>
    <w:rsid w:val="009D1C21"/>
    <w:rsid w:val="009D4499"/>
    <w:rsid w:val="009E1A7B"/>
    <w:rsid w:val="009E25A4"/>
    <w:rsid w:val="009E2D9C"/>
    <w:rsid w:val="009E4EBF"/>
    <w:rsid w:val="009F0160"/>
    <w:rsid w:val="009F0B72"/>
    <w:rsid w:val="009F1ACD"/>
    <w:rsid w:val="009F25F2"/>
    <w:rsid w:val="009F5A9C"/>
    <w:rsid w:val="009F628C"/>
    <w:rsid w:val="009F79FC"/>
    <w:rsid w:val="009F7B8B"/>
    <w:rsid w:val="00A009A4"/>
    <w:rsid w:val="00A00EF5"/>
    <w:rsid w:val="00A011C4"/>
    <w:rsid w:val="00A04FA1"/>
    <w:rsid w:val="00A05D01"/>
    <w:rsid w:val="00A06DE4"/>
    <w:rsid w:val="00A11EA1"/>
    <w:rsid w:val="00A16927"/>
    <w:rsid w:val="00A174A5"/>
    <w:rsid w:val="00A20513"/>
    <w:rsid w:val="00A217C4"/>
    <w:rsid w:val="00A2298C"/>
    <w:rsid w:val="00A233BA"/>
    <w:rsid w:val="00A24BD7"/>
    <w:rsid w:val="00A25850"/>
    <w:rsid w:val="00A26963"/>
    <w:rsid w:val="00A317FF"/>
    <w:rsid w:val="00A32004"/>
    <w:rsid w:val="00A33A7D"/>
    <w:rsid w:val="00A34141"/>
    <w:rsid w:val="00A35546"/>
    <w:rsid w:val="00A35BCC"/>
    <w:rsid w:val="00A36166"/>
    <w:rsid w:val="00A36BAB"/>
    <w:rsid w:val="00A40FBF"/>
    <w:rsid w:val="00A42CA7"/>
    <w:rsid w:val="00A43268"/>
    <w:rsid w:val="00A43D9D"/>
    <w:rsid w:val="00A459B2"/>
    <w:rsid w:val="00A46B75"/>
    <w:rsid w:val="00A473D4"/>
    <w:rsid w:val="00A47477"/>
    <w:rsid w:val="00A52129"/>
    <w:rsid w:val="00A52757"/>
    <w:rsid w:val="00A5327B"/>
    <w:rsid w:val="00A56981"/>
    <w:rsid w:val="00A60B41"/>
    <w:rsid w:val="00A60FCB"/>
    <w:rsid w:val="00A631F4"/>
    <w:rsid w:val="00A646BA"/>
    <w:rsid w:val="00A64E3D"/>
    <w:rsid w:val="00A65C98"/>
    <w:rsid w:val="00A65DA1"/>
    <w:rsid w:val="00A65E34"/>
    <w:rsid w:val="00A67BFE"/>
    <w:rsid w:val="00A70150"/>
    <w:rsid w:val="00A703BA"/>
    <w:rsid w:val="00A70EE7"/>
    <w:rsid w:val="00A751EB"/>
    <w:rsid w:val="00A75619"/>
    <w:rsid w:val="00A763ED"/>
    <w:rsid w:val="00A76DA1"/>
    <w:rsid w:val="00A8049D"/>
    <w:rsid w:val="00A80AA1"/>
    <w:rsid w:val="00A80E8A"/>
    <w:rsid w:val="00A833A5"/>
    <w:rsid w:val="00A85CFF"/>
    <w:rsid w:val="00A91F4B"/>
    <w:rsid w:val="00A94FCB"/>
    <w:rsid w:val="00A96A0D"/>
    <w:rsid w:val="00AA005E"/>
    <w:rsid w:val="00AA3362"/>
    <w:rsid w:val="00AA379F"/>
    <w:rsid w:val="00AA3856"/>
    <w:rsid w:val="00AA3C4F"/>
    <w:rsid w:val="00AA48B8"/>
    <w:rsid w:val="00AA5067"/>
    <w:rsid w:val="00AA57F8"/>
    <w:rsid w:val="00AA5952"/>
    <w:rsid w:val="00AA5999"/>
    <w:rsid w:val="00AA7402"/>
    <w:rsid w:val="00AB59DE"/>
    <w:rsid w:val="00AC0426"/>
    <w:rsid w:val="00AC0848"/>
    <w:rsid w:val="00AC317B"/>
    <w:rsid w:val="00AC36F9"/>
    <w:rsid w:val="00AD3166"/>
    <w:rsid w:val="00AD4901"/>
    <w:rsid w:val="00AD58B4"/>
    <w:rsid w:val="00AD59AA"/>
    <w:rsid w:val="00AD5D68"/>
    <w:rsid w:val="00AE09C2"/>
    <w:rsid w:val="00AE3E8B"/>
    <w:rsid w:val="00AE5A18"/>
    <w:rsid w:val="00AE5C62"/>
    <w:rsid w:val="00AE69F5"/>
    <w:rsid w:val="00AE6ED7"/>
    <w:rsid w:val="00AE739D"/>
    <w:rsid w:val="00AF2856"/>
    <w:rsid w:val="00AF40F1"/>
    <w:rsid w:val="00AF743B"/>
    <w:rsid w:val="00B03624"/>
    <w:rsid w:val="00B1021D"/>
    <w:rsid w:val="00B1382A"/>
    <w:rsid w:val="00B14994"/>
    <w:rsid w:val="00B14AEF"/>
    <w:rsid w:val="00B176A8"/>
    <w:rsid w:val="00B21D8A"/>
    <w:rsid w:val="00B21ED9"/>
    <w:rsid w:val="00B2269C"/>
    <w:rsid w:val="00B22F67"/>
    <w:rsid w:val="00B23C7F"/>
    <w:rsid w:val="00B243EE"/>
    <w:rsid w:val="00B26C51"/>
    <w:rsid w:val="00B31387"/>
    <w:rsid w:val="00B321DD"/>
    <w:rsid w:val="00B32655"/>
    <w:rsid w:val="00B3333E"/>
    <w:rsid w:val="00B33832"/>
    <w:rsid w:val="00B34A11"/>
    <w:rsid w:val="00B35E3E"/>
    <w:rsid w:val="00B37457"/>
    <w:rsid w:val="00B40834"/>
    <w:rsid w:val="00B41418"/>
    <w:rsid w:val="00B418E9"/>
    <w:rsid w:val="00B422C3"/>
    <w:rsid w:val="00B430DD"/>
    <w:rsid w:val="00B44794"/>
    <w:rsid w:val="00B44BB1"/>
    <w:rsid w:val="00B50367"/>
    <w:rsid w:val="00B51F09"/>
    <w:rsid w:val="00B53AEA"/>
    <w:rsid w:val="00B57485"/>
    <w:rsid w:val="00B6207E"/>
    <w:rsid w:val="00B626C6"/>
    <w:rsid w:val="00B62E88"/>
    <w:rsid w:val="00B639AF"/>
    <w:rsid w:val="00B75C7A"/>
    <w:rsid w:val="00B824CB"/>
    <w:rsid w:val="00B83198"/>
    <w:rsid w:val="00B84527"/>
    <w:rsid w:val="00B84EDF"/>
    <w:rsid w:val="00B85BE0"/>
    <w:rsid w:val="00B86347"/>
    <w:rsid w:val="00B869D3"/>
    <w:rsid w:val="00B86A34"/>
    <w:rsid w:val="00B91CD3"/>
    <w:rsid w:val="00B939BB"/>
    <w:rsid w:val="00B95C39"/>
    <w:rsid w:val="00BA43FC"/>
    <w:rsid w:val="00BA566E"/>
    <w:rsid w:val="00BA63A8"/>
    <w:rsid w:val="00BA6872"/>
    <w:rsid w:val="00BA7AE4"/>
    <w:rsid w:val="00BB24B8"/>
    <w:rsid w:val="00BB2870"/>
    <w:rsid w:val="00BB2E9F"/>
    <w:rsid w:val="00BB4372"/>
    <w:rsid w:val="00BB46A9"/>
    <w:rsid w:val="00BB5C3B"/>
    <w:rsid w:val="00BC0640"/>
    <w:rsid w:val="00BC0946"/>
    <w:rsid w:val="00BC17DC"/>
    <w:rsid w:val="00BC2F4E"/>
    <w:rsid w:val="00BC31A4"/>
    <w:rsid w:val="00BC323A"/>
    <w:rsid w:val="00BC4CED"/>
    <w:rsid w:val="00BC63FC"/>
    <w:rsid w:val="00BD521C"/>
    <w:rsid w:val="00BD6FBC"/>
    <w:rsid w:val="00BE2AD9"/>
    <w:rsid w:val="00BE2D96"/>
    <w:rsid w:val="00BE32FF"/>
    <w:rsid w:val="00BE3945"/>
    <w:rsid w:val="00BE3C65"/>
    <w:rsid w:val="00BE5472"/>
    <w:rsid w:val="00BE60E6"/>
    <w:rsid w:val="00BE75F0"/>
    <w:rsid w:val="00BF0154"/>
    <w:rsid w:val="00BF08D6"/>
    <w:rsid w:val="00BF23DF"/>
    <w:rsid w:val="00BF3D54"/>
    <w:rsid w:val="00BF3F5D"/>
    <w:rsid w:val="00BF405C"/>
    <w:rsid w:val="00BF5597"/>
    <w:rsid w:val="00BF59BE"/>
    <w:rsid w:val="00BF5AD7"/>
    <w:rsid w:val="00BF5D52"/>
    <w:rsid w:val="00BF60D7"/>
    <w:rsid w:val="00BF6C3C"/>
    <w:rsid w:val="00C01752"/>
    <w:rsid w:val="00C02229"/>
    <w:rsid w:val="00C04141"/>
    <w:rsid w:val="00C0526A"/>
    <w:rsid w:val="00C1308C"/>
    <w:rsid w:val="00C14426"/>
    <w:rsid w:val="00C14547"/>
    <w:rsid w:val="00C1617D"/>
    <w:rsid w:val="00C17400"/>
    <w:rsid w:val="00C20706"/>
    <w:rsid w:val="00C20D93"/>
    <w:rsid w:val="00C21287"/>
    <w:rsid w:val="00C21D40"/>
    <w:rsid w:val="00C2609B"/>
    <w:rsid w:val="00C27873"/>
    <w:rsid w:val="00C303F7"/>
    <w:rsid w:val="00C3108E"/>
    <w:rsid w:val="00C3111F"/>
    <w:rsid w:val="00C376CD"/>
    <w:rsid w:val="00C37774"/>
    <w:rsid w:val="00C428FC"/>
    <w:rsid w:val="00C43B77"/>
    <w:rsid w:val="00C445DC"/>
    <w:rsid w:val="00C44A6C"/>
    <w:rsid w:val="00C5029B"/>
    <w:rsid w:val="00C50423"/>
    <w:rsid w:val="00C53B4A"/>
    <w:rsid w:val="00C561FA"/>
    <w:rsid w:val="00C61567"/>
    <w:rsid w:val="00C61F15"/>
    <w:rsid w:val="00C70ED1"/>
    <w:rsid w:val="00C7309F"/>
    <w:rsid w:val="00C761E4"/>
    <w:rsid w:val="00C76908"/>
    <w:rsid w:val="00C84E3C"/>
    <w:rsid w:val="00C853D8"/>
    <w:rsid w:val="00C86156"/>
    <w:rsid w:val="00C86368"/>
    <w:rsid w:val="00C87EB2"/>
    <w:rsid w:val="00C91BE3"/>
    <w:rsid w:val="00C91C16"/>
    <w:rsid w:val="00C93F1B"/>
    <w:rsid w:val="00C95D45"/>
    <w:rsid w:val="00C95ED5"/>
    <w:rsid w:val="00C96001"/>
    <w:rsid w:val="00C965E3"/>
    <w:rsid w:val="00C97BE8"/>
    <w:rsid w:val="00CA154E"/>
    <w:rsid w:val="00CA6774"/>
    <w:rsid w:val="00CA7170"/>
    <w:rsid w:val="00CA735F"/>
    <w:rsid w:val="00CB0BBD"/>
    <w:rsid w:val="00CB1078"/>
    <w:rsid w:val="00CB17D3"/>
    <w:rsid w:val="00CB1B5D"/>
    <w:rsid w:val="00CB1DA1"/>
    <w:rsid w:val="00CB46AC"/>
    <w:rsid w:val="00CB6B57"/>
    <w:rsid w:val="00CC0B3C"/>
    <w:rsid w:val="00CC790F"/>
    <w:rsid w:val="00CD09F5"/>
    <w:rsid w:val="00CD0D7C"/>
    <w:rsid w:val="00CD1292"/>
    <w:rsid w:val="00CD2DCB"/>
    <w:rsid w:val="00CD421F"/>
    <w:rsid w:val="00CD5B76"/>
    <w:rsid w:val="00CD7C51"/>
    <w:rsid w:val="00CE37B5"/>
    <w:rsid w:val="00CE3AAB"/>
    <w:rsid w:val="00CE5922"/>
    <w:rsid w:val="00CE6E48"/>
    <w:rsid w:val="00CF01E6"/>
    <w:rsid w:val="00CF1D5B"/>
    <w:rsid w:val="00CF2746"/>
    <w:rsid w:val="00CF2D20"/>
    <w:rsid w:val="00CF3820"/>
    <w:rsid w:val="00CF6307"/>
    <w:rsid w:val="00CF6E82"/>
    <w:rsid w:val="00CF6ECE"/>
    <w:rsid w:val="00D0016D"/>
    <w:rsid w:val="00D00D82"/>
    <w:rsid w:val="00D01437"/>
    <w:rsid w:val="00D01933"/>
    <w:rsid w:val="00D01E08"/>
    <w:rsid w:val="00D04858"/>
    <w:rsid w:val="00D05152"/>
    <w:rsid w:val="00D051F4"/>
    <w:rsid w:val="00D06E5C"/>
    <w:rsid w:val="00D06E74"/>
    <w:rsid w:val="00D07D67"/>
    <w:rsid w:val="00D10086"/>
    <w:rsid w:val="00D1020A"/>
    <w:rsid w:val="00D102F3"/>
    <w:rsid w:val="00D10C08"/>
    <w:rsid w:val="00D126C0"/>
    <w:rsid w:val="00D12CE9"/>
    <w:rsid w:val="00D13D9C"/>
    <w:rsid w:val="00D14707"/>
    <w:rsid w:val="00D16201"/>
    <w:rsid w:val="00D23C5C"/>
    <w:rsid w:val="00D308D2"/>
    <w:rsid w:val="00D31079"/>
    <w:rsid w:val="00D33578"/>
    <w:rsid w:val="00D34B9F"/>
    <w:rsid w:val="00D35D91"/>
    <w:rsid w:val="00D363D8"/>
    <w:rsid w:val="00D457EF"/>
    <w:rsid w:val="00D506B3"/>
    <w:rsid w:val="00D50721"/>
    <w:rsid w:val="00D51127"/>
    <w:rsid w:val="00D52F0B"/>
    <w:rsid w:val="00D543F6"/>
    <w:rsid w:val="00D55485"/>
    <w:rsid w:val="00D557CF"/>
    <w:rsid w:val="00D62DFB"/>
    <w:rsid w:val="00D64A00"/>
    <w:rsid w:val="00D65C67"/>
    <w:rsid w:val="00D674C0"/>
    <w:rsid w:val="00D708C6"/>
    <w:rsid w:val="00D71846"/>
    <w:rsid w:val="00D730A5"/>
    <w:rsid w:val="00D73301"/>
    <w:rsid w:val="00D736CC"/>
    <w:rsid w:val="00D73E3B"/>
    <w:rsid w:val="00D73F0B"/>
    <w:rsid w:val="00D7406A"/>
    <w:rsid w:val="00D74D65"/>
    <w:rsid w:val="00D761A4"/>
    <w:rsid w:val="00D81A0D"/>
    <w:rsid w:val="00D84B89"/>
    <w:rsid w:val="00D857C9"/>
    <w:rsid w:val="00D912D0"/>
    <w:rsid w:val="00D92210"/>
    <w:rsid w:val="00D94E2E"/>
    <w:rsid w:val="00D955EF"/>
    <w:rsid w:val="00D9768A"/>
    <w:rsid w:val="00D97DAB"/>
    <w:rsid w:val="00DA0E8E"/>
    <w:rsid w:val="00DA1C7A"/>
    <w:rsid w:val="00DA29EE"/>
    <w:rsid w:val="00DA3185"/>
    <w:rsid w:val="00DA3B2F"/>
    <w:rsid w:val="00DA42C9"/>
    <w:rsid w:val="00DA56AF"/>
    <w:rsid w:val="00DA688E"/>
    <w:rsid w:val="00DB31EB"/>
    <w:rsid w:val="00DB71BC"/>
    <w:rsid w:val="00DB76B0"/>
    <w:rsid w:val="00DC0E39"/>
    <w:rsid w:val="00DC1016"/>
    <w:rsid w:val="00DC1AB0"/>
    <w:rsid w:val="00DD0AE3"/>
    <w:rsid w:val="00DD1040"/>
    <w:rsid w:val="00DD12D4"/>
    <w:rsid w:val="00DD2171"/>
    <w:rsid w:val="00DD2B66"/>
    <w:rsid w:val="00DD30FC"/>
    <w:rsid w:val="00DD4422"/>
    <w:rsid w:val="00DD473E"/>
    <w:rsid w:val="00DD6C74"/>
    <w:rsid w:val="00DE0776"/>
    <w:rsid w:val="00DE0E3A"/>
    <w:rsid w:val="00DE3AAB"/>
    <w:rsid w:val="00DE41C7"/>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1150D"/>
    <w:rsid w:val="00E11D4E"/>
    <w:rsid w:val="00E130E2"/>
    <w:rsid w:val="00E134F2"/>
    <w:rsid w:val="00E16F1C"/>
    <w:rsid w:val="00E2012D"/>
    <w:rsid w:val="00E241C3"/>
    <w:rsid w:val="00E259D9"/>
    <w:rsid w:val="00E277E8"/>
    <w:rsid w:val="00E30E4D"/>
    <w:rsid w:val="00E31E3D"/>
    <w:rsid w:val="00E34BE8"/>
    <w:rsid w:val="00E4022C"/>
    <w:rsid w:val="00E40E22"/>
    <w:rsid w:val="00E41138"/>
    <w:rsid w:val="00E42439"/>
    <w:rsid w:val="00E448CE"/>
    <w:rsid w:val="00E45172"/>
    <w:rsid w:val="00E45661"/>
    <w:rsid w:val="00E463B8"/>
    <w:rsid w:val="00E46975"/>
    <w:rsid w:val="00E46B6E"/>
    <w:rsid w:val="00E475BA"/>
    <w:rsid w:val="00E524C4"/>
    <w:rsid w:val="00E524D5"/>
    <w:rsid w:val="00E52DE1"/>
    <w:rsid w:val="00E54BE2"/>
    <w:rsid w:val="00E557CE"/>
    <w:rsid w:val="00E55AE0"/>
    <w:rsid w:val="00E6025B"/>
    <w:rsid w:val="00E625B1"/>
    <w:rsid w:val="00E66041"/>
    <w:rsid w:val="00E664C4"/>
    <w:rsid w:val="00E703BA"/>
    <w:rsid w:val="00E71177"/>
    <w:rsid w:val="00E7144F"/>
    <w:rsid w:val="00E759A7"/>
    <w:rsid w:val="00E75BE5"/>
    <w:rsid w:val="00E75DA0"/>
    <w:rsid w:val="00E765AB"/>
    <w:rsid w:val="00E80C4A"/>
    <w:rsid w:val="00E8501A"/>
    <w:rsid w:val="00E91F24"/>
    <w:rsid w:val="00E91FE1"/>
    <w:rsid w:val="00E94E5D"/>
    <w:rsid w:val="00E976AA"/>
    <w:rsid w:val="00E97E11"/>
    <w:rsid w:val="00EA1295"/>
    <w:rsid w:val="00EA267C"/>
    <w:rsid w:val="00EA28FF"/>
    <w:rsid w:val="00EA4B70"/>
    <w:rsid w:val="00EA541A"/>
    <w:rsid w:val="00EA6746"/>
    <w:rsid w:val="00EA7491"/>
    <w:rsid w:val="00EA7513"/>
    <w:rsid w:val="00EA7957"/>
    <w:rsid w:val="00EA7D38"/>
    <w:rsid w:val="00EB0F41"/>
    <w:rsid w:val="00EB5FCB"/>
    <w:rsid w:val="00EB6604"/>
    <w:rsid w:val="00EB6719"/>
    <w:rsid w:val="00EB732F"/>
    <w:rsid w:val="00EC12A0"/>
    <w:rsid w:val="00EC2EFD"/>
    <w:rsid w:val="00EC3214"/>
    <w:rsid w:val="00EC4B78"/>
    <w:rsid w:val="00EC5C8E"/>
    <w:rsid w:val="00ED0DC0"/>
    <w:rsid w:val="00ED4D69"/>
    <w:rsid w:val="00ED632D"/>
    <w:rsid w:val="00EE0D16"/>
    <w:rsid w:val="00EE2548"/>
    <w:rsid w:val="00EE6FF9"/>
    <w:rsid w:val="00EE740F"/>
    <w:rsid w:val="00EE7C35"/>
    <w:rsid w:val="00EF348C"/>
    <w:rsid w:val="00EF3B0D"/>
    <w:rsid w:val="00EF52CA"/>
    <w:rsid w:val="00EF592C"/>
    <w:rsid w:val="00EF5B4A"/>
    <w:rsid w:val="00EF7947"/>
    <w:rsid w:val="00EF7A8E"/>
    <w:rsid w:val="00F01871"/>
    <w:rsid w:val="00F02304"/>
    <w:rsid w:val="00F02491"/>
    <w:rsid w:val="00F043AB"/>
    <w:rsid w:val="00F06E85"/>
    <w:rsid w:val="00F074AC"/>
    <w:rsid w:val="00F10C2A"/>
    <w:rsid w:val="00F11B08"/>
    <w:rsid w:val="00F150BB"/>
    <w:rsid w:val="00F15B72"/>
    <w:rsid w:val="00F17D1D"/>
    <w:rsid w:val="00F234CF"/>
    <w:rsid w:val="00F26DFB"/>
    <w:rsid w:val="00F30239"/>
    <w:rsid w:val="00F30C7D"/>
    <w:rsid w:val="00F3172C"/>
    <w:rsid w:val="00F31BD6"/>
    <w:rsid w:val="00F32BE4"/>
    <w:rsid w:val="00F36A5B"/>
    <w:rsid w:val="00F36C18"/>
    <w:rsid w:val="00F4054A"/>
    <w:rsid w:val="00F40935"/>
    <w:rsid w:val="00F40BE2"/>
    <w:rsid w:val="00F458C4"/>
    <w:rsid w:val="00F45C86"/>
    <w:rsid w:val="00F45FFB"/>
    <w:rsid w:val="00F500F2"/>
    <w:rsid w:val="00F50B24"/>
    <w:rsid w:val="00F549AC"/>
    <w:rsid w:val="00F55F4F"/>
    <w:rsid w:val="00F60106"/>
    <w:rsid w:val="00F64630"/>
    <w:rsid w:val="00F66891"/>
    <w:rsid w:val="00F676C9"/>
    <w:rsid w:val="00F67AED"/>
    <w:rsid w:val="00F7133A"/>
    <w:rsid w:val="00F734AE"/>
    <w:rsid w:val="00F74E98"/>
    <w:rsid w:val="00F81B11"/>
    <w:rsid w:val="00F833E7"/>
    <w:rsid w:val="00F86B84"/>
    <w:rsid w:val="00F87501"/>
    <w:rsid w:val="00F9029C"/>
    <w:rsid w:val="00F94539"/>
    <w:rsid w:val="00F95081"/>
    <w:rsid w:val="00F96951"/>
    <w:rsid w:val="00F96B7E"/>
    <w:rsid w:val="00F97CDA"/>
    <w:rsid w:val="00FA1681"/>
    <w:rsid w:val="00FA1AB2"/>
    <w:rsid w:val="00FA2DA1"/>
    <w:rsid w:val="00FA4A16"/>
    <w:rsid w:val="00FA5BE7"/>
    <w:rsid w:val="00FA6487"/>
    <w:rsid w:val="00FA67A4"/>
    <w:rsid w:val="00FA693B"/>
    <w:rsid w:val="00FB104B"/>
    <w:rsid w:val="00FB5DEC"/>
    <w:rsid w:val="00FB6DC9"/>
    <w:rsid w:val="00FB6FEA"/>
    <w:rsid w:val="00FC370D"/>
    <w:rsid w:val="00FC3A26"/>
    <w:rsid w:val="00FC3ED2"/>
    <w:rsid w:val="00FD1286"/>
    <w:rsid w:val="00FD5ABE"/>
    <w:rsid w:val="00FE02FB"/>
    <w:rsid w:val="00FE1730"/>
    <w:rsid w:val="00FE2271"/>
    <w:rsid w:val="00FE7656"/>
    <w:rsid w:val="00FE77FC"/>
    <w:rsid w:val="00FE7EE4"/>
    <w:rsid w:val="00FF0D32"/>
    <w:rsid w:val="00FF332A"/>
    <w:rsid w:val="00FF42C2"/>
    <w:rsid w:val="00FF55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F5A"/>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2.png"/><Relationship Id="rId10" Type="http://schemas.microsoft.com/office/2016/09/relationships/commentsIds" Target="commentsIds.xml"/><Relationship Id="rId19"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prism.oregonstate.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8D337-368C-8F46-9BA9-B4CC62713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TotalTime>
  <Pages>47</Pages>
  <Words>79589</Words>
  <Characters>453663</Characters>
  <Application>Microsoft Office Word</Application>
  <DocSecurity>0</DocSecurity>
  <Lines>3780</Lines>
  <Paragraphs>1064</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532188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8</cp:revision>
  <dcterms:created xsi:type="dcterms:W3CDTF">2023-01-25T04:24:00Z</dcterms:created>
  <dcterms:modified xsi:type="dcterms:W3CDTF">2023-01-27T05:15:00Z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http://www.zotero.org/styles/ecology</vt:lpwstr>
  </property>
  <property fmtid="{D5CDD505-2E9C-101B-9397-08002B2CF9AE}" pid="15" name="Mendeley Recent Style Name 6_1">
    <vt:lpwstr>Ecology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http://www.zotero.org/styles/ecology</vt:lpwstr>
  </property>
</Properties>
</file>