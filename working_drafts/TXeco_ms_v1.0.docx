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67D61896" w:rsidR="00160CD3" w:rsidRPr="006A1E4A" w:rsidRDefault="00160CD3" w:rsidP="0025039E">
      <w:pPr>
        <w:spacing w:line="360" w:lineRule="auto"/>
      </w:pPr>
      <w:r>
        <w:rPr>
          <w:b/>
          <w:bCs/>
        </w:rPr>
        <w:t>Target Journals:</w:t>
      </w:r>
      <w:r w:rsidR="006A1E4A">
        <w:t xml:space="preserve"> </w:t>
      </w:r>
      <w:commentRangeStart w:id="0"/>
      <w:commentRangeStart w:id="1"/>
      <w:r w:rsidR="006A1E4A">
        <w:rPr>
          <w:i/>
          <w:iCs/>
        </w:rPr>
        <w:t>Global Change Biology</w:t>
      </w:r>
      <w:commentRangeEnd w:id="0"/>
      <w:r w:rsidR="00C3108E">
        <w:rPr>
          <w:rStyle w:val="CommentReference"/>
          <w:rFonts w:eastAsiaTheme="minorHAnsi" w:cs="Times New Roman (Body CS)"/>
        </w:rPr>
        <w:commentReference w:id="0"/>
      </w:r>
      <w:commentRangeEnd w:id="1"/>
      <w:r w:rsidR="00826AF7">
        <w:rPr>
          <w:rStyle w:val="CommentReference"/>
          <w:rFonts w:eastAsiaTheme="minorHAnsi" w:cs="Times New Roman (Body CS)"/>
        </w:rPr>
        <w:commentReference w:id="1"/>
      </w:r>
      <w:r w:rsidR="006A1E4A" w:rsidRPr="006A1E4A">
        <w:t>,</w:t>
      </w:r>
      <w:r w:rsidR="006A1E4A">
        <w:rPr>
          <w:i/>
          <w:iCs/>
        </w:rPr>
        <w:t xml:space="preserve"> Plant, Cell &amp; Environment</w:t>
      </w:r>
      <w:r w:rsidR="006A1E4A" w:rsidRPr="0061524E">
        <w:rPr>
          <w:i/>
          <w:iCs/>
        </w:rPr>
        <w:t>,</w:t>
      </w:r>
    </w:p>
    <w:p w14:paraId="3EB0B22F" w14:textId="77777777" w:rsidR="00160CD3" w:rsidRDefault="00160CD3" w:rsidP="0025039E">
      <w:pPr>
        <w:spacing w:line="360" w:lineRule="auto"/>
        <w:rPr>
          <w:b/>
          <w:bCs/>
        </w:rPr>
      </w:pPr>
    </w:p>
    <w:p w14:paraId="7A1F278D" w14:textId="7072C84B" w:rsidR="004B4F66" w:rsidRDefault="00160CD3" w:rsidP="0025039E">
      <w:pPr>
        <w:spacing w:line="360" w:lineRule="auto"/>
        <w:rPr>
          <w:b/>
          <w:bCs/>
        </w:rPr>
      </w:pPr>
      <w:r>
        <w:rPr>
          <w:b/>
          <w:bCs/>
        </w:rPr>
        <w:t>T</w:t>
      </w:r>
      <w:r w:rsidRPr="0070582B">
        <w:rPr>
          <w:b/>
          <w:bCs/>
        </w:rPr>
        <w:t>itle</w:t>
      </w:r>
      <w:r>
        <w:t>:</w:t>
      </w:r>
      <w:ins w:id="2" w:author="Perkowski, Evan A" w:date="2023-01-02T23:08:00Z">
        <w:r w:rsidR="00780F85">
          <w:t xml:space="preserve"> </w:t>
        </w:r>
      </w:ins>
      <w:ins w:id="3" w:author="Perkowski, Evan A" w:date="2023-01-02T23:11:00Z">
        <w:r w:rsidR="00780F85">
          <w:t>The relative cost of resource use for photosynthesis drives</w:t>
        </w:r>
      </w:ins>
      <w:r w:rsidR="00082950">
        <w:t xml:space="preserve"> </w:t>
      </w:r>
      <w:ins w:id="4" w:author="Perkowski, Evan A" w:date="2023-01-02T23:11:00Z">
        <w:r w:rsidR="00780F85">
          <w:t>v</w:t>
        </w:r>
      </w:ins>
      <w:r w:rsidR="004B4F66" w:rsidRPr="004B4F66">
        <w:t xml:space="preserve">ariance in leaf nitrogen content </w:t>
      </w:r>
      <w:ins w:id="5" w:author="Perkowski, Evan A" w:date="2023-01-02T23:11:00Z">
        <w:r w:rsidR="00780F85">
          <w:t>across climate and soil resource availability gradients</w:t>
        </w:r>
      </w:ins>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ins w:id="6" w:author="Perkowski, Evan A" w:date="2023-01-02T23:10:00Z">
        <w:r w:rsidR="00780F85" w:rsidRPr="00780F85">
          <w:t xml:space="preserve">Costs of resource use </w:t>
        </w:r>
      </w:ins>
      <w:r w:rsidR="003C7D13" w:rsidRPr="00780F85">
        <w:t>modif</w:t>
      </w:r>
      <w:ins w:id="7" w:author="Perkowski, Evan A"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3D3676E6" w:rsidR="00160CD3" w:rsidRDefault="00160CD3" w:rsidP="0025039E">
      <w:pPr>
        <w:spacing w:line="360" w:lineRule="auto"/>
        <w:rPr>
          <w:bCs/>
        </w:rPr>
      </w:pPr>
      <w:r w:rsidRPr="00895468">
        <w:rPr>
          <w:b/>
        </w:rPr>
        <w:t>Abstract:</w:t>
      </w:r>
      <w:r>
        <w:rPr>
          <w:bCs/>
        </w:rPr>
        <w:t xml:space="preserve"> </w:t>
      </w:r>
      <w:ins w:id="8" w:author="Perkowski, Evan A" w:date="2023-01-11T16:47:00Z">
        <w:r w:rsidR="002D437C">
          <w:rPr>
            <w:bCs/>
          </w:rPr>
          <w:t xml:space="preserve">323 </w:t>
        </w:r>
      </w:ins>
      <w:r>
        <w:rPr>
          <w:bCs/>
        </w:rPr>
        <w:t>words</w:t>
      </w:r>
    </w:p>
    <w:p w14:paraId="543417E2" w14:textId="20165EFC" w:rsidR="00160CD3" w:rsidRDefault="00160CD3" w:rsidP="0025039E">
      <w:pPr>
        <w:spacing w:line="360" w:lineRule="auto"/>
        <w:rPr>
          <w:bCs/>
        </w:rPr>
      </w:pPr>
      <w:r w:rsidRPr="00006BDD">
        <w:rPr>
          <w:b/>
        </w:rPr>
        <w:t>Main text word count</w:t>
      </w:r>
      <w:r>
        <w:rPr>
          <w:bCs/>
        </w:rPr>
        <w:t xml:space="preserve">: </w:t>
      </w:r>
      <w:r w:rsidR="00C21287">
        <w:rPr>
          <w:bCs/>
        </w:rPr>
        <w:t>7795</w:t>
      </w:r>
      <w:r>
        <w:rPr>
          <w:bCs/>
        </w:rPr>
        <w:t xml:space="preserve"> words </w:t>
      </w:r>
    </w:p>
    <w:p w14:paraId="6D852392" w14:textId="576E9719" w:rsidR="00160CD3" w:rsidRDefault="00160CD3" w:rsidP="0025039E">
      <w:pPr>
        <w:spacing w:line="360" w:lineRule="auto"/>
        <w:ind w:firstLine="720"/>
        <w:rPr>
          <w:bCs/>
        </w:rPr>
      </w:pPr>
      <w:r>
        <w:rPr>
          <w:bCs/>
        </w:rPr>
        <w:t xml:space="preserve">Introduction: </w:t>
      </w:r>
      <w:r w:rsidR="001E3E42">
        <w:rPr>
          <w:bCs/>
        </w:rPr>
        <w:t>168</w:t>
      </w:r>
      <w:r w:rsidR="00FB104B">
        <w:rPr>
          <w:bCs/>
        </w:rPr>
        <w:t>2</w:t>
      </w:r>
      <w:r w:rsidR="001E3E42">
        <w:rPr>
          <w:bCs/>
        </w:rPr>
        <w:t xml:space="preserve"> </w:t>
      </w:r>
      <w:r>
        <w:rPr>
          <w:bCs/>
        </w:rPr>
        <w:t>words</w:t>
      </w:r>
    </w:p>
    <w:p w14:paraId="27B29C84" w14:textId="3BDAD6AC" w:rsidR="00160CD3" w:rsidRDefault="00160CD3" w:rsidP="0025039E">
      <w:pPr>
        <w:spacing w:line="360" w:lineRule="auto"/>
        <w:ind w:firstLine="720"/>
        <w:rPr>
          <w:bCs/>
        </w:rPr>
      </w:pPr>
      <w:r>
        <w:rPr>
          <w:bCs/>
        </w:rPr>
        <w:t xml:space="preserve">Methods: </w:t>
      </w:r>
      <w:r w:rsidR="006A7B9F">
        <w:rPr>
          <w:bCs/>
        </w:rPr>
        <w:t xml:space="preserve">2331 </w:t>
      </w:r>
      <w:r>
        <w:rPr>
          <w:bCs/>
        </w:rPr>
        <w:t>words</w:t>
      </w:r>
    </w:p>
    <w:p w14:paraId="0A2B2CD4" w14:textId="1A89EE7E" w:rsidR="00160CD3" w:rsidRDefault="00160CD3" w:rsidP="0025039E">
      <w:pPr>
        <w:spacing w:line="360" w:lineRule="auto"/>
        <w:ind w:firstLine="720"/>
        <w:rPr>
          <w:bCs/>
        </w:rPr>
      </w:pPr>
      <w:r>
        <w:rPr>
          <w:bCs/>
        </w:rPr>
        <w:t xml:space="preserve">Results: </w:t>
      </w:r>
      <w:r w:rsidR="006A7B9F">
        <w:rPr>
          <w:bCs/>
        </w:rPr>
        <w:t xml:space="preserve">1349 </w:t>
      </w:r>
      <w:r>
        <w:rPr>
          <w:bCs/>
        </w:rPr>
        <w:t>words (not including text in figures or tables)</w:t>
      </w:r>
    </w:p>
    <w:p w14:paraId="35636F53" w14:textId="241E0A78" w:rsidR="00160CD3" w:rsidRDefault="00160CD3" w:rsidP="0025039E">
      <w:pPr>
        <w:spacing w:line="36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25039E">
      <w:pPr>
        <w:spacing w:line="360" w:lineRule="auto"/>
        <w:rPr>
          <w:bCs/>
        </w:rPr>
      </w:pPr>
      <w:r w:rsidRPr="00006BDD">
        <w:rPr>
          <w:b/>
        </w:rPr>
        <w:t>References</w:t>
      </w:r>
      <w:r>
        <w:rPr>
          <w:bCs/>
        </w:rPr>
        <w:t>: XXX</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5643F194" w:rsidR="00A91F4B" w:rsidRDefault="008F4F22" w:rsidP="0025039E">
      <w:pPr>
        <w:spacing w:line="36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ins w:id="9" w:author="Perkowski, Evan A" w:date="2023-01-11T16:39:00Z">
        <w:r w:rsidR="002D437C">
          <w:t xml:space="preserve">, positing </w:t>
        </w:r>
      </w:ins>
      <w:r w:rsidR="00A70EE7">
        <w:t xml:space="preserve">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ins w:id="10" w:author="Perkowski, Evan A" w:date="2023-01-11T16:37:00Z">
        <w:r w:rsidR="002D437C">
          <w:t xml:space="preserve">by </w:t>
        </w:r>
      </w:ins>
      <w:r w:rsidR="00A70EE7">
        <w:t xml:space="preserve">a negative relationship with </w:t>
      </w:r>
      <w:ins w:id="11" w:author="Perkowski, Evan A" w:date="2023-01-11T16:29:00Z">
        <w:r w:rsidR="00A217C4">
          <w:t xml:space="preserve">leaf </w:t>
        </w:r>
        <w:r w:rsidR="00A217C4">
          <w:rPr>
            <w:i/>
            <w:iCs/>
          </w:rPr>
          <w:t>C</w:t>
        </w:r>
      </w:ins>
      <w:ins w:id="12" w:author="Perkowski, Evan A" w:date="2023-01-11T16:30:00Z">
        <w:r w:rsidR="00A217C4">
          <w:rPr>
            <w:vertAlign w:val="subscript"/>
          </w:rPr>
          <w:t>i</w:t>
        </w:r>
        <w:r w:rsidR="00A217C4">
          <w:t>:</w:t>
        </w:r>
        <w:r w:rsidR="00A217C4">
          <w:rPr>
            <w:i/>
            <w:iCs/>
          </w:rPr>
          <w:t>C</w:t>
        </w:r>
        <w:r w:rsidR="00A217C4">
          <w:rPr>
            <w:vertAlign w:val="subscript"/>
          </w:rPr>
          <w:t>a</w:t>
        </w:r>
      </w:ins>
      <w:ins w:id="13" w:author="Perkowski, Evan A" w:date="2023-01-16T10:14:00Z">
        <w:r w:rsidR="00B418E9">
          <w:t xml:space="preserve"> (</w:t>
        </w:r>
        <w:r w:rsidR="00B418E9" w:rsidRPr="00B418E9">
          <w:rPr>
            <w:i/>
            <w:iCs/>
            <w:lang w:val="el-GR"/>
          </w:rPr>
          <w:t>χ</w:t>
        </w:r>
        <w:r w:rsidR="00B418E9">
          <w:t>)</w:t>
        </w:r>
      </w:ins>
      <w:ins w:id="14" w:author="Perkowski, Evan A" w:date="2023-01-11T16:39:00Z">
        <w:r w:rsidR="002D437C">
          <w:t>. The theory predicts that</w:t>
        </w:r>
      </w:ins>
      <w:ins w:id="15" w:author="Perkowski, Evan A" w:date="2023-01-11T16:38:00Z">
        <w:r w:rsidR="002D437C">
          <w:t xml:space="preserve"> </w:t>
        </w:r>
      </w:ins>
      <w:ins w:id="16" w:author="Perkowski, Evan A" w:date="2023-01-11T16:37:00Z">
        <w:r w:rsidR="00A217C4">
          <w:t xml:space="preserve">variance in </w:t>
        </w:r>
        <w:r w:rsidR="00A217C4">
          <w:rPr>
            <w:i/>
            <w:iCs/>
          </w:rPr>
          <w:t>N</w:t>
        </w:r>
        <w:r w:rsidR="00A217C4">
          <w:rPr>
            <w:vertAlign w:val="subscript"/>
          </w:rPr>
          <w:t>area</w:t>
        </w:r>
        <w:r w:rsidR="00A217C4">
          <w:t xml:space="preserve"> across resource availability gradients is driven by a shift in </w:t>
        </w:r>
      </w:ins>
      <w:ins w:id="17" w:author="Perkowski, Evan A" w:date="2023-01-16T10:38:00Z">
        <w:r w:rsidR="00CB17D3" w:rsidRPr="00B418E9">
          <w:rPr>
            <w:i/>
            <w:iCs/>
            <w:lang w:val="el-GR"/>
          </w:rPr>
          <w:t>χ</w:t>
        </w:r>
        <w:r w:rsidR="00CB17D3">
          <w:t xml:space="preserve"> </w:t>
        </w:r>
      </w:ins>
      <w:ins w:id="18" w:author="Perkowski, Evan A" w:date="2023-01-11T16:36:00Z">
        <w:r w:rsidR="00A217C4">
          <w:t xml:space="preserve">due to </w:t>
        </w:r>
      </w:ins>
      <w:ins w:id="19" w:author="Perkowski, Evan A" w:date="2023-01-11T16:37:00Z">
        <w:r w:rsidR="00A217C4">
          <w:t>changes in</w:t>
        </w:r>
      </w:ins>
      <w:ins w:id="20" w:author="Perkowski, Evan A" w:date="2023-01-11T16:29:00Z">
        <w:r w:rsidR="00A217C4">
          <w:t xml:space="preserve"> </w:t>
        </w:r>
      </w:ins>
      <w:r w:rsidR="00A70EE7" w:rsidRPr="00A217C4">
        <w:t>the</w:t>
      </w:r>
      <w:r w:rsidR="00A70EE7">
        <w:t xml:space="preserve"> unit cost of acquiring and using </w:t>
      </w:r>
      <w:ins w:id="21" w:author="Perkowski, Evan A" w:date="2023-01-11T16:32:00Z">
        <w:r w:rsidR="00A217C4">
          <w:t xml:space="preserve">nutrients </w:t>
        </w:r>
      </w:ins>
      <w:r w:rsidR="00A70EE7">
        <w:t>relative to water</w:t>
      </w:r>
      <w:r w:rsidR="004B4F66">
        <w:t xml:space="preserve"> (</w:t>
      </w:r>
      <w:r w:rsidR="004B4F66" w:rsidRPr="00A70EE7">
        <w:rPr>
          <w:i/>
          <w:iCs/>
          <w:lang w:val="el-GR"/>
        </w:rPr>
        <w:t>β</w:t>
      </w:r>
      <w:r w:rsidR="004B4F66">
        <w:t>)</w:t>
      </w:r>
      <w:ins w:id="22" w:author="Perkowski, Evan A" w:date="2023-01-11T16:39:00Z">
        <w:r w:rsidR="002D437C">
          <w:t>, while climate induce</w:t>
        </w:r>
      </w:ins>
      <w:ins w:id="23" w:author="Perkowski, Evan A" w:date="2023-01-12T09:25:00Z">
        <w:r w:rsidR="00263427">
          <w:t>d</w:t>
        </w:r>
      </w:ins>
      <w:ins w:id="24" w:author="Perkowski, Evan A" w:date="2023-01-11T16:39:00Z">
        <w:r w:rsidR="002D437C">
          <w:t xml:space="preserve"> variance in </w:t>
        </w:r>
        <w:r w:rsidR="002D437C">
          <w:rPr>
            <w:i/>
            <w:iCs/>
          </w:rPr>
          <w:t>N</w:t>
        </w:r>
        <w:r w:rsidR="002D437C">
          <w:rPr>
            <w:vertAlign w:val="subscript"/>
          </w:rPr>
          <w:t>area</w:t>
        </w:r>
        <w:r w:rsidR="002D437C">
          <w:t xml:space="preserve"> directly through changes in </w:t>
        </w:r>
      </w:ins>
      <w:ins w:id="25" w:author="Perkowski, Evan A" w:date="2023-01-16T10:38:00Z">
        <w:r w:rsidR="00CB17D3" w:rsidRPr="00B418E9">
          <w:rPr>
            <w:i/>
            <w:iCs/>
            <w:lang w:val="el-GR"/>
          </w:rPr>
          <w:t>χ</w:t>
        </w:r>
      </w:ins>
      <w:r w:rsidR="004B4F66">
        <w:t>.</w:t>
      </w:r>
      <w:r w:rsidR="00457AA0">
        <w:t xml:space="preserve"> While </w:t>
      </w:r>
      <w:r>
        <w:t>promising</w:t>
      </w:r>
      <w:r w:rsidR="00457AA0">
        <w:t xml:space="preserve">, </w:t>
      </w:r>
      <w:r w:rsidR="00E703BA">
        <w:t>no study to date has explicitly measured the</w:t>
      </w:r>
      <w:ins w:id="26" w:author="Perkowski, Evan A" w:date="2023-01-11T16:31:00Z">
        <w:r w:rsidR="00A217C4">
          <w:t xml:space="preserve"> indirect</w:t>
        </w:r>
      </w:ins>
      <w:r w:rsidR="00E703BA">
        <w:t xml:space="preserv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w:t>
      </w:r>
      <w:ins w:id="27" w:author="Perkowski, Evan A" w:date="2023-01-11T16:31:00Z">
        <w:r w:rsidR="00A217C4">
          <w:t xml:space="preserve">indirect </w:t>
        </w:r>
      </w:ins>
      <w:r w:rsidR="001E2935">
        <w:t xml:space="preserve">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ins w:id="28" w:author="Perkowski, Evan A" w:date="2023-01-12T09:26:00Z">
        <w:r w:rsidR="00263427">
          <w:t>To test the theory, w</w:t>
        </w:r>
      </w:ins>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ins w:id="29" w:author="Perkowski, Evan A" w:date="2023-01-11T16:31:00Z">
        <w:r w:rsidR="00A217C4">
          <w:t xml:space="preserve"> </w:t>
        </w:r>
      </w:ins>
      <w:ins w:id="30" w:author="Perkowski, Evan A" w:date="2023-01-16T10:38:00Z">
        <w:r w:rsidR="00CB17D3" w:rsidRPr="00B418E9">
          <w:rPr>
            <w:i/>
            <w:iCs/>
            <w:lang w:val="el-GR"/>
          </w:rPr>
          <w:t>χ</w:t>
        </w:r>
      </w:ins>
      <w:ins w:id="31" w:author="Perkowski, Evan A" w:date="2023-01-11T16:32:00Z">
        <w:r w:rsidR="00A217C4">
          <w:t>,</w:t>
        </w:r>
      </w:ins>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theor</w:t>
      </w:r>
      <w:r w:rsidR="000E580D">
        <w:t>y</w:t>
      </w:r>
      <w:r w:rsidR="00A70EE7">
        <w:t xml:space="preserve">, we found a </w:t>
      </w:r>
      <w:r w:rsidR="00A91F4B">
        <w:t xml:space="preserve">strong </w:t>
      </w:r>
      <w:r w:rsidR="00A70EE7">
        <w:t xml:space="preserve">negative relationship between </w:t>
      </w:r>
      <w:ins w:id="32" w:author="Perkowski, Evan A" w:date="2023-01-16T10:38:00Z">
        <w:r w:rsidR="00CB17D3" w:rsidRPr="00B418E9">
          <w:rPr>
            <w:i/>
            <w:iCs/>
            <w:lang w:val="el-GR"/>
          </w:rPr>
          <w:t>χ</w:t>
        </w:r>
        <w:r w:rsidR="00CB17D3">
          <w:t xml:space="preserve"> </w:t>
        </w:r>
      </w:ins>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ins w:id="33" w:author="Perkowski, Evan A" w:date="2023-01-16T10:38:00Z">
        <w:r w:rsidR="00CB17D3" w:rsidRPr="00B418E9">
          <w:rPr>
            <w:i/>
            <w:iCs/>
            <w:lang w:val="el-GR"/>
          </w:rPr>
          <w:t>χ</w:t>
        </w:r>
      </w:ins>
      <w:ins w:id="34" w:author="Perkowski, Evan A" w:date="2023-01-16T10:39:00Z">
        <w:r w:rsidR="00CB17D3" w:rsidRPr="004B3F25">
          <w:t xml:space="preserve"> </w:t>
        </w:r>
      </w:ins>
      <w:r w:rsidR="001E2935">
        <w:t xml:space="preserve">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ins w:id="35" w:author="Perkowski, Evan A" w:date="2023-01-11T16:40:00Z">
        <w:r w:rsidR="002D437C">
          <w:t>S</w:t>
        </w:r>
      </w:ins>
      <w:r w:rsidR="006A1E4A">
        <w:t>oil nitrogen availability, soil moisture, and vapor pressure deficit</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ins w:id="36" w:author="Perkowski, Evan A" w:date="2023-01-11T16:34:00Z">
        <w:r w:rsidR="00A217C4">
          <w:t>E</w:t>
        </w:r>
      </w:ins>
      <w:r w:rsidR="006A1E4A">
        <w:t xml:space="preserve">ffects of </w:t>
      </w:r>
      <w:ins w:id="37" w:author="Perkowski, Evan A" w:date="2023-01-12T09:29:00Z">
        <w:r w:rsidR="00263427">
          <w:t xml:space="preserve">soil nitrogen availability and soil moisture </w:t>
        </w:r>
      </w:ins>
      <w:r w:rsidR="006A1E4A">
        <w:t xml:space="preserve">on </w:t>
      </w:r>
      <w:r w:rsidR="006A1E4A">
        <w:rPr>
          <w:i/>
          <w:iCs/>
        </w:rPr>
        <w:t>N</w:t>
      </w:r>
      <w:r w:rsidR="006A1E4A">
        <w:rPr>
          <w:vertAlign w:val="subscript"/>
        </w:rPr>
        <w:t>area</w:t>
      </w:r>
      <w:r w:rsidR="006A1E4A">
        <w:t xml:space="preserve"> were mediated by the</w:t>
      </w:r>
      <w:ins w:id="38" w:author="Perkowski, Evan A" w:date="2023-01-11T16:33:00Z">
        <w:r w:rsidR="00A217C4">
          <w:t xml:space="preserve"> positive</w:t>
        </w:r>
      </w:ins>
      <w:r w:rsidR="006A1E4A">
        <w:t xml:space="preserve"> effect of increasing </w:t>
      </w:r>
      <w:r w:rsidR="006A1E4A" w:rsidRPr="00A70EE7">
        <w:rPr>
          <w:i/>
          <w:iCs/>
          <w:lang w:val="el-GR"/>
        </w:rPr>
        <w:t>β</w:t>
      </w:r>
      <w:r w:rsidR="006A1E4A">
        <w:t xml:space="preserve"> on</w:t>
      </w:r>
      <w:ins w:id="39" w:author="Perkowski, Evan A" w:date="2023-01-11T16:33:00Z">
        <w:r w:rsidR="00A217C4">
          <w:t xml:space="preserve"> </w:t>
        </w:r>
      </w:ins>
      <w:ins w:id="40" w:author="Perkowski, Evan A" w:date="2023-01-16T10:38:00Z">
        <w:r w:rsidR="00CB17D3" w:rsidRPr="00B418E9">
          <w:rPr>
            <w:i/>
            <w:iCs/>
            <w:lang w:val="el-GR"/>
          </w:rPr>
          <w:t>χ</w:t>
        </w:r>
        <w:r w:rsidR="00CB17D3">
          <w:t xml:space="preserve"> </w:t>
        </w:r>
      </w:ins>
      <w:ins w:id="41" w:author="Perkowski, Evan A" w:date="2023-01-11T16:33:00Z">
        <w:r w:rsidR="00A217C4">
          <w:t xml:space="preserve">and negative effect </w:t>
        </w:r>
      </w:ins>
      <w:ins w:id="42" w:author="Perkowski, Evan A" w:date="2023-01-11T16:34:00Z">
        <w:r w:rsidR="00A217C4">
          <w:t xml:space="preserve">of increasing </w:t>
        </w:r>
      </w:ins>
      <w:ins w:id="43" w:author="Perkowski, Evan A" w:date="2023-01-16T10:38:00Z">
        <w:r w:rsidR="00CB17D3" w:rsidRPr="00B418E9">
          <w:rPr>
            <w:i/>
            <w:iCs/>
            <w:lang w:val="el-GR"/>
          </w:rPr>
          <w:t>χ</w:t>
        </w:r>
        <w:r w:rsidR="00CB17D3">
          <w:t xml:space="preserve"> </w:t>
        </w:r>
      </w:ins>
      <w:ins w:id="44" w:author="Perkowski, Evan A" w:date="2023-01-11T16:34:00Z">
        <w:r w:rsidR="00A217C4">
          <w:t>on</w:t>
        </w:r>
      </w:ins>
      <w:r w:rsidR="006A1E4A">
        <w:t xml:space="preserve"> </w:t>
      </w:r>
      <w:r w:rsidR="006A1E4A">
        <w:rPr>
          <w:i/>
          <w:iCs/>
        </w:rPr>
        <w:t>N</w:t>
      </w:r>
      <w:r w:rsidR="006A1E4A">
        <w:rPr>
          <w:vertAlign w:val="subscript"/>
        </w:rPr>
        <w:t>area</w:t>
      </w:r>
      <w:ins w:id="45" w:author="Perkowski, Evan A" w:date="2023-01-11T16:34:00Z">
        <w:r w:rsidR="00A217C4">
          <w:t xml:space="preserve">, while effects of </w:t>
        </w:r>
      </w:ins>
      <w:ins w:id="46" w:author="Perkowski, Evan A" w:date="2023-01-12T09:28:00Z">
        <w:r w:rsidR="00263427">
          <w:t>vapor pressure deficit</w:t>
        </w:r>
      </w:ins>
      <w:ins w:id="47" w:author="Perkowski, Evan A" w:date="2023-01-11T16:34:00Z">
        <w:r w:rsidR="00A217C4">
          <w:t xml:space="preserve"> on </w:t>
        </w:r>
        <w:r w:rsidR="00A217C4">
          <w:rPr>
            <w:i/>
            <w:iCs/>
          </w:rPr>
          <w:t>N</w:t>
        </w:r>
        <w:r w:rsidR="00A217C4">
          <w:rPr>
            <w:vertAlign w:val="subscript"/>
          </w:rPr>
          <w:t>area</w:t>
        </w:r>
        <w:r w:rsidR="00A217C4">
          <w:t xml:space="preserve"> were </w:t>
        </w:r>
      </w:ins>
      <w:ins w:id="48" w:author="Perkowski, Evan A" w:date="2023-01-12T09:29:00Z">
        <w:r w:rsidR="00263427">
          <w:t>med</w:t>
        </w:r>
      </w:ins>
      <w:ins w:id="49" w:author="Perkowski, Evan A" w:date="2023-01-12T09:30:00Z">
        <w:r w:rsidR="00263427">
          <w:t xml:space="preserve">iated by </w:t>
        </w:r>
      </w:ins>
      <w:ins w:id="50" w:author="Perkowski, Evan A" w:date="2023-01-11T16:34:00Z">
        <w:r w:rsidR="00A217C4">
          <w:t xml:space="preserve">the negative effect of increasing leaf </w:t>
        </w:r>
      </w:ins>
      <w:ins w:id="51" w:author="Perkowski, Evan A" w:date="2023-01-16T10:38:00Z">
        <w:r w:rsidR="00CB17D3" w:rsidRPr="00B418E9">
          <w:rPr>
            <w:i/>
            <w:iCs/>
            <w:lang w:val="el-GR"/>
          </w:rPr>
          <w:t>χ</w:t>
        </w:r>
        <w:r w:rsidR="00CB17D3">
          <w:t xml:space="preserve"> </w:t>
        </w:r>
      </w:ins>
      <w:ins w:id="52" w:author="Perkowski, Evan A" w:date="2023-01-11T16:34:00Z">
        <w:r w:rsidR="00A217C4">
          <w:t xml:space="preserve">on </w:t>
        </w:r>
        <w:r w:rsidR="00A217C4">
          <w:rPr>
            <w:i/>
            <w:iCs/>
          </w:rPr>
          <w:t>N</w:t>
        </w:r>
        <w:r w:rsidR="00A217C4">
          <w:rPr>
            <w:vertAlign w:val="subscript"/>
          </w:rPr>
          <w:t>area</w:t>
        </w:r>
      </w:ins>
      <w:r w:rsidR="006A1E4A">
        <w:t>. These results provide the first empirical evidence</w:t>
      </w:r>
      <w:r w:rsidR="00A91F4B">
        <w:t xml:space="preserve"> showing that </w:t>
      </w:r>
      <w:ins w:id="53" w:author="Perkowski, Evan A" w:date="2023-01-16T10:38:00Z">
        <w:r w:rsidR="00CB17D3" w:rsidRPr="00B418E9">
          <w:rPr>
            <w:i/>
            <w:iCs/>
            <w:lang w:val="el-GR"/>
          </w:rPr>
          <w:t>χ</w:t>
        </w:r>
        <w:r w:rsidR="00CB17D3" w:rsidRPr="00CB17D3">
          <w:t xml:space="preserve"> </w:t>
        </w:r>
      </w:ins>
      <w:r w:rsidR="00A91F4B">
        <w:t xml:space="preserve">is a </w:t>
      </w:r>
      <w:r w:rsidR="006738DC">
        <w:t xml:space="preserve">primary </w:t>
      </w:r>
      <w:r w:rsidR="00A91F4B">
        <w:t>driver of</w:t>
      </w:r>
      <w:ins w:id="54" w:author="Perkowski, Evan A" w:date="2023-01-11T16:46:00Z">
        <w:r w:rsidR="002D437C">
          <w:t xml:space="preserve"> variance</w:t>
        </w:r>
      </w:ins>
      <w:r w:rsidR="00A91F4B">
        <w:t xml:space="preserve">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1E9EE3C"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1E471755"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1B6DABD6"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55" w:author="Perkowski, Evan A" w:date="2023-01-03T15:17:00Z">
        <w:r w:rsidR="00826AF7">
          <w:t xml:space="preserve"> </w:t>
        </w:r>
      </w:ins>
      <w:ins w:id="56" w:author="Perkowski, Evan A" w:date="2023-01-12T09:41:00Z">
        <w:r w:rsidR="00BC0640">
          <w:t xml:space="preserve">The </w:t>
        </w:r>
      </w:ins>
      <w:r w:rsidR="00B53AEA">
        <w:t>theory predicts that, all else equal, an increase in soil nitrogen availability should decrease the cost of acquiring and using nutrients 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ins w:id="57" w:author="Perkowski, Evan A" w:date="2023-01-16T10:40:00Z">
        <w:r w:rsidR="004B3F25">
          <w:t xml:space="preserve"> and </w:t>
        </w:r>
      </w:ins>
      <w:ins w:id="58" w:author="Perkowski, Evan A" w:date="2023-01-17T13:39:00Z">
        <w:r w:rsidR="00BB4372">
          <w:t xml:space="preserve">lower </w:t>
        </w:r>
      </w:ins>
      <w:ins w:id="59" w:author="Perkowski, Evan A" w:date="2023-01-16T10:40:00Z">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4B3F25" w:rsidRPr="004B3F25">
          <w:rPr>
            <w:i/>
            <w:iCs/>
            <w:lang w:val="el-GR"/>
          </w:rPr>
          <w:t>χ</w:t>
        </w:r>
        <w:r w:rsidR="004B3F25">
          <w:t>)</w:t>
        </w:r>
      </w:ins>
      <w:r w:rsidR="00310537">
        <w:t xml:space="preserve"> </w:t>
      </w:r>
      <w:r w:rsidR="00310537">
        <w:fldChar w:fldCharType="begin" w:fldLock="1"/>
      </w:r>
      <w:r w:rsidR="00CD421F">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prep)","plainTextFormattedCitation":"(Wright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ins w:id="60" w:author="Perkowski, Evan A" w:date="2023-01-12T09:41:00Z">
        <w:r w:rsidR="00BC0640">
          <w:rPr>
            <w:noProof/>
          </w:rPr>
          <w:t>; Perkowski et al.</w:t>
        </w:r>
      </w:ins>
      <w:ins w:id="61" w:author="Perkowski, Evan A" w:date="2023-01-12T09:42:00Z">
        <w:r w:rsidR="00BC0640">
          <w:rPr>
            <w:noProof/>
          </w:rPr>
          <w:t xml:space="preserve"> in prep</w:t>
        </w:r>
      </w:ins>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ins w:id="62" w:author="Perkowski, Evan A" w:date="2023-01-16T10:45:00Z">
        <w:r w:rsidR="004B3F25">
          <w:t xml:space="preserve">costs of </w:t>
        </w:r>
      </w:ins>
      <w:r w:rsidR="00884BB2">
        <w:t>water</w:t>
      </w:r>
      <w:ins w:id="63" w:author="Perkowski, Evan A" w:date="2023-01-16T10:45:00Z">
        <w:r w:rsidR="004B3F25">
          <w:t xml:space="preserve"> acquisition and use</w:t>
        </w:r>
      </w:ins>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ins w:id="64" w:author="Perkowski, Evan A" w:date="2023-01-16T10:45:00Z">
        <w:r w:rsidR="004B3F25">
          <w:t xml:space="preserve"> and</w:t>
        </w:r>
      </w:ins>
      <w:ins w:id="65" w:author="Perkowski, Evan A" w:date="2023-01-16T10:46:00Z">
        <w:r w:rsidR="004B3F25">
          <w:t xml:space="preserve"> </w:t>
        </w:r>
      </w:ins>
      <w:ins w:id="66" w:author="Perkowski, Evan A" w:date="2023-01-16T10:45:00Z">
        <w:r w:rsidR="004B3F25" w:rsidRPr="004B3F25">
          <w:rPr>
            <w:i/>
            <w:iCs/>
            <w:lang w:val="el-GR"/>
          </w:rPr>
          <w:t>χ</w:t>
        </w:r>
      </w:ins>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ins w:id="67" w:author="Perkowski, Evan A" w:date="2023-01-11T16:55:00Z">
        <w:r w:rsidR="0025039E">
          <w:t>, suggesting that</w:t>
        </w:r>
      </w:ins>
      <w:r w:rsidR="00047003">
        <w:t xml:space="preserve"> the optimal response to increased vapor pressure deficit</w:t>
      </w:r>
      <w:ins w:id="68" w:author="Perkowski, Evan A" w:date="2023-01-16T11:09:00Z">
        <w:r w:rsidR="001E3E42">
          <w:t xml:space="preserve"> (</w:t>
        </w:r>
        <w:r w:rsidR="001E3E42">
          <w:rPr>
            <w:i/>
            <w:iCs/>
          </w:rPr>
          <w:t>VPD</w:t>
        </w:r>
        <w:r w:rsidR="001E3E42">
          <w:t>)</w:t>
        </w:r>
      </w:ins>
      <w:r w:rsidR="00047003">
        <w:t xml:space="preserve"> should be a reduction in stomatal conductance and </w:t>
      </w:r>
      <w:ins w:id="69" w:author="Perkowski, Evan A" w:date="2023-01-16T10:46:00Z">
        <w:r w:rsidR="004B3F25" w:rsidRPr="004B3F25">
          <w:rPr>
            <w:i/>
            <w:iCs/>
            <w:lang w:val="el-GR"/>
          </w:rPr>
          <w:t>χ</w:t>
        </w:r>
        <w:r w:rsidR="004B3F25" w:rsidDel="004B3F25">
          <w:t xml:space="preserve"> </w:t>
        </w:r>
      </w:ins>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B176A8">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gradients","type":"article-journal","volume":"29"},"uris":["http://www.mendeley.com/documents/?uuid=21ffc03c-3e82-40b0-846f-1638da6585e7"]}],"mendeley":{"formattedCitation":"(Grossiord et al. 2020, Dong et al. 2020, Westerband et al. 2023)","plainTextFormattedCitation":"(Grossiord et al. 2020, Dong et al. 2020, Westerband et al. 2023)","previouslyFormattedCitation":"(Grossiord et al. 2020, Dong et al. 2020, Westerband et al. 2023)"},"properties":{"noteIndex":0},"schema":"https://github.com/citation-style-language/schema/raw/master/csl-citation.json"}</w:instrText>
      </w:r>
      <w:r w:rsidR="004B446C">
        <w:fldChar w:fldCharType="separate"/>
      </w:r>
      <w:r w:rsidR="00B176A8" w:rsidRPr="00B176A8">
        <w:rPr>
          <w:noProof/>
        </w:rPr>
        <w:t>(Grossiord et al. 2020, Dong et al. 2020, Westerband et al. 2023)</w:t>
      </w:r>
      <w:r w:rsidR="004B446C">
        <w:fldChar w:fldCharType="end"/>
      </w:r>
      <w:r w:rsidR="00BC0640">
        <w:t>.</w:t>
      </w:r>
    </w:p>
    <w:p w14:paraId="64800909" w14:textId="3042C7AB" w:rsidR="004B446C" w:rsidRPr="002775C3" w:rsidRDefault="00155249" w:rsidP="00670A34">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greenhouse experiment, where a leguminous species generally had lower costs of nitrogen </w:t>
      </w:r>
      <w:r w:rsidR="00AA379F">
        <w:lastRenderedPageBreak/>
        <w:t>acquisition</w:t>
      </w:r>
      <w:ins w:id="70" w:author="Perkowski, Evan A" w:date="2023-01-12T09:47:00Z">
        <w:r w:rsidR="00CD421F">
          <w:t xml:space="preserve"> compared to a non-leguminous species, although these </w:t>
        </w:r>
      </w:ins>
      <w:ins w:id="71" w:author="Perkowski, Evan A" w:date="2023-01-12T09:48:00Z">
        <w:r w:rsidR="00CD421F">
          <w:t>differences</w:t>
        </w:r>
      </w:ins>
      <w:ins w:id="72" w:author="Perkowski, Evan A" w:date="2023-01-12T09:47:00Z">
        <w:r w:rsidR="00CD421F">
          <w:t xml:space="preserve"> were generally stronger with </w:t>
        </w:r>
      </w:ins>
      <w:ins w:id="73" w:author="Perkowski, Evan A" w:date="2023-01-17T13:40:00Z">
        <w:r w:rsidR="00BB4372">
          <w:t>under increased</w:t>
        </w:r>
      </w:ins>
      <w:ins w:id="74" w:author="Perkowski, Evan A" w:date="2023-01-12T09:47:00Z">
        <w:r w:rsidR="00CD421F">
          <w:t xml:space="preserve"> nitrogen limitation</w:t>
        </w:r>
      </w:ins>
      <w:ins w:id="75" w:author="Perkowski, Evan A" w:date="2023-01-12T09:48:00Z">
        <w:r w:rsidR="00CD421F">
          <w:t xml:space="preserve"> </w:t>
        </w:r>
      </w:ins>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ins w:id="76" w:author="Perkowski, Evan A" w:date="2023-01-17T15:48:00Z">
        <w:r w:rsidR="00E30E4D">
          <w:t xml:space="preserve"> Similarly,</w:t>
        </w:r>
      </w:ins>
      <w:ins w:id="77" w:author="Perkowski, Evan A" w:date="2023-01-17T15:55:00Z">
        <w:r w:rsidR="002B206F">
          <w:t xml:space="preserve"> leaf nitrogen allocation patterns across environmental</w:t>
        </w:r>
      </w:ins>
      <w:ins w:id="78" w:author="Perkowski, Evan A" w:date="2023-01-17T15:56:00Z">
        <w:r w:rsidR="002B206F">
          <w:t xml:space="preserve"> gradients may be dependent on photosynthetic pathway. General lower </w:t>
        </w:r>
        <w:r w:rsidR="002B206F" w:rsidRPr="004B3F25">
          <w:rPr>
            <w:i/>
            <w:iCs/>
            <w:lang w:val="el-GR"/>
          </w:rPr>
          <w:t>χ</w:t>
        </w:r>
        <w:r w:rsidR="002B206F">
          <w:t xml:space="preserve"> values</w:t>
        </w:r>
      </w:ins>
      <w:ins w:id="79" w:author="Perkowski, Evan A" w:date="2023-01-17T15:57:00Z">
        <w:r w:rsidR="002B206F">
          <w:t xml:space="preserve"> in</w:t>
        </w:r>
        <w:r w:rsidR="002B206F" w:rsidRPr="002B206F">
          <w:t xml:space="preserve"> </w:t>
        </w:r>
        <w:r w:rsidR="002B206F">
          <w:t>C</w:t>
        </w:r>
        <w:r w:rsidR="002B206F">
          <w:rPr>
            <w:vertAlign w:val="subscript"/>
          </w:rPr>
          <w:t>4</w:t>
        </w:r>
        <w:r w:rsidR="002B206F">
          <w:t xml:space="preserve"> species</w:t>
        </w:r>
      </w:ins>
      <w:ins w:id="80" w:author="Perkowski, Evan A" w:date="2023-01-17T15:56:00Z">
        <w:r w:rsidR="002B206F">
          <w:t xml:space="preserve"> </w:t>
        </w:r>
      </w:ins>
      <w:ins w:id="81" w:author="Perkowski, Evan A" w:date="2023-01-17T15:57:00Z">
        <w:r w:rsidR="002B206F">
          <w:t>suggests that C</w:t>
        </w:r>
        <w:r w:rsidR="002B206F">
          <w:rPr>
            <w:vertAlign w:val="subscript"/>
          </w:rPr>
          <w:t>4</w:t>
        </w:r>
        <w:r w:rsidR="002B206F">
          <w:t xml:space="preserve"> species </w:t>
        </w:r>
      </w:ins>
      <w:ins w:id="82" w:author="Perkowski, Evan A" w:date="2023-01-17T15:59:00Z">
        <w:r w:rsidR="0072289E">
          <w:t xml:space="preserve">may </w:t>
        </w:r>
      </w:ins>
      <w:ins w:id="83" w:author="Perkowski, Evan A" w:date="2023-01-17T15:57:00Z">
        <w:r w:rsidR="002B206F">
          <w:t xml:space="preserve">have lower </w:t>
        </w:r>
        <w:r w:rsidR="002B206F">
          <w:rPr>
            <w:i/>
            <w:iCs/>
            <w:lang w:val="el-GR"/>
          </w:rPr>
          <w:t>β</w:t>
        </w:r>
        <w:r w:rsidR="002B206F">
          <w:t xml:space="preserve"> values </w:t>
        </w:r>
      </w:ins>
      <w:ins w:id="84" w:author="Perkowski, Evan A" w:date="2023-01-17T15:56:00Z">
        <w:r w:rsidR="002B206F">
          <w:t>than C</w:t>
        </w:r>
        <w:r w:rsidR="002B206F">
          <w:rPr>
            <w:vertAlign w:val="subscript"/>
          </w:rPr>
          <w:t>3</w:t>
        </w:r>
        <w:r w:rsidR="002B206F">
          <w:t xml:space="preserve"> species,</w:t>
        </w:r>
      </w:ins>
      <w:ins w:id="85" w:author="Perkowski, Evan A" w:date="2023-01-17T15:57:00Z">
        <w:r w:rsidR="002B206F">
          <w:t xml:space="preserve"> a pattern that could be the result of </w:t>
        </w:r>
      </w:ins>
      <w:ins w:id="86" w:author="Perkowski, Evan A" w:date="2023-01-17T15:39:00Z">
        <w:r w:rsidR="00E30E4D">
          <w:t>increased costs associated with water acquisition and use</w:t>
        </w:r>
      </w:ins>
      <w:ins w:id="87" w:author="Perkowski, Evan A" w:date="2023-01-17T15:58:00Z">
        <w:r w:rsidR="002B206F">
          <w:t xml:space="preserve"> or</w:t>
        </w:r>
      </w:ins>
      <w:ins w:id="88" w:author="Perkowski, Evan A" w:date="2023-01-17T15:50:00Z">
        <w:r w:rsidR="002B206F">
          <w:t xml:space="preserve"> reduced costs associated </w:t>
        </w:r>
      </w:ins>
      <w:ins w:id="89" w:author="Perkowski, Evan A" w:date="2023-01-17T15:51:00Z">
        <w:r w:rsidR="002B206F">
          <w:t>w</w:t>
        </w:r>
      </w:ins>
      <w:ins w:id="90" w:author="Perkowski, Evan A" w:date="2023-01-17T15:50:00Z">
        <w:r w:rsidR="002B206F">
          <w:t>ith nutrient acquisition and use</w:t>
        </w:r>
      </w:ins>
      <w:ins w:id="91" w:author="Perkowski, Evan A" w:date="2023-01-17T15:58:00Z">
        <w:r w:rsidR="002B206F">
          <w:t xml:space="preserve"> relative to C</w:t>
        </w:r>
        <w:r w:rsidR="002B206F">
          <w:rPr>
            <w:vertAlign w:val="subscript"/>
          </w:rPr>
          <w:t>3</w:t>
        </w:r>
        <w:r w:rsidR="002B206F">
          <w:t xml:space="preserve"> species</w:t>
        </w:r>
      </w:ins>
      <w:ins w:id="92" w:author="Perkowski, Evan A" w:date="2023-01-17T15:50:00Z">
        <w:r w:rsidR="002B206F">
          <w:t>.</w:t>
        </w:r>
      </w:ins>
      <w:ins w:id="93" w:author="Perkowski, Evan A" w:date="2023-01-17T15:52:00Z">
        <w:r w:rsidR="002B206F">
          <w:t xml:space="preserve"> While lower </w:t>
        </w:r>
      </w:ins>
      <w:ins w:id="94" w:author="Perkowski, Evan A" w:date="2023-01-17T15:40:00Z">
        <w:r w:rsidR="00E30E4D">
          <w:rPr>
            <w:i/>
            <w:iCs/>
            <w:lang w:val="el-GR"/>
          </w:rPr>
          <w:t>β</w:t>
        </w:r>
        <w:r w:rsidR="00E30E4D">
          <w:t xml:space="preserve"> </w:t>
        </w:r>
      </w:ins>
      <w:ins w:id="95" w:author="Perkowski, Evan A" w:date="2023-01-17T15:51:00Z">
        <w:r w:rsidR="002B206F">
          <w:t xml:space="preserve">values </w:t>
        </w:r>
      </w:ins>
      <w:ins w:id="96" w:author="Perkowski, Evan A" w:date="2023-01-17T15:40:00Z">
        <w:r w:rsidR="00E30E4D">
          <w:t>in C</w:t>
        </w:r>
        <w:r w:rsidR="00E30E4D">
          <w:rPr>
            <w:vertAlign w:val="subscript"/>
          </w:rPr>
          <w:t>4</w:t>
        </w:r>
        <w:r w:rsidR="00E30E4D">
          <w:t xml:space="preserve"> species </w:t>
        </w:r>
      </w:ins>
      <w:ins w:id="97" w:author="Perkowski, Evan A" w:date="2023-01-17T15:58:00Z">
        <w:r w:rsidR="0072289E">
          <w:t>pr</w:t>
        </w:r>
      </w:ins>
      <w:ins w:id="98" w:author="Perkowski, Evan A" w:date="2023-01-17T15:59:00Z">
        <w:r w:rsidR="0072289E">
          <w:t xml:space="preserve">ovides a possible explanation for </w:t>
        </w:r>
      </w:ins>
      <w:ins w:id="99" w:author="Perkowski, Evan A" w:date="2023-01-17T15:40:00Z">
        <w:r w:rsidR="00E30E4D">
          <w:t>why C</w:t>
        </w:r>
        <w:r w:rsidR="00E30E4D">
          <w:rPr>
            <w:vertAlign w:val="subscript"/>
          </w:rPr>
          <w:t>4</w:t>
        </w:r>
        <w:r w:rsidR="00E30E4D">
          <w:t xml:space="preserve"> species</w:t>
        </w:r>
      </w:ins>
      <w:ins w:id="100" w:author="Perkowski, Evan A" w:date="2023-01-17T16:00:00Z">
        <w:r w:rsidR="0072289E">
          <w:t xml:space="preserve"> often</w:t>
        </w:r>
      </w:ins>
      <w:ins w:id="101" w:author="Perkowski, Evan A" w:date="2023-01-17T15:41:00Z">
        <w:r w:rsidR="00E30E4D">
          <w:t xml:space="preserve"> have lower</w:t>
        </w:r>
      </w:ins>
      <w:ins w:id="102" w:author="Perkowski, Evan A" w:date="2023-01-17T15:53:00Z">
        <w:r w:rsidR="002B206F">
          <w:t xml:space="preserve"> </w:t>
        </w:r>
        <w:r w:rsidR="002B206F" w:rsidRPr="004B3F25">
          <w:rPr>
            <w:i/>
            <w:iCs/>
            <w:lang w:val="el-GR"/>
          </w:rPr>
          <w:t>χ</w:t>
        </w:r>
        <w:r w:rsidR="002B206F">
          <w:t xml:space="preserve"> and greater water use efficiency, theory predicts that this</w:t>
        </w:r>
      </w:ins>
      <w:ins w:id="103" w:author="Perkowski, Evan A" w:date="2023-01-17T16:00:00Z">
        <w:r w:rsidR="0072289E">
          <w:t xml:space="preserve"> response</w:t>
        </w:r>
      </w:ins>
      <w:ins w:id="104" w:author="Perkowski, Evan A" w:date="2023-01-17T15:53:00Z">
        <w:r w:rsidR="002B206F">
          <w:t xml:space="preserve"> should cause C</w:t>
        </w:r>
        <w:r w:rsidR="002B206F">
          <w:rPr>
            <w:vertAlign w:val="subscript"/>
          </w:rPr>
          <w:t>4</w:t>
        </w:r>
        <w:r w:rsidR="002B206F">
          <w:t xml:space="preserve"> species to have greater </w:t>
        </w:r>
      </w:ins>
      <w:commentRangeStart w:id="105"/>
      <w:commentRangeStart w:id="106"/>
      <w:ins w:id="107" w:author="Perkowski, Evan A" w:date="2023-01-16T15:46:00Z">
        <w:r w:rsidR="00235A59">
          <w:rPr>
            <w:i/>
            <w:iCs/>
          </w:rPr>
          <w:t>N</w:t>
        </w:r>
        <w:r w:rsidR="00235A59">
          <w:rPr>
            <w:vertAlign w:val="subscript"/>
          </w:rPr>
          <w:t>area</w:t>
        </w:r>
        <w:r w:rsidR="00235A59">
          <w:t xml:space="preserve"> </w:t>
        </w:r>
        <w:commentRangeEnd w:id="105"/>
        <w:r w:rsidR="00235A59">
          <w:rPr>
            <w:rStyle w:val="CommentReference"/>
            <w:rFonts w:eastAsiaTheme="minorHAnsi" w:cs="Times New Roman (Body CS)"/>
          </w:rPr>
          <w:commentReference w:id="105"/>
        </w:r>
        <w:commentRangeEnd w:id="106"/>
        <w:r w:rsidR="00235A59">
          <w:rPr>
            <w:rStyle w:val="CommentReference"/>
            <w:rFonts w:eastAsiaTheme="minorHAnsi" w:cs="Times New Roman (Body CS)"/>
          </w:rPr>
          <w:commentReference w:id="106"/>
        </w:r>
        <w:r w:rsidR="00235A59">
          <w:t>values</w:t>
        </w:r>
      </w:ins>
      <w:ins w:id="108" w:author="Perkowski, Evan A" w:date="2023-01-16T15:56:00Z">
        <w:r w:rsidR="00291404">
          <w:t xml:space="preserve"> </w:t>
        </w:r>
      </w:ins>
      <w:ins w:id="109" w:author="Perkowski, Evan A" w:date="2023-01-16T15:46:00Z">
        <w:r w:rsidR="00235A59">
          <w:t>compared to C</w:t>
        </w:r>
        <w:r w:rsidR="00235A59">
          <w:rPr>
            <w:vertAlign w:val="subscript"/>
          </w:rPr>
          <w:t>3</w:t>
        </w:r>
        <w:r w:rsidR="00235A59">
          <w:t xml:space="preserve"> species</w:t>
        </w:r>
      </w:ins>
      <w:ins w:id="110" w:author="Perkowski, Evan A" w:date="2023-01-18T10:24:00Z">
        <w:r w:rsidR="00670A34">
          <w:t>,</w:t>
        </w:r>
      </w:ins>
      <w:ins w:id="111" w:author="Perkowski, Evan A" w:date="2023-01-17T16:00:00Z">
        <w:r w:rsidR="0072289E">
          <w:t xml:space="preserve"> </w:t>
        </w:r>
      </w:ins>
      <w:ins w:id="112" w:author="Perkowski, Evan A" w:date="2023-01-18T10:29:00Z">
        <w:r w:rsidR="00670A34">
          <w:t>though C</w:t>
        </w:r>
        <w:r w:rsidR="00670A34">
          <w:rPr>
            <w:vertAlign w:val="subscript"/>
          </w:rPr>
          <w:t>4</w:t>
        </w:r>
        <w:r w:rsidR="00670A34">
          <w:t xml:space="preserve"> species co</w:t>
        </w:r>
      </w:ins>
      <w:ins w:id="113" w:author="Perkowski, Evan A" w:date="2023-01-18T10:30:00Z">
        <w:r w:rsidR="00670A34">
          <w:t xml:space="preserve">mmonly exhibit lower </w:t>
        </w:r>
        <w:r w:rsidR="00670A34">
          <w:rPr>
            <w:i/>
            <w:iCs/>
          </w:rPr>
          <w:t>N</w:t>
        </w:r>
        <w:r w:rsidR="00670A34">
          <w:rPr>
            <w:vertAlign w:val="subscript"/>
          </w:rPr>
          <w:t>area</w:t>
        </w:r>
        <w:r w:rsidR="00670A34">
          <w:t xml:space="preserve"> and higher nitrogen use efficiency than C</w:t>
        </w:r>
        <w:r w:rsidR="00670A34">
          <w:rPr>
            <w:vertAlign w:val="subscript"/>
          </w:rPr>
          <w:t>3</w:t>
        </w:r>
        <w:r w:rsidR="00670A34">
          <w:t xml:space="preserve"> species </w:t>
        </w:r>
      </w:ins>
      <w:ins w:id="114" w:author="Perkowski, Evan A" w:date="2023-01-16T15:46:00Z">
        <w:r w:rsidR="00235A59">
          <w:fldChar w:fldCharType="begin" w:fldLock="1"/>
        </w:r>
      </w:ins>
      <w:r w:rsidR="00745A50">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ins w:id="115" w:author="Perkowski, Evan A" w:date="2023-01-16T15:46:00Z">
        <w:r w:rsidR="00235A59">
          <w:fldChar w:fldCharType="separate"/>
        </w:r>
      </w:ins>
      <w:r w:rsidR="002775C3" w:rsidRPr="002775C3">
        <w:rPr>
          <w:noProof/>
        </w:rPr>
        <w:t>(Schmitt and Edwards 1981, Sage and Pearcy 1987, Ghannoum et al. 2011)</w:t>
      </w:r>
      <w:ins w:id="116" w:author="Perkowski, Evan A" w:date="2023-01-16T15:46:00Z">
        <w:r w:rsidR="00235A59">
          <w:fldChar w:fldCharType="end"/>
        </w:r>
      </w:ins>
      <w:ins w:id="117" w:author="Perkowski, Evan A" w:date="2023-01-17T15:54:00Z">
        <w:r w:rsidR="002B206F">
          <w:t>.</w:t>
        </w:r>
      </w:ins>
      <w:ins w:id="118" w:author="Perkowski, Evan A" w:date="2023-01-18T10:09:00Z">
        <w:r w:rsidR="002775C3">
          <w:t xml:space="preserve"> </w:t>
        </w:r>
      </w:ins>
      <w:ins w:id="119" w:author="Perkowski, Evan A" w:date="2023-01-17T15:54:00Z">
        <w:r w:rsidR="002B206F">
          <w:t>No study to date has directly</w:t>
        </w:r>
      </w:ins>
      <w:ins w:id="120" w:author="Perkowski, Evan A" w:date="2023-01-18T10:23:00Z">
        <w:r w:rsidR="00670A34">
          <w:t xml:space="preserve"> quantified</w:t>
        </w:r>
      </w:ins>
      <w:ins w:id="121" w:author="Perkowski, Evan A" w:date="2023-01-17T15:54:00Z">
        <w:r w:rsidR="002B206F">
          <w:t xml:space="preserve"> </w:t>
        </w:r>
      </w:ins>
      <w:ins w:id="122" w:author="Perkowski, Evan A" w:date="2023-01-16T10:59:00Z">
        <w:r w:rsidR="00B176A8">
          <w:rPr>
            <w:i/>
            <w:iCs/>
            <w:lang w:val="el-GR"/>
          </w:rPr>
          <w:t>β</w:t>
        </w:r>
        <w:r w:rsidR="00B176A8">
          <w:t xml:space="preserve"> in C</w:t>
        </w:r>
        <w:r w:rsidR="00B176A8">
          <w:rPr>
            <w:vertAlign w:val="subscript"/>
          </w:rPr>
          <w:t>4</w:t>
        </w:r>
        <w:r w:rsidR="00B176A8">
          <w:t xml:space="preserve"> species</w:t>
        </w:r>
      </w:ins>
      <w:ins w:id="123" w:author="Perkowski, Evan A" w:date="2023-01-16T11:04:00Z">
        <w:r w:rsidR="001E3E42">
          <w:t xml:space="preserve"> a</w:t>
        </w:r>
      </w:ins>
      <w:ins w:id="124" w:author="Perkowski, Evan A" w:date="2023-01-16T11:05:00Z">
        <w:r w:rsidR="001E3E42">
          <w:t>side from the dataset used to initially parame</w:t>
        </w:r>
      </w:ins>
      <w:ins w:id="125" w:author="Perkowski, Evan A" w:date="2023-01-17T15:42:00Z">
        <w:r w:rsidR="00E30E4D">
          <w:t>terize an optimality model for C</w:t>
        </w:r>
        <w:r w:rsidR="00E30E4D">
          <w:rPr>
            <w:vertAlign w:val="subscript"/>
          </w:rPr>
          <w:t>4</w:t>
        </w:r>
        <w:r w:rsidR="00E30E4D">
          <w:t xml:space="preserve"> spec</w:t>
        </w:r>
      </w:ins>
      <w:ins w:id="126" w:author="Perkowski, Evan A" w:date="2023-01-17T15:43:00Z">
        <w:r w:rsidR="00E30E4D">
          <w:t xml:space="preserve">ies </w:t>
        </w:r>
        <w:r w:rsidR="00E30E4D">
          <w:fldChar w:fldCharType="begin" w:fldLock="1"/>
        </w:r>
      </w:ins>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ins w:id="127" w:author="Perkowski, Evan A" w:date="2023-01-17T15:43:00Z">
        <w:r w:rsidR="00E30E4D">
          <w:fldChar w:fldCharType="end"/>
        </w:r>
      </w:ins>
      <w:ins w:id="128" w:author="Perkowski, Evan A" w:date="2023-01-16T10:59:00Z">
        <w:r w:rsidR="00B176A8">
          <w:t>.</w:t>
        </w:r>
      </w:ins>
    </w:p>
    <w:p w14:paraId="0172AC4E" w14:textId="6BA5C2B9" w:rsidR="00B176A8" w:rsidRPr="00B176A8" w:rsidRDefault="00A05D01" w:rsidP="007335E5">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B176A8">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Biology","id":"ITEM-1","issue":"3","issued":{"date-parts":[["2023","2","16"]]},"page":"856-873","title":"Coordination of photosynthetic traits across soil and climate gradients","type":"article-journal","volume":"29"},"uris":["http://www.mendeley.com/documents/?uuid=21ffc03c-3e82-40b0-846f-1638da6585e7"]},{"id":"ITEM-2","itemData":{"DOI":"10.1111/nph.18254","ISSN":"0028-646X","abstract":"The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5A2C5C">
        <w:fldChar w:fldCharType="separate"/>
      </w:r>
      <w:r w:rsidR="00B176A8" w:rsidRPr="00B176A8">
        <w:rPr>
          <w:noProof/>
        </w:rPr>
        <w:t>(Paillassa et al. 2020, Querejeta et al. 2022, Westerband et al. 2023)</w:t>
      </w:r>
      <w:r w:rsidR="005A2C5C">
        <w:fldChar w:fldCharType="end"/>
      </w:r>
      <w:r>
        <w:t xml:space="preserve"> and</w:t>
      </w:r>
      <w:r w:rsidR="005B451C">
        <w:t xml:space="preserve"> </w:t>
      </w:r>
      <w:r w:rsidR="00DD2B66">
        <w:t>in</w:t>
      </w:r>
      <w:r w:rsidR="005B451C">
        <w:t xml:space="preserve"> </w:t>
      </w:r>
      <w:r>
        <w:t>manipulation experiments</w:t>
      </w:r>
      <w:r w:rsidR="00E46B6E">
        <w:t xml:space="preserve"> </w:t>
      </w:r>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ins w:id="129" w:author="Perkowski, Evan A" w:date="2023-01-12T10:14:00Z">
        <w:r w:rsidR="00E46B6E">
          <w:rPr>
            <w:noProof/>
          </w:rPr>
          <w:t xml:space="preserve">Perkowski et al. in prep, </w:t>
        </w:r>
      </w:ins>
      <w:r w:rsidR="00E46B6E" w:rsidRPr="00E46B6E">
        <w:rPr>
          <w:noProof/>
        </w:rPr>
        <w:t>Bialic‐Murphy et al. 2021)</w:t>
      </w:r>
      <w:ins w:id="130" w:author="Perkowski, Evan A" w:date="2023-01-12T10:14:00Z">
        <w:r w:rsidR="00E46B6E">
          <w:fldChar w:fldCharType="end"/>
        </w:r>
      </w:ins>
      <w:r w:rsidR="005B451C">
        <w:t xml:space="preserve">. </w:t>
      </w:r>
      <w:r w:rsidR="000615D8">
        <w:t xml:space="preserve">Additionally, increasing </w:t>
      </w:r>
      <w:ins w:id="131" w:author="Perkowski, Evan A" w:date="2023-01-16T15:33:00Z">
        <w:r w:rsidR="00C1617D">
          <w:rPr>
            <w:i/>
            <w:iCs/>
            <w:color w:val="000000" w:themeColor="text1"/>
          </w:rPr>
          <w:t>VPD</w:t>
        </w:r>
        <w:r w:rsidR="00C1617D" w:rsidDel="00C1617D">
          <w:t xml:space="preserve"> </w:t>
        </w:r>
      </w:ins>
      <w:r w:rsidR="000615D8">
        <w:t>ha</w:t>
      </w:r>
      <w:ins w:id="132" w:author="Perkowski, Evan A" w:date="2023-01-12T10:28:00Z">
        <w:r w:rsidR="00541926">
          <w:t>s</w:t>
        </w:r>
      </w:ins>
      <w:r w:rsidR="000615D8">
        <w:t xml:space="preserve"> been shown to have </w:t>
      </w:r>
      <w:ins w:id="133" w:author="Perkowski, Evan A" w:date="2023-01-12T10:28:00Z">
        <w:r w:rsidR="00541926">
          <w:t xml:space="preserve">a </w:t>
        </w:r>
      </w:ins>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ins w:id="134" w:author="Perkowski, Evan A" w:date="2023-01-18T10:36:00Z">
        <w:r w:rsidR="00745A50">
          <w:t>However, these studies have been restricted</w:t>
        </w:r>
      </w:ins>
      <w:ins w:id="135" w:author="Perkowski, Evan A" w:date="2023-01-18T10:37:00Z">
        <w:r w:rsidR="00745A50">
          <w:t xml:space="preserve"> to</w:t>
        </w:r>
      </w:ins>
      <w:ins w:id="136" w:author="Perkowski, Evan A" w:date="2023-01-18T10:36:00Z">
        <w:r w:rsidR="00745A50">
          <w:t xml:space="preserve"> C</w:t>
        </w:r>
        <w:r w:rsidR="00745A50">
          <w:rPr>
            <w:vertAlign w:val="subscript"/>
          </w:rPr>
          <w:t>3</w:t>
        </w:r>
        <w:r w:rsidR="00745A50">
          <w:t xml:space="preserve"> species and,</w:t>
        </w:r>
      </w:ins>
      <w:ins w:id="137" w:author="Perkowski, Evan A" w:date="2023-01-18T10:37:00Z">
        <w:r w:rsidR="00745A50">
          <w:t xml:space="preserve"> </w:t>
        </w:r>
      </w:ins>
      <w:ins w:id="138" w:author="Perkowski, Evan A" w:date="2023-01-12T10:11:00Z">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w:t>
        </w:r>
      </w:ins>
      <w:ins w:id="139" w:author="Perkowski, Evan A" w:date="2023-01-12T10:13:00Z">
        <w:r w:rsidR="00E46B6E">
          <w:t xml:space="preserve">strong </w:t>
        </w:r>
      </w:ins>
      <w:ins w:id="140" w:author="Perkowski, Evan A" w:date="2023-01-12T10:11:00Z">
        <w:r w:rsidR="00E46B6E">
          <w:t>negative relationship</w:t>
        </w:r>
      </w:ins>
      <w:ins w:id="141" w:author="Perkowski, Evan A" w:date="2023-01-12T10:13:00Z">
        <w:r w:rsidR="00E46B6E">
          <w:t>s</w:t>
        </w:r>
      </w:ins>
      <w:ins w:id="142" w:author="Perkowski, Evan A" w:date="2023-01-12T10:11:00Z">
        <w:r w:rsidR="00E46B6E">
          <w:t xml:space="preserve"> with </w:t>
        </w:r>
      </w:ins>
      <w:ins w:id="143" w:author="Perkowski, Evan A" w:date="2023-01-16T10:50:00Z">
        <w:r w:rsidR="00B176A8" w:rsidRPr="004B3F25">
          <w:rPr>
            <w:i/>
            <w:iCs/>
            <w:lang w:val="el-GR"/>
          </w:rPr>
          <w:t>χ</w:t>
        </w:r>
        <w:r w:rsidR="00B176A8">
          <w:t xml:space="preserve"> </w:t>
        </w:r>
      </w:ins>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ins w:id="144" w:author="Perkowski, Evan A" w:date="2023-01-16T10:53:00Z">
        <w:r w:rsidR="00B176A8">
          <w:rPr>
            <w:i/>
            <w:iCs/>
            <w:noProof/>
          </w:rPr>
          <w:t>in review</w:t>
        </w:r>
      </w:ins>
      <w:r w:rsidR="00B176A8" w:rsidRPr="00B176A8">
        <w:rPr>
          <w:noProof/>
        </w:rPr>
        <w:t>, Dong et al. 2017, Paillassa et al. 2020, Westerband et al. 2023)</w:t>
      </w:r>
      <w:ins w:id="145" w:author="Perkowski, Evan A" w:date="2023-01-12T10:16:00Z">
        <w:r w:rsidR="00E46B6E">
          <w:fldChar w:fldCharType="end"/>
        </w:r>
      </w:ins>
      <w:ins w:id="146" w:author="Perkowski, Evan A" w:date="2023-01-12T10:13:00Z">
        <w:r w:rsidR="00E46B6E">
          <w:t xml:space="preserve">, </w:t>
        </w:r>
      </w:ins>
      <w:r w:rsidR="00CC790F">
        <w:t xml:space="preserve">no study to date has </w:t>
      </w:r>
      <w:r w:rsidR="009C5D08">
        <w:t xml:space="preserve">explicitly </w:t>
      </w:r>
      <w:r w:rsidR="00CC790F">
        <w:t xml:space="preserve">investigated </w:t>
      </w:r>
      <w:r w:rsidR="00385D99">
        <w:t>effects of soil resource availability</w:t>
      </w:r>
      <w:ins w:id="147" w:author="Perkowski, Evan A" w:date="2023-01-12T10:52:00Z">
        <w:r w:rsidR="007335E5">
          <w:t xml:space="preserve"> or plant functional group</w:t>
        </w:r>
      </w:ins>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ins w:id="148" w:author="Perkowski, Evan A" w:date="2023-01-12T10:17:00Z">
        <w:r w:rsidR="00E46B6E">
          <w:t xml:space="preserve"> </w:t>
        </w:r>
      </w:ins>
      <w:ins w:id="149" w:author="Perkowski, Evan A" w:date="2023-01-16T10:50:00Z">
        <w:r w:rsidR="00B176A8" w:rsidRPr="004B3F25">
          <w:rPr>
            <w:i/>
            <w:iCs/>
            <w:lang w:val="el-GR"/>
          </w:rPr>
          <w:t>χ</w:t>
        </w:r>
      </w:ins>
      <w:r w:rsidR="00CC790F">
        <w:t>.</w:t>
      </w:r>
      <w:ins w:id="150" w:author="Perkowski, Evan A" w:date="2023-01-16T10:50:00Z">
        <w:r w:rsidR="00B176A8">
          <w:t xml:space="preserve"> </w:t>
        </w:r>
      </w:ins>
      <w:ins w:id="151" w:author="Perkowski, Evan A" w:date="2023-01-12T10:49:00Z">
        <w:r w:rsidR="007335E5">
          <w:t>Additionally, as</w:t>
        </w:r>
      </w:ins>
      <w:ins w:id="152" w:author="Perkowski, Evan A" w:date="2023-01-12T10:50:00Z">
        <w:r w:rsidR="007335E5">
          <w:t xml:space="preserve"> </w:t>
        </w:r>
      </w:ins>
      <w:r w:rsidR="00CC790F">
        <w:rPr>
          <w:i/>
          <w:iCs/>
        </w:rPr>
        <w:t>N</w:t>
      </w:r>
      <w:r w:rsidR="00CC790F">
        <w:rPr>
          <w:vertAlign w:val="subscript"/>
        </w:rPr>
        <w:t>area</w:t>
      </w:r>
      <w:r w:rsidR="00CC790F">
        <w:t xml:space="preserve"> </w:t>
      </w:r>
      <w:ins w:id="153" w:author="Perkowski, Evan A" w:date="2023-01-12T10:50:00Z">
        <w:r w:rsidR="007335E5">
          <w:t>can be</w:t>
        </w:r>
      </w:ins>
      <w:r w:rsidR="00CC790F">
        <w:t xml:space="preserve"> broken down into </w:t>
      </w:r>
      <w:ins w:id="154" w:author="Perkowski, Evan A" w:date="2023-01-12T10:31:00Z">
        <w:r w:rsidR="00CA7170">
          <w:t>structural</w:t>
        </w:r>
      </w:ins>
      <w:ins w:id="155" w:author="Perkowski, Evan A" w:date="2023-01-12T10:57:00Z">
        <w:r w:rsidR="007335E5">
          <w:t xml:space="preserve"> (leaf mass per area; </w:t>
        </w:r>
        <w:r w:rsidR="007335E5">
          <w:rPr>
            <w:i/>
            <w:iCs/>
          </w:rPr>
          <w:t>M</w:t>
        </w:r>
      </w:ins>
      <w:ins w:id="156" w:author="Perkowski, Evan A" w:date="2023-01-12T10:58:00Z">
        <w:r w:rsidR="007335E5">
          <w:rPr>
            <w:vertAlign w:val="subscript"/>
          </w:rPr>
          <w:t>area</w:t>
        </w:r>
        <w:r w:rsidR="007335E5">
          <w:t>; g m</w:t>
        </w:r>
        <w:r w:rsidR="007335E5">
          <w:rPr>
            <w:vertAlign w:val="superscript"/>
          </w:rPr>
          <w:t>-2</w:t>
        </w:r>
        <w:r w:rsidR="007335E5">
          <w:t>)</w:t>
        </w:r>
      </w:ins>
      <w:ins w:id="157" w:author="Perkowski, Evan A" w:date="2023-01-12T10:31:00Z">
        <w:r w:rsidR="00CA7170">
          <w:t xml:space="preserve"> and metabolic </w:t>
        </w:r>
      </w:ins>
      <w:ins w:id="158" w:author="Perkowski, Evan A" w:date="2023-01-12T10:58:00Z">
        <w:r w:rsidR="007335E5">
          <w:t xml:space="preserve">(mass-based leaf nitrogen content; </w:t>
        </w:r>
        <w:r w:rsidR="007335E5">
          <w:rPr>
            <w:i/>
            <w:iCs/>
          </w:rPr>
          <w:t>N</w:t>
        </w:r>
        <w:r w:rsidR="007335E5">
          <w:rPr>
            <w:vertAlign w:val="subscript"/>
          </w:rPr>
          <w:t>mass</w:t>
        </w:r>
        <w:r w:rsidR="007335E5">
          <w:t>; gN g</w:t>
        </w:r>
        <w:r w:rsidR="007335E5">
          <w:rPr>
            <w:vertAlign w:val="superscript"/>
          </w:rPr>
          <w:t>-1</w:t>
        </w:r>
        <w:r w:rsidR="007335E5">
          <w:t xml:space="preserve">) components </w:t>
        </w:r>
      </w:ins>
      <w:ins w:id="159" w:author="Perkowski, Evan A" w:date="2023-01-12T10:43:00Z">
        <w:r w:rsidR="000A44CF">
          <w:fldChar w:fldCharType="begin" w:fldLock="1"/>
        </w:r>
      </w:ins>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ins w:id="160" w:author="Perkowski, Evan A" w:date="2023-01-12T10:43:00Z">
        <w:r w:rsidR="000A44CF">
          <w:fldChar w:fldCharType="end"/>
        </w:r>
      </w:ins>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ins w:id="161" w:author="Perkowski, Evan A" w:date="2023-01-12T10:52:00Z">
        <w:r w:rsidR="007335E5" w:rsidRPr="007335E5">
          <w:t xml:space="preserve"> </w:t>
        </w:r>
      </w:ins>
      <w:ins w:id="162" w:author="Perkowski, Evan A" w:date="2023-01-16T10:50:00Z">
        <w:r w:rsidR="00B176A8" w:rsidRPr="004B3F25">
          <w:rPr>
            <w:i/>
            <w:iCs/>
            <w:lang w:val="el-GR"/>
          </w:rPr>
          <w:t>χ</w:t>
        </w:r>
      </w:ins>
      <w:r w:rsidR="004150F4">
        <w:t xml:space="preserve">, which </w:t>
      </w:r>
      <w:r w:rsidR="004150F4">
        <w:lastRenderedPageBreak/>
        <w:t xml:space="preserve">would be useful for detecting whether changes in </w:t>
      </w:r>
      <w:r w:rsidR="004150F4">
        <w:rPr>
          <w:i/>
          <w:iCs/>
        </w:rPr>
        <w:t>N</w:t>
      </w:r>
      <w:r w:rsidR="004150F4">
        <w:rPr>
          <w:vertAlign w:val="subscript"/>
        </w:rPr>
        <w:t>area</w:t>
      </w:r>
      <w:r w:rsidR="004150F4">
        <w:t xml:space="preserve"> due to </w:t>
      </w:r>
      <w:ins w:id="163" w:author="Perkowski, Evan A" w:date="2023-01-16T10:50:00Z">
        <w:r w:rsidR="00B176A8" w:rsidRPr="004B3F25">
          <w:rPr>
            <w:i/>
            <w:iCs/>
            <w:lang w:val="el-GR"/>
          </w:rPr>
          <w:t>χ</w:t>
        </w:r>
        <w:r w:rsidR="00B176A8">
          <w:t xml:space="preserve"> </w:t>
        </w:r>
      </w:ins>
      <w:r w:rsidR="004150F4">
        <w:t>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p>
    <w:p w14:paraId="65F6FE19" w14:textId="7BFE8805" w:rsidR="005A0E7B" w:rsidRDefault="00A833A5" w:rsidP="0025039E">
      <w:pPr>
        <w:spacing w:line="360" w:lineRule="auto"/>
        <w:ind w:firstLine="720"/>
        <w:rPr>
          <w:ins w:id="164" w:author="Perkowski, Evan A"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w:t>
      </w:r>
      <w:ins w:id="165" w:author="Perkowski, Evan A" w:date="2023-01-16T11:00:00Z">
        <w:r w:rsidR="001E3E42">
          <w:rPr>
            <w:i/>
            <w:iCs/>
            <w:lang w:val="el-GR"/>
          </w:rPr>
          <w:t>χ</w:t>
        </w:r>
      </w:ins>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the expected climatic and soil resource</w:t>
      </w:r>
      <w:ins w:id="166" w:author="Perkowski, Evan A" w:date="2023-01-12T11:00:00Z">
        <w:r w:rsidR="00285FF4">
          <w:t xml:space="preserve"> variability</w:t>
        </w:r>
      </w:ins>
      <w:r w:rsidR="00610A42">
        <w:t xml:space="preserve"> across sites </w:t>
      </w:r>
      <w:r w:rsidR="005610A3">
        <w:t xml:space="preserve">to test the following </w:t>
      </w:r>
      <w:commentRangeStart w:id="167"/>
      <w:commentRangeStart w:id="168"/>
      <w:commentRangeStart w:id="169"/>
      <w:r w:rsidR="005610A3">
        <w:t>hypotheses</w:t>
      </w:r>
      <w:commentRangeEnd w:id="167"/>
      <w:r w:rsidR="0043441A">
        <w:rPr>
          <w:rStyle w:val="CommentReference"/>
          <w:rFonts w:eastAsiaTheme="minorHAnsi" w:cs="Times New Roman (Body CS)"/>
        </w:rPr>
        <w:commentReference w:id="167"/>
      </w:r>
      <w:commentRangeEnd w:id="168"/>
      <w:r w:rsidR="006D7311">
        <w:rPr>
          <w:rStyle w:val="CommentReference"/>
          <w:rFonts w:eastAsiaTheme="minorHAnsi" w:cs="Times New Roman (Body CS)"/>
        </w:rPr>
        <w:commentReference w:id="168"/>
      </w:r>
      <w:commentRangeEnd w:id="169"/>
      <w:r w:rsidR="00A763ED">
        <w:rPr>
          <w:rStyle w:val="CommentReference"/>
          <w:rFonts w:eastAsiaTheme="minorHAnsi" w:cs="Times New Roman (Body CS)"/>
        </w:rPr>
        <w:commentReference w:id="169"/>
      </w:r>
      <w:ins w:id="170" w:author="Perkowski, Evan A" w:date="2023-01-02T23:22:00Z">
        <w:r w:rsidR="001D1E96">
          <w:t>:</w:t>
        </w:r>
      </w:ins>
    </w:p>
    <w:p w14:paraId="4D9352B1" w14:textId="3A79E099" w:rsidR="00BA6872" w:rsidRDefault="001D1E96" w:rsidP="00BA6872">
      <w:pPr>
        <w:pStyle w:val="ListParagraph"/>
        <w:numPr>
          <w:ilvl w:val="0"/>
          <w:numId w:val="4"/>
        </w:numPr>
        <w:spacing w:line="360" w:lineRule="auto"/>
        <w:ind w:left="720"/>
        <w:rPr>
          <w:ins w:id="171" w:author="Perkowski, Evan A" w:date="2023-01-12T13:11:00Z"/>
        </w:rPr>
      </w:pPr>
      <w:ins w:id="172" w:author="Perkowski, Evan A" w:date="2023-01-02T23:21:00Z">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w:t>
        </w:r>
      </w:ins>
      <w:ins w:id="173" w:author="Perkowski, Evan A" w:date="2023-01-02T23:22:00Z">
        <w:r>
          <w:t xml:space="preserve"> We expected </w:t>
        </w:r>
      </w:ins>
      <w:ins w:id="174" w:author="Perkowski, Evan A" w:date="2023-01-02T23:23:00Z">
        <w:r>
          <w:t>that N-fixing species would</w:t>
        </w:r>
      </w:ins>
      <w:r w:rsidR="00A763ED">
        <w:t xml:space="preserve"> </w:t>
      </w:r>
      <w:ins w:id="175" w:author="Perkowski, Evan A" w:date="2023-01-02T23:24:00Z">
        <w:r>
          <w:t xml:space="preserve">have lower </w:t>
        </w:r>
        <w:r w:rsidRPr="00BA6872">
          <w:rPr>
            <w:i/>
            <w:iCs/>
            <w:lang w:val="el-GR"/>
          </w:rPr>
          <w:t>β</w:t>
        </w:r>
        <w:r>
          <w:t xml:space="preserve"> values </w:t>
        </w:r>
      </w:ins>
      <w:ins w:id="176" w:author="Perkowski, Evan A" w:date="2023-01-02T23:25:00Z">
        <w:r>
          <w:t xml:space="preserve">due to </w:t>
        </w:r>
      </w:ins>
      <w:ins w:id="177" w:author="Perkowski, Evan A" w:date="2023-01-11T17:00:00Z">
        <w:r w:rsidR="00A763ED">
          <w:t>t</w:t>
        </w:r>
      </w:ins>
      <w:ins w:id="178" w:author="Perkowski, Evan A" w:date="2023-01-11T17:01:00Z">
        <w:r w:rsidR="00A763ED">
          <w:t>heir ability to minimize costs of nitrogen acquisition under low nitrogen availability</w:t>
        </w:r>
      </w:ins>
      <w:ins w:id="179" w:author="Perkowski, Evan A" w:date="2023-01-02T23:25:00Z">
        <w:r>
          <w:t xml:space="preserve">, and that </w:t>
        </w:r>
        <w:r w:rsidRPr="00285FF4">
          <w:t>C</w:t>
        </w:r>
        <w:r w:rsidRPr="00BA6872">
          <w:rPr>
            <w:vertAlign w:val="subscript"/>
          </w:rPr>
          <w:t>4</w:t>
        </w:r>
        <w:r w:rsidRPr="00285FF4">
          <w:t xml:space="preserve"> species would </w:t>
        </w:r>
      </w:ins>
      <w:ins w:id="180" w:author="Perkowski, Evan A" w:date="2023-01-17T16:00:00Z">
        <w:r w:rsidR="0072289E">
          <w:t xml:space="preserve">also </w:t>
        </w:r>
      </w:ins>
      <w:ins w:id="181" w:author="Perkowski, Evan A" w:date="2023-01-02T23:25:00Z">
        <w:r w:rsidRPr="00285FF4">
          <w:t xml:space="preserve">have </w:t>
        </w:r>
      </w:ins>
      <w:ins w:id="182" w:author="Perkowski, Evan A" w:date="2023-01-17T16:00:00Z">
        <w:r w:rsidR="0072289E">
          <w:t>lower</w:t>
        </w:r>
      </w:ins>
      <w:ins w:id="183" w:author="Perkowski, Evan A" w:date="2023-01-12T11:07:00Z">
        <w:r w:rsidR="00285FF4">
          <w:t xml:space="preserve"> </w:t>
        </w:r>
      </w:ins>
      <w:ins w:id="184" w:author="Perkowski, Evan A" w:date="2023-01-02T23:25:00Z">
        <w:r w:rsidRPr="00BA6872">
          <w:rPr>
            <w:i/>
            <w:iCs/>
            <w:lang w:val="el-GR"/>
          </w:rPr>
          <w:t>β</w:t>
        </w:r>
        <w:r w:rsidRPr="00285FF4">
          <w:t xml:space="preserve"> values due to</w:t>
        </w:r>
      </w:ins>
      <w:ins w:id="185" w:author="Perkowski, Evan A" w:date="2023-01-17T16:01:00Z">
        <w:r w:rsidR="0072289E">
          <w:t xml:space="preserve"> increased costs of water acquisition and use or reduced costs of nitrogen acquisition and use</w:t>
        </w:r>
      </w:ins>
      <w:ins w:id="186" w:author="Perkowski, Evan A" w:date="2023-01-16T15:59:00Z">
        <w:r w:rsidR="00291404">
          <w:t>.</w:t>
        </w:r>
      </w:ins>
    </w:p>
    <w:p w14:paraId="69B4C4B0" w14:textId="2C9F2D93" w:rsidR="00AA48B8" w:rsidRDefault="001E3E42" w:rsidP="00285FF4">
      <w:pPr>
        <w:pStyle w:val="ListParagraph"/>
        <w:numPr>
          <w:ilvl w:val="0"/>
          <w:numId w:val="4"/>
        </w:numPr>
        <w:spacing w:line="360" w:lineRule="auto"/>
        <w:ind w:left="720"/>
        <w:rPr>
          <w:ins w:id="187" w:author="Perkowski, Evan A" w:date="2023-01-11T17:10:00Z"/>
        </w:rPr>
      </w:pPr>
      <w:ins w:id="188" w:author="Perkowski, Evan A" w:date="2023-01-16T11:06:00Z">
        <w:r>
          <w:rPr>
            <w:i/>
            <w:iCs/>
            <w:lang w:val="el-GR"/>
          </w:rPr>
          <w:t>χ</w:t>
        </w:r>
        <w:r w:rsidRPr="001E3E42">
          <w:t xml:space="preserve"> </w:t>
        </w:r>
      </w:ins>
      <w:ins w:id="189" w:author="Perkowski, Evan A" w:date="2023-01-11T17:45:00Z">
        <w:r w:rsidR="004D73B8" w:rsidRPr="004D73B8">
          <w:t xml:space="preserve">will be positively related to </w:t>
        </w:r>
        <w:r w:rsidR="004D73B8" w:rsidRPr="00285FF4">
          <w:rPr>
            <w:i/>
            <w:iCs/>
            <w:lang w:val="el-GR"/>
          </w:rPr>
          <w:t>β</w:t>
        </w:r>
        <w:r w:rsidR="004D73B8" w:rsidRPr="004D73B8">
          <w:t xml:space="preserve">, a pattern that will </w:t>
        </w:r>
      </w:ins>
      <w:ins w:id="190" w:author="Perkowski, Evan A" w:date="2023-01-12T11:03:00Z">
        <w:r w:rsidR="00285FF4">
          <w:t>result in</w:t>
        </w:r>
      </w:ins>
      <w:ins w:id="191" w:author="Perkowski, Evan A" w:date="2023-01-11T17:45:00Z">
        <w:r w:rsidR="004D73B8" w:rsidRPr="004D73B8">
          <w:t xml:space="preserve"> a negative indirect effect of increasing soil nitrogen availability, positive indirect effect of increasing soil moisture on </w:t>
        </w:r>
      </w:ins>
      <w:ins w:id="192" w:author="Perkowski, Evan A" w:date="2023-01-16T11:07:00Z">
        <w:r>
          <w:rPr>
            <w:i/>
            <w:iCs/>
            <w:lang w:val="el-GR"/>
          </w:rPr>
          <w:t>χ</w:t>
        </w:r>
      </w:ins>
      <w:ins w:id="193" w:author="Perkowski, Evan A" w:date="2023-01-11T17:45:00Z">
        <w:r w:rsidR="004D73B8">
          <w:t xml:space="preserve">, </w:t>
        </w:r>
      </w:ins>
      <w:ins w:id="194" w:author="Perkowski, Evan A" w:date="2023-01-17T16:01:00Z">
        <w:r w:rsidR="0072289E">
          <w:t xml:space="preserve">and </w:t>
        </w:r>
      </w:ins>
      <w:ins w:id="195" w:author="Perkowski, Evan A" w:date="2023-01-11T17:45:00Z">
        <w:r w:rsidR="004D73B8">
          <w:t xml:space="preserve">lower </w:t>
        </w:r>
      </w:ins>
      <w:ins w:id="196" w:author="Perkowski, Evan A" w:date="2023-01-16T11:06:00Z">
        <w:r>
          <w:rPr>
            <w:i/>
            <w:iCs/>
            <w:lang w:val="el-GR"/>
          </w:rPr>
          <w:t>χ</w:t>
        </w:r>
        <w:r w:rsidRPr="001E3E42">
          <w:t xml:space="preserve"> </w:t>
        </w:r>
      </w:ins>
      <w:ins w:id="197" w:author="Perkowski, Evan A" w:date="2023-01-11T17:45:00Z">
        <w:r w:rsidR="004D73B8">
          <w:t>in</w:t>
        </w:r>
      </w:ins>
      <w:ins w:id="198" w:author="Perkowski, Evan A" w:date="2023-01-17T16:01:00Z">
        <w:r w:rsidR="0072289E">
          <w:t xml:space="preserve"> both</w:t>
        </w:r>
      </w:ins>
      <w:ins w:id="199" w:author="Perkowski, Evan A" w:date="2023-01-11T17:45:00Z">
        <w:r w:rsidR="004D73B8">
          <w:t xml:space="preserve"> N-fixing </w:t>
        </w:r>
      </w:ins>
      <w:ins w:id="200" w:author="Perkowski, Evan A" w:date="2023-01-12T11:04:00Z">
        <w:r w:rsidR="00285FF4">
          <w:t>species an</w:t>
        </w:r>
      </w:ins>
      <w:ins w:id="201" w:author="Perkowski, Evan A" w:date="2023-01-17T16:01:00Z">
        <w:r w:rsidR="0072289E">
          <w:t>d</w:t>
        </w:r>
      </w:ins>
      <w:ins w:id="202" w:author="Perkowski, Evan A" w:date="2023-01-12T11:04:00Z">
        <w:r w:rsidR="00285FF4">
          <w:t xml:space="preserve"> </w:t>
        </w:r>
      </w:ins>
      <w:ins w:id="203" w:author="Perkowski, Evan A" w:date="2023-01-11T17:45:00Z">
        <w:r w:rsidR="004D73B8">
          <w:t>C</w:t>
        </w:r>
        <w:r w:rsidR="004D73B8" w:rsidRPr="00285FF4">
          <w:rPr>
            <w:vertAlign w:val="subscript"/>
          </w:rPr>
          <w:t>4</w:t>
        </w:r>
        <w:r w:rsidR="004D73B8">
          <w:t xml:space="preserve"> species. We also expected that </w:t>
        </w:r>
      </w:ins>
      <w:ins w:id="204" w:author="Perkowski, Evan A" w:date="2023-01-16T11:07:00Z">
        <w:r>
          <w:rPr>
            <w:i/>
            <w:iCs/>
            <w:lang w:val="el-GR"/>
          </w:rPr>
          <w:t>χ</w:t>
        </w:r>
      </w:ins>
      <w:ins w:id="205" w:author="Perkowski, Evan A" w:date="2023-01-11T17:11:00Z">
        <w:r w:rsidR="00AA48B8">
          <w:t xml:space="preserve"> w</w:t>
        </w:r>
      </w:ins>
      <w:ins w:id="206" w:author="Perkowski, Evan A" w:date="2023-01-11T17:45:00Z">
        <w:r w:rsidR="004D73B8">
          <w:t>ould</w:t>
        </w:r>
      </w:ins>
      <w:ins w:id="207" w:author="Perkowski, Evan A" w:date="2023-01-11T17:11:00Z">
        <w:r w:rsidR="00AA48B8">
          <w:t xml:space="preserve"> be </w:t>
        </w:r>
      </w:ins>
      <w:ins w:id="208" w:author="Perkowski, Evan A" w:date="2023-01-11T17:12:00Z">
        <w:r w:rsidR="00AA48B8">
          <w:t>negatively</w:t>
        </w:r>
      </w:ins>
      <w:ins w:id="209" w:author="Perkowski, Evan A" w:date="2023-01-11T17:11:00Z">
        <w:r w:rsidR="00AA48B8">
          <w:t xml:space="preserve"> related to</w:t>
        </w:r>
      </w:ins>
      <w:ins w:id="210" w:author="Perkowski, Evan A" w:date="2023-01-11T17:12:00Z">
        <w:r w:rsidR="00AA48B8">
          <w:t xml:space="preserve"> </w:t>
        </w:r>
      </w:ins>
      <w:ins w:id="211" w:author="Perkowski, Evan A" w:date="2023-01-16T11:10:00Z">
        <w:r>
          <w:rPr>
            <w:i/>
            <w:iCs/>
          </w:rPr>
          <w:t>VPD</w:t>
        </w:r>
      </w:ins>
      <w:ins w:id="212" w:author="Perkowski, Evan A" w:date="2023-01-11T17:12:00Z">
        <w:r w:rsidR="00AA48B8">
          <w:t>, as increasing atmospheric dryness should cause plants to close stomata to minimize water loss.</w:t>
        </w:r>
      </w:ins>
    </w:p>
    <w:p w14:paraId="4AF2571C" w14:textId="7EE00C1C" w:rsidR="001E3E42" w:rsidRDefault="00463A7F" w:rsidP="001E3E42">
      <w:pPr>
        <w:pStyle w:val="ListParagraph"/>
        <w:numPr>
          <w:ilvl w:val="0"/>
          <w:numId w:val="4"/>
        </w:numPr>
        <w:spacing w:line="360" w:lineRule="auto"/>
        <w:ind w:left="720"/>
        <w:rPr>
          <w:ins w:id="213" w:author="Perkowski, Evan A" w:date="2023-01-16T11:10:00Z"/>
        </w:rPr>
      </w:pPr>
      <w:ins w:id="214" w:author="Perkowski, Evan A" w:date="2023-01-02T23:29:00Z">
        <w:r>
          <w:t xml:space="preserve">Leaf </w:t>
        </w:r>
        <w:r w:rsidRPr="00A763ED">
          <w:rPr>
            <w:i/>
            <w:iCs/>
          </w:rPr>
          <w:t>N</w:t>
        </w:r>
        <w:r w:rsidRPr="00A763ED">
          <w:rPr>
            <w:vertAlign w:val="subscript"/>
          </w:rPr>
          <w:t>area</w:t>
        </w:r>
        <w:r>
          <w:t xml:space="preserve"> </w:t>
        </w:r>
      </w:ins>
      <w:ins w:id="215" w:author="Perkowski, Evan A" w:date="2023-01-02T23:30:00Z">
        <w:r>
          <w:t xml:space="preserve">will be </w:t>
        </w:r>
      </w:ins>
      <w:ins w:id="216" w:author="Perkowski, Evan A" w:date="2023-01-02T23:32:00Z">
        <w:r>
          <w:t xml:space="preserve">negatively related to </w:t>
        </w:r>
      </w:ins>
      <w:ins w:id="217" w:author="Perkowski, Evan A" w:date="2023-01-16T11:08:00Z">
        <w:r w:rsidR="001E3E42">
          <w:rPr>
            <w:i/>
            <w:iCs/>
            <w:lang w:val="el-GR"/>
          </w:rPr>
          <w:t>χ</w:t>
        </w:r>
      </w:ins>
      <w:ins w:id="218" w:author="Perkowski, Evan A" w:date="2023-01-11T17:14:00Z">
        <w:r w:rsidR="00AA48B8">
          <w:t xml:space="preserve">. This </w:t>
        </w:r>
      </w:ins>
      <w:ins w:id="219" w:author="Perkowski, Evan A" w:date="2023-01-02T23:32:00Z">
        <w:r>
          <w:t xml:space="preserve">response </w:t>
        </w:r>
      </w:ins>
      <w:ins w:id="220" w:author="Perkowski, Evan A" w:date="2023-01-11T17:13:00Z">
        <w:r w:rsidR="00AA48B8">
          <w:t>will result in an indirect positive effect of increasing soil nitrogen availability</w:t>
        </w:r>
      </w:ins>
      <w:ins w:id="221" w:author="Perkowski, Evan A" w:date="2023-01-11T17:46:00Z">
        <w:r w:rsidR="004D73B8">
          <w:t>,</w:t>
        </w:r>
      </w:ins>
      <w:ins w:id="222" w:author="Perkowski, Evan A" w:date="2023-01-11T17:13:00Z">
        <w:r w:rsidR="00AA48B8">
          <w:t xml:space="preserve"> </w:t>
        </w:r>
      </w:ins>
      <w:ins w:id="223" w:author="Perkowski, Evan A" w:date="2023-01-11T17:46:00Z">
        <w:r w:rsidR="004D73B8">
          <w:t xml:space="preserve">a </w:t>
        </w:r>
      </w:ins>
      <w:ins w:id="224" w:author="Perkowski, Evan A" w:date="2023-01-11T17:13:00Z">
        <w:r w:rsidR="00AA48B8">
          <w:t xml:space="preserve">negative effect of increasing soil moisture on </w:t>
        </w:r>
        <w:r w:rsidR="00AA48B8">
          <w:rPr>
            <w:i/>
            <w:iCs/>
          </w:rPr>
          <w:t>N</w:t>
        </w:r>
        <w:r w:rsidR="00AA48B8">
          <w:rPr>
            <w:vertAlign w:val="subscript"/>
          </w:rPr>
          <w:t>area</w:t>
        </w:r>
        <w:r w:rsidR="00AA48B8">
          <w:t xml:space="preserve">, </w:t>
        </w:r>
      </w:ins>
      <w:ins w:id="225" w:author="Perkowski, Evan A" w:date="2023-01-17T16:02:00Z">
        <w:r w:rsidR="0072289E">
          <w:t xml:space="preserve">and </w:t>
        </w:r>
      </w:ins>
      <w:ins w:id="226" w:author="Perkowski, Evan A" w:date="2023-01-11T17:46:00Z">
        <w:r w:rsidR="004D73B8">
          <w:t xml:space="preserve">generally larger </w:t>
        </w:r>
        <w:r w:rsidR="004D73B8">
          <w:rPr>
            <w:i/>
            <w:iCs/>
          </w:rPr>
          <w:t>N</w:t>
        </w:r>
        <w:r w:rsidR="004D73B8">
          <w:rPr>
            <w:vertAlign w:val="subscript"/>
          </w:rPr>
          <w:t>area</w:t>
        </w:r>
        <w:r w:rsidR="004D73B8">
          <w:t xml:space="preserve"> values in</w:t>
        </w:r>
      </w:ins>
      <w:ins w:id="227" w:author="Perkowski, Evan A" w:date="2023-01-17T16:02:00Z">
        <w:r w:rsidR="0072289E">
          <w:t xml:space="preserve"> both</w:t>
        </w:r>
      </w:ins>
      <w:ins w:id="228" w:author="Perkowski, Evan A" w:date="2023-01-11T17:46:00Z">
        <w:r w:rsidR="004D73B8">
          <w:t xml:space="preserve"> N-fixing</w:t>
        </w:r>
      </w:ins>
      <w:ins w:id="229" w:author="Perkowski, Evan A" w:date="2023-01-12T11:02:00Z">
        <w:r w:rsidR="00285FF4">
          <w:t xml:space="preserve"> specie</w:t>
        </w:r>
      </w:ins>
      <w:ins w:id="230" w:author="Perkowski, Evan A" w:date="2023-01-12T11:03:00Z">
        <w:r w:rsidR="00285FF4">
          <w:t>s</w:t>
        </w:r>
      </w:ins>
      <w:ins w:id="231" w:author="Perkowski, Evan A" w:date="2023-01-18T10:40:00Z">
        <w:r w:rsidR="00745A50">
          <w:t>. We expected these patterns to be mediated through a positive relationship between</w:t>
        </w:r>
        <w:r w:rsidR="00745A50" w:rsidRPr="00745A50">
          <w:rPr>
            <w:i/>
            <w:iCs/>
          </w:rPr>
          <w:t xml:space="preserve"> </w:t>
        </w:r>
        <w:r w:rsidR="00745A50" w:rsidRPr="004D73B8">
          <w:rPr>
            <w:i/>
            <w:iCs/>
            <w:lang w:val="el-GR"/>
          </w:rPr>
          <w:t>β</w:t>
        </w:r>
        <w:r w:rsidR="00745A50">
          <w:t xml:space="preserve"> and </w:t>
        </w:r>
        <w:r w:rsidR="00745A50">
          <w:rPr>
            <w:i/>
            <w:iCs/>
            <w:lang w:val="el-GR"/>
          </w:rPr>
          <w:t>χ</w:t>
        </w:r>
      </w:ins>
      <w:ins w:id="232" w:author="Perkowski, Evan A" w:date="2023-01-18T10:38:00Z">
        <w:r w:rsidR="00745A50">
          <w:t xml:space="preserve">. While theory predicts that negative relationships between </w:t>
        </w:r>
        <w:r w:rsidR="00745A50">
          <w:rPr>
            <w:i/>
            <w:iCs/>
          </w:rPr>
          <w:t>N</w:t>
        </w:r>
        <w:r w:rsidR="00745A50">
          <w:rPr>
            <w:vertAlign w:val="subscript"/>
          </w:rPr>
          <w:t>area</w:t>
        </w:r>
        <w:r w:rsidR="00745A50">
          <w:t xml:space="preserve"> and </w:t>
        </w:r>
        <w:r w:rsidR="00745A50">
          <w:rPr>
            <w:i/>
            <w:iCs/>
            <w:lang w:val="el-GR"/>
          </w:rPr>
          <w:t>χ</w:t>
        </w:r>
        <w:r w:rsidR="00745A50">
          <w:t xml:space="preserve"> should yiel</w:t>
        </w:r>
      </w:ins>
      <w:ins w:id="233" w:author="Perkowski, Evan A" w:date="2023-01-18T10:39:00Z">
        <w:r w:rsidR="00745A50">
          <w:t xml:space="preserve">d generally larger </w:t>
        </w:r>
        <w:r w:rsidR="00745A50">
          <w:rPr>
            <w:i/>
            <w:iCs/>
          </w:rPr>
          <w:t>N</w:t>
        </w:r>
        <w:r w:rsidR="00745A50">
          <w:rPr>
            <w:vertAlign w:val="subscript"/>
          </w:rPr>
          <w:t>area</w:t>
        </w:r>
        <w:r w:rsidR="00745A50">
          <w:t xml:space="preserve"> in</w:t>
        </w:r>
      </w:ins>
      <w:ins w:id="234" w:author="Perkowski, Evan A" w:date="2023-01-17T16:02:00Z">
        <w:r w:rsidR="0072289E">
          <w:t xml:space="preserve"> </w:t>
        </w:r>
      </w:ins>
      <w:ins w:id="235" w:author="Perkowski, Evan A" w:date="2023-01-11T17:46:00Z">
        <w:r w:rsidR="004D73B8">
          <w:t>C</w:t>
        </w:r>
        <w:r w:rsidR="004D73B8">
          <w:rPr>
            <w:vertAlign w:val="subscript"/>
          </w:rPr>
          <w:t>4</w:t>
        </w:r>
        <w:r w:rsidR="004D73B8">
          <w:t xml:space="preserve"> species</w:t>
        </w:r>
      </w:ins>
      <w:ins w:id="236" w:author="Perkowski, Evan A" w:date="2023-01-18T10:39:00Z">
        <w:r w:rsidR="00745A50">
          <w:t>, we expected that C</w:t>
        </w:r>
        <w:r w:rsidR="00745A50">
          <w:rPr>
            <w:vertAlign w:val="subscript"/>
          </w:rPr>
          <w:t>4</w:t>
        </w:r>
        <w:r w:rsidR="00745A50">
          <w:t xml:space="preserve"> species would have lower </w:t>
        </w:r>
        <w:r w:rsidR="00745A50">
          <w:rPr>
            <w:i/>
            <w:iCs/>
          </w:rPr>
          <w:t>N</w:t>
        </w:r>
        <w:r w:rsidR="00745A50">
          <w:rPr>
            <w:vertAlign w:val="subscript"/>
          </w:rPr>
          <w:t>area</w:t>
        </w:r>
        <w:r w:rsidR="00745A50">
          <w:t xml:space="preserve"> due to generally greater nitrogen use efficiency</w:t>
        </w:r>
      </w:ins>
      <w:ins w:id="237" w:author="Perkowski, Evan A" w:date="2023-01-18T10:40:00Z">
        <w:r w:rsidR="00745A50">
          <w:t xml:space="preserve"> in C</w:t>
        </w:r>
        <w:r w:rsidR="00745A50">
          <w:rPr>
            <w:vertAlign w:val="subscript"/>
          </w:rPr>
          <w:t>4</w:t>
        </w:r>
        <w:r w:rsidR="00745A50">
          <w:t xml:space="preserve"> species than C</w:t>
        </w:r>
        <w:r w:rsidR="00745A50">
          <w:rPr>
            <w:vertAlign w:val="subscript"/>
          </w:rPr>
          <w:t>3</w:t>
        </w:r>
        <w:r w:rsidR="00745A50">
          <w:t xml:space="preserve"> species </w:t>
        </w:r>
      </w:ins>
      <w:ins w:id="238" w:author="Perkowski, Evan A" w:date="2023-01-18T10:41:00Z">
        <w:r w:rsidR="00745A50">
          <w:fldChar w:fldCharType="begin" w:fldLock="1"/>
        </w:r>
      </w:ins>
      <w:r w:rsidR="00E02D09">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745A50">
        <w:fldChar w:fldCharType="separate"/>
      </w:r>
      <w:r w:rsidR="00745A50" w:rsidRPr="00745A50">
        <w:rPr>
          <w:noProof/>
        </w:rPr>
        <w:t>(Ghannoum et al. 2011)</w:t>
      </w:r>
      <w:ins w:id="239" w:author="Perkowski, Evan A" w:date="2023-01-18T10:41:00Z">
        <w:r w:rsidR="00745A50">
          <w:fldChar w:fldCharType="end"/>
        </w:r>
      </w:ins>
      <w:ins w:id="240" w:author="Perkowski, Evan A" w:date="2023-01-11T17:46:00Z">
        <w:r w:rsidR="004D73B8">
          <w:t xml:space="preserve">. </w:t>
        </w:r>
      </w:ins>
      <w:ins w:id="241" w:author="Perkowski, Evan A" w:date="2023-01-11T17:47:00Z">
        <w:r w:rsidR="004D73B8">
          <w:t xml:space="preserve">Additionally, </w:t>
        </w:r>
      </w:ins>
      <w:ins w:id="242" w:author="Perkowski, Evan A" w:date="2023-01-16T11:10:00Z">
        <w:r w:rsidR="001E3E42">
          <w:rPr>
            <w:i/>
            <w:iCs/>
          </w:rPr>
          <w:t>VPD</w:t>
        </w:r>
        <w:r w:rsidR="001E3E42">
          <w:t xml:space="preserve"> </w:t>
        </w:r>
      </w:ins>
      <w:ins w:id="243" w:author="Perkowski, Evan A" w:date="2023-01-11T17:14:00Z">
        <w:r w:rsidR="00AA48B8">
          <w:t>w</w:t>
        </w:r>
      </w:ins>
      <w:ins w:id="244" w:author="Perkowski, Evan A" w:date="2023-01-11T17:47:00Z">
        <w:r w:rsidR="004D73B8">
          <w:t>as expected to</w:t>
        </w:r>
      </w:ins>
      <w:ins w:id="245" w:author="Perkowski, Evan A" w:date="2023-01-11T17:14:00Z">
        <w:r w:rsidR="00AA48B8">
          <w:t xml:space="preserve"> </w:t>
        </w:r>
      </w:ins>
      <w:ins w:id="246" w:author="Perkowski, Evan A" w:date="2023-01-11T17:15:00Z">
        <w:r w:rsidR="00AA48B8">
          <w:t xml:space="preserve">increase </w:t>
        </w:r>
        <w:r w:rsidR="00AA48B8" w:rsidRPr="004D73B8">
          <w:rPr>
            <w:i/>
            <w:iCs/>
          </w:rPr>
          <w:t>N</w:t>
        </w:r>
        <w:r w:rsidR="00AA48B8" w:rsidRPr="004D73B8">
          <w:rPr>
            <w:vertAlign w:val="subscript"/>
          </w:rPr>
          <w:t>area</w:t>
        </w:r>
      </w:ins>
      <w:ins w:id="247" w:author="Perkowski, Evan A" w:date="2023-01-11T17:47:00Z">
        <w:r w:rsidR="004D73B8">
          <w:t xml:space="preserve">, a pattern that would be </w:t>
        </w:r>
      </w:ins>
      <w:ins w:id="248" w:author="Perkowski, Evan A" w:date="2023-01-16T11:09:00Z">
        <w:r w:rsidR="001E3E42">
          <w:t xml:space="preserve">directly </w:t>
        </w:r>
      </w:ins>
      <w:ins w:id="249" w:author="Perkowski, Evan A" w:date="2023-01-11T17:15:00Z">
        <w:r w:rsidR="00AA48B8">
          <w:t>mediated through</w:t>
        </w:r>
      </w:ins>
      <w:ins w:id="250" w:author="Perkowski, Evan A" w:date="2023-01-16T11:09:00Z">
        <w:r w:rsidR="001E3E42">
          <w:t xml:space="preserve"> the reduction in</w:t>
        </w:r>
      </w:ins>
      <w:ins w:id="251" w:author="Perkowski, Evan A" w:date="2023-01-11T17:15:00Z">
        <w:r w:rsidR="00AA48B8">
          <w:t xml:space="preserve"> </w:t>
        </w:r>
      </w:ins>
      <w:ins w:id="252" w:author="Perkowski, Evan A" w:date="2023-01-16T11:08:00Z">
        <w:r w:rsidR="001E3E42">
          <w:rPr>
            <w:i/>
            <w:iCs/>
            <w:lang w:val="el-GR"/>
          </w:rPr>
          <w:t>χ</w:t>
        </w:r>
      </w:ins>
      <w:ins w:id="253" w:author="Perkowski, Evan A" w:date="2023-01-16T11:09:00Z">
        <w:r w:rsidR="001E3E42">
          <w:t xml:space="preserve"> with increasing </w:t>
        </w:r>
      </w:ins>
      <w:ins w:id="254" w:author="Perkowski, Evan A" w:date="2023-01-16T15:33:00Z">
        <w:r w:rsidR="00C1617D">
          <w:rPr>
            <w:i/>
            <w:iCs/>
            <w:color w:val="000000" w:themeColor="text1"/>
          </w:rPr>
          <w:t>VPD</w:t>
        </w:r>
      </w:ins>
      <w:ins w:id="255" w:author="Perkowski, Evan A" w:date="2023-01-16T11:08:00Z">
        <w:r w:rsidR="001E3E42">
          <w:t>.</w:t>
        </w:r>
      </w:ins>
    </w:p>
    <w:p w14:paraId="687D2195" w14:textId="77777777" w:rsidR="001E3E42" w:rsidRDefault="001E3E42" w:rsidP="0025039E">
      <w:pPr>
        <w:spacing w:line="360" w:lineRule="auto"/>
        <w:rPr>
          <w:ins w:id="256" w:author="Perkowski, Evan A" w:date="2023-01-16T11:10:00Z"/>
          <w:b/>
          <w:bCs/>
        </w:rPr>
      </w:pPr>
    </w:p>
    <w:p w14:paraId="074E51E2" w14:textId="4A278098" w:rsidR="00C61F15" w:rsidRPr="00BF6C3C" w:rsidRDefault="0089277C" w:rsidP="0025039E">
      <w:pPr>
        <w:spacing w:line="360" w:lineRule="auto"/>
      </w:pPr>
      <w:r>
        <w:rPr>
          <w:b/>
          <w:bCs/>
        </w:rPr>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2C423893" w:rsidR="009B12AC" w:rsidRDefault="00A34141" w:rsidP="0025039E">
      <w:pPr>
        <w:spacing w:line="36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r w:rsidR="007331E6">
        <w:t xml:space="preserve"> </w:t>
      </w:r>
      <w:r w:rsidR="009B6916">
        <w:t>variability between sites</w:t>
      </w:r>
      <w:r w:rsidR="00463A7F">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0E4B0FEC" w:rsidR="009B12AC" w:rsidRDefault="009B12AC" w:rsidP="0025039E">
      <w:pPr>
        <w:autoSpaceDE w:val="0"/>
        <w:autoSpaceDN w:val="0"/>
        <w:adjustRightInd w:val="0"/>
        <w:spacing w:line="36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 xml:space="preserve">'LeafArea'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4190314"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Sercon Ltd., Chestshire, UK) interfaced to an isotope ratio mass spectrometer (PDZ Europa 20-20 Isotope Ratio Mass </w:t>
      </w:r>
      <w:r>
        <w:rPr>
          <w:color w:val="000000"/>
        </w:rPr>
        <w:lastRenderedPageBreak/>
        <w:t xml:space="preserve">Spectrometer, Sercon Ltd., Chestshire,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ins w:id="257" w:author="Perkowski, Evan A" w:date="2023-01-02T23:36:00Z">
        <w:r w:rsidR="00463A7F">
          <w:rPr>
            <w:color w:val="000000"/>
          </w:rPr>
          <w:t xml:space="preserve">ienna Pee </w:t>
        </w:r>
      </w:ins>
      <w:r w:rsidR="00343D30">
        <w:rPr>
          <w:color w:val="000000"/>
        </w:rPr>
        <w:t>D</w:t>
      </w:r>
      <w:ins w:id="258" w:author="Perkowski, Evan A" w:date="2023-01-02T23:36:00Z">
        <w:r w:rsidR="00463A7F">
          <w:rPr>
            <w:color w:val="000000"/>
          </w:rPr>
          <w:t>e</w:t>
        </w:r>
      </w:ins>
      <w:ins w:id="259" w:author="Perkowski, Evan A" w:date="2023-01-02T23:37:00Z">
        <w:r w:rsidR="00463A7F">
          <w:rPr>
            <w:color w:val="000000"/>
          </w:rPr>
          <w:t xml:space="preserve">e </w:t>
        </w:r>
      </w:ins>
      <w:r w:rsidR="00343D30">
        <w:rPr>
          <w:color w:val="000000"/>
        </w:rPr>
        <w:t>B</w:t>
      </w:r>
      <w:ins w:id="260" w:author="Perkowski, Evan A" w:date="2023-01-02T23:37:00Z">
        <w:r w:rsidR="00463A7F">
          <w:rPr>
            <w:color w:val="000000"/>
          </w:rPr>
          <w:t>elemnite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34040D"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ins w:id="261" w:author="Perkowski, Evan A" w:date="2023-01-04T11:57:00Z"/>
          <w:color w:val="000000"/>
        </w:rPr>
      </w:pPr>
      <w:commentRangeStart w:id="262"/>
      <w:commentRangeStart w:id="263"/>
      <w:commentRangeStart w:id="264"/>
      <w:r>
        <w:rPr>
          <w:color w:val="000000"/>
          <w:lang w:val="el-GR"/>
        </w:rPr>
        <w:t>δ</w:t>
      </w:r>
      <w:r w:rsidRPr="00F72660">
        <w:rPr>
          <w:color w:val="000000"/>
          <w:vertAlign w:val="superscript"/>
        </w:rPr>
        <w:t>13</w:t>
      </w:r>
      <w:r>
        <w:rPr>
          <w:color w:val="000000"/>
        </w:rPr>
        <w:t>C</w:t>
      </w:r>
      <w:r>
        <w:rPr>
          <w:color w:val="000000"/>
          <w:vertAlign w:val="subscript"/>
        </w:rPr>
        <w:t>air</w:t>
      </w:r>
      <w:commentRangeEnd w:id="262"/>
      <w:r>
        <w:rPr>
          <w:rStyle w:val="CommentReference"/>
          <w:rFonts w:eastAsiaTheme="minorHAnsi" w:cs="Times New Roman (Body CS)"/>
        </w:rPr>
        <w:commentReference w:id="262"/>
      </w:r>
      <w:commentRangeEnd w:id="263"/>
      <w:r w:rsidR="00913F4A">
        <w:rPr>
          <w:rStyle w:val="CommentReference"/>
          <w:rFonts w:eastAsiaTheme="minorHAnsi" w:cs="Times New Roman (Body CS)"/>
        </w:rPr>
        <w:commentReference w:id="263"/>
      </w:r>
      <w:commentRangeEnd w:id="264"/>
      <w:r w:rsidR="00937D97">
        <w:rPr>
          <w:rStyle w:val="CommentReference"/>
          <w:rFonts w:eastAsiaTheme="minorHAnsi" w:cs="Times New Roman (Body CS)"/>
        </w:rPr>
        <w:commentReference w:id="264"/>
      </w:r>
      <w:ins w:id="265" w:author="Perkowski, Evan A" w:date="2023-01-04T11:56:00Z">
        <w:r w:rsidR="007C1193">
          <w:rPr>
            <w:color w:val="000000"/>
          </w:rPr>
          <w:t>,</w:t>
        </w:r>
      </w:ins>
      <w:r>
        <w:rPr>
          <w:color w:val="000000"/>
        </w:rPr>
        <w:t xml:space="preserve"> </w:t>
      </w:r>
      <w:ins w:id="266"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ins w:id="267" w:author="Perkowski, Evan A" w:date="2023-01-04T11:55:00Z">
        <w:r w:rsidR="007C1193">
          <w:rPr>
            <w:color w:val="000000"/>
          </w:rPr>
          <w:t xml:space="preserve"> </w:t>
        </w:r>
      </w:ins>
      <w:ins w:id="268" w:author="Perkowski, Evan A" w:date="2023-01-04T11:56:00Z">
        <w:r w:rsidR="007C1193">
          <w:rPr>
            <w:color w:val="000000"/>
          </w:rPr>
          <w:t>was calculated as a function of calendar year</w:t>
        </w:r>
      </w:ins>
      <w:ins w:id="269" w:author="Perkowski, Evan A" w:date="2023-01-04T11:57:00Z">
        <w:r w:rsidR="007C1193">
          <w:rPr>
            <w:color w:val="000000"/>
          </w:rPr>
          <w:t xml:space="preserve"> </w:t>
        </w:r>
        <w:r w:rsidR="007C1193">
          <w:rPr>
            <w:i/>
            <w:iCs/>
            <w:color w:val="000000"/>
          </w:rPr>
          <w:t>t</w:t>
        </w:r>
      </w:ins>
      <w:ins w:id="270" w:author="Perkowski, Evan A" w:date="2023-01-04T11:56:00Z">
        <w:r w:rsidR="007C1193">
          <w:rPr>
            <w:color w:val="000000"/>
          </w:rPr>
          <w:t xml:space="preserve"> using an empirical equation derived in </w:t>
        </w:r>
      </w:ins>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ins w:id="271" w:author="Perkowski, Evan A" w:date="2023-01-04T11:56:00Z">
        <w:r w:rsidR="007C1193">
          <w:rPr>
            <w:noProof/>
            <w:color w:val="000000"/>
          </w:rPr>
          <w:t xml:space="preserve"> (</w:t>
        </w:r>
      </w:ins>
      <w:r w:rsidR="007C1193" w:rsidRPr="007C1193">
        <w:rPr>
          <w:noProof/>
          <w:color w:val="000000"/>
        </w:rPr>
        <w:t>1999)</w:t>
      </w:r>
      <w:ins w:id="272" w:author="Perkowski, Evan A" w:date="2023-01-04T11:56:00Z">
        <w:r w:rsidR="007C1193">
          <w:rPr>
            <w:color w:val="000000"/>
          </w:rPr>
          <w:fldChar w:fldCharType="end"/>
        </w:r>
      </w:ins>
      <w:ins w:id="273" w:author="Perkowski, Evan A" w:date="2023-01-04T11:57:00Z">
        <w:r w:rsidR="007C1193">
          <w:rPr>
            <w:color w:val="000000"/>
          </w:rPr>
          <w:t>:</w:t>
        </w:r>
      </w:ins>
    </w:p>
    <w:p w14:paraId="4D16143A" w14:textId="77238959" w:rsidR="007C1193" w:rsidRPr="00937D97" w:rsidRDefault="0034040D" w:rsidP="0025039E">
      <w:pPr>
        <w:autoSpaceDE w:val="0"/>
        <w:autoSpaceDN w:val="0"/>
        <w:adjustRightInd w:val="0"/>
        <w:spacing w:line="360" w:lineRule="auto"/>
        <w:rPr>
          <w:ins w:id="274" w:author="Perkowski, Evan A" w:date="2023-01-04T12:03:00Z"/>
          <w:color w:val="000000"/>
        </w:rPr>
      </w:pPr>
      <m:oMath>
        <m:sSup>
          <m:sSupPr>
            <m:ctrlPr>
              <w:ins w:id="275" w:author="Perkowski, Evan A" w:date="2023-01-04T11:57:00Z">
                <w:rPr>
                  <w:rFonts w:ascii="Cambria Math" w:hAnsi="Cambria Math"/>
                  <w:i/>
                  <w:color w:val="000000"/>
                </w:rPr>
              </w:ins>
            </m:ctrlPr>
          </m:sSupPr>
          <m:e>
            <m:r>
              <w:ins w:id="276" w:author="Perkowski, Evan A" w:date="2023-01-04T11:57:00Z">
                <w:rPr>
                  <w:rFonts w:ascii="Cambria Math" w:hAnsi="Cambria Math"/>
                  <w:color w:val="000000"/>
                </w:rPr>
                <m:t>δ</m:t>
              </w:ins>
            </m:r>
          </m:e>
          <m:sup>
            <m:r>
              <w:ins w:id="277" w:author="Perkowski, Evan A" w:date="2023-01-04T11:58:00Z">
                <w:rPr>
                  <w:rFonts w:ascii="Cambria Math" w:hAnsi="Cambria Math"/>
                  <w:color w:val="000000"/>
                </w:rPr>
                <m:t>13</m:t>
              </w:ins>
            </m:r>
          </m:sup>
        </m:sSup>
        <m:sSub>
          <m:sSubPr>
            <m:ctrlPr>
              <w:ins w:id="278" w:author="Perkowski, Evan A" w:date="2023-01-04T11:58:00Z">
                <w:rPr>
                  <w:rFonts w:ascii="Cambria Math" w:hAnsi="Cambria Math"/>
                  <w:i/>
                  <w:color w:val="000000"/>
                </w:rPr>
              </w:ins>
            </m:ctrlPr>
          </m:sSubPr>
          <m:e>
            <m:r>
              <w:ins w:id="279" w:author="Perkowski, Evan A" w:date="2023-01-04T11:58:00Z">
                <w:rPr>
                  <w:rFonts w:ascii="Cambria Math" w:hAnsi="Cambria Math"/>
                  <w:color w:val="000000"/>
                </w:rPr>
                <m:t>C</m:t>
              </w:ins>
            </m:r>
          </m:e>
          <m:sub>
            <m:r>
              <w:ins w:id="280" w:author="Perkowski, Evan A" w:date="2023-01-04T11:58:00Z">
                <w:rPr>
                  <w:rFonts w:ascii="Cambria Math" w:hAnsi="Cambria Math"/>
                  <w:color w:val="000000"/>
                </w:rPr>
                <m:t>air</m:t>
              </w:ins>
            </m:r>
          </m:sub>
        </m:sSub>
        <m:r>
          <w:ins w:id="281" w:author="Perkowski, Evan A" w:date="2023-01-04T11:58:00Z">
            <w:rPr>
              <w:rFonts w:ascii="Cambria Math" w:hAnsi="Cambria Math"/>
              <w:color w:val="000000"/>
            </w:rPr>
            <m:t>=-6.429-0.006</m:t>
          </w:ins>
        </m:r>
        <m:sSup>
          <m:sSupPr>
            <m:ctrlPr>
              <w:ins w:id="282" w:author="Perkowski, Evan A" w:date="2023-01-04T11:58:00Z">
                <w:rPr>
                  <w:rFonts w:ascii="Cambria Math" w:hAnsi="Cambria Math"/>
                  <w:i/>
                  <w:color w:val="000000"/>
                </w:rPr>
              </w:ins>
            </m:ctrlPr>
          </m:sSupPr>
          <m:e>
            <m:r>
              <w:ins w:id="283" w:author="Perkowski, Evan A" w:date="2023-01-04T11:58:00Z">
                <w:rPr>
                  <w:rFonts w:ascii="Cambria Math" w:hAnsi="Cambria Math"/>
                  <w:color w:val="000000"/>
                </w:rPr>
                <m:t>e</m:t>
              </w:ins>
            </m:r>
          </m:e>
          <m:sup>
            <m:r>
              <w:ins w:id="284" w:author="Perkowski, Evan A" w:date="2023-01-04T11:58:00Z">
                <w:rPr>
                  <w:rFonts w:ascii="Cambria Math" w:hAnsi="Cambria Math"/>
                  <w:color w:val="000000"/>
                </w:rPr>
                <m:t>[0.0217</m:t>
              </w:ins>
            </m:r>
            <m:d>
              <m:dPr>
                <m:ctrlPr>
                  <w:ins w:id="285" w:author="Perkowski, Evan A" w:date="2023-01-04T11:58:00Z">
                    <w:rPr>
                      <w:rFonts w:ascii="Cambria Math" w:hAnsi="Cambria Math"/>
                      <w:i/>
                      <w:color w:val="000000"/>
                    </w:rPr>
                  </w:ins>
                </m:ctrlPr>
              </m:dPr>
              <m:e>
                <m:r>
                  <w:ins w:id="286" w:author="Perkowski, Evan A" w:date="2023-01-04T11:58:00Z">
                    <w:rPr>
                      <w:rFonts w:ascii="Cambria Math" w:hAnsi="Cambria Math"/>
                      <w:color w:val="000000"/>
                    </w:rPr>
                    <m:t>t-1740</m:t>
                  </w:ins>
                </m:r>
              </m:e>
            </m:d>
            <m:r>
              <w:ins w:id="287" w:author="Perkowski, Evan A" w:date="2023-01-04T11:58:00Z">
                <w:rPr>
                  <w:rFonts w:ascii="Cambria Math" w:hAnsi="Cambria Math"/>
                  <w:color w:val="000000"/>
                </w:rPr>
                <m:t>]</m:t>
              </w:ins>
            </m:r>
          </m:sup>
        </m:sSup>
      </m:oMath>
      <w:ins w:id="288" w:author="Perkowski, Evan A" w:date="2023-01-12T14:39:00Z">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ins>
    </w:p>
    <w:p w14:paraId="6EB2AE03" w14:textId="029243E4" w:rsidR="009B12AC" w:rsidRPr="00937D97" w:rsidRDefault="00937D97" w:rsidP="0025039E">
      <w:pPr>
        <w:autoSpaceDE w:val="0"/>
        <w:autoSpaceDN w:val="0"/>
        <w:adjustRightInd w:val="0"/>
        <w:spacing w:line="360" w:lineRule="auto"/>
        <w:rPr>
          <w:iCs/>
          <w:color w:val="000000"/>
        </w:rPr>
      </w:pPr>
      <w:ins w:id="289" w:author="Perkowski, Evan A" w:date="2023-01-04T12:04:00Z">
        <w:r>
          <w:rPr>
            <w:color w:val="000000"/>
          </w:rPr>
          <w:t xml:space="preserve">This calculation resulted in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for 2020 and 2021</w:t>
        </w:r>
      </w:ins>
      <w:ins w:id="290" w:author="Perkowski, Evan A" w:date="2023-01-17T16:04:00Z">
        <w:r w:rsidR="0072289E">
          <w:rPr>
            <w:color w:val="000000"/>
          </w:rPr>
          <w:t xml:space="preserve"> set to</w:t>
        </w:r>
      </w:ins>
      <w:ins w:id="291" w:author="Perkowski, Evan A" w:date="2023-01-04T12:04:00Z">
        <w:r>
          <w:rPr>
            <w:color w:val="000000"/>
          </w:rPr>
          <w:t xml:space="preserve"> -9.04 and -9.09, respectively</w:t>
        </w:r>
      </w:ins>
      <w:ins w:id="292" w:author="Perkowski, Evan A" w:date="2023-01-04T12:05:00Z">
        <w:r>
          <w:rPr>
            <w:color w:val="000000"/>
          </w:rPr>
          <w:t xml:space="preserve">. </w:t>
        </w:r>
      </w:ins>
      <w:ins w:id="293" w:author="Perkowski, Evan A" w:date="2023-01-17T16:04:00Z">
        <w:r w:rsidR="0072289E">
          <w:rPr>
            <w:color w:val="000000"/>
          </w:rPr>
          <w:t xml:space="preserve">In Eqn. 1,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ins w:id="294" w:author="Perkowski, Evan A" w:date="2023-01-12T14:39:00Z">
        <w:r w:rsidR="00A631F4">
          <w:rPr>
            <w:rFonts w:eastAsiaTheme="minorEastAsia"/>
            <w:iCs/>
            <w:color w:val="000000"/>
          </w:rPr>
          <w:t>4</w:t>
        </w:r>
      </w:ins>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4BB07557"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295" w:author="Perkowski, Evan A" w:date="2023-01-02T23:38:00Z">
        <w:r w:rsidR="00463A7F">
          <w:rPr>
            <w:color w:val="000000"/>
          </w:rPr>
          <w:t>e</w:t>
        </w:r>
      </w:ins>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7100FB24"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ins w:id="296" w:author="Perkowski, Evan A" w:date="2023-01-12T14:39:00Z">
        <w:r w:rsidR="00A631F4">
          <w:rPr>
            <w:rFonts w:eastAsiaTheme="minorEastAsia"/>
            <w:iCs/>
            <w:color w:val="000000"/>
          </w:rPr>
          <w:t>5</w:t>
        </w:r>
      </w:ins>
      <w:r>
        <w:rPr>
          <w:rFonts w:eastAsiaTheme="minorEastAsia"/>
          <w:iCs/>
          <w:color w:val="000000"/>
        </w:rPr>
        <w:t>)</w:t>
      </w:r>
    </w:p>
    <w:p w14:paraId="7B8465DB" w14:textId="67B5475F"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ins w:id="297" w:author="Perkowski, Evan A" w:date="2023-01-12T14:39:00Z">
        <w:r w:rsidR="00A631F4">
          <w:rPr>
            <w:rFonts w:eastAsiaTheme="minorEastAsia"/>
            <w:color w:val="000000"/>
          </w:rPr>
          <w:t>6</w:t>
        </w:r>
      </w:ins>
      <w:r>
        <w:rPr>
          <w:rFonts w:eastAsiaTheme="minorEastAsia"/>
          <w:color w:val="000000"/>
        </w:rPr>
        <w:t>)</w:t>
      </w:r>
    </w:p>
    <w:p w14:paraId="35C251D6" w14:textId="77777777" w:rsidR="00745A50" w:rsidRDefault="009B12AC" w:rsidP="0025039E">
      <w:pPr>
        <w:autoSpaceDE w:val="0"/>
        <w:autoSpaceDN w:val="0"/>
        <w:adjustRightInd w:val="0"/>
        <w:spacing w:line="360" w:lineRule="auto"/>
        <w:rPr>
          <w:color w:val="000000"/>
        </w:rPr>
      </w:pPr>
      <w:r>
        <w:rPr>
          <w:rFonts w:eastAsiaTheme="minorEastAsia"/>
          <w:color w:val="000000"/>
        </w:rPr>
        <w:lastRenderedPageBreak/>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05269F85" w:rsidR="00CF1D5B" w:rsidRDefault="00CF1D5B" w:rsidP="0025039E">
      <w:pPr>
        <w:autoSpaceDE w:val="0"/>
        <w:autoSpaceDN w:val="0"/>
        <w:adjustRightInd w:val="0"/>
        <w:spacing w:line="360" w:lineRule="auto"/>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6CA438C0" w:rsidR="00E6025B" w:rsidRPr="0082190A" w:rsidRDefault="0082190A" w:rsidP="0025039E">
      <w:pPr>
        <w:spacing w:line="360" w:lineRule="auto"/>
        <w:rPr>
          <w:b/>
          <w:bCs/>
        </w:rPr>
      </w:pPr>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ins w:id="298" w:author="Perkowski, Evan A" w:date="2023-01-16T11:12:00Z">
        <w:r w:rsidR="00CE37B5">
          <w:t>addition signs</w:t>
        </w:r>
      </w:ins>
      <w:r w:rsidR="00D16201">
        <w:t xml:space="preserve"> refer to sites visited in 2020, </w:t>
      </w:r>
      <w:ins w:id="299" w:author="Perkowski, Evan A" w:date="2023-01-16T11:12:00Z">
        <w:r w:rsidR="00CE37B5">
          <w:t xml:space="preserve">multiplication signs </w:t>
        </w:r>
      </w:ins>
      <w:r w:rsidR="00D16201">
        <w:t xml:space="preserve">to sites visited in 2021, and </w:t>
      </w:r>
      <w:ins w:id="300" w:author="Perkowski, Evan A" w:date="2023-01-16T11:12:00Z">
        <w:r w:rsidR="00CE37B5">
          <w:t>asterisks</w:t>
        </w:r>
      </w:ins>
      <w:r w:rsidR="00D16201">
        <w:t xml:space="preserve">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3063FEBF" w:rsidR="00996E52" w:rsidRDefault="00996E52" w:rsidP="0025039E">
      <w:pPr>
        <w:spacing w:line="360" w:lineRule="auto"/>
        <w:ind w:firstLine="720"/>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w:t>
      </w:r>
      <w:r w:rsidR="0072289E">
        <w:t xml:space="preserve">2006 </w:t>
      </w:r>
      <w:r>
        <w:t>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CE37B5">
        <w:t>VPD</w:t>
      </w:r>
      <w:r>
        <w:t xml:space="preserve">,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w:t>
      </w:r>
      <w:r w:rsidR="00CE37B5">
        <w:t xml:space="preserve">VPD </w:t>
      </w:r>
      <w:r>
        <w:t xml:space="preserve">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2FA432AF" w:rsidR="006F3A0F" w:rsidRPr="009664B2" w:rsidRDefault="00F64630" w:rsidP="0025039E">
      <w:pPr>
        <w:autoSpaceDE w:val="0"/>
        <w:autoSpaceDN w:val="0"/>
        <w:adjustRightInd w:val="0"/>
        <w:spacing w:line="36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soil samples in 1 M KCl,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r w:rsidR="00C01752">
        <w:t xml:space="preserve">fetchSoilGrids’ function in the </w:t>
      </w:r>
      <w:r w:rsidR="006F3A0F">
        <w:t xml:space="preserve">‘soilDB’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SoilGrids</w:t>
      </w:r>
      <w:ins w:id="301" w:author="Perkowski, Evan A" w:date="2023-01-16T11:14:00Z">
        <w:r w:rsidR="00CE37B5">
          <w:t>2.0</w:t>
        </w:r>
      </w:ins>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4BADF3C3"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r>
        <w:rPr>
          <w:i/>
          <w:iCs/>
        </w:rPr>
        <w:t>W</w:t>
      </w:r>
      <w:r>
        <w:rPr>
          <w:vertAlign w:val="subscript"/>
        </w:rPr>
        <w:t>n</w:t>
      </w:r>
      <w:r>
        <w:t>; mm)</w:t>
      </w:r>
      <w:r w:rsidR="00AA5067">
        <w:t xml:space="preserve"> </w:t>
      </w:r>
      <w:r>
        <w:t>as a function of the previous day’s soil moisture (</w:t>
      </w:r>
      <w:r>
        <w:rPr>
          <w:i/>
          <w:iCs/>
        </w:rPr>
        <w:t>W</w:t>
      </w:r>
      <w:r>
        <w:rPr>
          <w:vertAlign w:val="subscript"/>
        </w:rPr>
        <w:t>n-1</w:t>
      </w:r>
      <w:r>
        <w:t>; mm), daily precipitation (</w:t>
      </w:r>
      <w:r>
        <w:rPr>
          <w:i/>
          <w:iCs/>
        </w:rPr>
        <w:t>P</w:t>
      </w:r>
      <w:r>
        <w:rPr>
          <w:vertAlign w:val="subscript"/>
        </w:rPr>
        <w:t>n</w:t>
      </w:r>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34040D"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ins w:id="302" w:author="Perkowski, Evan A" w:date="2023-01-12T14:39:00Z">
        <w:r w:rsidR="00A631F4">
          <w:t>7</w:t>
        </w:r>
      </w:ins>
      <w:r w:rsidR="00996E52">
        <w:t>)</w:t>
      </w:r>
    </w:p>
    <w:p w14:paraId="3B0BA52B" w14:textId="337CC6EF" w:rsidR="00B40834" w:rsidRPr="00E42439" w:rsidRDefault="0065020B" w:rsidP="0025039E">
      <w:pPr>
        <w:spacing w:line="360" w:lineRule="auto"/>
      </w:pPr>
      <w:r>
        <w:lastRenderedPageBreak/>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‘getSunlightTimes’ function in the ‘suncalc’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pedotransfer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25039E">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4877E449"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E974938" w:rsidR="00BF405C" w:rsidRPr="00BF405C" w:rsidRDefault="00BF405C" w:rsidP="0025039E">
      <w:pPr>
        <w:spacing w:line="36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13D46828" w:rsidR="000438F0" w:rsidRPr="00707030" w:rsidRDefault="003C57E0" w:rsidP="0025039E">
      <w:pPr>
        <w:autoSpaceDE w:val="0"/>
        <w:autoSpaceDN w:val="0"/>
        <w:adjustRightInd w:val="0"/>
        <w:spacing w:line="36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w:t>
      </w:r>
      <w:r w:rsidR="00C853D8">
        <w:lastRenderedPageBreak/>
        <w:t xml:space="preserve">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 xml:space="preserve">Akaike Information Criterion (AICc) </w:t>
      </w:r>
      <w:r w:rsidR="00F676C9">
        <w:t xml:space="preserve">to select the </w:t>
      </w:r>
      <w:r w:rsidR="009C50E2">
        <w:t>soil moisture</w:t>
      </w:r>
      <w:r w:rsidR="00F676C9">
        <w:t xml:space="preserve"> timescale that conferred the best model fit, indicated by the model with the lowest AICc score (</w:t>
      </w:r>
      <w:r w:rsidR="00F676C9" w:rsidRPr="00965142">
        <w:t>Table S</w:t>
      </w:r>
      <w:r w:rsidR="00A52757">
        <w:t>2</w:t>
      </w:r>
      <w:r w:rsidR="00F676C9" w:rsidRPr="00965142">
        <w:t>; Fig. S2</w:t>
      </w:r>
      <w:r w:rsidR="00F676C9">
        <w:t>).</w:t>
      </w:r>
    </w:p>
    <w:p w14:paraId="690C74C4" w14:textId="361DF603"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linear mixed effects model</w:t>
      </w:r>
      <w:r w:rsidR="00136EA4">
        <w:t xml:space="preserve"> that </w:t>
      </w:r>
      <w:r w:rsidR="00F676C9">
        <w:t xml:space="preserve">included </w:t>
      </w:r>
      <w:r w:rsidR="00CE37B5" w:rsidRPr="00CE37B5">
        <w:rPr>
          <w:i/>
          <w:iCs/>
        </w:rPr>
        <w:t>VPD</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ins w:id="303" w:author="Perkowski, Evan A" w:date="2023-01-16T11:16:00Z">
        <w:r w:rsidR="00CE37B5" w:rsidRPr="00CE37B5">
          <w:rPr>
            <w:i/>
            <w:iCs/>
          </w:rPr>
          <w:t>VPD</w:t>
        </w:r>
      </w:ins>
      <w:r w:rsidR="003438D7">
        <w:t xml:space="preserve">,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w:t>
      </w:r>
      <w:r w:rsidR="00CE37B5" w:rsidRPr="00CE37B5">
        <w:rPr>
          <w:i/>
          <w:iCs/>
        </w:rPr>
        <w:t>VPD</w:t>
      </w:r>
      <w:r w:rsidR="00CE37B5" w:rsidDel="00CE37B5">
        <w:t xml:space="preserve"> </w:t>
      </w:r>
      <w:r w:rsidR="00605B64">
        <w:t xml:space="preserve">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6D9141D4"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4886CE57" w:rsidR="005E629D" w:rsidRDefault="005E629D" w:rsidP="0025039E">
      <w:pPr>
        <w:autoSpaceDE w:val="0"/>
        <w:autoSpaceDN w:val="0"/>
        <w:adjustRightInd w:val="0"/>
        <w:spacing w:line="360" w:lineRule="auto"/>
        <w:ind w:firstLine="720"/>
      </w:pPr>
      <w:r>
        <w:lastRenderedPageBreak/>
        <w:t>In all linear mixed-effects models</w:t>
      </w:r>
      <w:r w:rsidR="007C20B9">
        <w:t xml:space="preserve"> explained above</w:t>
      </w:r>
      <w:r>
        <w:t>, including those to select relevant timescales, w</w:t>
      </w:r>
      <w:r w:rsidRPr="00863849">
        <w:t xml:space="preserve">e used the 'lmer'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'Anova'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w:t>
      </w:r>
      <w:r w:rsidR="00FB104B">
        <w:t xml:space="preserve"> </w:t>
      </w:r>
      <w:r w:rsidRPr="00863849">
        <w:t>=</w:t>
      </w:r>
      <w:r w:rsidR="00FB104B">
        <w:t xml:space="preserve"> </w:t>
      </w:r>
      <w:r w:rsidRPr="00863849">
        <w:t>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w:t>
      </w:r>
      <w:r w:rsidR="00FB104B">
        <w:t xml:space="preserve"> representing 95% confidence intervals were drawn for all </w:t>
      </w:r>
      <w:r>
        <w:t>plots using a series of ‘emmeans’ outputs across the range in plotted x-axis values.</w:t>
      </w:r>
    </w:p>
    <w:p w14:paraId="79C6C66C" w14:textId="236091B4"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ins w:id="304" w:author="Perkowski, Evan A" w:date="2023-01-12T15:20:00Z">
        <w:r w:rsidR="008D3E2B">
          <w:t xml:space="preserve">Models were constructed per </w:t>
        </w:r>
        <w:r w:rsidR="008D3E2B" w:rsidRPr="00FB6DC9">
          <w:rPr>
            <w:i/>
            <w:iCs/>
          </w:rPr>
          <w:t>a</w:t>
        </w:r>
        <w:r w:rsidR="008D3E2B" w:rsidRPr="00266AAF">
          <w:rPr>
            <w:i/>
            <w:iCs/>
          </w:rPr>
          <w:t xml:space="preserve"> priori</w:t>
        </w:r>
        <w:r w:rsidR="008D3E2B">
          <w:t xml:space="preserve"> hypotheses</w:t>
        </w:r>
      </w:ins>
      <w:ins w:id="305" w:author="Perkowski, Evan A" w:date="2023-01-16T11:51:00Z">
        <w:r w:rsidR="00266AAF">
          <w:t xml:space="preserve"> following patterns expected from photosynthetic least-cost theory</w:t>
        </w:r>
      </w:ins>
      <w:ins w:id="306" w:author="Perkowski, Evan A" w:date="2023-01-12T15:20:00Z">
        <w:r w:rsidR="008D3E2B">
          <w:t>.</w:t>
        </w:r>
      </w:ins>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71254E" w:rsidRPr="00B639AF">
        <w:rPr>
          <w:i/>
          <w:iCs/>
          <w:lang w:val="el-GR"/>
        </w:rPr>
        <w:t>χ</w:t>
      </w:r>
      <w:r w:rsidR="0071254E">
        <w:t>,</w:t>
      </w:r>
      <w:r w:rsidR="004210A0">
        <w:t xml:space="preserve"> </w:t>
      </w:r>
      <w:ins w:id="307" w:author="Perkowski, Evan A" w:date="2023-01-12T15:13:00Z">
        <w:r w:rsidR="0004230F">
          <w:rPr>
            <w:i/>
            <w:iCs/>
          </w:rPr>
          <w:t>N</w:t>
        </w:r>
        <w:r w:rsidR="0004230F">
          <w:rPr>
            <w:vertAlign w:val="subscript"/>
          </w:rPr>
          <w:t>mass</w:t>
        </w:r>
        <w:r w:rsidR="0004230F">
          <w:t>,</w:t>
        </w:r>
      </w:ins>
      <w:ins w:id="308" w:author="Perkowski, Evan A" w:date="2023-01-16T11:50:00Z">
        <w:r w:rsidR="00266AAF">
          <w:t xml:space="preserve"> and</w:t>
        </w:r>
      </w:ins>
      <w:ins w:id="309" w:author="Perkowski, Evan A" w:date="2023-01-12T15:13:00Z">
        <w:r w:rsidR="0004230F">
          <w:t xml:space="preserve"> </w:t>
        </w:r>
        <w:r w:rsidR="0004230F">
          <w:rPr>
            <w:i/>
            <w:iCs/>
          </w:rPr>
          <w:t>M</w:t>
        </w:r>
        <w:r w:rsidR="0004230F">
          <w:rPr>
            <w:vertAlign w:val="subscript"/>
          </w:rPr>
          <w:t>area</w:t>
        </w:r>
      </w:ins>
      <w:ins w:id="310" w:author="Perkowski, Evan A" w:date="2023-01-12T15:15:00Z">
        <w:r w:rsidR="0004230F">
          <w:t xml:space="preserve">. The second model regressed </w:t>
        </w:r>
        <w:r w:rsidR="0004230F">
          <w:rPr>
            <w:i/>
            <w:iCs/>
          </w:rPr>
          <w:t>M</w:t>
        </w:r>
        <w:r w:rsidR="0004230F">
          <w:rPr>
            <w:vertAlign w:val="subscript"/>
          </w:rPr>
          <w:t>area</w:t>
        </w:r>
        <w:r w:rsidR="0004230F">
          <w:t xml:space="preserve"> against </w:t>
        </w:r>
        <w:r w:rsidR="0004230F" w:rsidRPr="00B639AF">
          <w:rPr>
            <w:i/>
            <w:iCs/>
            <w:lang w:val="el-GR"/>
          </w:rPr>
          <w:t>χ</w:t>
        </w:r>
      </w:ins>
      <w:ins w:id="311" w:author="Perkowski, Evan A" w:date="2023-01-12T15:16:00Z">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ins>
      <w:ins w:id="312" w:author="Perkowski, Evan A" w:date="2023-01-16T11:52:00Z">
        <w:r w:rsidR="00266AAF">
          <w:t xml:space="preserve"> and </w:t>
        </w:r>
      </w:ins>
      <w:ins w:id="313" w:author="Perkowski, Evan A" w:date="2023-01-12T15:16:00Z">
        <w:r w:rsidR="0004230F">
          <w:rPr>
            <w:i/>
            <w:iCs/>
          </w:rPr>
          <w:t>M</w:t>
        </w:r>
        <w:r w:rsidR="0004230F">
          <w:rPr>
            <w:vertAlign w:val="subscript"/>
          </w:rPr>
          <w:t>area</w:t>
        </w:r>
        <w:r w:rsidR="0004230F">
          <w:t xml:space="preserve"> </w:t>
        </w:r>
      </w:ins>
      <w:ins w:id="314" w:author="Perkowski, Evan A" w:date="2023-01-12T15:17:00Z">
        <w:r w:rsidR="0004230F">
          <w:fldChar w:fldCharType="begin" w:fldLock="1"/>
        </w:r>
      </w:ins>
      <w:r w:rsidR="008D3E2B">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Ecology","id":"ITEM-2","issue":"11","issued":{"date-parts":[["2022","11"]]},"page":"2585-2602","title":"Leaf nitrogen from the perspective of optimal plant function","type":"article-journal","volume":"110"},"uris":["http://www.mendeley.com/documents/?uuid=50267697-cf85-48a3-8479-7edfcd508a88"]}],"mendeley":{"formattedCitation":"(Dong et al. 2017, 2022)","plainTextFormattedCitation":"(Dong et al. 2017, 2022)","previouslyFormattedCitation":"(Dong et al. 2017, 2022)"},"properties":{"noteIndex":0},"schema":"https://github.com/citation-style-language/schema/raw/master/csl-citation.json"}</w:instrText>
      </w:r>
      <w:r w:rsidR="0004230F">
        <w:fldChar w:fldCharType="separate"/>
      </w:r>
      <w:r w:rsidR="0004230F" w:rsidRPr="0004230F">
        <w:rPr>
          <w:noProof/>
        </w:rPr>
        <w:t>(Dong et al. 2017, 2022)</w:t>
      </w:r>
      <w:ins w:id="315" w:author="Perkowski, Evan A" w:date="2023-01-12T15:17:00Z">
        <w:r w:rsidR="0004230F">
          <w:fldChar w:fldCharType="end"/>
        </w:r>
      </w:ins>
      <w:ins w:id="316" w:author="Perkowski, Evan A" w:date="2023-01-12T15:18:00Z">
        <w:r w:rsidR="0004230F">
          <w:t xml:space="preserve">. </w:t>
        </w:r>
      </w:ins>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317" w:author="Perkowski, Evan A" w:date="2023-01-03T16:56:00Z">
        <w:r w:rsidR="00B23C7F">
          <w:rPr>
            <w:i/>
            <w:iCs/>
            <w:lang w:val="el-GR"/>
          </w:rPr>
          <w:t>β</w:t>
        </w:r>
      </w:ins>
      <w:ins w:id="318" w:author="Perkowski, Evan A" w:date="2023-01-16T16:10:00Z">
        <w:r w:rsidR="00BE3945">
          <w:t xml:space="preserve"> and </w:t>
        </w:r>
      </w:ins>
      <w:ins w:id="319" w:author="Perkowski, Evan A" w:date="2023-01-16T11:18:00Z">
        <w:r w:rsidR="00CE37B5" w:rsidRPr="00CE37B5">
          <w:rPr>
            <w:i/>
            <w:iCs/>
          </w:rPr>
          <w:t>VPD</w:t>
        </w:r>
      </w:ins>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ins w:id="320" w:author="Perkowski, Evan A" w:date="2023-01-03T17:11:00Z">
        <w:r w:rsidR="005F1C6D">
          <w:t>,</w:t>
        </w:r>
      </w:ins>
      <w:r w:rsidR="004210A0">
        <w:t xml:space="preserve"> soil moisture</w:t>
      </w:r>
      <w:ins w:id="321" w:author="Perkowski, Evan A" w:date="2023-01-03T17:11:00Z">
        <w:r w:rsidR="005F1C6D">
          <w:t xml:space="preserve">, ability to associate with symbiotic nitrogen-fixing </w:t>
        </w:r>
      </w:ins>
      <w:ins w:id="322" w:author="Perkowski, Evan A" w:date="2023-01-16T11:52:00Z">
        <w:r w:rsidR="00266AAF">
          <w:t>bacteria</w:t>
        </w:r>
      </w:ins>
      <w:ins w:id="323" w:author="Perkowski, Evan A" w:date="2023-01-03T17:11:00Z">
        <w:r w:rsidR="005F1C6D">
          <w:t>,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 while the </w:t>
      </w:r>
      <w:r w:rsidR="0071254E">
        <w:t>seventh</w:t>
      </w:r>
      <w:r w:rsidR="004210A0">
        <w:t xml:space="preserve"> model </w:t>
      </w:r>
      <w:r w:rsidR="007C20B9">
        <w:t xml:space="preserve">regressed </w:t>
      </w:r>
      <w:r w:rsidR="00CE37B5" w:rsidRPr="00CE37B5">
        <w:rPr>
          <w:i/>
          <w:iCs/>
        </w:rPr>
        <w:t>VPD</w:t>
      </w:r>
      <w:r w:rsidR="00CE37B5" w:rsidDel="00CE37B5">
        <w:t xml:space="preserve"> </w:t>
      </w:r>
      <w:r w:rsidR="007C20B9">
        <w:t xml:space="preserve">against </w:t>
      </w:r>
      <w:ins w:id="324" w:author="Perkowski, Evan A" w:date="2023-01-04T10:29:00Z">
        <w:r w:rsidR="00F45C86">
          <w:t>soil moisture</w:t>
        </w:r>
      </w:ins>
      <w:ins w:id="325" w:author="Perkowski, Evan A" w:date="2023-01-12T15:19:00Z">
        <w:r w:rsidR="008D3E2B">
          <w:t xml:space="preserve"> </w:t>
        </w:r>
        <w:r w:rsidR="008D3E2B">
          <w:fldChar w:fldCharType="begin" w:fldLock="1"/>
        </w:r>
      </w:ins>
      <w:r w:rsidR="00C445DC">
        <w:instrText>ADDIN CSL_CITATION {"citationItems":[{"id":"ITEM-1","itemData":{"DOI":"10.1002/2016GL069416","ISSN":"19448007","abstract":"When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Letters","id":"ITEM-1","issue":"18","issued":{"date-parts":[["2016"]]},"page":"9686-9695","title":"High atmospheric demand for water can limit forest carbon uptake and transpiration as severely as dry soil","type":"article-journal","volume":"43"},"uris":["http://www.mendeley.com/documents/?uuid=1f62d4c1-56d9-4dde-9da8-40dd90c2b794"]},{"id":"ITEM-2","itemData":{"DOI":"10.1038/nclimate3114","ISSN":"17586798","abstract":"Soil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8D3E2B">
        <w:fldChar w:fldCharType="separate"/>
      </w:r>
      <w:r w:rsidR="008D3E2B" w:rsidRPr="008D3E2B">
        <w:rPr>
          <w:noProof/>
        </w:rPr>
        <w:t>(Novick et al. 2016, Sulman et al. 2016)</w:t>
      </w:r>
      <w:ins w:id="326" w:author="Perkowski, Evan A" w:date="2023-01-12T15:19:00Z">
        <w:r w:rsidR="008D3E2B">
          <w:fldChar w:fldCharType="end"/>
        </w:r>
      </w:ins>
      <w:r w:rsidR="004210A0">
        <w:t>.</w:t>
      </w:r>
      <w:ins w:id="327" w:author="Perkowski, Evan A" w:date="2023-01-02T23:42:00Z">
        <w:r w:rsidR="006F6784">
          <w:t xml:space="preserve"> All models included the relevant timescale selected in the individual linear mixed effect models explained above</w:t>
        </w:r>
      </w:ins>
      <w:ins w:id="328" w:author="Perkowski, Evan A" w:date="2023-01-02T23:43:00Z">
        <w:r w:rsidR="006F6784">
          <w:t xml:space="preserve"> (</w:t>
        </w:r>
      </w:ins>
      <w:ins w:id="329" w:author="Perkowski, Evan A" w:date="2023-01-04T17:50:00Z">
        <w:r w:rsidR="001F39CF">
          <w:t>2</w:t>
        </w:r>
      </w:ins>
      <w:ins w:id="330" w:author="Perkowski, Evan A" w:date="2023-01-02T23:43:00Z">
        <w:r w:rsidR="006F6784">
          <w:t>-day soil moisture, 4-day vapor pressure deficit). Models also</w:t>
        </w:r>
      </w:ins>
      <w:ins w:id="331" w:author="Perkowski, Evan A"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‘lme’ function in the ‘nlme’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subsequently loaded into the piecewise structural equation model using the ‘psem’ function in the ‘piecewiseSEM’ R package </w:t>
      </w:r>
      <w:r w:rsidR="00136EA4">
        <w:fldChar w:fldCharType="begin" w:fldLock="1"/>
      </w:r>
      <w:r w:rsidR="0025039E">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332"/>
      <w:r>
        <w:rPr>
          <w:b/>
          <w:bCs/>
          <w:color w:val="000000" w:themeColor="text1"/>
        </w:rPr>
        <w:lastRenderedPageBreak/>
        <w:t>R</w:t>
      </w:r>
      <w:commentRangeEnd w:id="332"/>
      <w:r w:rsidR="00A703BA">
        <w:rPr>
          <w:rStyle w:val="CommentReference"/>
          <w:rFonts w:eastAsiaTheme="minorHAnsi" w:cs="Times New Roman (Body CS)"/>
        </w:rPr>
        <w:commentReference w:id="332"/>
      </w:r>
      <w:r>
        <w:rPr>
          <w:b/>
          <w:bCs/>
          <w:color w:val="000000" w:themeColor="text1"/>
        </w:rPr>
        <w:t>esults</w:t>
      </w:r>
    </w:p>
    <w:p w14:paraId="23E75D60" w14:textId="2AD5916E" w:rsidR="00EB0F41" w:rsidRPr="00761CFE" w:rsidRDefault="000A276C" w:rsidP="0025039E">
      <w:pPr>
        <w:autoSpaceDE w:val="0"/>
        <w:autoSpaceDN w:val="0"/>
        <w:adjustRightInd w:val="0"/>
        <w:spacing w:line="36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3B728E95" w:rsidR="006D26A6" w:rsidRDefault="00EA6746" w:rsidP="0004230F">
      <w:pPr>
        <w:spacing w:line="360" w:lineRule="auto"/>
        <w:rPr>
          <w:color w:val="000000" w:themeColor="text1"/>
        </w:rPr>
      </w:pPr>
      <w:r>
        <w:rPr>
          <w:color w:val="000000" w:themeColor="text1"/>
        </w:rPr>
        <w:t>Model selection indicated that</w:t>
      </w:r>
      <w:r w:rsidR="003D362D">
        <w:rPr>
          <w:color w:val="000000" w:themeColor="text1"/>
        </w:rPr>
        <w:t xml:space="preserve"> </w:t>
      </w:r>
      <w:ins w:id="333" w:author="Perkowski, Evan A" w:date="2023-01-04T12:17:00Z">
        <w:r w:rsidR="00A703BA">
          <w:rPr>
            <w:color w:val="000000" w:themeColor="text1"/>
          </w:rPr>
          <w:t>2</w:t>
        </w:r>
      </w:ins>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ins w:id="334" w:author="Perkowski, Evan A" w:date="2023-01-02T23:44:00Z">
        <w:r w:rsidR="006F6784">
          <w:rPr>
            <w:color w:val="000000" w:themeColor="text1"/>
          </w:rPr>
          <w:t>AICc</w:t>
        </w:r>
      </w:ins>
      <w:ins w:id="335" w:author="Perkowski, Evan A" w:date="2023-01-12T15:06:00Z">
        <w:r w:rsidR="004E3BFA">
          <w:rPr>
            <w:color w:val="000000" w:themeColor="text1"/>
          </w:rPr>
          <w:t xml:space="preserve"> = 1227.83</w:t>
        </w:r>
      </w:ins>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ins w:id="336" w:author="Perkowski, Evan A"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337" w:author="Perkowski, Evan A" w:date="2023-01-02T23:50:00Z">
        <w:r w:rsidR="00A174A5">
          <w:rPr>
            <w:color w:val="000000" w:themeColor="text1"/>
          </w:rPr>
          <w:t xml:space="preserve"> (</w:t>
        </w:r>
        <w:r w:rsidR="00A174A5" w:rsidRPr="00A631F4">
          <w:rPr>
            <w:i/>
            <w:iCs/>
            <w:color w:val="000000" w:themeColor="text1"/>
          </w:rPr>
          <w:t>p</w:t>
        </w:r>
      </w:ins>
      <w:ins w:id="338" w:author="Perkowski, Evan A" w:date="2023-01-12T14:44:00Z">
        <w:r w:rsidR="00A631F4">
          <w:rPr>
            <w:color w:val="000000" w:themeColor="text1"/>
          </w:rPr>
          <w:t xml:space="preserve"> </w:t>
        </w:r>
      </w:ins>
      <w:ins w:id="339" w:author="Perkowski, Evan A" w:date="2023-01-02T23:50:00Z">
        <w:r w:rsidR="00A174A5">
          <w:rPr>
            <w:color w:val="000000" w:themeColor="text1"/>
          </w:rPr>
          <w:t>&lt;</w:t>
        </w:r>
      </w:ins>
      <w:ins w:id="340" w:author="Perkowski, Evan A" w:date="2023-01-12T14:44:00Z">
        <w:r w:rsidR="00A631F4">
          <w:rPr>
            <w:color w:val="000000" w:themeColor="text1"/>
          </w:rPr>
          <w:t xml:space="preserve"> </w:t>
        </w:r>
      </w:ins>
      <w:ins w:id="341" w:author="Perkowski, Evan A" w:date="2023-01-02T23:50:00Z">
        <w:r w:rsidR="00A174A5">
          <w:rPr>
            <w:color w:val="000000" w:themeColor="text1"/>
          </w:rPr>
          <w:t xml:space="preserve">0.001; Table 2), a pattern driven by a negative effect of increasing soil nitrogen availability on </w:t>
        </w:r>
      </w:ins>
      <w:ins w:id="342" w:author="Perkowski, Evan A"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43" w:author="Perkowski, Evan A" w:date="2023-01-12T14:44:00Z">
        <w:r w:rsidR="00A631F4">
          <w:rPr>
            <w:color w:val="000000" w:themeColor="text1"/>
          </w:rPr>
          <w:t xml:space="preserve"> </w:t>
        </w:r>
      </w:ins>
      <w:ins w:id="344" w:author="Perkowski, Evan A" w:date="2023-01-04T13:07:00Z">
        <w:r w:rsidR="007B6EDA">
          <w:rPr>
            <w:color w:val="000000" w:themeColor="text1"/>
          </w:rPr>
          <w:t>&lt;</w:t>
        </w:r>
      </w:ins>
      <w:ins w:id="345" w:author="Perkowski, Evan A" w:date="2023-01-12T14:44:00Z">
        <w:r w:rsidR="00A631F4">
          <w:rPr>
            <w:color w:val="000000" w:themeColor="text1"/>
          </w:rPr>
          <w:t xml:space="preserve"> </w:t>
        </w:r>
      </w:ins>
      <w:ins w:id="346" w:author="Perkowski, Evan A" w:date="2023-01-04T13:07:00Z">
        <w:r w:rsidR="007B6EDA">
          <w:rPr>
            <w:color w:val="000000" w:themeColor="text1"/>
          </w:rPr>
          <w:t>0.</w:t>
        </w:r>
      </w:ins>
      <w:ins w:id="347" w:author="Perkowski, Evan A" w:date="2023-01-04T13:08:00Z">
        <w:r w:rsidR="007B6EDA">
          <w:rPr>
            <w:color w:val="000000" w:themeColor="text1"/>
          </w:rPr>
          <w:t>001</w:t>
        </w:r>
      </w:ins>
      <w:ins w:id="348" w:author="Perkowski, Evan A" w:date="2023-01-02T23:51:00Z">
        <w:r w:rsidR="00A174A5">
          <w:rPr>
            <w:color w:val="000000" w:themeColor="text1"/>
          </w:rPr>
          <w:t xml:space="preserve">) and </w:t>
        </w:r>
      </w:ins>
      <w:ins w:id="349" w:author="Perkowski, Evan A"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ins>
      <w:ins w:id="350" w:author="Perkowski, Evan A" w:date="2023-01-12T14:44:00Z">
        <w:r w:rsidR="00A631F4">
          <w:rPr>
            <w:color w:val="000000" w:themeColor="text1"/>
          </w:rPr>
          <w:t xml:space="preserve"> </w:t>
        </w:r>
      </w:ins>
      <w:ins w:id="351" w:author="Perkowski, Evan A" w:date="2023-01-02T23:49:00Z">
        <w:r w:rsidR="00A174A5">
          <w:rPr>
            <w:color w:val="000000" w:themeColor="text1"/>
          </w:rPr>
          <w:t>=</w:t>
        </w:r>
      </w:ins>
      <w:ins w:id="352" w:author="Perkowski, Evan A" w:date="2023-01-12T14:44:00Z">
        <w:r w:rsidR="00A631F4">
          <w:rPr>
            <w:color w:val="000000" w:themeColor="text1"/>
          </w:rPr>
          <w:t xml:space="preserve"> </w:t>
        </w:r>
      </w:ins>
      <w:ins w:id="353" w:author="Perkowski, Evan A" w:date="2023-01-02T23:49:00Z">
        <w:r w:rsidR="00A174A5">
          <w:rPr>
            <w:color w:val="000000" w:themeColor="text1"/>
          </w:rPr>
          <w:t>0.0</w:t>
        </w:r>
      </w:ins>
      <w:ins w:id="354" w:author="Perkowski, Evan A" w:date="2023-01-04T13:08:00Z">
        <w:r w:rsidR="007B6EDA">
          <w:rPr>
            <w:color w:val="000000" w:themeColor="text1"/>
          </w:rPr>
          <w:t>04</w:t>
        </w:r>
      </w:ins>
      <w:ins w:id="355" w:author="Perkowski, Evan A" w:date="2023-01-04T13:09:00Z">
        <w:r w:rsidR="00FD1286">
          <w:rPr>
            <w:color w:val="000000" w:themeColor="text1"/>
          </w:rPr>
          <w:t xml:space="preserve">; Fig. </w:t>
        </w:r>
      </w:ins>
      <w:ins w:id="356" w:author="Perkowski, Evan A" w:date="2023-01-04T13:25:00Z">
        <w:r w:rsidR="0084086E">
          <w:rPr>
            <w:color w:val="000000" w:themeColor="text1"/>
          </w:rPr>
          <w:t>2</w:t>
        </w:r>
      </w:ins>
      <w:ins w:id="357" w:author="Perkowski, Evan A" w:date="2023-01-12T14:43:00Z">
        <w:r w:rsidR="00A631F4">
          <w:rPr>
            <w:color w:val="000000" w:themeColor="text1"/>
          </w:rPr>
          <w:t>a</w:t>
        </w:r>
      </w:ins>
      <w:ins w:id="358" w:author="Perkowski, Evan A" w:date="2023-01-02T23:49:00Z">
        <w:r w:rsidR="00A174A5">
          <w:rPr>
            <w:color w:val="000000" w:themeColor="text1"/>
          </w:rPr>
          <w:t>)</w:t>
        </w:r>
      </w:ins>
      <w:ins w:id="359"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also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360" w:author="Perkowski, Evan A" w:date="2023-01-04T13:09:00Z">
        <w:r w:rsidR="00FD1286">
          <w:rPr>
            <w:color w:val="000000" w:themeColor="text1"/>
          </w:rPr>
          <w:t xml:space="preserve">different from zero (Tukey: </w:t>
        </w:r>
        <w:r w:rsidR="00FD1286" w:rsidRPr="00A631F4">
          <w:rPr>
            <w:i/>
            <w:iCs/>
            <w:color w:val="000000" w:themeColor="text1"/>
          </w:rPr>
          <w:t>p</w:t>
        </w:r>
      </w:ins>
      <w:ins w:id="361" w:author="Perkowski, Evan A" w:date="2023-01-12T14:44:00Z">
        <w:r w:rsidR="00A631F4">
          <w:rPr>
            <w:color w:val="000000" w:themeColor="text1"/>
          </w:rPr>
          <w:t xml:space="preserve"> </w:t>
        </w:r>
      </w:ins>
      <w:ins w:id="362" w:author="Perkowski, Evan A" w:date="2023-01-04T13:09:00Z">
        <w:r w:rsidR="00FD1286">
          <w:rPr>
            <w:color w:val="000000" w:themeColor="text1"/>
          </w:rPr>
          <w:t>=</w:t>
        </w:r>
      </w:ins>
      <w:ins w:id="363" w:author="Perkowski, Evan A" w:date="2023-01-12T14:44:00Z">
        <w:r w:rsidR="00A631F4">
          <w:rPr>
            <w:color w:val="000000" w:themeColor="text1"/>
          </w:rPr>
          <w:t xml:space="preserve"> </w:t>
        </w:r>
      </w:ins>
      <w:ins w:id="364" w:author="Perkowski, Evan A" w:date="2023-01-04T13:09:00Z">
        <w:r w:rsidR="00FD1286">
          <w:rPr>
            <w:color w:val="000000" w:themeColor="text1"/>
          </w:rPr>
          <w:t xml:space="preserve">0.307; Fig. </w:t>
        </w:r>
      </w:ins>
      <w:ins w:id="365" w:author="Perkowski, Evan A" w:date="2023-01-04T13:25:00Z">
        <w:r w:rsidR="0084086E">
          <w:rPr>
            <w:color w:val="000000" w:themeColor="text1"/>
          </w:rPr>
          <w:t>2</w:t>
        </w:r>
      </w:ins>
      <w:ins w:id="366" w:author="Perkowski, Evan A" w:date="2023-01-12T14:43:00Z">
        <w:r w:rsidR="00A631F4">
          <w:rPr>
            <w:color w:val="000000" w:themeColor="text1"/>
          </w:rPr>
          <w:t>a</w:t>
        </w:r>
      </w:ins>
      <w:ins w:id="367" w:author="Perkowski, Evan A" w:date="2023-01-04T13:09:00Z">
        <w:r w:rsidR="00FD1286">
          <w:rPr>
            <w:color w:val="000000" w:themeColor="text1"/>
          </w:rPr>
          <w:t xml:space="preserve">). </w:t>
        </w:r>
      </w:ins>
      <w:ins w:id="368" w:author="Perkowski, Evan A" w:date="2023-01-04T13:10:00Z">
        <w:r w:rsidR="00FD1286">
          <w:rPr>
            <w:color w:val="000000" w:themeColor="text1"/>
          </w:rPr>
          <w:t xml:space="preserve">There was no apparent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ins>
      <w:ins w:id="369" w:author="Perkowski, Evan A" w:date="2023-01-12T14:44:00Z">
        <w:r w:rsidR="00A631F4">
          <w:rPr>
            <w:color w:val="000000" w:themeColor="text1"/>
          </w:rPr>
          <w:t xml:space="preserve"> </w:t>
        </w:r>
      </w:ins>
      <w:ins w:id="370" w:author="Perkowski, Evan A" w:date="2023-01-04T13:10:00Z">
        <w:r w:rsidR="00FD1286">
          <w:rPr>
            <w:color w:val="000000" w:themeColor="text1"/>
          </w:rPr>
          <w:t>=</w:t>
        </w:r>
      </w:ins>
      <w:ins w:id="371" w:author="Perkowski, Evan A" w:date="2023-01-12T14:44:00Z">
        <w:r w:rsidR="00A631F4">
          <w:rPr>
            <w:color w:val="000000" w:themeColor="text1"/>
          </w:rPr>
          <w:t xml:space="preserve"> </w:t>
        </w:r>
      </w:ins>
      <w:ins w:id="372" w:author="Perkowski, Evan A" w:date="2023-01-04T13:10:00Z">
        <w:r w:rsidR="00FD1286">
          <w:rPr>
            <w:color w:val="000000" w:themeColor="text1"/>
          </w:rPr>
          <w:t>0.264; Table 1</w:t>
        </w:r>
      </w:ins>
      <w:ins w:id="373" w:author="Perkowski, Evan A" w:date="2023-01-04T13:25:00Z">
        <w:r w:rsidR="0084086E">
          <w:rPr>
            <w:color w:val="000000" w:themeColor="text1"/>
          </w:rPr>
          <w:t>; Fig. 2</w:t>
        </w:r>
      </w:ins>
      <w:ins w:id="374" w:author="Perkowski, Evan A" w:date="2023-01-12T14:43:00Z">
        <w:r w:rsidR="00A631F4">
          <w:rPr>
            <w:color w:val="000000" w:themeColor="text1"/>
          </w:rPr>
          <w:t>b</w:t>
        </w:r>
      </w:ins>
      <w:ins w:id="375" w:author="Perkowski, Evan A" w:date="2023-01-04T13:10:00Z">
        <w:r w:rsidR="00FD1286">
          <w:rPr>
            <w:color w:val="000000" w:themeColor="text1"/>
          </w:rPr>
          <w:t xml:space="preserve">). </w:t>
        </w:r>
      </w:ins>
      <w:r w:rsidR="007E123F">
        <w:rPr>
          <w:color w:val="000000" w:themeColor="text1"/>
        </w:rPr>
        <w:t xml:space="preserve">A functional group effect </w:t>
      </w:r>
      <w:r w:rsidR="0071657E">
        <w:rPr>
          <w:color w:val="000000" w:themeColor="text1"/>
        </w:rPr>
        <w:t>(</w:t>
      </w:r>
      <w:ins w:id="376" w:author="Perkowski, Evan A" w:date="2023-01-12T14:44:00Z">
        <w:r w:rsidR="00A631F4">
          <w:rPr>
            <w:i/>
            <w:iCs/>
            <w:color w:val="000000" w:themeColor="text1"/>
          </w:rPr>
          <w:t>p</w:t>
        </w:r>
        <w:r w:rsidR="00A631F4">
          <w:rPr>
            <w:color w:val="000000" w:themeColor="text1"/>
          </w:rPr>
          <w:t xml:space="preserve"> </w:t>
        </w:r>
      </w:ins>
      <w:ins w:id="377" w:author="Perkowski, Evan A" w:date="2023-01-02T23:52:00Z">
        <w:r w:rsidR="00A174A5">
          <w:rPr>
            <w:color w:val="000000" w:themeColor="text1"/>
          </w:rPr>
          <w:t>&lt;</w:t>
        </w:r>
      </w:ins>
      <w:ins w:id="378" w:author="Perkowski, Evan A" w:date="2023-01-12T14:44:00Z">
        <w:r w:rsidR="00A631F4">
          <w:rPr>
            <w:color w:val="000000" w:themeColor="text1"/>
          </w:rPr>
          <w:t xml:space="preserve"> </w:t>
        </w:r>
      </w:ins>
      <w:ins w:id="379" w:author="Perkowski, Evan A" w:date="2023-01-02T23:52:00Z">
        <w:r w:rsidR="00A174A5">
          <w:rPr>
            <w:color w:val="000000" w:themeColor="text1"/>
          </w:rPr>
          <w: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sidRPr="00A631F4">
        <w:rPr>
          <w:i/>
          <w:iCs/>
          <w:color w:val="000000" w:themeColor="text1"/>
        </w:rPr>
        <w:t>p</w:t>
      </w:r>
      <w:r w:rsidR="00A631F4">
        <w:rPr>
          <w:color w:val="000000" w:themeColor="text1"/>
        </w:rPr>
        <w:t xml:space="preserve"> </w:t>
      </w:r>
      <w:r w:rsidR="007E123F" w:rsidRPr="00E7144F">
        <w:rPr>
          <w:color w:val="000000" w:themeColor="text1"/>
        </w:rPr>
        <w:t>&lt;</w:t>
      </w:r>
      <w:r w:rsidR="00A631F4">
        <w:rPr>
          <w:color w:val="000000" w:themeColor="text1"/>
        </w:rPr>
        <w:t xml:space="preserve"> </w:t>
      </w:r>
      <w:r w:rsidR="007E123F" w:rsidRPr="00E7144F">
        <w:rPr>
          <w:color w:val="000000" w:themeColor="text1"/>
        </w:rPr>
        <w:t>0.001</w:t>
      </w:r>
      <w:r w:rsidR="007E123F">
        <w:rPr>
          <w:color w:val="000000" w:themeColor="text1"/>
        </w:rPr>
        <w:t xml:space="preserve"> in both cases</w:t>
      </w:r>
      <w:r w:rsidR="007E123F" w:rsidRPr="00E7144F">
        <w:rPr>
          <w:color w:val="000000" w:themeColor="text1"/>
        </w:rPr>
        <w:t>)</w:t>
      </w:r>
      <w:ins w:id="380" w:author="Perkowski, Evan A" w:date="2023-01-02T23:52:00Z">
        <w:r w:rsidR="00A174A5">
          <w:rPr>
            <w:color w:val="000000" w:themeColor="text1"/>
          </w:rPr>
          <w:t>, while</w:t>
        </w:r>
      </w:ins>
      <w:ins w:id="381" w:author="Perkowski, Evan A" w:date="2023-01-16T11:56:00Z">
        <w:r w:rsidR="00266AAF">
          <w:rPr>
            <w:color w:val="000000" w:themeColor="text1"/>
          </w:rPr>
          <w:t xml:space="preserve"> average</w:t>
        </w:r>
      </w:ins>
      <w:ins w:id="382" w:author="Perkowski, Evan A" w:date="2023-01-02T23:52:00Z">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383" w:author="Perkowski, Evan A" w:date="2023-01-02T23:53:00Z">
        <w:r w:rsidR="00A174A5">
          <w:rPr>
            <w:color w:val="000000" w:themeColor="text1"/>
          </w:rPr>
          <w:t>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84" w:author="Perkowski, Evan A" w:date="2023-01-12T14:45:00Z">
        <w:r w:rsidR="00A631F4">
          <w:rPr>
            <w:color w:val="000000" w:themeColor="text1"/>
          </w:rPr>
          <w:t xml:space="preserve"> </w:t>
        </w:r>
      </w:ins>
      <w:ins w:id="385" w:author="Perkowski, Evan A" w:date="2023-01-02T23:53:00Z">
        <w:r w:rsidR="00A174A5">
          <w:rPr>
            <w:color w:val="000000" w:themeColor="text1"/>
          </w:rPr>
          <w:t>=</w:t>
        </w:r>
      </w:ins>
      <w:ins w:id="386" w:author="Perkowski, Evan A" w:date="2023-01-12T14:45:00Z">
        <w:r w:rsidR="00A631F4">
          <w:rPr>
            <w:color w:val="000000" w:themeColor="text1"/>
          </w:rPr>
          <w:t xml:space="preserve"> </w:t>
        </w:r>
      </w:ins>
      <w:ins w:id="387" w:author="Perkowski, Evan A" w:date="2023-01-02T23:53:00Z">
        <w:r w:rsidR="00A174A5">
          <w:rPr>
            <w:color w:val="000000" w:themeColor="text1"/>
          </w:rPr>
          <w:t>0.6</w:t>
        </w:r>
      </w:ins>
      <w:ins w:id="388" w:author="Perkowski, Evan A" w:date="2023-01-04T13:11:00Z">
        <w:r w:rsidR="00FD1286">
          <w:rPr>
            <w:color w:val="000000" w:themeColor="text1"/>
          </w:rPr>
          <w:t>91</w:t>
        </w:r>
      </w:ins>
      <w:ins w:id="389" w:author="Perkowski, Evan A" w:date="2023-01-02T23:53:00Z">
        <w:r w:rsidR="00A174A5">
          <w:rPr>
            <w:color w:val="000000" w:themeColor="text1"/>
          </w:rPr>
          <w:t>)</w:t>
        </w:r>
      </w:ins>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3C045AB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FB104B" w:rsidRPr="00FB104B">
        <w:rPr>
          <w:color w:val="000000"/>
        </w:rPr>
        <w:t xml:space="preserve"> </w:t>
      </w:r>
      <w:r w:rsidR="00DB31EB">
        <w:rPr>
          <w:color w:val="000000"/>
        </w:rPr>
        <w:t>=</w:t>
      </w:r>
      <w:r w:rsidR="00FB104B">
        <w:rPr>
          <w:color w:val="000000"/>
        </w:rPr>
        <w:t xml:space="preserve"> </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C925C9F" w:rsidR="002D386D" w:rsidRDefault="003E3C1F" w:rsidP="0025039E">
      <w:pPr>
        <w:spacing w:line="360" w:lineRule="auto"/>
        <w:rPr>
          <w:b/>
          <w:bCs/>
          <w:color w:val="000000" w:themeColor="text1"/>
        </w:rPr>
      </w:pPr>
      <w:r>
        <w:rPr>
          <w:b/>
          <w:bCs/>
          <w:noProof/>
          <w:color w:val="000000" w:themeColor="text1"/>
        </w:rPr>
        <w:drawing>
          <wp:inline distT="0" distB="0" distL="0" distR="0" wp14:anchorId="35F80D77" wp14:editId="770F9FAD">
            <wp:extent cx="5943600" cy="2228850"/>
            <wp:effectExtent l="0" t="0" r="0" b="635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6C0D95EF"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In</w:t>
      </w:r>
      <w:r w:rsidR="00EB5FCB">
        <w:rPr>
          <w:color w:val="000000" w:themeColor="text1"/>
        </w:rPr>
        <w:t xml:space="preserve"> (b)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w:t>
      </w:r>
      <w:r w:rsidR="003E3C1F" w:rsidRPr="003E3C1F">
        <w:rPr>
          <w:color w:val="000000" w:themeColor="text1"/>
        </w:rPr>
        <w:t xml:space="preserve"> </w:t>
      </w:r>
      <w:r w:rsidR="003E3C1F">
        <w:rPr>
          <w:color w:val="000000" w:themeColor="text1"/>
        </w:rPr>
        <w:t>blue shading</w:t>
      </w:r>
      <w:r w:rsidR="003E3C1F" w:rsidRPr="007E3368">
        <w:rPr>
          <w:color w:val="000000" w:themeColor="text1"/>
        </w:rPr>
        <w:t xml:space="preserve"> </w:t>
      </w:r>
      <w:r w:rsidR="003E3C1F">
        <w:rPr>
          <w:color w:val="000000" w:themeColor="text1"/>
        </w:rPr>
        <w:t>and trendlines indicate C</w:t>
      </w:r>
      <w:r w:rsidR="003E3C1F" w:rsidRPr="00341F1C">
        <w:rPr>
          <w:color w:val="000000" w:themeColor="text1"/>
          <w:vertAlign w:val="subscript"/>
        </w:rPr>
        <w:t>3</w:t>
      </w:r>
      <w:r w:rsidR="003E3C1F">
        <w:rPr>
          <w:color w:val="000000" w:themeColor="text1"/>
        </w:rPr>
        <w:t xml:space="preserve"> non-legumes, and</w:t>
      </w:r>
      <w:r w:rsidR="00341F1C">
        <w:rPr>
          <w:color w:val="000000" w:themeColor="text1"/>
        </w:rPr>
        <w:t xml:space="preserve">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390" w:author="Perkowski, Evan A" w:date="2023-01-02T23:59:00Z">
        <w:r w:rsidR="00A174A5">
          <w:rPr>
            <w:color w:val="000000" w:themeColor="text1"/>
          </w:rPr>
          <w:t>, where solid trendlines indicate slopes that are different from zero (</w:t>
        </w:r>
        <w:r w:rsidR="00A174A5" w:rsidRPr="00EB5FCB">
          <w:rPr>
            <w:i/>
            <w:iCs/>
            <w:color w:val="000000" w:themeColor="text1"/>
          </w:rPr>
          <w:t>p</w:t>
        </w:r>
      </w:ins>
      <w:ins w:id="391" w:author="Perkowski, Evan A" w:date="2023-01-16T12:15:00Z">
        <w:r w:rsidR="00EB5FCB">
          <w:rPr>
            <w:color w:val="000000" w:themeColor="text1"/>
          </w:rPr>
          <w:t xml:space="preserve"> </w:t>
        </w:r>
      </w:ins>
      <w:ins w:id="392" w:author="Perkowski, Evan A" w:date="2023-01-02T23:59:00Z">
        <w:r w:rsidR="00A174A5">
          <w:rPr>
            <w:color w:val="000000" w:themeColor="text1"/>
          </w:rPr>
          <w:t>&lt;</w:t>
        </w:r>
      </w:ins>
      <w:ins w:id="393" w:author="Perkowski, Evan A" w:date="2023-01-16T12:15:00Z">
        <w:r w:rsidR="00EB5FCB">
          <w:rPr>
            <w:color w:val="000000" w:themeColor="text1"/>
          </w:rPr>
          <w:t xml:space="preserve"> </w:t>
        </w:r>
      </w:ins>
      <w:ins w:id="394" w:author="Perkowski, Evan A" w:date="2023-01-02T23:59:00Z">
        <w:r w:rsidR="00A174A5">
          <w:rPr>
            <w:color w:val="000000" w:themeColor="text1"/>
          </w:rPr>
          <w:t>0.05) and dashed trendlines indicate slopes that are not different from zero (</w:t>
        </w:r>
        <w:r w:rsidR="00A174A5" w:rsidRPr="00EB5FCB">
          <w:rPr>
            <w:i/>
            <w:iCs/>
            <w:color w:val="000000" w:themeColor="text1"/>
          </w:rPr>
          <w:t>p</w:t>
        </w:r>
      </w:ins>
      <w:ins w:id="395" w:author="Perkowski, Evan A" w:date="2023-01-16T12:15:00Z">
        <w:r w:rsidR="00EB5FCB">
          <w:rPr>
            <w:color w:val="000000" w:themeColor="text1"/>
          </w:rPr>
          <w:t xml:space="preserve"> </w:t>
        </w:r>
      </w:ins>
      <w:ins w:id="396" w:author="Perkowski, Evan A" w:date="2023-01-02T23:59:00Z">
        <w:r w:rsidR="00A174A5">
          <w:rPr>
            <w:color w:val="000000" w:themeColor="text1"/>
          </w:rPr>
          <w:t>&lt;</w:t>
        </w:r>
      </w:ins>
      <w:ins w:id="397" w:author="Perkowski, Evan A" w:date="2023-01-16T12:15:00Z">
        <w:r w:rsidR="00EB5FCB">
          <w:rPr>
            <w:color w:val="000000" w:themeColor="text1"/>
          </w:rPr>
          <w:t xml:space="preserve"> </w:t>
        </w:r>
      </w:ins>
      <w:ins w:id="398" w:author="Perkowski, Evan A" w:date="2023-01-02T23:59:00Z">
        <w:r w:rsidR="00A174A5">
          <w:rPr>
            <w:color w:val="000000" w:themeColor="text1"/>
          </w:rPr>
          <w:t>0.05)</w:t>
        </w:r>
      </w:ins>
      <w:r w:rsidR="007940A6">
        <w:rPr>
          <w:color w:val="000000" w:themeColor="text1"/>
        </w:rPr>
        <w:t>.</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00C6ECCB" w:rsidR="004936F2" w:rsidRDefault="007E3368"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8A969BE" w:rsidR="009C0C20" w:rsidRDefault="00EA6746" w:rsidP="0025039E">
      <w:pPr>
        <w:spacing w:line="36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w:t>
      </w:r>
      <w:ins w:id="399" w:author="Perkowski, Evan A" w:date="2023-01-16T11:59:00Z">
        <w:r w:rsidR="00266AAF">
          <w:rPr>
            <w:color w:val="000000" w:themeColor="text1"/>
          </w:rPr>
          <w:t>VPD</w:t>
        </w:r>
      </w:ins>
      <w:ins w:id="400" w:author="Perkowski, Evan A" w:date="2023-01-16T12:15:00Z">
        <w:r w:rsidR="00EB5FCB">
          <w:rPr>
            <w:color w:val="000000" w:themeColor="text1"/>
          </w:rPr>
          <w:t xml:space="preserve"> </w:t>
        </w:r>
      </w:ins>
      <w:ins w:id="401" w:author="Perkowski, Evan A"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ins w:id="402" w:author="Perkowski, Evan A" w:date="2023-01-03T15:52:00Z">
        <w:r w:rsidR="00067F56">
          <w:rPr>
            <w:color w:val="000000" w:themeColor="text1"/>
          </w:rPr>
          <w:t>AICc</w:t>
        </w:r>
      </w:ins>
      <w:ins w:id="403" w:author="Perkowski, Evan A" w:date="2023-01-12T14:46:00Z">
        <w:r w:rsidR="00A631F4">
          <w:rPr>
            <w:color w:val="000000" w:themeColor="text1"/>
          </w:rPr>
          <w:t xml:space="preserve"> </w:t>
        </w:r>
      </w:ins>
      <w:ins w:id="404" w:author="Perkowski, Evan A" w:date="2023-01-03T15:52:00Z">
        <w:r w:rsidR="00067F56">
          <w:rPr>
            <w:color w:val="000000" w:themeColor="text1"/>
          </w:rPr>
          <w:t>=</w:t>
        </w:r>
      </w:ins>
      <w:ins w:id="405" w:author="Perkowski, Evan A" w:date="2023-01-12T14:46:00Z">
        <w:r w:rsidR="00A631F4">
          <w:rPr>
            <w:color w:val="000000" w:themeColor="text1"/>
          </w:rPr>
          <w:t xml:space="preserve"> -</w:t>
        </w:r>
      </w:ins>
      <w:ins w:id="406" w:author="Perkowski, Evan A" w:date="2023-01-12T15:06:00Z">
        <w:r w:rsidR="004E3BFA">
          <w:rPr>
            <w:color w:val="000000" w:themeColor="text1"/>
          </w:rPr>
          <w:t>883.97</w:t>
        </w:r>
      </w:ins>
      <w:ins w:id="407" w:author="Perkowski, Evan A" w:date="2023-01-03T15:52:00Z">
        <w:r w:rsidR="00067F56">
          <w:rPr>
            <w:color w:val="000000" w:themeColor="text1"/>
          </w:rPr>
          <w:t>;</w:t>
        </w:r>
      </w:ins>
      <w:r w:rsidR="00D308D2">
        <w:rPr>
          <w:color w:val="000000" w:themeColor="text1"/>
        </w:rPr>
        <w:t xml:space="preserve"> </w:t>
      </w:r>
      <w:r>
        <w:rPr>
          <w:color w:val="000000" w:themeColor="text1"/>
        </w:rPr>
        <w:t>Table S1; Fig. S2).</w:t>
      </w:r>
    </w:p>
    <w:p w14:paraId="564645C0" w14:textId="5F36A4AC"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408" w:author="Perkowski, Evan A" w:date="2023-01-04T13:28:00Z">
        <w:r w:rsidR="0084086E">
          <w:rPr>
            <w:color w:val="000000" w:themeColor="text1"/>
          </w:rPr>
          <w:t xml:space="preserve">a series of </w:t>
        </w:r>
      </w:ins>
      <w:r>
        <w:rPr>
          <w:color w:val="000000" w:themeColor="text1"/>
        </w:rPr>
        <w:t xml:space="preserve">two-way interactions between functional group and </w:t>
      </w:r>
      <w:ins w:id="409" w:author="Perkowski, Evan A" w:date="2023-01-16T11:59:00Z">
        <w:r w:rsidR="00266AAF">
          <w:rPr>
            <w:color w:val="000000" w:themeColor="text1"/>
          </w:rPr>
          <w:t>VPD</w:t>
        </w:r>
        <w:r w:rsidR="00266AAF" w:rsidDel="00266AAF">
          <w:rPr>
            <w:color w:val="000000" w:themeColor="text1"/>
          </w:rPr>
          <w:t xml:space="preserve"> </w:t>
        </w:r>
      </w:ins>
      <w:ins w:id="410" w:author="Perkowski, Evan A" w:date="2023-01-04T13:29:00Z">
        <w:r w:rsidR="0084086E">
          <w:rPr>
            <w:color w:val="000000" w:themeColor="text1"/>
          </w:rPr>
          <w:t>(</w:t>
        </w:r>
        <w:r w:rsidR="0084086E" w:rsidRPr="00A631F4">
          <w:rPr>
            <w:i/>
            <w:iCs/>
            <w:color w:val="000000" w:themeColor="text1"/>
          </w:rPr>
          <w:t>p</w:t>
        </w:r>
      </w:ins>
      <w:ins w:id="411" w:author="Perkowski, Evan A" w:date="2023-01-12T14:46:00Z">
        <w:r w:rsidR="00A631F4">
          <w:rPr>
            <w:color w:val="000000" w:themeColor="text1"/>
          </w:rPr>
          <w:t xml:space="preserve"> </w:t>
        </w:r>
      </w:ins>
      <w:ins w:id="412" w:author="Perkowski, Evan A" w:date="2023-01-04T13:29:00Z">
        <w:r w:rsidR="0084086E">
          <w:rPr>
            <w:color w:val="000000" w:themeColor="text1"/>
          </w:rPr>
          <w:t>=</w:t>
        </w:r>
      </w:ins>
      <w:ins w:id="413" w:author="Perkowski, Evan A" w:date="2023-01-12T14:46:00Z">
        <w:r w:rsidR="00A631F4">
          <w:rPr>
            <w:color w:val="000000" w:themeColor="text1"/>
          </w:rPr>
          <w:t xml:space="preserve"> </w:t>
        </w:r>
      </w:ins>
      <w:ins w:id="414" w:author="Perkowski, Evan A" w:date="2023-01-04T13:29:00Z">
        <w:r w:rsidR="0084086E">
          <w:rPr>
            <w:color w:val="000000" w:themeColor="text1"/>
          </w:rPr>
          <w:t>0.006; Table 3)</w:t>
        </w:r>
      </w:ins>
      <w:ins w:id="415" w:author="Perkowski, Evan A" w:date="2023-01-04T13:28:00Z">
        <w:r w:rsidR="0084086E">
          <w:rPr>
            <w:color w:val="000000" w:themeColor="text1"/>
          </w:rPr>
          <w:t xml:space="preserve">, </w:t>
        </w:r>
      </w:ins>
      <w:r>
        <w:rPr>
          <w:color w:val="000000" w:themeColor="text1"/>
        </w:rPr>
        <w:t>soil moisture</w:t>
      </w:r>
      <w:ins w:id="416" w:author="Perkowski, Evan A" w:date="2023-01-04T13:29:00Z">
        <w:r w:rsidR="0084086E">
          <w:rPr>
            <w:color w:val="000000" w:themeColor="text1"/>
          </w:rPr>
          <w:t xml:space="preserve"> (</w:t>
        </w:r>
        <w:r w:rsidR="0084086E" w:rsidRPr="00A631F4">
          <w:rPr>
            <w:i/>
            <w:iCs/>
            <w:color w:val="000000" w:themeColor="text1"/>
          </w:rPr>
          <w:t>p</w:t>
        </w:r>
      </w:ins>
      <w:ins w:id="417" w:author="Perkowski, Evan A" w:date="2023-01-12T14:46:00Z">
        <w:r w:rsidR="00A631F4">
          <w:rPr>
            <w:color w:val="000000" w:themeColor="text1"/>
          </w:rPr>
          <w:t xml:space="preserve"> </w:t>
        </w:r>
      </w:ins>
      <w:ins w:id="418" w:author="Perkowski, Evan A" w:date="2023-01-04T13:29:00Z">
        <w:r w:rsidR="0084086E">
          <w:rPr>
            <w:color w:val="000000" w:themeColor="text1"/>
          </w:rPr>
          <w:t>=</w:t>
        </w:r>
      </w:ins>
      <w:ins w:id="419" w:author="Perkowski, Evan A" w:date="2023-01-12T14:46:00Z">
        <w:r w:rsidR="00A631F4">
          <w:rPr>
            <w:color w:val="000000" w:themeColor="text1"/>
          </w:rPr>
          <w:t xml:space="preserve"> </w:t>
        </w:r>
      </w:ins>
      <w:ins w:id="420" w:author="Perkowski, Evan A" w:date="2023-01-04T13:29:00Z">
        <w:r w:rsidR="0084086E">
          <w:rPr>
            <w:color w:val="000000" w:themeColor="text1"/>
          </w:rPr>
          <w:t>0.033, Table 3)</w:t>
        </w:r>
      </w:ins>
      <w:ins w:id="421" w:author="Perkowski, Evan A" w:date="2023-01-04T13:28:00Z">
        <w:r w:rsidR="0084086E">
          <w:rPr>
            <w:color w:val="000000" w:themeColor="text1"/>
          </w:rPr>
          <w:t>, and soil nitrogen availability</w:t>
        </w:r>
      </w:ins>
      <w:r>
        <w:rPr>
          <w:color w:val="000000" w:themeColor="text1"/>
        </w:rPr>
        <w:t xml:space="preserve"> (</w:t>
      </w:r>
      <w:r w:rsidR="00D308D2" w:rsidRPr="00A631F4">
        <w:rPr>
          <w:i/>
          <w:iCs/>
          <w:color w:val="000000" w:themeColor="text1"/>
        </w:rPr>
        <w:t>p</w:t>
      </w:r>
      <w:ins w:id="422" w:author="Perkowski, Evan A" w:date="2023-01-12T14:46:00Z">
        <w:r w:rsidR="00A631F4">
          <w:rPr>
            <w:color w:val="000000" w:themeColor="text1"/>
          </w:rPr>
          <w:t xml:space="preserve"> </w:t>
        </w:r>
      </w:ins>
      <w:ins w:id="423" w:author="Perkowski, Evan A" w:date="2023-01-04T13:29:00Z">
        <w:r w:rsidR="0084086E">
          <w:rPr>
            <w:color w:val="000000" w:themeColor="text1"/>
          </w:rPr>
          <w:t>=</w:t>
        </w:r>
      </w:ins>
      <w:ins w:id="424" w:author="Perkowski, Evan A" w:date="2023-01-12T14:46:00Z">
        <w:r w:rsidR="00A631F4">
          <w:rPr>
            <w:color w:val="000000" w:themeColor="text1"/>
          </w:rPr>
          <w:t xml:space="preserve"> </w:t>
        </w:r>
      </w:ins>
      <w:ins w:id="425"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426"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ins w:id="427" w:author="Perkowski, Evan A" w:date="2023-01-16T11:59:00Z">
        <w:r w:rsidR="00266AAF">
          <w:rPr>
            <w:color w:val="000000" w:themeColor="text1"/>
          </w:rPr>
          <w:t>VPD</w:t>
        </w:r>
        <w:r w:rsidR="00266AAF" w:rsidDel="00266AAF">
          <w:rPr>
            <w:color w:val="000000" w:themeColor="text1"/>
          </w:rPr>
          <w:t xml:space="preserve"> </w:t>
        </w:r>
      </w:ins>
      <w:r w:rsidR="000A276C">
        <w:rPr>
          <w:color w:val="000000" w:themeColor="text1"/>
        </w:rPr>
        <w:t xml:space="preserve">and functional group </w:t>
      </w:r>
      <w:r w:rsidR="00B422C3">
        <w:rPr>
          <w:color w:val="000000" w:themeColor="text1"/>
        </w:rPr>
        <w:t xml:space="preserve">revealed that the general negative effect of increasing </w:t>
      </w:r>
      <w:ins w:id="428" w:author="Perkowski, Evan A" w:date="2023-01-16T11:59:00Z">
        <w:r w:rsidR="00266AAF">
          <w:rPr>
            <w:color w:val="000000" w:themeColor="text1"/>
          </w:rPr>
          <w:t>VPD</w:t>
        </w:r>
        <w:r w:rsidR="00266AAF" w:rsidDel="00266AAF">
          <w:rPr>
            <w:color w:val="000000" w:themeColor="text1"/>
          </w:rPr>
          <w:t xml:space="preserve"> </w:t>
        </w:r>
      </w:ins>
      <w:ins w:id="429" w:author="Perkowski, Evan A" w:date="2023-01-03T15:52:00Z">
        <w:r w:rsidR="00067F56">
          <w:rPr>
            <w:color w:val="000000" w:themeColor="text1"/>
          </w:rPr>
          <w:t>(</w:t>
        </w:r>
        <w:r w:rsidR="00067F56" w:rsidRPr="00A631F4">
          <w:rPr>
            <w:i/>
            <w:iCs/>
            <w:color w:val="000000" w:themeColor="text1"/>
          </w:rPr>
          <w:t>p</w:t>
        </w:r>
      </w:ins>
      <w:ins w:id="430" w:author="Perkowski, Evan A" w:date="2023-01-12T14:46:00Z">
        <w:r w:rsidR="00A631F4">
          <w:rPr>
            <w:color w:val="000000" w:themeColor="text1"/>
          </w:rPr>
          <w:t xml:space="preserve"> </w:t>
        </w:r>
      </w:ins>
      <w:ins w:id="431" w:author="Perkowski, Evan A" w:date="2023-01-03T15:52:00Z">
        <w:r w:rsidR="00067F56">
          <w:rPr>
            <w:color w:val="000000" w:themeColor="text1"/>
          </w:rPr>
          <w:t>&lt;</w:t>
        </w:r>
      </w:ins>
      <w:ins w:id="432" w:author="Perkowski, Evan A" w:date="2023-01-12T14:46:00Z">
        <w:r w:rsidR="00A631F4">
          <w:rPr>
            <w:color w:val="000000" w:themeColor="text1"/>
          </w:rPr>
          <w:t xml:space="preserve"> </w:t>
        </w:r>
      </w:ins>
      <w:ins w:id="433" w:author="Perkowski, Evan A" w:date="2023-01-03T15:52:00Z">
        <w:r w:rsidR="00067F56">
          <w:rPr>
            <w:color w:val="000000" w:themeColor="text1"/>
          </w:rPr>
          <w:t xml:space="preserve">0.001; Table </w:t>
        </w:r>
      </w:ins>
      <w:ins w:id="434" w:author="Perkowski, Evan A" w:date="2023-01-03T15:57:00Z">
        <w:r w:rsidR="00067F56">
          <w:rPr>
            <w:color w:val="000000" w:themeColor="text1"/>
          </w:rPr>
          <w:t>3</w:t>
        </w:r>
      </w:ins>
      <w:ins w:id="435" w:author="Perkowski, Evan A" w:date="2023-01-03T15:52:00Z">
        <w:r w:rsidR="00067F56">
          <w:rPr>
            <w:color w:val="000000" w:themeColor="text1"/>
          </w:rPr>
          <w:t>)</w:t>
        </w:r>
      </w:ins>
      <w:r w:rsidR="00B422C3">
        <w:rPr>
          <w:color w:val="000000" w:themeColor="text1"/>
        </w:rPr>
        <w:t xml:space="preserve"> was driven by a negative effect of increasing </w:t>
      </w:r>
      <w:ins w:id="436" w:author="Perkowski, Evan A" w:date="2023-01-16T11:59:00Z">
        <w:r w:rsidR="00266AAF">
          <w:rPr>
            <w:color w:val="000000" w:themeColor="text1"/>
          </w:rPr>
          <w:t>VPD</w:t>
        </w:r>
        <w:r w:rsidR="00266AAF" w:rsidDel="00266AAF">
          <w:rPr>
            <w:color w:val="000000" w:themeColor="text1"/>
          </w:rPr>
          <w:t xml:space="preserve"> </w:t>
        </w:r>
      </w:ins>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w:t>
      </w:r>
      <w:r w:rsidR="00B422C3" w:rsidRPr="0038469D">
        <w:rPr>
          <w:i/>
          <w:iCs/>
          <w:color w:val="000000" w:themeColor="text1"/>
        </w:rPr>
        <w:t>p</w:t>
      </w:r>
      <w:r w:rsidR="0038469D">
        <w:rPr>
          <w:color w:val="000000" w:themeColor="text1"/>
        </w:rPr>
        <w:t xml:space="preserve"> </w:t>
      </w:r>
      <w:r w:rsidR="00B422C3">
        <w:rPr>
          <w:color w:val="000000" w:themeColor="text1"/>
        </w:rPr>
        <w:t>&lt;</w:t>
      </w:r>
      <w:r w:rsidR="0038469D">
        <w:rPr>
          <w:color w:val="000000" w:themeColor="text1"/>
        </w:rPr>
        <w:t xml:space="preserve"> </w:t>
      </w:r>
      <w:r w:rsidR="00B422C3">
        <w:rPr>
          <w:color w:val="000000" w:themeColor="text1"/>
        </w:rPr>
        <w:t xml:space="preserve">0.001) </w:t>
      </w:r>
      <w:ins w:id="437" w:author="Perkowski, Evan A" w:date="2023-01-04T13:29:00Z">
        <w:r w:rsidR="00DA0E8E">
          <w:rPr>
            <w:color w:val="000000" w:themeColor="text1"/>
          </w:rPr>
          <w:t xml:space="preserve">and marginal negative effect in </w:t>
        </w:r>
      </w:ins>
      <w:ins w:id="438" w:author="Perkowski, Evan A" w:date="2023-01-03T15:53:00Z">
        <w:r w:rsidR="00067F56">
          <w:rPr>
            <w:color w:val="000000" w:themeColor="text1"/>
          </w:rPr>
          <w:t>C</w:t>
        </w:r>
      </w:ins>
      <w:ins w:id="439" w:author="Perkowski, Evan A" w:date="2023-01-03T15:54:00Z">
        <w:r w:rsidR="00067F56">
          <w:rPr>
            <w:color w:val="000000" w:themeColor="text1"/>
            <w:vertAlign w:val="subscript"/>
          </w:rPr>
          <w:t>3</w:t>
        </w:r>
        <w:r w:rsidR="00067F56">
          <w:rPr>
            <w:color w:val="000000" w:themeColor="text1"/>
          </w:rPr>
          <w:t xml:space="preserve"> legumes (Tukey: </w:t>
        </w:r>
        <w:r w:rsidR="00067F56" w:rsidRPr="00A631F4">
          <w:rPr>
            <w:i/>
            <w:iCs/>
            <w:color w:val="000000" w:themeColor="text1"/>
          </w:rPr>
          <w:t>p</w:t>
        </w:r>
      </w:ins>
      <w:ins w:id="440" w:author="Perkowski, Evan A" w:date="2023-01-12T14:46:00Z">
        <w:r w:rsidR="00A631F4">
          <w:rPr>
            <w:color w:val="000000" w:themeColor="text1"/>
          </w:rPr>
          <w:t xml:space="preserve"> </w:t>
        </w:r>
      </w:ins>
      <w:ins w:id="441" w:author="Perkowski, Evan A" w:date="2023-01-03T15:54:00Z">
        <w:r w:rsidR="00067F56">
          <w:rPr>
            <w:color w:val="000000" w:themeColor="text1"/>
          </w:rPr>
          <w:t>=</w:t>
        </w:r>
      </w:ins>
      <w:ins w:id="442" w:author="Perkowski, Evan A" w:date="2023-01-12T14:46:00Z">
        <w:r w:rsidR="00A631F4">
          <w:rPr>
            <w:color w:val="000000" w:themeColor="text1"/>
          </w:rPr>
          <w:t xml:space="preserve"> </w:t>
        </w:r>
      </w:ins>
      <w:ins w:id="443" w:author="Perkowski, Evan A" w:date="2023-01-03T15:54:00Z">
        <w:r w:rsidR="00067F56">
          <w:rPr>
            <w:color w:val="000000" w:themeColor="text1"/>
          </w:rPr>
          <w:t>0.</w:t>
        </w:r>
      </w:ins>
      <w:ins w:id="444" w:author="Perkowski, Evan A" w:date="2023-01-04T13:30:00Z">
        <w:r w:rsidR="00DA0E8E">
          <w:rPr>
            <w:color w:val="000000" w:themeColor="text1"/>
          </w:rPr>
          <w:t>074</w:t>
        </w:r>
      </w:ins>
      <w:ins w:id="445" w:author="Perkowski, Evan A" w:date="2023-01-03T15:54:00Z">
        <w:r w:rsidR="00067F56">
          <w:rPr>
            <w:color w:val="000000" w:themeColor="text1"/>
          </w:rPr>
          <w:t xml:space="preserve">) paired with a </w:t>
        </w:r>
      </w:ins>
      <w:ins w:id="446" w:author="Perkowski, Evan A" w:date="2023-01-04T13:30:00Z">
        <w:r w:rsidR="00DA0E8E">
          <w:rPr>
            <w:color w:val="000000" w:themeColor="text1"/>
          </w:rPr>
          <w:t xml:space="preserve">positive trending, but insignificant </w:t>
        </w:r>
      </w:ins>
      <w:ins w:id="447" w:author="Perkowski, Evan A" w:date="2023-01-03T15:54:00Z">
        <w:r w:rsidR="00067F56">
          <w:rPr>
            <w:color w:val="000000" w:themeColor="text1"/>
          </w:rPr>
          <w:t xml:space="preserve">effect of </w:t>
        </w:r>
      </w:ins>
      <w:ins w:id="448" w:author="Perkowski, Evan A" w:date="2023-01-04T13:30:00Z">
        <w:r w:rsidR="00DA0E8E">
          <w:rPr>
            <w:color w:val="000000" w:themeColor="text1"/>
          </w:rPr>
          <w:t xml:space="preserve">increasing </w:t>
        </w:r>
      </w:ins>
      <w:ins w:id="449" w:author="Perkowski, Evan A" w:date="2023-01-16T11:59:00Z">
        <w:r w:rsidR="00266AAF">
          <w:rPr>
            <w:color w:val="000000" w:themeColor="text1"/>
          </w:rPr>
          <w:t xml:space="preserve">VPD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w:t>
      </w:r>
      <w:r w:rsidR="000A276C" w:rsidRPr="00DE0E3A">
        <w:rPr>
          <w:i/>
          <w:iCs/>
          <w:color w:val="000000" w:themeColor="text1"/>
        </w:rPr>
        <w:t>p</w:t>
      </w:r>
      <w:r w:rsidR="00DE0E3A">
        <w:rPr>
          <w:color w:val="000000" w:themeColor="text1"/>
        </w:rPr>
        <w:t xml:space="preserve"> </w:t>
      </w:r>
      <w:r w:rsidR="000A276C">
        <w:rPr>
          <w:color w:val="000000" w:themeColor="text1"/>
        </w:rPr>
        <w:t>=</w:t>
      </w:r>
      <w:r w:rsidR="00DE0E3A">
        <w:rPr>
          <w:color w:val="000000" w:themeColor="text1"/>
        </w:rPr>
        <w:t xml:space="preserve"> </w:t>
      </w:r>
      <w:r w:rsidR="000A276C">
        <w:rPr>
          <w:color w:val="000000" w:themeColor="text1"/>
        </w:rPr>
        <w:t>0.</w:t>
      </w:r>
      <w:ins w:id="450" w:author="Perkowski, Evan A" w:date="2023-01-03T15:54:00Z">
        <w:r w:rsidR="00067F56">
          <w:rPr>
            <w:color w:val="000000" w:themeColor="text1"/>
          </w:rPr>
          <w:t xml:space="preserve">130; </w:t>
        </w:r>
      </w:ins>
      <w:r w:rsidR="000A276C">
        <w:rPr>
          <w:color w:val="000000" w:themeColor="text1"/>
        </w:rPr>
        <w:t xml:space="preserve">Fig. </w:t>
      </w:r>
      <w:ins w:id="451" w:author="Perkowski, Evan A" w:date="2023-01-12T14:47:00Z">
        <w:r w:rsidR="00A631F4">
          <w:rPr>
            <w:color w:val="000000" w:themeColor="text1"/>
          </w:rPr>
          <w:t>3a</w:t>
        </w:r>
      </w:ins>
      <w:r w:rsidR="000A276C">
        <w:rPr>
          <w:color w:val="000000" w:themeColor="text1"/>
        </w:rPr>
        <w:t>).</w:t>
      </w:r>
      <w:r w:rsidR="00067F56">
        <w:rPr>
          <w:color w:val="000000" w:themeColor="text1"/>
        </w:rPr>
        <w:t xml:space="preserve"> </w:t>
      </w:r>
      <w:r w:rsidR="00BE3C65">
        <w:rPr>
          <w:color w:val="000000" w:themeColor="text1"/>
        </w:rPr>
        <w:t>T</w:t>
      </w:r>
      <w:r>
        <w:rPr>
          <w:color w:val="000000" w:themeColor="text1"/>
        </w:rPr>
        <w:t xml:space="preserve">he interaction between </w:t>
      </w:r>
      <w:ins w:id="452"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w:t>
      </w:r>
      <w:ins w:id="453" w:author="Perkowski, Evan A" w:date="2023-01-04T13:31:00Z">
        <w:r w:rsidR="00DA0E8E">
          <w:rPr>
            <w:color w:val="000000" w:themeColor="text1"/>
          </w:rPr>
          <w:t xml:space="preserve">positive </w:t>
        </w:r>
      </w:ins>
      <w:r w:rsidR="00B422C3">
        <w:rPr>
          <w:color w:val="000000" w:themeColor="text1"/>
        </w:rPr>
        <w:t>effect of increasing soil moisture</w:t>
      </w:r>
      <w:ins w:id="454"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w:t>
      </w:r>
      <w:r w:rsidRPr="00A631F4">
        <w:rPr>
          <w:i/>
          <w:iCs/>
          <w:color w:val="000000" w:themeColor="text1"/>
        </w:rPr>
        <w:t>p</w:t>
      </w:r>
      <w:r w:rsidR="00A631F4">
        <w:rPr>
          <w:color w:val="000000" w:themeColor="text1"/>
        </w:rPr>
        <w:t xml:space="preserve"> </w:t>
      </w:r>
      <w:r w:rsidR="00DA0E8E">
        <w:rPr>
          <w:color w:val="000000" w:themeColor="text1"/>
        </w:rPr>
        <w:t>=</w:t>
      </w:r>
      <w:r w:rsidR="00A631F4">
        <w:rPr>
          <w:color w:val="000000" w:themeColor="text1"/>
        </w:rPr>
        <w:t xml:space="preserve"> </w:t>
      </w:r>
      <w:ins w:id="455"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456"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457" w:author="Perkowski, Evan A" w:date="2023-01-04T13:32:00Z">
        <w:r w:rsidR="00DA0E8E">
          <w:rPr>
            <w:color w:val="000000" w:themeColor="text1"/>
          </w:rPr>
          <w:t>116</w:t>
        </w:r>
      </w:ins>
      <w:r>
        <w:rPr>
          <w:color w:val="000000" w:themeColor="text1"/>
        </w:rPr>
        <w:t xml:space="preserve">) </w:t>
      </w:r>
      <w:ins w:id="458" w:author="Perkowski, Evan A" w:date="2023-01-04T13:33:00Z">
        <w:r w:rsidR="00DA0E8E">
          <w:rPr>
            <w:color w:val="000000" w:themeColor="text1"/>
          </w:rPr>
          <w:t>and a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459" w:author="Perkowski, Evan A" w:date="2023-01-04T13:32:00Z">
        <w:r w:rsidR="00DA0E8E">
          <w:rPr>
            <w:color w:val="000000" w:themeColor="text1"/>
          </w:rPr>
          <w:t>693</w:t>
        </w:r>
      </w:ins>
      <w:r>
        <w:rPr>
          <w:color w:val="000000" w:themeColor="text1"/>
        </w:rPr>
        <w:t>; Fig. 3</w:t>
      </w:r>
      <w:r w:rsidR="003E3C1F">
        <w:rPr>
          <w:color w:val="000000" w:themeColor="text1"/>
        </w:rPr>
        <w:t>c</w:t>
      </w:r>
      <w:r>
        <w:rPr>
          <w:color w:val="000000" w:themeColor="text1"/>
        </w:rPr>
        <w:t>).</w:t>
      </w:r>
      <w:ins w:id="460" w:author="Perkowski, Evan A" w:date="2023-01-04T13:33:00Z">
        <w:r w:rsidR="00DA0E8E">
          <w:rPr>
            <w:color w:val="000000" w:themeColor="text1"/>
          </w:rPr>
          <w:t xml:space="preserve"> The interaction between soil nitrogen availability and plant functional group revealed a weak ne</w:t>
        </w:r>
      </w:ins>
      <w:ins w:id="461"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w:t>
        </w:r>
        <w:r w:rsidR="00DA0E8E" w:rsidRPr="00DE0E3A">
          <w:rPr>
            <w:i/>
            <w:iCs/>
            <w:color w:val="000000" w:themeColor="text1"/>
          </w:rPr>
          <w:t>p</w:t>
        </w:r>
      </w:ins>
      <w:ins w:id="462" w:author="Perkowski, Evan A" w:date="2023-01-12T14:47:00Z">
        <w:r w:rsidR="00A631F4">
          <w:rPr>
            <w:color w:val="000000" w:themeColor="text1"/>
          </w:rPr>
          <w:t xml:space="preserve"> </w:t>
        </w:r>
      </w:ins>
      <w:ins w:id="463" w:author="Perkowski, Evan A" w:date="2023-01-04T13:34:00Z">
        <w:r w:rsidR="00DA0E8E">
          <w:rPr>
            <w:color w:val="000000" w:themeColor="text1"/>
          </w:rPr>
          <w:t>=</w:t>
        </w:r>
      </w:ins>
      <w:ins w:id="464" w:author="Perkowski, Evan A" w:date="2023-01-12T14:47:00Z">
        <w:r w:rsidR="00A631F4">
          <w:rPr>
            <w:color w:val="000000" w:themeColor="text1"/>
          </w:rPr>
          <w:t xml:space="preserve"> </w:t>
        </w:r>
      </w:ins>
      <w:ins w:id="465" w:author="Perkowski, Evan A" w:date="2023-01-04T13:34:00Z">
        <w:r w:rsidR="00DA0E8E">
          <w:rPr>
            <w:color w:val="000000" w:themeColor="text1"/>
          </w:rPr>
          <w:t>0.045), with no apparent effect in C</w:t>
        </w:r>
        <w:r w:rsidR="00DA0E8E">
          <w:rPr>
            <w:color w:val="000000" w:themeColor="text1"/>
            <w:vertAlign w:val="subscript"/>
          </w:rPr>
          <w:t>3</w:t>
        </w:r>
        <w:r w:rsidR="00DA0E8E">
          <w:rPr>
            <w:color w:val="000000" w:themeColor="text1"/>
          </w:rPr>
          <w:t xml:space="preserve"> nonlegumes (Tukey: </w:t>
        </w:r>
        <w:r w:rsidR="00DA0E8E" w:rsidRPr="00DE0E3A">
          <w:rPr>
            <w:i/>
            <w:iCs/>
            <w:color w:val="000000" w:themeColor="text1"/>
          </w:rPr>
          <w:t>p</w:t>
        </w:r>
      </w:ins>
      <w:ins w:id="466" w:author="Perkowski, Evan A" w:date="2023-01-12T14:47:00Z">
        <w:r w:rsidR="00A631F4">
          <w:rPr>
            <w:color w:val="000000" w:themeColor="text1"/>
          </w:rPr>
          <w:t xml:space="preserve"> </w:t>
        </w:r>
      </w:ins>
      <w:ins w:id="467" w:author="Perkowski, Evan A" w:date="2023-01-04T13:34:00Z">
        <w:r w:rsidR="00DA0E8E">
          <w:rPr>
            <w:color w:val="000000" w:themeColor="text1"/>
          </w:rPr>
          <w:t>=</w:t>
        </w:r>
      </w:ins>
      <w:ins w:id="468" w:author="Perkowski, Evan A" w:date="2023-01-12T14:47:00Z">
        <w:r w:rsidR="00A631F4">
          <w:rPr>
            <w:color w:val="000000" w:themeColor="text1"/>
          </w:rPr>
          <w:t xml:space="preserve"> </w:t>
        </w:r>
      </w:ins>
      <w:ins w:id="469" w:author="Perkowski, Evan A" w:date="2023-01-04T13:34:00Z">
        <w:r w:rsidR="00DA0E8E">
          <w:rPr>
            <w:color w:val="000000" w:themeColor="text1"/>
          </w:rPr>
          <w:t>0.706) or C</w:t>
        </w:r>
        <w:r w:rsidR="00DA0E8E">
          <w:rPr>
            <w:color w:val="000000" w:themeColor="text1"/>
            <w:vertAlign w:val="subscript"/>
          </w:rPr>
          <w:t>4</w:t>
        </w:r>
        <w:r w:rsidR="00DA0E8E">
          <w:rPr>
            <w:color w:val="000000" w:themeColor="text1"/>
          </w:rPr>
          <w:t xml:space="preserve"> nonlegumes (Tukey: </w:t>
        </w:r>
        <w:r w:rsidR="00DA0E8E" w:rsidRPr="00DE0E3A">
          <w:rPr>
            <w:i/>
            <w:iCs/>
            <w:color w:val="000000" w:themeColor="text1"/>
          </w:rPr>
          <w:t>p</w:t>
        </w:r>
      </w:ins>
      <w:ins w:id="470" w:author="Perkowski, Evan A" w:date="2023-01-12T14:47:00Z">
        <w:r w:rsidR="00A631F4">
          <w:rPr>
            <w:color w:val="000000" w:themeColor="text1"/>
          </w:rPr>
          <w:t xml:space="preserve"> </w:t>
        </w:r>
      </w:ins>
      <w:ins w:id="471" w:author="Perkowski, Evan A" w:date="2023-01-04T13:34:00Z">
        <w:r w:rsidR="00DA0E8E">
          <w:rPr>
            <w:color w:val="000000" w:themeColor="text1"/>
          </w:rPr>
          <w:t>=</w:t>
        </w:r>
      </w:ins>
      <w:ins w:id="472" w:author="Perkowski, Evan A" w:date="2023-01-12T14:47:00Z">
        <w:r w:rsidR="00A631F4">
          <w:rPr>
            <w:color w:val="000000" w:themeColor="text1"/>
          </w:rPr>
          <w:t xml:space="preserve"> </w:t>
        </w:r>
      </w:ins>
      <w:ins w:id="473" w:author="Perkowski, Evan A" w:date="2023-01-04T13:34:00Z">
        <w:r w:rsidR="00DA0E8E">
          <w:rPr>
            <w:color w:val="000000" w:themeColor="text1"/>
          </w:rPr>
          <w:t>0.757).</w:t>
        </w:r>
      </w:ins>
      <w:ins w:id="474" w:author="Perkowski, Evan A" w:date="2023-01-04T13:35:00Z">
        <w:r w:rsidR="00DA0E8E">
          <w:rPr>
            <w:color w:val="000000" w:themeColor="text1"/>
          </w:rPr>
          <w:t xml:space="preserve"> Finally, </w:t>
        </w:r>
      </w:ins>
      <w:r>
        <w:rPr>
          <w:color w:val="000000" w:themeColor="text1"/>
        </w:rPr>
        <w:t>a</w:t>
      </w:r>
      <w:ins w:id="475" w:author="Perkowski, Evan A" w:date="2023-01-16T16:15:00Z">
        <w:r w:rsidR="006A7B9F">
          <w:rPr>
            <w:color w:val="000000" w:themeColor="text1"/>
          </w:rPr>
          <w:t>n</w:t>
        </w:r>
      </w:ins>
      <w:r>
        <w:rPr>
          <w:color w:val="000000" w:themeColor="text1"/>
        </w:rPr>
        <w:t xml:space="preserve"> </w:t>
      </w:r>
      <w:ins w:id="476" w:author="Perkowski, Evan A" w:date="2023-01-03T15:58:00Z">
        <w:r w:rsidR="00067F56">
          <w:rPr>
            <w:color w:val="000000" w:themeColor="text1"/>
          </w:rPr>
          <w:t xml:space="preserve">individual </w:t>
        </w:r>
      </w:ins>
      <w:r>
        <w:rPr>
          <w:color w:val="000000" w:themeColor="text1"/>
        </w:rPr>
        <w:t>effect of functional group (</w:t>
      </w:r>
      <w:ins w:id="477" w:author="Perkowski, Evan A" w:date="2023-01-03T15:58:00Z">
        <w:r w:rsidR="00067F56" w:rsidRPr="00DE0E3A">
          <w:rPr>
            <w:i/>
            <w:iCs/>
            <w:color w:val="000000" w:themeColor="text1"/>
          </w:rPr>
          <w:t>p</w:t>
        </w:r>
      </w:ins>
      <w:ins w:id="478" w:author="Perkowski, Evan A" w:date="2023-01-12T14:47:00Z">
        <w:r w:rsidR="00A631F4">
          <w:rPr>
            <w:color w:val="000000" w:themeColor="text1"/>
          </w:rPr>
          <w:t xml:space="preserve"> </w:t>
        </w:r>
      </w:ins>
      <w:ins w:id="479" w:author="Perkowski, Evan A" w:date="2023-01-03T15:58:00Z">
        <w:r w:rsidR="00067F56">
          <w:rPr>
            <w:color w:val="000000" w:themeColor="text1"/>
          </w:rPr>
          <w:t>&lt;</w:t>
        </w:r>
      </w:ins>
      <w:ins w:id="480" w:author="Perkowski, Evan A" w:date="2023-01-12T14:47:00Z">
        <w:r w:rsidR="00A631F4">
          <w:rPr>
            <w:color w:val="000000" w:themeColor="text1"/>
          </w:rPr>
          <w:t xml:space="preserve"> </w:t>
        </w:r>
      </w:ins>
      <w:ins w:id="481" w:author="Perkowski, Evan A" w:date="2023-01-03T15:58:00Z">
        <w:r w:rsidR="00067F56">
          <w:rPr>
            <w:color w:val="000000" w:themeColor="text1"/>
          </w:rPr>
          <w:t>0.001;</w:t>
        </w:r>
      </w:ins>
      <w:r w:rsidR="00D308D2">
        <w:rPr>
          <w:color w:val="000000" w:themeColor="text1"/>
        </w:rPr>
        <w:t xml:space="preserve"> </w:t>
      </w:r>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&lt;</w:t>
      </w:r>
      <w:r w:rsidR="00A631F4">
        <w:rPr>
          <w:color w:val="000000" w:themeColor="text1"/>
        </w:rPr>
        <w:t xml:space="preserve"> </w:t>
      </w:r>
      <w:r>
        <w:rPr>
          <w:color w:val="000000" w:themeColor="text1"/>
        </w:rPr>
        <w: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482"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79957F34"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sidR="0038469D">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474726C3"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C21287">
        <w:t xml:space="preserve"> </w:t>
      </w:r>
      <w:r>
        <w:t>=</w:t>
      </w:r>
      <w:r w:rsidR="00C21287">
        <w:t xml:space="preserve"> </w:t>
      </w:r>
      <w:r>
        <w:t xml:space="preserve">0.05). </w:t>
      </w:r>
      <w:r>
        <w:rPr>
          <w:i/>
          <w:iCs/>
        </w:rPr>
        <w:t>P</w:t>
      </w:r>
      <w:r>
        <w:t>-values less than 0.05 are in bold</w:t>
      </w:r>
      <w:r w:rsidR="0038469D" w:rsidRPr="0038469D">
        <w:t xml:space="preserve"> </w:t>
      </w:r>
      <w:r w:rsidR="0038469D" w:rsidRPr="00EA6746">
        <w:t>and</w:t>
      </w:r>
      <w:r w:rsidR="0038469D">
        <w:t xml:space="preserve"> </w:t>
      </w:r>
      <w:r w:rsidR="0038469D" w:rsidRPr="00DE0E3A">
        <w:rPr>
          <w:i/>
          <w:iCs/>
        </w:rPr>
        <w:t>p</w:t>
      </w:r>
      <w:r w:rsidR="0038469D">
        <w:t>-values where</w:t>
      </w:r>
      <w:r w:rsidRPr="00EA6746">
        <w:t xml:space="preserve"> 0.05</w:t>
      </w:r>
      <w:r w:rsidR="00C21287">
        <w:t xml:space="preserve"> </w:t>
      </w:r>
      <w:r w:rsidRPr="00EA6746">
        <w:t>&lt;</w:t>
      </w:r>
      <w:r w:rsidR="00C21287">
        <w:t xml:space="preserve"> </w:t>
      </w:r>
      <w:r w:rsidR="00DE0776">
        <w:rPr>
          <w:i/>
          <w:iCs/>
        </w:rPr>
        <w:t>p</w:t>
      </w:r>
      <w:r w:rsidR="00C21287">
        <w:rPr>
          <w:i/>
          <w:iCs/>
        </w:rPr>
        <w:t xml:space="preserve"> </w:t>
      </w:r>
      <w:r w:rsidRPr="00EA6746">
        <w:t>&lt;</w:t>
      </w:r>
      <w:r w:rsidR="00C21287">
        <w:t xml:space="preserve"> </w:t>
      </w:r>
      <w:r w:rsidRPr="00EA6746">
        <w: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1E817DF3" w:rsidR="00BE2AD9" w:rsidRDefault="003E3C1F" w:rsidP="0025039E">
      <w:pPr>
        <w:spacing w:line="360" w:lineRule="auto"/>
        <w:rPr>
          <w:b/>
          <w:bCs/>
          <w:color w:val="000000" w:themeColor="text1"/>
        </w:rPr>
      </w:pPr>
      <w:r>
        <w:rPr>
          <w:b/>
          <w:bCs/>
          <w:noProof/>
          <w:color w:val="000000" w:themeColor="text1"/>
        </w:rPr>
        <w:drawing>
          <wp:inline distT="0" distB="0" distL="0" distR="0" wp14:anchorId="68C98DB8" wp14:editId="39DEF23D">
            <wp:extent cx="5943600" cy="546608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7"/>
                    <a:stretch>
                      <a:fillRect/>
                    </a:stretch>
                  </pic:blipFill>
                  <pic:spPr>
                    <a:xfrm>
                      <a:off x="0" y="0"/>
                      <a:ext cx="5943600" cy="5466080"/>
                    </a:xfrm>
                    <a:prstGeom prst="rect">
                      <a:avLst/>
                    </a:prstGeom>
                  </pic:spPr>
                </pic:pic>
              </a:graphicData>
            </a:graphic>
          </wp:inline>
        </w:drawing>
      </w:r>
    </w:p>
    <w:p w14:paraId="7AAA8EB2" w14:textId="77777777" w:rsidR="00FB104B"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w:t>
      </w:r>
      <w:r w:rsidR="00FB104B">
        <w:rPr>
          <w:color w:val="000000" w:themeColor="text1"/>
        </w:rPr>
        <w:t xml:space="preserve">, with points jittered </w:t>
      </w:r>
      <w:r w:rsidR="00154B4C">
        <w:rPr>
          <w:color w:val="000000" w:themeColor="text1"/>
        </w:rPr>
        <w:t>for visibility.</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6084487E" w:rsidR="003365BA" w:rsidRDefault="00DE0776" w:rsidP="0025039E">
      <w:pPr>
        <w:autoSpaceDE w:val="0"/>
        <w:autoSpaceDN w:val="0"/>
        <w:adjustRightInd w:val="0"/>
        <w:spacing w:line="360" w:lineRule="auto"/>
        <w:ind w:firstLine="720"/>
        <w:rPr>
          <w:ins w:id="483" w:author="Perkowski, Evan A" w:date="2023-01-03T16:16:00Z"/>
          <w:color w:val="000000" w:themeColor="text1"/>
        </w:rPr>
      </w:pPr>
      <w:ins w:id="484" w:author="Perkowski, Evan A" w:date="2023-01-03T16:02:00Z">
        <w:r>
          <w:rPr>
            <w:color w:val="000000" w:themeColor="text1"/>
          </w:rPr>
          <w:t>A</w:t>
        </w:r>
      </w:ins>
      <w:ins w:id="485" w:author="Perkowski, Evan A" w:date="2023-01-16T16:12:00Z">
        <w:r w:rsidR="006A7B9F">
          <w:rPr>
            <w:color w:val="000000" w:themeColor="text1"/>
          </w:rPr>
          <w:t>n</w:t>
        </w:r>
      </w:ins>
      <w:ins w:id="486" w:author="Perkowski, Evan A" w:date="2023-01-03T16:02:00Z">
        <w:r>
          <w:rPr>
            <w:color w:val="000000" w:themeColor="text1"/>
          </w:rPr>
          <w:t xml:space="preserve">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ins w:id="487" w:author="Perkowski, Evan A" w:date="2023-01-12T14:50:00Z">
        <w:r w:rsidR="00DE0E3A">
          <w:rPr>
            <w:color w:val="000000" w:themeColor="text1"/>
          </w:rPr>
          <w:t xml:space="preserve"> </w:t>
        </w:r>
      </w:ins>
      <w:ins w:id="488" w:author="Perkowski, Evan A" w:date="2023-01-03T16:02:00Z">
        <w:r>
          <w:rPr>
            <w:color w:val="000000" w:themeColor="text1"/>
          </w:rPr>
          <w:t>&lt;</w:t>
        </w:r>
      </w:ins>
      <w:ins w:id="489" w:author="Perkowski, Evan A" w:date="2023-01-12T14:50:00Z">
        <w:r w:rsidR="00DE0E3A">
          <w:rPr>
            <w:color w:val="000000" w:themeColor="text1"/>
          </w:rPr>
          <w:t xml:space="preserve"> </w:t>
        </w:r>
      </w:ins>
      <w:ins w:id="490" w:author="Perkowski, Evan A" w:date="2023-01-03T16:02:00Z">
        <w:r>
          <w:rPr>
            <w:color w:val="000000" w:themeColor="text1"/>
          </w:rPr>
          <w:t xml:space="preserve">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ins>
      <w:ins w:id="491" w:author="Perkowski, Evan A" w:date="2023-01-12T14:50:00Z">
        <w:r w:rsidR="00DE0E3A">
          <w:rPr>
            <w:color w:val="000000" w:themeColor="text1"/>
          </w:rPr>
          <w:t xml:space="preserve"> </w:t>
        </w:r>
      </w:ins>
      <w:ins w:id="492" w:author="Perkowski, Evan A" w:date="2023-01-04T13:52:00Z">
        <w:r w:rsidR="004F2F3C">
          <w:rPr>
            <w:color w:val="000000" w:themeColor="text1"/>
          </w:rPr>
          <w:t>&lt;</w:t>
        </w:r>
      </w:ins>
      <w:ins w:id="493" w:author="Perkowski, Evan A" w:date="2023-01-12T14:50:00Z">
        <w:r w:rsidR="00DE0E3A">
          <w:rPr>
            <w:color w:val="000000" w:themeColor="text1"/>
          </w:rPr>
          <w:t xml:space="preserve"> </w:t>
        </w:r>
      </w:ins>
      <w:ins w:id="494" w:author="Perkowski, Evan A" w:date="2023-01-03T16:02:00Z">
        <w:r>
          <w:rPr>
            <w:color w:val="000000" w:themeColor="text1"/>
          </w:rPr>
          <w:t>0.001; Tab</w:t>
        </w:r>
      </w:ins>
      <w:ins w:id="495" w:author="Perkowski, Evan A" w:date="2023-01-03T16:03:00Z">
        <w:r>
          <w:rPr>
            <w:color w:val="000000" w:themeColor="text1"/>
          </w:rPr>
          <w:t xml:space="preserve">le 4) was driven by a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ins>
      <w:ins w:id="496" w:author="Perkowski, Evan A" w:date="2023-01-12T14:50:00Z">
        <w:r w:rsidR="00DE0E3A">
          <w:rPr>
            <w:color w:val="000000" w:themeColor="text1"/>
          </w:rPr>
          <w:t xml:space="preserve"> </w:t>
        </w:r>
      </w:ins>
      <w:ins w:id="497" w:author="Perkowski, Evan A" w:date="2023-01-03T16:03:00Z">
        <w:r>
          <w:rPr>
            <w:color w:val="000000" w:themeColor="text1"/>
          </w:rPr>
          <w:t>&lt;</w:t>
        </w:r>
      </w:ins>
      <w:ins w:id="498" w:author="Perkowski, Evan A" w:date="2023-01-12T14:50:00Z">
        <w:r w:rsidR="00DE0E3A">
          <w:rPr>
            <w:color w:val="000000" w:themeColor="text1"/>
          </w:rPr>
          <w:t xml:space="preserve"> </w:t>
        </w:r>
      </w:ins>
      <w:ins w:id="499" w:author="Perkowski, Evan A" w:date="2023-01-03T16:03:00Z">
        <w:r>
          <w:rPr>
            <w:color w:val="000000" w:themeColor="text1"/>
          </w:rPr>
          <w:t xml:space="preserve">0.001) </w:t>
        </w:r>
      </w:ins>
      <w:ins w:id="500" w:author="Perkowski, Evan A" w:date="2023-01-04T13:52:00Z">
        <w:r w:rsidR="004F2F3C">
          <w:rPr>
            <w:color w:val="000000" w:themeColor="text1"/>
          </w:rPr>
          <w:t>and</w:t>
        </w:r>
      </w:ins>
      <w:ins w:id="501"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ins>
      <w:ins w:id="502" w:author="Perkowski, Evan A" w:date="2023-01-16T12:42:00Z">
        <w:r w:rsidR="0038469D">
          <w:rPr>
            <w:i/>
            <w:iCs/>
            <w:color w:val="000000" w:themeColor="text1"/>
          </w:rPr>
          <w:t xml:space="preserve"> </w:t>
        </w:r>
      </w:ins>
      <w:ins w:id="503" w:author="Perkowski, Evan A" w:date="2023-01-03T16:04:00Z">
        <w:r>
          <w:rPr>
            <w:color w:val="000000" w:themeColor="text1"/>
          </w:rPr>
          <w:t>=</w:t>
        </w:r>
      </w:ins>
      <w:ins w:id="504" w:author="Perkowski, Evan A" w:date="2023-01-16T12:42:00Z">
        <w:r w:rsidR="0038469D">
          <w:rPr>
            <w:color w:val="000000" w:themeColor="text1"/>
          </w:rPr>
          <w:t xml:space="preserve"> </w:t>
        </w:r>
      </w:ins>
      <w:ins w:id="505" w:author="Perkowski, Evan A" w:date="2023-01-03T16:04:00Z">
        <w:r>
          <w:rPr>
            <w:color w:val="000000" w:themeColor="text1"/>
          </w:rPr>
          <w:t>0.</w:t>
        </w:r>
      </w:ins>
      <w:ins w:id="506" w:author="Perkowski, Evan A" w:date="2023-01-04T13:52:00Z">
        <w:r w:rsidR="004F2F3C">
          <w:rPr>
            <w:color w:val="000000" w:themeColor="text1"/>
          </w:rPr>
          <w:t>002</w:t>
        </w:r>
      </w:ins>
      <w:ins w:id="507" w:author="Perkowski, Evan A" w:date="2023-01-03T16:04:00Z">
        <w:r>
          <w:rPr>
            <w:color w:val="000000" w:themeColor="text1"/>
          </w:rPr>
          <w:t>)</w:t>
        </w:r>
      </w:ins>
      <w:ins w:id="508" w:author="Perkowski, Evan A" w:date="2023-01-04T13:52:00Z">
        <w:r w:rsidR="004F2F3C">
          <w:rPr>
            <w:color w:val="000000" w:themeColor="text1"/>
          </w:rPr>
          <w:t xml:space="preserve"> despite a null effect of </w:t>
        </w:r>
      </w:ins>
      <w:ins w:id="509"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510" w:author="Perkowski, Evan A" w:date="2023-01-03T16:04:00Z">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ins>
      <w:ins w:id="511" w:author="Perkowski, Evan A" w:date="2023-01-12T14:50:00Z">
        <w:r w:rsidR="00DE0E3A">
          <w:rPr>
            <w:color w:val="000000" w:themeColor="text1"/>
          </w:rPr>
          <w:t xml:space="preserve"> </w:t>
        </w:r>
      </w:ins>
      <w:ins w:id="512" w:author="Perkowski, Evan A" w:date="2023-01-03T16:04:00Z">
        <w:r>
          <w:rPr>
            <w:color w:val="000000" w:themeColor="text1"/>
          </w:rPr>
          <w:t>=</w:t>
        </w:r>
      </w:ins>
      <w:ins w:id="513" w:author="Perkowski, Evan A" w:date="2023-01-12T14:50:00Z">
        <w:r w:rsidR="00DE0E3A">
          <w:rPr>
            <w:color w:val="000000" w:themeColor="text1"/>
          </w:rPr>
          <w:t xml:space="preserve"> </w:t>
        </w:r>
      </w:ins>
      <w:ins w:id="514" w:author="Perkowski, Evan A" w:date="2023-01-03T16:04:00Z">
        <w:r>
          <w:rPr>
            <w:color w:val="000000" w:themeColor="text1"/>
          </w:rPr>
          <w:t>0.7</w:t>
        </w:r>
      </w:ins>
      <w:ins w:id="515" w:author="Perkowski, Evan A" w:date="2023-01-04T13:53:00Z">
        <w:r w:rsidR="004F2F3C">
          <w:rPr>
            <w:color w:val="000000" w:themeColor="text1"/>
          </w:rPr>
          <w:t>9</w:t>
        </w:r>
      </w:ins>
      <w:ins w:id="516" w:author="Perkowski, Evan A" w:date="2023-01-04T13:56:00Z">
        <w:r w:rsidR="004F2F3C">
          <w:rPr>
            <w:color w:val="000000" w:themeColor="text1"/>
          </w:rPr>
          <w:t>5</w:t>
        </w:r>
      </w:ins>
      <w:ins w:id="517" w:author="Perkowski, Evan A" w:date="2023-01-03T16:04:00Z">
        <w:r>
          <w:rPr>
            <w:color w:val="000000" w:themeColor="text1"/>
          </w:rPr>
          <w:t>; Fig. 4</w:t>
        </w:r>
      </w:ins>
      <w:ins w:id="518" w:author="Perkowski, Evan A" w:date="2023-01-12T14:54:00Z">
        <w:r w:rsidR="00DE0E3A">
          <w:rPr>
            <w:color w:val="000000" w:themeColor="text1"/>
          </w:rPr>
          <w:t>a</w:t>
        </w:r>
      </w:ins>
      <w:ins w:id="519" w:author="Perkowski, Evan A" w:date="2023-01-03T16:04:00Z">
        <w:r>
          <w:rPr>
            <w:color w:val="000000" w:themeColor="text1"/>
          </w:rPr>
          <w:t>).</w:t>
        </w:r>
      </w:ins>
      <w:ins w:id="520" w:author="Perkowski, Evan A" w:date="2023-01-03T16:05:00Z">
        <w:r>
          <w:rPr>
            <w:color w:val="000000" w:themeColor="text1"/>
          </w:rPr>
          <w:t xml:space="preserve"> </w:t>
        </w:r>
      </w:ins>
      <w:ins w:id="521" w:author="Perkowski, Evan A" w:date="2023-01-03T16:09:00Z">
        <w:r w:rsidR="003365BA">
          <w:rPr>
            <w:color w:val="000000" w:themeColor="text1"/>
          </w:rPr>
          <w:t>An interaction between soil nitrogen availability and soil moisture</w:t>
        </w:r>
      </w:ins>
      <w:ins w:id="522" w:author="Perkowski, Evan A" w:date="2023-01-03T16:14:00Z">
        <w:r w:rsidR="003365BA">
          <w:rPr>
            <w:color w:val="000000" w:themeColor="text1"/>
          </w:rPr>
          <w:t xml:space="preserve"> (</w:t>
        </w:r>
        <w:r w:rsidR="003365BA" w:rsidRPr="00DE0E3A">
          <w:rPr>
            <w:i/>
            <w:iCs/>
            <w:color w:val="000000" w:themeColor="text1"/>
          </w:rPr>
          <w:t>p</w:t>
        </w:r>
      </w:ins>
      <w:ins w:id="523" w:author="Perkowski, Evan A" w:date="2023-01-12T14:50:00Z">
        <w:r w:rsidR="00DE0E3A">
          <w:rPr>
            <w:color w:val="000000" w:themeColor="text1"/>
          </w:rPr>
          <w:t xml:space="preserve"> </w:t>
        </w:r>
      </w:ins>
      <w:ins w:id="524" w:author="Perkowski, Evan A" w:date="2023-01-03T16:14:00Z">
        <w:r w:rsidR="003365BA">
          <w:rPr>
            <w:color w:val="000000" w:themeColor="text1"/>
          </w:rPr>
          <w:t>=</w:t>
        </w:r>
      </w:ins>
      <w:ins w:id="525" w:author="Perkowski, Evan A" w:date="2023-01-12T14:50:00Z">
        <w:r w:rsidR="00DE0E3A">
          <w:rPr>
            <w:color w:val="000000" w:themeColor="text1"/>
          </w:rPr>
          <w:t xml:space="preserve"> </w:t>
        </w:r>
      </w:ins>
      <w:ins w:id="526" w:author="Perkowski, Evan A" w:date="2023-01-03T16:14:00Z">
        <w:r w:rsidR="003365BA">
          <w:rPr>
            <w:color w:val="000000" w:themeColor="text1"/>
          </w:rPr>
          <w:t>0.02</w:t>
        </w:r>
      </w:ins>
      <w:ins w:id="527" w:author="Perkowski, Evan A" w:date="2023-01-04T13:56:00Z">
        <w:r w:rsidR="004F2F3C">
          <w:rPr>
            <w:color w:val="000000" w:themeColor="text1"/>
          </w:rPr>
          <w:t>8</w:t>
        </w:r>
      </w:ins>
      <w:ins w:id="528" w:author="Perkowski, Evan A" w:date="2023-01-03T16:14:00Z">
        <w:r w:rsidR="003365BA">
          <w:rPr>
            <w:color w:val="000000" w:themeColor="text1"/>
          </w:rPr>
          <w:t>; Table 4)</w:t>
        </w:r>
      </w:ins>
      <w:ins w:id="529" w:author="Perkowski, Evan A" w:date="2023-01-03T16:09:00Z">
        <w:r w:rsidR="003365BA">
          <w:rPr>
            <w:color w:val="000000" w:themeColor="text1"/>
          </w:rPr>
          <w:t xml:space="preserve"> </w:t>
        </w:r>
      </w:ins>
      <w:ins w:id="530" w:author="Perkowski, Evan A" w:date="2023-01-03T16:10:00Z">
        <w:r w:rsidR="003365BA">
          <w:rPr>
            <w:color w:val="000000" w:themeColor="text1"/>
          </w:rPr>
          <w:t xml:space="preserve">indicated that the </w:t>
        </w:r>
      </w:ins>
      <w:ins w:id="531" w:author="Perkowski, Evan A" w:date="2023-01-04T13:53:00Z">
        <w:r w:rsidR="004F2F3C">
          <w:rPr>
            <w:color w:val="000000" w:themeColor="text1"/>
          </w:rPr>
          <w:t xml:space="preserve">marginal positive effect of increasing </w:t>
        </w:r>
      </w:ins>
      <w:ins w:id="532" w:author="Perkowski, Evan A" w:date="2023-01-03T16:10:00Z">
        <w:r w:rsidR="003365BA">
          <w:rPr>
            <w:color w:val="000000" w:themeColor="text1"/>
          </w:rPr>
          <w:t>soil nitrogen availa</w:t>
        </w:r>
      </w:ins>
      <w:ins w:id="533" w:author="Perkowski, Evan A" w:date="2023-01-03T16:12:00Z">
        <w:r w:rsidR="003365BA">
          <w:rPr>
            <w:color w:val="000000" w:themeColor="text1"/>
          </w:rPr>
          <w:t>b</w:t>
        </w:r>
      </w:ins>
      <w:ins w:id="534"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535" w:author="Perkowski, Evan A" w:date="2023-01-03T16:11:00Z">
        <w:r w:rsidR="003365BA">
          <w:rPr>
            <w:color w:val="000000" w:themeColor="text1"/>
          </w:rPr>
          <w:t>(</w:t>
        </w:r>
        <w:r w:rsidR="003365BA" w:rsidRPr="00DE0E3A">
          <w:rPr>
            <w:i/>
            <w:iCs/>
            <w:color w:val="000000" w:themeColor="text1"/>
          </w:rPr>
          <w:t>p</w:t>
        </w:r>
      </w:ins>
      <w:ins w:id="536" w:author="Perkowski, Evan A" w:date="2023-01-12T14:50:00Z">
        <w:r w:rsidR="00DE0E3A">
          <w:rPr>
            <w:color w:val="000000" w:themeColor="text1"/>
          </w:rPr>
          <w:t xml:space="preserve"> </w:t>
        </w:r>
      </w:ins>
      <w:ins w:id="537" w:author="Perkowski, Evan A" w:date="2023-01-03T16:11:00Z">
        <w:r w:rsidR="003365BA">
          <w:rPr>
            <w:color w:val="000000" w:themeColor="text1"/>
          </w:rPr>
          <w:t>=</w:t>
        </w:r>
      </w:ins>
      <w:ins w:id="538" w:author="Perkowski, Evan A" w:date="2023-01-12T14:50:00Z">
        <w:r w:rsidR="00DE0E3A">
          <w:rPr>
            <w:color w:val="000000" w:themeColor="text1"/>
          </w:rPr>
          <w:t xml:space="preserve"> </w:t>
        </w:r>
      </w:ins>
      <w:ins w:id="539" w:author="Perkowski, Evan A" w:date="2023-01-03T16:11:00Z">
        <w:r w:rsidR="003365BA">
          <w:rPr>
            <w:color w:val="000000" w:themeColor="text1"/>
          </w:rPr>
          <w:t>0.0</w:t>
        </w:r>
      </w:ins>
      <w:ins w:id="540" w:author="Perkowski, Evan A" w:date="2023-01-04T13:57:00Z">
        <w:r w:rsidR="004F2F3C">
          <w:rPr>
            <w:color w:val="000000" w:themeColor="text1"/>
          </w:rPr>
          <w:t>91</w:t>
        </w:r>
      </w:ins>
      <w:ins w:id="541" w:author="Perkowski, Evan A" w:date="2023-01-03T16:11:00Z">
        <w:r w:rsidR="003365BA">
          <w:rPr>
            <w:color w:val="000000" w:themeColor="text1"/>
          </w:rPr>
          <w:t xml:space="preserve">; Table 4) </w:t>
        </w:r>
      </w:ins>
      <w:ins w:id="542" w:author="Perkowski, Evan A" w:date="2023-01-16T12:01:00Z">
        <w:r w:rsidR="00C21287">
          <w:rPr>
            <w:color w:val="000000" w:themeColor="text1"/>
          </w:rPr>
          <w:t>decreased with increasing soil moisture</w:t>
        </w:r>
      </w:ins>
      <w:ins w:id="543" w:author="Perkowski, Evan A" w:date="2023-01-16T12:03:00Z">
        <w:r w:rsidR="00C21287">
          <w:rPr>
            <w:color w:val="000000" w:themeColor="text1"/>
          </w:rPr>
          <w:t xml:space="preserve">, </w:t>
        </w:r>
      </w:ins>
      <w:ins w:id="544" w:author="Perkowski, Evan A" w:date="2023-01-03T16:15:00Z">
        <w:r w:rsidR="003365BA">
          <w:rPr>
            <w:color w:val="000000" w:themeColor="text1"/>
          </w:rPr>
          <w:t xml:space="preserve">despite no apparent individual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ins>
      <w:ins w:id="545" w:author="Perkowski, Evan A" w:date="2023-01-12T14:50:00Z">
        <w:r w:rsidR="00DE0E3A">
          <w:rPr>
            <w:color w:val="000000" w:themeColor="text1"/>
          </w:rPr>
          <w:t xml:space="preserve"> </w:t>
        </w:r>
      </w:ins>
      <w:ins w:id="546" w:author="Perkowski, Evan A" w:date="2023-01-03T16:15:00Z">
        <w:r w:rsidR="003365BA">
          <w:rPr>
            <w:color w:val="000000" w:themeColor="text1"/>
          </w:rPr>
          <w:t>=</w:t>
        </w:r>
      </w:ins>
      <w:ins w:id="547" w:author="Perkowski, Evan A" w:date="2023-01-12T14:50:00Z">
        <w:r w:rsidR="00DE0E3A">
          <w:rPr>
            <w:color w:val="000000" w:themeColor="text1"/>
          </w:rPr>
          <w:t xml:space="preserve"> </w:t>
        </w:r>
      </w:ins>
      <w:ins w:id="548" w:author="Perkowski, Evan A" w:date="2023-01-03T16:15:00Z">
        <w:r w:rsidR="003365BA">
          <w:rPr>
            <w:color w:val="000000" w:themeColor="text1"/>
          </w:rPr>
          <w:t>0.</w:t>
        </w:r>
      </w:ins>
      <w:ins w:id="549" w:author="Perkowski, Evan A" w:date="2023-01-04T13:57:00Z">
        <w:r w:rsidR="004F2F3C">
          <w:rPr>
            <w:color w:val="000000" w:themeColor="text1"/>
          </w:rPr>
          <w:t>692;</w:t>
        </w:r>
      </w:ins>
      <w:ins w:id="550" w:author="Perkowski, Evan A" w:date="2023-01-03T16:15:00Z">
        <w:r w:rsidR="003365BA">
          <w:rPr>
            <w:color w:val="000000" w:themeColor="text1"/>
          </w:rPr>
          <w:t xml:space="preserve"> Table 4)</w:t>
        </w:r>
      </w:ins>
      <w:ins w:id="551" w:author="Perkowski, Evan A" w:date="2023-01-03T16:11:00Z">
        <w:r w:rsidR="003365BA">
          <w:rPr>
            <w:color w:val="000000" w:themeColor="text1"/>
          </w:rPr>
          <w:t xml:space="preserve">. Finally, </w:t>
        </w:r>
      </w:ins>
      <w:ins w:id="552" w:author="Perkowski, Evan A" w:date="2023-01-16T16:13:00Z">
        <w:r w:rsidR="006A7B9F">
          <w:rPr>
            <w:color w:val="000000" w:themeColor="text1"/>
          </w:rPr>
          <w:t xml:space="preserve">a </w:t>
        </w:r>
      </w:ins>
      <w:ins w:id="553" w:author="Perkowski, Evan A" w:date="2023-01-03T16:11:00Z">
        <w:r w:rsidR="003365BA">
          <w:rPr>
            <w:color w:val="000000" w:themeColor="text1"/>
          </w:rPr>
          <w:t>plant functional group effect (</w:t>
        </w:r>
        <w:r w:rsidR="003365BA" w:rsidRPr="00DE0E3A">
          <w:rPr>
            <w:i/>
            <w:iCs/>
            <w:color w:val="000000" w:themeColor="text1"/>
          </w:rPr>
          <w:t>p</w:t>
        </w:r>
      </w:ins>
      <w:ins w:id="554" w:author="Perkowski, Evan A" w:date="2023-01-12T14:50:00Z">
        <w:r w:rsidR="00DE0E3A">
          <w:rPr>
            <w:color w:val="000000" w:themeColor="text1"/>
          </w:rPr>
          <w:t xml:space="preserve"> </w:t>
        </w:r>
      </w:ins>
      <w:ins w:id="555" w:author="Perkowski, Evan A" w:date="2023-01-03T16:11:00Z">
        <w:r w:rsidR="003365BA">
          <w:rPr>
            <w:color w:val="000000" w:themeColor="text1"/>
          </w:rPr>
          <w:t>&lt;</w:t>
        </w:r>
      </w:ins>
      <w:ins w:id="556" w:author="Perkowski, Evan A" w:date="2023-01-12T14:50:00Z">
        <w:r w:rsidR="00DE0E3A">
          <w:rPr>
            <w:color w:val="000000" w:themeColor="text1"/>
          </w:rPr>
          <w:t xml:space="preserve"> </w:t>
        </w:r>
      </w:ins>
      <w:ins w:id="557" w:author="Perkowski, Evan A" w:date="2023-01-03T16:11:00Z">
        <w:r w:rsidR="003365BA">
          <w:rPr>
            <w:color w:val="000000" w:themeColor="text1"/>
          </w:rPr>
          <w:t>0.001; Table 4) indicate</w:t>
        </w:r>
      </w:ins>
      <w:ins w:id="558"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 compared to C</w:t>
        </w:r>
        <w:r w:rsidR="003365BA">
          <w:rPr>
            <w:color w:val="000000" w:themeColor="text1"/>
            <w:vertAlign w:val="subscript"/>
          </w:rPr>
          <w:t>3</w:t>
        </w:r>
        <w:r w:rsidR="003365BA">
          <w:rPr>
            <w:color w:val="000000" w:themeColor="text1"/>
          </w:rPr>
          <w:t xml:space="preserve"> legumes </w:t>
        </w:r>
      </w:ins>
      <w:ins w:id="559" w:author="Perkowski, Evan A" w:date="2023-01-04T13:55:00Z">
        <w:r w:rsidR="004F2F3C">
          <w:rPr>
            <w:color w:val="000000" w:themeColor="text1"/>
          </w:rPr>
          <w:t xml:space="preserve">(Tukey: </w:t>
        </w:r>
        <w:r w:rsidR="004F2F3C" w:rsidRPr="00DE0E3A">
          <w:rPr>
            <w:i/>
            <w:iCs/>
            <w:color w:val="000000" w:themeColor="text1"/>
          </w:rPr>
          <w:t>p</w:t>
        </w:r>
      </w:ins>
      <w:ins w:id="560" w:author="Perkowski, Evan A" w:date="2023-01-12T14:50:00Z">
        <w:r w:rsidR="00DE0E3A">
          <w:rPr>
            <w:color w:val="000000" w:themeColor="text1"/>
          </w:rPr>
          <w:t xml:space="preserve"> </w:t>
        </w:r>
      </w:ins>
      <w:ins w:id="561" w:author="Perkowski, Evan A" w:date="2023-01-04T13:55:00Z">
        <w:r w:rsidR="004F2F3C">
          <w:rPr>
            <w:color w:val="000000" w:themeColor="text1"/>
          </w:rPr>
          <w:t>&lt;</w:t>
        </w:r>
      </w:ins>
      <w:ins w:id="562" w:author="Perkowski, Evan A" w:date="2023-01-12T14:50:00Z">
        <w:r w:rsidR="00DE0E3A">
          <w:rPr>
            <w:color w:val="000000" w:themeColor="text1"/>
          </w:rPr>
          <w:t xml:space="preserve"> </w:t>
        </w:r>
      </w:ins>
      <w:ins w:id="563" w:author="Perkowski, Evan A" w:date="2023-01-04T13:55:00Z">
        <w:r w:rsidR="004F2F3C">
          <w:rPr>
            <w:color w:val="000000" w:themeColor="text1"/>
          </w:rPr>
          <w:t xml:space="preserve">0.001) </w:t>
        </w:r>
      </w:ins>
      <w:ins w:id="564"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565" w:author="Perkowski, Evan A" w:date="2023-01-12T14:50:00Z">
        <w:r w:rsidR="00DE0E3A">
          <w:rPr>
            <w:color w:val="000000" w:themeColor="text1"/>
          </w:rPr>
          <w:t xml:space="preserve"> </w:t>
        </w:r>
      </w:ins>
      <w:ins w:id="566" w:author="Perkowski, Evan A" w:date="2023-01-04T13:55:00Z">
        <w:r w:rsidR="004F2F3C">
          <w:rPr>
            <w:color w:val="000000" w:themeColor="text1"/>
          </w:rPr>
          <w:t>=</w:t>
        </w:r>
      </w:ins>
      <w:ins w:id="567" w:author="Perkowski, Evan A" w:date="2023-01-12T14:50:00Z">
        <w:r w:rsidR="00DE0E3A">
          <w:rPr>
            <w:color w:val="000000" w:themeColor="text1"/>
          </w:rPr>
          <w:t xml:space="preserve"> </w:t>
        </w:r>
      </w:ins>
      <w:ins w:id="568" w:author="Perkowski, Evan A" w:date="2023-01-03T16:12:00Z">
        <w:r w:rsidR="003365BA">
          <w:rPr>
            <w:color w:val="000000" w:themeColor="text1"/>
          </w:rPr>
          <w:t xml:space="preserve">0.001), while </w:t>
        </w:r>
      </w:ins>
      <w:ins w:id="569"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570" w:author="Perkowski, Evan A" w:date="2023-01-04T13:55:00Z">
        <w:r w:rsidR="004F2F3C">
          <w:rPr>
            <w:color w:val="000000" w:themeColor="text1"/>
          </w:rPr>
          <w:t xml:space="preserve"> average</w:t>
        </w:r>
      </w:ins>
      <w:ins w:id="571" w:author="Perkowski, Evan A" w:date="2023-01-03T16:13:00Z">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572" w:author="Perkowski, Evan A" w:date="2023-01-12T14:50:00Z">
        <w:r w:rsidR="00DE0E3A">
          <w:rPr>
            <w:color w:val="000000" w:themeColor="text1"/>
          </w:rPr>
          <w:t xml:space="preserve"> </w:t>
        </w:r>
      </w:ins>
      <w:ins w:id="573" w:author="Perkowski, Evan A" w:date="2023-01-03T16:13:00Z">
        <w:r w:rsidR="003365BA">
          <w:rPr>
            <w:color w:val="000000" w:themeColor="text1"/>
          </w:rPr>
          <w:t>=</w:t>
        </w:r>
      </w:ins>
      <w:ins w:id="574" w:author="Perkowski, Evan A" w:date="2023-01-12T14:50:00Z">
        <w:r w:rsidR="00DE0E3A">
          <w:rPr>
            <w:color w:val="000000" w:themeColor="text1"/>
          </w:rPr>
          <w:t xml:space="preserve"> </w:t>
        </w:r>
      </w:ins>
      <w:ins w:id="575" w:author="Perkowski, Evan A" w:date="2023-01-03T16:13:00Z">
        <w:r w:rsidR="003365BA">
          <w:rPr>
            <w:color w:val="000000" w:themeColor="text1"/>
          </w:rPr>
          <w:t>0.01</w:t>
        </w:r>
      </w:ins>
      <w:ins w:id="576" w:author="Perkowski, Evan A" w:date="2023-01-04T13:54:00Z">
        <w:r w:rsidR="004F2F3C">
          <w:rPr>
            <w:color w:val="000000" w:themeColor="text1"/>
          </w:rPr>
          <w:t>2</w:t>
        </w:r>
      </w:ins>
      <w:ins w:id="577" w:author="Perkowski, Evan A" w:date="2023-01-03T16:13:00Z">
        <w:r w:rsidR="003365BA">
          <w:rPr>
            <w:color w:val="000000" w:themeColor="text1"/>
          </w:rPr>
          <w:t>)</w:t>
        </w:r>
      </w:ins>
      <w:ins w:id="578" w:author="Perkowski, Evan A" w:date="2023-01-03T16:14:00Z">
        <w:r w:rsidR="003365BA">
          <w:rPr>
            <w:color w:val="000000" w:themeColor="text1"/>
          </w:rPr>
          <w:t>.</w:t>
        </w:r>
      </w:ins>
    </w:p>
    <w:p w14:paraId="3F3B0348" w14:textId="6460FC1D" w:rsidR="00671F48" w:rsidRPr="00BF5D52" w:rsidRDefault="003365BA" w:rsidP="0025039E">
      <w:pPr>
        <w:autoSpaceDE w:val="0"/>
        <w:autoSpaceDN w:val="0"/>
        <w:adjustRightInd w:val="0"/>
        <w:spacing w:line="360" w:lineRule="auto"/>
        <w:ind w:firstLine="720"/>
        <w:rPr>
          <w:ins w:id="579" w:author="Perkowski, Evan A" w:date="2023-01-03T16:17:00Z"/>
          <w:color w:val="000000" w:themeColor="text1"/>
        </w:rPr>
      </w:pPr>
      <w:ins w:id="580" w:author="Perkowski, Evan A" w:date="2023-01-03T16:17:00Z">
        <w:r>
          <w:rPr>
            <w:color w:val="000000" w:themeColor="text1"/>
          </w:rPr>
          <w:t>A</w:t>
        </w:r>
      </w:ins>
      <w:ins w:id="581" w:author="Perkowski, Evan A" w:date="2023-01-04T14:00:00Z">
        <w:r w:rsidR="004F2F3C">
          <w:rPr>
            <w:color w:val="000000" w:themeColor="text1"/>
          </w:rPr>
          <w:t xml:space="preserve"> marginal </w:t>
        </w:r>
      </w:ins>
      <w:ins w:id="582"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ins w:id="583" w:author="Perkowski, Evan A" w:date="2023-01-16T12:05:00Z">
        <w:r w:rsidR="00C21287">
          <w:rPr>
            <w:color w:val="000000" w:themeColor="text1"/>
          </w:rPr>
          <w:t xml:space="preserve"> </w:t>
        </w:r>
      </w:ins>
      <w:ins w:id="584" w:author="Perkowski, Evan A" w:date="2023-01-03T16:17:00Z">
        <w:r>
          <w:rPr>
            <w:color w:val="000000" w:themeColor="text1"/>
          </w:rPr>
          <w:t>=</w:t>
        </w:r>
      </w:ins>
      <w:ins w:id="585" w:author="Perkowski, Evan A" w:date="2023-01-16T12:05:00Z">
        <w:r w:rsidR="00C21287">
          <w:rPr>
            <w:color w:val="000000" w:themeColor="text1"/>
          </w:rPr>
          <w:t xml:space="preserve"> </w:t>
        </w:r>
      </w:ins>
      <w:ins w:id="586" w:author="Perkowski, Evan A" w:date="2023-01-03T16:17:00Z">
        <w:r>
          <w:rPr>
            <w:color w:val="000000" w:themeColor="text1"/>
          </w:rPr>
          <w:t>0.</w:t>
        </w:r>
      </w:ins>
      <w:ins w:id="587" w:author="Perkowski, Evan A" w:date="2023-01-04T14:00:00Z">
        <w:r w:rsidR="004F2F3C">
          <w:rPr>
            <w:color w:val="000000" w:themeColor="text1"/>
          </w:rPr>
          <w:t>088</w:t>
        </w:r>
      </w:ins>
      <w:ins w:id="588"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589" w:author="Perkowski, Evan A" w:date="2023-01-03T16:19:00Z">
        <w:r w:rsidR="00BF5D52">
          <w:rPr>
            <w:color w:val="000000" w:themeColor="text1"/>
            <w:vertAlign w:val="subscript"/>
          </w:rPr>
          <w:t>mass</w:t>
        </w:r>
      </w:ins>
      <w:ins w:id="590" w:author="Perkowski, Evan A" w:date="2023-01-03T16:17:00Z">
        <w:r>
          <w:rPr>
            <w:color w:val="000000" w:themeColor="text1"/>
          </w:rPr>
          <w:t xml:space="preserve"> (</w:t>
        </w:r>
        <w:r w:rsidRPr="00DE0E3A">
          <w:rPr>
            <w:i/>
            <w:iCs/>
            <w:color w:val="000000" w:themeColor="text1"/>
          </w:rPr>
          <w:t>p</w:t>
        </w:r>
      </w:ins>
      <w:ins w:id="591" w:author="Perkowski, Evan A" w:date="2023-01-16T12:03:00Z">
        <w:r w:rsidR="00C21287">
          <w:rPr>
            <w:color w:val="000000" w:themeColor="text1"/>
          </w:rPr>
          <w:t xml:space="preserve"> </w:t>
        </w:r>
      </w:ins>
      <w:ins w:id="592" w:author="Perkowski, Evan A" w:date="2023-01-03T16:17:00Z">
        <w:r>
          <w:rPr>
            <w:color w:val="000000" w:themeColor="text1"/>
          </w:rPr>
          <w:t>=</w:t>
        </w:r>
      </w:ins>
      <w:ins w:id="593" w:author="Perkowski, Evan A" w:date="2023-01-16T12:03:00Z">
        <w:r w:rsidR="00C21287">
          <w:rPr>
            <w:color w:val="000000" w:themeColor="text1"/>
          </w:rPr>
          <w:t xml:space="preserve"> </w:t>
        </w:r>
      </w:ins>
      <w:ins w:id="594" w:author="Perkowski, Evan A" w:date="2023-01-03T16:19:00Z">
        <w:r>
          <w:rPr>
            <w:color w:val="000000" w:themeColor="text1"/>
          </w:rPr>
          <w:t>0.</w:t>
        </w:r>
      </w:ins>
      <w:ins w:id="595" w:author="Perkowski, Evan A" w:date="2023-01-04T14:00:00Z">
        <w:r w:rsidR="004F2F3C">
          <w:rPr>
            <w:color w:val="000000" w:themeColor="text1"/>
          </w:rPr>
          <w:t>273</w:t>
        </w:r>
      </w:ins>
      <w:ins w:id="596" w:author="Perkowski, Evan A" w:date="2023-01-03T16:17:00Z">
        <w:r>
          <w:rPr>
            <w:color w:val="000000" w:themeColor="text1"/>
          </w:rPr>
          <w:t>; Table 4), increasing</w:t>
        </w:r>
      </w:ins>
      <w:ins w:id="597"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598"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599" w:author="Perkowski, Evan A" w:date="2023-01-04T14:01:00Z">
        <w:r w:rsidR="00671F48">
          <w:rPr>
            <w:color w:val="000000" w:themeColor="text1"/>
          </w:rPr>
          <w:t>n</w:t>
        </w:r>
      </w:ins>
      <w:ins w:id="600" w:author="Perkowski, Evan A" w:date="2023-01-04T14:00:00Z">
        <w:r w:rsidR="00671F48">
          <w:rPr>
            <w:color w:val="000000" w:themeColor="text1"/>
          </w:rPr>
          <w:t xml:space="preserve">legumes (Tukey: </w:t>
        </w:r>
        <w:r w:rsidR="00671F48" w:rsidRPr="00DE0E3A">
          <w:rPr>
            <w:i/>
            <w:iCs/>
            <w:color w:val="000000" w:themeColor="text1"/>
          </w:rPr>
          <w:t>p</w:t>
        </w:r>
      </w:ins>
      <w:ins w:id="601" w:author="Perkowski, Evan A" w:date="2023-01-16T12:03:00Z">
        <w:r w:rsidR="00C21287">
          <w:rPr>
            <w:color w:val="000000" w:themeColor="text1"/>
          </w:rPr>
          <w:t xml:space="preserve"> </w:t>
        </w:r>
      </w:ins>
      <w:ins w:id="602" w:author="Perkowski, Evan A" w:date="2023-01-04T14:00:00Z">
        <w:r w:rsidR="00671F48">
          <w:rPr>
            <w:color w:val="000000" w:themeColor="text1"/>
          </w:rPr>
          <w:t>=</w:t>
        </w:r>
      </w:ins>
      <w:ins w:id="603" w:author="Perkowski, Evan A" w:date="2023-01-16T12:03:00Z">
        <w:r w:rsidR="00C21287">
          <w:rPr>
            <w:color w:val="000000" w:themeColor="text1"/>
          </w:rPr>
          <w:t xml:space="preserve"> </w:t>
        </w:r>
      </w:ins>
      <w:ins w:id="604" w:author="Perkowski, Evan A" w:date="2023-01-04T14:00:00Z">
        <w:r w:rsidR="00671F48">
          <w:rPr>
            <w:color w:val="000000" w:themeColor="text1"/>
          </w:rPr>
          <w:t>0.021)</w:t>
        </w:r>
      </w:ins>
      <w:ins w:id="605" w:author="Perkowski, Evan A" w:date="2023-01-04T14:01:00Z">
        <w:r w:rsidR="00671F48">
          <w:rPr>
            <w:color w:val="000000" w:themeColor="text1"/>
          </w:rPr>
          <w:t xml:space="preserve">, but this effect was not apparent in </w:t>
        </w:r>
      </w:ins>
      <w:ins w:id="606"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607" w:author="Perkowski, Evan A" w:date="2023-01-03T16:19:00Z">
        <w:r>
          <w:rPr>
            <w:color w:val="000000" w:themeColor="text1"/>
          </w:rPr>
          <w:t xml:space="preserve">es (Tukey: </w:t>
        </w:r>
        <w:r w:rsidRPr="00DE0E3A">
          <w:rPr>
            <w:i/>
            <w:iCs/>
            <w:color w:val="000000" w:themeColor="text1"/>
          </w:rPr>
          <w:t>p</w:t>
        </w:r>
      </w:ins>
      <w:ins w:id="608" w:author="Perkowski, Evan A" w:date="2023-01-16T12:03:00Z">
        <w:r w:rsidR="00C21287">
          <w:rPr>
            <w:color w:val="000000" w:themeColor="text1"/>
          </w:rPr>
          <w:t xml:space="preserve"> </w:t>
        </w:r>
      </w:ins>
      <w:ins w:id="609" w:author="Perkowski, Evan A" w:date="2023-01-03T16:19:00Z">
        <w:r>
          <w:rPr>
            <w:color w:val="000000" w:themeColor="text1"/>
          </w:rPr>
          <w:t>=</w:t>
        </w:r>
      </w:ins>
      <w:ins w:id="610" w:author="Perkowski, Evan A" w:date="2023-01-16T12:03:00Z">
        <w:r w:rsidR="00C21287">
          <w:rPr>
            <w:color w:val="000000" w:themeColor="text1"/>
          </w:rPr>
          <w:t xml:space="preserve"> </w:t>
        </w:r>
      </w:ins>
      <w:ins w:id="611" w:author="Perkowski, Evan A" w:date="2023-01-03T16:19:00Z">
        <w:r>
          <w:rPr>
            <w:color w:val="000000" w:themeColor="text1"/>
          </w:rPr>
          <w:t>0.</w:t>
        </w:r>
      </w:ins>
      <w:ins w:id="612" w:author="Perkowski, Evan A" w:date="2023-01-04T14:01:00Z">
        <w:r w:rsidR="00671F48">
          <w:rPr>
            <w:color w:val="000000" w:themeColor="text1"/>
          </w:rPr>
          <w:t>693</w:t>
        </w:r>
      </w:ins>
      <w:ins w:id="613" w:author="Perkowski, Evan A" w:date="2023-01-03T16:19:00Z">
        <w:r>
          <w:rPr>
            <w:color w:val="000000" w:themeColor="text1"/>
          </w:rPr>
          <w:t>)</w:t>
        </w:r>
        <w:r w:rsidR="00BF5D52">
          <w:rPr>
            <w:color w:val="000000" w:themeColor="text1"/>
          </w:rPr>
          <w:t xml:space="preserve"> </w:t>
        </w:r>
      </w:ins>
      <w:ins w:id="614" w:author="Perkowski, Evan A" w:date="2023-01-04T14:01:00Z">
        <w:r w:rsidR="00671F48">
          <w:rPr>
            <w:color w:val="000000" w:themeColor="text1"/>
          </w:rPr>
          <w:t>or</w:t>
        </w:r>
      </w:ins>
      <w:ins w:id="615"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ins w:id="616" w:author="Perkowski, Evan A" w:date="2023-01-16T12:03:00Z">
        <w:r w:rsidR="00C21287">
          <w:rPr>
            <w:color w:val="000000" w:themeColor="text1"/>
          </w:rPr>
          <w:t xml:space="preserve"> </w:t>
        </w:r>
      </w:ins>
      <w:ins w:id="617" w:author="Perkowski, Evan A" w:date="2023-01-03T16:19:00Z">
        <w:r w:rsidR="00BF5D52">
          <w:rPr>
            <w:color w:val="000000" w:themeColor="text1"/>
          </w:rPr>
          <w:t>=</w:t>
        </w:r>
      </w:ins>
      <w:ins w:id="618" w:author="Perkowski, Evan A" w:date="2023-01-16T12:03:00Z">
        <w:r w:rsidR="00C21287">
          <w:rPr>
            <w:color w:val="000000" w:themeColor="text1"/>
          </w:rPr>
          <w:t xml:space="preserve"> </w:t>
        </w:r>
      </w:ins>
      <w:ins w:id="619" w:author="Perkowski, Evan A" w:date="2023-01-03T16:19:00Z">
        <w:r w:rsidR="00BF5D52">
          <w:rPr>
            <w:color w:val="000000" w:themeColor="text1"/>
          </w:rPr>
          <w:t>0.</w:t>
        </w:r>
      </w:ins>
      <w:ins w:id="620" w:author="Perkowski, Evan A" w:date="2023-01-04T14:01:00Z">
        <w:r w:rsidR="00671F48">
          <w:rPr>
            <w:color w:val="000000" w:themeColor="text1"/>
          </w:rPr>
          <w:t>477</w:t>
        </w:r>
      </w:ins>
      <w:ins w:id="621" w:author="Perkowski, Evan A" w:date="2023-01-03T16:19:00Z">
        <w:r w:rsidR="00BF5D52">
          <w:rPr>
            <w:color w:val="000000" w:themeColor="text1"/>
          </w:rPr>
          <w:t>)</w:t>
        </w:r>
      </w:ins>
      <w:ins w:id="622" w:author="Perkowski, Evan A" w:date="2023-01-04T14:01:00Z">
        <w:r w:rsidR="00671F48">
          <w:rPr>
            <w:color w:val="000000" w:themeColor="text1"/>
          </w:rPr>
          <w:t>.</w:t>
        </w:r>
      </w:ins>
      <w:ins w:id="623" w:author="Perkowski, Evan A" w:date="2023-01-03T16:20:00Z">
        <w:r w:rsidR="00BF5D52">
          <w:rPr>
            <w:color w:val="000000" w:themeColor="text1"/>
          </w:rPr>
          <w:t xml:space="preserve"> A</w:t>
        </w:r>
      </w:ins>
      <w:ins w:id="624" w:author="Perkowski, Evan A" w:date="2023-01-16T16:13:00Z">
        <w:r w:rsidR="006A7B9F">
          <w:rPr>
            <w:color w:val="000000" w:themeColor="text1"/>
          </w:rPr>
          <w:t>n</w:t>
        </w:r>
      </w:ins>
      <w:ins w:id="625" w:author="Perkowski, Evan A" w:date="2023-01-03T16:20:00Z">
        <w:r w:rsidR="00BF5D52">
          <w:rPr>
            <w:color w:val="000000" w:themeColor="text1"/>
          </w:rPr>
          <w:t xml:space="preserve"> interaction between soil nitrogen availability and soil moisture (</w:t>
        </w:r>
        <w:r w:rsidR="00BF5D52" w:rsidRPr="00DE0E3A">
          <w:rPr>
            <w:i/>
            <w:iCs/>
            <w:color w:val="000000" w:themeColor="text1"/>
          </w:rPr>
          <w:t>p</w:t>
        </w:r>
      </w:ins>
      <w:ins w:id="626" w:author="Perkowski, Evan A" w:date="2023-01-16T12:03:00Z">
        <w:r w:rsidR="00C21287">
          <w:rPr>
            <w:color w:val="000000" w:themeColor="text1"/>
          </w:rPr>
          <w:t xml:space="preserve"> </w:t>
        </w:r>
      </w:ins>
      <w:ins w:id="627" w:author="Perkowski, Evan A" w:date="2023-01-03T16:20:00Z">
        <w:r w:rsidR="00BF5D52">
          <w:rPr>
            <w:color w:val="000000" w:themeColor="text1"/>
          </w:rPr>
          <w:t>&lt;</w:t>
        </w:r>
      </w:ins>
      <w:ins w:id="628" w:author="Perkowski, Evan A" w:date="2023-01-16T12:03:00Z">
        <w:r w:rsidR="00C21287">
          <w:rPr>
            <w:color w:val="000000" w:themeColor="text1"/>
          </w:rPr>
          <w:t xml:space="preserve"> </w:t>
        </w:r>
      </w:ins>
      <w:ins w:id="629" w:author="Perkowski, Evan A" w:date="2023-01-03T16:20:00Z">
        <w:r w:rsidR="00BF5D52">
          <w:rPr>
            <w:color w:val="000000" w:themeColor="text1"/>
          </w:rPr>
          <w:t xml:space="preserve">0.001; Table 4) indicated that the general positive effect of increasing soil nitrogen availability on </w:t>
        </w:r>
        <w:r w:rsidR="00BF5D52">
          <w:rPr>
            <w:i/>
            <w:iCs/>
            <w:color w:val="000000" w:themeColor="text1"/>
          </w:rPr>
          <w:t>N</w:t>
        </w:r>
        <w:r w:rsidR="00BF5D52">
          <w:rPr>
            <w:color w:val="000000" w:themeColor="text1"/>
            <w:vertAlign w:val="subscript"/>
          </w:rPr>
          <w:t>mass</w:t>
        </w:r>
      </w:ins>
      <w:ins w:id="630" w:author="Perkowski, Evan A" w:date="2023-01-03T16:22:00Z">
        <w:r w:rsidR="00BF5D52">
          <w:rPr>
            <w:color w:val="000000" w:themeColor="text1"/>
          </w:rPr>
          <w:t xml:space="preserve"> (</w:t>
        </w:r>
        <w:r w:rsidR="00BF5D52" w:rsidRPr="00DE0E3A">
          <w:rPr>
            <w:i/>
            <w:iCs/>
            <w:color w:val="000000" w:themeColor="text1"/>
          </w:rPr>
          <w:t>p</w:t>
        </w:r>
      </w:ins>
      <w:ins w:id="631" w:author="Perkowski, Evan A" w:date="2023-01-16T12:03:00Z">
        <w:r w:rsidR="00C21287">
          <w:rPr>
            <w:color w:val="000000" w:themeColor="text1"/>
          </w:rPr>
          <w:t xml:space="preserve"> </w:t>
        </w:r>
      </w:ins>
      <w:ins w:id="632" w:author="Perkowski, Evan A" w:date="2023-01-03T16:22:00Z">
        <w:r w:rsidR="00BF5D52">
          <w:rPr>
            <w:color w:val="000000" w:themeColor="text1"/>
          </w:rPr>
          <w:t>&lt;</w:t>
        </w:r>
      </w:ins>
      <w:ins w:id="633" w:author="Perkowski, Evan A" w:date="2023-01-16T12:03:00Z">
        <w:r w:rsidR="00C21287">
          <w:rPr>
            <w:color w:val="000000" w:themeColor="text1"/>
          </w:rPr>
          <w:t xml:space="preserve"> </w:t>
        </w:r>
      </w:ins>
      <w:ins w:id="634" w:author="Perkowski, Evan A" w:date="2023-01-03T16:22:00Z">
        <w:r w:rsidR="00BF5D52">
          <w:rPr>
            <w:color w:val="000000" w:themeColor="text1"/>
          </w:rPr>
          <w:t>0.001; Table 4) generally decreased with increasing soil moisture</w:t>
        </w:r>
      </w:ins>
      <w:ins w:id="635" w:author="Perkowski, Evan A" w:date="2023-01-03T16:24:00Z">
        <w:r w:rsidR="00BF5D52">
          <w:rPr>
            <w:color w:val="000000" w:themeColor="text1"/>
          </w:rPr>
          <w:t xml:space="preserve">, despite an apparent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ins>
      <w:ins w:id="636" w:author="Perkowski, Evan A" w:date="2023-01-16T12:04:00Z">
        <w:r w:rsidR="00C21287">
          <w:rPr>
            <w:color w:val="000000" w:themeColor="text1"/>
          </w:rPr>
          <w:t xml:space="preserve"> </w:t>
        </w:r>
      </w:ins>
      <w:ins w:id="637" w:author="Perkowski, Evan A" w:date="2023-01-03T16:24:00Z">
        <w:r w:rsidR="00BF5D52">
          <w:rPr>
            <w:color w:val="000000" w:themeColor="text1"/>
          </w:rPr>
          <w:t>&lt;</w:t>
        </w:r>
      </w:ins>
      <w:ins w:id="638" w:author="Perkowski, Evan A" w:date="2023-01-16T12:04:00Z">
        <w:r w:rsidR="00C21287">
          <w:rPr>
            <w:color w:val="000000" w:themeColor="text1"/>
          </w:rPr>
          <w:t xml:space="preserve"> </w:t>
        </w:r>
      </w:ins>
      <w:ins w:id="639" w:author="Perkowski, Evan A" w:date="2023-01-03T16:24:00Z">
        <w:r w:rsidR="00BF5D52">
          <w:rPr>
            <w:color w:val="000000" w:themeColor="text1"/>
          </w:rPr>
          <w:t>0.001; Table 4)</w:t>
        </w:r>
      </w:ins>
      <w:ins w:id="640" w:author="Perkowski, Evan A" w:date="2023-01-03T16:22:00Z">
        <w:r w:rsidR="00BF5D52">
          <w:rPr>
            <w:color w:val="000000" w:themeColor="text1"/>
          </w:rPr>
          <w:t xml:space="preserve">. </w:t>
        </w:r>
      </w:ins>
      <w:ins w:id="641" w:author="Perkowski, Evan A" w:date="2023-01-03T16:24:00Z">
        <w:r w:rsidR="00BF5D52">
          <w:rPr>
            <w:color w:val="000000" w:themeColor="text1"/>
          </w:rPr>
          <w:t>T</w:t>
        </w:r>
      </w:ins>
      <w:ins w:id="642" w:author="Perkowski, Evan A" w:date="2023-01-03T16:22:00Z">
        <w:r w:rsidR="00BF5D52">
          <w:rPr>
            <w:color w:val="000000" w:themeColor="text1"/>
          </w:rPr>
          <w:t>his interaction indicated that the positive effec</w:t>
        </w:r>
      </w:ins>
      <w:ins w:id="643" w:author="Perkowski, Evan A" w:date="2023-01-03T16:23:00Z">
        <w:r w:rsidR="00BF5D52">
          <w:rPr>
            <w:color w:val="000000" w:themeColor="text1"/>
          </w:rPr>
          <w:t xml:space="preserve">t of increasing soil nitrogen availability on </w:t>
        </w:r>
      </w:ins>
      <w:ins w:id="644"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645" w:author="Perkowski, Evan A" w:date="2023-01-03T16:23:00Z">
        <w:r w:rsidR="00BF5D52">
          <w:rPr>
            <w:color w:val="000000" w:themeColor="text1"/>
          </w:rPr>
          <w:t>70</w:t>
        </w:r>
      </w:ins>
      <w:ins w:id="646" w:author="Perkowski, Evan A" w:date="2023-01-03T16:22:00Z">
        <w:r w:rsidR="00BF5D52">
          <w:rPr>
            <w:color w:val="000000" w:themeColor="text1"/>
          </w:rPr>
          <w:t xml:space="preserve">% the maximum water holding capacity (Tukey: </w:t>
        </w:r>
        <w:r w:rsidR="00BF5D52" w:rsidRPr="00DE0E3A">
          <w:rPr>
            <w:i/>
            <w:iCs/>
            <w:color w:val="000000" w:themeColor="text1"/>
          </w:rPr>
          <w:t>p</w:t>
        </w:r>
      </w:ins>
      <w:ins w:id="647" w:author="Perkowski, Evan A" w:date="2023-01-16T12:04:00Z">
        <w:r w:rsidR="00C21287">
          <w:rPr>
            <w:color w:val="000000" w:themeColor="text1"/>
          </w:rPr>
          <w:t xml:space="preserve"> </w:t>
        </w:r>
      </w:ins>
      <w:ins w:id="648" w:author="Perkowski, Evan A" w:date="2023-01-03T16:22:00Z">
        <w:r w:rsidR="00BF5D52">
          <w:rPr>
            <w:color w:val="000000" w:themeColor="text1"/>
          </w:rPr>
          <w:t>&lt;</w:t>
        </w:r>
      </w:ins>
      <w:ins w:id="649" w:author="Perkowski, Evan A" w:date="2023-01-16T12:04:00Z">
        <w:r w:rsidR="00C21287">
          <w:rPr>
            <w:color w:val="000000" w:themeColor="text1"/>
          </w:rPr>
          <w:t xml:space="preserve"> </w:t>
        </w:r>
      </w:ins>
      <w:ins w:id="650" w:author="Perkowski, Evan A" w:date="2023-01-03T16:22:00Z">
        <w:r w:rsidR="00BF5D52">
          <w:rPr>
            <w:color w:val="000000" w:themeColor="text1"/>
          </w:rPr>
          <w:t>0.05 in all cases)</w:t>
        </w:r>
      </w:ins>
      <w:ins w:id="651" w:author="Perkowski, Evan A" w:date="2023-01-04T14:03:00Z">
        <w:r w:rsidR="00671F48">
          <w:rPr>
            <w:color w:val="000000" w:themeColor="text1"/>
          </w:rPr>
          <w:t xml:space="preserve"> despite a</w:t>
        </w:r>
      </w:ins>
      <w:ins w:id="652" w:author="Perkowski, Evan A" w:date="2023-01-04T14:04:00Z">
        <w:r w:rsidR="00671F48">
          <w:rPr>
            <w:color w:val="000000" w:themeColor="text1"/>
          </w:rPr>
          <w:t xml:space="preserve"> </w:t>
        </w:r>
      </w:ins>
      <w:ins w:id="653" w:author="Perkowski, Evan A" w:date="2023-01-04T14:03:00Z">
        <w:r w:rsidR="00671F48">
          <w:rPr>
            <w:color w:val="000000" w:themeColor="text1"/>
          </w:rPr>
          <w:t xml:space="preserve">positive effect of increasing soil moisture on </w:t>
        </w:r>
        <w:r w:rsidR="00671F48">
          <w:rPr>
            <w:i/>
            <w:iCs/>
            <w:color w:val="000000" w:themeColor="text1"/>
          </w:rPr>
          <w:t>N</w:t>
        </w:r>
        <w:r w:rsidR="00671F48">
          <w:rPr>
            <w:color w:val="000000" w:themeColor="text1"/>
            <w:vertAlign w:val="subscript"/>
          </w:rPr>
          <w:t>mass</w:t>
        </w:r>
      </w:ins>
      <w:ins w:id="654" w:author="Perkowski, Evan A" w:date="2023-01-04T14:04:00Z">
        <w:r w:rsidR="00671F48">
          <w:rPr>
            <w:color w:val="000000" w:themeColor="text1"/>
          </w:rPr>
          <w:t xml:space="preserve"> </w:t>
        </w:r>
        <w:r w:rsidR="00671F48" w:rsidRPr="00DE0E3A">
          <w:rPr>
            <w:color w:val="000000" w:themeColor="text1"/>
          </w:rPr>
          <w:t>(</w:t>
        </w:r>
        <w:r w:rsidR="00671F48" w:rsidRPr="00DE0E3A">
          <w:rPr>
            <w:i/>
            <w:iCs/>
            <w:color w:val="000000" w:themeColor="text1"/>
          </w:rPr>
          <w:t>p</w:t>
        </w:r>
      </w:ins>
      <w:ins w:id="655" w:author="Perkowski, Evan A" w:date="2023-01-16T12:05:00Z">
        <w:r w:rsidR="00C21287">
          <w:rPr>
            <w:color w:val="000000" w:themeColor="text1"/>
          </w:rPr>
          <w:t xml:space="preserve"> </w:t>
        </w:r>
      </w:ins>
      <w:ins w:id="656" w:author="Perkowski, Evan A" w:date="2023-01-04T14:04:00Z">
        <w:r w:rsidR="00671F48">
          <w:rPr>
            <w:color w:val="000000" w:themeColor="text1"/>
          </w:rPr>
          <w:t>&lt;</w:t>
        </w:r>
      </w:ins>
      <w:ins w:id="657" w:author="Perkowski, Evan A" w:date="2023-01-16T12:05:00Z">
        <w:r w:rsidR="00C21287">
          <w:rPr>
            <w:color w:val="000000" w:themeColor="text1"/>
          </w:rPr>
          <w:t xml:space="preserve"> </w:t>
        </w:r>
      </w:ins>
      <w:ins w:id="658" w:author="Perkowski, Evan A" w:date="2023-01-04T14:04:00Z">
        <w:r w:rsidR="00671F48">
          <w:rPr>
            <w:color w:val="000000" w:themeColor="text1"/>
          </w:rPr>
          <w:t xml:space="preserve">0.001; Table 4). Finally, </w:t>
        </w:r>
      </w:ins>
      <w:ins w:id="659" w:author="Perkowski, Evan A" w:date="2023-01-16T16:13:00Z">
        <w:r w:rsidR="006A7B9F">
          <w:rPr>
            <w:color w:val="000000" w:themeColor="text1"/>
          </w:rPr>
          <w:t xml:space="preserve">a </w:t>
        </w:r>
      </w:ins>
      <w:ins w:id="660" w:author="Perkowski, Evan A" w:date="2023-01-03T16:24:00Z">
        <w:r w:rsidR="00BF5D52">
          <w:rPr>
            <w:color w:val="000000" w:themeColor="text1"/>
          </w:rPr>
          <w:t>plant functional group effect</w:t>
        </w:r>
      </w:ins>
      <w:ins w:id="661" w:author="Perkowski, Evan A" w:date="2023-01-03T16:28:00Z">
        <w:r w:rsidR="00BF5D52">
          <w:rPr>
            <w:color w:val="000000" w:themeColor="text1"/>
          </w:rPr>
          <w:t xml:space="preserve"> (</w:t>
        </w:r>
        <w:r w:rsidR="00BF5D52" w:rsidRPr="00DE0E3A">
          <w:rPr>
            <w:i/>
            <w:iCs/>
            <w:color w:val="000000" w:themeColor="text1"/>
          </w:rPr>
          <w:t>p</w:t>
        </w:r>
      </w:ins>
      <w:ins w:id="662" w:author="Perkowski, Evan A" w:date="2023-01-16T12:05:00Z">
        <w:r w:rsidR="00C21287">
          <w:rPr>
            <w:color w:val="000000" w:themeColor="text1"/>
          </w:rPr>
          <w:t xml:space="preserve"> </w:t>
        </w:r>
      </w:ins>
      <w:ins w:id="663" w:author="Perkowski, Evan A" w:date="2023-01-03T16:28:00Z">
        <w:r w:rsidR="00BF5D52">
          <w:rPr>
            <w:color w:val="000000" w:themeColor="text1"/>
          </w:rPr>
          <w:t>&lt;</w:t>
        </w:r>
      </w:ins>
      <w:ins w:id="664" w:author="Perkowski, Evan A" w:date="2023-01-16T12:05:00Z">
        <w:r w:rsidR="00C21287">
          <w:rPr>
            <w:color w:val="000000" w:themeColor="text1"/>
          </w:rPr>
          <w:t xml:space="preserve"> </w:t>
        </w:r>
      </w:ins>
      <w:ins w:id="665" w:author="Perkowski, Evan A" w:date="2023-01-03T16:28:00Z">
        <w:r w:rsidR="00BF5D52">
          <w:rPr>
            <w:color w:val="000000" w:themeColor="text1"/>
          </w:rPr>
          <w:t>0.001; Table 4)</w:t>
        </w:r>
      </w:ins>
      <w:ins w:id="666" w:author="Perkowski, Evan A" w:date="2023-01-03T16:24:00Z">
        <w:r w:rsidR="00BF5D52">
          <w:rPr>
            <w:color w:val="000000" w:themeColor="text1"/>
          </w:rPr>
          <w:t xml:space="preserve"> indicated that </w:t>
        </w:r>
      </w:ins>
      <w:ins w:id="667"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on average compared to </w:t>
        </w:r>
      </w:ins>
      <w:ins w:id="668"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ins w:id="669" w:author="Perkowski, Evan A" w:date="2023-01-16T12:05:00Z">
        <w:r w:rsidR="00C21287">
          <w:rPr>
            <w:color w:val="000000" w:themeColor="text1"/>
          </w:rPr>
          <w:t xml:space="preserve"> </w:t>
        </w:r>
      </w:ins>
      <w:ins w:id="670" w:author="Perkowski, Evan A" w:date="2023-01-03T16:25:00Z">
        <w:r w:rsidR="00BF5D52">
          <w:rPr>
            <w:color w:val="000000" w:themeColor="text1"/>
          </w:rPr>
          <w:t>=</w:t>
        </w:r>
      </w:ins>
      <w:ins w:id="671" w:author="Perkowski, Evan A" w:date="2023-01-16T12:05:00Z">
        <w:r w:rsidR="00C21287">
          <w:rPr>
            <w:color w:val="000000" w:themeColor="text1"/>
          </w:rPr>
          <w:t xml:space="preserve"> </w:t>
        </w:r>
      </w:ins>
      <w:ins w:id="672" w:author="Perkowski, Evan A" w:date="2023-01-03T16:25:00Z">
        <w:r w:rsidR="00BF5D52">
          <w:rPr>
            <w:color w:val="000000" w:themeColor="text1"/>
          </w:rPr>
          <w:t xml:space="preserve">0.002) and </w:t>
        </w:r>
      </w:ins>
      <w:ins w:id="673"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ins>
      <w:ins w:id="674" w:author="Perkowski, Evan A" w:date="2023-01-16T12:05:00Z">
        <w:r w:rsidR="00C21287">
          <w:rPr>
            <w:color w:val="000000" w:themeColor="text1"/>
          </w:rPr>
          <w:t xml:space="preserve"> </w:t>
        </w:r>
      </w:ins>
      <w:ins w:id="675" w:author="Perkowski, Evan A" w:date="2023-01-03T16:26:00Z">
        <w:r w:rsidR="00BF5D52">
          <w:rPr>
            <w:color w:val="000000" w:themeColor="text1"/>
          </w:rPr>
          <w:t>=</w:t>
        </w:r>
      </w:ins>
      <w:ins w:id="676" w:author="Perkowski, Evan A" w:date="2023-01-16T12:05:00Z">
        <w:r w:rsidR="00C21287">
          <w:rPr>
            <w:color w:val="000000" w:themeColor="text1"/>
          </w:rPr>
          <w:t xml:space="preserve"> </w:t>
        </w:r>
      </w:ins>
      <w:ins w:id="677" w:author="Perkowski, Evan A" w:date="2023-01-03T16:26:00Z">
        <w:r w:rsidR="00BF5D52">
          <w:rPr>
            <w:color w:val="000000" w:themeColor="text1"/>
          </w:rPr>
          <w:t>0.0</w:t>
        </w:r>
      </w:ins>
      <w:ins w:id="678" w:author="Perkowski, Evan A" w:date="2023-01-03T16:28:00Z">
        <w:r w:rsidR="00BF5D52">
          <w:rPr>
            <w:color w:val="000000" w:themeColor="text1"/>
          </w:rPr>
          <w:t>1</w:t>
        </w:r>
      </w:ins>
      <w:ins w:id="679" w:author="Perkowski, Evan A" w:date="2023-01-04T14:04:00Z">
        <w:r w:rsidR="00671F48">
          <w:rPr>
            <w:color w:val="000000" w:themeColor="text1"/>
          </w:rPr>
          <w:t>9</w:t>
        </w:r>
      </w:ins>
      <w:ins w:id="680" w:author="Perkowski, Evan A" w:date="2023-01-03T16:26:00Z">
        <w:r w:rsidR="00BF5D52">
          <w:rPr>
            <w:color w:val="000000" w:themeColor="text1"/>
          </w:rPr>
          <w:t>), while</w:t>
        </w:r>
      </w:ins>
      <w:ins w:id="681"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682" w:author="Perkowski, Evan A" w:date="2023-01-03T16:26:00Z">
        <w:r w:rsidR="00BF5D52">
          <w:rPr>
            <w:color w:val="000000" w:themeColor="text1"/>
          </w:rPr>
          <w:t xml:space="preserve"> C</w:t>
        </w:r>
      </w:ins>
      <w:ins w:id="683" w:author="Perkowski, Evan A" w:date="2023-01-03T16:27:00Z">
        <w:r w:rsidR="00BF5D52">
          <w:rPr>
            <w:color w:val="000000" w:themeColor="text1"/>
            <w:vertAlign w:val="subscript"/>
          </w:rPr>
          <w:t>3</w:t>
        </w:r>
        <w:r w:rsidR="00BF5D52">
          <w:rPr>
            <w:color w:val="000000" w:themeColor="text1"/>
          </w:rPr>
          <w:t xml:space="preserve"> legumes</w:t>
        </w:r>
      </w:ins>
      <w:ins w:id="684" w:author="Perkowski, Evan A" w:date="2023-01-04T14:05:00Z">
        <w:r w:rsidR="00671F48">
          <w:rPr>
            <w:color w:val="000000" w:themeColor="text1"/>
          </w:rPr>
          <w:t xml:space="preserve"> and </w:t>
        </w:r>
      </w:ins>
      <w:ins w:id="685"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686" w:author="Perkowski, Evan A" w:date="2023-01-04T14:05:00Z">
        <w:r w:rsidR="00671F48">
          <w:rPr>
            <w:color w:val="000000" w:themeColor="text1"/>
          </w:rPr>
          <w:t>e</w:t>
        </w:r>
      </w:ins>
      <w:ins w:id="687" w:author="Perkowski, Evan A" w:date="2023-01-03T16:27:00Z">
        <w:r w:rsidR="00BF5D52">
          <w:rPr>
            <w:color w:val="000000" w:themeColor="text1"/>
          </w:rPr>
          <w:t xml:space="preserve">s (Tukey: </w:t>
        </w:r>
        <w:r w:rsidR="00BF5D52" w:rsidRPr="00DE0E3A">
          <w:rPr>
            <w:i/>
            <w:iCs/>
            <w:color w:val="000000" w:themeColor="text1"/>
          </w:rPr>
          <w:t>p</w:t>
        </w:r>
      </w:ins>
      <w:ins w:id="688" w:author="Perkowski, Evan A" w:date="2023-01-16T12:05:00Z">
        <w:r w:rsidR="00C21287">
          <w:rPr>
            <w:color w:val="000000" w:themeColor="text1"/>
          </w:rPr>
          <w:t xml:space="preserve"> </w:t>
        </w:r>
      </w:ins>
      <w:ins w:id="689" w:author="Perkowski, Evan A" w:date="2023-01-03T16:27:00Z">
        <w:r w:rsidR="00BF5D52">
          <w:rPr>
            <w:color w:val="000000" w:themeColor="text1"/>
          </w:rPr>
          <w:t>=</w:t>
        </w:r>
      </w:ins>
      <w:ins w:id="690" w:author="Perkowski, Evan A" w:date="2023-01-16T12:05:00Z">
        <w:r w:rsidR="00C21287">
          <w:rPr>
            <w:color w:val="000000" w:themeColor="text1"/>
          </w:rPr>
          <w:t xml:space="preserve"> </w:t>
        </w:r>
      </w:ins>
      <w:ins w:id="691" w:author="Perkowski, Evan A" w:date="2023-01-04T14:05:00Z">
        <w:r w:rsidR="00671F48">
          <w:rPr>
            <w:color w:val="000000" w:themeColor="text1"/>
          </w:rPr>
          <w:t>0.149</w:t>
        </w:r>
      </w:ins>
      <w:ins w:id="692" w:author="Perkowski, Evan A" w:date="2023-01-03T16:37:00Z">
        <w:r w:rsidR="00672B36">
          <w:rPr>
            <w:color w:val="000000" w:themeColor="text1"/>
          </w:rPr>
          <w:t>)</w:t>
        </w:r>
      </w:ins>
      <w:ins w:id="693" w:author="Perkowski, Evan A" w:date="2023-01-03T16:28:00Z">
        <w:r w:rsidR="00BF5D52">
          <w:rPr>
            <w:color w:val="000000" w:themeColor="text1"/>
          </w:rPr>
          <w:t>.</w:t>
        </w:r>
      </w:ins>
    </w:p>
    <w:p w14:paraId="1EA4A53B" w14:textId="5437534B" w:rsidR="002B48F9" w:rsidRDefault="008C622B" w:rsidP="0025039E">
      <w:pPr>
        <w:autoSpaceDE w:val="0"/>
        <w:autoSpaceDN w:val="0"/>
        <w:adjustRightInd w:val="0"/>
        <w:spacing w:line="360" w:lineRule="auto"/>
        <w:ind w:firstLine="720"/>
        <w:rPr>
          <w:color w:val="000000" w:themeColor="text1"/>
        </w:rPr>
      </w:pPr>
      <w:commentRangeStart w:id="694"/>
      <w:commentRangeStart w:id="695"/>
      <w:r>
        <w:rPr>
          <w:color w:val="000000" w:themeColor="text1"/>
        </w:rPr>
        <w:t>A</w:t>
      </w:r>
      <w:r w:rsidR="00320749">
        <w:rPr>
          <w:color w:val="000000" w:themeColor="text1"/>
        </w:rPr>
        <w:t>n</w:t>
      </w:r>
      <w:r>
        <w:rPr>
          <w:color w:val="000000" w:themeColor="text1"/>
        </w:rPr>
        <w:t xml:space="preserve"> interaction between </w:t>
      </w:r>
      <w:ins w:id="696" w:author="Perkowski, Evan A" w:date="2023-01-03T16:38:00Z">
        <w:r w:rsidR="00672B36" w:rsidRPr="006F7E47">
          <w:rPr>
            <w:i/>
            <w:iCs/>
            <w:color w:val="000000" w:themeColor="text1"/>
            <w:lang w:val="el-GR"/>
          </w:rPr>
          <w:t>χ</w:t>
        </w:r>
      </w:ins>
      <w:r>
        <w:rPr>
          <w:color w:val="000000" w:themeColor="text1"/>
        </w:rPr>
        <w:t xml:space="preserve"> and functional group </w:t>
      </w:r>
      <w:ins w:id="697" w:author="Perkowski, Evan A" w:date="2023-01-03T16:38:00Z">
        <w:r w:rsidR="00672B36">
          <w:rPr>
            <w:color w:val="000000" w:themeColor="text1"/>
          </w:rPr>
          <w:t>(</w:t>
        </w:r>
        <w:r w:rsidR="00672B36" w:rsidRPr="00DE0E3A">
          <w:rPr>
            <w:i/>
            <w:iCs/>
            <w:color w:val="000000" w:themeColor="text1"/>
          </w:rPr>
          <w:t>p</w:t>
        </w:r>
      </w:ins>
      <w:ins w:id="698" w:author="Perkowski, Evan A" w:date="2023-01-16T12:04:00Z">
        <w:r w:rsidR="00C21287">
          <w:rPr>
            <w:color w:val="000000" w:themeColor="text1"/>
          </w:rPr>
          <w:t xml:space="preserve"> </w:t>
        </w:r>
      </w:ins>
      <w:ins w:id="699" w:author="Perkowski, Evan A" w:date="2023-01-03T16:38:00Z">
        <w:r w:rsidR="00672B36">
          <w:rPr>
            <w:color w:val="000000" w:themeColor="text1"/>
          </w:rPr>
          <w:t>=</w:t>
        </w:r>
      </w:ins>
      <w:ins w:id="700" w:author="Perkowski, Evan A" w:date="2023-01-16T12:04:00Z">
        <w:r w:rsidR="00C21287">
          <w:rPr>
            <w:color w:val="000000" w:themeColor="text1"/>
          </w:rPr>
          <w:t xml:space="preserve"> </w:t>
        </w:r>
      </w:ins>
      <w:ins w:id="701" w:author="Perkowski, Evan A" w:date="2023-01-03T16:38:00Z">
        <w:r w:rsidR="00672B36">
          <w:rPr>
            <w:color w:val="000000" w:themeColor="text1"/>
          </w:rPr>
          <w:t xml:space="preserve">0.005; Table 4) </w:t>
        </w:r>
      </w:ins>
      <w:r>
        <w:rPr>
          <w:color w:val="000000" w:themeColor="text1"/>
        </w:rPr>
        <w:t xml:space="preserve">indicated that the general negative effect of increasing </w:t>
      </w:r>
      <w:ins w:id="702"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703" w:author="Perkowski, Evan A" w:date="2023-01-03T16:38:00Z">
        <w:r w:rsidR="00672B36" w:rsidRPr="00DE0E3A">
          <w:rPr>
            <w:i/>
            <w:iCs/>
            <w:color w:val="000000" w:themeColor="text1"/>
          </w:rPr>
          <w:t>p</w:t>
        </w:r>
      </w:ins>
      <w:ins w:id="704" w:author="Perkowski, Evan A" w:date="2023-01-16T12:04:00Z">
        <w:r w:rsidR="00C21287">
          <w:rPr>
            <w:color w:val="000000" w:themeColor="text1"/>
          </w:rPr>
          <w:t xml:space="preserve"> </w:t>
        </w:r>
      </w:ins>
      <w:ins w:id="705" w:author="Perkowski, Evan A" w:date="2023-01-03T16:38:00Z">
        <w:r w:rsidR="00672B36">
          <w:rPr>
            <w:color w:val="000000" w:themeColor="text1"/>
          </w:rPr>
          <w:t>&lt;</w:t>
        </w:r>
      </w:ins>
      <w:ins w:id="706" w:author="Perkowski, Evan A" w:date="2023-01-16T12:04:00Z">
        <w:r w:rsidR="00C21287">
          <w:rPr>
            <w:color w:val="000000" w:themeColor="text1"/>
          </w:rPr>
          <w:t xml:space="preserve"> </w:t>
        </w:r>
      </w:ins>
      <w:ins w:id="707" w:author="Perkowski, Evan A" w:date="2023-01-03T16:38:00Z">
        <w:r w:rsidR="00672B36">
          <w:rPr>
            <w:color w:val="000000" w:themeColor="text1"/>
          </w:rPr>
          <w:t xml:space="preserve">0.001; </w:t>
        </w:r>
      </w:ins>
      <w:r>
        <w:rPr>
          <w:color w:val="000000" w:themeColor="text1"/>
        </w:rPr>
        <w:t xml:space="preserve">Table 4; Fig. </w:t>
      </w:r>
      <w:ins w:id="708" w:author="Perkowski, Evan A" w:date="2023-01-12T14:54:00Z">
        <w:r w:rsidR="00DE0E3A">
          <w:rPr>
            <w:color w:val="000000" w:themeColor="text1"/>
          </w:rPr>
          <w:t>4c</w:t>
        </w:r>
      </w:ins>
      <w:r>
        <w:rPr>
          <w:color w:val="000000" w:themeColor="text1"/>
        </w:rPr>
        <w:t xml:space="preserve">) was driven by a negative effect of increasing </w:t>
      </w:r>
      <w:ins w:id="709"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710" w:author="Perkowski, Evan A" w:date="2023-01-03T16:39:00Z">
        <w:r w:rsidR="00801ECF">
          <w:rPr>
            <w:color w:val="000000" w:themeColor="text1"/>
          </w:rPr>
          <w:t>and C</w:t>
        </w:r>
        <w:r w:rsidR="00801ECF">
          <w:rPr>
            <w:color w:val="000000" w:themeColor="text1"/>
            <w:vertAlign w:val="subscript"/>
          </w:rPr>
          <w:t>3</w:t>
        </w:r>
      </w:ins>
      <w:ins w:id="711" w:author="Perkowski, Evan A" w:date="2023-01-03T16:40:00Z">
        <w:r w:rsidR="00801ECF">
          <w:rPr>
            <w:color w:val="000000" w:themeColor="text1"/>
          </w:rPr>
          <w:t xml:space="preserve"> nonlegumes (Tukey: </w:t>
        </w:r>
        <w:r w:rsidR="00801ECF" w:rsidRPr="00DE0E3A">
          <w:rPr>
            <w:i/>
            <w:iCs/>
            <w:color w:val="000000" w:themeColor="text1"/>
          </w:rPr>
          <w:t>p</w:t>
        </w:r>
      </w:ins>
      <w:ins w:id="712" w:author="Perkowski, Evan A" w:date="2023-01-16T12:04:00Z">
        <w:r w:rsidR="00C21287">
          <w:rPr>
            <w:color w:val="000000" w:themeColor="text1"/>
          </w:rPr>
          <w:t xml:space="preserve"> </w:t>
        </w:r>
      </w:ins>
      <w:ins w:id="713" w:author="Perkowski, Evan A" w:date="2023-01-03T16:40:00Z">
        <w:r w:rsidR="00801ECF">
          <w:rPr>
            <w:color w:val="000000" w:themeColor="text1"/>
          </w:rPr>
          <w:t>&lt;</w:t>
        </w:r>
      </w:ins>
      <w:ins w:id="714" w:author="Perkowski, Evan A" w:date="2023-01-16T12:04:00Z">
        <w:r w:rsidR="00C21287">
          <w:rPr>
            <w:color w:val="000000" w:themeColor="text1"/>
          </w:rPr>
          <w:t xml:space="preserve"> </w:t>
        </w:r>
      </w:ins>
      <w:ins w:id="715" w:author="Perkowski, Evan A" w:date="2023-01-03T16:40:00Z">
        <w:r w:rsidR="00801ECF">
          <w:rPr>
            <w:color w:val="000000" w:themeColor="text1"/>
          </w:rPr>
          <w:t>0.001</w:t>
        </w:r>
      </w:ins>
      <w:ins w:id="716" w:author="Perkowski, Evan A" w:date="2023-01-04T14:10:00Z">
        <w:r w:rsidR="008C72FA">
          <w:rPr>
            <w:color w:val="000000" w:themeColor="text1"/>
          </w:rPr>
          <w:t xml:space="preserve"> in both cases</w:t>
        </w:r>
      </w:ins>
      <w:ins w:id="717" w:author="Perkowski, Evan A" w:date="2023-01-03T16:40:00Z">
        <w:r w:rsidR="00801ECF">
          <w:rPr>
            <w:color w:val="000000" w:themeColor="text1"/>
          </w:rPr>
          <w:t xml:space="preserve">) </w:t>
        </w:r>
      </w:ins>
      <w:ins w:id="718" w:author="Perkowski, Evan A" w:date="2023-01-04T14:11:00Z">
        <w:r w:rsidR="008C72FA">
          <w:rPr>
            <w:color w:val="000000" w:themeColor="text1"/>
          </w:rPr>
          <w:t xml:space="preserve">despite a nonsignificant </w:t>
        </w:r>
      </w:ins>
      <w:r>
        <w:rPr>
          <w:color w:val="000000" w:themeColor="text1"/>
        </w:rPr>
        <w:t xml:space="preserve">effect of increasing </w:t>
      </w:r>
      <w:ins w:id="719"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sidR="00DE0E3A">
        <w:rPr>
          <w:color w:val="000000" w:themeColor="text1"/>
        </w:rPr>
        <w:t xml:space="preserve"> </w:t>
      </w:r>
      <w:r>
        <w:rPr>
          <w:color w:val="000000" w:themeColor="text1"/>
        </w:rPr>
        <w:t>=</w:t>
      </w:r>
      <w:r w:rsidR="00DE0E3A">
        <w:rPr>
          <w:color w:val="000000" w:themeColor="text1"/>
        </w:rPr>
        <w:t xml:space="preserve"> </w:t>
      </w:r>
      <w:r>
        <w:rPr>
          <w:color w:val="000000" w:themeColor="text1"/>
        </w:rPr>
        <w:t>0.</w:t>
      </w:r>
      <w:ins w:id="720" w:author="Perkowski, Evan A" w:date="2023-01-04T14:11:00Z">
        <w:r w:rsidR="008C72FA">
          <w:rPr>
            <w:color w:val="000000" w:themeColor="text1"/>
          </w:rPr>
          <w:t>724</w:t>
        </w:r>
      </w:ins>
      <w:r>
        <w:rPr>
          <w:color w:val="000000" w:themeColor="text1"/>
        </w:rPr>
        <w:t>).</w:t>
      </w:r>
      <w:commentRangeEnd w:id="694"/>
      <w:r w:rsidR="00997650">
        <w:rPr>
          <w:rStyle w:val="CommentReference"/>
          <w:rFonts w:eastAsiaTheme="minorHAnsi" w:cs="Times New Roman (Body CS)"/>
        </w:rPr>
        <w:commentReference w:id="694"/>
      </w:r>
      <w:commentRangeEnd w:id="695"/>
      <w:r w:rsidR="00672B36">
        <w:rPr>
          <w:rStyle w:val="CommentReference"/>
          <w:rFonts w:eastAsiaTheme="minorHAnsi" w:cs="Times New Roman (Body CS)"/>
        </w:rPr>
        <w:commentReference w:id="695"/>
      </w:r>
      <w:r>
        <w:rPr>
          <w:color w:val="000000" w:themeColor="text1"/>
        </w:rPr>
        <w:t xml:space="preserve"> </w:t>
      </w:r>
      <w:r w:rsidR="00514717">
        <w:rPr>
          <w:color w:val="000000" w:themeColor="text1"/>
        </w:rPr>
        <w:t>A</w:t>
      </w:r>
      <w:ins w:id="721" w:author="Perkowski, Evan A" w:date="2023-01-16T16:13:00Z">
        <w:r w:rsidR="006A7B9F">
          <w:rPr>
            <w:color w:val="000000" w:themeColor="text1"/>
          </w:rPr>
          <w:t>n</w:t>
        </w:r>
      </w:ins>
      <w:ins w:id="722" w:author="Perkowski, Evan A" w:date="2023-01-03T16:41:00Z">
        <w:r w:rsidR="00801ECF">
          <w:rPr>
            <w:color w:val="000000" w:themeColor="text1"/>
          </w:rPr>
          <w:t xml:space="preserve"> </w:t>
        </w:r>
      </w:ins>
      <w:r w:rsidR="00514717">
        <w:rPr>
          <w:color w:val="000000" w:themeColor="text1"/>
        </w:rPr>
        <w:t>interaction between soil nitrogen and soil moisture</w:t>
      </w:r>
      <w:ins w:id="723" w:author="Perkowski, Evan A" w:date="2023-01-03T16:41:00Z">
        <w:r w:rsidR="00801ECF">
          <w:rPr>
            <w:color w:val="000000" w:themeColor="text1"/>
          </w:rPr>
          <w:t xml:space="preserve"> (</w:t>
        </w:r>
        <w:r w:rsidR="00801ECF" w:rsidRPr="00DE0E3A">
          <w:rPr>
            <w:i/>
            <w:iCs/>
            <w:color w:val="000000" w:themeColor="text1"/>
          </w:rPr>
          <w:t>p</w:t>
        </w:r>
      </w:ins>
      <w:ins w:id="724" w:author="Perkowski, Evan A" w:date="2023-01-16T12:04:00Z">
        <w:r w:rsidR="00C21287">
          <w:rPr>
            <w:color w:val="000000" w:themeColor="text1"/>
          </w:rPr>
          <w:t xml:space="preserve"> </w:t>
        </w:r>
      </w:ins>
      <w:ins w:id="725" w:author="Perkowski, Evan A" w:date="2023-01-03T16:41:00Z">
        <w:r w:rsidR="00801ECF">
          <w:rPr>
            <w:color w:val="000000" w:themeColor="text1"/>
          </w:rPr>
          <w:t>&lt;</w:t>
        </w:r>
      </w:ins>
      <w:ins w:id="726" w:author="Perkowski, Evan A" w:date="2023-01-16T12:04:00Z">
        <w:r w:rsidR="00C21287">
          <w:rPr>
            <w:color w:val="000000" w:themeColor="text1"/>
          </w:rPr>
          <w:t xml:space="preserve"> </w:t>
        </w:r>
      </w:ins>
      <w:ins w:id="727" w:author="Perkowski, Evan A" w:date="2023-01-03T16:41:00Z">
        <w:r w:rsidR="00801ECF">
          <w:rPr>
            <w:color w:val="000000" w:themeColor="text1"/>
          </w:rPr>
          <w:t>0.001; Table 4)</w:t>
        </w:r>
      </w:ins>
      <w:r w:rsidR="00514717">
        <w:rPr>
          <w:color w:val="000000" w:themeColor="text1"/>
        </w:rPr>
        <w:t xml:space="preserve"> indicated that </w:t>
      </w:r>
      <w:ins w:id="728" w:author="Perkowski, Evan A" w:date="2023-01-03T16:42:00Z">
        <w:r w:rsidR="00801ECF">
          <w:rPr>
            <w:color w:val="000000" w:themeColor="text1"/>
          </w:rPr>
          <w:lastRenderedPageBreak/>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729" w:author="Perkowski, Evan A" w:date="2023-01-03T16:43:00Z">
        <w:r w:rsidR="00801ECF">
          <w:rPr>
            <w:color w:val="000000" w:themeColor="text1"/>
          </w:rPr>
          <w:t xml:space="preserve"> (</w:t>
        </w:r>
        <w:r w:rsidR="00801ECF" w:rsidRPr="00DE0E3A">
          <w:rPr>
            <w:i/>
            <w:iCs/>
            <w:color w:val="000000" w:themeColor="text1"/>
          </w:rPr>
          <w:t>p</w:t>
        </w:r>
      </w:ins>
      <w:ins w:id="730" w:author="Perkowski, Evan A" w:date="2023-01-16T12:06:00Z">
        <w:r w:rsidR="00C21287">
          <w:rPr>
            <w:color w:val="000000" w:themeColor="text1"/>
          </w:rPr>
          <w:t xml:space="preserve"> </w:t>
        </w:r>
      </w:ins>
      <w:ins w:id="731" w:author="Perkowski, Evan A" w:date="2023-01-03T16:43:00Z">
        <w:r w:rsidR="00801ECF">
          <w:rPr>
            <w:color w:val="000000" w:themeColor="text1"/>
          </w:rPr>
          <w:t>&lt;</w:t>
        </w:r>
      </w:ins>
      <w:ins w:id="732" w:author="Perkowski, Evan A" w:date="2023-01-16T12:06:00Z">
        <w:r w:rsidR="00C21287">
          <w:rPr>
            <w:color w:val="000000" w:themeColor="text1"/>
          </w:rPr>
          <w:t xml:space="preserve"> </w:t>
        </w:r>
      </w:ins>
      <w:ins w:id="733" w:author="Perkowski, Evan A" w:date="2023-01-03T16:43:00Z">
        <w:r w:rsidR="00801ECF">
          <w:rPr>
            <w:color w:val="000000" w:themeColor="text1"/>
          </w:rPr>
          <w:t>0.001; Table 4) decreased with increasing soil moisture</w:t>
        </w:r>
      </w:ins>
      <w:ins w:id="734" w:author="Perkowski, Evan A" w:date="2023-01-03T16:48:00Z">
        <w:r w:rsidR="00801ECF">
          <w:rPr>
            <w:color w:val="000000" w:themeColor="text1"/>
          </w:rPr>
          <w:t xml:space="preserve">, despite an apparent general negative effect of increasing soil moisture on </w:t>
        </w:r>
        <w:r w:rsidR="00801ECF">
          <w:rPr>
            <w:i/>
            <w:iCs/>
            <w:color w:val="000000" w:themeColor="text1"/>
          </w:rPr>
          <w:t>M</w:t>
        </w:r>
      </w:ins>
      <w:ins w:id="735" w:author="Perkowski, Evan A" w:date="2023-01-03T16:49:00Z">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ins>
      <w:ins w:id="736" w:author="Perkowski, Evan A" w:date="2023-01-16T12:06:00Z">
        <w:r w:rsidR="00C21287">
          <w:rPr>
            <w:color w:val="000000" w:themeColor="text1"/>
          </w:rPr>
          <w:t xml:space="preserve"> </w:t>
        </w:r>
      </w:ins>
      <w:ins w:id="737" w:author="Perkowski, Evan A" w:date="2023-01-03T16:49:00Z">
        <w:r w:rsidR="00801ECF">
          <w:rPr>
            <w:color w:val="000000" w:themeColor="text1"/>
          </w:rPr>
          <w:t>=</w:t>
        </w:r>
      </w:ins>
      <w:ins w:id="738" w:author="Perkowski, Evan A" w:date="2023-01-16T12:06:00Z">
        <w:r w:rsidR="00C21287">
          <w:rPr>
            <w:color w:val="000000" w:themeColor="text1"/>
          </w:rPr>
          <w:t xml:space="preserve"> </w:t>
        </w:r>
      </w:ins>
      <w:ins w:id="739" w:author="Perkowski, Evan A" w:date="2023-01-03T16:49:00Z">
        <w:r w:rsidR="00801ECF">
          <w:rPr>
            <w:color w:val="000000" w:themeColor="text1"/>
          </w:rPr>
          <w:t>0.00</w:t>
        </w:r>
      </w:ins>
      <w:ins w:id="740" w:author="Perkowski, Evan A" w:date="2023-01-04T14:12:00Z">
        <w:r w:rsidR="008C72FA">
          <w:rPr>
            <w:color w:val="000000" w:themeColor="text1"/>
          </w:rPr>
          <w:t>2</w:t>
        </w:r>
      </w:ins>
      <w:ins w:id="741" w:author="Perkowski, Evan A" w:date="2023-01-03T16:49:00Z">
        <w:r w:rsidR="00801ECF">
          <w:rPr>
            <w:color w:val="000000" w:themeColor="text1"/>
          </w:rPr>
          <w:t>; Table 4)</w:t>
        </w:r>
      </w:ins>
      <w:ins w:id="742" w:author="Perkowski, Evan A" w:date="2023-01-03T16:43:00Z">
        <w:r w:rsidR="00801ECF">
          <w:rPr>
            <w:color w:val="000000" w:themeColor="text1"/>
          </w:rPr>
          <w:t>. Specifically, the</w:t>
        </w:r>
      </w:ins>
      <w:ins w:id="743" w:author="Perkowski, Evan A" w:date="2023-01-03T16:41:00Z">
        <w:r w:rsidR="00801ECF">
          <w:rPr>
            <w:color w:val="000000" w:themeColor="text1"/>
          </w:rPr>
          <w:t xml:space="preserve"> </w:t>
        </w:r>
      </w:ins>
      <w:r w:rsidR="00514717">
        <w:rPr>
          <w:color w:val="000000" w:themeColor="text1"/>
        </w:rPr>
        <w:t xml:space="preserve">negative effect of increasing soil </w:t>
      </w:r>
      <w:ins w:id="744"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w:t>
      </w:r>
      <w:r w:rsidR="00514717" w:rsidRPr="00DE0E3A">
        <w:rPr>
          <w:i/>
          <w:iCs/>
          <w:color w:val="000000" w:themeColor="text1"/>
        </w:rPr>
        <w:t>p</w:t>
      </w:r>
      <w:r w:rsidR="00DE0E3A">
        <w:rPr>
          <w:color w:val="000000" w:themeColor="text1"/>
        </w:rPr>
        <w:t xml:space="preserve"> </w:t>
      </w:r>
      <w:r w:rsidR="00514717">
        <w:rPr>
          <w:color w:val="000000" w:themeColor="text1"/>
        </w:rPr>
        <w:t>&lt;</w:t>
      </w:r>
      <w:r w:rsidR="00DE0E3A">
        <w:rPr>
          <w:color w:val="000000" w:themeColor="text1"/>
        </w:rPr>
        <w:t xml:space="preserve"> </w:t>
      </w:r>
      <w:r w:rsidR="00514717">
        <w:rPr>
          <w:color w:val="000000" w:themeColor="text1"/>
        </w:rPr>
        <w:t xml:space="preserve">0.05 in all cases). </w:t>
      </w:r>
      <w:r w:rsidR="00320749">
        <w:rPr>
          <w:color w:val="000000" w:themeColor="text1"/>
        </w:rPr>
        <w:t>A</w:t>
      </w:r>
      <w:ins w:id="745"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746" w:author="Perkowski, Evan A" w:date="2023-01-03T16:45:00Z">
        <w:r w:rsidR="00801ECF">
          <w:rPr>
            <w:color w:val="000000" w:themeColor="text1"/>
          </w:rPr>
          <w:t xml:space="preserve"> (</w:t>
        </w:r>
        <w:r w:rsidR="00801ECF" w:rsidRPr="00DE0E3A">
          <w:rPr>
            <w:i/>
            <w:iCs/>
            <w:color w:val="000000" w:themeColor="text1"/>
          </w:rPr>
          <w:t>p</w:t>
        </w:r>
      </w:ins>
      <w:ins w:id="747" w:author="Perkowski, Evan A" w:date="2023-01-16T12:06:00Z">
        <w:r w:rsidR="00C21287">
          <w:rPr>
            <w:color w:val="000000" w:themeColor="text1"/>
          </w:rPr>
          <w:t xml:space="preserve"> </w:t>
        </w:r>
      </w:ins>
      <w:ins w:id="748" w:author="Perkowski, Evan A" w:date="2023-01-03T16:46:00Z">
        <w:r w:rsidR="00801ECF">
          <w:rPr>
            <w:color w:val="000000" w:themeColor="text1"/>
          </w:rPr>
          <w:t>=</w:t>
        </w:r>
      </w:ins>
      <w:ins w:id="749" w:author="Perkowski, Evan A" w:date="2023-01-16T12:06:00Z">
        <w:r w:rsidR="00C21287">
          <w:rPr>
            <w:color w:val="000000" w:themeColor="text1"/>
          </w:rPr>
          <w:t xml:space="preserve"> </w:t>
        </w:r>
      </w:ins>
      <w:ins w:id="750" w:author="Perkowski, Evan A" w:date="2023-01-03T16:46:00Z">
        <w:r w:rsidR="00801ECF">
          <w:rPr>
            <w:color w:val="000000" w:themeColor="text1"/>
          </w:rPr>
          <w:t>0.03</w:t>
        </w:r>
      </w:ins>
      <w:ins w:id="751" w:author="Perkowski, Evan A" w:date="2023-01-04T14:12:00Z">
        <w:r w:rsidR="008C72FA">
          <w:rPr>
            <w:color w:val="000000" w:themeColor="text1"/>
          </w:rPr>
          <w:t>4</w:t>
        </w:r>
      </w:ins>
      <w:ins w:id="752"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&lt;</w:t>
      </w:r>
      <w:r w:rsidR="00DE0E3A">
        <w:rPr>
          <w:color w:val="000000" w:themeColor="text1"/>
        </w:rPr>
        <w:t xml:space="preserve"> </w:t>
      </w:r>
      <w:r w:rsidR="00320749">
        <w:rPr>
          <w:color w:val="000000" w:themeColor="text1"/>
        </w:rPr>
        <w: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753" w:author="Perkowski, Evan A" w:date="2023-01-03T16:47:00Z">
        <w:r w:rsidR="00801ECF">
          <w:rPr>
            <w:color w:val="000000" w:themeColor="text1"/>
          </w:rPr>
          <w:t>0</w:t>
        </w:r>
      </w:ins>
      <w:ins w:id="754" w:author="Perkowski, Evan A" w:date="2023-01-04T14:13:00Z">
        <w:r w:rsidR="008C72FA">
          <w:rPr>
            <w:color w:val="000000" w:themeColor="text1"/>
          </w:rPr>
          <w:t>03</w:t>
        </w:r>
      </w:ins>
      <w:r w:rsidR="00320749">
        <w:rPr>
          <w:color w:val="000000" w:themeColor="text1"/>
        </w:rPr>
        <w:t xml:space="preserve">), with no apparent effect </w:t>
      </w:r>
      <w:ins w:id="755"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756" w:author="Perkowski, Evan A" w:date="2023-01-03T16:47:00Z">
        <w:r w:rsidR="00801ECF">
          <w:rPr>
            <w:color w:val="000000" w:themeColor="text1"/>
          </w:rPr>
          <w:t>9</w:t>
        </w:r>
      </w:ins>
      <w:ins w:id="757"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8C72FA"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4D510FB3"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rsidR="00FB104B">
        <w:t xml:space="preserve"> </w:t>
      </w:r>
      <w:r>
        <w:t>=</w:t>
      </w:r>
      <w:r w:rsidR="00FB104B">
        <w:t xml:space="preserve"> </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38469D">
        <w:t xml:space="preserve"> </w:t>
      </w:r>
      <w:r w:rsidR="00490F97" w:rsidRPr="00DE0E3A">
        <w:rPr>
          <w:i/>
          <w:iCs/>
        </w:rPr>
        <w:t>p</w:t>
      </w:r>
      <w:r w:rsidR="0038469D">
        <w:rPr>
          <w:i/>
          <w:iCs/>
        </w:rPr>
        <w:t xml:space="preserve"> </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401CEF91" w:rsidR="005C46D0" w:rsidRDefault="0038469D" w:rsidP="0025039E">
      <w:pPr>
        <w:spacing w:line="360" w:lineRule="auto"/>
        <w:rPr>
          <w:color w:val="000000" w:themeColor="text1"/>
        </w:rPr>
      </w:pPr>
      <w:r>
        <w:rPr>
          <w:noProof/>
          <w:color w:val="000000" w:themeColor="text1"/>
        </w:rPr>
        <w:drawing>
          <wp:inline distT="0" distB="0" distL="0" distR="0" wp14:anchorId="311F6DF6" wp14:editId="4466D5E3">
            <wp:extent cx="7093974" cy="5320481"/>
            <wp:effectExtent l="0" t="0" r="5715" b="127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8"/>
                    <a:stretch>
                      <a:fillRect/>
                    </a:stretch>
                  </pic:blipFill>
                  <pic:spPr>
                    <a:xfrm>
                      <a:off x="0" y="0"/>
                      <a:ext cx="7101599" cy="5326199"/>
                    </a:xfrm>
                    <a:prstGeom prst="rect">
                      <a:avLst/>
                    </a:prstGeom>
                  </pic:spPr>
                </pic:pic>
              </a:graphicData>
            </a:graphic>
          </wp:inline>
        </w:drawing>
      </w:r>
    </w:p>
    <w:p w14:paraId="58C5F9D7" w14:textId="12CB1813" w:rsidR="00F86B84" w:rsidRDefault="002F39A9" w:rsidP="0025039E">
      <w:pPr>
        <w:spacing w:line="360" w:lineRule="auto"/>
        <w:rPr>
          <w:color w:val="000000" w:themeColor="text1"/>
        </w:rPr>
      </w:pPr>
      <w:r>
        <w:rPr>
          <w:b/>
          <w:bCs/>
          <w:color w:val="000000" w:themeColor="text1"/>
        </w:rPr>
        <w:lastRenderedPageBreak/>
        <w:t>Fig. 4</w:t>
      </w:r>
      <w:r>
        <w:rPr>
          <w:color w:val="000000" w:themeColor="text1"/>
        </w:rPr>
        <w:t xml:space="preserve"> Effects of </w:t>
      </w:r>
      <w:ins w:id="758" w:author="Perkowski, Evan A" w:date="2023-01-16T12:50:00Z">
        <w:r w:rsidR="0038469D">
          <w:rPr>
            <w:i/>
            <w:iCs/>
            <w:color w:val="000000" w:themeColor="text1"/>
            <w:lang w:val="el-GR"/>
          </w:rPr>
          <w:t>χ</w:t>
        </w:r>
      </w:ins>
      <w:ins w:id="759" w:author="Perkowski, Evan A" w:date="2023-01-16T12:51:00Z">
        <w:r w:rsidR="0038469D">
          <w:rPr>
            <w:color w:val="000000" w:themeColor="text1"/>
          </w:rPr>
          <w:t xml:space="preserve"> (a-c)</w:t>
        </w:r>
      </w:ins>
      <w:ins w:id="760" w:author="Perkowski, Evan A" w:date="2023-01-16T12:50:00Z">
        <w:r w:rsidR="0038469D" w:rsidRPr="0038469D">
          <w:rPr>
            <w:color w:val="000000" w:themeColor="text1"/>
          </w:rPr>
          <w:t>,</w:t>
        </w:r>
      </w:ins>
      <w:r w:rsidR="008E025F">
        <w:rPr>
          <w:color w:val="000000" w:themeColor="text1"/>
        </w:rPr>
        <w:t xml:space="preserve"> soil nitrogen availability</w:t>
      </w:r>
      <w:ins w:id="761" w:author="Perkowski, Evan A" w:date="2023-01-16T12:51:00Z">
        <w:r w:rsidR="0038469D">
          <w:rPr>
            <w:color w:val="000000" w:themeColor="text1"/>
          </w:rPr>
          <w:t xml:space="preserve"> (d-f)</w:t>
        </w:r>
      </w:ins>
      <w:ins w:id="762" w:author="Perkowski, Evan A" w:date="2023-01-16T12:50:00Z">
        <w:r w:rsidR="0038469D">
          <w:rPr>
            <w:color w:val="000000" w:themeColor="text1"/>
          </w:rPr>
          <w:t>, and soil moisture</w:t>
        </w:r>
      </w:ins>
      <w:ins w:id="763" w:author="Perkowski, Evan A" w:date="2023-01-16T12:51:00Z">
        <w:r w:rsidR="00E765AB">
          <w:rPr>
            <w:color w:val="000000" w:themeColor="text1"/>
          </w:rPr>
          <w:t xml:space="preserve"> (g-i)</w:t>
        </w:r>
      </w:ins>
      <w:r w:rsidR="008E025F">
        <w:rPr>
          <w:color w:val="000000" w:themeColor="text1"/>
        </w:rPr>
        <w:t xml:space="preserve"> on leaf nitrogen content per unit leaf area (</w:t>
      </w:r>
      <w:ins w:id="764" w:author="Perkowski, Evan A" w:date="2023-01-16T12:51:00Z">
        <w:r w:rsidR="00E765AB">
          <w:rPr>
            <w:color w:val="000000" w:themeColor="text1"/>
          </w:rPr>
          <w:t>a, d, g</w:t>
        </w:r>
      </w:ins>
      <w:r w:rsidR="008E025F">
        <w:rPr>
          <w:color w:val="000000" w:themeColor="text1"/>
        </w:rPr>
        <w:t>), leaf nitrogen content per unit leaf biomass (</w:t>
      </w:r>
      <w:ins w:id="765" w:author="Perkowski, Evan A" w:date="2023-01-16T12:51:00Z">
        <w:r w:rsidR="00E765AB">
          <w:rPr>
            <w:color w:val="000000" w:themeColor="text1"/>
          </w:rPr>
          <w:t>b, e,</w:t>
        </w:r>
      </w:ins>
      <w:ins w:id="766" w:author="Perkowski, Evan A" w:date="2023-01-16T12:52:00Z">
        <w:r w:rsidR="00E765AB">
          <w:rPr>
            <w:color w:val="000000" w:themeColor="text1"/>
          </w:rPr>
          <w:t xml:space="preserve"> h</w:t>
        </w:r>
      </w:ins>
      <w:r w:rsidR="008E025F">
        <w:rPr>
          <w:color w:val="000000" w:themeColor="text1"/>
        </w:rPr>
        <w:t>), and leaf mass per area (</w:t>
      </w:r>
      <w:ins w:id="767" w:author="Perkowski, Evan A" w:date="2023-01-16T12:52:00Z">
        <w:r w:rsidR="00E765AB">
          <w:rPr>
            <w:color w:val="000000" w:themeColor="text1"/>
          </w:rPr>
          <w:t>c, f, i</w:t>
        </w:r>
      </w:ins>
      <w:r w:rsidR="008E025F">
        <w:rPr>
          <w:color w:val="000000" w:themeColor="text1"/>
        </w:rPr>
        <w:t>).</w:t>
      </w:r>
      <w:ins w:id="768" w:author="Perkowski, Evan A" w:date="2023-01-18T11:04:00Z">
        <w:r w:rsidR="00FB104B">
          <w:rPr>
            <w:color w:val="000000" w:themeColor="text1"/>
          </w:rPr>
          <w:t xml:space="preserve"> Shading and trendlines are as explained in Figure 2, with points jittered for visibility. Solid black trendline</w:t>
        </w:r>
      </w:ins>
      <w:ins w:id="769" w:author="Perkowski, Evan A" w:date="2023-01-18T11:05:00Z">
        <w:r w:rsidR="00FB104B">
          <w:rPr>
            <w:color w:val="000000" w:themeColor="text1"/>
          </w:rPr>
          <w:t>s, only included where there is no interaction between the x-axis and plant functional group, denote</w:t>
        </w:r>
      </w:ins>
      <w:r w:rsidR="00F86B84">
        <w:rPr>
          <w:color w:val="000000" w:themeColor="text1"/>
        </w:rPr>
        <w:t xml:space="preserve"> bivariate relationship</w:t>
      </w:r>
      <w:ins w:id="770" w:author="Perkowski, Evan A" w:date="2023-01-18T11:06:00Z">
        <w:r w:rsidR="009643B9">
          <w:rPr>
            <w:color w:val="000000" w:themeColor="text1"/>
          </w:rPr>
          <w:t>s</w:t>
        </w:r>
      </w:ins>
      <w:ins w:id="771" w:author="Perkowski, Evan A" w:date="2023-01-18T11:07:00Z">
        <w:r w:rsidR="009643B9">
          <w:rPr>
            <w:color w:val="000000" w:themeColor="text1"/>
          </w:rPr>
          <w:t xml:space="preserve"> </w:t>
        </w:r>
      </w:ins>
      <w:ins w:id="772" w:author="Perkowski, Evan A" w:date="2023-01-18T11:06:00Z">
        <w:r w:rsidR="009643B9">
          <w:rPr>
            <w:color w:val="000000" w:themeColor="text1"/>
          </w:rPr>
          <w:t xml:space="preserve">where </w:t>
        </w:r>
        <w:r w:rsidR="009643B9">
          <w:rPr>
            <w:i/>
            <w:iCs/>
            <w:color w:val="000000" w:themeColor="text1"/>
          </w:rPr>
          <w:t>p</w:t>
        </w:r>
        <w:r w:rsidR="009643B9">
          <w:rPr>
            <w:color w:val="000000" w:themeColor="text1"/>
          </w:rPr>
          <w:t xml:space="preserve"> &lt; 0.05.</w:t>
        </w:r>
      </w:ins>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r>
        <w:rPr>
          <w:i/>
          <w:iCs/>
          <w:color w:val="000000" w:themeColor="text1"/>
        </w:rPr>
        <w:lastRenderedPageBreak/>
        <w:t>Structural equation model</w:t>
      </w:r>
    </w:p>
    <w:p w14:paraId="778651CB" w14:textId="77777777" w:rsidR="009643B9" w:rsidRDefault="00C7309F" w:rsidP="0072289E">
      <w:pPr>
        <w:spacing w:line="360" w:lineRule="auto"/>
        <w:rPr>
          <w:ins w:id="773" w:author="Perkowski, Evan A" w:date="2023-01-18T11:07:00Z"/>
          <w:color w:val="000000" w:themeColor="text1"/>
        </w:rPr>
      </w:pPr>
      <w:r>
        <w:rPr>
          <w:color w:val="000000" w:themeColor="text1"/>
        </w:rPr>
        <w:t>The piecewise structural equation model</w:t>
      </w:r>
      <w:ins w:id="774" w:author="Perkowski, Evan A" w:date="2023-01-16T13:15:00Z">
        <w:r w:rsidR="00195BF9">
          <w:rPr>
            <w:color w:val="000000" w:themeColor="text1"/>
          </w:rPr>
          <w:t xml:space="preserve"> </w:t>
        </w:r>
      </w:ins>
      <w:ins w:id="775" w:author="Perkowski, Evan A" w:date="2023-01-16T13:18:00Z">
        <w:r w:rsidR="00195BF9">
          <w:rPr>
            <w:color w:val="000000" w:themeColor="text1"/>
          </w:rPr>
          <w:t>explained 90%, 54%, 80%, 92%, and 41% of variance i</w:t>
        </w:r>
      </w:ins>
      <w:ins w:id="776" w:author="Perkowski, Evan A" w:date="2023-01-16T13:19:00Z">
        <w:r w:rsidR="00195BF9">
          <w:rPr>
            <w:color w:val="000000" w:themeColor="text1"/>
          </w:rPr>
          <w:t xml:space="preserve">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ins>
      <w:ins w:id="777" w:author="Perkowski, Evan A" w:date="2023-01-16T13:17:00Z">
        <w:r w:rsidR="00195BF9">
          <w:rPr>
            <w:color w:val="000000" w:themeColor="text1"/>
          </w:rPr>
          <w:t xml:space="preserve">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was</w:t>
        </w:r>
      </w:ins>
      <w:ins w:id="778" w:author="Perkowski, Evan A" w:date="2023-01-16T13:16:00Z">
        <w:r w:rsidR="00195BF9">
          <w:rPr>
            <w:color w:val="000000" w:themeColor="text1"/>
          </w:rPr>
          <w:t xml:space="preserve"> </w:t>
        </w:r>
      </w:ins>
      <w:r>
        <w:rPr>
          <w:color w:val="000000" w:themeColor="text1"/>
        </w:rPr>
        <w:t xml:space="preserve">driven by a negative effect of increasing </w:t>
      </w:r>
      <w:ins w:id="779" w:author="Perkowski, Evan A" w:date="2023-01-04T15:48:00Z">
        <w:r w:rsidRPr="000B0353">
          <w:rPr>
            <w:i/>
            <w:iCs/>
            <w:color w:val="000000" w:themeColor="text1"/>
            <w:lang w:val="el-GR"/>
          </w:rPr>
          <w:t>χ</w:t>
        </w:r>
        <w:r>
          <w:rPr>
            <w:color w:val="000000" w:themeColor="text1"/>
          </w:rPr>
          <w:t xml:space="preserve"> (</w:t>
        </w:r>
        <w:r w:rsidRPr="00CB46AC">
          <w:rPr>
            <w:i/>
            <w:iCs/>
            <w:color w:val="000000" w:themeColor="text1"/>
          </w:rPr>
          <w:t>p</w:t>
        </w:r>
      </w:ins>
      <w:ins w:id="780" w:author="Perkowski, Evan A" w:date="2023-01-12T16:12:00Z">
        <w:r w:rsidR="00CB46AC">
          <w:rPr>
            <w:color w:val="000000" w:themeColor="text1"/>
          </w:rPr>
          <w:t xml:space="preserve"> &lt; </w:t>
        </w:r>
      </w:ins>
      <w:ins w:id="781" w:author="Perkowski, Evan A" w:date="2023-01-04T15:48:00Z">
        <w:r>
          <w:rPr>
            <w:color w:val="000000" w:themeColor="text1"/>
          </w:rPr>
          <w:t>0.00</w:t>
        </w:r>
      </w:ins>
      <w:ins w:id="782" w:author="Perkowski, Evan A" w:date="2023-01-16T13:15:00Z">
        <w:r w:rsidR="00195BF9">
          <w:rPr>
            <w:color w:val="000000" w:themeColor="text1"/>
          </w:rPr>
          <w:t>1</w:t>
        </w:r>
      </w:ins>
      <w:ins w:id="783" w:author="Perkowski, Evan A" w:date="2023-01-12T16:12:00Z">
        <w:r w:rsidR="00CB46AC">
          <w:rPr>
            <w:color w:val="000000" w:themeColor="text1"/>
          </w:rPr>
          <w:t>; Table 5</w:t>
        </w:r>
      </w:ins>
      <w:ins w:id="784" w:author="Perkowski, Evan A" w:date="2023-01-04T15:48:00Z">
        <w:r>
          <w:rPr>
            <w:color w:val="000000" w:themeColor="text1"/>
          </w:rPr>
          <w:t>)</w:t>
        </w:r>
      </w:ins>
      <w:ins w:id="785" w:author="Perkowski, Evan A" w:date="2023-01-16T13:15:00Z">
        <w:r w:rsidR="00195BF9">
          <w:rPr>
            <w:color w:val="000000" w:themeColor="text1"/>
          </w:rPr>
          <w:t xml:space="preserve"> paired with</w:t>
        </w:r>
      </w:ins>
      <w:r>
        <w:rPr>
          <w:color w:val="000000" w:themeColor="text1"/>
        </w:rPr>
        <w:t xml:space="preserve">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786" w:author="Perkowski, Evan A" w:date="2023-01-04T15:48:00Z">
        <w:r>
          <w:rPr>
            <w:color w:val="000000" w:themeColor="text1"/>
          </w:rPr>
          <w:t xml:space="preserve"> (</w:t>
        </w:r>
        <w:r w:rsidRPr="00CB46AC">
          <w:rPr>
            <w:i/>
            <w:iCs/>
            <w:color w:val="000000" w:themeColor="text1"/>
          </w:rPr>
          <w:t>p</w:t>
        </w:r>
      </w:ins>
      <w:ins w:id="787" w:author="Perkowski, Evan A" w:date="2023-01-12T16:13:00Z">
        <w:r w:rsidR="00CB46AC">
          <w:rPr>
            <w:color w:val="000000" w:themeColor="text1"/>
          </w:rPr>
          <w:t xml:space="preserve"> </w:t>
        </w:r>
      </w:ins>
      <w:ins w:id="788" w:author="Perkowski, Evan A" w:date="2023-01-04T15:48:00Z">
        <w:r>
          <w:rPr>
            <w:color w:val="000000" w:themeColor="text1"/>
          </w:rPr>
          <w:t>&lt;</w:t>
        </w:r>
      </w:ins>
      <w:ins w:id="789" w:author="Perkowski, Evan A" w:date="2023-01-12T16:13:00Z">
        <w:r w:rsidR="00CB46AC">
          <w:rPr>
            <w:color w:val="000000" w:themeColor="text1"/>
          </w:rPr>
          <w:t xml:space="preserve"> </w:t>
        </w:r>
      </w:ins>
      <w:ins w:id="790" w:author="Perkowski, Evan A" w:date="2023-01-04T15:48:00Z">
        <w:r>
          <w:rPr>
            <w:color w:val="000000" w:themeColor="text1"/>
          </w:rPr>
          <w:t>0.001 in both cases</w:t>
        </w:r>
      </w:ins>
      <w:ins w:id="791" w:author="Perkowski, Evan A" w:date="2023-01-12T16:13:00Z">
        <w:r w:rsidR="00CB46AC">
          <w:rPr>
            <w:color w:val="000000" w:themeColor="text1"/>
          </w:rPr>
          <w:t>; Table 5</w:t>
        </w:r>
      </w:ins>
      <w:ins w:id="792" w:author="Perkowski, Evan A" w:date="2023-01-16T13:27:00Z">
        <w:r w:rsidR="00E04726">
          <w:rPr>
            <w:color w:val="000000" w:themeColor="text1"/>
          </w:rPr>
          <w:t>; Fig. 5</w:t>
        </w:r>
      </w:ins>
      <w:ins w:id="793" w:author="Perkowski, Evan A" w:date="2023-01-04T15:48:00Z">
        <w:r>
          <w:rPr>
            <w:color w:val="000000" w:themeColor="text1"/>
          </w:rPr>
          <w:t>)</w:t>
        </w:r>
      </w:ins>
      <w:ins w:id="794" w:author="Perkowski, Evan A" w:date="2023-01-16T13:15:00Z">
        <w:r w:rsidR="00195BF9">
          <w:rPr>
            <w:color w:val="000000" w:themeColor="text1"/>
          </w:rPr>
          <w:t>.</w:t>
        </w:r>
      </w:ins>
      <w:ins w:id="795" w:author="Perkowski, Evan A" w:date="2023-01-16T13:20:00Z">
        <w:r w:rsidR="00195BF9">
          <w:rPr>
            <w:color w:val="000000" w:themeColor="text1"/>
          </w:rPr>
          <w:t xml:space="preserve"> Model results indicated that the negative effect of </w:t>
        </w:r>
        <w:r w:rsidR="00195BF9" w:rsidRPr="000B0353">
          <w:rPr>
            <w:i/>
            <w:iCs/>
            <w:color w:val="000000" w:themeColor="text1"/>
            <w:lang w:val="el-GR"/>
          </w:rPr>
          <w:t>χ</w:t>
        </w:r>
        <w:r w:rsidR="00195BF9">
          <w:rPr>
            <w:color w:val="000000" w:themeColor="text1"/>
          </w:rPr>
          <w:t xml:space="preserve"> on </w:t>
        </w:r>
        <w:r w:rsidR="00195BF9">
          <w:rPr>
            <w:i/>
            <w:iCs/>
            <w:color w:val="000000" w:themeColor="text1"/>
          </w:rPr>
          <w:t>N</w:t>
        </w:r>
        <w:r w:rsidR="00195BF9">
          <w:rPr>
            <w:color w:val="000000" w:themeColor="text1"/>
            <w:vertAlign w:val="subscript"/>
          </w:rPr>
          <w:t>area</w:t>
        </w:r>
        <w:r w:rsidR="00195BF9">
          <w:rPr>
            <w:color w:val="000000" w:themeColor="text1"/>
          </w:rPr>
          <w:t xml:space="preserve"> was driven by a strong reduction in </w:t>
        </w:r>
        <w:r w:rsidR="00195BF9">
          <w:rPr>
            <w:i/>
            <w:iCs/>
            <w:color w:val="000000" w:themeColor="text1"/>
          </w:rPr>
          <w:t>M</w:t>
        </w:r>
        <w:r w:rsidR="00195BF9">
          <w:rPr>
            <w:color w:val="000000" w:themeColor="text1"/>
            <w:vertAlign w:val="subscript"/>
          </w:rPr>
          <w:t>area</w:t>
        </w:r>
        <w:r w:rsidR="00195BF9">
          <w:rPr>
            <w:color w:val="000000" w:themeColor="text1"/>
          </w:rPr>
          <w:t xml:space="preserve"> with increasing </w:t>
        </w:r>
        <w:r w:rsidR="00195BF9" w:rsidRPr="000B0353">
          <w:rPr>
            <w:i/>
            <w:iCs/>
            <w:color w:val="000000" w:themeColor="text1"/>
            <w:lang w:val="el-GR"/>
          </w:rPr>
          <w:t>χ</w:t>
        </w:r>
        <w:r w:rsidR="00195BF9">
          <w:rPr>
            <w:color w:val="000000" w:themeColor="text1"/>
          </w:rPr>
          <w:t xml:space="preserve"> (</w:t>
        </w:r>
        <w:r w:rsidR="00195BF9">
          <w:rPr>
            <w:i/>
            <w:iCs/>
            <w:color w:val="000000" w:themeColor="text1"/>
          </w:rPr>
          <w:t>p</w:t>
        </w:r>
        <w:r w:rsidR="00195BF9">
          <w:rPr>
            <w:color w:val="000000" w:themeColor="text1"/>
          </w:rPr>
          <w:t xml:space="preserve"> &lt; 0.001; Table 5) pai</w:t>
        </w:r>
      </w:ins>
      <w:ins w:id="796" w:author="Perkowski, Evan A" w:date="2023-01-16T13:21:00Z">
        <w:r w:rsidR="00195BF9">
          <w:rPr>
            <w:color w:val="000000" w:themeColor="text1"/>
          </w:rPr>
          <w:t xml:space="preserve">red with no change in </w:t>
        </w:r>
      </w:ins>
      <w:ins w:id="797" w:author="Perkowski, Evan A" w:date="2023-01-16T13:27:00Z">
        <w:r w:rsidR="00E04726" w:rsidRPr="000B0353">
          <w:rPr>
            <w:i/>
            <w:iCs/>
            <w:color w:val="000000" w:themeColor="text1"/>
            <w:lang w:val="el-GR"/>
          </w:rPr>
          <w:t>χ</w:t>
        </w:r>
        <w:r w:rsidR="00E04726">
          <w:rPr>
            <w:i/>
            <w:iCs/>
            <w:color w:val="000000" w:themeColor="text1"/>
          </w:rPr>
          <w:t xml:space="preserve"> </w:t>
        </w:r>
        <w:r w:rsidR="00E04726">
          <w:rPr>
            <w:color w:val="000000" w:themeColor="text1"/>
          </w:rPr>
          <w:t xml:space="preserve">due to </w:t>
        </w:r>
      </w:ins>
      <w:ins w:id="798" w:author="Perkowski, Evan A" w:date="2023-01-16T13:21:00Z">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 xml:space="preserve"> = 0.150</w:t>
        </w:r>
      </w:ins>
      <w:ins w:id="799" w:author="Perkowski, Evan A" w:date="2023-01-16T13:22:00Z">
        <w:r w:rsidR="00195BF9">
          <w:rPr>
            <w:color w:val="000000" w:themeColor="text1"/>
          </w:rPr>
          <w:t>; Table 5</w:t>
        </w:r>
      </w:ins>
      <w:ins w:id="800" w:author="Perkowski, Evan A" w:date="2023-01-16T13:21:00Z">
        <w:r w:rsidR="00195BF9">
          <w:rPr>
            <w:color w:val="000000" w:themeColor="text1"/>
          </w:rPr>
          <w:t>)</w:t>
        </w:r>
      </w:ins>
      <w:ins w:id="801" w:author="Perkowski, Evan A" w:date="2023-01-16T13:28:00Z">
        <w:r w:rsidR="00E04726">
          <w:rPr>
            <w:color w:val="000000" w:themeColor="text1"/>
          </w:rPr>
          <w:t xml:space="preserve">. However, there was a strong negative effect of </w:t>
        </w:r>
      </w:ins>
      <w:ins w:id="802" w:author="Perkowski, Evan A" w:date="2023-01-16T13:21:00Z">
        <w:r w:rsidR="00195BF9">
          <w:rPr>
            <w:color w:val="000000" w:themeColor="text1"/>
          </w:rPr>
          <w:t xml:space="preserve">increasing </w:t>
        </w:r>
        <w:r w:rsidR="00195BF9">
          <w:rPr>
            <w:i/>
            <w:iCs/>
            <w:color w:val="000000" w:themeColor="text1"/>
          </w:rPr>
          <w:t>M</w:t>
        </w:r>
        <w:r w:rsidR="00195BF9">
          <w:rPr>
            <w:color w:val="000000" w:themeColor="text1"/>
            <w:vertAlign w:val="subscript"/>
          </w:rPr>
          <w:t>area</w:t>
        </w:r>
        <w:r w:rsidR="00195BF9">
          <w:rPr>
            <w:color w:val="000000" w:themeColor="text1"/>
          </w:rPr>
          <w:t xml:space="preserve"> on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p</w:t>
        </w:r>
        <w:r w:rsidR="00195BF9">
          <w:rPr>
            <w:color w:val="000000" w:themeColor="text1"/>
          </w:rPr>
          <w:t xml:space="preserve"> &lt;</w:t>
        </w:r>
      </w:ins>
      <w:ins w:id="803" w:author="Perkowski, Evan A" w:date="2023-01-16T13:22:00Z">
        <w:r w:rsidR="00195BF9">
          <w:rPr>
            <w:color w:val="000000" w:themeColor="text1"/>
          </w:rPr>
          <w:t xml:space="preserve"> 0.001; Table 5</w:t>
        </w:r>
      </w:ins>
      <w:ins w:id="804" w:author="Perkowski, Evan A" w:date="2023-01-16T13:27:00Z">
        <w:r w:rsidR="00E04726">
          <w:rPr>
            <w:color w:val="000000" w:themeColor="text1"/>
          </w:rPr>
          <w:t>; Fig. 5</w:t>
        </w:r>
      </w:ins>
      <w:ins w:id="805" w:author="Perkowski, Evan A" w:date="2023-01-16T13:22:00Z">
        <w:r w:rsidR="00195BF9">
          <w:rPr>
            <w:color w:val="000000" w:themeColor="text1"/>
          </w:rPr>
          <w:t xml:space="preserve">). </w:t>
        </w:r>
        <w:r w:rsidR="00195BF9" w:rsidRPr="000B0353">
          <w:rPr>
            <w:i/>
            <w:iCs/>
            <w:color w:val="000000" w:themeColor="text1"/>
            <w:lang w:val="el-GR"/>
          </w:rPr>
          <w:t>χ</w:t>
        </w:r>
        <w:r w:rsidR="00195BF9">
          <w:rPr>
            <w:color w:val="000000" w:themeColor="text1"/>
          </w:rPr>
          <w:t xml:space="preserve"> </w:t>
        </w:r>
      </w:ins>
      <w:ins w:id="806" w:author="Perkowski, Evan A" w:date="2023-01-16T13:24:00Z">
        <w:r w:rsidR="00E04726">
          <w:rPr>
            <w:color w:val="000000" w:themeColor="text1"/>
          </w:rPr>
          <w:t xml:space="preserve">generally </w:t>
        </w:r>
      </w:ins>
      <w:ins w:id="807" w:author="Perkowski, Evan A" w:date="2023-01-16T13:23:00Z">
        <w:r w:rsidR="00E04726">
          <w:rPr>
            <w:color w:val="000000" w:themeColor="text1"/>
          </w:rPr>
          <w:t>increased with increasing</w:t>
        </w:r>
        <w:r w:rsidR="00195BF9">
          <w:rPr>
            <w:color w:val="000000" w:themeColor="text1"/>
          </w:rPr>
          <w:t xml:space="preserve"> </w:t>
        </w:r>
        <w:r w:rsidR="00195BF9">
          <w:rPr>
            <w:i/>
            <w:iCs/>
            <w:color w:val="000000" w:themeColor="text1"/>
            <w:lang w:val="el-GR"/>
          </w:rPr>
          <w:t>β</w:t>
        </w:r>
        <w:r w:rsidR="00195BF9">
          <w:rPr>
            <w:color w:val="000000" w:themeColor="text1"/>
          </w:rPr>
          <w:t xml:space="preserve"> (</w:t>
        </w:r>
        <w:r w:rsidR="00195BF9">
          <w:rPr>
            <w:i/>
            <w:iCs/>
            <w:color w:val="000000" w:themeColor="text1"/>
          </w:rPr>
          <w:t>p</w:t>
        </w:r>
        <w:r w:rsidR="00195BF9">
          <w:rPr>
            <w:color w:val="000000" w:themeColor="text1"/>
          </w:rPr>
          <w:t xml:space="preserve"> &lt; 0.001; Table 5) and </w:t>
        </w:r>
        <w:r w:rsidR="00E04726">
          <w:rPr>
            <w:color w:val="000000" w:themeColor="text1"/>
          </w:rPr>
          <w:t>decreased with increasing</w:t>
        </w:r>
      </w:ins>
      <w:ins w:id="808" w:author="Perkowski, Evan A" w:date="2023-01-16T13:24:00Z">
        <w:r w:rsidR="00E04726">
          <w:rPr>
            <w:color w:val="000000" w:themeColor="text1"/>
          </w:rPr>
          <w:t xml:space="preserve"> </w:t>
        </w:r>
      </w:ins>
      <w:ins w:id="809" w:author="Perkowski, Evan A" w:date="2023-01-16T13:23:00Z">
        <w:r w:rsidR="00195BF9">
          <w:rPr>
            <w:i/>
            <w:iCs/>
            <w:color w:val="000000" w:themeColor="text1"/>
          </w:rPr>
          <w:t>VPD</w:t>
        </w:r>
      </w:ins>
      <w:ins w:id="810" w:author="Perkowski, Evan A" w:date="2023-01-16T13:24:00Z">
        <w:r w:rsidR="00E04726">
          <w:rPr>
            <w:color w:val="000000" w:themeColor="text1"/>
          </w:rPr>
          <w:t xml:space="preserve"> (</w:t>
        </w:r>
        <w:r w:rsidR="00E04726">
          <w:rPr>
            <w:i/>
            <w:iCs/>
            <w:color w:val="000000" w:themeColor="text1"/>
          </w:rPr>
          <w:t>p</w:t>
        </w:r>
        <w:r w:rsidR="00E04726">
          <w:rPr>
            <w:color w:val="000000" w:themeColor="text1"/>
          </w:rPr>
          <w:t xml:space="preserve"> &lt; 0.001; Table </w:t>
        </w:r>
      </w:ins>
      <w:ins w:id="811" w:author="Perkowski, Evan A" w:date="2023-01-16T13:25:00Z">
        <w:r w:rsidR="00E04726">
          <w:rPr>
            <w:color w:val="000000" w:themeColor="text1"/>
          </w:rPr>
          <w:t>5</w:t>
        </w:r>
      </w:ins>
      <w:ins w:id="812" w:author="Perkowski, Evan A" w:date="2023-01-16T13:27:00Z">
        <w:r w:rsidR="00E04726">
          <w:rPr>
            <w:color w:val="000000" w:themeColor="text1"/>
          </w:rPr>
          <w:t>; Fig. 5</w:t>
        </w:r>
      </w:ins>
      <w:ins w:id="813" w:author="Perkowski, Evan A" w:date="2023-01-16T13:24:00Z">
        <w:r w:rsidR="00E04726">
          <w:rPr>
            <w:color w:val="000000" w:themeColor="text1"/>
          </w:rPr>
          <w:t xml:space="preserve">). Variance in </w:t>
        </w:r>
        <w:r w:rsidR="00E04726">
          <w:rPr>
            <w:i/>
            <w:iCs/>
            <w:color w:val="000000" w:themeColor="text1"/>
            <w:lang w:val="el-GR"/>
          </w:rPr>
          <w:t>β</w:t>
        </w:r>
        <w:r w:rsidR="00E04726">
          <w:rPr>
            <w:color w:val="000000" w:themeColor="text1"/>
          </w:rPr>
          <w:t xml:space="preserve"> was driven by a negative effect of increasing soil nitrogen availability (</w:t>
        </w:r>
        <w:r w:rsidR="00E04726">
          <w:rPr>
            <w:i/>
            <w:iCs/>
            <w:color w:val="000000" w:themeColor="text1"/>
          </w:rPr>
          <w:t>p</w:t>
        </w:r>
        <w:r w:rsidR="00E04726">
          <w:rPr>
            <w:color w:val="000000" w:themeColor="text1"/>
          </w:rPr>
          <w:t xml:space="preserve"> &lt; 0.001</w:t>
        </w:r>
      </w:ins>
      <w:ins w:id="814" w:author="Perkowski, Evan A" w:date="2023-01-16T13:25:00Z">
        <w:r w:rsidR="00E04726">
          <w:rPr>
            <w:color w:val="000000" w:themeColor="text1"/>
          </w:rPr>
          <w:t>; Table 5</w:t>
        </w:r>
      </w:ins>
      <w:ins w:id="815" w:author="Perkowski, Evan A" w:date="2023-01-16T13:24:00Z">
        <w:r w:rsidR="00E04726">
          <w:rPr>
            <w:color w:val="000000" w:themeColor="text1"/>
          </w:rPr>
          <w:t>) and was generally higher in C</w:t>
        </w:r>
      </w:ins>
      <w:ins w:id="816" w:author="Perkowski, Evan A" w:date="2023-01-16T13:25:00Z">
        <w:r w:rsidR="00E04726">
          <w:rPr>
            <w:color w:val="000000" w:themeColor="text1"/>
            <w:vertAlign w:val="subscript"/>
          </w:rPr>
          <w:t>3</w:t>
        </w:r>
        <w:r w:rsidR="00E04726">
          <w:rPr>
            <w:color w:val="000000" w:themeColor="text1"/>
          </w:rPr>
          <w:t xml:space="preserve"> species (</w:t>
        </w:r>
        <w:r w:rsidR="00E04726">
          <w:rPr>
            <w:i/>
            <w:iCs/>
            <w:color w:val="000000" w:themeColor="text1"/>
          </w:rPr>
          <w:t>p</w:t>
        </w:r>
        <w:r w:rsidR="00E04726">
          <w:rPr>
            <w:color w:val="000000" w:themeColor="text1"/>
          </w:rPr>
          <w:t xml:space="preserve"> &lt; 0.001; Table 5</w:t>
        </w:r>
      </w:ins>
      <w:ins w:id="817" w:author="Perkowski, Evan A" w:date="2023-01-16T13:27:00Z">
        <w:r w:rsidR="00E04726">
          <w:rPr>
            <w:color w:val="000000" w:themeColor="text1"/>
          </w:rPr>
          <w:t>; Fig. 5</w:t>
        </w:r>
      </w:ins>
      <w:ins w:id="818" w:author="Perkowski, Evan A" w:date="2023-01-16T13:25:00Z">
        <w:r w:rsidR="00E04726">
          <w:rPr>
            <w:color w:val="000000" w:themeColor="text1"/>
          </w:rPr>
          <w:t xml:space="preserve">). However, </w:t>
        </w:r>
        <w:r w:rsidR="00E04726">
          <w:rPr>
            <w:i/>
            <w:iCs/>
            <w:color w:val="000000" w:themeColor="text1"/>
            <w:lang w:val="el-GR"/>
          </w:rPr>
          <w:t>β</w:t>
        </w:r>
        <w:r w:rsidR="00E04726">
          <w:rPr>
            <w:color w:val="000000" w:themeColor="text1"/>
          </w:rPr>
          <w:t xml:space="preserve"> did not change with soil moisture (</w:t>
        </w:r>
        <w:r w:rsidR="00E04726">
          <w:rPr>
            <w:i/>
            <w:iCs/>
            <w:color w:val="000000" w:themeColor="text1"/>
          </w:rPr>
          <w:t>p</w:t>
        </w:r>
        <w:r w:rsidR="00E04726">
          <w:rPr>
            <w:color w:val="000000" w:themeColor="text1"/>
          </w:rPr>
          <w:t xml:space="preserve"> = 0.332; Table 5) or with ability to acquire nitrogen via symbiotic nitrogen fixation (</w:t>
        </w:r>
        <w:r w:rsidR="00E04726">
          <w:rPr>
            <w:i/>
            <w:iCs/>
            <w:color w:val="000000" w:themeColor="text1"/>
          </w:rPr>
          <w:t>p</w:t>
        </w:r>
        <w:r w:rsidR="00E04726">
          <w:rPr>
            <w:color w:val="000000" w:themeColor="text1"/>
          </w:rPr>
          <w:t xml:space="preserve"> = 0.546; Tab</w:t>
        </w:r>
      </w:ins>
      <w:ins w:id="819" w:author="Perkowski, Evan A" w:date="2023-01-16T13:26:00Z">
        <w:r w:rsidR="00E04726">
          <w:rPr>
            <w:color w:val="000000" w:themeColor="text1"/>
          </w:rPr>
          <w:t>le 5). Finally, soil nitrogen availability was positively associated with increasing soil moisture (</w:t>
        </w:r>
        <w:r w:rsidR="00E04726">
          <w:rPr>
            <w:i/>
            <w:iCs/>
            <w:color w:val="000000" w:themeColor="text1"/>
          </w:rPr>
          <w:t>p</w:t>
        </w:r>
        <w:r w:rsidR="00E04726">
          <w:rPr>
            <w:color w:val="000000" w:themeColor="text1"/>
          </w:rPr>
          <w:t xml:space="preserve"> &lt; 0.001; Table 5</w:t>
        </w:r>
      </w:ins>
      <w:ins w:id="820" w:author="Perkowski, Evan A" w:date="2023-01-16T13:27:00Z">
        <w:r w:rsidR="00E04726">
          <w:rPr>
            <w:color w:val="000000" w:themeColor="text1"/>
          </w:rPr>
          <w:t>; Fig. 5</w:t>
        </w:r>
      </w:ins>
      <w:ins w:id="821" w:author="Perkowski, Evan A" w:date="2023-01-16T13:26:00Z">
        <w:r w:rsidR="00E04726">
          <w:rPr>
            <w:color w:val="000000" w:themeColor="text1"/>
          </w:rPr>
          <w:t>), while VPD was negatively associated with increasing soil moisture (</w:t>
        </w:r>
        <w:r w:rsidR="00E04726">
          <w:rPr>
            <w:i/>
            <w:iCs/>
            <w:color w:val="000000" w:themeColor="text1"/>
          </w:rPr>
          <w:t>p</w:t>
        </w:r>
        <w:r w:rsidR="00E04726">
          <w:rPr>
            <w:color w:val="000000" w:themeColor="text1"/>
          </w:rPr>
          <w:t xml:space="preserve"> &lt; 0.001; Table 5</w:t>
        </w:r>
      </w:ins>
      <w:ins w:id="822" w:author="Perkowski, Evan A" w:date="2023-01-16T13:27:00Z">
        <w:r w:rsidR="00E04726">
          <w:rPr>
            <w:color w:val="000000" w:themeColor="text1"/>
          </w:rPr>
          <w:t>; Fig. 5</w:t>
        </w:r>
      </w:ins>
      <w:ins w:id="823" w:author="Perkowski, Evan A" w:date="2023-01-16T13:26:00Z">
        <w:r w:rsidR="00E04726">
          <w:rPr>
            <w:color w:val="000000" w:themeColor="text1"/>
          </w:rPr>
          <w:t>).</w:t>
        </w:r>
      </w:ins>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45A6D7C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48189106"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0.9</w:t>
            </w:r>
            <w:r w:rsidR="0047474B" w:rsidRPr="00195BF9">
              <w:rPr>
                <w:b/>
                <w:bCs/>
                <w:color w:val="000000"/>
              </w:rPr>
              <w:t>0</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47474B" w:rsidRPr="00EA4B70" w14:paraId="00721A18" w14:textId="77777777" w:rsidTr="00195BF9">
        <w:trPr>
          <w:jc w:val="center"/>
        </w:trPr>
        <w:tc>
          <w:tcPr>
            <w:tcW w:w="360" w:type="dxa"/>
            <w:vMerge w:val="restart"/>
            <w:tcBorders>
              <w:top w:val="nil"/>
              <w:left w:val="nil"/>
              <w:bottom w:val="nil"/>
              <w:right w:val="nil"/>
            </w:tcBorders>
          </w:tcPr>
          <w:p w14:paraId="0BFE5C7C" w14:textId="3000AD9C" w:rsidR="0047474B" w:rsidRPr="00E765AB" w:rsidRDefault="0047474B" w:rsidP="0047474B"/>
        </w:tc>
        <w:tc>
          <w:tcPr>
            <w:tcW w:w="1843" w:type="dxa"/>
            <w:tcBorders>
              <w:top w:val="nil"/>
              <w:left w:val="nil"/>
              <w:bottom w:val="nil"/>
              <w:right w:val="nil"/>
            </w:tcBorders>
            <w:vAlign w:val="center"/>
          </w:tcPr>
          <w:p w14:paraId="382EBD4A" w14:textId="77777777" w:rsidR="0047474B" w:rsidRPr="00EA4B70" w:rsidRDefault="0047474B" w:rsidP="0047474B">
            <w:pPr>
              <w:spacing w:line="276" w:lineRule="auto"/>
              <w:rPr>
                <w:color w:val="000000" w:themeColor="text1"/>
              </w:rPr>
            </w:pPr>
            <w:r w:rsidRPr="00EA4B70">
              <w:rPr>
                <w:i/>
                <w:iCs/>
                <w:color w:val="000000"/>
                <w:lang w:val="el-GR"/>
              </w:rPr>
              <w:t>χ</w:t>
            </w:r>
          </w:p>
        </w:tc>
        <w:tc>
          <w:tcPr>
            <w:tcW w:w="1456" w:type="dxa"/>
            <w:tcBorders>
              <w:top w:val="nil"/>
              <w:left w:val="nil"/>
              <w:bottom w:val="nil"/>
              <w:right w:val="nil"/>
            </w:tcBorders>
            <w:vAlign w:val="bottom"/>
          </w:tcPr>
          <w:p w14:paraId="74209B38" w14:textId="7E6BE80F" w:rsidR="0047474B" w:rsidRPr="0047474B" w:rsidRDefault="0047474B" w:rsidP="0047474B">
            <w:pPr>
              <w:spacing w:line="276" w:lineRule="auto"/>
              <w:jc w:val="right"/>
              <w:rPr>
                <w:color w:val="000000" w:themeColor="text1"/>
              </w:rPr>
            </w:pPr>
            <w:r w:rsidRPr="0047474B">
              <w:rPr>
                <w:color w:val="000000"/>
              </w:rPr>
              <w:t>-0.14</w:t>
            </w:r>
            <w:r>
              <w:rPr>
                <w:color w:val="000000"/>
              </w:rPr>
              <w:t>0</w:t>
            </w:r>
          </w:p>
        </w:tc>
        <w:tc>
          <w:tcPr>
            <w:tcW w:w="1013" w:type="dxa"/>
            <w:tcBorders>
              <w:top w:val="nil"/>
              <w:left w:val="nil"/>
              <w:bottom w:val="nil"/>
              <w:right w:val="nil"/>
            </w:tcBorders>
            <w:vAlign w:val="bottom"/>
          </w:tcPr>
          <w:p w14:paraId="21EF9D4B" w14:textId="2A6EF9E0" w:rsidR="0047474B" w:rsidRPr="0047474B" w:rsidRDefault="0047474B" w:rsidP="0047474B">
            <w:pPr>
              <w:spacing w:line="276" w:lineRule="auto"/>
              <w:jc w:val="right"/>
              <w:rPr>
                <w:b/>
                <w:bCs/>
                <w:i/>
                <w:iCs/>
                <w:color w:val="000000" w:themeColor="text1"/>
              </w:rPr>
            </w:pPr>
            <w:r w:rsidRPr="0047474B">
              <w:rPr>
                <w:b/>
                <w:bCs/>
                <w:color w:val="000000"/>
              </w:rPr>
              <w:t>&lt;0.001</w:t>
            </w:r>
          </w:p>
        </w:tc>
      </w:tr>
      <w:tr w:rsidR="0047474B" w:rsidRPr="00EA4B70" w14:paraId="7A7C9BD3" w14:textId="77777777" w:rsidTr="00195BF9">
        <w:trPr>
          <w:jc w:val="center"/>
        </w:trPr>
        <w:tc>
          <w:tcPr>
            <w:tcW w:w="360" w:type="dxa"/>
            <w:vMerge/>
            <w:tcBorders>
              <w:top w:val="nil"/>
              <w:left w:val="nil"/>
              <w:bottom w:val="nil"/>
              <w:right w:val="nil"/>
            </w:tcBorders>
          </w:tcPr>
          <w:p w14:paraId="2D5BB995"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tcPr>
          <w:p w14:paraId="32EB57A8" w14:textId="378D4486" w:rsidR="0047474B" w:rsidRPr="00EA4B70" w:rsidRDefault="0047474B" w:rsidP="004747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08BE089" w:rsidR="0047474B" w:rsidRPr="0047474B" w:rsidRDefault="0047474B" w:rsidP="0047474B">
            <w:pPr>
              <w:spacing w:line="276" w:lineRule="auto"/>
              <w:jc w:val="right"/>
              <w:rPr>
                <w:color w:val="000000"/>
              </w:rPr>
            </w:pPr>
            <w:r w:rsidRPr="0047474B">
              <w:rPr>
                <w:color w:val="000000"/>
              </w:rPr>
              <w:t>0.807</w:t>
            </w:r>
          </w:p>
        </w:tc>
        <w:tc>
          <w:tcPr>
            <w:tcW w:w="1013" w:type="dxa"/>
            <w:tcBorders>
              <w:top w:val="nil"/>
              <w:left w:val="nil"/>
              <w:bottom w:val="nil"/>
              <w:right w:val="nil"/>
            </w:tcBorders>
            <w:vAlign w:val="bottom"/>
          </w:tcPr>
          <w:p w14:paraId="3C35E41A" w14:textId="20472808"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3B28C878" w14:textId="77777777" w:rsidTr="00195BF9">
        <w:trPr>
          <w:jc w:val="center"/>
        </w:trPr>
        <w:tc>
          <w:tcPr>
            <w:tcW w:w="360" w:type="dxa"/>
            <w:vMerge/>
            <w:tcBorders>
              <w:top w:val="nil"/>
              <w:left w:val="nil"/>
              <w:bottom w:val="single" w:sz="4" w:space="0" w:color="auto"/>
              <w:right w:val="nil"/>
            </w:tcBorders>
          </w:tcPr>
          <w:p w14:paraId="02A2AE2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35FF9FC7" w14:textId="418A9495" w:rsidR="0047474B" w:rsidRPr="00EA4B70" w:rsidRDefault="0047474B" w:rsidP="004747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single" w:sz="4" w:space="0" w:color="auto"/>
              <w:right w:val="nil"/>
            </w:tcBorders>
            <w:vAlign w:val="bottom"/>
          </w:tcPr>
          <w:p w14:paraId="2AA16313" w14:textId="39A0E108" w:rsidR="0047474B" w:rsidRPr="0047474B" w:rsidRDefault="0047474B" w:rsidP="0047474B">
            <w:pPr>
              <w:spacing w:line="276" w:lineRule="auto"/>
              <w:jc w:val="right"/>
              <w:rPr>
                <w:color w:val="000000"/>
              </w:rPr>
            </w:pPr>
            <w:r w:rsidRPr="0047474B">
              <w:rPr>
                <w:color w:val="000000"/>
              </w:rPr>
              <w:t>0.795</w:t>
            </w:r>
          </w:p>
        </w:tc>
        <w:tc>
          <w:tcPr>
            <w:tcW w:w="1013" w:type="dxa"/>
            <w:tcBorders>
              <w:top w:val="nil"/>
              <w:left w:val="nil"/>
              <w:bottom w:val="single" w:sz="4" w:space="0" w:color="auto"/>
              <w:right w:val="nil"/>
            </w:tcBorders>
            <w:vAlign w:val="bottom"/>
          </w:tcPr>
          <w:p w14:paraId="0C6288DA" w14:textId="66AAD663" w:rsidR="0047474B" w:rsidRPr="0047474B" w:rsidRDefault="0047474B" w:rsidP="0047474B">
            <w:pPr>
              <w:spacing w:line="276" w:lineRule="auto"/>
              <w:jc w:val="right"/>
              <w:rPr>
                <w:b/>
                <w:bCs/>
                <w:color w:val="000000"/>
              </w:rPr>
            </w:pPr>
            <w:r w:rsidRPr="0047474B">
              <w:rPr>
                <w:b/>
                <w:bCs/>
                <w:color w:val="000000"/>
              </w:rPr>
              <w:t>&lt;0.001</w:t>
            </w:r>
          </w:p>
        </w:tc>
      </w:tr>
      <w:tr w:rsidR="00E765AB" w:rsidRPr="00EA4B70" w14:paraId="3A9135C0" w14:textId="77777777" w:rsidTr="00195BF9">
        <w:trPr>
          <w:jc w:val="center"/>
        </w:trPr>
        <w:tc>
          <w:tcPr>
            <w:tcW w:w="3659" w:type="dxa"/>
            <w:gridSpan w:val="3"/>
            <w:tcBorders>
              <w:top w:val="single" w:sz="4" w:space="0" w:color="auto"/>
              <w:left w:val="nil"/>
              <w:bottom w:val="nil"/>
              <w:right w:val="nil"/>
            </w:tcBorders>
            <w:vAlign w:val="center"/>
          </w:tcPr>
          <w:p w14:paraId="70E1A23A" w14:textId="2E82D49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 xml:space="preserve">mass </w:t>
            </w:r>
            <w:r w:rsidRPr="00195BF9">
              <w:rPr>
                <w:b/>
                <w:bCs/>
                <w:color w:val="000000"/>
              </w:rPr>
              <w:t>(</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 xml:space="preserve"> =</w:t>
            </w:r>
            <w:r w:rsidRPr="00195BF9">
              <w:rPr>
                <w:b/>
                <w:bCs/>
                <w:color w:val="000000"/>
              </w:rPr>
              <w:t xml:space="preserve"> 0.</w:t>
            </w:r>
            <w:r w:rsidR="0047474B" w:rsidRPr="00195BF9">
              <w:rPr>
                <w:b/>
                <w:bCs/>
                <w:color w:val="000000"/>
              </w:rPr>
              <w:t>54</w:t>
            </w:r>
            <w:r w:rsidRPr="00195BF9">
              <w:rPr>
                <w:b/>
                <w:bCs/>
                <w:color w:val="000000"/>
              </w:rPr>
              <w:t>)</w:t>
            </w:r>
          </w:p>
        </w:tc>
        <w:tc>
          <w:tcPr>
            <w:tcW w:w="1013" w:type="dxa"/>
            <w:tcBorders>
              <w:top w:val="single" w:sz="4" w:space="0" w:color="auto"/>
              <w:left w:val="nil"/>
              <w:bottom w:val="nil"/>
              <w:right w:val="nil"/>
            </w:tcBorders>
            <w:vAlign w:val="center"/>
          </w:tcPr>
          <w:p w14:paraId="1B197459" w14:textId="77777777" w:rsidR="00E765AB" w:rsidRPr="00DA56AF" w:rsidRDefault="00E765AB" w:rsidP="00E765AB">
            <w:pPr>
              <w:spacing w:line="276" w:lineRule="auto"/>
              <w:jc w:val="right"/>
              <w:rPr>
                <w:color w:val="000000"/>
              </w:rPr>
            </w:pPr>
          </w:p>
        </w:tc>
      </w:tr>
      <w:tr w:rsidR="0047474B" w:rsidRPr="00EA4B70" w14:paraId="0FCD9FEB" w14:textId="77777777" w:rsidTr="00195BF9">
        <w:trPr>
          <w:jc w:val="center"/>
        </w:trPr>
        <w:tc>
          <w:tcPr>
            <w:tcW w:w="360" w:type="dxa"/>
            <w:vMerge w:val="restart"/>
            <w:tcBorders>
              <w:top w:val="nil"/>
              <w:left w:val="nil"/>
              <w:right w:val="nil"/>
            </w:tcBorders>
            <w:vAlign w:val="center"/>
          </w:tcPr>
          <w:p w14:paraId="4472D992" w14:textId="1E5AD953" w:rsidR="0047474B" w:rsidRPr="00C7309F" w:rsidRDefault="0047474B" w:rsidP="0047474B">
            <w:pPr>
              <w:spacing w:line="276" w:lineRule="auto"/>
              <w:rPr>
                <w:color w:val="000000"/>
              </w:rPr>
            </w:pPr>
          </w:p>
        </w:tc>
        <w:tc>
          <w:tcPr>
            <w:tcW w:w="1843" w:type="dxa"/>
            <w:tcBorders>
              <w:top w:val="nil"/>
              <w:left w:val="nil"/>
              <w:bottom w:val="nil"/>
              <w:right w:val="nil"/>
            </w:tcBorders>
            <w:vAlign w:val="center"/>
          </w:tcPr>
          <w:p w14:paraId="051182EB" w14:textId="07274DEC" w:rsidR="0047474B" w:rsidRPr="00EA4B70" w:rsidRDefault="0047474B" w:rsidP="0047474B">
            <w:pPr>
              <w:spacing w:line="276" w:lineRule="auto"/>
              <w:rPr>
                <w:i/>
                <w:iCs/>
                <w:color w:val="000000"/>
                <w:lang w:val="el-GR"/>
              </w:rPr>
            </w:pPr>
            <w:r w:rsidRPr="00EA4B70">
              <w:rPr>
                <w:i/>
                <w:iCs/>
                <w:color w:val="000000"/>
                <w:lang w:val="el-GR"/>
              </w:rPr>
              <w:t>χ</w:t>
            </w:r>
          </w:p>
        </w:tc>
        <w:tc>
          <w:tcPr>
            <w:tcW w:w="1456" w:type="dxa"/>
            <w:tcBorders>
              <w:top w:val="nil"/>
              <w:left w:val="nil"/>
              <w:bottom w:val="nil"/>
              <w:right w:val="nil"/>
            </w:tcBorders>
            <w:vAlign w:val="bottom"/>
          </w:tcPr>
          <w:p w14:paraId="0BD832C9" w14:textId="0585F31A" w:rsidR="0047474B" w:rsidRPr="0047474B" w:rsidRDefault="0047474B" w:rsidP="0047474B">
            <w:pPr>
              <w:spacing w:line="276" w:lineRule="auto"/>
              <w:jc w:val="right"/>
              <w:rPr>
                <w:color w:val="000000"/>
              </w:rPr>
            </w:pPr>
            <w:r w:rsidRPr="0047474B">
              <w:rPr>
                <w:color w:val="000000"/>
              </w:rPr>
              <w:t>0.097</w:t>
            </w:r>
          </w:p>
        </w:tc>
        <w:tc>
          <w:tcPr>
            <w:tcW w:w="1013" w:type="dxa"/>
            <w:tcBorders>
              <w:top w:val="nil"/>
              <w:left w:val="nil"/>
              <w:bottom w:val="nil"/>
              <w:right w:val="nil"/>
            </w:tcBorders>
            <w:vAlign w:val="bottom"/>
          </w:tcPr>
          <w:p w14:paraId="00211274" w14:textId="12D74F36" w:rsidR="0047474B" w:rsidRPr="0047474B" w:rsidRDefault="0047474B" w:rsidP="0047474B">
            <w:pPr>
              <w:spacing w:line="276" w:lineRule="auto"/>
              <w:jc w:val="right"/>
              <w:rPr>
                <w:b/>
                <w:bCs/>
                <w:color w:val="000000"/>
              </w:rPr>
            </w:pPr>
            <w:r w:rsidRPr="0047474B">
              <w:rPr>
                <w:color w:val="000000"/>
              </w:rPr>
              <w:t>0.15</w:t>
            </w:r>
            <w:r>
              <w:rPr>
                <w:color w:val="000000"/>
              </w:rPr>
              <w:t>0</w:t>
            </w:r>
          </w:p>
        </w:tc>
      </w:tr>
      <w:tr w:rsidR="0047474B" w:rsidRPr="00EA4B70" w14:paraId="439BDE53" w14:textId="77777777" w:rsidTr="00195BF9">
        <w:trPr>
          <w:jc w:val="center"/>
        </w:trPr>
        <w:tc>
          <w:tcPr>
            <w:tcW w:w="360" w:type="dxa"/>
            <w:vMerge/>
            <w:tcBorders>
              <w:left w:val="nil"/>
              <w:bottom w:val="single" w:sz="4" w:space="0" w:color="auto"/>
              <w:right w:val="nil"/>
            </w:tcBorders>
            <w:vAlign w:val="center"/>
          </w:tcPr>
          <w:p w14:paraId="216D52FE" w14:textId="77777777" w:rsidR="0047474B" w:rsidRPr="00EA4B70" w:rsidRDefault="0047474B" w:rsidP="0047474B">
            <w:pPr>
              <w:spacing w:line="276" w:lineRule="auto"/>
              <w:rPr>
                <w:b/>
                <w:bCs/>
                <w:i/>
                <w:iCs/>
                <w:color w:val="000000"/>
              </w:rPr>
            </w:pPr>
          </w:p>
        </w:tc>
        <w:tc>
          <w:tcPr>
            <w:tcW w:w="1843" w:type="dxa"/>
            <w:tcBorders>
              <w:top w:val="nil"/>
              <w:left w:val="nil"/>
              <w:bottom w:val="single" w:sz="4" w:space="0" w:color="auto"/>
              <w:right w:val="nil"/>
            </w:tcBorders>
            <w:vAlign w:val="center"/>
          </w:tcPr>
          <w:p w14:paraId="7A158CFF" w14:textId="1108496C" w:rsidR="0047474B" w:rsidRPr="00EA4B70" w:rsidRDefault="0047474B" w:rsidP="0047474B">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single" w:sz="4" w:space="0" w:color="auto"/>
              <w:right w:val="nil"/>
            </w:tcBorders>
            <w:vAlign w:val="bottom"/>
          </w:tcPr>
          <w:p w14:paraId="27CF11B8" w14:textId="7E634F0B" w:rsidR="0047474B" w:rsidRPr="0047474B" w:rsidRDefault="0047474B" w:rsidP="0047474B">
            <w:pPr>
              <w:spacing w:line="276" w:lineRule="auto"/>
              <w:jc w:val="right"/>
              <w:rPr>
                <w:color w:val="000000"/>
              </w:rPr>
            </w:pPr>
            <w:r w:rsidRPr="0047474B">
              <w:rPr>
                <w:color w:val="000000"/>
              </w:rPr>
              <w:t>-0.303</w:t>
            </w:r>
          </w:p>
        </w:tc>
        <w:tc>
          <w:tcPr>
            <w:tcW w:w="1013" w:type="dxa"/>
            <w:tcBorders>
              <w:top w:val="nil"/>
              <w:left w:val="nil"/>
              <w:bottom w:val="single" w:sz="4" w:space="0" w:color="auto"/>
              <w:right w:val="nil"/>
            </w:tcBorders>
            <w:vAlign w:val="bottom"/>
          </w:tcPr>
          <w:p w14:paraId="4DE775B7" w14:textId="173A8F2D"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6BD95C9E" w14:textId="77777777" w:rsidTr="00195BF9">
        <w:trPr>
          <w:jc w:val="center"/>
        </w:trPr>
        <w:tc>
          <w:tcPr>
            <w:tcW w:w="3659" w:type="dxa"/>
            <w:gridSpan w:val="3"/>
            <w:tcBorders>
              <w:top w:val="single" w:sz="4" w:space="0" w:color="auto"/>
              <w:left w:val="nil"/>
              <w:bottom w:val="nil"/>
              <w:right w:val="nil"/>
            </w:tcBorders>
            <w:vAlign w:val="center"/>
          </w:tcPr>
          <w:p w14:paraId="7315487C" w14:textId="2B606DB9" w:rsidR="0047474B" w:rsidRPr="00195BF9" w:rsidRDefault="0047474B" w:rsidP="0047474B">
            <w:pPr>
              <w:spacing w:line="276" w:lineRule="auto"/>
              <w:rPr>
                <w:b/>
                <w:bCs/>
                <w:color w:val="000000"/>
              </w:rPr>
            </w:pPr>
            <w:r w:rsidRPr="00195BF9">
              <w:rPr>
                <w:b/>
                <w:bCs/>
                <w:i/>
                <w:iCs/>
                <w:color w:val="000000"/>
              </w:rPr>
              <w:t>M</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0.80)</w:t>
            </w:r>
          </w:p>
        </w:tc>
        <w:tc>
          <w:tcPr>
            <w:tcW w:w="1013" w:type="dxa"/>
            <w:tcBorders>
              <w:top w:val="single" w:sz="4" w:space="0" w:color="auto"/>
              <w:left w:val="nil"/>
              <w:bottom w:val="nil"/>
              <w:right w:val="nil"/>
            </w:tcBorders>
            <w:vAlign w:val="center"/>
          </w:tcPr>
          <w:p w14:paraId="128AA49A" w14:textId="77777777" w:rsidR="0047474B" w:rsidRPr="00DA56AF" w:rsidRDefault="0047474B" w:rsidP="00E765AB">
            <w:pPr>
              <w:spacing w:line="276" w:lineRule="auto"/>
              <w:jc w:val="right"/>
              <w:rPr>
                <w:b/>
                <w:bCs/>
                <w:color w:val="000000"/>
              </w:rPr>
            </w:pPr>
          </w:p>
        </w:tc>
      </w:tr>
      <w:tr w:rsidR="0047474B" w:rsidRPr="00EA4B70" w14:paraId="0AEB23D4" w14:textId="77777777" w:rsidTr="00195BF9">
        <w:trPr>
          <w:jc w:val="center"/>
        </w:trPr>
        <w:tc>
          <w:tcPr>
            <w:tcW w:w="360" w:type="dxa"/>
            <w:tcBorders>
              <w:top w:val="nil"/>
              <w:left w:val="nil"/>
              <w:bottom w:val="single" w:sz="4" w:space="0" w:color="auto"/>
              <w:right w:val="nil"/>
            </w:tcBorders>
            <w:vAlign w:val="center"/>
          </w:tcPr>
          <w:p w14:paraId="567CA5C4" w14:textId="304CCC1A" w:rsidR="0047474B" w:rsidRPr="00EA4B70" w:rsidRDefault="0047474B" w:rsidP="0047474B">
            <w:pPr>
              <w:spacing w:line="276" w:lineRule="auto"/>
              <w:ind w:left="255"/>
              <w:rPr>
                <w:color w:val="000000"/>
              </w:rPr>
            </w:pPr>
          </w:p>
        </w:tc>
        <w:tc>
          <w:tcPr>
            <w:tcW w:w="1843" w:type="dxa"/>
            <w:tcBorders>
              <w:top w:val="nil"/>
              <w:left w:val="nil"/>
              <w:bottom w:val="single" w:sz="4" w:space="0" w:color="auto"/>
              <w:right w:val="nil"/>
            </w:tcBorders>
            <w:vAlign w:val="center"/>
          </w:tcPr>
          <w:p w14:paraId="06F04373" w14:textId="03FED337" w:rsidR="0047474B" w:rsidRPr="00EA4B70" w:rsidRDefault="0047474B" w:rsidP="0047474B">
            <w:pPr>
              <w:spacing w:line="276" w:lineRule="auto"/>
              <w:rPr>
                <w:i/>
                <w:iCs/>
                <w:color w:val="000000" w:themeColor="text1"/>
              </w:rPr>
            </w:pPr>
            <w:r w:rsidRPr="00EA4B70">
              <w:rPr>
                <w:i/>
                <w:iCs/>
                <w:color w:val="000000"/>
                <w:lang w:val="el-GR"/>
              </w:rPr>
              <w:t>χ</w:t>
            </w:r>
          </w:p>
        </w:tc>
        <w:tc>
          <w:tcPr>
            <w:tcW w:w="1456" w:type="dxa"/>
            <w:tcBorders>
              <w:top w:val="nil"/>
              <w:left w:val="nil"/>
              <w:bottom w:val="single" w:sz="4" w:space="0" w:color="auto"/>
              <w:right w:val="nil"/>
            </w:tcBorders>
            <w:vAlign w:val="bottom"/>
          </w:tcPr>
          <w:p w14:paraId="4A58394A" w14:textId="1ADAAB25" w:rsidR="0047474B" w:rsidRPr="0047474B" w:rsidRDefault="0047474B" w:rsidP="0047474B">
            <w:pPr>
              <w:spacing w:line="276" w:lineRule="auto"/>
              <w:jc w:val="right"/>
              <w:rPr>
                <w:color w:val="000000"/>
              </w:rPr>
            </w:pPr>
            <w:r w:rsidRPr="0047474B">
              <w:rPr>
                <w:color w:val="000000"/>
              </w:rPr>
              <w:t>-0.372</w:t>
            </w:r>
          </w:p>
        </w:tc>
        <w:tc>
          <w:tcPr>
            <w:tcW w:w="1013" w:type="dxa"/>
            <w:tcBorders>
              <w:top w:val="nil"/>
              <w:left w:val="nil"/>
              <w:bottom w:val="single" w:sz="4" w:space="0" w:color="auto"/>
              <w:right w:val="nil"/>
            </w:tcBorders>
            <w:vAlign w:val="bottom"/>
          </w:tcPr>
          <w:p w14:paraId="359AB3A9" w14:textId="4585BD68"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12E84436" w:rsidR="0047474B" w:rsidRPr="00195BF9" w:rsidRDefault="0047474B" w:rsidP="0047474B">
            <w:pPr>
              <w:spacing w:line="276" w:lineRule="auto"/>
              <w:rPr>
                <w:b/>
                <w:bCs/>
                <w:color w:val="000000" w:themeColor="text1"/>
              </w:rPr>
            </w:pPr>
            <w:r w:rsidRPr="00195BF9">
              <w:rPr>
                <w:b/>
                <w:bCs/>
                <w:i/>
                <w:iCs/>
                <w:color w:val="000000"/>
                <w:lang w:val="el-GR"/>
              </w:rPr>
              <w:t>χ</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0.92)</w:t>
            </w:r>
          </w:p>
        </w:tc>
        <w:tc>
          <w:tcPr>
            <w:tcW w:w="1013" w:type="dxa"/>
            <w:tcBorders>
              <w:top w:val="single" w:sz="4" w:space="0" w:color="auto"/>
              <w:left w:val="nil"/>
              <w:bottom w:val="nil"/>
              <w:right w:val="nil"/>
            </w:tcBorders>
            <w:vAlign w:val="bottom"/>
          </w:tcPr>
          <w:p w14:paraId="40C10D8F" w14:textId="77777777" w:rsidR="0047474B" w:rsidRPr="00DA56AF" w:rsidRDefault="0047474B" w:rsidP="00DA56AF">
            <w:pPr>
              <w:spacing w:line="276" w:lineRule="auto"/>
              <w:jc w:val="right"/>
              <w:rPr>
                <w:b/>
                <w:bCs/>
                <w:color w:val="000000"/>
              </w:rPr>
            </w:pPr>
          </w:p>
        </w:tc>
      </w:tr>
      <w:tr w:rsidR="004747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47474B" w:rsidRPr="00EA4B70" w:rsidRDefault="0047474B" w:rsidP="0047474B">
            <w:pPr>
              <w:spacing w:line="276" w:lineRule="auto"/>
              <w:rPr>
                <w:color w:val="000000"/>
              </w:rPr>
            </w:pPr>
          </w:p>
        </w:tc>
        <w:tc>
          <w:tcPr>
            <w:tcW w:w="1843" w:type="dxa"/>
            <w:tcBorders>
              <w:top w:val="nil"/>
              <w:left w:val="nil"/>
              <w:bottom w:val="nil"/>
              <w:right w:val="nil"/>
            </w:tcBorders>
            <w:vAlign w:val="bottom"/>
          </w:tcPr>
          <w:p w14:paraId="65881503" w14:textId="7B3FC1AB" w:rsidR="0047474B" w:rsidRPr="00E625B1" w:rsidRDefault="0047474B" w:rsidP="004747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05087C7C" w:rsidR="0047474B" w:rsidRPr="0047474B" w:rsidRDefault="0047474B" w:rsidP="0047474B">
            <w:pPr>
              <w:spacing w:line="276" w:lineRule="auto"/>
              <w:jc w:val="right"/>
              <w:rPr>
                <w:color w:val="000000"/>
              </w:rPr>
            </w:pPr>
            <w:r w:rsidRPr="0047474B">
              <w:rPr>
                <w:color w:val="000000"/>
              </w:rPr>
              <w:t>0.261</w:t>
            </w:r>
          </w:p>
        </w:tc>
        <w:tc>
          <w:tcPr>
            <w:tcW w:w="1013" w:type="dxa"/>
            <w:tcBorders>
              <w:top w:val="nil"/>
              <w:left w:val="nil"/>
              <w:bottom w:val="nil"/>
              <w:right w:val="nil"/>
            </w:tcBorders>
            <w:vAlign w:val="bottom"/>
          </w:tcPr>
          <w:p w14:paraId="454736DF" w14:textId="531904BC"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47474B" w:rsidRPr="00EA4B70" w:rsidRDefault="0047474B" w:rsidP="004747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41E5A8DA" w:rsidR="0047474B" w:rsidRPr="0047474B" w:rsidRDefault="0047474B" w:rsidP="0047474B">
            <w:pPr>
              <w:spacing w:line="276" w:lineRule="auto"/>
              <w:jc w:val="right"/>
              <w:rPr>
                <w:color w:val="000000"/>
              </w:rPr>
            </w:pPr>
            <w:r w:rsidRPr="0047474B">
              <w:rPr>
                <w:color w:val="000000"/>
              </w:rPr>
              <w:t>-0.122</w:t>
            </w:r>
          </w:p>
        </w:tc>
        <w:tc>
          <w:tcPr>
            <w:tcW w:w="1013" w:type="dxa"/>
            <w:tcBorders>
              <w:top w:val="nil"/>
              <w:left w:val="nil"/>
              <w:bottom w:val="single" w:sz="4" w:space="0" w:color="auto"/>
              <w:right w:val="nil"/>
            </w:tcBorders>
            <w:vAlign w:val="bottom"/>
          </w:tcPr>
          <w:p w14:paraId="3EE7A84F" w14:textId="60BF6326" w:rsidR="0047474B" w:rsidRPr="0047474B" w:rsidRDefault="0047474B" w:rsidP="0047474B">
            <w:pPr>
              <w:spacing w:line="276" w:lineRule="auto"/>
              <w:jc w:val="right"/>
              <w:rPr>
                <w:b/>
                <w:bCs/>
                <w:color w:val="000000"/>
              </w:rPr>
            </w:pPr>
            <w:r w:rsidRPr="0047474B">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06DC6BF3" w:rsidR="0047474B" w:rsidRPr="00195BF9" w:rsidRDefault="0047474B" w:rsidP="0047474B">
            <w:pPr>
              <w:spacing w:line="276" w:lineRule="auto"/>
              <w:rPr>
                <w:b/>
                <w:bCs/>
                <w:color w:val="000000"/>
              </w:rPr>
            </w:pPr>
            <w:r w:rsidRPr="00195BF9">
              <w:rPr>
                <w:b/>
                <w:bCs/>
                <w:i/>
                <w:iCs/>
                <w:color w:val="000000" w:themeColor="text1"/>
                <w:lang w:val="el-GR"/>
              </w:rPr>
              <w:t>β</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0.41)</w:t>
            </w:r>
          </w:p>
        </w:tc>
        <w:tc>
          <w:tcPr>
            <w:tcW w:w="1013" w:type="dxa"/>
            <w:tcBorders>
              <w:top w:val="single" w:sz="4" w:space="0" w:color="auto"/>
              <w:left w:val="nil"/>
              <w:bottom w:val="nil"/>
              <w:right w:val="nil"/>
            </w:tcBorders>
            <w:vAlign w:val="bottom"/>
          </w:tcPr>
          <w:p w14:paraId="54D1D489" w14:textId="77777777" w:rsidR="0047474B" w:rsidRPr="00DA56AF" w:rsidRDefault="0047474B" w:rsidP="00DA56AF">
            <w:pPr>
              <w:spacing w:line="276" w:lineRule="auto"/>
              <w:jc w:val="right"/>
              <w:rPr>
                <w:b/>
                <w:bCs/>
                <w:color w:val="000000"/>
              </w:rPr>
            </w:pPr>
          </w:p>
        </w:tc>
      </w:tr>
      <w:tr w:rsidR="004747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47474B" w:rsidRPr="00EA4B70" w:rsidRDefault="0047474B" w:rsidP="0047474B">
            <w:pPr>
              <w:spacing w:line="276" w:lineRule="auto"/>
              <w:rPr>
                <w:color w:val="000000"/>
              </w:rPr>
            </w:pPr>
          </w:p>
        </w:tc>
        <w:tc>
          <w:tcPr>
            <w:tcW w:w="1843" w:type="dxa"/>
            <w:tcBorders>
              <w:top w:val="nil"/>
              <w:left w:val="nil"/>
              <w:bottom w:val="nil"/>
              <w:right w:val="nil"/>
            </w:tcBorders>
            <w:vAlign w:val="center"/>
          </w:tcPr>
          <w:p w14:paraId="4A8116F3" w14:textId="1B364E7B" w:rsidR="0047474B" w:rsidRPr="00EA4B70" w:rsidRDefault="0047474B" w:rsidP="004747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763045F8" w:rsidR="0047474B" w:rsidRPr="0047474B" w:rsidRDefault="0047474B" w:rsidP="0047474B">
            <w:pPr>
              <w:spacing w:line="276" w:lineRule="auto"/>
              <w:jc w:val="right"/>
              <w:rPr>
                <w:b/>
                <w:bCs/>
                <w:color w:val="000000"/>
              </w:rPr>
            </w:pPr>
            <w:r w:rsidRPr="0047474B">
              <w:rPr>
                <w:color w:val="000000"/>
              </w:rPr>
              <w:t>-0.201</w:t>
            </w:r>
          </w:p>
        </w:tc>
        <w:tc>
          <w:tcPr>
            <w:tcW w:w="1013" w:type="dxa"/>
            <w:tcBorders>
              <w:top w:val="nil"/>
              <w:left w:val="nil"/>
              <w:bottom w:val="nil"/>
              <w:right w:val="nil"/>
            </w:tcBorders>
            <w:vAlign w:val="bottom"/>
          </w:tcPr>
          <w:p w14:paraId="01CCD467" w14:textId="58A9A140"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A2887BF" w14:textId="77777777" w:rsidTr="00195BF9">
        <w:trPr>
          <w:jc w:val="center"/>
        </w:trPr>
        <w:tc>
          <w:tcPr>
            <w:tcW w:w="360" w:type="dxa"/>
            <w:vMerge/>
            <w:tcBorders>
              <w:left w:val="nil"/>
              <w:right w:val="nil"/>
            </w:tcBorders>
            <w:vAlign w:val="bottom"/>
          </w:tcPr>
          <w:p w14:paraId="70AA26C7"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A9E8226" w14:textId="3E534680" w:rsidR="0047474B" w:rsidRPr="00EA4B70" w:rsidRDefault="0047474B" w:rsidP="0047474B">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nil"/>
              <w:right w:val="nil"/>
            </w:tcBorders>
            <w:vAlign w:val="bottom"/>
          </w:tcPr>
          <w:p w14:paraId="3DF3CE56" w14:textId="4270B2D7" w:rsidR="0047474B" w:rsidRPr="0047474B" w:rsidRDefault="0047474B" w:rsidP="0047474B">
            <w:pPr>
              <w:spacing w:line="276" w:lineRule="auto"/>
              <w:jc w:val="right"/>
              <w:rPr>
                <w:b/>
                <w:bCs/>
                <w:color w:val="000000"/>
              </w:rPr>
            </w:pPr>
            <w:r w:rsidRPr="0047474B">
              <w:rPr>
                <w:color w:val="000000"/>
              </w:rPr>
              <w:t>-0.048</w:t>
            </w:r>
          </w:p>
        </w:tc>
        <w:tc>
          <w:tcPr>
            <w:tcW w:w="1013" w:type="dxa"/>
            <w:tcBorders>
              <w:top w:val="nil"/>
              <w:left w:val="nil"/>
              <w:bottom w:val="nil"/>
              <w:right w:val="nil"/>
            </w:tcBorders>
            <w:vAlign w:val="bottom"/>
          </w:tcPr>
          <w:p w14:paraId="4D3F8D9C" w14:textId="5985A75B" w:rsidR="0047474B" w:rsidRPr="0047474B" w:rsidRDefault="0047474B" w:rsidP="0047474B">
            <w:pPr>
              <w:spacing w:line="276" w:lineRule="auto"/>
              <w:jc w:val="right"/>
              <w:rPr>
                <w:b/>
                <w:bCs/>
                <w:i/>
                <w:iCs/>
                <w:color w:val="000000"/>
              </w:rPr>
            </w:pPr>
            <w:r w:rsidRPr="0047474B">
              <w:rPr>
                <w:color w:val="000000"/>
              </w:rPr>
              <w:t>0.332</w:t>
            </w:r>
          </w:p>
        </w:tc>
      </w:tr>
      <w:tr w:rsidR="0047474B" w:rsidRPr="00EA4B70" w14:paraId="6B87AA05" w14:textId="77777777" w:rsidTr="00195BF9">
        <w:trPr>
          <w:jc w:val="center"/>
        </w:trPr>
        <w:tc>
          <w:tcPr>
            <w:tcW w:w="360" w:type="dxa"/>
            <w:vMerge/>
            <w:tcBorders>
              <w:left w:val="nil"/>
              <w:right w:val="nil"/>
            </w:tcBorders>
            <w:vAlign w:val="bottom"/>
          </w:tcPr>
          <w:p w14:paraId="1FEC5759" w14:textId="77777777" w:rsidR="0047474B" w:rsidRPr="00EA4B70" w:rsidRDefault="0047474B" w:rsidP="004747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47474B" w:rsidRPr="00EA4B70" w:rsidRDefault="0047474B" w:rsidP="004747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103C671A" w:rsidR="0047474B" w:rsidRPr="0047474B" w:rsidRDefault="0047474B" w:rsidP="0047474B">
            <w:pPr>
              <w:spacing w:line="276" w:lineRule="auto"/>
              <w:jc w:val="right"/>
              <w:rPr>
                <w:b/>
                <w:bCs/>
                <w:color w:val="000000"/>
              </w:rPr>
            </w:pPr>
            <w:r w:rsidRPr="0047474B">
              <w:rPr>
                <w:color w:val="000000"/>
              </w:rPr>
              <w:t>0.49</w:t>
            </w:r>
            <w:r>
              <w:rPr>
                <w:color w:val="000000"/>
              </w:rPr>
              <w:t>0</w:t>
            </w:r>
          </w:p>
        </w:tc>
        <w:tc>
          <w:tcPr>
            <w:tcW w:w="1013" w:type="dxa"/>
            <w:tcBorders>
              <w:top w:val="nil"/>
              <w:left w:val="nil"/>
              <w:bottom w:val="nil"/>
              <w:right w:val="nil"/>
            </w:tcBorders>
            <w:vAlign w:val="bottom"/>
          </w:tcPr>
          <w:p w14:paraId="39577747" w14:textId="35AD7CB7" w:rsidR="0047474B" w:rsidRPr="0047474B" w:rsidRDefault="0047474B" w:rsidP="0047474B">
            <w:pPr>
              <w:spacing w:line="276" w:lineRule="auto"/>
              <w:jc w:val="right"/>
              <w:rPr>
                <w:b/>
                <w:bCs/>
                <w:i/>
                <w:iCs/>
                <w:color w:val="000000"/>
              </w:rPr>
            </w:pPr>
            <w:r w:rsidRPr="0047474B">
              <w:rPr>
                <w:b/>
                <w:bCs/>
                <w:color w:val="000000"/>
              </w:rPr>
              <w:t>&lt;0.001</w:t>
            </w:r>
          </w:p>
        </w:tc>
      </w:tr>
      <w:tr w:rsidR="004747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47474B" w:rsidRPr="00EA4B70" w:rsidRDefault="0047474B" w:rsidP="004747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47474B" w:rsidRPr="00EA4B70" w:rsidRDefault="0047474B" w:rsidP="004747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31F4D90C" w:rsidR="0047474B" w:rsidRPr="0047474B" w:rsidRDefault="0047474B" w:rsidP="0047474B">
            <w:pPr>
              <w:spacing w:line="276" w:lineRule="auto"/>
              <w:jc w:val="right"/>
              <w:rPr>
                <w:b/>
                <w:bCs/>
                <w:color w:val="000000"/>
              </w:rPr>
            </w:pPr>
            <w:r w:rsidRPr="0047474B">
              <w:rPr>
                <w:color w:val="000000"/>
              </w:rPr>
              <w:t>-0.053</w:t>
            </w:r>
          </w:p>
        </w:tc>
        <w:tc>
          <w:tcPr>
            <w:tcW w:w="1013" w:type="dxa"/>
            <w:tcBorders>
              <w:top w:val="nil"/>
              <w:left w:val="nil"/>
              <w:bottom w:val="single" w:sz="4" w:space="0" w:color="auto"/>
              <w:right w:val="nil"/>
            </w:tcBorders>
            <w:vAlign w:val="bottom"/>
          </w:tcPr>
          <w:p w14:paraId="7C6D95E4" w14:textId="7EA0FAAA" w:rsidR="0047474B" w:rsidRPr="0047474B" w:rsidRDefault="0047474B" w:rsidP="0047474B">
            <w:pPr>
              <w:spacing w:line="276" w:lineRule="auto"/>
              <w:jc w:val="right"/>
              <w:rPr>
                <w:b/>
                <w:bCs/>
                <w:i/>
                <w:iCs/>
                <w:color w:val="000000"/>
              </w:rPr>
            </w:pPr>
            <w:r w:rsidRPr="0047474B">
              <w:rPr>
                <w:color w:val="000000"/>
              </w:rPr>
              <w:t>0.546</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0C6A5F58" w:rsidR="0047474B" w:rsidRPr="00195BF9" w:rsidRDefault="0047474B" w:rsidP="0047474B">
            <w:pPr>
              <w:spacing w:line="276" w:lineRule="auto"/>
              <w:rPr>
                <w:b/>
                <w:bCs/>
                <w:color w:val="000000"/>
              </w:rPr>
            </w:pPr>
            <w:r w:rsidRPr="00195BF9">
              <w:rPr>
                <w:b/>
                <w:bCs/>
                <w:i/>
                <w:iCs/>
                <w:color w:val="000000"/>
              </w:rPr>
              <w:t>Soil N</w:t>
            </w:r>
            <w:r w:rsidRPr="00195BF9">
              <w:rPr>
                <w:b/>
                <w:bCs/>
                <w:color w:val="000000" w:themeColor="text1"/>
              </w:rPr>
              <w:t xml:space="preserve"> </w:t>
            </w:r>
            <w:r w:rsidRPr="00195BF9">
              <w:rPr>
                <w:b/>
                <w:bCs/>
                <w:color w:val="000000"/>
              </w:rPr>
              <w:t>(R</w:t>
            </w:r>
            <w:r w:rsidRPr="00195BF9">
              <w:rPr>
                <w:b/>
                <w:bCs/>
                <w:color w:val="000000"/>
                <w:vertAlign w:val="superscript"/>
              </w:rPr>
              <w:t>2</w:t>
            </w:r>
            <w:r w:rsidRPr="00195BF9">
              <w:rPr>
                <w:b/>
                <w:bCs/>
                <w:color w:val="000000"/>
                <w:vertAlign w:val="subscript"/>
              </w:rPr>
              <w:t>c</w:t>
            </w:r>
            <w:r w:rsidRPr="00195BF9">
              <w:rPr>
                <w:b/>
                <w:bCs/>
                <w:color w:val="000000"/>
              </w:rPr>
              <w:t xml:space="preserve"> = 0.39)</w:t>
            </w:r>
          </w:p>
        </w:tc>
        <w:tc>
          <w:tcPr>
            <w:tcW w:w="1013" w:type="dxa"/>
            <w:tcBorders>
              <w:top w:val="single" w:sz="4" w:space="0" w:color="auto"/>
              <w:left w:val="nil"/>
              <w:bottom w:val="nil"/>
              <w:right w:val="nil"/>
            </w:tcBorders>
            <w:vAlign w:val="center"/>
          </w:tcPr>
          <w:p w14:paraId="1C1FD3AD" w14:textId="77777777" w:rsidR="0047474B" w:rsidRPr="00DA56AF" w:rsidRDefault="0047474B" w:rsidP="00DA56AF">
            <w:pPr>
              <w:spacing w:line="276" w:lineRule="auto"/>
              <w:jc w:val="right"/>
              <w:rPr>
                <w:b/>
                <w:bCs/>
                <w:color w:val="000000"/>
              </w:rPr>
            </w:pPr>
          </w:p>
        </w:tc>
      </w:tr>
      <w:tr w:rsidR="00DA56AF" w:rsidRPr="00EA4B70" w14:paraId="7602C4C0" w14:textId="77777777" w:rsidTr="00195BF9">
        <w:trPr>
          <w:jc w:val="center"/>
        </w:trPr>
        <w:tc>
          <w:tcPr>
            <w:tcW w:w="360" w:type="dxa"/>
            <w:tcBorders>
              <w:top w:val="nil"/>
              <w:left w:val="nil"/>
              <w:bottom w:val="single" w:sz="4" w:space="0" w:color="auto"/>
              <w:right w:val="nil"/>
            </w:tcBorders>
          </w:tcPr>
          <w:p w14:paraId="3C142951" w14:textId="3D525C8D"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13" w:type="dxa"/>
            <w:tcBorders>
              <w:top w:val="nil"/>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r w:rsidR="0047474B" w:rsidRPr="00EA4B70" w14:paraId="60E08345" w14:textId="77777777" w:rsidTr="00195BF9">
        <w:trPr>
          <w:jc w:val="center"/>
        </w:trPr>
        <w:tc>
          <w:tcPr>
            <w:tcW w:w="3659" w:type="dxa"/>
            <w:gridSpan w:val="3"/>
            <w:tcBorders>
              <w:top w:val="single" w:sz="4" w:space="0" w:color="auto"/>
              <w:left w:val="nil"/>
              <w:bottom w:val="nil"/>
              <w:right w:val="nil"/>
            </w:tcBorders>
            <w:vAlign w:val="center"/>
          </w:tcPr>
          <w:p w14:paraId="7DAAD30E" w14:textId="1E5437ED" w:rsidR="0047474B" w:rsidRPr="00195BF9" w:rsidRDefault="0047474B" w:rsidP="0047474B">
            <w:pPr>
              <w:spacing w:line="276" w:lineRule="auto"/>
              <w:rPr>
                <w:b/>
                <w:bCs/>
                <w:color w:val="000000"/>
              </w:rPr>
            </w:pPr>
            <w:r w:rsidRPr="00195BF9">
              <w:rPr>
                <w:b/>
                <w:bCs/>
                <w:i/>
                <w:iCs/>
                <w:color w:val="000000"/>
              </w:rPr>
              <w:t>VPD</w:t>
            </w:r>
            <w:r w:rsidRPr="00195BF9">
              <w:rPr>
                <w:b/>
                <w:bCs/>
                <w:color w:val="000000"/>
                <w:vertAlign w:val="subscript"/>
              </w:rPr>
              <w:t>4</w:t>
            </w:r>
            <w:r w:rsidRPr="00195BF9">
              <w:rPr>
                <w:b/>
                <w:bCs/>
                <w:color w:val="000000"/>
              </w:rPr>
              <w:t xml:space="preserve"> (R</w:t>
            </w:r>
            <w:r w:rsidRPr="00195BF9">
              <w:rPr>
                <w:b/>
                <w:bCs/>
                <w:color w:val="000000"/>
                <w:vertAlign w:val="superscript"/>
              </w:rPr>
              <w:t>2</w:t>
            </w:r>
            <w:r w:rsidRPr="00195BF9">
              <w:rPr>
                <w:b/>
                <w:bCs/>
                <w:color w:val="000000"/>
                <w:vertAlign w:val="subscript"/>
              </w:rPr>
              <w:t>c</w:t>
            </w:r>
            <w:r w:rsidRPr="00195BF9">
              <w:rPr>
                <w:b/>
                <w:bCs/>
                <w:color w:val="000000"/>
              </w:rPr>
              <w:t xml:space="preserve"> = 0.56)</w:t>
            </w:r>
          </w:p>
        </w:tc>
        <w:tc>
          <w:tcPr>
            <w:tcW w:w="1013" w:type="dxa"/>
            <w:tcBorders>
              <w:top w:val="single" w:sz="4" w:space="0" w:color="auto"/>
              <w:left w:val="nil"/>
              <w:bottom w:val="nil"/>
              <w:right w:val="nil"/>
            </w:tcBorders>
            <w:vAlign w:val="center"/>
          </w:tcPr>
          <w:p w14:paraId="1D6FB0DB" w14:textId="77777777" w:rsidR="0047474B" w:rsidRPr="00DA56AF" w:rsidRDefault="0047474B" w:rsidP="00DA56AF">
            <w:pPr>
              <w:spacing w:line="276" w:lineRule="auto"/>
              <w:jc w:val="right"/>
              <w:rPr>
                <w:b/>
                <w:bCs/>
                <w:color w:val="000000"/>
              </w:rPr>
            </w:pPr>
          </w:p>
        </w:tc>
      </w:tr>
      <w:tr w:rsidR="00DA56AF" w:rsidRPr="00EA4B70" w14:paraId="31238C74" w14:textId="77777777" w:rsidTr="00195BF9">
        <w:trPr>
          <w:jc w:val="center"/>
        </w:trPr>
        <w:tc>
          <w:tcPr>
            <w:tcW w:w="360" w:type="dxa"/>
            <w:tcBorders>
              <w:top w:val="nil"/>
              <w:left w:val="nil"/>
              <w:bottom w:val="single" w:sz="4" w:space="0" w:color="auto"/>
              <w:right w:val="nil"/>
            </w:tcBorders>
          </w:tcPr>
          <w:p w14:paraId="32149DDC" w14:textId="32B5BE2A" w:rsidR="00DA56AF" w:rsidRPr="00EA4B70" w:rsidRDefault="00DA56AF" w:rsidP="0047474B">
            <w:pPr>
              <w:spacing w:line="276" w:lineRule="auto"/>
              <w:rPr>
                <w:color w:val="000000"/>
              </w:rPr>
            </w:pPr>
          </w:p>
        </w:tc>
        <w:tc>
          <w:tcPr>
            <w:tcW w:w="1843" w:type="dxa"/>
            <w:tcBorders>
              <w:top w:val="nil"/>
              <w:left w:val="nil"/>
              <w:bottom w:val="single" w:sz="4" w:space="0" w:color="auto"/>
              <w:right w:val="nil"/>
            </w:tcBorders>
            <w:vAlign w:val="center"/>
          </w:tcPr>
          <w:p w14:paraId="5BF8DBE2" w14:textId="6FE9EEDB"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6" w:type="dxa"/>
            <w:tcBorders>
              <w:top w:val="nil"/>
              <w:left w:val="nil"/>
              <w:bottom w:val="single" w:sz="4" w:space="0" w:color="auto"/>
              <w:right w:val="nil"/>
            </w:tcBorders>
            <w:vAlign w:val="center"/>
          </w:tcPr>
          <w:p w14:paraId="75185A92" w14:textId="784A8E10" w:rsidR="00DA56AF" w:rsidRPr="00DA56AF" w:rsidRDefault="00DA56AF" w:rsidP="00DA56AF">
            <w:pPr>
              <w:spacing w:line="276" w:lineRule="auto"/>
              <w:jc w:val="right"/>
              <w:rPr>
                <w:color w:val="000000"/>
              </w:rPr>
            </w:pPr>
            <w:r w:rsidRPr="00DA56AF">
              <w:rPr>
                <w:color w:val="000000"/>
              </w:rPr>
              <w:t>-0.626</w:t>
            </w:r>
          </w:p>
        </w:tc>
        <w:tc>
          <w:tcPr>
            <w:tcW w:w="1013" w:type="dxa"/>
            <w:tcBorders>
              <w:top w:val="nil"/>
              <w:left w:val="nil"/>
              <w:bottom w:val="single" w:sz="4" w:space="0" w:color="auto"/>
              <w:right w:val="nil"/>
            </w:tcBorders>
            <w:vAlign w:val="center"/>
          </w:tcPr>
          <w:p w14:paraId="42577B57" w14:textId="294B4A11" w:rsidR="00DA56AF" w:rsidRPr="00DA56AF" w:rsidRDefault="00DA56AF" w:rsidP="00DA56AF">
            <w:pPr>
              <w:spacing w:line="276" w:lineRule="auto"/>
              <w:jc w:val="right"/>
              <w:rPr>
                <w:b/>
                <w:bCs/>
                <w:i/>
                <w:iCs/>
                <w:color w:val="000000"/>
              </w:rPr>
            </w:pPr>
            <w:r w:rsidRPr="00DA56AF">
              <w:rPr>
                <w:b/>
                <w:bCs/>
                <w:color w:val="000000"/>
              </w:rPr>
              <w:t>&lt;0.001</w:t>
            </w:r>
          </w:p>
        </w:tc>
      </w:tr>
    </w:tbl>
    <w:p w14:paraId="32515369" w14:textId="3E3D1567" w:rsidR="003109E7" w:rsidRPr="0047474B" w:rsidRDefault="000C287B" w:rsidP="0025039E">
      <w:pPr>
        <w:spacing w:line="360" w:lineRule="auto"/>
        <w:rPr>
          <w:color w:val="000000" w:themeColor="text1"/>
        </w:rPr>
      </w:pPr>
      <w:r w:rsidRPr="00E94E5D">
        <w:rPr>
          <w:color w:val="000000" w:themeColor="text1"/>
          <w:vertAlign w:val="superscript"/>
        </w:rPr>
        <w:t>*</w:t>
      </w:r>
      <w:r w:rsidR="003109E7">
        <w:rPr>
          <w:color w:val="000000" w:themeColor="text1"/>
        </w:rPr>
        <w:t xml:space="preserve">Reported coefficients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r w:rsidR="0047474B">
        <w:rPr>
          <w:color w:val="000000"/>
        </w:rPr>
        <w:t>, R</w:t>
      </w:r>
      <w:r w:rsidR="0047474B">
        <w:rPr>
          <w:color w:val="000000"/>
          <w:vertAlign w:val="superscript"/>
        </w:rPr>
        <w:t>2</w:t>
      </w:r>
      <w:r w:rsidR="0047474B">
        <w:rPr>
          <w:color w:val="000000"/>
          <w:vertAlign w:val="subscript"/>
        </w:rPr>
        <w:t>c</w:t>
      </w:r>
      <w:r w:rsidR="0047474B">
        <w:rPr>
          <w:color w:val="000000"/>
        </w:rPr>
        <w:t xml:space="preserve"> = conditional R</w:t>
      </w:r>
      <w:r w:rsidR="0047474B">
        <w:rPr>
          <w:color w:val="000000"/>
          <w:vertAlign w:val="superscript"/>
        </w:rPr>
        <w:t>2</w:t>
      </w:r>
      <w:r w:rsidR="0047474B">
        <w:rPr>
          <w:color w:val="000000"/>
        </w:rPr>
        <w:t xml:space="preserve"> value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303A2356" w:rsidR="002052B6" w:rsidRPr="000E5BEF" w:rsidRDefault="00E04726" w:rsidP="0025039E">
      <w:pPr>
        <w:spacing w:line="360" w:lineRule="auto"/>
        <w:rPr>
          <w:b/>
          <w:bCs/>
          <w:color w:val="000000" w:themeColor="text1"/>
        </w:rPr>
      </w:pPr>
      <w:r>
        <w:rPr>
          <w:b/>
          <w:bCs/>
          <w:noProof/>
          <w:color w:val="000000" w:themeColor="text1"/>
        </w:rPr>
        <w:drawing>
          <wp:inline distT="0" distB="0" distL="0" distR="0" wp14:anchorId="416A5E6D" wp14:editId="1A7893AD">
            <wp:extent cx="5943600" cy="3397250"/>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a:stretch>
                      <a:fillRect/>
                    </a:stretch>
                  </pic:blipFill>
                  <pic:spPr>
                    <a:xfrm>
                      <a:off x="0" y="0"/>
                      <a:ext cx="5943600" cy="3397250"/>
                    </a:xfrm>
                    <a:prstGeom prst="rect">
                      <a:avLst/>
                    </a:prstGeom>
                  </pic:spPr>
                </pic:pic>
              </a:graphicData>
            </a:graphic>
          </wp:inline>
        </w:drawing>
      </w:r>
    </w:p>
    <w:p w14:paraId="10E20C1A" w14:textId="18C5375F"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 &lt; 0.05, while dashed arrows indicate bivariate relationships where </w:t>
      </w:r>
      <w:r w:rsidR="00E04726">
        <w:rPr>
          <w:i/>
          <w:iCs/>
          <w:color w:val="000000" w:themeColor="text1"/>
        </w:rPr>
        <w:t>p</w:t>
      </w:r>
      <w:r w:rsidR="00E04726">
        <w:rPr>
          <w:color w:val="000000" w:themeColor="text1"/>
        </w:rPr>
        <w:t xml:space="preserve"> &gt; 0.05. Positive model coefficients are indicated through blue arrows, while negative model coefficients are indicated through red arrows.</w:t>
      </w:r>
      <w:r w:rsidR="00E04726" w:rsidRPr="00E04726">
        <w:rPr>
          <w:color w:val="000000" w:themeColor="text1"/>
        </w:rPr>
        <w:t xml:space="preserve"> </w:t>
      </w:r>
      <w:r w:rsidR="00E04726">
        <w:rPr>
          <w:color w:val="000000" w:themeColor="text1"/>
        </w:rPr>
        <w:t>Arrow thickness scales with the standardized model coefficient</w:t>
      </w:r>
      <w:commentRangeStart w:id="824"/>
      <w:commentRangeStart w:id="825"/>
      <w:r w:rsidR="00E04726">
        <w:rPr>
          <w:color w:val="000000" w:themeColor="text1"/>
        </w:rPr>
        <w:t xml:space="preserve"> </w:t>
      </w:r>
      <w:commentRangeEnd w:id="824"/>
      <w:r w:rsidR="00E04726">
        <w:rPr>
          <w:rStyle w:val="CommentReference"/>
          <w:rFonts w:eastAsiaTheme="minorHAnsi" w:cs="Times New Roman (Body CS)"/>
        </w:rPr>
        <w:commentReference w:id="824"/>
      </w:r>
      <w:commentRangeEnd w:id="825"/>
      <w:r w:rsidR="00E04726">
        <w:rPr>
          <w:rStyle w:val="CommentReference"/>
          <w:rFonts w:eastAsiaTheme="minorHAnsi" w:cs="Times New Roman (Body CS)"/>
        </w:rPr>
        <w:commentReference w:id="825"/>
      </w:r>
      <w:r w:rsidR="00E04726">
        <w:rPr>
          <w:color w:val="000000" w:themeColor="text1"/>
        </w:rPr>
        <w:t xml:space="preserve">of each bivariate relationship. </w:t>
      </w:r>
      <w:r w:rsidR="00E8501A">
        <w:rPr>
          <w:color w:val="000000" w:themeColor="text1"/>
        </w:rPr>
        <w:t>A positive coefficient</w:t>
      </w:r>
      <w:ins w:id="826" w:author="Perkowski, Evan A" w:date="2023-01-17T16:10:00Z">
        <w:r w:rsidR="003E2425">
          <w:rPr>
            <w:color w:val="000000" w:themeColor="text1"/>
          </w:rPr>
          <w:t xml:space="preserve"> (blue arrow)</w:t>
        </w:r>
      </w:ins>
      <w:r w:rsidR="00E04726">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w:t>
      </w:r>
      <w:ins w:id="827" w:author="Perkowski, Evan A" w:date="2023-01-17T16:10:00Z">
        <w:r w:rsidR="003E2425">
          <w:rPr>
            <w:color w:val="000000" w:themeColor="text1"/>
          </w:rPr>
          <w:t xml:space="preserve">(blue arrow) </w:t>
        </w:r>
      </w:ins>
      <w:r w:rsidR="00E8501A">
        <w:rPr>
          <w:color w:val="000000" w:themeColor="text1"/>
        </w:rPr>
        <w:t>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7A0EAE67" w14:textId="589FF9FB" w:rsidR="008829B8" w:rsidRDefault="001145EF" w:rsidP="0025039E">
      <w:pPr>
        <w:autoSpaceDE w:val="0"/>
        <w:autoSpaceDN w:val="0"/>
        <w:adjustRightInd w:val="0"/>
        <w:spacing w:line="360" w:lineRule="auto"/>
        <w:rPr>
          <w:ins w:id="828" w:author="Perkowski, Evan A" w:date="2023-01-12T17:31:00Z"/>
        </w:rPr>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25039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et al. 2020, Harrison et al. 2021)","plainTextFormattedCitation":"(Paillassa et al. 2020, Harrison et al. 2021)","previouslyFormattedCitation":"(Paillassa et al. 2020, Harrison et al. 2021)"},"properties":{"noteIndex":0},"schema":"https://github.com/citation-style-language/schema/raw/master/csl-citation.json"}</w:instrText>
      </w:r>
      <w:r>
        <w:rPr>
          <w:color w:val="000000" w:themeColor="text1"/>
        </w:rPr>
        <w:fldChar w:fldCharType="separate"/>
      </w:r>
      <w:r w:rsidR="0025039E" w:rsidRPr="0025039E">
        <w:rPr>
          <w:noProof/>
          <w:color w:val="000000" w:themeColor="text1"/>
        </w:rPr>
        <w:t>(Paillassa et al. 2020, Harrison et al.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w:t>
      </w:r>
      <w:r w:rsidR="00C445DC">
        <w:t xml:space="preserve"> </w:t>
      </w:r>
      <w:ins w:id="829" w:author="Perkowski, Evan A" w:date="2023-01-12T16:02:00Z">
        <w:r w:rsidR="00C445DC">
          <w:t xml:space="preserve">between </w:t>
        </w:r>
      </w:ins>
      <w:ins w:id="830" w:author="Perkowski, Evan A" w:date="2023-01-16T13:35:00Z">
        <w:r w:rsidR="0001202C" w:rsidRPr="0001202C">
          <w:rPr>
            <w:i/>
            <w:iCs/>
            <w:lang w:val="el-GR"/>
          </w:rPr>
          <w:t>χ</w:t>
        </w:r>
      </w:ins>
      <w:ins w:id="831" w:author="Perkowski, Evan A" w:date="2023-01-12T16:02:00Z">
        <w:r w:rsidR="00C445DC">
          <w:t xml:space="preserve">, a pattern that has been confirmed across resource availability and climatic gradients </w:t>
        </w:r>
      </w:ins>
      <w:ins w:id="832" w:author="Perkowski, Evan A" w:date="2023-01-12T16:03:00Z">
        <w:r w:rsidR="00C445DC">
          <w:fldChar w:fldCharType="begin" w:fldLock="1"/>
        </w:r>
      </w:ins>
      <w:r w:rsidR="00B176A8">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G","non-dropping-particle":"","parse-names":false,"suffix":""}],"id":"ITEM-3","issued":{"date-parts":[["0"]]},"title":"Soil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Paillassa et al. 2020, Westerband et al. 2023)","plainTextFormattedCitation":"(Perkowski et al. n.d., Paillassa et al. 2020, Westerband et al. 2023)","previouslyFormattedCitation":"(Perkowski et al. n.d., Paillassa et al. 2020, Westerband et al. 2023)"},"properties":{"noteIndex":0},"schema":"https://github.com/citation-style-language/schema/raw/master/csl-citation.json"}</w:instrText>
      </w:r>
      <w:r w:rsidR="00C445DC">
        <w:fldChar w:fldCharType="separate"/>
      </w:r>
      <w:r w:rsidR="00B176A8" w:rsidRPr="00B176A8">
        <w:rPr>
          <w:noProof/>
        </w:rPr>
        <w:t>(Perkowski et al. n.d., Paillassa et al. 2020, Westerband et al. 2023)</w:t>
      </w:r>
      <w:ins w:id="833" w:author="Perkowski, Evan A" w:date="2023-01-12T16:03:00Z">
        <w:r w:rsidR="00C445DC">
          <w:fldChar w:fldCharType="end"/>
        </w:r>
        <w:r w:rsidR="00C445DC">
          <w:t>.</w:t>
        </w:r>
      </w:ins>
      <w:ins w:id="834" w:author="Perkowski, Evan A" w:date="2023-01-12T17:33:00Z">
        <w:r w:rsidR="00504D35">
          <w:t xml:space="preserve"> However, </w:t>
        </w:r>
      </w:ins>
      <w:ins w:id="835" w:author="Perkowski, Evan A" w:date="2023-01-12T16:05:00Z">
        <w:r w:rsidR="00C445DC">
          <w:t xml:space="preserve">the theory also suggests that effects of soil resource availability on </w:t>
        </w:r>
        <w:r w:rsidR="00C445DC">
          <w:rPr>
            <w:i/>
            <w:iCs/>
          </w:rPr>
          <w:t>N</w:t>
        </w:r>
        <w:r w:rsidR="00C445DC">
          <w:rPr>
            <w:vertAlign w:val="subscript"/>
          </w:rPr>
          <w:t>area</w:t>
        </w:r>
        <w:r w:rsidR="00C445DC">
          <w:t xml:space="preserve"> </w:t>
        </w:r>
      </w:ins>
      <w:ins w:id="836" w:author="Perkowski, Evan A" w:date="2023-01-12T16:09:00Z">
        <w:r w:rsidR="00C445DC">
          <w:t>are</w:t>
        </w:r>
      </w:ins>
      <w:ins w:id="837" w:author="Perkowski, Evan A" w:date="2023-01-12T16:05:00Z">
        <w:r w:rsidR="00C445DC">
          <w:t xml:space="preserve"> mediated through changes in </w:t>
        </w:r>
      </w:ins>
      <w:ins w:id="838" w:author="Perkowski, Evan A" w:date="2023-01-16T13:36:00Z">
        <w:r w:rsidR="0001202C" w:rsidRPr="0001202C">
          <w:rPr>
            <w:i/>
            <w:iCs/>
            <w:lang w:val="el-GR"/>
          </w:rPr>
          <w:t>χ</w:t>
        </w:r>
        <w:r w:rsidR="0001202C">
          <w:t xml:space="preserve"> </w:t>
        </w:r>
      </w:ins>
      <w:ins w:id="839" w:author="Perkowski, Evan A" w:date="2023-01-12T16:05:00Z">
        <w:r w:rsidR="00C445DC">
          <w:t xml:space="preserve">due to shifts in </w:t>
        </w:r>
      </w:ins>
      <w:ins w:id="840" w:author="Perkowski, Evan A" w:date="2023-01-12T16:06:00Z">
        <w:r w:rsidR="00C445DC" w:rsidRPr="00C445DC">
          <w:rPr>
            <w:i/>
            <w:iCs/>
            <w:lang w:val="el-GR"/>
          </w:rPr>
          <w:t>β</w:t>
        </w:r>
      </w:ins>
      <w:ins w:id="841" w:author="Perkowski, Evan A" w:date="2023-01-12T17:33:00Z">
        <w:r w:rsidR="00504D35">
          <w:t xml:space="preserve"> </w:t>
        </w:r>
        <w:r w:rsidR="00504D35">
          <w:fldChar w:fldCharType="begin" w:fldLock="1"/>
        </w:r>
      </w:ins>
      <w:r w:rsidR="00B176A8">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production","type":"article-journal","volume":"13"},"uris":["http://www.mendeley.com/documents/?uuid=899eb42b-4c18-45c1-952f-faa966a38412"]}],"mendeley":{"formattedCitation":"(Wang et al. 2017a, Stocker et al. 2020)","plainTextFormattedCitation":"(Wang et al. 2017a, Stocker et al. 2020)","previouslyFormattedCitation":"(Wang et al. 2017a, Stocker et al. 2020)"},"properties":{"noteIndex":0},"schema":"https://github.com/citation-style-language/schema/raw/master/csl-citation.json"}</w:instrText>
      </w:r>
      <w:ins w:id="842" w:author="Perkowski, Evan A" w:date="2023-01-12T17:33:00Z">
        <w:r w:rsidR="00504D35">
          <w:fldChar w:fldCharType="separate"/>
        </w:r>
        <w:r w:rsidR="00504D35" w:rsidRPr="00C445DC">
          <w:rPr>
            <w:noProof/>
          </w:rPr>
          <w:t>(Wang et al. 2017a, Stocker et al. 2020)</w:t>
        </w:r>
        <w:r w:rsidR="00504D35">
          <w:fldChar w:fldCharType="end"/>
        </w:r>
        <w:r w:rsidR="00504D35">
          <w:t xml:space="preserve">, </w:t>
        </w:r>
      </w:ins>
      <w:ins w:id="843" w:author="Perkowski, Evan A" w:date="2023-01-12T17:34:00Z">
        <w:r w:rsidR="00504D35">
          <w:t>though no manipulative or environmental gradient study has tested</w:t>
        </w:r>
      </w:ins>
      <w:ins w:id="844" w:author="Perkowski, Evan A" w:date="2023-01-17T16:11:00Z">
        <w:r w:rsidR="003E2425">
          <w:t xml:space="preserve"> effects of soil resource availability on </w:t>
        </w:r>
        <w:r w:rsidR="003E2425" w:rsidRPr="0001202C">
          <w:rPr>
            <w:i/>
            <w:iCs/>
            <w:lang w:val="el-GR"/>
          </w:rPr>
          <w:t>χ</w:t>
        </w:r>
        <w:r w:rsidR="003E2425">
          <w:t xml:space="preserve"> or </w:t>
        </w:r>
        <w:r w:rsidR="003E2425">
          <w:rPr>
            <w:i/>
            <w:iCs/>
          </w:rPr>
          <w:t>N</w:t>
        </w:r>
        <w:r w:rsidR="003E2425">
          <w:rPr>
            <w:vertAlign w:val="subscript"/>
          </w:rPr>
          <w:t>area</w:t>
        </w:r>
        <w:r w:rsidR="003E2425">
          <w:t xml:space="preserve"> mediated through changes in </w:t>
        </w:r>
        <w:r w:rsidR="003E2425" w:rsidRPr="00C445DC">
          <w:rPr>
            <w:i/>
            <w:iCs/>
            <w:lang w:val="el-GR"/>
          </w:rPr>
          <w:t>β</w:t>
        </w:r>
      </w:ins>
      <w:ins w:id="845" w:author="Perkowski, Evan A" w:date="2023-01-12T17:34:00Z">
        <w:r w:rsidR="00504D35">
          <w:t>.</w:t>
        </w:r>
      </w:ins>
    </w:p>
    <w:p w14:paraId="1FE0CA41" w14:textId="5B8114BC" w:rsidR="00A46B75" w:rsidRPr="003E2425" w:rsidRDefault="001145EF" w:rsidP="003E2425">
      <w:pPr>
        <w:autoSpaceDE w:val="0"/>
        <w:autoSpaceDN w:val="0"/>
        <w:adjustRightInd w:val="0"/>
        <w:spacing w:line="360" w:lineRule="auto"/>
        <w:ind w:firstLine="720"/>
        <w:rPr>
          <w:color w:val="000000" w:themeColor="text1"/>
        </w:rPr>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ins w:id="846" w:author="Perkowski, Evan A" w:date="2023-01-16T13:36:00Z">
        <w:r w:rsidR="0001202C" w:rsidRPr="0001202C">
          <w:rPr>
            <w:i/>
            <w:iCs/>
            <w:lang w:val="el-GR"/>
          </w:rPr>
          <w:t>χ</w:t>
        </w:r>
      </w:ins>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847"/>
      <w:commentRangeStart w:id="848"/>
      <w:r w:rsidR="001A3F78">
        <w:t xml:space="preserve">negative effect of increasing </w:t>
      </w:r>
      <w:ins w:id="849" w:author="Perkowski, Evan A" w:date="2023-01-16T13:36:00Z">
        <w:r w:rsidR="0001202C" w:rsidRPr="0001202C">
          <w:rPr>
            <w:i/>
            <w:iCs/>
            <w:lang w:val="el-GR"/>
          </w:rPr>
          <w:t>χ</w:t>
        </w:r>
      </w:ins>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w:t>
      </w:r>
      <w:ins w:id="850" w:author="Perkowski, Evan A" w:date="2023-01-16T13:36:00Z">
        <w:r w:rsidR="0001202C" w:rsidRPr="0001202C">
          <w:rPr>
            <w:color w:val="000000" w:themeColor="text1"/>
          </w:rPr>
          <w:t>4</w:t>
        </w:r>
      </w:ins>
      <w:ins w:id="851" w:author="Perkowski, Evan A" w:date="2023-01-16T13:44:00Z">
        <w:r w:rsidR="001D0FD1">
          <w:rPr>
            <w:color w:val="000000" w:themeColor="text1"/>
          </w:rPr>
          <w:t>a</w:t>
        </w:r>
      </w:ins>
      <w:r w:rsidR="00D7406A">
        <w:rPr>
          <w:color w:val="000000" w:themeColor="text1"/>
        </w:rPr>
        <w:t>; Fig. 5</w:t>
      </w:r>
      <w:r w:rsidR="001A3F78">
        <w:rPr>
          <w:color w:val="000000" w:themeColor="text1"/>
        </w:rPr>
        <w:t>)</w:t>
      </w:r>
      <w:r w:rsidR="00F30C7D">
        <w:rPr>
          <w:color w:val="000000" w:themeColor="text1"/>
        </w:rPr>
        <w:t xml:space="preserve"> and a positive relationship between </w:t>
      </w:r>
      <w:ins w:id="852" w:author="Perkowski, Evan A" w:date="2023-01-16T13:36:00Z">
        <w:r w:rsidR="0001202C" w:rsidRPr="0001202C">
          <w:rPr>
            <w:i/>
            <w:iCs/>
            <w:lang w:val="el-GR"/>
          </w:rPr>
          <w:t>χ</w:t>
        </w:r>
        <w:r w:rsidR="0001202C" w:rsidDel="0001202C">
          <w:rPr>
            <w:color w:val="000000" w:themeColor="text1"/>
          </w:rPr>
          <w:t xml:space="preserve"> </w:t>
        </w:r>
      </w:ins>
      <w:r w:rsidR="00F30C7D">
        <w:rPr>
          <w:color w:val="000000" w:themeColor="text1"/>
        </w:rPr>
        <w:t xml:space="preserve">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847"/>
      <w:r w:rsidR="009157F8">
        <w:rPr>
          <w:rStyle w:val="CommentReference"/>
          <w:rFonts w:eastAsiaTheme="minorHAnsi" w:cs="Times New Roman (Body CS)"/>
        </w:rPr>
        <w:commentReference w:id="847"/>
      </w:r>
      <w:commentRangeEnd w:id="848"/>
      <w:r w:rsidR="001D0FD1">
        <w:rPr>
          <w:rStyle w:val="CommentReference"/>
          <w:rFonts w:eastAsiaTheme="minorHAnsi" w:cs="Times New Roman (Body CS)"/>
        </w:rPr>
        <w:commentReference w:id="848"/>
      </w:r>
      <w:r w:rsidR="009A15CF" w:rsidRPr="00F30C7D">
        <w:rPr>
          <w:color w:val="000000" w:themeColor="text1"/>
        </w:rPr>
        <w:t xml:space="preserve"> </w:t>
      </w:r>
      <w:r w:rsidR="00F30C7D">
        <w:rPr>
          <w:color w:val="000000" w:themeColor="text1"/>
        </w:rPr>
        <w:t xml:space="preserve">In further support of patterns expected from theory, </w:t>
      </w:r>
      <w:ins w:id="853" w:author="Perkowski, Evan A" w:date="2023-01-17T16:15:00Z">
        <w:r w:rsidR="003E2425">
          <w:rPr>
            <w:color w:val="000000" w:themeColor="text1"/>
          </w:rPr>
          <w:t xml:space="preserve">increasing soil nitrogen availability had a strong negative effect on </w:t>
        </w:r>
        <w:r w:rsidR="003E2425">
          <w:rPr>
            <w:i/>
            <w:iCs/>
            <w:color w:val="000000" w:themeColor="text1"/>
            <w:lang w:val="el-GR"/>
          </w:rPr>
          <w:t>β</w:t>
        </w:r>
      </w:ins>
      <w:ins w:id="854" w:author="Perkowski, Evan A" w:date="2023-01-17T16:16:00Z">
        <w:r w:rsidR="003E2425">
          <w:rPr>
            <w:color w:val="000000" w:themeColor="text1"/>
          </w:rPr>
          <w:t xml:space="preserve"> (Fig. 2a)</w:t>
        </w:r>
      </w:ins>
      <w:ins w:id="855" w:author="Perkowski, Evan A" w:date="2023-01-17T16:15:00Z">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3E2425">
          <w:rPr>
            <w:color w:val="000000" w:themeColor="text1"/>
          </w:rPr>
          <w:t xml:space="preserve"> </w:t>
        </w:r>
      </w:ins>
      <w:ins w:id="856" w:author="Perkowski, Evan A" w:date="2023-01-17T16:16:00Z">
        <w:r w:rsidR="003E2425">
          <w:rPr>
            <w:color w:val="000000" w:themeColor="text1"/>
          </w:rPr>
          <w:t xml:space="preserve">(Fig. 5) </w:t>
        </w:r>
      </w:ins>
      <w:ins w:id="857" w:author="Perkowski, Evan A" w:date="2023-01-17T16:15:00Z">
        <w:r w:rsidR="003E2425">
          <w:rPr>
            <w:color w:val="000000" w:themeColor="text1"/>
          </w:rPr>
          <w:t xml:space="preserve">despite a marginal positive </w:t>
        </w:r>
      </w:ins>
      <w:ins w:id="858" w:author="Perkowski, Evan A" w:date="2023-01-17T16:16:00Z">
        <w:r w:rsidR="003E2425">
          <w:rPr>
            <w:color w:val="000000" w:themeColor="text1"/>
          </w:rPr>
          <w:t xml:space="preserve">direct </w:t>
        </w:r>
      </w:ins>
      <w:ins w:id="859" w:author="Perkowski, Evan A" w:date="2023-01-17T16:15:00Z">
        <w:r w:rsidR="003E2425">
          <w:rPr>
            <w:color w:val="000000" w:themeColor="text1"/>
          </w:rPr>
          <w:t xml:space="preserve">association between increasing soil nitrogen availability </w:t>
        </w:r>
      </w:ins>
      <w:ins w:id="860" w:author="Perkowski, Evan A" w:date="2023-01-17T16:16:00Z">
        <w:r w:rsidR="003E2425">
          <w:rPr>
            <w:color w:val="000000" w:themeColor="text1"/>
          </w:rPr>
          <w:t xml:space="preserve">and </w:t>
        </w:r>
      </w:ins>
      <w:ins w:id="861" w:author="Perkowski, Evan A" w:date="2023-01-16T13:37:00Z">
        <w:r w:rsidR="0001202C">
          <w:rPr>
            <w:i/>
            <w:iCs/>
            <w:color w:val="000000" w:themeColor="text1"/>
          </w:rPr>
          <w:t>N</w:t>
        </w:r>
      </w:ins>
      <w:ins w:id="862" w:author="Perkowski, Evan A" w:date="2023-01-16T13:38:00Z">
        <w:r w:rsidR="0001202C">
          <w:rPr>
            <w:color w:val="000000" w:themeColor="text1"/>
            <w:vertAlign w:val="subscript"/>
          </w:rPr>
          <w:t>area</w:t>
        </w:r>
      </w:ins>
      <w:ins w:id="863" w:author="Perkowski, Evan A" w:date="2023-01-16T13:40:00Z">
        <w:r w:rsidR="0001202C">
          <w:rPr>
            <w:color w:val="000000" w:themeColor="text1"/>
          </w:rPr>
          <w:t xml:space="preserve"> </w:t>
        </w:r>
      </w:ins>
      <w:ins w:id="864" w:author="Perkowski, Evan A" w:date="2023-01-16T13:44:00Z">
        <w:r w:rsidR="0001202C">
          <w:rPr>
            <w:color w:val="000000" w:themeColor="text1"/>
          </w:rPr>
          <w:t>(</w:t>
        </w:r>
        <w:r w:rsidR="0001202C">
          <w:rPr>
            <w:i/>
            <w:iCs/>
            <w:color w:val="000000" w:themeColor="text1"/>
          </w:rPr>
          <w:t>p</w:t>
        </w:r>
        <w:r w:rsidR="0001202C">
          <w:rPr>
            <w:color w:val="000000" w:themeColor="text1"/>
          </w:rPr>
          <w:t xml:space="preserve"> = 0.092; Table 4; Fig. 4</w:t>
        </w:r>
        <w:r w:rsidR="001D0FD1">
          <w:rPr>
            <w:color w:val="000000" w:themeColor="text1"/>
          </w:rPr>
          <w:t>d</w:t>
        </w:r>
        <w:r w:rsidR="0001202C">
          <w:rPr>
            <w:color w:val="000000" w:themeColor="text1"/>
          </w:rPr>
          <w:t>)</w:t>
        </w:r>
      </w:ins>
      <w:ins w:id="865" w:author="Perkowski, Evan A" w:date="2023-01-16T13:45:00Z">
        <w:r w:rsidR="001D0FD1">
          <w:rPr>
            <w:color w:val="000000" w:themeColor="text1"/>
          </w:rPr>
          <w:t xml:space="preserve">. Increasing </w:t>
        </w:r>
      </w:ins>
      <w:ins w:id="866" w:author="Perkowski, Evan A" w:date="2023-01-16T13:46:00Z">
        <w:r w:rsidR="001D0FD1">
          <w:rPr>
            <w:color w:val="000000" w:themeColor="text1"/>
          </w:rPr>
          <w:t>VPD</w:t>
        </w:r>
      </w:ins>
      <w:ins w:id="867" w:author="Perkowski, Evan A" w:date="2023-01-16T13:45:00Z">
        <w:r w:rsidR="001D0FD1">
          <w:rPr>
            <w:color w:val="000000" w:themeColor="text1"/>
          </w:rPr>
          <w:t xml:space="preserve"> also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w:t>
        </w:r>
      </w:ins>
      <w:ins w:id="868" w:author="Perkowski, Evan A" w:date="2023-01-16T13:46:00Z">
        <w:r w:rsidR="001D0FD1">
          <w:rPr>
            <w:color w:val="000000" w:themeColor="text1"/>
          </w:rPr>
          <w:t xml:space="preserve">through a direct negative effect of increasing VPD on </w:t>
        </w:r>
        <w:r w:rsidR="001D0FD1" w:rsidRPr="0001202C">
          <w:rPr>
            <w:i/>
            <w:iCs/>
            <w:lang w:val="el-GR"/>
          </w:rPr>
          <w:t>χ</w:t>
        </w:r>
        <w:r w:rsidR="001D0FD1">
          <w:t xml:space="preserve"> (Fig. 3a</w:t>
        </w:r>
      </w:ins>
      <w:ins w:id="869" w:author="Perkowski, Evan A" w:date="2023-01-16T13:47:00Z">
        <w:r w:rsidR="001D0FD1">
          <w:t xml:space="preserve">; Fig. 5). Interestingly, </w:t>
        </w:r>
      </w:ins>
      <w:ins w:id="870" w:author="Perkowski, Evan A" w:date="2023-01-17T16:16:00Z">
        <w:r w:rsidR="003E2425">
          <w:t>we found</w:t>
        </w:r>
      </w:ins>
      <w:ins w:id="871" w:author="Perkowski, Evan A" w:date="2023-01-16T13:47:00Z">
        <w:r w:rsidR="001D0FD1">
          <w:t xml:space="preserve"> no effect of soil moisture on </w:t>
        </w:r>
        <w:r w:rsidR="001D0FD1">
          <w:rPr>
            <w:i/>
            <w:iCs/>
            <w:color w:val="000000" w:themeColor="text1"/>
            <w:lang w:val="el-GR"/>
          </w:rPr>
          <w:t>β</w:t>
        </w:r>
        <w:r w:rsidR="001D0FD1">
          <w:rPr>
            <w:color w:val="000000" w:themeColor="text1"/>
          </w:rPr>
          <w:t xml:space="preserve"> (</w:t>
        </w:r>
      </w:ins>
      <w:ins w:id="872" w:author="Perkowski, Evan A" w:date="2023-01-16T13:48:00Z">
        <w:r w:rsidR="001D0FD1">
          <w:rPr>
            <w:color w:val="000000" w:themeColor="text1"/>
          </w:rPr>
          <w:t>Fig. 1b; Fig. 5</w:t>
        </w:r>
      </w:ins>
      <w:ins w:id="873" w:author="Perkowski, Evan A" w:date="2023-01-16T13:47:00Z">
        <w:r w:rsidR="001D0FD1">
          <w:rPr>
            <w:color w:val="000000" w:themeColor="text1"/>
          </w:rPr>
          <w:t xml:space="preserve">), though a strong positive association between soil moisture and soil nitrogen availability resulted in an indirect positive effect </w:t>
        </w:r>
      </w:ins>
      <w:ins w:id="874" w:author="Perkowski, Evan A" w:date="2023-01-16T13:48:00Z">
        <w:r w:rsidR="001D0FD1">
          <w:rPr>
            <w:color w:val="000000" w:themeColor="text1"/>
          </w:rPr>
          <w:t xml:space="preserve">of increasing soil moisture on </w:t>
        </w:r>
        <w:r w:rsidR="001D0FD1">
          <w:rPr>
            <w:i/>
            <w:iCs/>
            <w:color w:val="000000" w:themeColor="text1"/>
          </w:rPr>
          <w:t>N</w:t>
        </w:r>
        <w:r w:rsidR="001D0FD1">
          <w:rPr>
            <w:color w:val="000000" w:themeColor="text1"/>
            <w:vertAlign w:val="subscript"/>
          </w:rPr>
          <w:t>area</w:t>
        </w:r>
      </w:ins>
      <w:ins w:id="875" w:author="Perkowski, Evan A" w:date="2023-01-16T13:50:00Z">
        <w:r w:rsidR="001D0FD1">
          <w:rPr>
            <w:color w:val="000000" w:themeColor="text1"/>
          </w:rPr>
          <w:t xml:space="preserve"> (Fig. 5) despite an apparent null direct effect of soil moisture on </w:t>
        </w:r>
        <w:r w:rsidR="001D0FD1">
          <w:rPr>
            <w:i/>
            <w:iCs/>
            <w:color w:val="000000" w:themeColor="text1"/>
          </w:rPr>
          <w:t>N</w:t>
        </w:r>
        <w:r w:rsidR="001D0FD1">
          <w:rPr>
            <w:color w:val="000000" w:themeColor="text1"/>
            <w:vertAlign w:val="subscript"/>
          </w:rPr>
          <w:t>area</w:t>
        </w:r>
        <w:r w:rsidR="001D0FD1">
          <w:rPr>
            <w:color w:val="000000" w:themeColor="text1"/>
          </w:rPr>
          <w:t xml:space="preserve"> (Fig. 4</w:t>
        </w:r>
      </w:ins>
      <w:ins w:id="876" w:author="Perkowski, Evan A" w:date="2023-01-16T13:51:00Z">
        <w:r w:rsidR="001D0FD1">
          <w:rPr>
            <w:color w:val="000000" w:themeColor="text1"/>
          </w:rPr>
          <w:t>g)</w:t>
        </w:r>
      </w:ins>
      <w:ins w:id="877" w:author="Perkowski, Evan A" w:date="2023-01-16T13:50:00Z">
        <w:r w:rsidR="001D0FD1">
          <w:rPr>
            <w:color w:val="000000" w:themeColor="text1"/>
          </w:rPr>
          <w:t xml:space="preserve">. </w:t>
        </w:r>
      </w:ins>
      <w:r w:rsidR="00EC2EFD">
        <w:t>Overall, results</w:t>
      </w:r>
      <w:r w:rsidR="00482E50">
        <w:t xml:space="preserve"> provide </w:t>
      </w:r>
      <w:r w:rsidR="00253023">
        <w:t>strong and consistent</w:t>
      </w:r>
      <w:r w:rsidR="00482E50">
        <w:t xml:space="preserve"> support for patterns expected from photosynthetic least-cost theory, showing that </w:t>
      </w:r>
      <w:ins w:id="878" w:author="Perkowski, Evan A" w:date="2023-01-16T16:18:00Z">
        <w:r w:rsidR="006A7B9F" w:rsidRPr="0001202C">
          <w:rPr>
            <w:i/>
            <w:iCs/>
            <w:lang w:val="el-GR"/>
          </w:rPr>
          <w:t>χ</w:t>
        </w:r>
      </w:ins>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25039E">
      <w:pPr>
        <w:autoSpaceDE w:val="0"/>
        <w:autoSpaceDN w:val="0"/>
        <w:adjustRightInd w:val="0"/>
        <w:spacing w:line="360" w:lineRule="auto"/>
      </w:pPr>
    </w:p>
    <w:p w14:paraId="11A204FD" w14:textId="37E83CC8" w:rsidR="007D4062" w:rsidRPr="007D4062" w:rsidRDefault="007D4062" w:rsidP="0025039E">
      <w:pPr>
        <w:autoSpaceDE w:val="0"/>
        <w:autoSpaceDN w:val="0"/>
        <w:adjustRightInd w:val="0"/>
        <w:spacing w:line="360" w:lineRule="auto"/>
        <w:rPr>
          <w:i/>
          <w:iCs/>
        </w:rPr>
      </w:pPr>
      <w:r>
        <w:rPr>
          <w:i/>
          <w:iCs/>
        </w:rPr>
        <w:t xml:space="preserve">Effects of </w:t>
      </w:r>
      <w:ins w:id="879" w:author="Perkowski, Evan A" w:date="2023-01-16T13:51:00Z">
        <w:r w:rsidR="001D0FD1" w:rsidRPr="0001202C">
          <w:rPr>
            <w:i/>
            <w:iCs/>
            <w:lang w:val="el-GR"/>
          </w:rPr>
          <w:t>χ</w:t>
        </w:r>
      </w:ins>
      <w:r>
        <w:rPr>
          <w:i/>
          <w:iCs/>
        </w:rPr>
        <w:t xml:space="preserve"> on N</w:t>
      </w:r>
      <w:r>
        <w:rPr>
          <w:i/>
          <w:iCs/>
          <w:vertAlign w:val="subscript"/>
        </w:rPr>
        <w:t>area</w:t>
      </w:r>
      <w:r>
        <w:rPr>
          <w:i/>
          <w:iCs/>
        </w:rPr>
        <w:t xml:space="preserve"> are driven by larger negative effects of increasing </w:t>
      </w:r>
      <w:ins w:id="880" w:author="Perkowski, Evan A" w:date="2023-01-16T13:51:00Z">
        <w:r w:rsidR="001D0FD1" w:rsidRPr="0001202C">
          <w:rPr>
            <w:i/>
            <w:iCs/>
            <w:lang w:val="el-GR"/>
          </w:rPr>
          <w:t>χ</w:t>
        </w:r>
      </w:ins>
      <w:r>
        <w:rPr>
          <w:i/>
          <w:iCs/>
        </w:rPr>
        <w:t xml:space="preserve"> on M</w:t>
      </w:r>
      <w:r>
        <w:rPr>
          <w:i/>
          <w:iCs/>
          <w:vertAlign w:val="subscript"/>
        </w:rPr>
        <w:t>area</w:t>
      </w:r>
      <w:r>
        <w:rPr>
          <w:i/>
          <w:iCs/>
        </w:rPr>
        <w:t xml:space="preserve"> than N</w:t>
      </w:r>
      <w:r>
        <w:rPr>
          <w:i/>
          <w:iCs/>
          <w:vertAlign w:val="subscript"/>
        </w:rPr>
        <w:t>mass</w:t>
      </w:r>
    </w:p>
    <w:p w14:paraId="5A2454DC" w14:textId="2B863562" w:rsidR="00576D46" w:rsidRDefault="00634047" w:rsidP="00CA735F">
      <w:pPr>
        <w:autoSpaceDE w:val="0"/>
        <w:autoSpaceDN w:val="0"/>
        <w:adjustRightInd w:val="0"/>
        <w:spacing w:line="360" w:lineRule="auto"/>
        <w:ind w:firstLine="720"/>
        <w:rPr>
          <w:ins w:id="881" w:author="Perkowski, Evan A" w:date="2023-01-18T12:05:00Z"/>
        </w:rPr>
      </w:pPr>
      <w:r>
        <w:rPr>
          <w:color w:val="000000" w:themeColor="text1"/>
        </w:rPr>
        <w:t>A</w:t>
      </w:r>
      <w:r w:rsidR="00514764">
        <w:rPr>
          <w:color w:val="000000" w:themeColor="text1"/>
        </w:rPr>
        <w:t xml:space="preserve"> strong negative effect of increasing </w:t>
      </w:r>
      <w:ins w:id="882" w:author="Perkowski, Evan A" w:date="2023-01-16T13:52:00Z">
        <w:r w:rsidR="001D0FD1" w:rsidRPr="0001202C">
          <w:rPr>
            <w:i/>
            <w:iCs/>
            <w:lang w:val="el-GR"/>
          </w:rPr>
          <w:t>χ</w:t>
        </w:r>
      </w:ins>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w:t>
      </w:r>
      <w:ins w:id="883" w:author="Perkowski, Evan A" w:date="2023-01-16T13:52:00Z">
        <w:r w:rsidR="001D0FD1">
          <w:t>4a</w:t>
        </w:r>
      </w:ins>
      <w:r w:rsidR="00514764">
        <w:t>) and piecewise structural equation (Table 5; Fig. 5)</w:t>
      </w:r>
      <w:r>
        <w:t xml:space="preserve"> models</w:t>
      </w:r>
      <w:r w:rsidR="00514764">
        <w:t xml:space="preserve">. </w:t>
      </w:r>
      <w:ins w:id="884" w:author="Perkowski, Evan A" w:date="2023-01-16T14:25:00Z">
        <w:r w:rsidR="004D22B5">
          <w:t xml:space="preserve">The general </w:t>
        </w:r>
        <w:r w:rsidR="004D22B5">
          <w:lastRenderedPageBreak/>
          <w:t xml:space="preserve">negative response of </w:t>
        </w:r>
        <w:r w:rsidR="004D22B5">
          <w:rPr>
            <w:i/>
            <w:iCs/>
          </w:rPr>
          <w:t>N</w:t>
        </w:r>
        <w:r w:rsidR="004D22B5">
          <w:rPr>
            <w:vertAlign w:val="subscript"/>
          </w:rPr>
          <w:t>area</w:t>
        </w:r>
        <w:r w:rsidR="004D22B5">
          <w:t xml:space="preserve"> to increasing </w:t>
        </w:r>
        <w:r w:rsidR="004D22B5" w:rsidRPr="0001202C">
          <w:rPr>
            <w:i/>
            <w:iCs/>
            <w:lang w:val="el-GR"/>
          </w:rPr>
          <w:t>χ</w:t>
        </w:r>
        <w:r w:rsidR="004D22B5">
          <w:t xml:space="preserve"> is consistent with previous environmental gradient </w:t>
        </w:r>
        <w:r w:rsidR="004D22B5">
          <w:fldChar w:fldCharType="begin" w:fldLock="1"/>
        </w:r>
      </w:ins>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3763E0" w:rsidRPr="003763E0">
        <w:rPr>
          <w:noProof/>
        </w:rPr>
        <w:t>(Dong et al. 2017, Querejeta et al. 2022)</w:t>
      </w:r>
      <w:ins w:id="885" w:author="Perkowski, Evan A" w:date="2023-01-16T14:25:00Z">
        <w:r w:rsidR="004D22B5">
          <w:fldChar w:fldCharType="end"/>
        </w:r>
        <w:r w:rsidR="004D22B5">
          <w:t xml:space="preserve"> and manipulation experiments </w:t>
        </w:r>
        <w:r w:rsidR="004D22B5">
          <w:fldChar w:fldCharType="begin" w:fldLock="1"/>
        </w:r>
      </w:ins>
      <w:r w:rsidR="004D22B5">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(Perkowski et al. n.d.)</w:t>
      </w:r>
      <w:ins w:id="886" w:author="Perkowski, Evan A" w:date="2023-01-16T14:25:00Z">
        <w:r w:rsidR="004D22B5">
          <w:fldChar w:fldCharType="end"/>
        </w:r>
        <w:r w:rsidR="004D22B5">
          <w:t xml:space="preserve">, showing </w:t>
        </w:r>
      </w:ins>
      <w:ins w:id="887" w:author="Perkowski, Evan A" w:date="2023-01-16T16:18:00Z">
        <w:r w:rsidR="006A7B9F">
          <w:t>strong</w:t>
        </w:r>
      </w:ins>
      <w:ins w:id="888" w:author="Perkowski, Evan A" w:date="2023-01-16T14:25:00Z">
        <w:r w:rsidR="004D22B5">
          <w:t xml:space="preserve"> support for the nitrogen-water use tradeoffs expected from theory</w:t>
        </w:r>
      </w:ins>
      <w:ins w:id="889" w:author="Perkowski, Evan A" w:date="2023-01-16T14:38:00Z">
        <w:r w:rsidR="003763E0">
          <w:t xml:space="preserve"> </w:t>
        </w:r>
        <w:r w:rsidR="003763E0">
          <w:fldChar w:fldCharType="begin" w:fldLock="1"/>
        </w:r>
      </w:ins>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ins w:id="890" w:author="Perkowski, Evan A" w:date="2023-01-16T14:38:00Z">
        <w:r w:rsidR="003763E0">
          <w:fldChar w:fldCharType="end"/>
        </w:r>
      </w:ins>
      <w:ins w:id="891" w:author="Perkowski, Evan A" w:date="2023-01-16T14:25:00Z">
        <w:r w:rsidR="004D22B5">
          <w:t>.</w:t>
        </w:r>
      </w:ins>
      <w:ins w:id="892" w:author="Perkowski, Evan A" w:date="2023-01-16T14:38:00Z">
        <w:r w:rsidR="003763E0">
          <w:t xml:space="preserve"> </w:t>
        </w:r>
      </w:ins>
      <w:r w:rsidR="00514764">
        <w:t>In both model</w:t>
      </w:r>
      <w:r>
        <w:t>s</w:t>
      </w:r>
      <w:r w:rsidR="00514764">
        <w:t xml:space="preserve">, negative </w:t>
      </w:r>
      <w:r>
        <w:t>effects</w:t>
      </w:r>
      <w:r w:rsidR="00514764">
        <w:t xml:space="preserve"> of </w:t>
      </w:r>
      <w:r w:rsidR="00514764">
        <w:rPr>
          <w:color w:val="000000" w:themeColor="text1"/>
        </w:rPr>
        <w:t xml:space="preserve">increasing </w:t>
      </w:r>
      <w:ins w:id="893" w:author="Perkowski, Evan A" w:date="2023-01-16T16:19:00Z">
        <w:r w:rsidR="006A7B9F" w:rsidRPr="0001202C">
          <w:rPr>
            <w:i/>
            <w:iCs/>
            <w:lang w:val="el-GR"/>
          </w:rPr>
          <w:t>χ</w:t>
        </w:r>
      </w:ins>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ins w:id="894" w:author="Perkowski, Evan A" w:date="2023-01-16T14:38:00Z">
        <w:r w:rsidR="00452CE9">
          <w:t xml:space="preserve">a strong </w:t>
        </w:r>
      </w:ins>
      <w:r w:rsidR="00514764">
        <w:t>negative</w:t>
      </w:r>
      <w:r>
        <w:t xml:space="preserve"> </w:t>
      </w:r>
      <w:r w:rsidR="00514764">
        <w:t xml:space="preserve">effect of increasing </w:t>
      </w:r>
      <w:ins w:id="895" w:author="Perkowski, Evan A" w:date="2023-01-16T13:52:00Z">
        <w:r w:rsidR="001D0FD1" w:rsidRPr="0001202C">
          <w:rPr>
            <w:i/>
            <w:iCs/>
            <w:lang w:val="el-GR"/>
          </w:rPr>
          <w:t>χ</w:t>
        </w:r>
      </w:ins>
      <w:r w:rsidR="00514764">
        <w:t xml:space="preserve"> on</w:t>
      </w:r>
      <w:r w:rsidR="007D4062">
        <w:t xml:space="preserve"> </w:t>
      </w:r>
      <w:r w:rsidR="00514764">
        <w:rPr>
          <w:i/>
          <w:iCs/>
        </w:rPr>
        <w:t>M</w:t>
      </w:r>
      <w:r w:rsidR="00514764">
        <w:rPr>
          <w:vertAlign w:val="subscript"/>
        </w:rPr>
        <w:t>area</w:t>
      </w:r>
      <w:r w:rsidR="00E463B8">
        <w:t xml:space="preserve"> (Fig. 4</w:t>
      </w:r>
      <w:ins w:id="896" w:author="Perkowski, Evan A" w:date="2023-01-16T13:54:00Z">
        <w:r w:rsidR="001D0FD1">
          <w:t>c</w:t>
        </w:r>
      </w:ins>
      <w:r w:rsidR="00E463B8">
        <w:t>; Fig. 5)</w:t>
      </w:r>
      <w:ins w:id="897" w:author="Perkowski, Evan A" w:date="2023-01-16T13:53:00Z">
        <w:r w:rsidR="001D0FD1">
          <w:t xml:space="preserve">, with no apparent effect of </w:t>
        </w:r>
        <w:r w:rsidR="001D0FD1" w:rsidRPr="0001202C">
          <w:rPr>
            <w:i/>
            <w:iCs/>
            <w:lang w:val="el-GR"/>
          </w:rPr>
          <w:t>χ</w:t>
        </w:r>
        <w:r w:rsidR="001D0FD1">
          <w:t xml:space="preserve"> on </w:t>
        </w:r>
        <w:r w:rsidR="001D0FD1">
          <w:rPr>
            <w:i/>
            <w:iCs/>
          </w:rPr>
          <w:t>N</w:t>
        </w:r>
        <w:r w:rsidR="001D0FD1">
          <w:rPr>
            <w:vertAlign w:val="subscript"/>
          </w:rPr>
          <w:t>mass</w:t>
        </w:r>
        <w:r w:rsidR="001D0FD1">
          <w:t xml:space="preserve"> (Fig. 4</w:t>
        </w:r>
      </w:ins>
      <w:ins w:id="898" w:author="Perkowski, Evan A" w:date="2023-01-16T13:54:00Z">
        <w:r w:rsidR="001D0FD1">
          <w:t>b; Fig. 5)</w:t>
        </w:r>
      </w:ins>
      <w:r w:rsidR="00514764">
        <w:t xml:space="preserve">. </w:t>
      </w:r>
      <w:ins w:id="899" w:author="Perkowski, Evan A" w:date="2023-01-16T14:12:00Z">
        <w:r w:rsidR="00E448CE">
          <w:t xml:space="preserve">Interestingly, </w:t>
        </w:r>
      </w:ins>
      <w:ins w:id="900" w:author="Perkowski, Evan A" w:date="2023-01-16T14:09:00Z">
        <w:r w:rsidR="00E448CE">
          <w:t xml:space="preserve">increasing </w:t>
        </w:r>
        <w:r w:rsidR="00E448CE">
          <w:rPr>
            <w:i/>
            <w:iCs/>
          </w:rPr>
          <w:t>M</w:t>
        </w:r>
        <w:r w:rsidR="00E448CE">
          <w:rPr>
            <w:vertAlign w:val="subscript"/>
          </w:rPr>
          <w:t>area</w:t>
        </w:r>
      </w:ins>
      <w:ins w:id="901" w:author="Perkowski, Evan A" w:date="2023-01-16T14:10:00Z">
        <w:r w:rsidR="00E448CE">
          <w:t xml:space="preserve"> was </w:t>
        </w:r>
        <w:r w:rsidR="00E448CE" w:rsidRPr="00E448CE">
          <w:t>negatively</w:t>
        </w:r>
        <w:r w:rsidR="00E448CE">
          <w:t xml:space="preserve"> associated with </w:t>
        </w:r>
        <w:r w:rsidR="00E448CE">
          <w:rPr>
            <w:i/>
            <w:iCs/>
          </w:rPr>
          <w:t>N</w:t>
        </w:r>
        <w:r w:rsidR="00E448CE">
          <w:rPr>
            <w:vertAlign w:val="subscript"/>
          </w:rPr>
          <w:t>mass</w:t>
        </w:r>
      </w:ins>
      <w:ins w:id="902" w:author="Perkowski, Evan A" w:date="2023-01-16T14:11:00Z">
        <w:r w:rsidR="00E448CE">
          <w:t xml:space="preserve">, </w:t>
        </w:r>
      </w:ins>
      <w:ins w:id="903" w:author="Perkowski, Evan A" w:date="2023-01-16T14:14:00Z">
        <w:r w:rsidR="00E448CE">
          <w:t>indicating</w:t>
        </w:r>
      </w:ins>
      <w:ins w:id="904" w:author="Perkowski, Evan A" w:date="2023-01-16T14:11:00Z">
        <w:r w:rsidR="00E448CE">
          <w:t xml:space="preserve"> that </w:t>
        </w:r>
        <w:r w:rsidR="00E448CE">
          <w:rPr>
            <w:i/>
            <w:iCs/>
          </w:rPr>
          <w:t>N</w:t>
        </w:r>
        <w:r w:rsidR="00E448CE">
          <w:rPr>
            <w:vertAlign w:val="subscript"/>
          </w:rPr>
          <w:t>mass</w:t>
        </w:r>
        <w:r w:rsidR="00E448CE">
          <w:t xml:space="preserve"> indirectly increased due to increasing </w:t>
        </w:r>
      </w:ins>
      <w:ins w:id="905" w:author="Perkowski, Evan A" w:date="2023-01-17T16:27:00Z">
        <w:r w:rsidR="004461BD" w:rsidRPr="0001202C">
          <w:rPr>
            <w:i/>
            <w:iCs/>
            <w:lang w:val="el-GR"/>
          </w:rPr>
          <w:t>χ</w:t>
        </w:r>
      </w:ins>
      <w:ins w:id="906" w:author="Perkowski, Evan A" w:date="2023-01-16T14:11:00Z">
        <w:r w:rsidR="00E448CE">
          <w:t xml:space="preserve"> </w:t>
        </w:r>
      </w:ins>
      <w:ins w:id="907" w:author="Perkowski, Evan A" w:date="2023-01-16T14:12:00Z">
        <w:r w:rsidR="00E448CE">
          <w:t>when</w:t>
        </w:r>
      </w:ins>
      <w:ins w:id="908" w:author="Perkowski, Evan A" w:date="2023-01-16T14:11:00Z">
        <w:r w:rsidR="00E448CE">
          <w:t xml:space="preserve"> mediated by</w:t>
        </w:r>
      </w:ins>
      <w:ins w:id="909" w:author="Perkowski, Evan A" w:date="2023-01-16T14:14:00Z">
        <w:r w:rsidR="00E448CE">
          <w:t xml:space="preserve"> changes in</w:t>
        </w:r>
      </w:ins>
      <w:ins w:id="910" w:author="Perkowski, Evan A" w:date="2023-01-16T14:11:00Z">
        <w:r w:rsidR="00E448CE">
          <w:t xml:space="preserve"> </w:t>
        </w:r>
        <w:r w:rsidR="00E448CE">
          <w:rPr>
            <w:i/>
            <w:iCs/>
          </w:rPr>
          <w:t>M</w:t>
        </w:r>
        <w:r w:rsidR="00E448CE">
          <w:rPr>
            <w:vertAlign w:val="subscript"/>
          </w:rPr>
          <w:t>area</w:t>
        </w:r>
      </w:ins>
      <w:ins w:id="911" w:author="Perkowski, Evan A" w:date="2023-01-16T14:12:00Z">
        <w:r w:rsidR="00E448CE">
          <w:t xml:space="preserve"> (Fig. 5).</w:t>
        </w:r>
      </w:ins>
      <w:ins w:id="912" w:author="Perkowski, Evan A" w:date="2023-01-16T14:13:00Z">
        <w:r w:rsidR="00E448CE">
          <w:t xml:space="preserve"> </w:t>
        </w:r>
      </w:ins>
      <w:ins w:id="913" w:author="Perkowski, Evan A" w:date="2023-01-16T14:16:00Z">
        <w:r w:rsidR="00E448CE">
          <w:t xml:space="preserve">These results are also consistent with </w:t>
        </w:r>
      </w:ins>
      <w:commentRangeStart w:id="914"/>
      <w:commentRangeStart w:id="915"/>
      <w:r w:rsidR="000F4E0D">
        <w:t>patterns reported from previous studies</w:t>
      </w:r>
      <w:ins w:id="916" w:author="Perkowski, Evan A" w:date="2023-01-16T14:16:00Z">
        <w:r w:rsidR="00E448CE">
          <w:t xml:space="preserve"> indicating</w:t>
        </w:r>
      </w:ins>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ins w:id="917" w:author="Perkowski, Evan A" w:date="2023-01-18T12:06:00Z">
        <w:r w:rsidR="00576D46">
          <w:fldChar w:fldCharType="begin" w:fldLock="1"/>
        </w:r>
      </w:ins>
      <w:r w:rsidR="00576D46">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Chr","non-dropping-particle":"","parse-names":false,"suffix":""}],"container-title":"bioRxiv","id":"ITEM-4","issue":"0316","issued":{"date-parts":[["2021"]]},"title":"Leaf economics explained by optimality principles","type":"article-journal"},"uris":["http://www.mendeley.com/documents/?uuid=326dda03-ade7-4464-8490-178874acfe86"]},{"id":"ITEM-5","itemData":{"DOI":"10.1111/nph.18254","ISSN":"0028-646X","abstract":"The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Phytologist","id":"ITEM-5","issue":"4","issued":{"date-parts":[["2022","8","21"]]},"page":"1351-1364","title":"Higher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trees","type":"article-journal","volume":"235"},"uris":["http://www.mendeley.com/documents/?uuid=6c52b46a-4bb6-4058-885d-47c6fd2b9341"]}],"mendeley":{"formattedCitation":"(Wright et al. 2004, Dong et al. 2017, 2022, Wang et al. 2021, Querejeta et al. 2022)","plainTextFormattedCitation":"(Wright et al. 2004, Dong et al. 2017, 2022, Wang et al. 2021, Querejeta et al. 2022)"},"properties":{"noteIndex":0},"schema":"https://github.com/citation-style-language/schema/raw/master/csl-citation.json"}</w:instrText>
      </w:r>
      <w:r w:rsidR="00576D46">
        <w:fldChar w:fldCharType="separate"/>
      </w:r>
      <w:r w:rsidR="00576D46" w:rsidRPr="00576D46">
        <w:rPr>
          <w:noProof/>
        </w:rPr>
        <w:t>(Wright et al. 2004, Dong et al. 2017, 2022, Wang et al. 2021, Querejeta et al. 2022)</w:t>
      </w:r>
      <w:ins w:id="918" w:author="Perkowski, Evan A" w:date="2023-01-18T12:06:00Z">
        <w:r w:rsidR="00576D46">
          <w:fldChar w:fldCharType="end"/>
        </w:r>
        <w:r w:rsidR="00576D46">
          <w:t>.</w:t>
        </w:r>
      </w:ins>
    </w:p>
    <w:p w14:paraId="26E527F2" w14:textId="3B1F770F" w:rsidR="006B503B" w:rsidRPr="00E02D09" w:rsidRDefault="007D4062" w:rsidP="00576D46">
      <w:pPr>
        <w:autoSpaceDE w:val="0"/>
        <w:autoSpaceDN w:val="0"/>
        <w:adjustRightInd w:val="0"/>
        <w:spacing w:line="360" w:lineRule="auto"/>
        <w:ind w:firstLine="720"/>
        <w:rPr>
          <w:ins w:id="919" w:author="Perkowski, Evan A" w:date="2023-01-18T11:40:00Z"/>
        </w:rPr>
      </w:pPr>
      <w:del w:id="920" w:author="Perkowski, Evan A" w:date="2023-01-18T12:06:00Z">
        <w:r w:rsidDel="00576D46">
          <w:fldChar w:fldCharType="begin" w:fldLock="1"/>
        </w:r>
        <w:r w:rsidR="00576D46" w:rsidRPr="00576D46" w:rsidDel="00576D46">
          <w:del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Chr","non-dropping-particle":"","parse-names":false,"suffix":""}],"container-title":"bioRxiv","id":"ITEM-5","issue":"0316","issued":{"date-parts":[["2021"]]},"title":"Leaf economics explained by optimality principles","type":"article-journal"},"uris":["http://www.mendeley.com/documents/?uuid=326dda03-ade7-4464-8490-178874acfe86"]}],"mendeley":{"formattedCitation":"(Wright et al. 2004, Dong et al. 2017, 2022, Wang et al. 2021, Querejeta et al. 2022)","manualFormatting":"(Wright et al. 2004, Dong et al. 2017, 2022, Querejeta et al. 202\r2)","plainTextFormattedCitation":"(Wright et al. 2004, Dong et al. 2017, 2022, Wang et al. 2021, Querejeta et al. 2022)","previouslyFormattedCitation":"(Wright et al. 2004, Dong et al. 2017, 2022, Wang et al. 2021, Querejeta et al. 2022)"},"properties":{"noteIndex":0},"schema":"https://github.com/citation-style-language/schema/raw/master/csl-citation.json"}</w:delInstrText>
        </w:r>
        <w:r w:rsidDel="00576D46">
          <w:fldChar w:fldCharType="separate"/>
        </w:r>
        <w:r w:rsidR="0025039E" w:rsidRPr="00576D46" w:rsidDel="00576D46">
          <w:rPr>
            <w:noProof/>
          </w:rPr>
          <w:delText>(Wright et al. 2004, Dong et al. 2017, 2022, Querejeta et al. 2022)</w:delText>
        </w:r>
        <w:r w:rsidDel="00576D46">
          <w:fldChar w:fldCharType="end"/>
        </w:r>
        <w:r w:rsidDel="00576D46">
          <w:delText>.</w:delText>
        </w:r>
        <w:commentRangeEnd w:id="914"/>
        <w:r w:rsidR="004025A1" w:rsidDel="00576D46">
          <w:rPr>
            <w:rStyle w:val="CommentReference"/>
            <w:rFonts w:eastAsiaTheme="minorHAnsi" w:cs="Times New Roman (Body CS)"/>
          </w:rPr>
          <w:commentReference w:id="914"/>
        </w:r>
        <w:commentRangeEnd w:id="915"/>
        <w:r w:rsidR="00CA735F" w:rsidDel="00576D46">
          <w:rPr>
            <w:rStyle w:val="CommentReference"/>
            <w:rFonts w:eastAsiaTheme="minorHAnsi" w:cs="Times New Roman (Body CS)"/>
          </w:rPr>
          <w:commentReference w:id="915"/>
        </w:r>
      </w:del>
      <w:ins w:id="921" w:author="Perkowski, Evan A" w:date="2023-01-17T16:27:00Z">
        <w:r w:rsidR="004461BD">
          <w:t xml:space="preserve">The negative </w:t>
        </w:r>
      </w:ins>
      <w:ins w:id="922" w:author="Perkowski, Evan A" w:date="2023-01-17T16:30:00Z">
        <w:r w:rsidR="00545184">
          <w:t>relationship betwe</w:t>
        </w:r>
      </w:ins>
      <w:ins w:id="923" w:author="Perkowski, Evan A" w:date="2023-01-17T16:31:00Z">
        <w:r w:rsidR="00545184">
          <w:t>en</w:t>
        </w:r>
      </w:ins>
      <w:ins w:id="924" w:author="Perkowski, Evan A" w:date="2023-01-17T16:27:00Z">
        <w:r w:rsidR="004461BD">
          <w:t xml:space="preserve"> </w:t>
        </w:r>
        <w:r w:rsidR="004461BD" w:rsidRPr="0001202C">
          <w:rPr>
            <w:i/>
            <w:iCs/>
            <w:lang w:val="el-GR"/>
          </w:rPr>
          <w:t>χ</w:t>
        </w:r>
        <w:r w:rsidR="004461BD">
          <w:t xml:space="preserve"> </w:t>
        </w:r>
      </w:ins>
      <w:ins w:id="925" w:author="Perkowski, Evan A" w:date="2023-01-17T16:31:00Z">
        <w:r w:rsidR="00545184">
          <w:t>and</w:t>
        </w:r>
      </w:ins>
      <w:ins w:id="926" w:author="Perkowski, Evan A" w:date="2023-01-17T16:27:00Z">
        <w:r w:rsidR="004461BD">
          <w:t xml:space="preserve"> </w:t>
        </w:r>
        <w:r w:rsidR="004461BD">
          <w:rPr>
            <w:i/>
            <w:iCs/>
          </w:rPr>
          <w:t>M</w:t>
        </w:r>
        <w:r w:rsidR="004461BD">
          <w:rPr>
            <w:vertAlign w:val="subscript"/>
          </w:rPr>
          <w:t>area</w:t>
        </w:r>
      </w:ins>
      <w:ins w:id="927" w:author="Perkowski, Evan A" w:date="2023-01-17T16:28:00Z">
        <w:r w:rsidR="004461BD">
          <w:t xml:space="preserve"> could be a response that allows leaves to maximize productivity in shorter-lived leaves. Tradeoffs between leaf longevity</w:t>
        </w:r>
      </w:ins>
      <w:ins w:id="928" w:author="Perkowski, Evan A" w:date="2023-01-18T11:41:00Z">
        <w:r w:rsidR="006B503B">
          <w:t xml:space="preserve"> (proportional to </w:t>
        </w:r>
      </w:ins>
      <w:ins w:id="929" w:author="Perkowski, Evan A" w:date="2023-01-17T16:28:00Z">
        <w:r w:rsidR="004461BD">
          <w:rPr>
            <w:i/>
            <w:iCs/>
          </w:rPr>
          <w:t>M</w:t>
        </w:r>
        <w:r w:rsidR="004461BD">
          <w:rPr>
            <w:vertAlign w:val="subscript"/>
          </w:rPr>
          <w:t>area</w:t>
        </w:r>
      </w:ins>
      <w:ins w:id="930" w:author="Perkowski, Evan A" w:date="2023-01-18T11:41:00Z">
        <w:r w:rsidR="006B503B">
          <w:t>)</w:t>
        </w:r>
      </w:ins>
      <w:ins w:id="931" w:author="Perkowski, Evan A" w:date="2023-01-17T16:28:00Z">
        <w:r w:rsidR="004461BD">
          <w:t>, and leaf productivity are commonly obs</w:t>
        </w:r>
      </w:ins>
      <w:ins w:id="932" w:author="Perkowski, Evan A" w:date="2023-01-17T16:29:00Z">
        <w:r w:rsidR="004461BD">
          <w:t xml:space="preserve">erved in nature and are </w:t>
        </w:r>
      </w:ins>
      <w:ins w:id="933" w:author="Perkowski, Evan A" w:date="2023-01-18T11:39:00Z">
        <w:r w:rsidR="003D76EF">
          <w:t xml:space="preserve">included in a continuum of coordinated leaf traits that position individuals along a fast or slow growing leaf economics spectrum </w:t>
        </w:r>
      </w:ins>
      <w:ins w:id="934" w:author="Perkowski, Evan A" w:date="2023-01-17T16:29:00Z">
        <w:r w:rsidR="004461BD">
          <w:fldChar w:fldCharType="begin" w:fldLock="1"/>
        </w:r>
        <w:r w:rsidR="004461BD">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manifesto","type":"article-journal","volume":"102"},"uris":["http://www.mendeley.com/documents/?uuid=dc87d94f-d6d3-4525-98c8-d4141f459f54"]},{"id":"ITEM-5","itemData":{"abstract":"The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LL.","author":[{"dropping-particle":"","family":"Wang","given":"Han","non-dropping-particle":"","parse-names":false,"suffix":""},{"dropping-particle":"","family":"Prentice","given":"Iain Colin","non-dropping-particle":"","parse-names":false,"suffix":""},{"dropping-particle":"","family":"Wright","given":"Ian J","non-dropping-particle":"","parse-names":false,"suffix":""},{"dropping-particle":"","family":"Qiao","given":"Shengchao","non-dropping-particle":"","parse-names":false,"suffix":""},{"dropping-particle":"","family":"Xu","given":"Xiangtao","non-dropping-particle":"","parse-names":false,"suffix":""},{"dropping-particle":"","family":"Kikuzawa","given":"Kihachiro","non-dropping-particle":"","parse-names":false,"suffix":""},{"dropping-particle":"","family":"Stenseth","given":"Nils Chr","non-dropping-particle":"","parse-names":false,"suffix":""}],"container-title":"bioRxiv","id":"ITEM-5","issue":"0316","issued":{"date-parts":[["2021"]]},"title":"Leaf economics explained by optimality principles","type":"article-journal"},"uris":["http://www.mendeley.com/documents/?uuid=326dda03-ade7-4464-8490-178874acfe86"]}],"mendeley":{"formattedCitation":"(Wright et al. 2004, Onoda et al. 2004, 2017, Reich 2014, Wang et al. 2021)","plainTextFormattedCitation":"(Wright et al. 2004, Onoda et al. 2004, 2017, Reich 2014, Wang et al. 2021)","previouslyFormattedCitation":"(Wright et al. 2004, Onoda et al. 2004, 2017, Reich 2014, Wang et al. 2021)"},"properties":{"noteIndex":0},"schema":"https://github.com/citation-style-language/schema/raw/master/csl-citation.json"}</w:instrText>
        </w:r>
        <w:r w:rsidR="004461BD">
          <w:fldChar w:fldCharType="separate"/>
        </w:r>
        <w:r w:rsidR="004461BD" w:rsidRPr="00CA735F">
          <w:rPr>
            <w:noProof/>
          </w:rPr>
          <w:t>(Wright et al. 2004, Onoda et al. 2004, 2017, Reich 2014, Wang et al. 2021)</w:t>
        </w:r>
        <w:r w:rsidR="004461BD">
          <w:fldChar w:fldCharType="end"/>
        </w:r>
        <w:r w:rsidR="004461BD">
          <w:t xml:space="preserve">. </w:t>
        </w:r>
      </w:ins>
      <w:ins w:id="935" w:author="Perkowski, Evan A" w:date="2023-01-18T11:42:00Z">
        <w:r w:rsidR="00747B87">
          <w:t xml:space="preserve">Negative associations between </w:t>
        </w:r>
      </w:ins>
      <w:ins w:id="936" w:author="Perkowski, Evan A" w:date="2023-01-17T16:30:00Z">
        <w:r w:rsidR="004461BD" w:rsidRPr="0001202C">
          <w:rPr>
            <w:i/>
            <w:iCs/>
            <w:lang w:val="el-GR"/>
          </w:rPr>
          <w:t>χ</w:t>
        </w:r>
        <w:r w:rsidR="004461BD">
          <w:t xml:space="preserve"> and </w:t>
        </w:r>
        <w:r w:rsidR="004461BD">
          <w:rPr>
            <w:i/>
            <w:iCs/>
          </w:rPr>
          <w:t>M</w:t>
        </w:r>
        <w:r w:rsidR="004461BD">
          <w:rPr>
            <w:vertAlign w:val="subscript"/>
          </w:rPr>
          <w:t>area</w:t>
        </w:r>
        <w:r w:rsidR="004461BD">
          <w:t xml:space="preserve"> </w:t>
        </w:r>
      </w:ins>
      <w:ins w:id="937" w:author="Perkowski, Evan A" w:date="2023-01-18T11:42:00Z">
        <w:r w:rsidR="00747B87">
          <w:t xml:space="preserve">indicate that increased stomatal conductance and reduced water </w:t>
        </w:r>
      </w:ins>
      <w:ins w:id="938" w:author="Perkowski, Evan A" w:date="2023-01-18T11:43:00Z">
        <w:r w:rsidR="00747B87">
          <w:t xml:space="preserve">use efficiency </w:t>
        </w:r>
      </w:ins>
      <w:ins w:id="939" w:author="Perkowski, Evan A" w:date="2023-01-18T11:47:00Z">
        <w:r w:rsidR="00E02D09">
          <w:t>were</w:t>
        </w:r>
      </w:ins>
      <w:ins w:id="940" w:author="Perkowski, Evan A" w:date="2023-01-18T11:43:00Z">
        <w:r w:rsidR="00747B87">
          <w:t xml:space="preserve"> associated with thinner, larger leaves</w:t>
        </w:r>
      </w:ins>
      <w:ins w:id="941" w:author="Perkowski, Evan A" w:date="2023-01-17T16:30:00Z">
        <w:r w:rsidR="004461BD">
          <w:t xml:space="preserve"> (i.e.</w:t>
        </w:r>
      </w:ins>
      <w:ins w:id="942" w:author="Perkowski, Evan A" w:date="2023-01-18T11:28:00Z">
        <w:r w:rsidR="0034040D">
          <w:t>,</w:t>
        </w:r>
      </w:ins>
      <w:ins w:id="943" w:author="Perkowski, Evan A" w:date="2023-01-17T16:30:00Z">
        <w:r w:rsidR="004461BD">
          <w:t xml:space="preserve"> lower </w:t>
        </w:r>
        <w:r w:rsidR="004461BD">
          <w:rPr>
            <w:i/>
            <w:iCs/>
          </w:rPr>
          <w:t>M</w:t>
        </w:r>
        <w:r w:rsidR="004461BD">
          <w:rPr>
            <w:vertAlign w:val="subscript"/>
          </w:rPr>
          <w:t>area</w:t>
        </w:r>
        <w:r w:rsidR="004461BD">
          <w:t>)</w:t>
        </w:r>
      </w:ins>
      <w:ins w:id="944" w:author="Perkowski, Evan A" w:date="2023-01-18T11:41:00Z">
        <w:r w:rsidR="006B503B">
          <w:t>,</w:t>
        </w:r>
      </w:ins>
      <w:ins w:id="945" w:author="Perkowski, Evan A" w:date="2023-01-18T11:43:00Z">
        <w:r w:rsidR="00747B87">
          <w:t xml:space="preserve"> which may position species along the fast-growing side of the leaf economics spectrum</w:t>
        </w:r>
      </w:ins>
      <w:ins w:id="946" w:author="Perkowski, Evan A" w:date="2023-01-18T11:46:00Z">
        <w:r w:rsidR="002145BB">
          <w:t>.</w:t>
        </w:r>
      </w:ins>
      <w:ins w:id="947" w:author="Perkowski, Evan A" w:date="2023-01-18T12:00:00Z">
        <w:r w:rsidR="00576D46">
          <w:t xml:space="preserve"> T</w:t>
        </w:r>
        <w:r w:rsidR="00576D46">
          <w:t xml:space="preserve">he negative association between </w:t>
        </w:r>
        <w:r w:rsidR="00576D46" w:rsidRPr="0001202C">
          <w:rPr>
            <w:i/>
            <w:iCs/>
            <w:lang w:val="el-GR"/>
          </w:rPr>
          <w:t>χ</w:t>
        </w:r>
        <w:r w:rsidR="00576D46">
          <w:t xml:space="preserve"> and </w:t>
        </w:r>
        <w:r w:rsidR="00576D46">
          <w:rPr>
            <w:i/>
            <w:iCs/>
          </w:rPr>
          <w:t>M</w:t>
        </w:r>
        <w:r w:rsidR="00576D46">
          <w:rPr>
            <w:vertAlign w:val="subscript"/>
          </w:rPr>
          <w:t>area</w:t>
        </w:r>
        <w:r w:rsidR="00576D46">
          <w:t xml:space="preserve"> </w:t>
        </w:r>
        <w:r w:rsidR="00576D46">
          <w:t>was</w:t>
        </w:r>
        <w:r w:rsidR="00576D46">
          <w:t xml:space="preserve"> only observed in C</w:t>
        </w:r>
        <w:r w:rsidR="00576D46">
          <w:rPr>
            <w:vertAlign w:val="subscript"/>
          </w:rPr>
          <w:t>3</w:t>
        </w:r>
        <w:r w:rsidR="00576D46">
          <w:t xml:space="preserve"> legumes and </w:t>
        </w:r>
        <w:r w:rsidR="00576D46" w:rsidRPr="00576D46">
          <w:t>C</w:t>
        </w:r>
        <w:r w:rsidR="00576D46" w:rsidRPr="00576D46">
          <w:rPr>
            <w:vertAlign w:val="subscript"/>
          </w:rPr>
          <w:t>3</w:t>
        </w:r>
        <w:r w:rsidR="00576D46">
          <w:t xml:space="preserve"> </w:t>
        </w:r>
        <w:r w:rsidR="00576D46" w:rsidRPr="00576D46">
          <w:t>nonlegumes</w:t>
        </w:r>
        <w:r w:rsidR="00576D46">
          <w:t xml:space="preserve"> (Fig. 4c)</w:t>
        </w:r>
        <w:r w:rsidR="00576D46">
          <w:t>, which may</w:t>
        </w:r>
      </w:ins>
      <w:ins w:id="948" w:author="Perkowski, Evan A" w:date="2023-01-18T12:01:00Z">
        <w:r w:rsidR="00576D46">
          <w:t xml:space="preserve"> be due to the fact that </w:t>
        </w:r>
      </w:ins>
      <w:ins w:id="949" w:author="Perkowski, Evan A" w:date="2023-01-18T12:00:00Z">
        <w:r w:rsidR="00576D46">
          <w:t>many of the</w:t>
        </w:r>
      </w:ins>
      <w:ins w:id="950" w:author="Perkowski, Evan A" w:date="2023-01-18T12:01:00Z">
        <w:r w:rsidR="00576D46">
          <w:t xml:space="preserve"> collected</w:t>
        </w:r>
      </w:ins>
      <w:ins w:id="951" w:author="Perkowski, Evan A" w:date="2023-01-18T12:00:00Z">
        <w:r w:rsidR="00576D46">
          <w:t xml:space="preserve"> C</w:t>
        </w:r>
        <w:r w:rsidR="00576D46">
          <w:rPr>
            <w:vertAlign w:val="subscript"/>
          </w:rPr>
          <w:t>3</w:t>
        </w:r>
        <w:r w:rsidR="00576D46">
          <w:t xml:space="preserve"> legumes and </w:t>
        </w:r>
      </w:ins>
      <w:ins w:id="952" w:author="Perkowski, Evan A" w:date="2023-01-18T12:01:00Z">
        <w:r w:rsidR="00576D46">
          <w:t>C</w:t>
        </w:r>
        <w:r w:rsidR="00576D46">
          <w:rPr>
            <w:vertAlign w:val="subscript"/>
          </w:rPr>
          <w:t>3</w:t>
        </w:r>
        <w:r w:rsidR="00576D46" w:rsidRPr="00576D46">
          <w:t xml:space="preserve"> </w:t>
        </w:r>
      </w:ins>
      <w:ins w:id="953" w:author="Perkowski, Evan A" w:date="2023-01-18T12:00:00Z">
        <w:r w:rsidR="00576D46">
          <w:t xml:space="preserve">nonlegumes </w:t>
        </w:r>
      </w:ins>
      <w:ins w:id="954" w:author="Perkowski, Evan A" w:date="2023-01-18T12:02:00Z">
        <w:r w:rsidR="00576D46">
          <w:t>were classified as</w:t>
        </w:r>
      </w:ins>
      <w:ins w:id="955" w:author="Perkowski, Evan A" w:date="2023-01-18T12:01:00Z">
        <w:r w:rsidR="00576D46">
          <w:t xml:space="preserve"> </w:t>
        </w:r>
      </w:ins>
      <w:ins w:id="956" w:author="Perkowski, Evan A" w:date="2023-01-18T12:00:00Z">
        <w:r w:rsidR="00576D46">
          <w:t>fast-growing annual forbs with short growing seasons, while C</w:t>
        </w:r>
        <w:r w:rsidR="00576D46">
          <w:rPr>
            <w:vertAlign w:val="subscript"/>
          </w:rPr>
          <w:t>4</w:t>
        </w:r>
        <w:r w:rsidR="00576D46">
          <w:t xml:space="preserve"> nonlegumes tended to be warm-season perennial graminoid species with longer growing seasons.</w:t>
        </w:r>
      </w:ins>
      <w:ins w:id="957" w:author="Perkowski, Evan A" w:date="2023-01-18T12:02:00Z">
        <w:r w:rsidR="00576D46">
          <w:t xml:space="preserve"> Regardless, negative associations between </w:t>
        </w:r>
        <w:r w:rsidR="00576D46" w:rsidRPr="0001202C">
          <w:rPr>
            <w:i/>
            <w:iCs/>
            <w:lang w:val="el-GR"/>
          </w:rPr>
          <w:t>χ</w:t>
        </w:r>
        <w:r w:rsidR="00576D46">
          <w:t xml:space="preserve"> and </w:t>
        </w:r>
        <w:r w:rsidR="00576D46">
          <w:rPr>
            <w:i/>
            <w:iCs/>
          </w:rPr>
          <w:t>M</w:t>
        </w:r>
        <w:r w:rsidR="00576D46">
          <w:rPr>
            <w:vertAlign w:val="subscript"/>
          </w:rPr>
          <w:t>area</w:t>
        </w:r>
        <w:r w:rsidR="00576D46">
          <w:t xml:space="preserve"> may </w:t>
        </w:r>
      </w:ins>
      <w:ins w:id="958" w:author="Perkowski, Evan A" w:date="2023-01-18T12:03:00Z">
        <w:r w:rsidR="00576D46">
          <w:t>be a strategy in fast-growing species that allows individuals to exploit high light environments in open canopy systems</w:t>
        </w:r>
      </w:ins>
      <w:ins w:id="959" w:author="Perkowski, Evan A" w:date="2023-01-18T11:51:00Z">
        <w:r w:rsidR="00E02D09">
          <w:t xml:space="preserve">, though </w:t>
        </w:r>
      </w:ins>
      <w:ins w:id="960" w:author="Perkowski, Evan A" w:date="2023-01-18T12:03:00Z">
        <w:r w:rsidR="00576D46">
          <w:t xml:space="preserve">this </w:t>
        </w:r>
      </w:ins>
      <w:ins w:id="961" w:author="Perkowski, Evan A" w:date="2023-01-18T11:51:00Z">
        <w:r w:rsidR="00E02D09">
          <w:t>may come at the expense of increased water loss through increased stomatal conductance and transpiration rates.</w:t>
        </w:r>
      </w:ins>
    </w:p>
    <w:p w14:paraId="6FD78C3E" w14:textId="00337EA5" w:rsidR="00A46B75" w:rsidRDefault="00A46B75" w:rsidP="0025039E">
      <w:pPr>
        <w:autoSpaceDE w:val="0"/>
        <w:autoSpaceDN w:val="0"/>
        <w:adjustRightInd w:val="0"/>
        <w:spacing w:line="360" w:lineRule="auto"/>
      </w:pPr>
    </w:p>
    <w:p w14:paraId="0FF51851" w14:textId="24EF2DD4" w:rsidR="005C0CE5" w:rsidRPr="005C0CE5"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7C687526" w:rsidR="005C0CE5" w:rsidRDefault="00E75BE5" w:rsidP="0025039E">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w:t>
      </w:r>
      <w:ins w:id="962" w:author="Perkowski, Evan A" w:date="2023-01-16T14:58:00Z">
        <w:r w:rsidR="0055467E">
          <w:rPr>
            <w:color w:val="000000" w:themeColor="text1"/>
          </w:rPr>
          <w:t>4d</w:t>
        </w:r>
      </w:ins>
      <w:r w:rsidR="00573DF3">
        <w:rPr>
          <w:color w:val="000000" w:themeColor="text1"/>
        </w:rPr>
        <w:t xml:space="preserve">)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w:t>
      </w:r>
      <w:ins w:id="963" w:author="Perkowski, Evan A" w:date="2023-01-16T14:58:00Z">
        <w:r w:rsidR="0055467E">
          <w:rPr>
            <w:color w:val="000000" w:themeColor="text1"/>
          </w:rPr>
          <w:t xml:space="preserve">direct </w:t>
        </w:r>
      </w:ins>
      <w:r w:rsidR="00A60FCB">
        <w:rPr>
          <w:color w:val="000000" w:themeColor="text1"/>
        </w:rPr>
        <w:t xml:space="preserve">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w:t>
      </w:r>
      <w:ins w:id="964" w:author="Perkowski, Evan A" w:date="2023-01-17T16:38:00Z">
        <w:r w:rsidR="00545184">
          <w:rPr>
            <w:color w:val="000000" w:themeColor="text1"/>
          </w:rPr>
          <w:t xml:space="preserve">(Fig 4e) </w:t>
        </w:r>
      </w:ins>
      <w:r w:rsidR="00A60FCB">
        <w:rPr>
          <w:color w:val="000000" w:themeColor="text1"/>
        </w:rPr>
        <w:t xml:space="preserve">and </w:t>
      </w:r>
      <w:r w:rsidR="00A60FCB">
        <w:rPr>
          <w:i/>
          <w:iCs/>
          <w:color w:val="000000" w:themeColor="text1"/>
        </w:rPr>
        <w:lastRenderedPageBreak/>
        <w:t>M</w:t>
      </w:r>
      <w:r w:rsidR="00A60FCB">
        <w:rPr>
          <w:color w:val="000000" w:themeColor="text1"/>
          <w:vertAlign w:val="subscript"/>
        </w:rPr>
        <w:t>area</w:t>
      </w:r>
      <w:ins w:id="965" w:author="Perkowski, Evan A" w:date="2023-01-17T16:38:00Z">
        <w:r w:rsidR="00545184">
          <w:rPr>
            <w:color w:val="000000" w:themeColor="text1"/>
          </w:rPr>
          <w:t xml:space="preserve"> (Fig. 4</w:t>
        </w:r>
      </w:ins>
      <w:ins w:id="966" w:author="Perkowski, Evan A" w:date="2023-01-17T16:39:00Z">
        <w:r w:rsidR="00545184">
          <w:rPr>
            <w:color w:val="000000" w:themeColor="text1"/>
          </w:rPr>
          <w:t>f</w:t>
        </w:r>
      </w:ins>
      <w:ins w:id="967" w:author="Perkowski, Evan A" w:date="2023-01-17T16:38:00Z">
        <w:r w:rsidR="00545184">
          <w:rPr>
            <w:color w:val="000000" w:themeColor="text1"/>
          </w:rPr>
          <w:t>)</w:t>
        </w:r>
      </w:ins>
      <w:r w:rsidR="00A60FCB">
        <w:rPr>
          <w:color w:val="000000" w:themeColor="text1"/>
        </w:rPr>
        <w:t>. Specifically, model results indicated that increasing soil nitrogen availability had strong</w:t>
      </w:r>
      <w:r w:rsidR="003D3665">
        <w:rPr>
          <w:color w:val="000000" w:themeColor="text1"/>
        </w:rPr>
        <w:t xml:space="preserve"> 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w:t>
      </w:r>
      <w:ins w:id="968" w:author="Perkowski, Evan A" w:date="2023-01-16T17:20:00Z">
        <w:r w:rsidR="00EB732F">
          <w:rPr>
            <w:color w:val="000000" w:themeColor="text1"/>
          </w:rPr>
          <w:t>4e</w:t>
        </w:r>
      </w:ins>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xml:space="preserve"> (Fig. 4</w:t>
      </w:r>
      <w:ins w:id="969" w:author="Perkowski, Evan A" w:date="2023-01-16T17:20:00Z">
        <w:r w:rsidR="00EB732F">
          <w:rPr>
            <w:color w:val="000000" w:themeColor="text1"/>
          </w:rPr>
          <w:t>f</w:t>
        </w:r>
      </w:ins>
      <w:r w:rsidR="00A60FCB">
        <w:rPr>
          <w:color w:val="000000" w:themeColor="text1"/>
        </w:rPr>
        <w:t>)</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 xml:space="preserve">(Fig. </w:t>
      </w:r>
      <w:ins w:id="970" w:author="Perkowski, Evan A" w:date="2023-01-16T17:20:00Z">
        <w:r w:rsidR="00EB732F">
          <w:rPr>
            <w:color w:val="000000" w:themeColor="text1"/>
          </w:rPr>
          <w:t>2a</w:t>
        </w:r>
      </w:ins>
      <w:r w:rsidR="00A60FCB">
        <w:rPr>
          <w:color w:val="000000" w:themeColor="text1"/>
        </w:rPr>
        <w:t>; Fig. 5),</w:t>
      </w:r>
      <w:r w:rsidR="003D3665">
        <w:rPr>
          <w:color w:val="000000" w:themeColor="text1"/>
        </w:rPr>
        <w:t xml:space="preserve"> which, paired with the negative relationship between </w:t>
      </w:r>
      <w:ins w:id="971" w:author="Perkowski, Evan A" w:date="2023-01-16T17:21:00Z">
        <w:r w:rsidR="00EB732F" w:rsidRPr="0001202C">
          <w:rPr>
            <w:i/>
            <w:iCs/>
            <w:lang w:val="el-GR"/>
          </w:rPr>
          <w:t>χ</w:t>
        </w:r>
      </w:ins>
      <w:r w:rsidR="003D3665">
        <w:rPr>
          <w:color w:val="000000" w:themeColor="text1"/>
        </w:rPr>
        <w:t xml:space="preserve"> and </w:t>
      </w:r>
      <w:r w:rsidR="003D3665">
        <w:rPr>
          <w:i/>
          <w:iCs/>
          <w:color w:val="000000" w:themeColor="text1"/>
        </w:rPr>
        <w:t>N</w:t>
      </w:r>
      <w:r w:rsidR="003D3665">
        <w:rPr>
          <w:color w:val="000000" w:themeColor="text1"/>
          <w:vertAlign w:val="subscript"/>
        </w:rPr>
        <w:t>area</w:t>
      </w:r>
      <w:ins w:id="972" w:author="Perkowski, Evan A" w:date="2023-01-16T17:20:00Z">
        <w:r w:rsidR="00EB732F">
          <w:rPr>
            <w:color w:val="000000" w:themeColor="text1"/>
            <w:vertAlign w:val="subscript"/>
          </w:rPr>
          <w:t xml:space="preserve"> </w:t>
        </w:r>
        <w:r w:rsidR="00EB732F">
          <w:rPr>
            <w:color w:val="000000" w:themeColor="text1"/>
          </w:rPr>
          <w:t xml:space="preserve">(Fig. </w:t>
        </w:r>
      </w:ins>
      <w:ins w:id="973" w:author="Perkowski, Evan A" w:date="2023-01-16T17:21:00Z">
        <w:r w:rsidR="00EB732F">
          <w:rPr>
            <w:color w:val="000000" w:themeColor="text1"/>
          </w:rPr>
          <w:t>4a</w:t>
        </w:r>
      </w:ins>
      <w:ins w:id="974" w:author="Perkowski, Evan A" w:date="2023-01-16T17:22:00Z">
        <w:r w:rsidR="00EB732F">
          <w:rPr>
            <w:color w:val="000000" w:themeColor="text1"/>
          </w:rPr>
          <w:t>; Fig. 5</w:t>
        </w:r>
      </w:ins>
      <w:ins w:id="975" w:author="Perkowski, Evan A" w:date="2023-01-16T17:21:00Z">
        <w:r w:rsidR="00EB732F">
          <w:rPr>
            <w:color w:val="000000" w:themeColor="text1"/>
          </w:rPr>
          <w:t>)</w:t>
        </w:r>
      </w:ins>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7F1C3B0F" w:rsidR="00A46B75" w:rsidRDefault="005C0CE5" w:rsidP="0025039E">
      <w:pPr>
        <w:autoSpaceDE w:val="0"/>
        <w:autoSpaceDN w:val="0"/>
        <w:adjustRightInd w:val="0"/>
        <w:spacing w:line="36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w:t>
      </w:r>
      <w:r>
        <w:rPr>
          <w:color w:val="000000" w:themeColor="text1"/>
        </w:rPr>
        <w:t>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B176A8">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5A2C5C">
        <w:rPr>
          <w:color w:val="000000" w:themeColor="text1"/>
        </w:rPr>
        <w:fldChar w:fldCharType="separate"/>
      </w:r>
      <w:r w:rsidR="00B176A8" w:rsidRPr="00B176A8">
        <w:rPr>
          <w:noProof/>
          <w:color w:val="000000" w:themeColor="text1"/>
        </w:rPr>
        <w:t>(Paillassa et al. 2020, Peng et al. 2021, Dong et al. 2022, Westerband et al. 2023)</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w:t>
      </w:r>
      <w:ins w:id="976" w:author="Perkowski, Evan A" w:date="2023-01-17T16:20:00Z">
        <w:r w:rsidR="004461BD">
          <w:rPr>
            <w:color w:val="000000" w:themeColor="text1"/>
          </w:rPr>
          <w:t>expanded</w:t>
        </w:r>
      </w:ins>
      <w:r>
        <w:rPr>
          <w:color w:val="000000" w:themeColor="text1"/>
        </w:rPr>
        <w:t xml:space="preserve">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w:t>
      </w:r>
      <w:r>
        <w:rPr>
          <w:color w:val="000000" w:themeColor="text1"/>
        </w:rPr>
        <w:t>photosynthetic processes</w:t>
      </w:r>
      <w:ins w:id="977" w:author="Perkowski, Evan A" w:date="2023-01-17T16:20:00Z">
        <w:r w:rsidR="004461BD">
          <w:rPr>
            <w:color w:val="000000" w:themeColor="text1"/>
          </w:rPr>
          <w:t xml:space="preserve"> to </w:t>
        </w:r>
      </w:ins>
      <w:ins w:id="978" w:author="Perkowski, Evan A" w:date="2023-01-17T16:21:00Z">
        <w:r w:rsidR="004461BD">
          <w:rPr>
            <w:color w:val="000000" w:themeColor="text1"/>
          </w:rPr>
          <w:t xml:space="preserve">their </w:t>
        </w:r>
      </w:ins>
      <w:ins w:id="979" w:author="Perkowski, Evan A" w:date="2023-01-17T16:20:00Z">
        <w:r w:rsidR="004461BD">
          <w:rPr>
            <w:color w:val="000000" w:themeColor="text1"/>
          </w:rPr>
          <w:t>growing environment</w:t>
        </w:r>
      </w:ins>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766FDF3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by facilitating increases in soil nitrogen availability</w:t>
      </w:r>
    </w:p>
    <w:p w14:paraId="5116A5A2" w14:textId="7E7D3A87" w:rsidR="00032518" w:rsidRDefault="00032518" w:rsidP="0025039E">
      <w:pPr>
        <w:autoSpaceDE w:val="0"/>
        <w:autoSpaceDN w:val="0"/>
        <w:adjustRightInd w:val="0"/>
        <w:spacing w:line="360" w:lineRule="auto"/>
        <w:ind w:firstLine="720"/>
        <w:rPr>
          <w:color w:val="000000" w:themeColor="text1"/>
        </w:rPr>
      </w:pPr>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w:t>
      </w:r>
      <w:ins w:id="980" w:author="Perkowski, Evan A" w:date="2023-01-17T16:21:00Z">
        <w:r w:rsidR="004461BD">
          <w:rPr>
            <w:color w:val="000000" w:themeColor="text1"/>
          </w:rPr>
          <w:t>g</w:t>
        </w:r>
      </w:ins>
      <w:r w:rsidR="00860C08">
        <w:rPr>
          <w:color w:val="000000" w:themeColor="text1"/>
        </w:rPr>
        <w:t>; Fig. 5</w:t>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w:t>
      </w:r>
      <w:ins w:id="981" w:author="Perkowski, Evan A" w:date="2023-01-17T16:40:00Z">
        <w:r w:rsidR="00545184">
          <w:rPr>
            <w:color w:val="000000" w:themeColor="text1"/>
          </w:rPr>
          <w:t>2a</w:t>
        </w:r>
      </w:ins>
      <w:r>
        <w:rPr>
          <w:color w:val="000000" w:themeColor="text1"/>
        </w:rPr>
        <w:t xml:space="preserve">), which, coupled with a negative effect of increasing </w:t>
      </w:r>
      <w:ins w:id="982" w:author="Perkowski, Evan A" w:date="2023-01-17T16:40:00Z">
        <w:r w:rsidR="00545184">
          <w:rPr>
            <w:i/>
            <w:iCs/>
            <w:color w:val="000000" w:themeColor="text1"/>
            <w:lang w:val="el-GR"/>
          </w:rPr>
          <w:t>χ</w:t>
        </w:r>
        <w:r w:rsidR="00545184">
          <w:rPr>
            <w:color w:val="000000" w:themeColor="text1"/>
          </w:rPr>
          <w:t xml:space="preserve"> </w:t>
        </w:r>
      </w:ins>
      <w:r>
        <w:rPr>
          <w:color w:val="000000" w:themeColor="text1"/>
        </w:rPr>
        <w:t xml:space="preserve">on </w:t>
      </w:r>
      <w:r>
        <w:rPr>
          <w:i/>
          <w:iCs/>
          <w:color w:val="000000" w:themeColor="text1"/>
        </w:rPr>
        <w:t>N</w:t>
      </w:r>
      <w:r>
        <w:rPr>
          <w:color w:val="000000" w:themeColor="text1"/>
          <w:vertAlign w:val="subscript"/>
        </w:rPr>
        <w:t>area</w:t>
      </w:r>
      <w:r>
        <w:rPr>
          <w:color w:val="000000" w:themeColor="text1"/>
        </w:rPr>
        <w:t xml:space="preserve"> (Fig. </w:t>
      </w:r>
      <w:ins w:id="983" w:author="Perkowski, Evan A" w:date="2023-01-17T16:40:00Z">
        <w:r w:rsidR="00545184">
          <w:rPr>
            <w:color w:val="000000" w:themeColor="text1"/>
          </w:rPr>
          <w:t>4a</w:t>
        </w:r>
      </w:ins>
      <w:r>
        <w:rPr>
          <w:color w:val="000000" w:themeColor="text1"/>
        </w:rPr>
        <w:t xml:space="preserve">),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w:t>
      </w:r>
      <w:r w:rsidR="00E75BE5">
        <w:rPr>
          <w:color w:val="000000" w:themeColor="text1"/>
        </w:rPr>
        <w:lastRenderedPageBreak/>
        <w:t xml:space="preserve">soil moisture on </w:t>
      </w:r>
      <w:r w:rsidR="00E75BE5">
        <w:rPr>
          <w:i/>
          <w:iCs/>
          <w:color w:val="000000" w:themeColor="text1"/>
          <w:lang w:val="el-GR"/>
        </w:rPr>
        <w:t>β</w:t>
      </w:r>
      <w:r w:rsidR="00E75BE5">
        <w:rPr>
          <w:color w:val="000000" w:themeColor="text1"/>
        </w:rPr>
        <w:t xml:space="preserve"> mediated through a negative effect of increasing soil moisture on </w:t>
      </w:r>
      <w:ins w:id="984" w:author="Perkowski, Evan A" w:date="2023-01-16T15:30:00Z">
        <w:r w:rsidR="00C1617D">
          <w:rPr>
            <w:i/>
            <w:iCs/>
            <w:lang w:val="el-GR"/>
          </w:rPr>
          <w:t>χ</w:t>
        </w:r>
        <w:r w:rsidR="00C1617D" w:rsidRPr="00723922">
          <w:t xml:space="preserve"> </w:t>
        </w:r>
      </w:ins>
      <w:r w:rsidR="00E75BE5">
        <w:rPr>
          <w:color w:val="000000" w:themeColor="text1"/>
        </w:rPr>
        <w:t xml:space="preserve">coupled with a strong positive effect of increasing </w:t>
      </w:r>
      <w:ins w:id="985" w:author="Perkowski, Evan A" w:date="2023-01-16T15:30:00Z">
        <w:r w:rsidR="00C1617D">
          <w:rPr>
            <w:i/>
            <w:iCs/>
            <w:lang w:val="el-GR"/>
          </w:rPr>
          <w:t>χ</w:t>
        </w:r>
        <w:r w:rsidR="00C1617D" w:rsidRPr="00723922">
          <w:t xml:space="preserve"> </w:t>
        </w:r>
      </w:ins>
      <w:r w:rsidR="00E75BE5">
        <w:rPr>
          <w:color w:val="000000" w:themeColor="text1"/>
        </w:rPr>
        <w:t xml:space="preserve">on </w:t>
      </w:r>
      <w:r w:rsidR="00E75BE5">
        <w:rPr>
          <w:i/>
          <w:iCs/>
          <w:color w:val="000000" w:themeColor="text1"/>
          <w:lang w:val="el-GR"/>
        </w:rPr>
        <w:t>β</w:t>
      </w:r>
      <w:r w:rsidR="00E75BE5">
        <w:rPr>
          <w:color w:val="000000" w:themeColor="text1"/>
        </w:rPr>
        <w:t>.</w:t>
      </w:r>
    </w:p>
    <w:p w14:paraId="13F06DB7" w14:textId="1E17EF2B" w:rsidR="005B6568" w:rsidRDefault="006957FE" w:rsidP="0025039E">
      <w:pPr>
        <w:autoSpaceDE w:val="0"/>
        <w:autoSpaceDN w:val="0"/>
        <w:adjustRightInd w:val="0"/>
        <w:spacing w:line="36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986"/>
      <w:r>
        <w:rPr>
          <w:color w:val="000000" w:themeColor="text1"/>
        </w:rPr>
        <w:t xml:space="preserve">will increase </w:t>
      </w:r>
      <w:r>
        <w:rPr>
          <w:i/>
          <w:iCs/>
          <w:color w:val="000000" w:themeColor="text1"/>
          <w:lang w:val="el-GR"/>
        </w:rPr>
        <w:t>β</w:t>
      </w:r>
      <w:r>
        <w:rPr>
          <w:color w:val="000000" w:themeColor="text1"/>
        </w:rPr>
        <w:t xml:space="preserve"> through an increase in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986"/>
      <w:r w:rsidR="00DF37F5">
        <w:rPr>
          <w:rStyle w:val="CommentReference"/>
          <w:rFonts w:eastAsiaTheme="minorHAnsi" w:cs="Times New Roman (Body CS)"/>
        </w:rPr>
        <w:commentReference w:id="986"/>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25039E">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ins w:id="987" w:author="Perkowski, Evan A" w:date="2023-01-16T15:30:00Z">
        <w:r w:rsidR="00C1617D">
          <w:rPr>
            <w:i/>
            <w:iCs/>
            <w:lang w:val="el-GR"/>
          </w:rPr>
          <w:t>χ</w:t>
        </w:r>
        <w:r w:rsidR="00C1617D" w:rsidRPr="00723922">
          <w:t xml:space="preserve"> </w:t>
        </w:r>
      </w:ins>
      <w:r w:rsidR="00FB6FEA">
        <w:rPr>
          <w:color w:val="000000" w:themeColor="text1"/>
        </w:rPr>
        <w:t>through a</w:t>
      </w:r>
      <w:r w:rsidR="00323ED2">
        <w:rPr>
          <w:color w:val="000000" w:themeColor="text1"/>
        </w:rPr>
        <w:t>n increase in soil N that reduced</w:t>
      </w:r>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Pr>
          <w:color w:val="000000" w:themeColor="text1"/>
        </w:rPr>
        <w:fldChar w:fldCharType="separate"/>
      </w:r>
      <w:r w:rsidR="0025039E" w:rsidRPr="0025039E">
        <w:rPr>
          <w:noProof/>
          <w:color w:val="000000" w:themeColor="text1"/>
        </w:rPr>
        <w:t>(Yahdjian et al. 2011, Wang et al. 2017b)</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sidR="0025039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Pr>
          <w:color w:val="000000" w:themeColor="text1"/>
        </w:rPr>
        <w:fldChar w:fldCharType="separate"/>
      </w:r>
      <w:r w:rsidR="0025039E" w:rsidRPr="0025039E">
        <w:rPr>
          <w:noProof/>
          <w:color w:val="000000" w:themeColor="text1"/>
        </w:rPr>
        <w:t>(Reichman et al. 1966, Stark and Firestone 1995, Paul et al.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05AB35E1" w:rsidR="00700F3C" w:rsidRPr="00700F3C" w:rsidRDefault="00032518" w:rsidP="0025039E">
      <w:pPr>
        <w:autoSpaceDE w:val="0"/>
        <w:autoSpaceDN w:val="0"/>
        <w:adjustRightInd w:val="0"/>
        <w:spacing w:line="36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w:t>
      </w:r>
      <w:ins w:id="988" w:author="Perkowski, Evan A" w:date="2023-01-16T15:30:00Z">
        <w:r w:rsidR="00C1617D">
          <w:rPr>
            <w:i/>
            <w:iCs/>
            <w:color w:val="000000" w:themeColor="text1"/>
          </w:rPr>
          <w:t>VPD</w:t>
        </w:r>
      </w:ins>
      <w:r w:rsidR="006957FE">
        <w:rPr>
          <w:color w:val="000000" w:themeColor="text1"/>
        </w:rPr>
        <w:t xml:space="preserve">, a negative relationship between increasing </w:t>
      </w:r>
      <w:ins w:id="989" w:author="Perkowski, Evan A" w:date="2023-01-16T15:30:00Z">
        <w:r w:rsidR="00C1617D">
          <w:rPr>
            <w:i/>
            <w:iCs/>
            <w:color w:val="000000" w:themeColor="text1"/>
          </w:rPr>
          <w:t>VPD</w:t>
        </w:r>
        <w:r w:rsidR="00C1617D" w:rsidDel="00C1617D">
          <w:rPr>
            <w:color w:val="000000" w:themeColor="text1"/>
          </w:rPr>
          <w:t xml:space="preserve"> </w:t>
        </w:r>
      </w:ins>
      <w:r w:rsidR="006957FE">
        <w:rPr>
          <w:color w:val="000000" w:themeColor="text1"/>
        </w:rPr>
        <w:t xml:space="preserve">and </w:t>
      </w:r>
      <w:ins w:id="990" w:author="Perkowski, Evan A" w:date="2023-01-16T15:29:00Z">
        <w:r w:rsidR="00C1617D">
          <w:rPr>
            <w:i/>
            <w:iCs/>
            <w:lang w:val="el-GR"/>
          </w:rPr>
          <w:t>χ</w:t>
        </w:r>
      </w:ins>
      <w:r w:rsidR="006957FE">
        <w:rPr>
          <w:color w:val="000000" w:themeColor="text1"/>
        </w:rPr>
        <w:t xml:space="preserve">, </w:t>
      </w:r>
      <w:commentRangeStart w:id="991"/>
      <w:r w:rsidR="006957FE">
        <w:rPr>
          <w:color w:val="000000" w:themeColor="text1"/>
        </w:rPr>
        <w:t xml:space="preserve">a positive relationship between increasing </w:t>
      </w:r>
      <w:ins w:id="992" w:author="Perkowski, Evan A" w:date="2023-01-16T15:29:00Z">
        <w:r w:rsidR="00C1617D">
          <w:rPr>
            <w:i/>
            <w:iCs/>
            <w:lang w:val="el-GR"/>
          </w:rPr>
          <w:t>χ</w:t>
        </w:r>
        <w:r w:rsidR="00C1617D" w:rsidRPr="00723922">
          <w:t xml:space="preserve"> </w:t>
        </w:r>
      </w:ins>
      <w:r w:rsidR="006957FE">
        <w:rPr>
          <w:color w:val="000000" w:themeColor="text1"/>
        </w:rPr>
        <w:t xml:space="preserve">and </w:t>
      </w:r>
      <w:r w:rsidR="006957FE">
        <w:rPr>
          <w:i/>
          <w:iCs/>
          <w:color w:val="000000" w:themeColor="text1"/>
          <w:lang w:val="el-GR"/>
        </w:rPr>
        <w:t>β</w:t>
      </w:r>
      <w:commentRangeEnd w:id="991"/>
      <w:r w:rsidR="00D857C9">
        <w:rPr>
          <w:rStyle w:val="CommentReference"/>
          <w:rFonts w:eastAsiaTheme="minorHAnsi" w:cs="Times New Roman (Body CS)"/>
        </w:rPr>
        <w:commentReference w:id="991"/>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increasing </w:t>
      </w:r>
      <w:ins w:id="993" w:author="Perkowski, Evan A" w:date="2023-01-16T15:30:00Z">
        <w:r w:rsidR="00C1617D">
          <w:rPr>
            <w:i/>
            <w:iCs/>
            <w:color w:val="000000" w:themeColor="text1"/>
          </w:rPr>
          <w:t>VPD</w:t>
        </w:r>
        <w:r w:rsidR="00C1617D" w:rsidDel="00C1617D">
          <w:rPr>
            <w:color w:val="000000" w:themeColor="text1"/>
          </w:rPr>
          <w:t xml:space="preserve"> </w:t>
        </w:r>
      </w:ins>
      <w:r w:rsidR="00D102F3">
        <w:rPr>
          <w:color w:val="000000" w:themeColor="text1"/>
        </w:rPr>
        <w:t xml:space="preserve">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w:t>
      </w:r>
      <w:ins w:id="994" w:author="Perkowski, Evan A" w:date="2023-01-16T15:29:00Z">
        <w:r w:rsidR="00C1617D">
          <w:rPr>
            <w:i/>
            <w:iCs/>
            <w:lang w:val="el-GR"/>
          </w:rPr>
          <w:t>χ</w:t>
        </w:r>
      </w:ins>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w:t>
      </w:r>
      <w:ins w:id="995" w:author="Perkowski, Evan A" w:date="2023-01-16T15:29:00Z">
        <w:r w:rsidR="00C1617D">
          <w:rPr>
            <w:i/>
            <w:iCs/>
            <w:color w:val="000000" w:themeColor="text1"/>
          </w:rPr>
          <w:t>VPD</w:t>
        </w:r>
        <w:r w:rsidR="00C1617D">
          <w:rPr>
            <w:color w:val="000000" w:themeColor="text1"/>
          </w:rPr>
          <w:t xml:space="preserve"> </w:t>
        </w:r>
      </w:ins>
      <w:r w:rsidR="00012D96">
        <w:rPr>
          <w:color w:val="000000" w:themeColor="text1"/>
        </w:rPr>
        <w:fldChar w:fldCharType="begin" w:fldLock="1"/>
      </w:r>
      <w:r w:rsidR="0025039E">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012D96">
        <w:rPr>
          <w:color w:val="000000" w:themeColor="text1"/>
        </w:rPr>
        <w:fldChar w:fldCharType="separate"/>
      </w:r>
      <w:r w:rsidR="0025039E" w:rsidRPr="0025039E">
        <w:rPr>
          <w:noProof/>
          <w:color w:val="000000" w:themeColor="text1"/>
        </w:rPr>
        <w:t>(Brzostek et al.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ins w:id="996" w:author="Perkowski, Evan A" w:date="2023-01-16T15:29:00Z">
        <w:r w:rsidR="00C1617D">
          <w:rPr>
            <w:i/>
            <w:iCs/>
            <w:lang w:val="el-GR"/>
          </w:rPr>
          <w:t>χ</w:t>
        </w:r>
        <w:r w:rsidR="00C1617D" w:rsidRPr="00723922">
          <w:t xml:space="preserve"> </w:t>
        </w:r>
      </w:ins>
      <w:r w:rsidR="00191624">
        <w:rPr>
          <w:color w:val="000000" w:themeColor="text1"/>
        </w:rPr>
        <w:t>tend</w:t>
      </w:r>
      <w:r w:rsidR="00C87EB2">
        <w:rPr>
          <w:color w:val="000000" w:themeColor="text1"/>
        </w:rPr>
        <w:t>s</w:t>
      </w:r>
      <w:r w:rsidR="00191624">
        <w:rPr>
          <w:color w:val="000000" w:themeColor="text1"/>
        </w:rPr>
        <w:t xml:space="preserve"> to be more strongly regulated by changes in </w:t>
      </w:r>
      <w:ins w:id="997" w:author="Perkowski, Evan A" w:date="2023-01-16T15:31:00Z">
        <w:r w:rsidR="00C1617D">
          <w:rPr>
            <w:i/>
            <w:iCs/>
            <w:color w:val="000000" w:themeColor="text1"/>
          </w:rPr>
          <w:t>VPD</w:t>
        </w:r>
        <w:r w:rsidR="00C1617D" w:rsidDel="00C1617D">
          <w:rPr>
            <w:color w:val="000000" w:themeColor="text1"/>
          </w:rPr>
          <w:t xml:space="preserve"> </w:t>
        </w:r>
      </w:ins>
      <w:r w:rsidR="00191624">
        <w:rPr>
          <w:color w:val="000000" w:themeColor="text1"/>
        </w:rPr>
        <w:t xml:space="preserve">than soil moisture </w:t>
      </w:r>
      <w:r w:rsidR="00191624">
        <w:rPr>
          <w:color w:val="000000" w:themeColor="text1"/>
        </w:rPr>
        <w:fldChar w:fldCharType="begin" w:fldLock="1"/>
      </w:r>
      <w:r w:rsidR="0025039E">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191624">
        <w:rPr>
          <w:color w:val="000000" w:themeColor="text1"/>
        </w:rPr>
        <w:fldChar w:fldCharType="separate"/>
      </w:r>
      <w:r w:rsidR="0025039E" w:rsidRPr="0025039E">
        <w:rPr>
          <w:noProof/>
          <w:color w:val="000000" w:themeColor="text1"/>
        </w:rPr>
        <w:t>(Novick et al. 2016, Sulman et al.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w:t>
      </w:r>
      <w:ins w:id="998" w:author="Perkowski, Evan A" w:date="2023-01-16T15:31:00Z">
        <w:r w:rsidR="00C1617D">
          <w:rPr>
            <w:i/>
            <w:iCs/>
            <w:color w:val="000000" w:themeColor="text1"/>
          </w:rPr>
          <w:t>VPD</w:t>
        </w:r>
      </w:ins>
      <w:r w:rsidR="00F81B11">
        <w:rPr>
          <w:color w:val="000000" w:themeColor="text1"/>
        </w:rPr>
        <w:t xml:space="preserve">.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w:t>
      </w:r>
      <w:ins w:id="999" w:author="Perkowski, Evan A" w:date="2023-01-16T15:31:00Z">
        <w:r w:rsidR="00C1617D">
          <w:rPr>
            <w:i/>
            <w:iCs/>
            <w:color w:val="000000" w:themeColor="text1"/>
          </w:rPr>
          <w:t>VPD</w:t>
        </w:r>
      </w:ins>
      <w:r w:rsidR="00700F3C">
        <w:rPr>
          <w:color w:val="000000" w:themeColor="text1"/>
        </w:rPr>
        <w:t xml:space="preserve">,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w:t>
      </w:r>
      <w:r w:rsidR="00971E03">
        <w:rPr>
          <w:color w:val="000000" w:themeColor="text1"/>
        </w:rPr>
        <w:lastRenderedPageBreak/>
        <w:t xml:space="preserve">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w:t>
      </w:r>
      <w:ins w:id="1000" w:author="Perkowski, Evan A" w:date="2023-01-16T15:31:00Z">
        <w:r w:rsidR="00C1617D">
          <w:rPr>
            <w:i/>
            <w:iCs/>
            <w:color w:val="000000" w:themeColor="text1"/>
          </w:rPr>
          <w:t>VPD</w:t>
        </w:r>
        <w:r w:rsidR="00C1617D" w:rsidDel="00C1617D">
          <w:rPr>
            <w:color w:val="000000" w:themeColor="text1"/>
          </w:rPr>
          <w:t xml:space="preserve"> </w:t>
        </w:r>
      </w:ins>
      <w:r w:rsidR="00700F3C">
        <w:rPr>
          <w:color w:val="000000" w:themeColor="text1"/>
        </w:rPr>
        <w:t xml:space="preserve">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59341371" w14:textId="767E1A14" w:rsidR="007F2A13" w:rsidRDefault="007F2A13" w:rsidP="0025039E">
      <w:pPr>
        <w:autoSpaceDE w:val="0"/>
        <w:autoSpaceDN w:val="0"/>
        <w:adjustRightInd w:val="0"/>
        <w:spacing w:line="360" w:lineRule="auto"/>
        <w:ind w:firstLine="720"/>
        <w:rPr>
          <w:color w:val="000000" w:themeColor="text1"/>
        </w:rPr>
      </w:pPr>
      <w:r>
        <w:rPr>
          <w:color w:val="000000" w:themeColor="text1"/>
        </w:rPr>
        <w:t xml:space="preserve">In support of our hypothesis and patterns expected from theory, increasing </w:t>
      </w:r>
      <w:ins w:id="1001" w:author="Perkowski, Evan A" w:date="2023-01-16T15:28:00Z">
        <w:r w:rsidR="00723922">
          <w:rPr>
            <w:i/>
            <w:iCs/>
            <w:color w:val="000000" w:themeColor="text1"/>
          </w:rPr>
          <w:t xml:space="preserve">VPD </w:t>
        </w:r>
      </w:ins>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w:t>
      </w:r>
      <w:ins w:id="1002" w:author="Perkowski, Evan A" w:date="2023-01-16T15:28:00Z">
        <w:r w:rsidR="00723922">
          <w:rPr>
            <w:i/>
            <w:iCs/>
            <w:color w:val="000000" w:themeColor="text1"/>
          </w:rPr>
          <w:t>VPD</w:t>
        </w:r>
        <w:r w:rsidR="00723922" w:rsidDel="00723922">
          <w:rPr>
            <w:color w:val="000000" w:themeColor="text1"/>
          </w:rPr>
          <w:t xml:space="preserve"> </w:t>
        </w:r>
      </w:ins>
      <w:r>
        <w:rPr>
          <w:color w:val="000000" w:themeColor="text1"/>
        </w:rPr>
        <w:t xml:space="preserve">on </w:t>
      </w:r>
      <w:ins w:id="1003" w:author="Perkowski, Evan A" w:date="2023-01-16T15:29:00Z">
        <w:r w:rsidR="00723922">
          <w:rPr>
            <w:i/>
            <w:iCs/>
            <w:lang w:val="el-GR"/>
          </w:rPr>
          <w:t>χ</w:t>
        </w:r>
        <w:r w:rsidR="00723922" w:rsidRPr="00723922">
          <w:t xml:space="preserve"> </w:t>
        </w:r>
      </w:ins>
      <w:r>
        <w:rPr>
          <w:color w:val="000000" w:themeColor="text1"/>
        </w:rPr>
        <w:t xml:space="preserve">(Fig.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w:t>
      </w:r>
      <w:ins w:id="1004" w:author="Perkowski, Evan A" w:date="2023-01-16T15:28:00Z">
        <w:r w:rsidR="00723922">
          <w:rPr>
            <w:i/>
            <w:iCs/>
            <w:color w:val="000000" w:themeColor="text1"/>
          </w:rPr>
          <w:t>VPD</w:t>
        </w:r>
        <w:r w:rsidR="00723922" w:rsidDel="00723922">
          <w:rPr>
            <w:color w:val="000000" w:themeColor="text1"/>
          </w:rPr>
          <w:t xml:space="preserve"> </w:t>
        </w:r>
      </w:ins>
      <w:r w:rsidR="00722EFC">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w:t>
      </w:r>
      <w:ins w:id="1005" w:author="Perkowski, Evan A" w:date="2023-01-16T15:29:00Z">
        <w:r w:rsidR="00723922">
          <w:rPr>
            <w:i/>
            <w:iCs/>
            <w:color w:val="000000" w:themeColor="text1"/>
          </w:rPr>
          <w:t>VPD</w:t>
        </w:r>
        <w:r w:rsidR="00723922" w:rsidDel="00723922">
          <w:rPr>
            <w:color w:val="000000" w:themeColor="text1"/>
          </w:rPr>
          <w:t xml:space="preserve"> </w:t>
        </w:r>
      </w:ins>
      <w:r w:rsidR="00722EFC">
        <w:rPr>
          <w:color w:val="000000" w:themeColor="text1"/>
        </w:rPr>
        <w:t xml:space="preserve">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2D12B6">
        <w:rPr>
          <w:color w:val="000000" w:themeColor="text1"/>
        </w:rPr>
        <w:t>.</w:t>
      </w:r>
    </w:p>
    <w:p w14:paraId="0BB3D210" w14:textId="778AB35D" w:rsidR="00F4054A" w:rsidRDefault="00F4054A" w:rsidP="0025039E">
      <w:pPr>
        <w:autoSpaceDE w:val="0"/>
        <w:autoSpaceDN w:val="0"/>
        <w:adjustRightInd w:val="0"/>
        <w:spacing w:line="360" w:lineRule="auto"/>
        <w:rPr>
          <w:color w:val="000000" w:themeColor="text1"/>
        </w:rPr>
      </w:pPr>
    </w:p>
    <w:p w14:paraId="1F0FE7B4" w14:textId="6C4444C7" w:rsidR="00F4054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leaf 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r w:rsidRPr="00F4054A">
        <w:rPr>
          <w:i/>
          <w:iCs/>
          <w:color w:val="000000" w:themeColor="text1"/>
        </w:rPr>
        <w:t>, and N</w:t>
      </w:r>
      <w:r w:rsidRPr="00F4054A">
        <w:rPr>
          <w:i/>
          <w:iCs/>
          <w:color w:val="000000" w:themeColor="text1"/>
          <w:vertAlign w:val="subscript"/>
        </w:rPr>
        <w:t>area</w:t>
      </w:r>
    </w:p>
    <w:p w14:paraId="24860380" w14:textId="2442488A" w:rsidR="00EE6FF9" w:rsidRDefault="00E557CE" w:rsidP="0025039E">
      <w:pPr>
        <w:autoSpaceDE w:val="0"/>
        <w:autoSpaceDN w:val="0"/>
        <w:adjustRightInd w:val="0"/>
        <w:spacing w:line="36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w:t>
      </w:r>
      <w:r w:rsidR="003C0438">
        <w:rPr>
          <w:color w:val="000000" w:themeColor="text1"/>
        </w:rPr>
        <w:t xml:space="preserve"> We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ins w:id="1006" w:author="Perkowski, Evan A" w:date="2023-01-16T15:02:00Z">
        <w:r w:rsidR="005E59CF">
          <w:rPr>
            <w:i/>
            <w:iCs/>
            <w:lang w:val="el-GR"/>
          </w:rPr>
          <w:t>χ</w:t>
        </w:r>
        <w:r w:rsidR="005E59CF" w:rsidRPr="00723922">
          <w:t xml:space="preserve"> </w:t>
        </w:r>
      </w:ins>
      <w:r w:rsidR="003C0438">
        <w:rPr>
          <w:color w:val="000000" w:themeColor="text1"/>
        </w:rPr>
        <w:t>values compared to non-fixing species</w:t>
      </w:r>
      <w:r w:rsidR="00B75C7A">
        <w:rPr>
          <w:color w:val="000000" w:themeColor="text1"/>
        </w:rPr>
        <w:t xml:space="preserve"> across environmental gradients (Fig. 3, </w:t>
      </w:r>
      <w:ins w:id="1007" w:author="Perkowski, Evan A" w:date="2023-01-16T15:27:00Z">
        <w:r w:rsidR="00723922">
          <w:rPr>
            <w:color w:val="000000" w:themeColor="text1"/>
          </w:rPr>
          <w:t>Fig.</w:t>
        </w:r>
      </w:ins>
      <w:r w:rsidR="00B75C7A">
        <w:rPr>
          <w:color w:val="000000" w:themeColor="text1"/>
        </w:rPr>
        <w:t xml:space="preserv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w:t>
      </w:r>
      <w:ins w:id="1008" w:author="Perkowski, Evan A" w:date="2023-01-16T15:02:00Z">
        <w:r w:rsidR="005E59CF">
          <w:rPr>
            <w:i/>
            <w:iCs/>
            <w:lang w:val="el-GR"/>
          </w:rPr>
          <w:t>χ</w:t>
        </w:r>
      </w:ins>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ins w:id="1009" w:author="Perkowski, Evan A" w:date="2023-01-16T15:02:00Z">
        <w:r w:rsidR="005E59CF">
          <w:rPr>
            <w:i/>
            <w:iCs/>
            <w:lang w:val="el-GR"/>
          </w:rPr>
          <w:t>χ</w:t>
        </w:r>
      </w:ins>
      <w:r w:rsidR="003C0438">
        <w:t>.</w:t>
      </w:r>
    </w:p>
    <w:p w14:paraId="1070B4C9" w14:textId="2C22A234" w:rsidR="00235A59" w:rsidRPr="00235A59" w:rsidRDefault="00B75C7A" w:rsidP="0025039E">
      <w:pPr>
        <w:autoSpaceDE w:val="0"/>
        <w:autoSpaceDN w:val="0"/>
        <w:adjustRightInd w:val="0"/>
        <w:spacing w:line="360" w:lineRule="auto"/>
        <w:rPr>
          <w:ins w:id="1010" w:author="Perkowski, Evan A" w:date="2023-01-16T15:41:00Z"/>
        </w:rPr>
      </w:pPr>
      <w:r>
        <w:tab/>
        <w:t xml:space="preserve">We </w:t>
      </w:r>
      <w:ins w:id="1011" w:author="Perkowski, Evan A" w:date="2023-01-16T15:42:00Z">
        <w:r w:rsidR="00235A59">
          <w:t>found</w:t>
        </w:r>
      </w:ins>
      <w:r>
        <w:t xml:space="preserve">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xml:space="preserve">, </w:t>
      </w:r>
      <w:ins w:id="1012" w:author="Perkowski, Evan A" w:date="2023-01-16T15:02:00Z">
        <w:r w:rsidR="005E59CF">
          <w:rPr>
            <w:i/>
            <w:iCs/>
            <w:lang w:val="el-GR"/>
          </w:rPr>
          <w:t>χ</w:t>
        </w:r>
      </w:ins>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w:t>
      </w:r>
      <w:r w:rsidR="007251E5">
        <w:lastRenderedPageBreak/>
        <w:t xml:space="preserve">have </w:t>
      </w:r>
      <w:ins w:id="1013" w:author="Perkowski, Evan A" w:date="2023-01-16T15:41:00Z">
        <w:r w:rsidR="00235A59">
          <w:t xml:space="preserve">higher </w:t>
        </w:r>
      </w:ins>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w:t>
      </w:r>
      <w:ins w:id="1014" w:author="Perkowski, Evan A" w:date="2023-01-16T15:41:00Z">
        <w:r w:rsidR="00235A59">
          <w:t>due to additional costs of building and maintaining PEP carboxylase</w:t>
        </w:r>
      </w:ins>
      <w:ins w:id="1015" w:author="Perkowski, Evan A" w:date="2023-01-16T15:42:00Z">
        <w:r w:rsidR="00235A59">
          <w:t xml:space="preserve">. </w:t>
        </w:r>
      </w:ins>
    </w:p>
    <w:p w14:paraId="1863B48D" w14:textId="77777777" w:rsidR="00235A59" w:rsidRDefault="00235A59" w:rsidP="0025039E">
      <w:pPr>
        <w:autoSpaceDE w:val="0"/>
        <w:autoSpaceDN w:val="0"/>
        <w:adjustRightInd w:val="0"/>
        <w:spacing w:line="360" w:lineRule="auto"/>
        <w:rPr>
          <w:ins w:id="1016" w:author="Perkowski, Evan A" w:date="2023-01-16T15:41:00Z"/>
        </w:rPr>
      </w:pPr>
    </w:p>
    <w:p w14:paraId="1F0BCD4F" w14:textId="32A46BED" w:rsidR="00BE60E6" w:rsidRDefault="000C63A9" w:rsidP="0025039E">
      <w:pPr>
        <w:autoSpaceDE w:val="0"/>
        <w:autoSpaceDN w:val="0"/>
        <w:adjustRightInd w:val="0"/>
        <w:spacing w:line="360" w:lineRule="auto"/>
      </w:pPr>
      <w:r>
        <w:t xml:space="preserve">as a direct result of generally lower stomatal conductance rates and consequent lower </w:t>
      </w:r>
      <w:ins w:id="1017" w:author="Perkowski, Evan A" w:date="2023-01-16T15:03:00Z">
        <w:r w:rsidR="005E59CF">
          <w:rPr>
            <w:i/>
            <w:iCs/>
            <w:lang w:val="el-GR"/>
          </w:rPr>
          <w:t>χ</w:t>
        </w:r>
      </w:ins>
      <w:r w:rsidR="00CF2746">
        <w:t xml:space="preserve">, which should result in generally higher </w:t>
      </w:r>
      <w:r>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t xml:space="preserve">. </w:t>
      </w:r>
      <w:commentRangeStart w:id="1018"/>
      <w:r>
        <w:t>Following our seventh hypothesis and patterns expected from theory, we found strong evidence suggesting that C</w:t>
      </w:r>
      <w:r>
        <w:rPr>
          <w:vertAlign w:val="subscript"/>
        </w:rPr>
        <w:t>4</w:t>
      </w:r>
      <w:r>
        <w:t xml:space="preserve"> species generally had lower </w:t>
      </w:r>
      <w:ins w:id="1019" w:author="Perkowski, Evan A" w:date="2023-01-16T15:03:00Z">
        <w:r w:rsidR="005E59CF">
          <w:rPr>
            <w:i/>
            <w:iCs/>
            <w:lang w:val="el-GR"/>
          </w:rPr>
          <w:t>χ</w:t>
        </w:r>
        <w:r w:rsidR="005E59CF">
          <w:rPr>
            <w:i/>
            <w:iCs/>
          </w:rPr>
          <w:t xml:space="preserve"> </w:t>
        </w:r>
      </w:ins>
      <w:r>
        <w:t xml:space="preserve">and </w:t>
      </w:r>
      <w:r w:rsidRPr="000C63A9">
        <w:rPr>
          <w:i/>
          <w:iCs/>
          <w:lang w:val="el-GR"/>
        </w:rPr>
        <w:t>β</w:t>
      </w:r>
      <w:r>
        <w:t xml:space="preserve"> values on average compared to C</w:t>
      </w:r>
      <w:r w:rsidRPr="000C63A9">
        <w:rPr>
          <w:vertAlign w:val="subscript"/>
        </w:rPr>
        <w:t>3</w:t>
      </w:r>
      <w:r>
        <w:t xml:space="preserve"> species, leading to an indirect stimulation in </w:t>
      </w:r>
      <w:r>
        <w:rPr>
          <w:i/>
          <w:iCs/>
        </w:rPr>
        <w:t>N</w:t>
      </w:r>
      <w:r>
        <w:rPr>
          <w:vertAlign w:val="subscript"/>
        </w:rPr>
        <w:t>area</w:t>
      </w:r>
      <w:r>
        <w:t xml:space="preserve"> mediated through the positive effect of leaf </w:t>
      </w:r>
      <w:ins w:id="1020" w:author="Perkowski, Evan A" w:date="2023-01-16T15:03:00Z">
        <w:r w:rsidR="005E59CF">
          <w:rPr>
            <w:i/>
            <w:iCs/>
            <w:lang w:val="el-GR"/>
          </w:rPr>
          <w:t>χ</w:t>
        </w:r>
      </w:ins>
      <w:r>
        <w:t xml:space="preserve">on </w:t>
      </w:r>
      <w:r w:rsidRPr="000C63A9">
        <w:rPr>
          <w:i/>
          <w:iCs/>
          <w:lang w:val="el-GR"/>
        </w:rPr>
        <w:t>β</w:t>
      </w:r>
      <w:r>
        <w:t xml:space="preserve"> and negative effect of increasing </w:t>
      </w:r>
      <w:r w:rsidRPr="000C63A9">
        <w:rPr>
          <w:i/>
          <w:iCs/>
          <w:lang w:val="el-GR"/>
        </w:rPr>
        <w:t>β</w:t>
      </w:r>
      <w:r>
        <w:t xml:space="preserve"> on </w:t>
      </w:r>
      <w:r>
        <w:rPr>
          <w:i/>
          <w:iCs/>
        </w:rPr>
        <w:t>N</w:t>
      </w:r>
      <w:r>
        <w:rPr>
          <w:vertAlign w:val="subscript"/>
        </w:rPr>
        <w:t>area</w:t>
      </w:r>
      <w:r>
        <w:t>.</w:t>
      </w:r>
      <w:commentRangeEnd w:id="1018"/>
      <w:r w:rsidR="00440EAD">
        <w:rPr>
          <w:rStyle w:val="CommentReference"/>
          <w:rFonts w:eastAsiaTheme="minorHAnsi" w:cs="Times New Roman (Body CS)"/>
        </w:rPr>
        <w:commentReference w:id="1018"/>
      </w:r>
    </w:p>
    <w:p w14:paraId="3C3EC03A" w14:textId="02B3F273" w:rsidR="00BE60E6" w:rsidRDefault="00BE60E6"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000A4D2F" w:rsidR="00C04141" w:rsidRDefault="00BE60E6" w:rsidP="00723922">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Wang et al. 2017a, Stocker et al. 2020, Scott and Smith 2022)","plainTextFormattedCitation":"(Prentice et al. 2014, Wang et al. 2017a, Stocker et al. 2020, Scott and Smith 2022)","previouslyFormattedCitation":"(Prentice et al. 2014, Wang et al. 2017a, Stocker et al. 2020, Scott and Smith 2022)"},"properties":{"noteIndex":0},"schema":"https://github.com/citation-style-language/schema/raw/master/csl-citation.json"}</w:instrText>
      </w:r>
      <w:r>
        <w:fldChar w:fldCharType="separate"/>
      </w:r>
      <w:r w:rsidR="0025039E" w:rsidRPr="0025039E">
        <w:rPr>
          <w:noProof/>
        </w:rPr>
        <w:t>(Prentice et al. 2014, Wang et al. 2017a, Stocker et al. 2020, Scott and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ins w:id="1021" w:author="Perkowski, Evan A" w:date="2023-01-16T15:24:00Z">
        <w:r w:rsidR="00723922">
          <w:t xml:space="preserve">optimality </w:t>
        </w:r>
      </w:ins>
      <w:r w:rsidR="00B626C6">
        <w:t xml:space="preserve">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ins w:id="1022" w:author="Perkowski, Evan A" w:date="2023-01-16T15:24:00Z">
        <w:r w:rsidR="00723922">
          <w:t xml:space="preserve">optimality </w:t>
        </w:r>
      </w:ins>
      <w:r w:rsidR="00B626C6">
        <w:t xml:space="preserve">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Paillassa </w:t>
      </w:r>
      <w:r w:rsidR="00B626C6" w:rsidRPr="005E59CF">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ins w:id="1023" w:author="Perkowski, Evan A" w:date="2023-01-16T15:05:00Z">
        <w:r w:rsidR="005E59CF">
          <w:t>1.7</w:t>
        </w:r>
      </w:ins>
      <w:r w:rsidR="00E66041">
        <w:t xml:space="preserve"> </w:t>
      </w:r>
      <w:r w:rsidR="006D10DC">
        <w:t>to</w:t>
      </w:r>
      <w:r w:rsidR="00E66041">
        <w:t xml:space="preserve"> </w:t>
      </w:r>
      <w:ins w:id="1024" w:author="Perkowski, Evan A" w:date="2023-01-16T15:05:00Z">
        <w:r w:rsidR="005E59CF">
          <w:t>188.0</w:t>
        </w:r>
      </w:ins>
      <w:r w:rsidR="00E66041">
        <w:t xml:space="preserve"> (mean: </w:t>
      </w:r>
      <w:ins w:id="1025" w:author="Perkowski, Evan A" w:date="2023-01-16T15:06:00Z">
        <w:r w:rsidR="005E59CF">
          <w:t>30.2</w:t>
        </w:r>
      </w:ins>
      <w:r w:rsidR="00E66041">
        <w:t xml:space="preserve">; median: </w:t>
      </w:r>
      <w:ins w:id="1026" w:author="Perkowski, Evan A" w:date="2023-01-16T15:06:00Z">
        <w:r w:rsidR="005E59CF">
          <w:t>23.1</w:t>
        </w:r>
      </w:ins>
      <w:r w:rsidR="00E66041">
        <w:t xml:space="preserve">; standard deviation: </w:t>
      </w:r>
      <w:ins w:id="1027" w:author="Perkowski, Evan A" w:date="2023-01-16T15:06:00Z">
        <w:r w:rsidR="005E59CF">
          <w:t>25.4</w:t>
        </w:r>
      </w:ins>
      <w:r w:rsidR="00E66041">
        <w:t>)</w:t>
      </w:r>
      <w:r w:rsidR="006D10DC">
        <w:t xml:space="preserve">, while ranged from </w:t>
      </w:r>
      <w:r w:rsidR="00E66041">
        <w:t xml:space="preserve">0.1 </w:t>
      </w:r>
      <w:r w:rsidR="006D10DC">
        <w:t xml:space="preserve">to </w:t>
      </w:r>
      <w:ins w:id="1028" w:author="Perkowski, Evan A" w:date="2023-01-16T15:06:00Z">
        <w:r w:rsidR="005E59CF">
          <w:t>110.6</w:t>
        </w:r>
      </w:ins>
      <w:r w:rsidR="00E66041">
        <w:t xml:space="preserve"> </w:t>
      </w:r>
      <w:r w:rsidR="006D10DC">
        <w:t>in C</w:t>
      </w:r>
      <w:r w:rsidR="006D10DC">
        <w:rPr>
          <w:vertAlign w:val="subscript"/>
        </w:rPr>
        <w:t xml:space="preserve">4 </w:t>
      </w:r>
      <w:r w:rsidR="006D10DC">
        <w:t xml:space="preserve">species </w:t>
      </w:r>
      <w:r w:rsidR="00E66041">
        <w:t xml:space="preserve">(mean: </w:t>
      </w:r>
      <w:ins w:id="1029" w:author="Perkowski, Evan A" w:date="2023-01-16T15:07:00Z">
        <w:r w:rsidR="005E59CF">
          <w:t>7.2</w:t>
        </w:r>
      </w:ins>
      <w:r w:rsidR="00E66041">
        <w:t xml:space="preserve">; median: </w:t>
      </w:r>
      <w:ins w:id="1030" w:author="Perkowski, Evan A" w:date="2023-01-16T15:06:00Z">
        <w:r w:rsidR="005E59CF">
          <w:t>0.7</w:t>
        </w:r>
      </w:ins>
      <w:r w:rsidR="00E66041">
        <w:t xml:space="preserve">; standard deviation: </w:t>
      </w:r>
      <w:ins w:id="1031" w:author="Perkowski, Evan A" w:date="2023-01-16T15:07:00Z">
        <w:r w:rsidR="005E59CF">
          <w:t>18.6</w:t>
        </w:r>
      </w:ins>
      <w:r w:rsidR="00E66041">
        <w:t>)</w:t>
      </w:r>
      <w:r w:rsidR="006D10DC">
        <w:t>.</w:t>
      </w:r>
      <w:r w:rsidR="00E66041">
        <w:t xml:space="preserve"> </w:t>
      </w:r>
      <w:ins w:id="1032" w:author="Perkowski, Evan A" w:date="2023-01-16T15:09:00Z">
        <w:r w:rsidR="00280E58">
          <w:t xml:space="preserve">Mean </w:t>
        </w:r>
        <w:r w:rsidR="00280E58" w:rsidRPr="000C63A9">
          <w:rPr>
            <w:i/>
            <w:iCs/>
            <w:lang w:val="el-GR"/>
          </w:rPr>
          <w:t>β</w:t>
        </w:r>
        <w:r w:rsidR="00280E58">
          <w:t xml:space="preserve"> values i</w:t>
        </w:r>
      </w:ins>
      <w:ins w:id="1033" w:author="Perkowski, Evan A" w:date="2023-01-16T15:07:00Z">
        <w:r w:rsidR="005E59CF">
          <w:t>n both C</w:t>
        </w:r>
        <w:r w:rsidR="005E59CF">
          <w:rPr>
            <w:vertAlign w:val="subscript"/>
          </w:rPr>
          <w:t>3</w:t>
        </w:r>
        <w:r w:rsidR="005E59CF">
          <w:t xml:space="preserve"> and C</w:t>
        </w:r>
        <w:r w:rsidR="005E59CF">
          <w:rPr>
            <w:vertAlign w:val="subscript"/>
          </w:rPr>
          <w:t>4</w:t>
        </w:r>
        <w:r w:rsidR="005E59CF">
          <w:t xml:space="preserve"> species</w:t>
        </w:r>
      </w:ins>
      <w:ins w:id="1034" w:author="Perkowski, Evan A" w:date="2023-01-16T15:09:00Z">
        <w:r w:rsidR="00280E58">
          <w:t xml:space="preserve"> were consistentl</w:t>
        </w:r>
      </w:ins>
      <w:ins w:id="1035" w:author="Perkowski, Evan A" w:date="2023-01-16T15:10:00Z">
        <w:r w:rsidR="00280E58">
          <w:t>y lower than values currently implemented in optimality models</w:t>
        </w:r>
      </w:ins>
      <w:ins w:id="1036" w:author="Perkowski, Evan A" w:date="2023-01-16T15:24:00Z">
        <w:r w:rsidR="00723922">
          <w:t>, though this was likely the result of increased water limitation across our sites relative to global averages</w:t>
        </w:r>
      </w:ins>
      <w:ins w:id="1037" w:author="Perkowski, Evan A" w:date="2023-01-16T15:10:00Z">
        <w:r w:rsidR="00280E58">
          <w:t>.</w:t>
        </w:r>
      </w:ins>
      <w:r w:rsidR="00280E58">
        <w:t xml:space="preserve"> </w:t>
      </w:r>
      <w:ins w:id="1038" w:author="Perkowski, Evan A" w:date="2023-01-16T15:25:00Z">
        <w:r w:rsidR="00723922">
          <w:t>Regardless, t</w:t>
        </w:r>
      </w:ins>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from </w:t>
      </w:r>
      <w:r w:rsidR="005E59CF">
        <w:fldChar w:fldCharType="begin" w:fldLock="1"/>
      </w:r>
      <w:r w:rsidR="0089317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5E59CF">
        <w:fldChar w:fldCharType="separate"/>
      </w:r>
      <w:r w:rsidR="005E59CF" w:rsidRPr="005E59CF">
        <w:rPr>
          <w:noProof/>
        </w:rPr>
        <w:t xml:space="preserve">Lavergne et al. </w:t>
      </w:r>
      <w:r w:rsidR="005E59CF">
        <w:rPr>
          <w:noProof/>
        </w:rPr>
        <w:t>(</w:t>
      </w:r>
      <w:r w:rsidR="005E59CF" w:rsidRPr="005E59CF">
        <w:rPr>
          <w:noProof/>
        </w:rPr>
        <w:t>2020)</w:t>
      </w:r>
      <w:ins w:id="1039" w:author="Perkowski, Evan A" w:date="2023-01-16T15:04:00Z">
        <w:r w:rsidR="005E59CF">
          <w:fldChar w:fldCharType="end"/>
        </w:r>
      </w:ins>
      <w:ins w:id="1040" w:author="Perkowski, Evan A" w:date="2023-01-16T15:11:00Z">
        <w:r w:rsidR="00280E58">
          <w:t>,</w:t>
        </w:r>
      </w:ins>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6655D2E9" w14:textId="1B1AB0ED" w:rsidR="00280E58" w:rsidRPr="00723922" w:rsidRDefault="00F17D1D" w:rsidP="0025039E">
      <w:pPr>
        <w:spacing w:line="36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ins w:id="1041" w:author="Perkowski, Evan A" w:date="2023-01-16T15:12:00Z">
        <w:r w:rsidR="00280E58">
          <w:rPr>
            <w:i/>
            <w:iCs/>
            <w:lang w:val="el-GR"/>
          </w:rPr>
          <w:t>χ</w:t>
        </w:r>
      </w:ins>
      <w:r w:rsidR="00D10086">
        <w:rPr>
          <w:color w:val="000000" w:themeColor="text1"/>
        </w:rPr>
        <w:t xml:space="preserve"> on </w:t>
      </w:r>
      <w:r w:rsidR="00D10086">
        <w:rPr>
          <w:i/>
          <w:iCs/>
          <w:color w:val="000000" w:themeColor="text1"/>
        </w:rPr>
        <w:t>N</w:t>
      </w:r>
      <w:r w:rsidR="00D10086">
        <w:rPr>
          <w:color w:val="000000" w:themeColor="text1"/>
          <w:vertAlign w:val="subscript"/>
        </w:rPr>
        <w:t>area</w:t>
      </w:r>
      <w:ins w:id="1042" w:author="Perkowski, Evan A" w:date="2023-01-16T15:37:00Z">
        <w:r w:rsidR="00C1617D">
          <w:rPr>
            <w:color w:val="000000" w:themeColor="text1"/>
          </w:rPr>
          <w:t xml:space="preserve"> and positive effect of increasing </w:t>
        </w:r>
        <w:r w:rsidR="00C1617D">
          <w:rPr>
            <w:i/>
            <w:iCs/>
            <w:color w:val="000000" w:themeColor="text1"/>
            <w:lang w:val="el-GR"/>
          </w:rPr>
          <w:t>β</w:t>
        </w:r>
      </w:ins>
      <w:ins w:id="1043" w:author="Perkowski, Evan A" w:date="2023-01-16T15:38:00Z">
        <w:r w:rsidR="00C1617D">
          <w:rPr>
            <w:color w:val="000000" w:themeColor="text1"/>
          </w:rPr>
          <w:t xml:space="preserve"> on </w:t>
        </w:r>
        <w:r w:rsidR="00C1617D">
          <w:rPr>
            <w:i/>
            <w:iCs/>
            <w:lang w:val="el-GR"/>
          </w:rPr>
          <w:t>χ</w:t>
        </w:r>
      </w:ins>
      <w:r w:rsidR="00D10086">
        <w:rPr>
          <w:color w:val="000000" w:themeColor="text1"/>
        </w:rPr>
        <w:t>.</w:t>
      </w:r>
      <w:ins w:id="1044" w:author="Perkowski, Evan A" w:date="2023-01-16T15:38:00Z">
        <w:r w:rsidR="00C1617D">
          <w:rPr>
            <w:color w:val="000000" w:themeColor="text1"/>
          </w:rPr>
          <w:t xml:space="preserve"> Effects of soil resource availability on </w:t>
        </w:r>
        <w:r w:rsidR="00C1617D">
          <w:rPr>
            <w:i/>
            <w:iCs/>
            <w:color w:val="000000" w:themeColor="text1"/>
          </w:rPr>
          <w:t>N</w:t>
        </w:r>
        <w:r w:rsidR="00C1617D">
          <w:rPr>
            <w:color w:val="000000" w:themeColor="text1"/>
            <w:vertAlign w:val="subscript"/>
          </w:rPr>
          <w:t>area</w:t>
        </w:r>
        <w:r w:rsidR="00C1617D">
          <w:rPr>
            <w:color w:val="000000" w:themeColor="text1"/>
          </w:rPr>
          <w:t xml:space="preserve"> were mediated through changes in</w:t>
        </w:r>
        <w:r w:rsidR="00C1617D" w:rsidRPr="00C1617D">
          <w:rPr>
            <w:i/>
            <w:iCs/>
            <w:color w:val="000000" w:themeColor="text1"/>
          </w:rPr>
          <w:t xml:space="preserve"> </w:t>
        </w:r>
        <w:r w:rsidR="00C1617D">
          <w:rPr>
            <w:i/>
            <w:iCs/>
            <w:color w:val="000000" w:themeColor="text1"/>
            <w:lang w:val="el-GR"/>
          </w:rPr>
          <w:t>β</w:t>
        </w:r>
        <w:r w:rsidR="00C1617D">
          <w:rPr>
            <w:color w:val="000000" w:themeColor="text1"/>
          </w:rPr>
          <w:t xml:space="preserve">, while changes in aboveground climate were mediated through changes in </w:t>
        </w:r>
        <w:r w:rsidR="00C1617D">
          <w:rPr>
            <w:i/>
            <w:iCs/>
            <w:lang w:val="el-GR"/>
          </w:rPr>
          <w:t>χ</w:t>
        </w:r>
        <w:r w:rsidR="00C1617D">
          <w:t>.</w:t>
        </w:r>
      </w:ins>
      <w:r w:rsidR="00723922">
        <w:rPr>
          <w:color w:val="000000" w:themeColor="text1"/>
        </w:rPr>
        <w:t xml:space="preserve"> </w:t>
      </w:r>
      <w:r w:rsidR="00D10086">
        <w:rPr>
          <w:color w:val="000000" w:themeColor="text1"/>
        </w:rPr>
        <w:t xml:space="preserve">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ins w:id="1045" w:author="Perkowski, Evan A" w:date="2023-01-16T15:12:00Z">
        <w:r w:rsidR="00280E58">
          <w:rPr>
            <w:color w:val="000000" w:themeColor="text1"/>
          </w:rPr>
          <w:t xml:space="preserve">increasing </w:t>
        </w:r>
        <w:r w:rsidR="00280E58">
          <w:rPr>
            <w:i/>
            <w:iCs/>
            <w:lang w:val="el-GR"/>
          </w:rPr>
          <w:t>χ</w:t>
        </w:r>
        <w:r w:rsidR="00280E58">
          <w:rPr>
            <w:i/>
            <w:iCs/>
          </w:rPr>
          <w:t xml:space="preserve"> </w:t>
        </w:r>
        <w:r w:rsidR="00280E58">
          <w:t xml:space="preserve">was associated with strong </w:t>
        </w:r>
      </w:ins>
      <w:ins w:id="1046" w:author="Perkowski, Evan A" w:date="2023-01-16T15:13:00Z">
        <w:r w:rsidR="00280E58">
          <w:t xml:space="preserve">negative effects on </w:t>
        </w:r>
        <w:r w:rsidR="00280E58">
          <w:rPr>
            <w:i/>
            <w:iCs/>
          </w:rPr>
          <w:t>M</w:t>
        </w:r>
        <w:r w:rsidR="00280E58">
          <w:rPr>
            <w:vertAlign w:val="subscript"/>
          </w:rPr>
          <w:t>area</w:t>
        </w:r>
        <w:r w:rsidR="00280E58">
          <w:t xml:space="preserve">, but not </w:t>
        </w:r>
        <w:r w:rsidR="00280E58">
          <w:rPr>
            <w:i/>
            <w:iCs/>
          </w:rPr>
          <w:t>N</w:t>
        </w:r>
        <w:r w:rsidR="00280E58">
          <w:rPr>
            <w:vertAlign w:val="subscript"/>
          </w:rPr>
          <w:t>mass</w:t>
        </w:r>
        <w:r w:rsidR="00280E58">
          <w:t xml:space="preserve">, </w:t>
        </w:r>
      </w:ins>
      <w:r w:rsidR="00A46B75">
        <w:rPr>
          <w:color w:val="000000" w:themeColor="text1"/>
        </w:rPr>
        <w:t xml:space="preserve">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w:t>
      </w:r>
      <w:ins w:id="1047" w:author="Perkowski, Evan A" w:date="2023-01-16T15:15:00Z">
        <w:r w:rsidR="00280E58">
          <w:rPr>
            <w:color w:val="000000" w:themeColor="text1"/>
          </w:rPr>
          <w:t>provide strong and consistent support for</w:t>
        </w:r>
      </w:ins>
      <w:r w:rsidR="00D10086">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ins w:id="1048" w:author="Perkowski, Evan A" w:date="2023-01-16T15:16:00Z">
        <w:r w:rsidR="00280E58">
          <w:rPr>
            <w:color w:val="000000" w:themeColor="text1"/>
          </w:rPr>
          <w:t xml:space="preserve"> that n</w:t>
        </w:r>
      </w:ins>
      <w:ins w:id="1049" w:author="Perkowski, Evan A" w:date="2023-01-16T15:17:00Z">
        <w:r w:rsidR="00280E58">
          <w:rPr>
            <w:color w:val="000000" w:themeColor="text1"/>
          </w:rPr>
          <w:t xml:space="preserve">egative relationships between </w:t>
        </w:r>
      </w:ins>
      <w:ins w:id="1050" w:author="Perkowski, Evan A" w:date="2023-01-16T15:16:00Z">
        <w:r w:rsidR="00280E58">
          <w:rPr>
            <w:i/>
            <w:iCs/>
            <w:lang w:val="el-GR"/>
          </w:rPr>
          <w:t>χ</w:t>
        </w:r>
      </w:ins>
      <w:ins w:id="1051" w:author="Perkowski, Evan A" w:date="2023-01-16T15:17:00Z">
        <w:r w:rsidR="00280E58">
          <w:t xml:space="preserve"> and </w:t>
        </w:r>
        <w:r w:rsidR="00280E58">
          <w:rPr>
            <w:i/>
            <w:iCs/>
          </w:rPr>
          <w:t>N</w:t>
        </w:r>
        <w:r w:rsidR="00280E58">
          <w:rPr>
            <w:vertAlign w:val="subscript"/>
          </w:rPr>
          <w:t>area</w:t>
        </w:r>
        <w:r w:rsidR="00280E58">
          <w:t xml:space="preserve"> unify </w:t>
        </w:r>
      </w:ins>
      <w:r w:rsidR="006039C0">
        <w:rPr>
          <w:color w:val="000000" w:themeColor="text1"/>
        </w:rPr>
        <w:t>expected effects of climatic and edaphic characteristics on</w:t>
      </w:r>
      <w:ins w:id="1052" w:author="Perkowski, Evan A" w:date="2023-01-16T15:17:00Z">
        <w:r w:rsidR="00280E58">
          <w:rPr>
            <w:color w:val="000000" w:themeColor="text1"/>
          </w:rPr>
          <w:t xml:space="preserve"> </w:t>
        </w:r>
        <w:r w:rsidR="00280E58">
          <w:rPr>
            <w:i/>
            <w:iCs/>
            <w:color w:val="000000" w:themeColor="text1"/>
          </w:rPr>
          <w:t>N</w:t>
        </w:r>
        <w:r w:rsidR="00280E58">
          <w:rPr>
            <w:color w:val="000000" w:themeColor="text1"/>
            <w:vertAlign w:val="subscript"/>
          </w:rPr>
          <w:t>area</w:t>
        </w:r>
      </w:ins>
      <w:r w:rsidR="006039C0">
        <w:rPr>
          <w:color w:val="000000" w:themeColor="text1"/>
        </w:rPr>
        <w:t>.</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6074B218" w:rsidR="006039C0" w:rsidRDefault="00F81B11" w:rsidP="0025039E">
      <w:pPr>
        <w:spacing w:line="360" w:lineRule="auto"/>
        <w:rPr>
          <w:ins w:id="1053" w:author="Perkowski, Evan A" w:date="2023-01-16T15:19:00Z"/>
          <w:color w:val="000000" w:themeColor="text1"/>
        </w:rPr>
      </w:pPr>
      <w:r>
        <w:rPr>
          <w:color w:val="000000" w:themeColor="text1"/>
        </w:rPr>
        <w:t>We thank Risa McNellis, Jorge Ochoa, and Peter Eludini for assistance in the field, as well as Abigail Bell, Christine Vanginault,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w:t>
      </w:r>
      <w:del w:id="1054" w:author="Perkowski, Evan A" w:date="2023-01-16T15:40:00Z">
        <w:r w:rsidDel="00235A59">
          <w:rPr>
            <w:color w:val="000000" w:themeColor="text1"/>
          </w:rPr>
          <w:delText xml:space="preserve">experiment funding and </w:delText>
        </w:r>
      </w:del>
      <w:r>
        <w:rPr>
          <w:color w:val="000000" w:themeColor="text1"/>
        </w:rPr>
        <w:t>access to private land, as well as property owners for their cooperation throughout each property visit.</w:t>
      </w:r>
      <w:ins w:id="1055" w:author="Perkowski, Evan A" w:date="2023-01-16T15:18:00Z">
        <w:r w:rsidR="00280E58">
          <w:rPr>
            <w:color w:val="000000" w:themeColor="text1"/>
          </w:rPr>
          <w:t xml:space="preserve"> This work was funded by Braun &amp; Gresham, PLLC and a Texas Tech University Graduate </w:t>
        </w:r>
      </w:ins>
      <w:ins w:id="1056" w:author="Perkowski, Evan A" w:date="2023-01-16T15:19:00Z">
        <w:r w:rsidR="00723922">
          <w:rPr>
            <w:color w:val="000000" w:themeColor="text1"/>
          </w:rPr>
          <w:t xml:space="preserve">Student </w:t>
        </w:r>
      </w:ins>
      <w:ins w:id="1057" w:author="Perkowski, Evan A" w:date="2023-01-16T15:18:00Z">
        <w:r w:rsidR="00280E58">
          <w:rPr>
            <w:color w:val="000000" w:themeColor="text1"/>
          </w:rPr>
          <w:t>Research Support Award</w:t>
        </w:r>
      </w:ins>
      <w:ins w:id="1058" w:author="Perkowski, Evan A" w:date="2023-01-16T15:19:00Z">
        <w:r w:rsidR="00723922">
          <w:rPr>
            <w:color w:val="000000" w:themeColor="text1"/>
          </w:rPr>
          <w:t>.</w:t>
        </w:r>
      </w:ins>
    </w:p>
    <w:p w14:paraId="35DE7DA2" w14:textId="0CAE752C" w:rsidR="00723922" w:rsidRDefault="00723922" w:rsidP="0025039E">
      <w:pPr>
        <w:spacing w:line="360" w:lineRule="auto"/>
        <w:rPr>
          <w:ins w:id="1059" w:author="Perkowski, Evan A" w:date="2023-01-16T15:19:00Z"/>
          <w:color w:val="000000" w:themeColor="text1"/>
        </w:rPr>
      </w:pPr>
    </w:p>
    <w:p w14:paraId="1BD1BF33" w14:textId="6AA0E2ED" w:rsidR="00723922" w:rsidRDefault="00723922" w:rsidP="0025039E">
      <w:pPr>
        <w:spacing w:line="360" w:lineRule="auto"/>
        <w:rPr>
          <w:ins w:id="1060" w:author="Perkowski, Evan A" w:date="2023-01-16T15:20:00Z"/>
          <w:color w:val="000000" w:themeColor="text1"/>
        </w:rPr>
      </w:pPr>
      <w:ins w:id="1061" w:author="Perkowski, Evan A" w:date="2023-01-16T15:20:00Z">
        <w:r>
          <w:rPr>
            <w:i/>
            <w:iCs/>
            <w:color w:val="000000" w:themeColor="text1"/>
          </w:rPr>
          <w:t>Author contributions</w:t>
        </w:r>
      </w:ins>
    </w:p>
    <w:p w14:paraId="392E8B92" w14:textId="21AADEFA" w:rsidR="00723922" w:rsidRPr="00723922" w:rsidRDefault="00723922" w:rsidP="0025039E">
      <w:pPr>
        <w:spacing w:line="360" w:lineRule="auto"/>
        <w:rPr>
          <w:color w:val="000000" w:themeColor="text1"/>
        </w:rPr>
      </w:pPr>
      <w:ins w:id="1062" w:author="Perkowski, Evan A" w:date="2023-01-16T15:20:00Z">
        <w:r>
          <w:rPr>
            <w:color w:val="000000" w:themeColor="text1"/>
          </w:rPr>
          <w:t>NGS conceptualized the experiment in collaboration with EAP. EAP c</w:t>
        </w:r>
      </w:ins>
      <w:ins w:id="1063" w:author="Perkowski, Evan A" w:date="2023-01-16T15:21:00Z">
        <w:r>
          <w:rPr>
            <w:color w:val="000000" w:themeColor="text1"/>
          </w:rPr>
          <w:t>ompleted</w:t>
        </w:r>
      </w:ins>
      <w:ins w:id="1064" w:author="Perkowski, Evan A" w:date="2023-01-16T15:20:00Z">
        <w:r>
          <w:rPr>
            <w:color w:val="000000" w:themeColor="text1"/>
          </w:rPr>
          <w:t xml:space="preserve"> field work and laboratory analyses, c</w:t>
        </w:r>
      </w:ins>
      <w:ins w:id="1065" w:author="Perkowski, Evan A" w:date="2023-01-16T15:21:00Z">
        <w:r>
          <w:rPr>
            <w:color w:val="000000" w:themeColor="text1"/>
          </w:rPr>
          <w:t>onducted</w:t>
        </w:r>
      </w:ins>
      <w:ins w:id="1066" w:author="Perkowski, Evan A" w:date="2023-01-16T15:20:00Z">
        <w:r>
          <w:rPr>
            <w:color w:val="000000" w:themeColor="text1"/>
          </w:rPr>
          <w:t xml:space="preserve"> data analysis, and wrote the first manusc</w:t>
        </w:r>
      </w:ins>
      <w:ins w:id="1067" w:author="Perkowski, Evan A" w:date="2023-01-16T15:21:00Z">
        <w:r>
          <w:rPr>
            <w:color w:val="000000" w:themeColor="text1"/>
          </w:rPr>
          <w:t>ript draft. NGS also provided analysis and manuscript feedback.</w:t>
        </w:r>
      </w:ins>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42353647" w14:textId="2F5EB946" w:rsidR="00576D46" w:rsidRPr="00576D46" w:rsidRDefault="00AA3362" w:rsidP="00576D46">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576D46" w:rsidRPr="00576D46">
        <w:rPr>
          <w:noProof/>
        </w:rPr>
        <w:t>Adams, M. A., T. L. Turnbull, J. I. Sprent, and N. Buchmann. 2016. Legumes are different: Leaf nitrogen, photosynthesis, and water use efficiency. Proceedings of the National Academy of Sciences of the United States of America 113:4098–4103.</w:t>
      </w:r>
    </w:p>
    <w:p w14:paraId="0E70153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Bae, K., T. J. Fahey, R. D. Yanai, and M. Fisk. 2015. Soil nitrogen availability affects belowground carbon allocation and soil respiration in northern hardwood forests of New Hampshire. Ecosystems 18:1179–1191.</w:t>
      </w:r>
    </w:p>
    <w:p w14:paraId="7CE9B2A4"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Bates, D., M. Mächler, B. Bolker, and S. Walker. 2015. Fitting linear mixed-effects models using lme4. Journal of Statistical Software 67:1–48.</w:t>
      </w:r>
    </w:p>
    <w:p w14:paraId="2C774679"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Beaudette, D., J. Skovlin, S. Roeker, and A. Brown. 2022. soilDB: Soil Database Interface.</w:t>
      </w:r>
    </w:p>
    <w:p w14:paraId="76D76466"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Bernacchi, C. J., E. L. Singsaas, C. Pimentel, A. R. Portis, and S. P. Long. 2001. Improved temperature response functions for models of Rubisco-limited photosynthesis. Plant, Cell and Environment 24:253–259.</w:t>
      </w:r>
    </w:p>
    <w:p w14:paraId="40339218"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Bialic‐Murphy, L., N. G. Smith, P. Voothuluru, R. M. McElderry, M. D. Roche, S. T. Cassidy, S. N. Kivlin, and S. Kalisz. 2021. Invasion‐induced root–fungal disruptions alter plant water and nitrogen economies. Ecology Letters 24:1145–1156.</w:t>
      </w:r>
    </w:p>
    <w:p w14:paraId="15787212"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Bloomfield, K. J., B. D. Stocker, T. F. Keenan, and I. C. Prentice. 2022. Environmental controls on the light use efficiency of terrestrial gross primary production. Page Global Change Biology.</w:t>
      </w:r>
    </w:p>
    <w:p w14:paraId="48BCDDBA"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Booth, B. B. B., C. D. Jones, M. Collins, I. J. Totterdell, P. M. Cox, S. Sitch, C. Huntingford, R. A. Betts, G. R. Harris, and J. Lloyd. 2012. High sensitivity of future global warming to land carbon cycle processes. Environmental Research Letters 7:024002.</w:t>
      </w:r>
    </w:p>
    <w:p w14:paraId="10930376"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Braghiere, R. K., J. B. Fisher, K. Allen, E. Brzostek, M. Shi, X. Yang, D. M. Ricciuto, R. A. </w:t>
      </w:r>
      <w:r w:rsidRPr="00576D46">
        <w:rPr>
          <w:noProof/>
        </w:rPr>
        <w:lastRenderedPageBreak/>
        <w:t>Fisher, Q. Zhu, and R. P. Phillips. 2022. Modeling Global Carbon Costs of Plant Nitrogen and Phosphorus Acquisition. Journal of Advances in Modeling Earth Systems 14:1–23.</w:t>
      </w:r>
    </w:p>
    <w:p w14:paraId="72F8860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Brzostek, E. R., D. Dragoni, H. P. Schmid, A. F. Rahman, D. Sims, C. A. Wayson, D. J. Johnson, and R. P. Phillips. 2014. Chronic water stress reduces tree growth and the carbon sink of deciduous hardwood forests. Global Change Biology 20:2531–2539.</w:t>
      </w:r>
    </w:p>
    <w:p w14:paraId="4339C0C9"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Cernusak, L. A., N. Ubierna, K. Winter, J. A. M. Holtum, J. D. Marshall, and G. D. Farquhar. 2013. Environmental and physiological determinants of carbon isotope discrimination in terrestrial plants. New Phytologist 200:950–965.</w:t>
      </w:r>
    </w:p>
    <w:p w14:paraId="19A5B29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576D46">
        <w:rPr>
          <w:noProof/>
          <w:vertAlign w:val="subscript"/>
        </w:rPr>
        <w:t>3</w:t>
      </w:r>
      <w:r w:rsidRPr="00576D46">
        <w:rPr>
          <w:noProof/>
        </w:rPr>
        <w:t xml:space="preserve"> plants worldwide. Global Ecology and Biogeography 27:1056–1067.</w:t>
      </w:r>
    </w:p>
    <w:p w14:paraId="04C02C76"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Cramer, W., and I. C. Prentice. 1988. Simulation of regional soil moisture deficits on a European scale. Norsk Geografisk Tidsskrift - Norwegian Journal of Geography 42:149–151.</w:t>
      </w:r>
    </w:p>
    <w:p w14:paraId="5B765ECB"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71F66DD"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Davies-Barnard, T., J. Meyerholt, S. Zaehle, P. Friedlingstein, V. Brovkin, Y. Fan, R. A. Fisher, C. D. Jones, H. Lee, D. Peano, B. Smith, D. Wårlind, and A. J. Wiltshire. 2020. Nitrogen cycling in CMIP6 land surface models: progress and limitations. Biogeosciences 17:5129–</w:t>
      </w:r>
      <w:r w:rsidRPr="00576D46">
        <w:rPr>
          <w:noProof/>
        </w:rPr>
        <w:lastRenderedPageBreak/>
        <w:t>5148.</w:t>
      </w:r>
    </w:p>
    <w:p w14:paraId="3ABA1350"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0F83B48A"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Dong, N., I. C. Prentice, B. J. Evans, S. Caddy-Retalic, A. J. Lowe, and I. J. Wright. 2017. Leaf nitrogen from first principles: field evidence for adaptive variation with climate. Biogeosciences 14:481–495.</w:t>
      </w:r>
    </w:p>
    <w:p w14:paraId="4AB1C8C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Dong, N., I. C. Prentice, I. J. Wright, B. J. Evans, H. F. Togashi, S. Caddy-Retalic, F. A. McInerney, B. Sparrow, E. Leitch, and A. J. Lowe. 2020. Components of leaf‐trait variation along environmental gradients. New Phytologist 228:82–94.</w:t>
      </w:r>
    </w:p>
    <w:p w14:paraId="216F7DEA"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Dong, N., I. C. Prentice, I. J. Wright, H. Wang, O. K. Atkin, K. J. Bloomfield, T. F. Domingues, S. M. Gleason, V. Maire, Y. Onoda, H. Poorter, and N. G. Smith. 2022. Leaf nitrogen from the perspective of optimal plant function. Journal of Ecology 110:2585–2602.</w:t>
      </w:r>
    </w:p>
    <w:p w14:paraId="4D3E3FC4"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Evans, J. R. 1989a. Partitioning of nitrogen between and within leaves grown under different irradiances. Functional Plant Biology 16:533.</w:t>
      </w:r>
    </w:p>
    <w:p w14:paraId="68212029"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Evans, J. R. 1989b. Photosynthesis and nitrogen relationships in leaves of C3 plants. Oecologia 78:9–19.</w:t>
      </w:r>
    </w:p>
    <w:p w14:paraId="59DBBC8E"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Evans, J. R., and J. R. Seemann. 1989. The allocation of protein nitrogen in the photosynthetic apparatus: costs, consequences, and control. Photosynthesis 8:183–205.</w:t>
      </w:r>
    </w:p>
    <w:p w14:paraId="5DDD707F"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Farquhar, G. D., J. R. Ehleringer, and K. T. Hubick. 1989. Carbon Isotope Discrimination and Photosynthesis. Annual Review of Plant Physiology and Plant Molecular Biology 40:503–537.</w:t>
      </w:r>
    </w:p>
    <w:p w14:paraId="13319AF8"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lastRenderedPageBreak/>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7112E5F8"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Feng, X. 1999. Trends in intrinsic water-use efficiency of natural trees for the past 100-200 years: A response to atmospheric CO2 concentration. Geochimica et Cosmochimica Acta 63:1891–1903.</w:t>
      </w:r>
    </w:p>
    <w:p w14:paraId="7D0D5F0A"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Field, C. B., and H. A. Mooney. 1986. The photosynthesis-nitrogen relationship in wild plants. Pages 25–55 </w:t>
      </w:r>
      <w:r w:rsidRPr="00576D46">
        <w:rPr>
          <w:i/>
          <w:iCs/>
          <w:noProof/>
        </w:rPr>
        <w:t>in</w:t>
      </w:r>
      <w:r w:rsidRPr="00576D46">
        <w:rPr>
          <w:noProof/>
        </w:rPr>
        <w:t xml:space="preserve"> T. J. Givnish, editor. On the Economy of Plant Form and Function. Cambridge University Press, Cambridge.</w:t>
      </w:r>
    </w:p>
    <w:p w14:paraId="0503FDE5"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52FE607"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Fox, J., and S. Weisberg. 2019. An R companion to applied regression. Third edit. Sage, </w:t>
      </w:r>
      <w:r w:rsidRPr="00576D46">
        <w:rPr>
          <w:noProof/>
        </w:rPr>
        <w:lastRenderedPageBreak/>
        <w:t>Thousand Oaks, California.</w:t>
      </w:r>
    </w:p>
    <w:p w14:paraId="199857FD"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Ghannoum, O., J. R. Evans, and S. von Caemmerer. 2011. Nitrogen and water use efficiency of C4 plants. Pages 129–146 </w:t>
      </w:r>
      <w:r w:rsidRPr="00576D46">
        <w:rPr>
          <w:i/>
          <w:iCs/>
          <w:noProof/>
        </w:rPr>
        <w:t>in</w:t>
      </w:r>
      <w:r w:rsidRPr="00576D46">
        <w:rPr>
          <w:noProof/>
        </w:rPr>
        <w:t xml:space="preserve"> A. S. Raghavendra and R. F. Sage, editors. C4 Photosynthesis and Related CO2 Concentrating Mechanisms. Springer.</w:t>
      </w:r>
    </w:p>
    <w:p w14:paraId="0474364B"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Grossiord, C., T. N. Buckley, L. A. Cernusak, K. A. Novick, B. Poulter, R. T. W. Siegwolf, J. S. Sperry, and N. G. McDowell. 2020. Plant responses to rising vapor pressure deficit. New Phytologist 226:1550–1566.</w:t>
      </w:r>
    </w:p>
    <w:p w14:paraId="7953834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13DF54AB"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Hijmans, R. J. 2022. terra: Spatial Data Analysis.</w:t>
      </w:r>
    </w:p>
    <w:p w14:paraId="79BFE7EE"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Huber, M. L., R. A. Perkins, A. Laesecke, D. G. Friend, J. V Sengers, M. J. Assael, I. N. Metaxa, E. Vogel, R. Mareš, and K. Miyagawa. 2009. New international formulation for the viscosity of H2 O. Journal of Physical and Chemical Reference Data 38:101–125.</w:t>
      </w:r>
    </w:p>
    <w:p w14:paraId="52317E0F"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Hungate, B. A., J. S. Dukes, M. R. Shaw, Y. Luo, and C. B. Field. 2003. Nitrogen and climate change. Science 302:1512–1513.</w:t>
      </w:r>
    </w:p>
    <w:p w14:paraId="4FBDF52B"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IPCC. 2014. Climate Change 2013 – The Physical Science Basis. Page (Intergovernmental Panel on Climate Change, Ed.). Cambridge University Press.</w:t>
      </w:r>
    </w:p>
    <w:p w14:paraId="457345CB"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Kachurina, O. M., H. Zhang, W. R. Raun, and E. G. Krenzer. 2000. Simultaneous determination of soil aluminum, ammonium- and nitrate- nitrogen using 1 M potassium chloride. Communications in Soil Science and Plant Analysis 31:893–903.</w:t>
      </w:r>
    </w:p>
    <w:p w14:paraId="7249480C"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lastRenderedPageBreak/>
        <w:t>Katabuchi, M. 2015. LeafArea: An R package for rapid digital analysis of leaf area. Ecological Research 30:1073–1077.</w:t>
      </w:r>
    </w:p>
    <w:p w14:paraId="005DE342"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Kattge, J., W. Knorr, T. Raddatz, and C. Wirth. 2009. Quantifying photosynthetic capacity and its relationship to leaf nitrogen content for global-scale terrestrial biosphere models. Global Change Biology 15:976–991.</w:t>
      </w:r>
    </w:p>
    <w:p w14:paraId="2CE407DC"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Keeling, C. D., W. G. Mook, and P. P. Tans. 1979. Recent trends in the </w:t>
      </w:r>
      <w:r w:rsidRPr="00576D46">
        <w:rPr>
          <w:noProof/>
          <w:vertAlign w:val="superscript"/>
        </w:rPr>
        <w:t>13</w:t>
      </w:r>
      <w:r w:rsidRPr="00576D46">
        <w:rPr>
          <w:noProof/>
        </w:rPr>
        <w:t>C/</w:t>
      </w:r>
      <w:r w:rsidRPr="00576D46">
        <w:rPr>
          <w:noProof/>
          <w:vertAlign w:val="superscript"/>
        </w:rPr>
        <w:t>12</w:t>
      </w:r>
      <w:r w:rsidRPr="00576D46">
        <w:rPr>
          <w:noProof/>
        </w:rPr>
        <w:t>C ratio of atmospheric carbon dioxide. Nature 277:121–123.</w:t>
      </w:r>
    </w:p>
    <w:p w14:paraId="430E5532"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Keeney, D. R., and D. W. Nelson. 1983. Nitrogen—Inorganic Forms. Pages 643–698 </w:t>
      </w:r>
      <w:r w:rsidRPr="00576D46">
        <w:rPr>
          <w:i/>
          <w:iCs/>
          <w:noProof/>
        </w:rPr>
        <w:t>in</w:t>
      </w:r>
      <w:r w:rsidRPr="00576D46">
        <w:rPr>
          <w:noProof/>
        </w:rPr>
        <w:t xml:space="preserve"> A. L. Page, editor. Methods of Soil Analysis. 2nd edition. ASA and SSSA, Madison, WI, USA.</w:t>
      </w:r>
    </w:p>
    <w:p w14:paraId="17E731F6"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Kenward, M. G., and J. H. Roger. 1997. Small Sample Inference for Fixed Effects from Restricted Maximum Likelihood. Biometrics 53:983.</w:t>
      </w:r>
    </w:p>
    <w:p w14:paraId="1B747932"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Knorr, W., and M. Heimann. 2001. Uncertainties in global terrestrial biosphere modeling: 1. A comprehensive sensitivity analysis with a new photosynthesis and energy balance scheme. Global Biogeochemical Cycles 15:207–225.</w:t>
      </w:r>
    </w:p>
    <w:p w14:paraId="5E5A29EF"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Lavergne, A., D. Sandoval, V. J. Hare, H. Graven, and I. C. Prentice. 2020. Impacts of soil water stress on the acclimated stomatal limitation of photosynthesis: Insights from stable carbon isotope data. Global Change Biology 26:7158–7172.</w:t>
      </w:r>
    </w:p>
    <w:p w14:paraId="4407AD8F"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t>
      </w:r>
      <w:r w:rsidRPr="00576D46">
        <w:rPr>
          <w:noProof/>
        </w:rPr>
        <w:lastRenderedPageBreak/>
        <w:t>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759A2AD3"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LeBauer, D. S., and K. Treseder. 2008. Nitrogen limitation of net primary productivity. Ecology 89:371–379.</w:t>
      </w:r>
    </w:p>
    <w:p w14:paraId="3669E5BA"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Lefcheck, J. S. 2016. piecewiseSEM: Piecewise structural equation modelling in r for ecology, evolution, and systematics. Methods in Ecology and Evolution 7:573–579.</w:t>
      </w:r>
    </w:p>
    <w:p w14:paraId="179EDAD4"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Lenth, R. 2019. emmeans: estimated marginal means, aka least-squares means.</w:t>
      </w:r>
    </w:p>
    <w:p w14:paraId="443DAAB7"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Li, W., H. Zhang, G. Huang, R. Liu, H. Wu, C. Zhao, and N. G. McDowell. 2020. Effects of nitrogen enrichment on tree carbon allocation: A global synthesis. Global Ecology and Biogeography 29:573–589.</w:t>
      </w:r>
    </w:p>
    <w:p w14:paraId="0CCB1510"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Liang, X., T. Zhang, X. Lu, D. S. Ellsworth, H. BassiriRad, C. You, D. Wang, P. He, Q. Deng, H. Liu, J. Mo, and Q. Ye. 2020. Global response patterns of plant photosynthesis to nitrogen addition: A meta‐analysis. Global Change Biology 26:3585–3600.</w:t>
      </w:r>
    </w:p>
    <w:p w14:paraId="65F3AD79"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5052F0AB"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Luo, X., T. F. Keenan, J. M. Chen, H. Croft, I. C. Prentice, N. G. Smith, A. P. Walker, H. Wang, R. Wang, C. Xu, and Y. Zhang. 2021. Global variation in the fraction of leaf nitrogen allocated to photosynthesis. Nature Communications 12:4866.</w:t>
      </w:r>
    </w:p>
    <w:p w14:paraId="18E7B7AD"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lastRenderedPageBreak/>
        <w:t>Medlyn, B. E., E. Dreyer, D. S. Ellsworth, M. Forstreuter, P. C. Harley, M. U. F. Kirschbaum, X. Le Roux, P. Montpied, J. Strassemeyer, A. Walcroft, K. Wang, and D. Loustau. 2002. Temperature response of parameters of a biochemically based model of photosynthesis. II. A review of experimental data. Plant, Cell &amp; Environment 25:1167–1179.</w:t>
      </w:r>
    </w:p>
    <w:p w14:paraId="0C7E1C60"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5D134F03"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Onoda, Y., K. Hikosaka, and T. Hirose. 2004. Allocation of nitrogen to cell walls decreases photosynthetic nitrogen-use efficiency. Functional Ecology 18:419–425.</w:t>
      </w:r>
    </w:p>
    <w:p w14:paraId="48CB1283"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Onoda, Y., I. J. Wright, J. R. Evans, K. Hikosaka, K. Kitajima, Ü. Niinemets, H. Poorter, T. Tosens, and M. Westoby. 2017. Physiological and structural tradeoffs underlying the leaf economics spectrum. New Phytologist 214:1447–1463.</w:t>
      </w:r>
    </w:p>
    <w:p w14:paraId="3191FF10"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Oren, R., J. S. Sperry, G. G. Katul, D. E. Pataki, B. E. Ewers, N. Phillips, and K. V. R. Schäfer. 1999. Survey and synthesis of intra- and interspecific variation in stomatal sensitivity to vapour pressure deficit. Plant, Cell and Environment 22:1515–1526.</w:t>
      </w:r>
    </w:p>
    <w:p w14:paraId="48F2C9A0"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Paillassa, J., I. J. Wright, I. C. Prentice, S. Pepin, N. G. Smith, G. Ethier, A. C. Westerband, L. J. Lamarque, H. Wang, W. K. Cornwell, and V. Maire. 2020. When and where soil is important to modify the carbon and water economy of leaves. New Phytologist 228:121–135.</w:t>
      </w:r>
    </w:p>
    <w:p w14:paraId="252DDD89"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Paul, K. I., P. J. Polglase, A. M. O’Connell, J. C. Carlyle, P. J. Smethurst, and P. K. Khanna. 2003. Defining the relation between soil water content and net nitrogen mineralization. European Journal of Soil Science 54:39–48.</w:t>
      </w:r>
    </w:p>
    <w:p w14:paraId="6B98A583"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lastRenderedPageBreak/>
        <w:t>Peng, Y., K. J. Bloomfield, L. A. Cernusak, T. F. Domingues, and I. C. Prentice. 2021. Global climate and nutrient controls of photosynthetic capacity. Communications Biology 4:462.</w:t>
      </w:r>
    </w:p>
    <w:p w14:paraId="5A127D23"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Perkowski, E. A., D. W. Frey, C. L. Goodale, and N. G. Smith. (n.d.). Soil nitrogen availability modifies leaf nitrogen economics in mature temperate deciduous forests: a direct test of photosynthetic least-cos theory.</w:t>
      </w:r>
    </w:p>
    <w:p w14:paraId="12578CF2"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43C6E29A"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Pinheiro, J., and D. Bates. 2022. nlme: linear and nonlinear mixed effects models.</w:t>
      </w:r>
    </w:p>
    <w:p w14:paraId="3FEFFABF"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Poggio, L., L. M. De Sousa, N. H. Batjes, G. B. M. Heuvelink, B. Kempen, E. Ribeiro, and D. Rossiter. 2021. SoilGrids 2.0: Producing soil information for the globe with quantified spatial uncertainty. Soil 7:217–240.</w:t>
      </w:r>
    </w:p>
    <w:p w14:paraId="7473523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Prentice, I. C., N. Dong, S. M. Gleason, V. Maire, and I. J. Wright. 2014. Balancing the costs of carbon gain and water transport: testing a new theoretical framework for plant functional ecology. Ecology Letters 17:82–91.</w:t>
      </w:r>
    </w:p>
    <w:p w14:paraId="072515B8"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Priestley, C. H. B., and R. J. Taylor. 1972. On the Assessment of Surface Heat Flux and Evaporation Using Large-Scale Parameters. Monthly Weather Review 100:81–92.</w:t>
      </w:r>
    </w:p>
    <w:p w14:paraId="34BEE752"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1ABD0677"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R Core Team. 2021. R: A language and environment for statistical computing. R Foundation for Statistical Computing, Vienna, Austria.</w:t>
      </w:r>
    </w:p>
    <w:p w14:paraId="60ADB64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lastRenderedPageBreak/>
        <w:t>Reich, P. B. 2014. The world-wide ‘fast-slow’ plant economics spectrum: a traits manifesto. Journal of Ecology 102:275–301.</w:t>
      </w:r>
    </w:p>
    <w:p w14:paraId="0335D035"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Reichman, G. A., D. L. Grunes, and F. G. Viets. 1966. Effect of Soil Moisture on Ammonification and Nitrification in Two Northern Plains Soils. Soil Science Society of America Journal 30:363–366.</w:t>
      </w:r>
    </w:p>
    <w:p w14:paraId="428126A5"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Rogers, A. 2014. The use and misuse of V</w:t>
      </w:r>
      <w:r w:rsidRPr="00576D46">
        <w:rPr>
          <w:noProof/>
          <w:vertAlign w:val="subscript"/>
        </w:rPr>
        <w:t>c,max</w:t>
      </w:r>
      <w:r w:rsidRPr="00576D46">
        <w:rPr>
          <w:noProof/>
        </w:rPr>
        <w:t xml:space="preserve"> in Earth System Models. Photosynthesis Research 119:15–29.</w:t>
      </w:r>
    </w:p>
    <w:p w14:paraId="6FB453EB"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7404564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Sage, R. F., and R. W. Pearcy. 1987. The nitrogen use efficiency of C3 and C4 plants: I. Leaf nitrogen, growth, and biomass partitioning in </w:t>
      </w:r>
      <w:r w:rsidRPr="00576D46">
        <w:rPr>
          <w:i/>
          <w:iCs/>
          <w:noProof/>
        </w:rPr>
        <w:t>Chenopodium album</w:t>
      </w:r>
      <w:r w:rsidRPr="00576D46">
        <w:rPr>
          <w:noProof/>
        </w:rPr>
        <w:t xml:space="preserve"> (L.) and </w:t>
      </w:r>
      <w:r w:rsidRPr="00576D46">
        <w:rPr>
          <w:i/>
          <w:iCs/>
          <w:noProof/>
        </w:rPr>
        <w:t>Amaranthus retroflexus</w:t>
      </w:r>
      <w:r w:rsidRPr="00576D46">
        <w:rPr>
          <w:noProof/>
        </w:rPr>
        <w:t xml:space="preserve"> (L.). Plant Physiology 84:954–958.</w:t>
      </w:r>
    </w:p>
    <w:p w14:paraId="656DED6D"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Saxton, K. E., and W. J. Rawls. 2006. Soil water characteristic estimates by texture and organic matter for hydrologic solutions. Soil Science Society of America Journal 70:1569–1578.</w:t>
      </w:r>
    </w:p>
    <w:p w14:paraId="453A6B8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Schmitt, M. R., and G. E. Edwards. 1981. Photosynthetic capacity and nitrogen use efficiency of maize, wheat, and rice: A comparison between C3 and C4 photosynthesis. Journal of Experimental Botany 32:459–466.</w:t>
      </w:r>
    </w:p>
    <w:p w14:paraId="6D3B05D5"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Schneider, C. A., W. S. Rasband, and K. W. Eliceiri. 2012. NIH Image to ImageJ: 25 years of image analysis. Nature methods 9:671–675.</w:t>
      </w:r>
    </w:p>
    <w:p w14:paraId="0C5BB1A5"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Scott, H. G., and N. G. Smith. 2022. A Model of C4 Photosynthetic Acclimation Based on Least-Cost Optimality Theory Suitable for Earth System Model Incorporation. Journal of </w:t>
      </w:r>
      <w:r w:rsidRPr="00576D46">
        <w:rPr>
          <w:noProof/>
        </w:rPr>
        <w:lastRenderedPageBreak/>
        <w:t>Advances in Modeling Earth Systems 14:1–16.</w:t>
      </w:r>
    </w:p>
    <w:p w14:paraId="34BAC4C2"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Shi, M., J. B. Fisher, E. R. Brzostek, and R. P. Phillips. 2016. Carbon cost of plant nitrogen acquisition: Global carbon cycle impact from an improved plant nitrogen cycle in the Community Land Model. Global Change Biology 22:1299–1314.</w:t>
      </w:r>
    </w:p>
    <w:p w14:paraId="7C1B1AB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Smith, B., D. Wärlind, A. Arneth, T. Hickler, P. Leadley, J. Siltberg, and S. Zaehle. 2014. Implications of incorporating N cycling and N limitations on primary production in an individual-based dynamic vegetation model. Biogeosciences 11:2027–2054.</w:t>
      </w:r>
    </w:p>
    <w:p w14:paraId="36DBFECC"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0CAB3BF"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Stark, J. M., and M. K. Firestone. 1995. Mechanisms for soil moisture effects on activity of nitrifying bacteria. Applied and Environmental Microbiology 61:218–221.</w:t>
      </w:r>
    </w:p>
    <w:p w14:paraId="6B5E85D8"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441990B"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Stocker, B. D., J. Zscheischler, T. F. Keenan, I. C. Prentice, J. Peñuelas, and S. I. Seneviratne. 2018. Quantifying soil moisture impacts on light use efficiency across biomes. New Phytologist 218:1430–1449.</w:t>
      </w:r>
    </w:p>
    <w:p w14:paraId="0399124B"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 xml:space="preserve">Sulman, B. N., D. T. Roman, K. Yi, L. Wang, R. P. Phillips, and K. A. Novick. 2016. High atmospheric demand for water can limit forest carbon uptake and transpiration as severely </w:t>
      </w:r>
      <w:r w:rsidRPr="00576D46">
        <w:rPr>
          <w:noProof/>
        </w:rPr>
        <w:lastRenderedPageBreak/>
        <w:t>as dry soil. Geophysical Research Letters 43:9686–9695.</w:t>
      </w:r>
    </w:p>
    <w:p w14:paraId="225F6BD0"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Thieurmel, B., and A. Elmarhraoui. 2019. suncalc: Compute sun position, sunlight phases, moon position, and lunar phase.</w:t>
      </w:r>
    </w:p>
    <w:p w14:paraId="41B7D69D"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USDA NRCS. 2022. The PLANTS Database. (http://plants.usda.gov, 18 November 2022). National Plant Data Team, Greensboro, NC 27401-4901 USA.</w:t>
      </w:r>
    </w:p>
    <w:p w14:paraId="44B12CE3"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5C13D0DD"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7F40844D"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Wang, H., I. C. Prentice, T. F. Keenan, T. W. Davis, I. J. Wright, W. K. Cornwell, B. J. Evans, and C. Peng. 2017a. Towards a universal model for carbon dioxide uptake by plants. Nature Plants 3:734–741.</w:t>
      </w:r>
    </w:p>
    <w:p w14:paraId="69206BE4"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Wang, H., I. C. Prentice, I. J. Wright, S. Qiao, X. Xu, K. Kikuzawa, and N. C. Stenseth. 2021. Leaf economics explained by optimality principles. bioRxiv.</w:t>
      </w:r>
    </w:p>
    <w:p w14:paraId="1BD7F5A7"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Wang, J., J. M. H. Knops, C. E. Brassil, and C. Mu. 2017b. Increased productivity in wet years drives a decline in ecosystem stability with nitrogen additions in arid grasslands. Ecology 98:1779–1786.</w:t>
      </w:r>
    </w:p>
    <w:p w14:paraId="46F7C9C1"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Waring, E. F., E. A. Perkowski, and N. G. Smith. (n.d.). Soil nitrogen fertilization reduces relative leaf nitrogen allocation to photosynthesis.</w:t>
      </w:r>
    </w:p>
    <w:p w14:paraId="2B03D2E5"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lastRenderedPageBreak/>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CBE769A"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Wieder, W. R., C. C. Cleveland, W. K. Smith, and K. Todd-Brown. 2015. Future productivity and carbon storage limited by terrestrial nutrient availability. Nature Geoscience 8:441–444.</w:t>
      </w:r>
    </w:p>
    <w:p w14:paraId="41D8E2DD"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Wright, I. J., P. B. Reich, and M. Westoby. 2003. Least-cost input mixtures of water and nitrogen for photosynthesis. The American Naturalist 161:98–111.</w:t>
      </w:r>
    </w:p>
    <w:p w14:paraId="388407DC"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C2E5904"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Yahdjian, L., L. A. Gherardi, and O. E. Sala. 2011. Nitrogen limitation in arid-subhumid ecosystems: A meta-analysis of fertilization studies. Journal of Arid Environments 75:675–680.</w:t>
      </w:r>
    </w:p>
    <w:p w14:paraId="5919BCFA" w14:textId="77777777" w:rsidR="00576D46" w:rsidRPr="00576D46" w:rsidRDefault="00576D46" w:rsidP="00576D46">
      <w:pPr>
        <w:widowControl w:val="0"/>
        <w:autoSpaceDE w:val="0"/>
        <w:autoSpaceDN w:val="0"/>
        <w:adjustRightInd w:val="0"/>
        <w:spacing w:line="480" w:lineRule="auto"/>
        <w:ind w:left="480" w:hanging="480"/>
        <w:rPr>
          <w:noProof/>
        </w:rPr>
      </w:pPr>
      <w:r w:rsidRPr="00576D46">
        <w:rPr>
          <w:noProof/>
        </w:rPr>
        <w:t>Ziehn, T., J. Kattge, W. Knorr, and M. Scholze. 2011. Improving the predictability of global CO2 assimilation rates under climate change. Geophysical Research Letters 38:L10404.</w:t>
      </w:r>
    </w:p>
    <w:p w14:paraId="58BCB247" w14:textId="4B73AA72" w:rsidR="00AA3362" w:rsidRPr="00AA3362" w:rsidRDefault="00AA3362" w:rsidP="00576D46">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Perkowski, Evan A" w:date="2023-01-03T15:08:00Z" w:initials="PEA">
    <w:p w14:paraId="117E9997" w14:textId="6162277D" w:rsidR="00826AF7" w:rsidRPr="00826AF7" w:rsidRDefault="00826AF7">
      <w:pPr>
        <w:pStyle w:val="CommentText"/>
      </w:pPr>
      <w:r>
        <w:rPr>
          <w:rStyle w:val="CommentReference"/>
        </w:rPr>
        <w:annotationRef/>
      </w:r>
      <w:r>
        <w:t>I’ve been thinking on this, and I do think this might ji</w:t>
      </w:r>
      <w:r w:rsidR="00A217C4">
        <w:t>b</w:t>
      </w:r>
      <w:r>
        <w:t xml:space="preserve">e a bit better at an ecology-focused journal. </w:t>
      </w:r>
      <w:r w:rsidR="00A217C4">
        <w:t>P</w:t>
      </w:r>
      <w:r>
        <w:t xml:space="preserve">erhaps </w:t>
      </w:r>
      <w:r>
        <w:rPr>
          <w:i/>
          <w:iCs/>
        </w:rPr>
        <w:t>Ecology</w:t>
      </w:r>
      <w:r>
        <w:t xml:space="preserve"> is a good first bet, since the data paper could be published alongside?</w:t>
      </w:r>
    </w:p>
  </w:comment>
  <w:comment w:id="105" w:author="Nick Smith" w:date="2022-12-30T14:03:00Z" w:initials="NGS">
    <w:p w14:paraId="4AD06CFC" w14:textId="77777777" w:rsidR="00235A59" w:rsidRDefault="00235A59" w:rsidP="00235A59">
      <w:pPr>
        <w:pStyle w:val="CommentText"/>
      </w:pPr>
      <w:r>
        <w:rPr>
          <w:rStyle w:val="CommentReference"/>
        </w:rPr>
        <w:annotationRef/>
      </w:r>
      <w:r>
        <w:t>Do C4s really have higher Narea? It looks like the opposite to me in the Sage and Pearcy article</w:t>
      </w:r>
    </w:p>
  </w:comment>
  <w:comment w:id="106" w:author="Perkowski, Evan A" w:date="2023-01-12T09:49:00Z" w:initials="PEA">
    <w:p w14:paraId="01C17201" w14:textId="6E34C157" w:rsidR="00235A59" w:rsidRPr="00A20513" w:rsidRDefault="00235A59" w:rsidP="002B206F">
      <w:pPr>
        <w:pStyle w:val="CommentText"/>
      </w:pPr>
      <w:r>
        <w:rPr>
          <w:rStyle w:val="CommentReference"/>
        </w:rPr>
        <w:annotationRef/>
      </w:r>
      <w:r>
        <w:t>Corrected the Sage &amp; Pearcy interpretation and added a few more citations here.</w:t>
      </w:r>
    </w:p>
  </w:comment>
  <w:comment w:id="167"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168"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169" w:author="Perkowski, Evan A" w:date="2023-01-11T17:07:00Z" w:initials="PEA">
    <w:p w14:paraId="7234AB04" w14:textId="7046F505" w:rsidR="00A763ED" w:rsidRDefault="00A763ED">
      <w:pPr>
        <w:pStyle w:val="CommentText"/>
      </w:pPr>
      <w:r>
        <w:rPr>
          <w:rStyle w:val="CommentReference"/>
        </w:rPr>
        <w:annotationRef/>
      </w:r>
      <w:r>
        <w:t>I like this much better</w:t>
      </w:r>
    </w:p>
  </w:comment>
  <w:comment w:id="262"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63"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264" w:author="Perkowski, Evan A" w:date="2023-01-04T12:05:00Z" w:initials="PEA">
    <w:p w14:paraId="055E33C9" w14:textId="1405442F"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w:t>
      </w:r>
      <w:r w:rsidR="00A631F4">
        <w:t>)</w:t>
      </w:r>
      <w:r w:rsidR="00A703BA">
        <w:t>.</w:t>
      </w:r>
      <w:r w:rsidR="00A631F4">
        <w:t xml:space="preserve"> Beta values m</w:t>
      </w:r>
      <w:r w:rsidR="00A703BA">
        <w:t>ore closely follow ranges reported in Lavergne et al. (2020) and datasets used to parameterize in Pmodel</w:t>
      </w:r>
    </w:p>
  </w:comment>
  <w:comment w:id="332"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694"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695" w:author="Perkowski, Evan A" w:date="2023-01-03T16:37:00Z" w:initials="PEA">
    <w:p w14:paraId="08340A96" w14:textId="29068863" w:rsidR="00672B36" w:rsidRDefault="00672B36">
      <w:pPr>
        <w:pStyle w:val="CommentText"/>
      </w:pPr>
      <w:r>
        <w:rPr>
          <w:rStyle w:val="CommentReference"/>
        </w:rPr>
        <w:annotationRef/>
      </w:r>
      <w:r>
        <w:t>Fixed to suggest that Marea is a product of chi instead of Marea</w:t>
      </w:r>
    </w:p>
  </w:comment>
  <w:comment w:id="824" w:author="Nick Smith" w:date="2022-12-30T15:22:00Z" w:initials="NGS">
    <w:p w14:paraId="52C2D82A" w14:textId="77777777" w:rsidR="00E04726" w:rsidRDefault="00E04726" w:rsidP="00E04726">
      <w:pPr>
        <w:pStyle w:val="CommentText"/>
      </w:pPr>
      <w:r>
        <w:rPr>
          <w:rStyle w:val="CommentReference"/>
        </w:rPr>
        <w:annotationRef/>
      </w:r>
      <w:r>
        <w:t>I think this should scale with the coefficient</w:t>
      </w:r>
    </w:p>
  </w:comment>
  <w:comment w:id="825" w:author="Perkowski, Evan A" w:date="2023-01-12T15:52:00Z" w:initials="PEA">
    <w:p w14:paraId="17EBB66D" w14:textId="77777777" w:rsidR="00E04726" w:rsidRDefault="00E04726" w:rsidP="00E04726">
      <w:pPr>
        <w:pStyle w:val="CommentText"/>
      </w:pPr>
      <w:r>
        <w:rPr>
          <w:rStyle w:val="CommentReference"/>
        </w:rPr>
        <w:annotationRef/>
      </w:r>
      <w:r>
        <w:t>Corrected!</w:t>
      </w:r>
    </w:p>
  </w:comment>
  <w:comment w:id="847"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848" w:author="Perkowski, Evan A" w:date="2023-01-16T13:49:00Z" w:initials="PEA">
    <w:p w14:paraId="71370CB8" w14:textId="72579EDE" w:rsidR="001D0FD1" w:rsidRDefault="001D0FD1">
      <w:pPr>
        <w:pStyle w:val="CommentText"/>
      </w:pPr>
      <w:r>
        <w:rPr>
          <w:rStyle w:val="CommentReference"/>
        </w:rPr>
        <w:annotationRef/>
      </w:r>
      <w:r>
        <w:t>Reframed Discussion and rest of manuscript!</w:t>
      </w:r>
    </w:p>
  </w:comment>
  <w:comment w:id="914"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915" w:author="Perkowski, Evan A" w:date="2023-01-16T17:07:00Z" w:initials="PEA">
    <w:p w14:paraId="7C0F1E21" w14:textId="38676516" w:rsidR="00CA735F" w:rsidRDefault="00CA735F">
      <w:pPr>
        <w:pStyle w:val="CommentText"/>
      </w:pPr>
      <w:r>
        <w:rPr>
          <w:rStyle w:val="CommentReference"/>
        </w:rPr>
        <w:annotationRef/>
      </w:r>
      <w:r>
        <w:t xml:space="preserve">Attempted to throw something here? </w:t>
      </w:r>
    </w:p>
  </w:comment>
  <w:comment w:id="986" w:author="Nick Smith" w:date="2022-12-30T15:45:00Z" w:initials="NGS">
    <w:p w14:paraId="6055224F" w14:textId="2AC0AC65" w:rsidR="00DF37F5" w:rsidRDefault="00DF37F5">
      <w:pPr>
        <w:pStyle w:val="CommentText"/>
      </w:pPr>
      <w:r>
        <w:rPr>
          <w:rStyle w:val="CommentReference"/>
        </w:rPr>
        <w:annotationRef/>
      </w:r>
      <w:r>
        <w:t>Backwards I think</w:t>
      </w:r>
    </w:p>
  </w:comment>
  <w:comment w:id="991" w:author="Nick Smith" w:date="2022-12-30T15:47:00Z" w:initials="NGS">
    <w:p w14:paraId="33DEDD3F" w14:textId="5C4822BB" w:rsidR="00D857C9" w:rsidRDefault="00D857C9">
      <w:pPr>
        <w:pStyle w:val="CommentText"/>
      </w:pPr>
      <w:r>
        <w:rPr>
          <w:rStyle w:val="CommentReference"/>
        </w:rPr>
        <w:annotationRef/>
      </w:r>
      <w:r>
        <w:t>Again backwards I think</w:t>
      </w:r>
    </w:p>
  </w:comment>
  <w:comment w:id="1018"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117E9997" w15:paraIdParent="1BA00827" w15:done="0"/>
  <w15:commentEx w15:paraId="4AD06CFC" w15:done="0"/>
  <w15:commentEx w15:paraId="01C17201" w15:paraIdParent="4AD06CFC" w15:done="0"/>
  <w15:commentEx w15:paraId="7FA9B2EA" w15:done="0"/>
  <w15:commentEx w15:paraId="1C14FA70" w15:paraIdParent="7FA9B2EA" w15:done="0"/>
  <w15:commentEx w15:paraId="7234AB04" w15:paraIdParent="7FA9B2EA" w15:done="0"/>
  <w15:commentEx w15:paraId="5B66515C" w15:done="0"/>
  <w15:commentEx w15:paraId="5134DEEC" w15:paraIdParent="5B66515C" w15:done="0"/>
  <w15:commentEx w15:paraId="055E33C9" w15:paraIdParent="5B66515C" w15:done="0"/>
  <w15:commentEx w15:paraId="72CB82F0" w15:done="0"/>
  <w15:commentEx w15:paraId="662FD31E" w15:done="0"/>
  <w15:commentEx w15:paraId="08340A96" w15:paraIdParent="662FD31E" w15:done="0"/>
  <w15:commentEx w15:paraId="52C2D82A" w15:done="0"/>
  <w15:commentEx w15:paraId="17EBB66D" w15:paraIdParent="52C2D82A" w15:done="0"/>
  <w15:commentEx w15:paraId="358B6FE2" w15:done="0"/>
  <w15:commentEx w15:paraId="71370CB8" w15:paraIdParent="358B6FE2" w15:done="0"/>
  <w15:commentEx w15:paraId="08ACB698" w15:done="0"/>
  <w15:commentEx w15:paraId="7C0F1E21" w15:paraIdParent="08ACB698" w15:done="0"/>
  <w15:commentEx w15:paraId="6055224F" w15:done="0"/>
  <w15:commentEx w15:paraId="33DEDD3F"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EC36E" w16cex:dateUtc="2023-01-03T21:08:00Z"/>
  <w16cex:commentExtensible w16cex:durableId="276FEFEF" w16cex:dateUtc="2023-01-12T15:49:00Z"/>
  <w16cex:commentExtensible w16cex:durableId="274AAEA3" w16cex:dateUtc="2022-12-19T15:34:00Z"/>
  <w16cex:commentExtensible w16cex:durableId="27696B47" w16cex:dateUtc="2023-01-11T23:07:00Z"/>
  <w16cex:commentExtensible w16cex:durableId="26F2B68B" w16cex:dateUtc="2022-10-13T21:08:00Z"/>
  <w16cex:commentExtensible w16cex:durableId="275FEA1D" w16cex:dateUtc="2023-01-04T18:05:00Z"/>
  <w16cex:commentExtensible w16cex:durableId="275FECC5" w16cex:dateUtc="2023-01-04T18:17:00Z"/>
  <w16cex:commentExtensible w16cex:durableId="275ED85E" w16cex:dateUtc="2023-01-03T22:37:00Z"/>
  <w16cex:commentExtensible w16cex:durableId="276FD030" w16cex:dateUtc="2023-01-12T21:52:00Z"/>
  <w16cex:commentExtensible w16cex:durableId="276FD46E" w16cex:dateUtc="2023-01-16T19:49:00Z"/>
  <w16cex:commentExtensible w16cex:durableId="277002DC" w16cex:dateUtc="2023-01-16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117E9997" w16cid:durableId="275EC36E"/>
  <w16cid:commentId w16cid:paraId="4AD06CFC" w16cid:durableId="276FEFF0"/>
  <w16cid:commentId w16cid:paraId="01C17201" w16cid:durableId="276FEFEF"/>
  <w16cid:commentId w16cid:paraId="7FA9B2EA" w16cid:durableId="274AAEA3"/>
  <w16cid:commentId w16cid:paraId="1C14FA70" w16cid:durableId="275983EE"/>
  <w16cid:commentId w16cid:paraId="7234AB04" w16cid:durableId="27696B47"/>
  <w16cid:commentId w16cid:paraId="5B66515C" w16cid:durableId="26F2B68B"/>
  <w16cid:commentId w16cid:paraId="5134DEEC" w16cid:durableId="275977BB"/>
  <w16cid:commentId w16cid:paraId="055E33C9" w16cid:durableId="275FEA1D"/>
  <w16cid:commentId w16cid:paraId="72CB82F0" w16cid:durableId="275FECC5"/>
  <w16cid:commentId w16cid:paraId="662FD31E" w16cid:durableId="27597DFD"/>
  <w16cid:commentId w16cid:paraId="08340A96" w16cid:durableId="275ED85E"/>
  <w16cid:commentId w16cid:paraId="52C2D82A" w16cid:durableId="276FD031"/>
  <w16cid:commentId w16cid:paraId="17EBB66D" w16cid:durableId="276FD030"/>
  <w16cid:commentId w16cid:paraId="358B6FE2" w16cid:durableId="2759819C"/>
  <w16cid:commentId w16cid:paraId="71370CB8" w16cid:durableId="276FD46E"/>
  <w16cid:commentId w16cid:paraId="08ACB698" w16cid:durableId="27598472"/>
  <w16cid:commentId w16cid:paraId="7C0F1E21" w16cid:durableId="277002DC"/>
  <w16cid:commentId w16cid:paraId="6055224F" w16cid:durableId="2759860F"/>
  <w16cid:commentId w16cid:paraId="33DEDD3F" w16cid:durableId="27598680"/>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585FE" w14:textId="77777777" w:rsidR="00CA4D0F" w:rsidRDefault="00CA4D0F" w:rsidP="00C14547">
      <w:r>
        <w:separator/>
      </w:r>
    </w:p>
  </w:endnote>
  <w:endnote w:type="continuationSeparator" w:id="0">
    <w:p w14:paraId="0F48D555" w14:textId="77777777" w:rsidR="00CA4D0F" w:rsidRDefault="00CA4D0F"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0C59E" w14:textId="77777777" w:rsidR="00CA4D0F" w:rsidRDefault="00CA4D0F" w:rsidP="00C14547">
      <w:r>
        <w:separator/>
      </w:r>
    </w:p>
  </w:footnote>
  <w:footnote w:type="continuationSeparator" w:id="0">
    <w:p w14:paraId="5CEAA19F" w14:textId="77777777" w:rsidR="00CA4D0F" w:rsidRDefault="00CA4D0F"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9"/>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80D"/>
    <w:rsid w:val="000E5BEF"/>
    <w:rsid w:val="000E6D81"/>
    <w:rsid w:val="000E765A"/>
    <w:rsid w:val="000F1589"/>
    <w:rsid w:val="000F4E0D"/>
    <w:rsid w:val="000F6AA1"/>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5BF9"/>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0FD1"/>
    <w:rsid w:val="001D1E96"/>
    <w:rsid w:val="001D434E"/>
    <w:rsid w:val="001D5368"/>
    <w:rsid w:val="001D5AAA"/>
    <w:rsid w:val="001D5FA4"/>
    <w:rsid w:val="001D60A5"/>
    <w:rsid w:val="001E0CCD"/>
    <w:rsid w:val="001E2242"/>
    <w:rsid w:val="001E2935"/>
    <w:rsid w:val="001E3E42"/>
    <w:rsid w:val="001E6E5B"/>
    <w:rsid w:val="001E711F"/>
    <w:rsid w:val="001F02BA"/>
    <w:rsid w:val="001F117F"/>
    <w:rsid w:val="001F39CF"/>
    <w:rsid w:val="001F3D26"/>
    <w:rsid w:val="001F3E79"/>
    <w:rsid w:val="00202323"/>
    <w:rsid w:val="002052B6"/>
    <w:rsid w:val="00207B31"/>
    <w:rsid w:val="002145BB"/>
    <w:rsid w:val="00214E3F"/>
    <w:rsid w:val="0021583E"/>
    <w:rsid w:val="002165FD"/>
    <w:rsid w:val="002174C6"/>
    <w:rsid w:val="002211AE"/>
    <w:rsid w:val="002218B1"/>
    <w:rsid w:val="00224791"/>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3427"/>
    <w:rsid w:val="00266AAF"/>
    <w:rsid w:val="002728F7"/>
    <w:rsid w:val="00273370"/>
    <w:rsid w:val="00273D41"/>
    <w:rsid w:val="0027422C"/>
    <w:rsid w:val="002775C3"/>
    <w:rsid w:val="002808EB"/>
    <w:rsid w:val="00280E58"/>
    <w:rsid w:val="0028171B"/>
    <w:rsid w:val="002822D0"/>
    <w:rsid w:val="0028276E"/>
    <w:rsid w:val="00282C11"/>
    <w:rsid w:val="00285FF4"/>
    <w:rsid w:val="00287227"/>
    <w:rsid w:val="00287474"/>
    <w:rsid w:val="002901D0"/>
    <w:rsid w:val="00291404"/>
    <w:rsid w:val="00292819"/>
    <w:rsid w:val="00294523"/>
    <w:rsid w:val="002948A3"/>
    <w:rsid w:val="002948B1"/>
    <w:rsid w:val="00295134"/>
    <w:rsid w:val="002A0EA7"/>
    <w:rsid w:val="002A31C1"/>
    <w:rsid w:val="002B1F2B"/>
    <w:rsid w:val="002B206F"/>
    <w:rsid w:val="002B26AB"/>
    <w:rsid w:val="002B29D1"/>
    <w:rsid w:val="002B3607"/>
    <w:rsid w:val="002B48F9"/>
    <w:rsid w:val="002C360E"/>
    <w:rsid w:val="002D12B6"/>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4040D"/>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D76EF"/>
    <w:rsid w:val="003E2425"/>
    <w:rsid w:val="003E3009"/>
    <w:rsid w:val="003E305E"/>
    <w:rsid w:val="003E3C1F"/>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1BD"/>
    <w:rsid w:val="00446B04"/>
    <w:rsid w:val="00452CE9"/>
    <w:rsid w:val="00454E0A"/>
    <w:rsid w:val="004555D7"/>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3F25"/>
    <w:rsid w:val="004B446C"/>
    <w:rsid w:val="004B4F66"/>
    <w:rsid w:val="004B5EDB"/>
    <w:rsid w:val="004B6243"/>
    <w:rsid w:val="004C0D74"/>
    <w:rsid w:val="004C3A59"/>
    <w:rsid w:val="004D22B5"/>
    <w:rsid w:val="004D2E36"/>
    <w:rsid w:val="004D4B72"/>
    <w:rsid w:val="004D5629"/>
    <w:rsid w:val="004D611D"/>
    <w:rsid w:val="004D73B8"/>
    <w:rsid w:val="004E1E9E"/>
    <w:rsid w:val="004E3BFA"/>
    <w:rsid w:val="004E5019"/>
    <w:rsid w:val="004F2F3C"/>
    <w:rsid w:val="004F7EE5"/>
    <w:rsid w:val="00500C38"/>
    <w:rsid w:val="005022EC"/>
    <w:rsid w:val="00503518"/>
    <w:rsid w:val="00503F5A"/>
    <w:rsid w:val="00504D35"/>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1926"/>
    <w:rsid w:val="0054373E"/>
    <w:rsid w:val="00545184"/>
    <w:rsid w:val="00546067"/>
    <w:rsid w:val="005463D3"/>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A7B9F"/>
    <w:rsid w:val="006B1403"/>
    <w:rsid w:val="006B23D0"/>
    <w:rsid w:val="006B2928"/>
    <w:rsid w:val="006B3C03"/>
    <w:rsid w:val="006B48A0"/>
    <w:rsid w:val="006B503B"/>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89E"/>
    <w:rsid w:val="00722EFC"/>
    <w:rsid w:val="00723786"/>
    <w:rsid w:val="00723922"/>
    <w:rsid w:val="007251E5"/>
    <w:rsid w:val="00727558"/>
    <w:rsid w:val="007331E6"/>
    <w:rsid w:val="007335E5"/>
    <w:rsid w:val="00734003"/>
    <w:rsid w:val="007367B4"/>
    <w:rsid w:val="00741A00"/>
    <w:rsid w:val="00745A50"/>
    <w:rsid w:val="00747B87"/>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40F5"/>
    <w:rsid w:val="00825292"/>
    <w:rsid w:val="00825CED"/>
    <w:rsid w:val="00826AF7"/>
    <w:rsid w:val="00826DA5"/>
    <w:rsid w:val="00832F78"/>
    <w:rsid w:val="00836996"/>
    <w:rsid w:val="00836AA0"/>
    <w:rsid w:val="0084086E"/>
    <w:rsid w:val="008416A6"/>
    <w:rsid w:val="008469EA"/>
    <w:rsid w:val="008475BD"/>
    <w:rsid w:val="00851585"/>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9A7"/>
    <w:rsid w:val="00891F43"/>
    <w:rsid w:val="0089277C"/>
    <w:rsid w:val="008931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27477"/>
    <w:rsid w:val="00930B42"/>
    <w:rsid w:val="009316B8"/>
    <w:rsid w:val="00935CD6"/>
    <w:rsid w:val="0093792E"/>
    <w:rsid w:val="00937D97"/>
    <w:rsid w:val="00937E02"/>
    <w:rsid w:val="009411C0"/>
    <w:rsid w:val="0094671E"/>
    <w:rsid w:val="0095217B"/>
    <w:rsid w:val="00952A58"/>
    <w:rsid w:val="009560C0"/>
    <w:rsid w:val="00964285"/>
    <w:rsid w:val="009643B9"/>
    <w:rsid w:val="00965142"/>
    <w:rsid w:val="009664B2"/>
    <w:rsid w:val="00967C8A"/>
    <w:rsid w:val="00971E03"/>
    <w:rsid w:val="00976ED2"/>
    <w:rsid w:val="00984782"/>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2004"/>
    <w:rsid w:val="00A33A7D"/>
    <w:rsid w:val="00A34141"/>
    <w:rsid w:val="00A36166"/>
    <w:rsid w:val="00A42CA7"/>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E2AD9"/>
    <w:rsid w:val="00BE2D96"/>
    <w:rsid w:val="00BE32FF"/>
    <w:rsid w:val="00BE3945"/>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C3C"/>
    <w:rsid w:val="00C01752"/>
    <w:rsid w:val="00C04141"/>
    <w:rsid w:val="00C0526A"/>
    <w:rsid w:val="00C1308C"/>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53D8"/>
    <w:rsid w:val="00C86156"/>
    <w:rsid w:val="00C86368"/>
    <w:rsid w:val="00C87EB2"/>
    <w:rsid w:val="00C91BE3"/>
    <w:rsid w:val="00C93F1B"/>
    <w:rsid w:val="00C95D45"/>
    <w:rsid w:val="00C95ED5"/>
    <w:rsid w:val="00C96001"/>
    <w:rsid w:val="00C965E3"/>
    <w:rsid w:val="00C97BE8"/>
    <w:rsid w:val="00CA154E"/>
    <w:rsid w:val="00CA4D0F"/>
    <w:rsid w:val="00CA6774"/>
    <w:rsid w:val="00CA7170"/>
    <w:rsid w:val="00CA735F"/>
    <w:rsid w:val="00CB0BBD"/>
    <w:rsid w:val="00CB1078"/>
    <w:rsid w:val="00CB17D3"/>
    <w:rsid w:val="00CB1B5D"/>
    <w:rsid w:val="00CB1DA1"/>
    <w:rsid w:val="00CB46AC"/>
    <w:rsid w:val="00CB6B57"/>
    <w:rsid w:val="00CC790F"/>
    <w:rsid w:val="00CD09F5"/>
    <w:rsid w:val="00CD0D7C"/>
    <w:rsid w:val="00CD1292"/>
    <w:rsid w:val="00CD2DCB"/>
    <w:rsid w:val="00CD421F"/>
    <w:rsid w:val="00CD5B76"/>
    <w:rsid w:val="00CD7C51"/>
    <w:rsid w:val="00CE37B5"/>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0E3A"/>
    <w:rsid w:val="00DE3AAB"/>
    <w:rsid w:val="00DF0593"/>
    <w:rsid w:val="00DF21B9"/>
    <w:rsid w:val="00DF2328"/>
    <w:rsid w:val="00DF37F5"/>
    <w:rsid w:val="00DF4851"/>
    <w:rsid w:val="00E00412"/>
    <w:rsid w:val="00E012B9"/>
    <w:rsid w:val="00E02D09"/>
    <w:rsid w:val="00E031B3"/>
    <w:rsid w:val="00E03574"/>
    <w:rsid w:val="00E03BAA"/>
    <w:rsid w:val="00E044AD"/>
    <w:rsid w:val="00E04726"/>
    <w:rsid w:val="00E05802"/>
    <w:rsid w:val="00E0640A"/>
    <w:rsid w:val="00E06A40"/>
    <w:rsid w:val="00E1150D"/>
    <w:rsid w:val="00E11D4E"/>
    <w:rsid w:val="00E130E2"/>
    <w:rsid w:val="00E134F2"/>
    <w:rsid w:val="00E16F1C"/>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65AB"/>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5FCB"/>
    <w:rsid w:val="00EB6719"/>
    <w:rsid w:val="00EB732F"/>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B72"/>
    <w:rsid w:val="00F17D1D"/>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104B"/>
    <w:rsid w:val="00FB5DEC"/>
    <w:rsid w:val="00FB6DC9"/>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49</Pages>
  <Words>84154</Words>
  <Characters>479681</Characters>
  <Application>Microsoft Office Word</Application>
  <DocSecurity>0</DocSecurity>
  <Lines>3997</Lines>
  <Paragraphs>1125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2022-12-30T23:06:00Z</dcterms:created>
  <dcterms:modified xsi:type="dcterms:W3CDTF">2023-01-18T18:06:00Z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