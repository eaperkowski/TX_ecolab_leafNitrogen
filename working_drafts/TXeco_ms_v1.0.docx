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36323DCB" w:rsidR="00160CD3" w:rsidRPr="006A1E4A" w:rsidRDefault="00160CD3" w:rsidP="00CF6307">
      <w:pPr>
        <w:spacing w:line="480" w:lineRule="auto"/>
      </w:pPr>
      <w:r>
        <w:rPr>
          <w:b/>
          <w:bCs/>
        </w:rPr>
        <w:t>Target Journals:</w:t>
      </w:r>
      <w:r w:rsidR="006A1E4A">
        <w:t xml:space="preserve"> </w:t>
      </w:r>
      <w:commentRangeStart w:id="0"/>
      <w:commentRangeStart w:id="1"/>
      <w:r w:rsidR="006A1E4A">
        <w:rPr>
          <w:i/>
          <w:iCs/>
        </w:rPr>
        <w:t>Global Change Biology</w:t>
      </w:r>
      <w:commentRangeEnd w:id="0"/>
      <w:r w:rsidR="00C3108E">
        <w:rPr>
          <w:rStyle w:val="CommentReference"/>
          <w:rFonts w:eastAsiaTheme="minorHAnsi" w:cs="Times New Roman (Body CS)"/>
        </w:rPr>
        <w:commentReference w:id="0"/>
      </w:r>
      <w:commentRangeEnd w:id="1"/>
      <w:r w:rsidR="00826AF7">
        <w:rPr>
          <w:rStyle w:val="CommentReference"/>
          <w:rFonts w:eastAsiaTheme="minorHAnsi" w:cs="Times New Roman (Body CS)"/>
        </w:rPr>
        <w:commentReference w:id="1"/>
      </w:r>
      <w:r w:rsidR="006A1E4A" w:rsidRPr="006A1E4A">
        <w:t>,</w:t>
      </w:r>
      <w:r w:rsidR="006A1E4A">
        <w:rPr>
          <w:i/>
          <w:iCs/>
        </w:rPr>
        <w:t xml:space="preserve"> Plant, Cell &amp; Environment</w:t>
      </w:r>
      <w:r w:rsidR="006A1E4A" w:rsidRPr="0061524E">
        <w:rPr>
          <w:i/>
          <w:iCs/>
        </w:rPr>
        <w:t xml:space="preserve">, </w:t>
      </w:r>
      <w:r w:rsidR="0061524E" w:rsidRPr="0061524E">
        <w:rPr>
          <w:i/>
          <w:iCs/>
        </w:rPr>
        <w:t>(???)</w:t>
      </w:r>
    </w:p>
    <w:p w14:paraId="3EB0B22F" w14:textId="77777777" w:rsidR="00160CD3" w:rsidRDefault="00160CD3" w:rsidP="00CF6307">
      <w:pPr>
        <w:spacing w:line="480" w:lineRule="auto"/>
        <w:rPr>
          <w:b/>
          <w:bCs/>
        </w:rPr>
      </w:pPr>
    </w:p>
    <w:p w14:paraId="7A1F278D" w14:textId="3FABDEF4" w:rsidR="004B4F66" w:rsidRDefault="00160CD3" w:rsidP="00CF6307">
      <w:pPr>
        <w:spacing w:line="480" w:lineRule="auto"/>
        <w:rPr>
          <w:b/>
          <w:bCs/>
        </w:rPr>
      </w:pPr>
      <w:r>
        <w:rPr>
          <w:b/>
          <w:bCs/>
        </w:rPr>
        <w:t>T</w:t>
      </w:r>
      <w:r w:rsidRPr="0070582B">
        <w:rPr>
          <w:b/>
          <w:bCs/>
        </w:rPr>
        <w:t>itle</w:t>
      </w:r>
      <w:r>
        <w:t>:</w:t>
      </w:r>
      <w:ins w:id="2" w:author="Perkowski, Evan A [2]" w:date="2023-01-02T23:08:00Z">
        <w:r w:rsidR="00780F85">
          <w:t xml:space="preserve"> </w:t>
        </w:r>
      </w:ins>
      <w:ins w:id="3" w:author="Perkowski, Evan A [2]" w:date="2023-01-02T23:11:00Z">
        <w:r w:rsidR="00780F85">
          <w:t>The relative cost of resource use for photosynthesis drives</w:t>
        </w:r>
      </w:ins>
      <w:r w:rsidR="00082950">
        <w:t xml:space="preserve"> </w:t>
      </w:r>
      <w:ins w:id="4" w:author="Perkowski, Evan A [2]" w:date="2023-01-02T23:11:00Z">
        <w:r w:rsidR="00780F85">
          <w:t>v</w:t>
        </w:r>
      </w:ins>
      <w:commentRangeStart w:id="5"/>
      <w:commentRangeStart w:id="6"/>
      <w:r w:rsidR="004B4F66" w:rsidRPr="004B4F66">
        <w:t xml:space="preserve">ariance in leaf nitrogen content </w:t>
      </w:r>
      <w:ins w:id="7" w:author="Perkowski, Evan A [2]" w:date="2023-01-02T23:11:00Z">
        <w:r w:rsidR="00780F85">
          <w:t>across climate and soil resource availability gradients</w:t>
        </w:r>
      </w:ins>
      <w:del w:id="8" w:author="Perkowski, Evan A [2]" w:date="2023-01-02T23:11:00Z">
        <w:r w:rsidR="004B4F66" w:rsidRPr="004B4F66" w:rsidDel="00780F85">
          <w:delText>across</w:delText>
        </w:r>
        <w:r w:rsidR="008F4F22" w:rsidDel="00780F85">
          <w:delText xml:space="preserve"> a climatic and soil resource availability</w:delText>
        </w:r>
        <w:r w:rsidR="004B4F66" w:rsidRPr="004B4F66" w:rsidDel="00780F85">
          <w:delText xml:space="preserve"> gradient is driven by </w:delText>
        </w:r>
        <w:commentRangeStart w:id="9"/>
        <w:r w:rsidR="004B4F66" w:rsidRPr="004B4F66" w:rsidDel="00780F85">
          <w:delText>the unit cost of resource use</w:delText>
        </w:r>
        <w:commentRangeEnd w:id="5"/>
        <w:r w:rsidR="00C3108E" w:rsidDel="00780F85">
          <w:rPr>
            <w:rStyle w:val="CommentReference"/>
            <w:rFonts w:eastAsiaTheme="minorHAnsi" w:cs="Times New Roman (Body CS)"/>
          </w:rPr>
          <w:commentReference w:id="5"/>
        </w:r>
        <w:commentRangeEnd w:id="6"/>
        <w:commentRangeEnd w:id="9"/>
        <w:r w:rsidR="00780F85" w:rsidDel="00780F85">
          <w:rPr>
            <w:rStyle w:val="CommentReference"/>
            <w:rFonts w:eastAsiaTheme="minorHAnsi" w:cs="Times New Roman (Body CS)"/>
          </w:rPr>
          <w:commentReference w:id="6"/>
        </w:r>
        <w:r w:rsidR="00C3108E" w:rsidDel="00780F85">
          <w:rPr>
            <w:rStyle w:val="CommentReference"/>
            <w:rFonts w:eastAsiaTheme="minorHAnsi" w:cs="Times New Roman (Body CS)"/>
          </w:rPr>
          <w:commentReference w:id="9"/>
        </w:r>
        <w:r w:rsidR="004B4F66" w:rsidDel="00780F85">
          <w:rPr>
            <w:b/>
            <w:bCs/>
          </w:rPr>
          <w:delText xml:space="preserve"> </w:delText>
        </w:r>
      </w:del>
    </w:p>
    <w:p w14:paraId="2013D9DF" w14:textId="77777777" w:rsidR="00160CD3" w:rsidRPr="00160CD3" w:rsidRDefault="00160CD3" w:rsidP="00CF6307">
      <w:pPr>
        <w:spacing w:line="480" w:lineRule="auto"/>
        <w:rPr>
          <w:b/>
          <w:bCs/>
        </w:rPr>
      </w:pPr>
    </w:p>
    <w:p w14:paraId="09A8CF0C" w14:textId="38BEEDA0" w:rsidR="00160CD3" w:rsidRPr="003C7D13" w:rsidRDefault="00160CD3" w:rsidP="00CF6307">
      <w:pPr>
        <w:spacing w:line="480" w:lineRule="auto"/>
      </w:pPr>
      <w:r>
        <w:rPr>
          <w:b/>
          <w:bCs/>
        </w:rPr>
        <w:t>Running Head:</w:t>
      </w:r>
      <w:r w:rsidR="003C7D13">
        <w:rPr>
          <w:b/>
          <w:bCs/>
        </w:rPr>
        <w:t xml:space="preserve"> </w:t>
      </w:r>
      <w:ins w:id="10" w:author="Perkowski, Evan A [2]" w:date="2023-01-02T23:10:00Z">
        <w:r w:rsidR="00780F85" w:rsidRPr="00780F85">
          <w:t xml:space="preserve">Costs of resource use </w:t>
        </w:r>
      </w:ins>
      <w:commentRangeStart w:id="11"/>
      <w:commentRangeStart w:id="12"/>
      <w:commentRangeEnd w:id="11"/>
      <w:r w:rsidR="008010F3" w:rsidRPr="00780F85">
        <w:rPr>
          <w:rStyle w:val="CommentReference"/>
          <w:rFonts w:eastAsiaTheme="minorHAnsi" w:cs="Times New Roman (Body CS)"/>
        </w:rPr>
        <w:commentReference w:id="11"/>
      </w:r>
      <w:commentRangeEnd w:id="12"/>
      <w:r w:rsidR="00780F85">
        <w:rPr>
          <w:rStyle w:val="CommentReference"/>
          <w:rFonts w:eastAsiaTheme="minorHAnsi" w:cs="Times New Roman (Body CS)"/>
        </w:rPr>
        <w:commentReference w:id="12"/>
      </w:r>
      <w:r w:rsidR="003C7D13" w:rsidRPr="00780F85">
        <w:t>modif</w:t>
      </w:r>
      <w:ins w:id="13" w:author="Perkowski, Evan A [2]"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525E745" w:rsidR="00160CD3" w:rsidRDefault="00160CD3" w:rsidP="00CF6307">
      <w:pPr>
        <w:spacing w:line="480" w:lineRule="auto"/>
        <w:rPr>
          <w:bCs/>
        </w:rPr>
      </w:pPr>
      <w:r w:rsidRPr="00895468">
        <w:rPr>
          <w:b/>
        </w:rPr>
        <w:t>Abstract:</w:t>
      </w:r>
      <w:r>
        <w:rPr>
          <w:bCs/>
        </w:rPr>
        <w:t xml:space="preserve"> </w:t>
      </w:r>
      <w:r w:rsidR="009E2D9C">
        <w:rPr>
          <w:bCs/>
        </w:rPr>
        <w:t>2</w:t>
      </w:r>
      <w:r w:rsidR="00F94539">
        <w:rPr>
          <w:bCs/>
        </w:rPr>
        <w:t>91</w:t>
      </w:r>
      <w:r>
        <w:rPr>
          <w:bCs/>
        </w:rPr>
        <w:t xml:space="preserve"> words</w:t>
      </w:r>
    </w:p>
    <w:p w14:paraId="543417E2" w14:textId="41818480" w:rsidR="00160CD3" w:rsidRDefault="00160CD3" w:rsidP="00CF6307">
      <w:pPr>
        <w:spacing w:line="480" w:lineRule="auto"/>
        <w:rPr>
          <w:bCs/>
        </w:rPr>
      </w:pPr>
      <w:r w:rsidRPr="00006BDD">
        <w:rPr>
          <w:b/>
        </w:rPr>
        <w:t>Main text word count</w:t>
      </w:r>
      <w:r>
        <w:rPr>
          <w:bCs/>
        </w:rPr>
        <w:t xml:space="preserve">: </w:t>
      </w:r>
      <w:r w:rsidR="00E66041">
        <w:rPr>
          <w:bCs/>
        </w:rPr>
        <w:t>8</w:t>
      </w:r>
      <w:r w:rsidR="00F81B11">
        <w:rPr>
          <w:bCs/>
        </w:rPr>
        <w:t>090</w:t>
      </w:r>
      <w:r>
        <w:rPr>
          <w:bCs/>
        </w:rPr>
        <w:t xml:space="preserve"> words </w:t>
      </w:r>
    </w:p>
    <w:p w14:paraId="6D852392" w14:textId="10EDC318" w:rsidR="00160CD3" w:rsidRDefault="00160CD3" w:rsidP="00CF6307">
      <w:pPr>
        <w:spacing w:line="480" w:lineRule="auto"/>
        <w:ind w:firstLine="720"/>
        <w:rPr>
          <w:bCs/>
        </w:rPr>
      </w:pPr>
      <w:r>
        <w:rPr>
          <w:bCs/>
        </w:rPr>
        <w:t xml:space="preserve">Introduction: </w:t>
      </w:r>
      <w:r w:rsidR="009C531E">
        <w:rPr>
          <w:bCs/>
        </w:rPr>
        <w:t>1</w:t>
      </w:r>
      <w:r w:rsidR="00C76908">
        <w:rPr>
          <w:bCs/>
        </w:rPr>
        <w:t>89</w:t>
      </w:r>
      <w:r w:rsidR="00F94539">
        <w:rPr>
          <w:bCs/>
        </w:rPr>
        <w:t>0</w:t>
      </w:r>
      <w:r>
        <w:rPr>
          <w:bCs/>
        </w:rPr>
        <w:t xml:space="preserve"> words</w:t>
      </w:r>
    </w:p>
    <w:p w14:paraId="27B29C84" w14:textId="393ACE86" w:rsidR="00160CD3" w:rsidRDefault="00160CD3" w:rsidP="00CF6307">
      <w:pPr>
        <w:spacing w:line="480" w:lineRule="auto"/>
        <w:ind w:firstLine="720"/>
        <w:rPr>
          <w:bCs/>
        </w:rPr>
      </w:pPr>
      <w:r>
        <w:rPr>
          <w:bCs/>
        </w:rPr>
        <w:t xml:space="preserve">Methods: </w:t>
      </w:r>
      <w:r w:rsidR="00C76908">
        <w:rPr>
          <w:bCs/>
        </w:rPr>
        <w:t>2430</w:t>
      </w:r>
      <w:r>
        <w:rPr>
          <w:bCs/>
        </w:rPr>
        <w:t xml:space="preserve"> words</w:t>
      </w:r>
    </w:p>
    <w:p w14:paraId="0A2B2CD4" w14:textId="7BA0035B" w:rsidR="00160CD3" w:rsidRDefault="00160CD3" w:rsidP="00CF6307">
      <w:pPr>
        <w:spacing w:line="480" w:lineRule="auto"/>
        <w:ind w:firstLine="720"/>
        <w:rPr>
          <w:bCs/>
        </w:rPr>
      </w:pPr>
      <w:r>
        <w:rPr>
          <w:bCs/>
        </w:rPr>
        <w:t xml:space="preserve">Results: </w:t>
      </w:r>
      <w:r w:rsidR="001E2935">
        <w:rPr>
          <w:bCs/>
        </w:rPr>
        <w:t>1</w:t>
      </w:r>
      <w:r w:rsidR="00012D96">
        <w:rPr>
          <w:bCs/>
        </w:rPr>
        <w:t>152</w:t>
      </w:r>
      <w:r>
        <w:rPr>
          <w:bCs/>
        </w:rPr>
        <w:t xml:space="preserve"> words (not including text in figures or tables)</w:t>
      </w:r>
    </w:p>
    <w:p w14:paraId="35636F53" w14:textId="241E0A78" w:rsidR="00160CD3" w:rsidRDefault="00160CD3" w:rsidP="00CF6307">
      <w:pPr>
        <w:spacing w:line="48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6B4D93A" w14:textId="2C0AF371" w:rsidR="00A91F4B" w:rsidRDefault="008F4F22" w:rsidP="00457AA0">
      <w:pPr>
        <w:spacing w:line="48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del w:id="14" w:author="Perkowski, Evan A [2]" w:date="2023-01-02T23:13:00Z">
        <w:r w:rsidR="006A1E4A" w:rsidDel="00780F85">
          <w:delText xml:space="preserve">, </w:delText>
        </w:r>
        <w:commentRangeStart w:id="15"/>
        <w:r w:rsidR="006A1E4A" w:rsidDel="00780F85">
          <w:delText xml:space="preserve">implying </w:delText>
        </w:r>
        <w:r w:rsidR="00457AA0" w:rsidDel="00780F85">
          <w:delText xml:space="preserve">that </w:delText>
        </w:r>
        <w:r w:rsidR="004B4F66" w:rsidDel="00780F85">
          <w:delText xml:space="preserve">climatic and edaphic factors </w:delText>
        </w:r>
      </w:del>
      <w:ins w:id="16" w:author="Nick Smith" w:date="2022-12-30T13:37:00Z">
        <w:del w:id="17" w:author="Perkowski, Evan A [2]" w:date="2023-01-02T23:13:00Z">
          <w:r w:rsidR="006738DC" w:rsidDel="00780F85">
            <w:delText xml:space="preserve">that </w:delText>
          </w:r>
        </w:del>
      </w:ins>
      <w:del w:id="18" w:author="Perkowski, Evan A [2]" w:date="2023-01-02T23:13:00Z">
        <w:r w:rsidR="004B4F66" w:rsidDel="00780F85">
          <w:delText xml:space="preserve">influence </w:delText>
        </w:r>
        <w:r w:rsidR="004B4F66" w:rsidRPr="00A70EE7" w:rsidDel="00780F85">
          <w:rPr>
            <w:i/>
            <w:iCs/>
            <w:lang w:val="el-GR"/>
          </w:rPr>
          <w:delText>β</w:delText>
        </w:r>
        <w:r w:rsidR="004B4F66" w:rsidDel="00780F85">
          <w:delText xml:space="preserve"> should have predictable </w:delText>
        </w:r>
        <w:r w:rsidR="00CD5B76" w:rsidDel="00780F85">
          <w:delText xml:space="preserve">opposite </w:delText>
        </w:r>
        <w:r w:rsidR="004B4F66" w:rsidDel="00780F85">
          <w:delText xml:space="preserve">effects on </w:delText>
        </w:r>
        <w:r w:rsidDel="00780F85">
          <w:rPr>
            <w:i/>
            <w:iCs/>
          </w:rPr>
          <w:delText>N</w:delText>
        </w:r>
        <w:r w:rsidDel="00780F85">
          <w:rPr>
            <w:vertAlign w:val="subscript"/>
          </w:rPr>
          <w:delText>area</w:delText>
        </w:r>
        <w:commentRangeEnd w:id="15"/>
        <w:r w:rsidR="006738DC" w:rsidDel="00780F85">
          <w:rPr>
            <w:rStyle w:val="CommentReference"/>
            <w:rFonts w:eastAsiaTheme="minorHAnsi" w:cs="Times New Roman (Body CS)"/>
          </w:rPr>
          <w:commentReference w:id="15"/>
        </w:r>
      </w:del>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w:t>
      </w:r>
      <w:r w:rsidR="006738DC">
        <w:t xml:space="preserve"> the</w:t>
      </w:r>
      <w:r w:rsidR="001E2935">
        <w:t xml:space="preserve">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6738DC">
        <w:t>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w:t>
      </w:r>
      <w:r w:rsidR="00A91F4B">
        <w:t xml:space="preserve">strong </w:t>
      </w:r>
      <w:r w:rsidR="00A70EE7">
        <w:t xml:space="preserve">negative relationship between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on </w:t>
      </w:r>
      <w:r w:rsidR="006A1E4A">
        <w:rPr>
          <w:i/>
          <w:iCs/>
        </w:rPr>
        <w:t>N</w:t>
      </w:r>
      <w:r w:rsidR="006A1E4A">
        <w:rPr>
          <w:vertAlign w:val="subscript"/>
        </w:rPr>
        <w:t>area</w:t>
      </w:r>
      <w:r w:rsidR="006A1E4A">
        <w:t xml:space="preserve">. In all cases,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Together, these results provide the first empirical evidence</w:t>
      </w:r>
      <w:r w:rsidR="00A91F4B">
        <w:t xml:space="preserve"> showing that </w:t>
      </w:r>
      <w:r w:rsidR="00A91F4B" w:rsidRPr="00EC2EFD">
        <w:rPr>
          <w:i/>
          <w:iCs/>
        </w:rPr>
        <w:t>β</w:t>
      </w:r>
      <w:r w:rsidR="00A91F4B">
        <w:t xml:space="preserve"> is a </w:t>
      </w:r>
      <w:r w:rsidR="006738DC">
        <w:t xml:space="preserve">primary </w:t>
      </w:r>
      <w:r w:rsidR="00A91F4B">
        <w:t xml:space="preserve">driver of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63425F8F"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AD5D68">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AD5D6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&lt;i&gt;et al.&lt;/i&gt;, 2015; Shi &lt;i&gt;et al.&lt;/i&gt;, 2016; Davies-Barnard &lt;i&gt;et al.&lt;/i&gt;, 2020; Braghiere &lt;i&gt;et al.&lt;/i&gt;, 2022)","plainTextFormattedCitation":"(Wieder et al., 2015; Shi et al., 2016; Davies-Barnard et al., 2020; Braghiere et al., 2022)","previouslyFormattedCitation":"(Wieder &lt;i&gt;et al.&lt;/i&gt;, 2015; Shi &lt;i&gt;et al.&lt;/i&gt;, 2016; Davies-Barnard &lt;i&gt;et al.&lt;/i&gt;, 2020; Braghiere &lt;i&gt;et al.&lt;/i&gt;, 2022)"},"properties":{"noteIndex":0},"schema":"https://github.com/citation-style-language/schema/raw/master/csl-citation.json"}</w:instrText>
      </w:r>
      <w:r w:rsidR="00F40935">
        <w:fldChar w:fldCharType="separate"/>
      </w:r>
      <w:r w:rsidR="00A65E34" w:rsidRPr="00A65E34">
        <w:rPr>
          <w:noProof/>
        </w:rPr>
        <w:t xml:space="preserve">(Wieder </w:t>
      </w:r>
      <w:r w:rsidR="00A65E34" w:rsidRPr="00A65E34">
        <w:rPr>
          <w:i/>
          <w:noProof/>
        </w:rPr>
        <w:t>et al.</w:t>
      </w:r>
      <w:r w:rsidR="00A65E34" w:rsidRPr="00A65E34">
        <w:rPr>
          <w:noProof/>
        </w:rPr>
        <w:t xml:space="preserve">, 2015; Shi </w:t>
      </w:r>
      <w:r w:rsidR="00A65E34" w:rsidRPr="00A65E34">
        <w:rPr>
          <w:i/>
          <w:noProof/>
        </w:rPr>
        <w:t>et al.</w:t>
      </w:r>
      <w:r w:rsidR="00A65E34" w:rsidRPr="00A65E34">
        <w:rPr>
          <w:noProof/>
        </w:rPr>
        <w:t xml:space="preserve">, 2016; Davies-Barnard </w:t>
      </w:r>
      <w:r w:rsidR="00A65E34" w:rsidRPr="00A65E34">
        <w:rPr>
          <w:i/>
          <w:noProof/>
        </w:rPr>
        <w:t>et al.</w:t>
      </w:r>
      <w:r w:rsidR="00A65E34" w:rsidRPr="00A65E34">
        <w:rPr>
          <w:noProof/>
        </w:rPr>
        <w:t xml:space="preserve">, 2020; Braghiere </w:t>
      </w:r>
      <w:r w:rsidR="00A65E34" w:rsidRPr="00A65E34">
        <w:rPr>
          <w:i/>
          <w:noProof/>
        </w:rPr>
        <w:t>et al.</w:t>
      </w:r>
      <w:r w:rsidR="00A65E34" w:rsidRPr="00A65E34">
        <w:rPr>
          <w:noProof/>
        </w:rPr>
        <w:t>,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5CD9E668"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8B54E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7C119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Biology","id":"ITEM-5","issued":{"date-parts":[["2022","11","16"]]},"page":"1-29","title":"Coordination of photosynthetic traits across soil and climate gradients","type":"article-journal"},"uris":["http://www.mendeley.com/documents/?uuid=21ffc03c-3e82-40b0-846f-1638da6585e7"]},{"id":"ITEM-6","itemData":{"DOI":"10.1073/pnas.1523936113","ISSN":"10916490","PMID":"27035971","abstract":"Using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&lt;i&gt;et al.&lt;/i&gt;, 2016; Dong &lt;i&gt;et al.&lt;/i&gt;, 2017, 2020, 2022; Smith &lt;i&gt;et al.&lt;/i&gt;, 2019; Peng &lt;i&gt;et al.&lt;/i&gt;, 2021; Westerband &lt;i&gt;et al.&lt;/i&gt;, 2022)","plainTextFormattedCitation":"(Adams et al., 2016; Dong et al., 2017, 2020, 2022; Smith et al., 2019; Peng et al., 2021; Westerband et al., 2022)","previouslyFormattedCitation":"(Adams &lt;i&gt;et al.&lt;/i&gt;, 2016; Dong &lt;i&gt;et al.&lt;/i&gt;, 2017, 2020, 2022; Smith &lt;i&gt;et al.&lt;/i&gt;, 2019; Peng &lt;i&gt;et al.&lt;/i&gt;, 2021; Westerband &lt;i&gt;et al.&lt;/i&gt;, 2022)"},"properties":{"noteIndex":0},"schema":"https://github.com/citation-style-language/schema/raw/master/csl-citation.json"}</w:instrText>
      </w:r>
      <w:r w:rsidR="00171C56">
        <w:fldChar w:fldCharType="separate"/>
      </w:r>
      <w:r w:rsidR="00AD5D68" w:rsidRPr="00AD5D68">
        <w:rPr>
          <w:noProof/>
        </w:rPr>
        <w:t xml:space="preserve">(Adams </w:t>
      </w:r>
      <w:r w:rsidR="00AD5D68" w:rsidRPr="00AD5D68">
        <w:rPr>
          <w:i/>
          <w:noProof/>
        </w:rPr>
        <w:t>et al.</w:t>
      </w:r>
      <w:r w:rsidR="00AD5D68" w:rsidRPr="00AD5D68">
        <w:rPr>
          <w:noProof/>
        </w:rPr>
        <w:t xml:space="preserve">, 2016; Dong </w:t>
      </w:r>
      <w:r w:rsidR="00AD5D68" w:rsidRPr="00AD5D68">
        <w:rPr>
          <w:i/>
          <w:noProof/>
        </w:rPr>
        <w:t>et al.</w:t>
      </w:r>
      <w:r w:rsidR="00AD5D68" w:rsidRPr="00AD5D68">
        <w:rPr>
          <w:noProof/>
        </w:rPr>
        <w:t xml:space="preserve">, 2017, 2020, 2022; Smith </w:t>
      </w:r>
      <w:r w:rsidR="00AD5D68" w:rsidRPr="00AD5D68">
        <w:rPr>
          <w:i/>
          <w:noProof/>
        </w:rPr>
        <w:t>et al.</w:t>
      </w:r>
      <w:r w:rsidR="00AD5D68" w:rsidRPr="00AD5D68">
        <w:rPr>
          <w:noProof/>
        </w:rPr>
        <w:t xml:space="preserve">, 2019; Peng </w:t>
      </w:r>
      <w:r w:rsidR="00AD5D68" w:rsidRPr="00AD5D68">
        <w:rPr>
          <w:i/>
          <w:noProof/>
        </w:rPr>
        <w:t>et al.</w:t>
      </w:r>
      <w:r w:rsidR="00AD5D68" w:rsidRPr="00AD5D68">
        <w:rPr>
          <w:noProof/>
        </w:rPr>
        <w:t xml:space="preserve">, 2021; Westerband </w:t>
      </w:r>
      <w:r w:rsidR="00AD5D68" w:rsidRPr="00AD5D68">
        <w:rPr>
          <w:i/>
          <w:noProof/>
        </w:rPr>
        <w:t>et al.</w:t>
      </w:r>
      <w:r w:rsidR="00AD5D68" w:rsidRPr="00AD5D68">
        <w:rPr>
          <w:noProof/>
        </w:rPr>
        <w:t>, 2022)</w:t>
      </w:r>
      <w:r w:rsidR="00171C56">
        <w:fldChar w:fldCharType="end"/>
      </w:r>
      <w:r w:rsidR="00F10C2A">
        <w:t>.</w:t>
      </w:r>
    </w:p>
    <w:p w14:paraId="73A9D21F" w14:textId="5C961CEF" w:rsidR="00826AF7" w:rsidRDefault="00E259D9" w:rsidP="00DF21B9">
      <w:pPr>
        <w:spacing w:line="480" w:lineRule="auto"/>
        <w:ind w:firstLine="720"/>
        <w:rPr>
          <w:ins w:id="19" w:author="Perkowski, Evan A" w:date="2023-01-03T15:17:00Z"/>
        </w:rPr>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20" w:author="Perkowski, Evan A" w:date="2023-01-03T15:17:00Z">
        <w:r w:rsidR="00826AF7">
          <w:t xml:space="preserve"> </w:t>
        </w:r>
      </w:ins>
    </w:p>
    <w:p w14:paraId="01B994F0" w14:textId="736E60E4" w:rsidR="00047003" w:rsidDel="00826AF7" w:rsidRDefault="00B53AEA" w:rsidP="00826AF7">
      <w:pPr>
        <w:spacing w:line="480" w:lineRule="auto"/>
        <w:ind w:firstLine="720"/>
        <w:rPr>
          <w:del w:id="21" w:author="Perkowski, Evan A" w:date="2023-01-03T15:17:00Z"/>
        </w:rPr>
      </w:pPr>
      <w:r>
        <w:t>Photosynthetic least-cost theory predicts that, all else equal, an increase in soil nitrogen availability should decrease the cost of acquiring and using nutrients relative to water</w:t>
      </w:r>
      <w:r w:rsidRPr="002B26AB">
        <w:rPr>
          <w:i/>
          <w:iCs/>
        </w:rPr>
        <w:t xml:space="preserve"> </w:t>
      </w:r>
      <w:r>
        <w:t>(</w:t>
      </w:r>
      <w:r w:rsidR="00884BB2">
        <w:t xml:space="preserve">a ratio </w:t>
      </w:r>
      <w:r w:rsidR="00884BB2">
        <w:lastRenderedPageBreak/>
        <w:t xml:space="preserve">referred to herein as </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Alternatively, an increase in soil moisture should</w:t>
      </w:r>
      <w:r w:rsidR="00884BB2">
        <w:t xml:space="preserve"> reduce water costs,</w:t>
      </w:r>
      <w:r>
        <w:t xml:space="preserve"> increas</w:t>
      </w:r>
      <w:r w:rsidR="00884BB2">
        <w:t>ing</w:t>
      </w:r>
      <w:r>
        <w:t xml:space="preserve"> </w:t>
      </w:r>
      <w:r>
        <w:rPr>
          <w:i/>
          <w:iCs/>
          <w:lang w:val="el-GR"/>
        </w:rPr>
        <w:t>β</w:t>
      </w:r>
      <w:r w:rsidR="00884BB2">
        <w:t xml:space="preserve">, </w:t>
      </w:r>
      <w:r w:rsidR="000E765A">
        <w:t>stomatal conductance</w:t>
      </w:r>
      <w:r w:rsidR="00884BB2">
        <w:t>,</w:t>
      </w:r>
      <w:r w:rsidR="002B3607">
        <w:t xml:space="preserve"> and </w:t>
      </w:r>
      <w:ins w:id="22" w:author="Perkowski, Evan A" w:date="2023-01-03T15:17:00Z">
        <w:r w:rsidR="00826AF7">
          <w:t xml:space="preserve">leaf </w:t>
        </w:r>
      </w:ins>
      <w:proofErr w:type="gramStart"/>
      <w:r w:rsidR="002B3607">
        <w:rPr>
          <w:i/>
          <w:iCs/>
        </w:rPr>
        <w:t>C</w:t>
      </w:r>
      <w:r w:rsidR="002B3607">
        <w:rPr>
          <w:vertAlign w:val="subscript"/>
        </w:rPr>
        <w:t>i</w:t>
      </w:r>
      <w:r w:rsidR="002B3607">
        <w:t>:</w:t>
      </w:r>
      <w:r w:rsidR="002B3607">
        <w:rPr>
          <w:i/>
          <w:iCs/>
        </w:rPr>
        <w:t>C</w:t>
      </w:r>
      <w:r w:rsidR="002B3607">
        <w:rPr>
          <w:vertAlign w:val="subscript"/>
        </w:rPr>
        <w:t>a</w:t>
      </w:r>
      <w:proofErr w:type="gramEnd"/>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w:t>
      </w:r>
      <w:ins w:id="23" w:author="Perkowski, Evan A" w:date="2023-01-03T15:17:00Z">
        <w:r w:rsidR="00826AF7">
          <w:t xml:space="preserve"> </w:t>
        </w:r>
      </w:ins>
    </w:p>
    <w:p w14:paraId="241917BA" w14:textId="12B5B736" w:rsidR="00AE5C62" w:rsidRDefault="00047003" w:rsidP="00826AF7">
      <w:pPr>
        <w:spacing w:line="480" w:lineRule="auto"/>
        <w:ind w:firstLine="720"/>
      </w:pPr>
      <w:commentRangeStart w:id="24"/>
      <w:r>
        <w:t xml:space="preserve">The theory also predicts variability in stomatal conductance and </w:t>
      </w:r>
      <w:r>
        <w:rPr>
          <w:i/>
        </w:rPr>
        <w:t>N</w:t>
      </w:r>
      <w:r>
        <w:rPr>
          <w:vertAlign w:val="subscript"/>
        </w:rPr>
        <w:t>area</w:t>
      </w:r>
      <w:r>
        <w:t xml:space="preserve"> in response to climatic factors. The theory suggests that the optimal response to increased vapor pressure deficit should be a reduction in stomatal conductance and leaf </w:t>
      </w:r>
      <w:r>
        <w:rPr>
          <w:i/>
          <w:iCs/>
        </w:rPr>
        <w:t>C</w:t>
      </w:r>
      <w:r>
        <w:rPr>
          <w:vertAlign w:val="subscript"/>
        </w:rPr>
        <w:t>i</w:t>
      </w:r>
      <w:r>
        <w:t>:</w:t>
      </w:r>
      <w:r>
        <w:rPr>
          <w:i/>
          <w:iCs/>
        </w:rPr>
        <w:t>C</w:t>
      </w:r>
      <w:r>
        <w:rPr>
          <w:vertAlign w:val="subscript"/>
        </w:rPr>
        <w:t>a</w:t>
      </w:r>
      <w:r>
        <w:t xml:space="preserve"> that is counterbalanced by an increase in </w:t>
      </w:r>
      <w:r>
        <w:rPr>
          <w:i/>
        </w:rPr>
        <w:t>N</w:t>
      </w:r>
      <w:r>
        <w:rPr>
          <w:vertAlign w:val="subscript"/>
        </w:rPr>
        <w:t>area</w:t>
      </w:r>
      <w:r>
        <w:t xml:space="preserve"> to support the higher photosynthetic capacity needed to maintain high assimilation at lower conductance</w:t>
      </w:r>
      <w:r w:rsidR="00AE5C62">
        <w:t xml:space="preserve"> </w:t>
      </w:r>
      <w:r w:rsidR="004B446C">
        <w:fldChar w:fldCharType="begin" w:fldLock="1"/>
      </w:r>
      <w:r w:rsidR="007C119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gradients","type":"article-journal","volume":"228"},"uris":["http://www.mendeley.com/documents/?uuid=665ee559-637a-4c3e-ab28-1c199c696d00"]}],"mendeley":{"formattedCitation":"(Grossiord &lt;i&gt;et al.&lt;/i&gt;, 2020; Dong &lt;i&gt;et al.&lt;/i&gt;, 2020)","plainTextFormattedCitation":"(Grossiord et al., 2020; Dong et al., 2020)","previouslyFormattedCitation":"(Grossiord &lt;i&gt;et al.&lt;/i&gt;, 2020; Dong &lt;i&gt;et al.&lt;/i&gt;, 2020)"},"properties":{"noteIndex":0},"schema":"https://github.com/citation-style-language/schema/raw/master/csl-citation.json"}</w:instrText>
      </w:r>
      <w:r w:rsidR="004B446C">
        <w:fldChar w:fldCharType="separate"/>
      </w:r>
      <w:r w:rsidR="00AD5D68" w:rsidRPr="00AD5D68">
        <w:rPr>
          <w:noProof/>
        </w:rPr>
        <w:t xml:space="preserve">(Grossiord </w:t>
      </w:r>
      <w:r w:rsidR="00AD5D68" w:rsidRPr="00AD5D68">
        <w:rPr>
          <w:i/>
          <w:noProof/>
        </w:rPr>
        <w:t>et al.</w:t>
      </w:r>
      <w:r w:rsidR="00AD5D68" w:rsidRPr="00AD5D68">
        <w:rPr>
          <w:noProof/>
        </w:rPr>
        <w:t xml:space="preserve">, 2020; Dong </w:t>
      </w:r>
      <w:r w:rsidR="00AD5D68" w:rsidRPr="00AD5D68">
        <w:rPr>
          <w:i/>
          <w:noProof/>
        </w:rPr>
        <w:t>et al.</w:t>
      </w:r>
      <w:r w:rsidR="00AD5D68" w:rsidRPr="00AD5D68">
        <w:rPr>
          <w:noProof/>
        </w:rPr>
        <w:t>, 2020)</w:t>
      </w:r>
      <w:r w:rsidR="004B446C">
        <w:fldChar w:fldCharType="end"/>
      </w:r>
      <w:r w:rsidR="00AE5C62">
        <w:t xml:space="preserve">. </w:t>
      </w:r>
      <w:r>
        <w:t>In addition</w:t>
      </w:r>
      <w:r w:rsidR="00AE5C62">
        <w:t xml:space="preserve">, the theory predicts that increasing air temperatures should decrease </w:t>
      </w:r>
      <w:r w:rsidR="00AE5C62">
        <w:rPr>
          <w:i/>
          <w:iCs/>
        </w:rPr>
        <w:t>N</w:t>
      </w:r>
      <w:r w:rsidR="00AE5C62">
        <w:rPr>
          <w:vertAlign w:val="subscript"/>
        </w:rPr>
        <w:t>area</w:t>
      </w:r>
      <w:r w:rsidR="00AE5C62">
        <w:t xml:space="preserve"> </w:t>
      </w:r>
      <w:r>
        <w:t>and increase</w:t>
      </w:r>
      <w:r w:rsidR="00AE5C62">
        <w:t xml:space="preserve"> stomatal conductance</w:t>
      </w:r>
      <w:r w:rsidR="002B3607">
        <w:t xml:space="preserve"> due to </w:t>
      </w:r>
      <w:r w:rsidR="00AE5C62">
        <w:t xml:space="preserve">faster enzyme kinetics </w:t>
      </w:r>
      <w:r w:rsidR="00AE5C62">
        <w:fldChar w:fldCharType="begin" w:fldLock="1"/>
      </w:r>
      <w:r w:rsidR="00AE5C62">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AE5C62">
        <w:fldChar w:fldCharType="separate"/>
      </w:r>
      <w:r w:rsidR="00AE5C62" w:rsidRPr="004B446C">
        <w:rPr>
          <w:noProof/>
        </w:rPr>
        <w:t xml:space="preserve">(Bernacchi </w:t>
      </w:r>
      <w:r w:rsidR="00AE5C62" w:rsidRPr="004B446C">
        <w:rPr>
          <w:i/>
          <w:noProof/>
        </w:rPr>
        <w:t>et al.</w:t>
      </w:r>
      <w:r w:rsidR="00AE5C62" w:rsidRPr="004B446C">
        <w:rPr>
          <w:noProof/>
        </w:rPr>
        <w:t>, 2001)</w:t>
      </w:r>
      <w:r w:rsidR="00AE5C62">
        <w:fldChar w:fldCharType="end"/>
      </w:r>
      <w:r w:rsidR="00AE5C62">
        <w:t xml:space="preserve"> coupled with decreased water viscosity </w:t>
      </w:r>
      <w:r w:rsidR="00AE5C62">
        <w:fldChar w:fldCharType="begin" w:fldLock="1"/>
      </w:r>
      <w:r w:rsidR="00AE5C6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AE5C62">
        <w:fldChar w:fldCharType="separate"/>
      </w:r>
      <w:r w:rsidR="00AE5C62" w:rsidRPr="000E765A">
        <w:rPr>
          <w:noProof/>
        </w:rPr>
        <w:t xml:space="preserve">(Korson </w:t>
      </w:r>
      <w:r w:rsidR="00AE5C62" w:rsidRPr="000E765A">
        <w:rPr>
          <w:i/>
          <w:noProof/>
        </w:rPr>
        <w:t>et al.</w:t>
      </w:r>
      <w:r w:rsidR="00AE5C62" w:rsidRPr="000E765A">
        <w:rPr>
          <w:noProof/>
        </w:rPr>
        <w:t>, 1969)</w:t>
      </w:r>
      <w:r w:rsidR="00AE5C62">
        <w:fldChar w:fldCharType="end"/>
      </w:r>
      <w:r w:rsidR="00AE5C62">
        <w:t>.</w:t>
      </w:r>
      <w:commentRangeEnd w:id="24"/>
      <w:r w:rsidR="00B84EDF">
        <w:rPr>
          <w:rStyle w:val="CommentReference"/>
          <w:rFonts w:eastAsiaTheme="minorHAnsi" w:cs="Times New Roman (Body CS)"/>
        </w:rPr>
        <w:commentReference w:id="24"/>
      </w:r>
      <w:r w:rsidR="00AE5C62">
        <w:t xml:space="preserve"> </w:t>
      </w:r>
    </w:p>
    <w:p w14:paraId="64800909" w14:textId="20A1CB02" w:rsidR="004B446C" w:rsidRDefault="00155249" w:rsidP="00043993">
      <w:pPr>
        <w:spacing w:line="48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This result was previously shown in a greenhouse experiment, where a leguminous species generally had lower costs of nitrogen acquisition</w:t>
      </w:r>
      <w:r w:rsidR="00910E99">
        <w:t xml:space="preserve">, </w:t>
      </w:r>
      <w:r w:rsidR="007331E6">
        <w:t xml:space="preserve">but </w:t>
      </w:r>
      <w:r w:rsidR="00910E99">
        <w:t>was less responsive to changes in soil nitrogen fertilizatio</w:t>
      </w:r>
      <w:r>
        <w:t>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43441A">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43441A">
        <w:fldChar w:fldCharType="separate"/>
      </w:r>
      <w:r w:rsidR="0043441A" w:rsidRPr="0043441A">
        <w:rPr>
          <w:noProof/>
        </w:rPr>
        <w:t xml:space="preserve">(Adams </w:t>
      </w:r>
      <w:r w:rsidR="0043441A" w:rsidRPr="0043441A">
        <w:rPr>
          <w:i/>
          <w:noProof/>
        </w:rPr>
        <w:t>et al.</w:t>
      </w:r>
      <w:r w:rsidR="0043441A" w:rsidRPr="0043441A">
        <w:rPr>
          <w:noProof/>
        </w:rPr>
        <w:t>, 2016)</w:t>
      </w:r>
      <w:r w:rsidR="0043441A">
        <w:fldChar w:fldCharType="end"/>
      </w:r>
      <w:r w:rsidR="004B446C">
        <w:t>.</w:t>
      </w:r>
      <w:r w:rsidR="003307B9">
        <w:t xml:space="preserve"> Additionally,</w:t>
      </w:r>
      <w:r w:rsidR="00AA379F">
        <w:t xml:space="preserve"> </w:t>
      </w:r>
      <w:r w:rsidR="003307B9">
        <w:t xml:space="preserve">photosynthetic pathway could </w:t>
      </w:r>
      <w:r w:rsidR="002D7638">
        <w:t>influence</w:t>
      </w:r>
      <w:r w:rsidR="003307B9">
        <w:t xml:space="preserve"> </w:t>
      </w:r>
      <w:r w:rsidR="00AA379F">
        <w:rPr>
          <w:i/>
          <w:iCs/>
          <w:lang w:val="el-GR"/>
        </w:rPr>
        <w:t>β</w:t>
      </w:r>
      <w:r w:rsidR="00AA379F">
        <w:t>.</w:t>
      </w:r>
      <w:r w:rsidR="002D7638">
        <w:t xml:space="preserve"> Notably, more efficient water use </w:t>
      </w:r>
      <w:r w:rsidR="00AA379F">
        <w:t>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2D7638">
        <w:t xml:space="preserve"> could be the result of</w:t>
      </w:r>
      <w:r w:rsidR="00AA379F">
        <w:t xml:space="preserve"> lower</w:t>
      </w:r>
      <w:ins w:id="25" w:author="Perkowski, Evan A" w:date="2023-01-03T15:31:00Z">
        <w:r w:rsidR="00043993">
          <w:t xml:space="preserve"> </w:t>
        </w:r>
        <w:r w:rsidR="00043993">
          <w:lastRenderedPageBreak/>
          <w:t>average</w:t>
        </w:r>
      </w:ins>
      <w:r w:rsidR="00AA379F">
        <w:t xml:space="preserve"> </w:t>
      </w:r>
      <w:r w:rsidR="00AA379F">
        <w:rPr>
          <w:i/>
          <w:iCs/>
          <w:lang w:val="el-GR"/>
        </w:rPr>
        <w:t>β</w:t>
      </w:r>
      <w:r w:rsidR="00AA379F">
        <w:t xml:space="preserve"> values</w:t>
      </w:r>
      <w:ins w:id="26" w:author="Perkowski, Evan A" w:date="2023-01-03T15:30:00Z">
        <w:r w:rsidR="00043993">
          <w:t xml:space="preserve">, but this response would </w:t>
        </w:r>
      </w:ins>
      <w:commentRangeStart w:id="27"/>
      <w:commentRangeStart w:id="28"/>
      <w:r w:rsidR="002D7638">
        <w:t xml:space="preserve">drive </w:t>
      </w:r>
      <w:r w:rsidR="00AA379F">
        <w:t xml:space="preserve">higher </w:t>
      </w:r>
      <w:r w:rsidR="00AA379F">
        <w:rPr>
          <w:i/>
          <w:iCs/>
        </w:rPr>
        <w:t>N</w:t>
      </w:r>
      <w:r w:rsidR="00AA379F">
        <w:rPr>
          <w:vertAlign w:val="subscript"/>
        </w:rPr>
        <w:t>area</w:t>
      </w:r>
      <w:r w:rsidR="00AA379F">
        <w:t xml:space="preserve"> </w:t>
      </w:r>
      <w:commentRangeEnd w:id="27"/>
      <w:r w:rsidR="002D7638">
        <w:rPr>
          <w:rStyle w:val="CommentReference"/>
          <w:rFonts w:eastAsiaTheme="minorHAnsi" w:cs="Times New Roman (Body CS)"/>
        </w:rPr>
        <w:commentReference w:id="27"/>
      </w:r>
      <w:commentRangeEnd w:id="28"/>
      <w:r w:rsidR="00043993">
        <w:rPr>
          <w:rStyle w:val="CommentReference"/>
          <w:rFonts w:eastAsiaTheme="minorHAnsi" w:cs="Times New Roman (Body CS)"/>
        </w:rPr>
        <w:commentReference w:id="28"/>
      </w:r>
      <w:r w:rsidR="00AA379F">
        <w:t xml:space="preserve">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ins w:id="29" w:author="Perkowski, Evan A" w:date="2023-01-03T15:31:00Z">
        <w:r w:rsidR="00043993">
          <w:t xml:space="preserve"> despite evidence on the contrary</w:t>
        </w:r>
      </w:ins>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01CBC589" w:rsidR="00CC790F" w:rsidRPr="00DD2B66" w:rsidRDefault="00A05D01" w:rsidP="0043441A">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AD5D6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Biology","id":"ITEM-1","issued":{"date-parts":[["2022","11","16"]]},"page":"1-29","title":"Coordination of photosynthetic traits across soil and climate gradients","type":"article-journal"},"uris":["http://www.mendeley.com/documents/?uuid=21ffc03c-3e82-40b0-846f-1638da6585e7"]},{"id":"ITEM-2","itemData":{"DOI":"10.1111/nph.18254","ISSN":"0028-646X","abstract":"The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A2C5C">
        <w:fldChar w:fldCharType="separate"/>
      </w:r>
      <w:r w:rsidR="005A2C5C" w:rsidRPr="005A2C5C">
        <w:rPr>
          <w:noProof/>
        </w:rPr>
        <w:t xml:space="preserve">(Paillassa </w:t>
      </w:r>
      <w:r w:rsidR="005A2C5C" w:rsidRPr="005A2C5C">
        <w:rPr>
          <w:i/>
          <w:noProof/>
        </w:rPr>
        <w:t>et al.</w:t>
      </w:r>
      <w:r w:rsidR="005A2C5C" w:rsidRPr="005A2C5C">
        <w:rPr>
          <w:noProof/>
        </w:rPr>
        <w:t xml:space="preserve">, 2020; Querejeta </w:t>
      </w:r>
      <w:r w:rsidR="005A2C5C" w:rsidRPr="005A2C5C">
        <w:rPr>
          <w:i/>
          <w:noProof/>
        </w:rPr>
        <w:t>et al.</w:t>
      </w:r>
      <w:r w:rsidR="005A2C5C" w:rsidRPr="005A2C5C">
        <w:rPr>
          <w:noProof/>
        </w:rPr>
        <w:t xml:space="preserve">, 2022; Westerband </w:t>
      </w:r>
      <w:r w:rsidR="005A2C5C" w:rsidRPr="005A2C5C">
        <w:rPr>
          <w:i/>
          <w:noProof/>
        </w:rPr>
        <w:t>et al.</w:t>
      </w:r>
      <w:r w:rsidR="005A2C5C" w:rsidRPr="005A2C5C">
        <w:rPr>
          <w:noProof/>
        </w:rPr>
        <w:t>, 2022)</w:t>
      </w:r>
      <w:r w:rsidR="005A2C5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0F4E0D">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&lt;i&gt;et al.&lt;/i&gt;, 2017, 2020; Firn &lt;i&gt;et al.&lt;/i&gt;, 2019)","plainTextFormattedCitation":"(Dong et al., 2017, 2020; Firn et al., 2019)","previouslyFormattedCitation":"(Dong &lt;i&gt;et al.&lt;/i&gt;, 2017, 2020; Firn &lt;i&gt;et al.&lt;/i&gt;, 2019)"},"properties":{"noteIndex":0},"schema":"https://github.com/citation-style-language/schema/raw/master/csl-citation.json"}</w:instrText>
      </w:r>
      <w:r w:rsidR="000615D8">
        <w:fldChar w:fldCharType="separate"/>
      </w:r>
      <w:r w:rsidR="00344E21" w:rsidRPr="00344E21">
        <w:rPr>
          <w:noProof/>
        </w:rPr>
        <w:t xml:space="preserve">(Dong </w:t>
      </w:r>
      <w:r w:rsidR="00344E21" w:rsidRPr="00344E21">
        <w:rPr>
          <w:i/>
          <w:noProof/>
        </w:rPr>
        <w:t>et al.</w:t>
      </w:r>
      <w:r w:rsidR="00344E21" w:rsidRPr="00344E21">
        <w:rPr>
          <w:noProof/>
        </w:rPr>
        <w:t xml:space="preserve">, 2017, 2020; Firn </w:t>
      </w:r>
      <w:r w:rsidR="00344E21" w:rsidRPr="00344E21">
        <w:rPr>
          <w:i/>
          <w:noProof/>
        </w:rPr>
        <w:t>et al.</w:t>
      </w:r>
      <w:r w:rsidR="00344E21" w:rsidRPr="00344E21">
        <w:rPr>
          <w:noProof/>
        </w:rPr>
        <w:t>, 2019)</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xml:space="preserve">; </w:t>
      </w:r>
      <w:proofErr w:type="spellStart"/>
      <w:r w:rsidR="009C5D08">
        <w:t>gN</w:t>
      </w:r>
      <w:proofErr w:type="spellEnd"/>
      <w:r w:rsidR="009C5D08">
        <w:t xml:space="preserve"> g</w:t>
      </w:r>
      <w:r w:rsidR="009C5D08">
        <w:rPr>
          <w:vertAlign w:val="superscript"/>
        </w:rPr>
        <w:t>-1</w:t>
      </w:r>
      <w:r w:rsidR="00CC790F">
        <w:t xml:space="preserve">), </w:t>
      </w:r>
      <w:commentRangeStart w:id="30"/>
      <w:r w:rsidR="00344E21">
        <w:t xml:space="preserve">global </w:t>
      </w:r>
      <w:r w:rsidR="00CC790F">
        <w:t xml:space="preserve">variance in </w:t>
      </w:r>
      <w:r w:rsidR="00CC790F">
        <w:rPr>
          <w:i/>
          <w:iCs/>
        </w:rPr>
        <w:t>N</w:t>
      </w:r>
      <w:r w:rsidR="00CC790F">
        <w:rPr>
          <w:vertAlign w:val="subscript"/>
        </w:rPr>
        <w:t>area</w:t>
      </w:r>
      <w:r w:rsidR="00CC790F">
        <w:t xml:space="preserve"> </w:t>
      </w:r>
      <w:r w:rsidR="00A42CA7">
        <w:t>is commonly</w:t>
      </w:r>
      <w:r w:rsidR="00CC790F">
        <w:t xml:space="preserve"> driven by changes in </w:t>
      </w:r>
      <w:r w:rsidR="00CC790F">
        <w:rPr>
          <w:i/>
          <w:iCs/>
        </w:rPr>
        <w:t>M</w:t>
      </w:r>
      <w:r w:rsidR="00CC790F">
        <w:rPr>
          <w:vertAlign w:val="subscript"/>
        </w:rPr>
        <w:t>area</w:t>
      </w:r>
      <w:r w:rsidR="00CC790F">
        <w:t xml:space="preserve"> </w:t>
      </w:r>
      <w:commentRangeEnd w:id="30"/>
      <w:r w:rsidR="00CB1B5D">
        <w:rPr>
          <w:rStyle w:val="CommentReference"/>
          <w:rFonts w:eastAsiaTheme="minorHAnsi" w:cs="Times New Roman (Body CS)"/>
        </w:rPr>
        <w:commentReference w:id="30"/>
      </w:r>
      <w:r w:rsidR="00465F23">
        <w:fldChar w:fldCharType="begin" w:fldLock="1"/>
      </w:r>
      <w:r w:rsidR="007C1193">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spectrum","type":"article-journal","volume":"428"},"uris":["http://www.mendeley.com/documents/?uuid=32f5a021-31d8-49dc-94bd-2dd61c9445d5"]}],"mendeley":{"formattedCitation":"(Wright &lt;i&gt;et al.&lt;/i&gt;, 2004; Onoda &lt;i&gt;et al.&lt;/i&gt;, 2017; Dong &lt;i&gt;et al.&lt;/i&gt;, 2022)","manualFormatting":"(Wright et al., 2004; Onoda et al., 2017; Dong et al., 2022a, but see Firn et al., 2019)","plainTextFormattedCitation":"(Wright et al., 2004; Onoda et al., 2017; Dong et al., 2022)","previouslyFormattedCitation":"(Wright &lt;i&gt;et al.&lt;/i&gt;, 2004; Onoda &lt;i&gt;et al.&lt;/i&gt;, 2017; Dong &lt;i&gt;et al.&lt;/i&gt;, 2022)"},"properties":{"noteIndex":0},"schema":"https://github.com/citation-style-language/schema/raw/master/csl-citation.json"}</w:instrText>
      </w:r>
      <w:r w:rsidR="00465F23">
        <w:fldChar w:fldCharType="separate"/>
      </w:r>
      <w:r w:rsidR="00344E21" w:rsidRPr="00344E21">
        <w:rPr>
          <w:noProof/>
        </w:rPr>
        <w:t xml:space="preserve">(Wright </w:t>
      </w:r>
      <w:r w:rsidR="00344E21" w:rsidRPr="00344E21">
        <w:rPr>
          <w:i/>
          <w:noProof/>
        </w:rPr>
        <w:t>et al.</w:t>
      </w:r>
      <w:r w:rsidR="00344E21" w:rsidRPr="00344E21">
        <w:rPr>
          <w:noProof/>
        </w:rPr>
        <w:t xml:space="preserve">, 2004; Onoda </w:t>
      </w:r>
      <w:r w:rsidR="00344E21" w:rsidRPr="00344E21">
        <w:rPr>
          <w:i/>
          <w:noProof/>
        </w:rPr>
        <w:t>et al.</w:t>
      </w:r>
      <w:r w:rsidR="00344E21" w:rsidRPr="00344E21">
        <w:rPr>
          <w:noProof/>
        </w:rPr>
        <w:t xml:space="preserve">, 2017; Dong </w:t>
      </w:r>
      <w:r w:rsidR="00344E21" w:rsidRPr="00344E21">
        <w:rPr>
          <w:i/>
          <w:noProof/>
        </w:rPr>
        <w:t>et al.</w:t>
      </w:r>
      <w:r w:rsidR="00344E21" w:rsidRPr="00344E21">
        <w:rPr>
          <w:noProof/>
        </w:rPr>
        <w:t>, 2022a</w:t>
      </w:r>
      <w:r w:rsidR="00A42CA7">
        <w:rPr>
          <w:noProof/>
        </w:rPr>
        <w:t xml:space="preserve">, but see Firn </w:t>
      </w:r>
      <w:r w:rsidR="00A42CA7">
        <w:rPr>
          <w:i/>
          <w:iCs/>
          <w:noProof/>
        </w:rPr>
        <w:t>et al</w:t>
      </w:r>
      <w:r w:rsidR="00A42CA7">
        <w:rPr>
          <w:noProof/>
        </w:rPr>
        <w:t>., 2019</w:t>
      </w:r>
      <w:r w:rsidR="00344E21" w:rsidRPr="00344E21">
        <w:rPr>
          <w:noProof/>
        </w:rPr>
        <w:t>)</w:t>
      </w:r>
      <w:r w:rsidR="00465F23">
        <w:fldChar w:fldCharType="end"/>
      </w:r>
      <w:ins w:id="31" w:author="Perkowski, Evan A" w:date="2023-01-03T15:35:00Z">
        <w:r w:rsidR="00043993">
          <w:t>,</w:t>
        </w:r>
      </w:ins>
      <w:ins w:id="32" w:author="Perkowski, Evan A" w:date="2023-01-03T15:33:00Z">
        <w:r w:rsidR="00043993">
          <w:t xml:space="preserve"> a response driven by </w:t>
        </w:r>
      </w:ins>
      <w:ins w:id="33" w:author="Perkowski, Evan A" w:date="2023-01-03T15:34:00Z">
        <w:r w:rsidR="00043993">
          <w:t>light availability and associated costs of light interception</w:t>
        </w:r>
      </w:ins>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w:t>
      </w:r>
      <w:r w:rsidR="00A42CA7">
        <w:t>changes in</w:t>
      </w:r>
      <w:r w:rsidR="0043441A">
        <w:t xml:space="preserve"> leaf morphology</w:t>
      </w:r>
      <w:r w:rsidR="00A42CA7">
        <w:t xml:space="preserve"> </w:t>
      </w:r>
      <w:r w:rsidR="0043441A">
        <w:t xml:space="preserve">or shifts </w:t>
      </w:r>
      <w:r w:rsidR="00ED632D">
        <w:t xml:space="preserve">in </w:t>
      </w:r>
      <w:r w:rsidR="006B48A0">
        <w:t>leaf stoichiometry.</w:t>
      </w:r>
    </w:p>
    <w:p w14:paraId="65F6FE19" w14:textId="1B602009" w:rsidR="005A0E7B" w:rsidRDefault="00A833A5" w:rsidP="00610A42">
      <w:pPr>
        <w:spacing w:line="480" w:lineRule="auto"/>
        <w:ind w:firstLine="720"/>
        <w:rPr>
          <w:ins w:id="34" w:author="Perkowski, Evan A [2]"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leaf </w:t>
      </w:r>
      <w:proofErr w:type="gramStart"/>
      <w:r w:rsidR="00ED632D">
        <w:rPr>
          <w:i/>
          <w:iCs/>
        </w:rPr>
        <w:t>C</w:t>
      </w:r>
      <w:r w:rsidR="00ED632D">
        <w:rPr>
          <w:vertAlign w:val="subscript"/>
        </w:rPr>
        <w:t>i</w:t>
      </w:r>
      <w:r w:rsidR="00ED632D">
        <w:t>:</w:t>
      </w:r>
      <w:r w:rsidR="00ED632D">
        <w:rPr>
          <w:i/>
          <w:iCs/>
        </w:rPr>
        <w:t>C</w:t>
      </w:r>
      <w:r w:rsidR="00ED632D">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w:t>
      </w:r>
      <w:r w:rsidR="005A0E7B">
        <w:lastRenderedPageBreak/>
        <w:t xml:space="preserve">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35"/>
      <w:commentRangeStart w:id="36"/>
      <w:r w:rsidR="005610A3">
        <w:t>hypotheses</w:t>
      </w:r>
      <w:commentRangeEnd w:id="35"/>
      <w:r w:rsidR="0043441A">
        <w:rPr>
          <w:rStyle w:val="CommentReference"/>
          <w:rFonts w:eastAsiaTheme="minorHAnsi" w:cs="Times New Roman (Body CS)"/>
        </w:rPr>
        <w:commentReference w:id="35"/>
      </w:r>
      <w:commentRangeEnd w:id="36"/>
      <w:r w:rsidR="006D7311">
        <w:rPr>
          <w:rStyle w:val="CommentReference"/>
          <w:rFonts w:eastAsiaTheme="minorHAnsi" w:cs="Times New Roman (Body CS)"/>
        </w:rPr>
        <w:commentReference w:id="36"/>
      </w:r>
      <w:ins w:id="37" w:author="Perkowski, Evan A [2]" w:date="2023-01-02T23:22:00Z">
        <w:r w:rsidR="001D1E96">
          <w:t>:</w:t>
        </w:r>
      </w:ins>
    </w:p>
    <w:p w14:paraId="15C40B70" w14:textId="133F63C0" w:rsidR="001D1E96" w:rsidRDefault="001D1E96" w:rsidP="001D1E96">
      <w:pPr>
        <w:pStyle w:val="ListParagraph"/>
        <w:numPr>
          <w:ilvl w:val="0"/>
          <w:numId w:val="4"/>
        </w:numPr>
        <w:spacing w:line="480" w:lineRule="auto"/>
        <w:rPr>
          <w:ins w:id="38" w:author="Perkowski, Evan A [2]" w:date="2023-01-02T23:23:00Z"/>
        </w:rPr>
      </w:pPr>
      <w:ins w:id="39" w:author="Perkowski, Evan A [2]" w:date="2023-01-02T23:21:00Z">
        <w:r>
          <w:t xml:space="preserve">Soil nitrogen availability will decrease </w:t>
        </w:r>
        <w:r w:rsidRPr="00466F89">
          <w:rPr>
            <w:i/>
            <w:iCs/>
            <w:lang w:val="el-GR"/>
          </w:rPr>
          <w:t>β</w:t>
        </w:r>
        <w:r>
          <w:t xml:space="preserve"> through a reduction in costs of nitrogen acquisition and use, while soil moisture will increase </w:t>
        </w:r>
        <w:r w:rsidRPr="00466F89">
          <w:rPr>
            <w:i/>
            <w:iCs/>
            <w:lang w:val="el-GR"/>
          </w:rPr>
          <w:t>β</w:t>
        </w:r>
        <w:r>
          <w:t xml:space="preserve"> through a reduction in costs of water acquisition and use.</w:t>
        </w:r>
      </w:ins>
      <w:ins w:id="40" w:author="Perkowski, Evan A [2]" w:date="2023-01-02T23:22:00Z">
        <w:r>
          <w:t xml:space="preserve"> We also expected </w:t>
        </w:r>
      </w:ins>
      <w:ins w:id="41" w:author="Perkowski, Evan A [2]" w:date="2023-01-02T23:23:00Z">
        <w:r>
          <w:t xml:space="preserve">that N-fixing species would </w:t>
        </w:r>
      </w:ins>
      <w:ins w:id="42" w:author="Perkowski, Evan A [2]" w:date="2023-01-02T23:24:00Z">
        <w:r>
          <w:t xml:space="preserve">have lower </w:t>
        </w:r>
        <w:r w:rsidRPr="00466F89">
          <w:rPr>
            <w:i/>
            <w:iCs/>
            <w:lang w:val="el-GR"/>
          </w:rPr>
          <w:t>β</w:t>
        </w:r>
        <w:r>
          <w:t xml:space="preserve"> values on average</w:t>
        </w:r>
      </w:ins>
      <w:ins w:id="43" w:author="Perkowski, Evan A [2]" w:date="2023-01-02T23:25:00Z">
        <w:r>
          <w:t xml:space="preserve"> due to less finite nitrogen supply, and that C</w:t>
        </w:r>
        <w:r>
          <w:rPr>
            <w:vertAlign w:val="subscript"/>
          </w:rPr>
          <w:t>4</w:t>
        </w:r>
        <w:r>
          <w:t xml:space="preserve"> species would similarly have lower </w:t>
        </w:r>
        <w:r w:rsidRPr="00466F89">
          <w:rPr>
            <w:i/>
            <w:iCs/>
            <w:lang w:val="el-GR"/>
          </w:rPr>
          <w:t>β</w:t>
        </w:r>
        <w:r>
          <w:t xml:space="preserve"> values on average due to more efficient nitrogen use.</w:t>
        </w:r>
      </w:ins>
    </w:p>
    <w:p w14:paraId="2C4F68BB" w14:textId="6EAF3031" w:rsidR="001D1E96" w:rsidRDefault="001D1E96" w:rsidP="001D1E96">
      <w:pPr>
        <w:pStyle w:val="ListParagraph"/>
        <w:numPr>
          <w:ilvl w:val="0"/>
          <w:numId w:val="4"/>
        </w:numPr>
        <w:spacing w:line="480" w:lineRule="auto"/>
        <w:rPr>
          <w:ins w:id="44" w:author="Perkowski, Evan A [2]" w:date="2023-01-02T23:29:00Z"/>
        </w:rPr>
      </w:pPr>
      <w:ins w:id="45" w:author="Perkowski, Evan A [2]" w:date="2023-01-02T23:25:00Z">
        <w:r>
          <w:t xml:space="preserve">Leaf </w:t>
        </w:r>
        <w:proofErr w:type="gramStart"/>
        <w:r>
          <w:rPr>
            <w:i/>
            <w:iCs/>
          </w:rPr>
          <w:t>C</w:t>
        </w:r>
      </w:ins>
      <w:ins w:id="46" w:author="Perkowski, Evan A [2]" w:date="2023-01-02T23:26:00Z">
        <w:r>
          <w:rPr>
            <w:vertAlign w:val="subscript"/>
          </w:rPr>
          <w:t>i</w:t>
        </w:r>
        <w:r>
          <w:t>:</w:t>
        </w:r>
        <w:r>
          <w:rPr>
            <w:i/>
            <w:iCs/>
          </w:rPr>
          <w:t>C</w:t>
        </w:r>
        <w:r>
          <w:rPr>
            <w:vertAlign w:val="subscript"/>
          </w:rPr>
          <w:t>a</w:t>
        </w:r>
        <w:proofErr w:type="gramEnd"/>
        <w:r>
          <w:t xml:space="preserve"> will be positively related to </w:t>
        </w:r>
        <w:r w:rsidRPr="00466F89">
          <w:rPr>
            <w:i/>
            <w:iCs/>
            <w:lang w:val="el-GR"/>
          </w:rPr>
          <w:t>β</w:t>
        </w:r>
        <w:r>
          <w:t xml:space="preserve">, which will result in a negative indirect effect of increasing soil nitrogen availability and positive indirect effect of increasing soil moisture on </w:t>
        </w:r>
      </w:ins>
      <w:ins w:id="47" w:author="Perkowski, Evan A [2]" w:date="2023-01-02T23:27:00Z">
        <w:r>
          <w:t xml:space="preserve">leaf </w:t>
        </w:r>
        <w:r>
          <w:rPr>
            <w:i/>
            <w:iCs/>
          </w:rPr>
          <w:t>C</w:t>
        </w:r>
        <w:r>
          <w:rPr>
            <w:vertAlign w:val="subscript"/>
          </w:rPr>
          <w:t>i</w:t>
        </w:r>
        <w:r>
          <w:t>:</w:t>
        </w:r>
        <w:r>
          <w:rPr>
            <w:i/>
            <w:iCs/>
          </w:rPr>
          <w:t>C</w:t>
        </w:r>
        <w:r>
          <w:rPr>
            <w:vertAlign w:val="subscript"/>
          </w:rPr>
          <w:t>a</w:t>
        </w:r>
        <w:r>
          <w:t xml:space="preserve">. We also expected that </w:t>
        </w:r>
      </w:ins>
      <w:ins w:id="48" w:author="Perkowski, Evan A [2]" w:date="2023-01-02T23:28:00Z">
        <w:r w:rsidR="00463A7F">
          <w:t xml:space="preserve">increasing vapor pressure deficit would have a direct positive effect on </w:t>
        </w:r>
      </w:ins>
      <w:ins w:id="49" w:author="Perkowski, Evan A [2]" w:date="2023-01-02T23:29:00Z">
        <w:r w:rsidR="00463A7F">
          <w:t xml:space="preserve">leaf </w:t>
        </w:r>
        <w:proofErr w:type="gramStart"/>
        <w:r w:rsidR="00463A7F">
          <w:rPr>
            <w:i/>
            <w:iCs/>
          </w:rPr>
          <w:t>C</w:t>
        </w:r>
        <w:r w:rsidR="00463A7F">
          <w:rPr>
            <w:vertAlign w:val="subscript"/>
          </w:rPr>
          <w:t>i</w:t>
        </w:r>
        <w:r w:rsidR="00463A7F">
          <w:t>:</w:t>
        </w:r>
        <w:r w:rsidR="00463A7F">
          <w:rPr>
            <w:i/>
            <w:iCs/>
          </w:rPr>
          <w:t>C</w:t>
        </w:r>
        <w:r w:rsidR="00463A7F">
          <w:rPr>
            <w:vertAlign w:val="subscript"/>
          </w:rPr>
          <w:t>a</w:t>
        </w:r>
        <w:proofErr w:type="gramEnd"/>
        <w:r w:rsidR="00463A7F">
          <w:t>, as increasing atmospheric dryness should cause plants to close stomata to minimize water loss.</w:t>
        </w:r>
      </w:ins>
    </w:p>
    <w:p w14:paraId="225AA44C" w14:textId="5DBAA324" w:rsidR="00910E99" w:rsidRDefault="00463A7F">
      <w:pPr>
        <w:pStyle w:val="ListParagraph"/>
        <w:numPr>
          <w:ilvl w:val="0"/>
          <w:numId w:val="4"/>
        </w:numPr>
        <w:spacing w:line="480" w:lineRule="auto"/>
        <w:pPrChange w:id="50" w:author="Perkowski, Evan A [2]" w:date="2023-01-02T23:35:00Z">
          <w:pPr>
            <w:spacing w:line="480" w:lineRule="auto"/>
          </w:pPr>
        </w:pPrChange>
      </w:pPr>
      <w:ins w:id="51" w:author="Perkowski, Evan A [2]" w:date="2023-01-02T23:29:00Z">
        <w:r>
          <w:t xml:space="preserve">Leaf </w:t>
        </w:r>
        <w:r>
          <w:rPr>
            <w:i/>
            <w:iCs/>
          </w:rPr>
          <w:t>N</w:t>
        </w:r>
        <w:r>
          <w:rPr>
            <w:vertAlign w:val="subscript"/>
          </w:rPr>
          <w:t>area</w:t>
        </w:r>
        <w:r>
          <w:t xml:space="preserve"> </w:t>
        </w:r>
      </w:ins>
      <w:ins w:id="52" w:author="Perkowski, Evan A [2]" w:date="2023-01-02T23:30:00Z">
        <w:r>
          <w:t xml:space="preserve">will be </w:t>
        </w:r>
      </w:ins>
      <w:ins w:id="53" w:author="Perkowski, Evan A [2]" w:date="2023-01-02T23:32:00Z">
        <w:r>
          <w:t>negatively related to leaf</w:t>
        </w:r>
      </w:ins>
      <w:ins w:id="54" w:author="Perkowski, Evan A [2]" w:date="2023-01-02T23:31:00Z">
        <w:r>
          <w:t xml:space="preserve"> </w:t>
        </w:r>
        <w:proofErr w:type="gramStart"/>
        <w:r>
          <w:rPr>
            <w:i/>
            <w:iCs/>
          </w:rPr>
          <w:t>C</w:t>
        </w:r>
        <w:r>
          <w:rPr>
            <w:vertAlign w:val="subscript"/>
          </w:rPr>
          <w:t>i</w:t>
        </w:r>
        <w:r>
          <w:t>:</w:t>
        </w:r>
        <w:r>
          <w:rPr>
            <w:i/>
            <w:iCs/>
          </w:rPr>
          <w:t>C</w:t>
        </w:r>
        <w:r>
          <w:rPr>
            <w:vertAlign w:val="subscript"/>
          </w:rPr>
          <w:t>a</w:t>
        </w:r>
      </w:ins>
      <w:proofErr w:type="gramEnd"/>
      <w:ins w:id="55" w:author="Perkowski, Evan A [2]" w:date="2023-01-02T23:32:00Z">
        <w:r>
          <w:t>, a response that will allow leaves to maintain nitrogen-water use tradeoffs predicted from theory. We expected no di</w:t>
        </w:r>
      </w:ins>
      <w:ins w:id="56" w:author="Perkowski, Evan A [2]" w:date="2023-01-02T23:33:00Z">
        <w:r>
          <w:t xml:space="preserve">rect effect of soil resource availability on </w:t>
        </w:r>
        <w:r>
          <w:rPr>
            <w:i/>
            <w:iCs/>
          </w:rPr>
          <w:t>N</w:t>
        </w:r>
        <w:r>
          <w:rPr>
            <w:vertAlign w:val="subscript"/>
          </w:rPr>
          <w:t>area</w:t>
        </w:r>
        <w:r>
          <w:t xml:space="preserve">, but indirect effects of soil resource availability on </w:t>
        </w:r>
        <w:r>
          <w:rPr>
            <w:i/>
            <w:iCs/>
          </w:rPr>
          <w:t>N</w:t>
        </w:r>
        <w:r>
          <w:rPr>
            <w:vertAlign w:val="subscript"/>
          </w:rPr>
          <w:t>area</w:t>
        </w:r>
        <w:r>
          <w:t xml:space="preserve"> mediated through the positive effect of </w:t>
        </w:r>
        <w:r w:rsidRPr="00466F89">
          <w:rPr>
            <w:i/>
            <w:iCs/>
            <w:lang w:val="el-GR"/>
          </w:rPr>
          <w:t>β</w:t>
        </w:r>
        <w:r>
          <w:t xml:space="preserve"> on leaf </w:t>
        </w:r>
        <w:proofErr w:type="gramStart"/>
        <w:r>
          <w:rPr>
            <w:i/>
            <w:iCs/>
          </w:rPr>
          <w:t>C</w:t>
        </w:r>
        <w:r>
          <w:rPr>
            <w:vertAlign w:val="subscript"/>
          </w:rPr>
          <w:t>i</w:t>
        </w:r>
        <w:r>
          <w:t>:</w:t>
        </w:r>
        <w:r>
          <w:rPr>
            <w:i/>
            <w:iCs/>
          </w:rPr>
          <w:t>C</w:t>
        </w:r>
      </w:ins>
      <w:ins w:id="57" w:author="Perkowski, Evan A [2]" w:date="2023-01-02T23:34:00Z">
        <w:r>
          <w:rPr>
            <w:vertAlign w:val="subscript"/>
          </w:rPr>
          <w:t>a</w:t>
        </w:r>
        <w:proofErr w:type="gramEnd"/>
        <w:r>
          <w:t xml:space="preserve"> that would lead to an indirect positive and negative effect of increasing soil nitrogen availability and soil moisture, respectively, on </w:t>
        </w:r>
        <w:r>
          <w:rPr>
            <w:i/>
            <w:iCs/>
          </w:rPr>
          <w:t>N</w:t>
        </w:r>
        <w:r>
          <w:rPr>
            <w:vertAlign w:val="subscript"/>
          </w:rPr>
          <w:t>area</w:t>
        </w:r>
        <w:r>
          <w:t xml:space="preserve">. We also expected indirect effects of climate on </w:t>
        </w:r>
        <w:r>
          <w:rPr>
            <w:i/>
            <w:iCs/>
          </w:rPr>
          <w:t>N</w:t>
        </w:r>
        <w:r>
          <w:rPr>
            <w:vertAlign w:val="subscript"/>
          </w:rPr>
          <w:t>area</w:t>
        </w:r>
        <w:r>
          <w:t xml:space="preserve"> mediated through changes in leaf </w:t>
        </w:r>
        <w:proofErr w:type="gramStart"/>
        <w:r>
          <w:rPr>
            <w:i/>
            <w:iCs/>
          </w:rPr>
          <w:t>C</w:t>
        </w:r>
        <w:r>
          <w:rPr>
            <w:vertAlign w:val="subscript"/>
          </w:rPr>
          <w:t>i</w:t>
        </w:r>
        <w:r>
          <w:t>:</w:t>
        </w:r>
        <w:r>
          <w:rPr>
            <w:i/>
            <w:iCs/>
          </w:rPr>
          <w:t>C</w:t>
        </w:r>
        <w:r>
          <w:rPr>
            <w:vertAlign w:val="subscript"/>
          </w:rPr>
          <w:t>a</w:t>
        </w:r>
        <w:r>
          <w:t>.</w:t>
        </w:r>
      </w:ins>
      <w:proofErr w:type="gramEnd"/>
    </w:p>
    <w:p w14:paraId="074E51E2" w14:textId="5D07E8B0" w:rsidR="00C61F15" w:rsidRPr="00BF6C3C" w:rsidRDefault="0089277C" w:rsidP="000E5BEF">
      <w:pPr>
        <w:spacing w:line="480" w:lineRule="auto"/>
      </w:pPr>
      <w:r>
        <w:rPr>
          <w:b/>
          <w:bCs/>
        </w:rPr>
        <w:lastRenderedPageBreak/>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5D4DF4C9" w:rsidR="009B12AC" w:rsidRDefault="00A34141" w:rsidP="00DA688E">
      <w:pPr>
        <w:spacing w:line="48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ins w:id="58" w:author="Perkowski, Evan A" w:date="2022-12-30T17:13:00Z">
        <w:r w:rsidR="007331E6">
          <w:t xml:space="preserve"> </w:t>
        </w:r>
      </w:ins>
      <w:r w:rsidR="009B6916">
        <w:t>variability between sites</w:t>
      </w:r>
      <w:ins w:id="59" w:author="Perkowski, Evan A [2]" w:date="2023-01-02T23:35:00Z">
        <w:r w:rsidR="00463A7F">
          <w:t xml:space="preserve"> while minimizing temperature variability across the </w:t>
        </w:r>
      </w:ins>
      <w:ins w:id="60" w:author="Perkowski, Evan A [2]" w:date="2023-01-02T23:36:00Z">
        <w:r w:rsidR="00463A7F">
          <w:t xml:space="preserve">environmental gradient </w:t>
        </w:r>
      </w:ins>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780BB0F0"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lastRenderedPageBreak/>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1A4E138"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xml:space="preserve">; relative to </w:t>
      </w:r>
      <w:commentRangeStart w:id="61"/>
      <w:r w:rsidR="00343D30">
        <w:rPr>
          <w:color w:val="000000"/>
        </w:rPr>
        <w:t>V</w:t>
      </w:r>
      <w:ins w:id="62" w:author="Perkowski, Evan A [2]" w:date="2023-01-02T23:36:00Z">
        <w:r w:rsidR="00463A7F">
          <w:rPr>
            <w:color w:val="000000"/>
          </w:rPr>
          <w:t xml:space="preserve">ienna Pee </w:t>
        </w:r>
      </w:ins>
      <w:del w:id="63" w:author="Perkowski, Evan A [2]" w:date="2023-01-02T23:36:00Z">
        <w:r w:rsidR="00343D30" w:rsidDel="00463A7F">
          <w:rPr>
            <w:color w:val="000000"/>
          </w:rPr>
          <w:delText>D</w:delText>
        </w:r>
      </w:del>
      <w:r w:rsidR="00343D30">
        <w:rPr>
          <w:color w:val="000000"/>
        </w:rPr>
        <w:t>D</w:t>
      </w:r>
      <w:ins w:id="64" w:author="Perkowski, Evan A [2]" w:date="2023-01-02T23:36:00Z">
        <w:r w:rsidR="00463A7F">
          <w:rPr>
            <w:color w:val="000000"/>
          </w:rPr>
          <w:t>e</w:t>
        </w:r>
      </w:ins>
      <w:ins w:id="65" w:author="Perkowski, Evan A [2]" w:date="2023-01-02T23:37:00Z">
        <w:r w:rsidR="00463A7F">
          <w:rPr>
            <w:color w:val="000000"/>
          </w:rPr>
          <w:t xml:space="preserve">e </w:t>
        </w:r>
      </w:ins>
      <w:r w:rsidR="00343D30">
        <w:rPr>
          <w:color w:val="000000"/>
        </w:rPr>
        <w:t>B</w:t>
      </w:r>
      <w:commentRangeEnd w:id="61"/>
      <w:ins w:id="66" w:author="Perkowski, Evan A [2]" w:date="2023-01-02T23:37:00Z">
        <w:r w:rsidR="00463A7F">
          <w:rPr>
            <w:color w:val="000000"/>
          </w:rPr>
          <w:t>elemnite</w:t>
        </w:r>
      </w:ins>
      <w:r w:rsidR="00913F4A">
        <w:rPr>
          <w:rStyle w:val="CommentReference"/>
          <w:rFonts w:eastAsiaTheme="minorHAnsi" w:cs="Times New Roman (Body CS)"/>
        </w:rPr>
        <w:commentReference w:id="61"/>
      </w:r>
      <w:ins w:id="67" w:author="Perkowski, Evan A [2]" w:date="2023-01-02T23:37:00Z">
        <w:r w:rsidR="00463A7F">
          <w:rPr>
            <w:color w:val="000000"/>
          </w:rPr>
          <w:t xml:space="preserv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AD5D68">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0E5BEF">
      <w:pPr>
        <w:autoSpaceDE w:val="0"/>
        <w:autoSpaceDN w:val="0"/>
        <w:adjustRightInd w:val="0"/>
        <w:spacing w:line="48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29C54E2C" w:rsidR="007C1193" w:rsidRDefault="009B12AC" w:rsidP="000E5BEF">
      <w:pPr>
        <w:autoSpaceDE w:val="0"/>
        <w:autoSpaceDN w:val="0"/>
        <w:adjustRightInd w:val="0"/>
        <w:spacing w:line="480" w:lineRule="auto"/>
        <w:rPr>
          <w:ins w:id="68" w:author="Perkowski, Evan A" w:date="2023-01-04T11:57:00Z"/>
          <w:color w:val="000000"/>
        </w:rPr>
      </w:pPr>
      <w:commentRangeStart w:id="69"/>
      <w:commentRangeStart w:id="70"/>
      <w:commentRangeStart w:id="71"/>
      <w:r>
        <w:rPr>
          <w:color w:val="000000"/>
          <w:lang w:val="el-GR"/>
        </w:rPr>
        <w:t>δ</w:t>
      </w:r>
      <w:r w:rsidRPr="00F72660">
        <w:rPr>
          <w:color w:val="000000"/>
          <w:vertAlign w:val="superscript"/>
        </w:rPr>
        <w:t>13</w:t>
      </w:r>
      <w:r>
        <w:rPr>
          <w:color w:val="000000"/>
        </w:rPr>
        <w:t>C</w:t>
      </w:r>
      <w:r>
        <w:rPr>
          <w:color w:val="000000"/>
          <w:vertAlign w:val="subscript"/>
        </w:rPr>
        <w:t>air</w:t>
      </w:r>
      <w:commentRangeEnd w:id="69"/>
      <w:r>
        <w:rPr>
          <w:rStyle w:val="CommentReference"/>
          <w:rFonts w:eastAsiaTheme="minorHAnsi" w:cs="Times New Roman (Body CS)"/>
        </w:rPr>
        <w:commentReference w:id="69"/>
      </w:r>
      <w:commentRangeEnd w:id="70"/>
      <w:r w:rsidR="00913F4A">
        <w:rPr>
          <w:rStyle w:val="CommentReference"/>
          <w:rFonts w:eastAsiaTheme="minorHAnsi" w:cs="Times New Roman (Body CS)"/>
        </w:rPr>
        <w:commentReference w:id="70"/>
      </w:r>
      <w:commentRangeEnd w:id="71"/>
      <w:r w:rsidR="00937D97">
        <w:rPr>
          <w:rStyle w:val="CommentReference"/>
          <w:rFonts w:eastAsiaTheme="minorHAnsi" w:cs="Times New Roman (Body CS)"/>
        </w:rPr>
        <w:commentReference w:id="71"/>
      </w:r>
      <w:ins w:id="72" w:author="Perkowski, Evan A" w:date="2023-01-04T11:56:00Z">
        <w:r w:rsidR="007C1193">
          <w:rPr>
            <w:color w:val="000000"/>
          </w:rPr>
          <w:t>,</w:t>
        </w:r>
      </w:ins>
      <w:r>
        <w:rPr>
          <w:color w:val="000000"/>
        </w:rPr>
        <w:t xml:space="preserve"> </w:t>
      </w:r>
      <w:ins w:id="73"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AD5D68">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w:t>
      </w:r>
      <w:ins w:id="74" w:author="Perkowski, Evan A" w:date="2023-01-04T11:55:00Z">
        <w:r w:rsidR="007C1193">
          <w:rPr>
            <w:color w:val="000000"/>
          </w:rPr>
          <w:t xml:space="preserve"> </w:t>
        </w:r>
      </w:ins>
      <w:ins w:id="75" w:author="Perkowski, Evan A" w:date="2023-01-04T11:56:00Z">
        <w:r w:rsidR="007C1193">
          <w:rPr>
            <w:color w:val="000000"/>
          </w:rPr>
          <w:t>was calculated as a function of calendar year</w:t>
        </w:r>
      </w:ins>
      <w:ins w:id="76" w:author="Perkowski, Evan A" w:date="2023-01-04T11:57:00Z">
        <w:r w:rsidR="007C1193">
          <w:rPr>
            <w:color w:val="000000"/>
          </w:rPr>
          <w:t xml:space="preserve"> </w:t>
        </w:r>
        <w:r w:rsidR="007C1193">
          <w:rPr>
            <w:i/>
            <w:iCs/>
            <w:color w:val="000000"/>
          </w:rPr>
          <w:t>t</w:t>
        </w:r>
      </w:ins>
      <w:ins w:id="77" w:author="Perkowski, Evan A" w:date="2023-01-04T11:56:00Z">
        <w:r w:rsidR="007C1193">
          <w:rPr>
            <w:color w:val="000000"/>
          </w:rPr>
          <w:t xml:space="preserve"> using an empirical equation derived in </w:t>
        </w:r>
      </w:ins>
      <w:r w:rsidR="007C1193">
        <w:rPr>
          <w:color w:val="000000"/>
        </w:rPr>
        <w:fldChar w:fldCharType="begin" w:fldLock="1"/>
      </w:r>
      <w:r w:rsidR="001F39CF">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concentration","type":"article-journal","volume":"63"},"uris":["http://www.mendeley.com/documents/?uuid=5c262125-8dd0-47fc-a24c-50ebe28b013e"]}],"mendeley":{"formattedCitation":"(Feng,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ins w:id="78" w:author="Perkowski, Evan A" w:date="2023-01-04T11:56:00Z">
        <w:r w:rsidR="007C1193">
          <w:rPr>
            <w:noProof/>
            <w:color w:val="000000"/>
          </w:rPr>
          <w:t xml:space="preserve"> (</w:t>
        </w:r>
      </w:ins>
      <w:r w:rsidR="007C1193" w:rsidRPr="007C1193">
        <w:rPr>
          <w:noProof/>
          <w:color w:val="000000"/>
        </w:rPr>
        <w:t>1999)</w:t>
      </w:r>
      <w:ins w:id="79" w:author="Perkowski, Evan A" w:date="2023-01-04T11:56:00Z">
        <w:r w:rsidR="007C1193">
          <w:rPr>
            <w:color w:val="000000"/>
          </w:rPr>
          <w:fldChar w:fldCharType="end"/>
        </w:r>
      </w:ins>
      <w:ins w:id="80" w:author="Perkowski, Evan A" w:date="2023-01-04T11:57:00Z">
        <w:r w:rsidR="007C1193">
          <w:rPr>
            <w:color w:val="000000"/>
          </w:rPr>
          <w:t>:</w:t>
        </w:r>
      </w:ins>
    </w:p>
    <w:p w14:paraId="4D16143A" w14:textId="40A5CD85" w:rsidR="007C1193" w:rsidRPr="00937D97" w:rsidRDefault="007C1193" w:rsidP="000E5BEF">
      <w:pPr>
        <w:autoSpaceDE w:val="0"/>
        <w:autoSpaceDN w:val="0"/>
        <w:adjustRightInd w:val="0"/>
        <w:spacing w:line="480" w:lineRule="auto"/>
        <w:rPr>
          <w:ins w:id="81" w:author="Perkowski, Evan A" w:date="2023-01-04T12:03:00Z"/>
          <w:color w:val="000000"/>
        </w:rPr>
      </w:pPr>
      <m:oMathPara>
        <m:oMathParaPr>
          <m:jc m:val="left"/>
        </m:oMathParaPr>
        <m:oMath>
          <m:sSup>
            <m:sSupPr>
              <m:ctrlPr>
                <w:ins w:id="82" w:author="Perkowski, Evan A" w:date="2023-01-04T11:57:00Z">
                  <w:rPr>
                    <w:rFonts w:ascii="Cambria Math" w:hAnsi="Cambria Math"/>
                    <w:i/>
                    <w:color w:val="000000"/>
                  </w:rPr>
                </w:ins>
              </m:ctrlPr>
            </m:sSupPr>
            <m:e>
              <m:r>
                <w:ins w:id="83" w:author="Perkowski, Evan A" w:date="2023-01-04T11:57:00Z">
                  <w:rPr>
                    <w:rFonts w:ascii="Cambria Math" w:hAnsi="Cambria Math"/>
                    <w:color w:val="000000"/>
                  </w:rPr>
                  <m:t>δ</m:t>
                </w:ins>
              </m:r>
            </m:e>
            <m:sup>
              <m:r>
                <w:ins w:id="84" w:author="Perkowski, Evan A" w:date="2023-01-04T11:58:00Z">
                  <w:rPr>
                    <w:rFonts w:ascii="Cambria Math" w:hAnsi="Cambria Math"/>
                    <w:color w:val="000000"/>
                  </w:rPr>
                  <m:t>13</m:t>
                </w:ins>
              </m:r>
            </m:sup>
          </m:sSup>
          <m:sSub>
            <m:sSubPr>
              <m:ctrlPr>
                <w:ins w:id="85" w:author="Perkowski, Evan A" w:date="2023-01-04T11:58:00Z">
                  <w:rPr>
                    <w:rFonts w:ascii="Cambria Math" w:hAnsi="Cambria Math"/>
                    <w:i/>
                    <w:color w:val="000000"/>
                  </w:rPr>
                </w:ins>
              </m:ctrlPr>
            </m:sSubPr>
            <m:e>
              <m:r>
                <w:ins w:id="86" w:author="Perkowski, Evan A" w:date="2023-01-04T11:58:00Z">
                  <w:rPr>
                    <w:rFonts w:ascii="Cambria Math" w:hAnsi="Cambria Math"/>
                    <w:color w:val="000000"/>
                  </w:rPr>
                  <m:t>C</m:t>
                </w:ins>
              </m:r>
            </m:e>
            <m:sub>
              <m:r>
                <w:ins w:id="87" w:author="Perkowski, Evan A" w:date="2023-01-04T11:58:00Z">
                  <w:rPr>
                    <w:rFonts w:ascii="Cambria Math" w:hAnsi="Cambria Math"/>
                    <w:color w:val="000000"/>
                  </w:rPr>
                  <m:t>air</m:t>
                </w:ins>
              </m:r>
            </m:sub>
          </m:sSub>
          <m:r>
            <w:ins w:id="88" w:author="Perkowski, Evan A" w:date="2023-01-04T11:58:00Z">
              <w:rPr>
                <w:rFonts w:ascii="Cambria Math" w:hAnsi="Cambria Math"/>
                <w:color w:val="000000"/>
              </w:rPr>
              <m:t>=-6.429-0.006</m:t>
            </w:ins>
          </m:r>
          <m:sSup>
            <m:sSupPr>
              <m:ctrlPr>
                <w:ins w:id="89" w:author="Perkowski, Evan A" w:date="2023-01-04T11:58:00Z">
                  <w:rPr>
                    <w:rFonts w:ascii="Cambria Math" w:hAnsi="Cambria Math"/>
                    <w:i/>
                    <w:color w:val="000000"/>
                  </w:rPr>
                </w:ins>
              </m:ctrlPr>
            </m:sSupPr>
            <m:e>
              <m:r>
                <w:ins w:id="90" w:author="Perkowski, Evan A" w:date="2023-01-04T11:58:00Z">
                  <w:rPr>
                    <w:rFonts w:ascii="Cambria Math" w:hAnsi="Cambria Math"/>
                    <w:color w:val="000000"/>
                  </w:rPr>
                  <m:t>e</m:t>
                </w:ins>
              </m:r>
            </m:e>
            <m:sup>
              <m:r>
                <w:ins w:id="91" w:author="Perkowski, Evan A" w:date="2023-01-04T11:58:00Z">
                  <w:rPr>
                    <w:rFonts w:ascii="Cambria Math" w:hAnsi="Cambria Math"/>
                    <w:color w:val="000000"/>
                  </w:rPr>
                  <m:t>[</m:t>
                </w:ins>
              </m:r>
              <m:r>
                <w:ins w:id="92" w:author="Perkowski, Evan A" w:date="2023-01-04T11:58:00Z">
                  <w:rPr>
                    <w:rFonts w:ascii="Cambria Math" w:hAnsi="Cambria Math"/>
                    <w:color w:val="000000"/>
                  </w:rPr>
                  <m:t>0.0217</m:t>
                </w:ins>
              </m:r>
              <m:d>
                <m:dPr>
                  <m:ctrlPr>
                    <w:ins w:id="93" w:author="Perkowski, Evan A" w:date="2023-01-04T11:58:00Z">
                      <w:rPr>
                        <w:rFonts w:ascii="Cambria Math" w:hAnsi="Cambria Math"/>
                        <w:i/>
                        <w:color w:val="000000"/>
                      </w:rPr>
                    </w:ins>
                  </m:ctrlPr>
                </m:dPr>
                <m:e>
                  <m:r>
                    <w:ins w:id="94" w:author="Perkowski, Evan A" w:date="2023-01-04T11:58:00Z">
                      <w:rPr>
                        <w:rFonts w:ascii="Cambria Math" w:hAnsi="Cambria Math"/>
                        <w:color w:val="000000"/>
                      </w:rPr>
                      <m:t>t-1740</m:t>
                    </w:ins>
                  </m:r>
                </m:e>
              </m:d>
              <m:r>
                <w:ins w:id="95" w:author="Perkowski, Evan A" w:date="2023-01-04T11:58:00Z">
                  <w:rPr>
                    <w:rFonts w:ascii="Cambria Math" w:hAnsi="Cambria Math"/>
                    <w:color w:val="000000"/>
                  </w:rPr>
                  <m:t>]</m:t>
                </w:ins>
              </m:r>
            </m:sup>
          </m:sSup>
        </m:oMath>
      </m:oMathPara>
    </w:p>
    <w:p w14:paraId="6EB2AE03" w14:textId="4E2970CD" w:rsidR="009B12AC" w:rsidRPr="00937D97" w:rsidRDefault="00937D97" w:rsidP="000E5BEF">
      <w:pPr>
        <w:autoSpaceDE w:val="0"/>
        <w:autoSpaceDN w:val="0"/>
        <w:adjustRightInd w:val="0"/>
        <w:spacing w:line="480" w:lineRule="auto"/>
        <w:rPr>
          <w:iCs/>
          <w:color w:val="000000"/>
        </w:rPr>
      </w:pPr>
      <w:ins w:id="96" w:author="Perkowski, Evan A" w:date="2023-01-04T12:04:00Z">
        <w:r>
          <w:rPr>
            <w:color w:val="000000"/>
          </w:rPr>
          <w:t xml:space="preserve">This calculation resulted in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for 2020 and 2021 as -9.04 and -9.09, respectively</w:t>
        </w:r>
      </w:ins>
      <w:ins w:id="97" w:author="Perkowski, Evan A" w:date="2023-01-04T12:05:00Z">
        <w:r>
          <w:rPr>
            <w:color w:val="000000"/>
          </w:rPr>
          <w:t xml:space="preserve">.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lastRenderedPageBreak/>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AD5D68">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9B12AC">
        <w:rPr>
          <w:color w:val="000000"/>
        </w:rPr>
        <w:fldChar w:fldCharType="separate"/>
      </w:r>
      <w:r w:rsidR="009B12AC" w:rsidRPr="00AA3362">
        <w:rPr>
          <w:noProof/>
          <w:color w:val="000000"/>
        </w:rPr>
        <w:t xml:space="preserve">(Farquhar </w:t>
      </w:r>
      <w:r w:rsidR="009B12AC" w:rsidRPr="00AA3362">
        <w:rPr>
          <w:i/>
          <w:noProof/>
          <w:color w:val="000000"/>
        </w:rPr>
        <w:t>et al.</w:t>
      </w:r>
      <w:r w:rsidR="009B12AC" w:rsidRPr="00AA3362">
        <w:rPr>
          <w:noProof/>
          <w:color w:val="000000"/>
        </w:rPr>
        <w:t>,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2D6C2C4D"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AD5D68">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321F5E2F"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98" w:author="Perkowski, Evan A [2]" w:date="2023-01-02T23:38:00Z">
        <w:r w:rsidR="00463A7F">
          <w:rPr>
            <w:color w:val="000000"/>
          </w:rPr>
          <w:t>e</w:t>
        </w:r>
      </w:ins>
      <w:del w:id="99" w:author="Perkowski, Evan A [2]" w:date="2023-01-02T23:38:00Z">
        <w:r w:rsidDel="00463A7F">
          <w:rPr>
            <w:color w:val="000000"/>
          </w:rPr>
          <w:delText>ic</w:delText>
        </w:r>
      </w:del>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05F551D" w:rsidR="009B12AC" w:rsidRDefault="005E6A0B" w:rsidP="000E5BEF">
      <w:pPr>
        <w:autoSpaceDE w:val="0"/>
        <w:autoSpaceDN w:val="0"/>
        <w:adjustRightInd w:val="0"/>
        <w:spacing w:line="48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AD5D68">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08E99DB"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7C1193">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2020)","manualFormatting":"Stöcker et al. (2020)","plainTextFormattedCitation":"(Stocker et al., 2020)","previouslyFormattedCitation":"(Stocker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w:t>
      </w:r>
      <w:commentRangeStart w:id="100"/>
      <w:r w:rsidR="00D16201">
        <w:t xml:space="preserve">circles </w:t>
      </w:r>
      <w:commentRangeEnd w:id="100"/>
      <w:r w:rsidR="005E6A0B">
        <w:rPr>
          <w:rStyle w:val="CommentReference"/>
          <w:rFonts w:eastAsiaTheme="minorHAnsi" w:cs="Times New Roman (Body CS)"/>
        </w:rPr>
        <w:commentReference w:id="100"/>
      </w:r>
      <w:r w:rsidR="00D16201">
        <w:t xml:space="preserve">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CCE5A94"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16742636" w:rsidR="006F3A0F" w:rsidRPr="009664B2" w:rsidRDefault="00F64630" w:rsidP="009664B2">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r w:rsidR="00B86A34">
        <w:t xml:space="preserve"> We used </w:t>
      </w:r>
      <w:proofErr w:type="spellStart"/>
      <w:r w:rsidR="00B86A34">
        <w:t>SoilGrids</w:t>
      </w:r>
      <w:proofErr w:type="spellEnd"/>
      <w:r w:rsidR="00B86A34">
        <w:t xml:space="preserve"> </w:t>
      </w:r>
      <w:r w:rsidR="00B86A34">
        <w:lastRenderedPageBreak/>
        <w:t xml:space="preserve">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019B1B0" w:rsidR="00B40834" w:rsidRPr="00E42439"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AD5D68">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851F19B" w:rsidR="000438F0" w:rsidRPr="00707030" w:rsidRDefault="003C57E0" w:rsidP="000E5BEF">
      <w:pPr>
        <w:autoSpaceDE w:val="0"/>
        <w:autoSpaceDN w:val="0"/>
        <w:adjustRightInd w:val="0"/>
        <w:spacing w:line="48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w:t>
      </w:r>
      <w:r w:rsidRPr="00C27873">
        <w:lastRenderedPageBreak/>
        <w:t>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0DC99A2" w:rsidR="003438D7" w:rsidRPr="003438D7" w:rsidRDefault="00C853D8" w:rsidP="003438D7">
      <w:pPr>
        <w:autoSpaceDE w:val="0"/>
        <w:autoSpaceDN w:val="0"/>
        <w:adjustRightInd w:val="0"/>
        <w:spacing w:line="48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ins w:id="101" w:author="Perkowski, Evan A [2]" w:date="2023-01-02T23:40:00Z">
        <w:r w:rsidR="006F6784">
          <w:t xml:space="preserve">second </w:t>
        </w:r>
      </w:ins>
      <w:r w:rsidR="00F676C9">
        <w:t>linear mixed effects model</w:t>
      </w:r>
      <w:r w:rsidR="00136EA4">
        <w:t xml:space="preserve"> that </w:t>
      </w:r>
      <w:r w:rsidR="00F676C9">
        <w:t xml:space="preserve">included </w:t>
      </w:r>
      <w:del w:id="102" w:author="Perkowski, Evan A [2]" w:date="2023-01-02T23:40:00Z">
        <w:r w:rsidR="00F676C9" w:rsidDel="006F6784">
          <w:delText xml:space="preserve">mean daily air temperature, </w:delText>
        </w:r>
      </w:del>
      <w:r w:rsidR="00F676C9">
        <w:t xml:space="preserve">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del w:id="103" w:author="Perkowski, Evan A" w:date="2023-01-03T15:50:00Z">
        <w:r w:rsidR="003438D7" w:rsidDel="00067F56">
          <w:delText xml:space="preserve">daily air temperature, </w:delText>
        </w:r>
      </w:del>
      <w:r w:rsidR="003438D7">
        <w:t xml:space="preserve">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del w:id="104" w:author="Perkowski, Evan A [2]" w:date="2023-01-02T23:40:00Z">
        <w:r w:rsidR="00605B64" w:rsidDel="006F6784">
          <w:delText xml:space="preserve">air temperature and </w:delText>
        </w:r>
      </w:del>
      <w:r w:rsidR="00605B64">
        <w:t xml:space="preserve">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7C743D27"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del w:id="105" w:author="Perkowski, Evan A [2]" w:date="2023-01-02T23:41:00Z">
        <w:r w:rsidR="005E4B91" w:rsidDel="006F6784">
          <w:rPr>
            <w:i/>
            <w:iCs/>
            <w:lang w:val="el-GR"/>
          </w:rPr>
          <w:delText>β</w:delText>
        </w:r>
        <w:r w:rsidR="005E4B91" w:rsidRPr="001979FE" w:rsidDel="006F6784">
          <w:delText xml:space="preserve">, </w:delText>
        </w:r>
      </w:del>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w:t>
      </w:r>
      <w:r w:rsidR="003438D7">
        <w:lastRenderedPageBreak/>
        <w:t>fixed effect coefficients</w:t>
      </w:r>
      <w:r w:rsidR="005E4B91">
        <w:t>, in addition to a three-way interaction between soil nitrogen availability, soil moisture, and plant functional group.</w:t>
      </w:r>
      <w:r w:rsidR="003438D7">
        <w:t xml:space="preserve"> Species were included as a random intercept term, with </w:t>
      </w:r>
      <w:ins w:id="106" w:author="Perkowski, Evan A [2]" w:date="2023-01-02T23:41:00Z">
        <w:r w:rsidR="006F6784">
          <w:t xml:space="preserve">the </w:t>
        </w:r>
      </w:ins>
      <w:r w:rsidR="003438D7">
        <w:t>soil moisture timescale</w:t>
      </w:r>
      <w:del w:id="107" w:author="Perkowski, Evan A [2]" w:date="2023-01-02T23:41:00Z">
        <w:r w:rsidR="003438D7" w:rsidDel="006F6784">
          <w:delText>s</w:delText>
        </w:r>
      </w:del>
      <w:r w:rsidR="003438D7">
        <w:t xml:space="preserve"> set to the same timescale that conferred the best fit for </w:t>
      </w:r>
      <w:r w:rsidR="003438D7" w:rsidRPr="00F676C9">
        <w:rPr>
          <w:i/>
          <w:iCs/>
          <w:lang w:val="el-GR"/>
        </w:rPr>
        <w:t>β</w:t>
      </w:r>
      <w:r w:rsidR="003438D7">
        <w:t>.</w:t>
      </w:r>
    </w:p>
    <w:p w14:paraId="409FCDEC" w14:textId="668D2BBF"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9C6C66C" w14:textId="3CDE6F66" w:rsidR="00F45C86" w:rsidRDefault="008A1B10" w:rsidP="00F45C86">
      <w:pPr>
        <w:autoSpaceDE w:val="0"/>
        <w:autoSpaceDN w:val="0"/>
        <w:adjustRightInd w:val="0"/>
        <w:spacing w:line="480" w:lineRule="auto"/>
        <w:ind w:firstLine="720"/>
      </w:pPr>
      <w:commentRangeStart w:id="108"/>
      <w:r>
        <w:t>F</w:t>
      </w:r>
      <w:commentRangeEnd w:id="108"/>
      <w:r w:rsidR="008B7E7F">
        <w:rPr>
          <w:rStyle w:val="CommentReference"/>
          <w:rFonts w:eastAsiaTheme="minorHAnsi" w:cs="Times New Roman (Body CS)"/>
        </w:rPr>
        <w:commentReference w:id="108"/>
      </w:r>
      <w:r>
        <w:t>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w:t>
      </w:r>
      <w:ins w:id="109" w:author="Perkowski, Evan A" w:date="2023-01-03T17:08:00Z">
        <w:r w:rsidR="005F1C6D">
          <w:t xml:space="preserve"> three</w:t>
        </w:r>
      </w:ins>
      <w:r w:rsidR="004210A0">
        <w:t xml:space="preserve"> model</w:t>
      </w:r>
      <w:ins w:id="110" w:author="Perkowski, Evan A" w:date="2023-01-03T17:08:00Z">
        <w:r w:rsidR="005F1C6D">
          <w:t>s</w:t>
        </w:r>
      </w:ins>
      <w:r w:rsidR="004210A0">
        <w:t xml:space="preserve"> regressed</w:t>
      </w:r>
      <w:r w:rsidR="007C20B9">
        <w:t xml:space="preserve"> </w:t>
      </w:r>
      <w:r w:rsidR="007C20B9">
        <w:rPr>
          <w:i/>
          <w:iCs/>
        </w:rPr>
        <w:t>N</w:t>
      </w:r>
      <w:r w:rsidR="007C20B9">
        <w:rPr>
          <w:vertAlign w:val="subscript"/>
        </w:rPr>
        <w:t>area</w:t>
      </w:r>
      <w:ins w:id="111" w:author="Perkowski, Evan A" w:date="2023-01-03T17:08:00Z">
        <w:r w:rsidR="005F1C6D">
          <w:t xml:space="preserve">, </w:t>
        </w:r>
        <w:r w:rsidR="005F1C6D">
          <w:rPr>
            <w:i/>
            <w:iCs/>
          </w:rPr>
          <w:t>N</w:t>
        </w:r>
      </w:ins>
      <w:ins w:id="112" w:author="Perkowski, Evan A" w:date="2023-01-03T17:09:00Z">
        <w:r w:rsidR="005F1C6D">
          <w:rPr>
            <w:vertAlign w:val="subscript"/>
          </w:rPr>
          <w:t>mass</w:t>
        </w:r>
        <w:r w:rsidR="005F1C6D">
          <w:t xml:space="preserve">, and </w:t>
        </w:r>
        <w:r w:rsidR="005F1C6D">
          <w:rPr>
            <w:i/>
            <w:iCs/>
          </w:rPr>
          <w:t>M</w:t>
        </w:r>
        <w:r w:rsidR="005F1C6D">
          <w:rPr>
            <w:vertAlign w:val="subscript"/>
          </w:rPr>
          <w:t>area</w:t>
        </w:r>
        <w:r w:rsidR="005F1C6D">
          <w:t xml:space="preserve"> respectively</w:t>
        </w:r>
      </w:ins>
      <w:r w:rsidR="007C20B9">
        <w:t xml:space="preserve"> against</w:t>
      </w:r>
      <w:r w:rsidR="0071254E" w:rsidRPr="0071254E">
        <w:rPr>
          <w:i/>
          <w:iCs/>
        </w:rPr>
        <w:t xml:space="preserve"> </w:t>
      </w:r>
      <w:r w:rsidR="0071254E" w:rsidRPr="00B639AF">
        <w:rPr>
          <w:i/>
          <w:iCs/>
          <w:lang w:val="el-GR"/>
        </w:rPr>
        <w:t>χ</w:t>
      </w:r>
      <w:r w:rsidR="0071254E">
        <w:t>,</w:t>
      </w:r>
      <w:r w:rsidR="004210A0">
        <w:t xml:space="preserve"> soil nitrogen </w:t>
      </w:r>
      <w:proofErr w:type="spellStart"/>
      <w:r w:rsidR="004210A0">
        <w:t>availability,</w:t>
      </w:r>
      <w:ins w:id="113" w:author="Perkowski, Evan A" w:date="2023-01-04T17:49:00Z">
        <w:r w:rsidR="001F39CF">
          <w:t>and</w:t>
        </w:r>
      </w:ins>
      <w:commentRangeStart w:id="114"/>
      <w:commentRangeStart w:id="115"/>
      <w:proofErr w:type="spellEnd"/>
      <w:r w:rsidR="004210A0">
        <w:t xml:space="preserve"> </w:t>
      </w:r>
      <w:commentRangeEnd w:id="114"/>
      <w:r w:rsidR="000732AF">
        <w:rPr>
          <w:rStyle w:val="CommentReference"/>
          <w:rFonts w:eastAsiaTheme="minorHAnsi" w:cs="Times New Roman (Body CS)"/>
        </w:rPr>
        <w:commentReference w:id="114"/>
      </w:r>
      <w:commentRangeEnd w:id="115"/>
      <w:r w:rsidR="00B23C7F">
        <w:rPr>
          <w:rStyle w:val="CommentReference"/>
          <w:rFonts w:eastAsiaTheme="minorHAnsi" w:cs="Times New Roman (Body CS)"/>
        </w:rPr>
        <w:commentReference w:id="115"/>
      </w:r>
      <w:r w:rsidR="004210A0">
        <w:t>soil moisture,</w:t>
      </w:r>
      <w:del w:id="116" w:author="Perkowski, Evan A" w:date="2023-01-04T17:49:00Z">
        <w:r w:rsidR="000146F1" w:rsidDel="001F39CF">
          <w:delText xml:space="preserve"> </w:delText>
        </w:r>
      </w:del>
      <w:ins w:id="117" w:author="Perkowski, Evan A" w:date="2023-01-04T17:49:00Z">
        <w:r w:rsidR="001F39CF">
          <w:t xml:space="preserve"> with the </w:t>
        </w:r>
        <w:r w:rsidR="001F39CF">
          <w:rPr>
            <w:i/>
            <w:iCs/>
          </w:rPr>
          <w:t>N</w:t>
        </w:r>
        <w:r w:rsidR="001F39CF">
          <w:rPr>
            <w:vertAlign w:val="subscript"/>
          </w:rPr>
          <w:t>mass</w:t>
        </w:r>
        <w:r w:rsidR="001F39CF">
          <w:t xml:space="preserve"> regression also including </w:t>
        </w:r>
        <w:r w:rsidR="001F39CF">
          <w:rPr>
            <w:i/>
            <w:iCs/>
          </w:rPr>
          <w:t>M</w:t>
        </w:r>
        <w:r w:rsidR="001F39CF">
          <w:rPr>
            <w:vertAlign w:val="subscript"/>
          </w:rPr>
          <w:t>area</w:t>
        </w:r>
      </w:ins>
      <w:ins w:id="118" w:author="Perkowski, Evan A" w:date="2023-01-04T17:50:00Z">
        <w:r w:rsidR="001F39CF">
          <w:t xml:space="preserve"> </w:t>
        </w:r>
        <w:r w:rsidR="001F39CF">
          <w:fldChar w:fldCharType="begin" w:fldLock="1"/>
        </w:r>
      </w:ins>
      <w:r w:rsidR="001F39CF">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&lt;i&gt;et al.&lt;/i&gt;, 2022)","plainTextFormattedCitation":"(Dong et al., 2022)"},"properties":{"noteIndex":0},"schema":"https://github.com/citation-style-language/schema/raw/master/csl-citation.json"}</w:instrText>
      </w:r>
      <w:r w:rsidR="001F39CF">
        <w:fldChar w:fldCharType="separate"/>
      </w:r>
      <w:r w:rsidR="001F39CF" w:rsidRPr="001F39CF">
        <w:rPr>
          <w:noProof/>
        </w:rPr>
        <w:t xml:space="preserve">(Dong </w:t>
      </w:r>
      <w:r w:rsidR="001F39CF" w:rsidRPr="001F39CF">
        <w:rPr>
          <w:i/>
          <w:noProof/>
        </w:rPr>
        <w:t>et al.</w:t>
      </w:r>
      <w:r w:rsidR="001F39CF" w:rsidRPr="001F39CF">
        <w:rPr>
          <w:noProof/>
        </w:rPr>
        <w:t>, 2022)</w:t>
      </w:r>
      <w:ins w:id="119" w:author="Perkowski, Evan A" w:date="2023-01-04T17:50:00Z">
        <w:r w:rsidR="001F39CF">
          <w:fldChar w:fldCharType="end"/>
        </w:r>
      </w:ins>
      <w:del w:id="120" w:author="Perkowski, Evan A" w:date="2023-01-04T17:49:00Z">
        <w:r w:rsidR="0071254E" w:rsidDel="001F39CF">
          <w:delText xml:space="preserve">photosynthetic pathway, ability to associate with symbiotic nitrogen-fixing bacteria, </w:delText>
        </w:r>
        <w:r w:rsidR="000146F1" w:rsidDel="001F39CF">
          <w:rPr>
            <w:i/>
            <w:iCs/>
          </w:rPr>
          <w:delText>N</w:delText>
        </w:r>
        <w:r w:rsidR="000146F1" w:rsidDel="001F39CF">
          <w:rPr>
            <w:vertAlign w:val="subscript"/>
          </w:rPr>
          <w:delText>mass</w:delText>
        </w:r>
        <w:r w:rsidR="000146F1" w:rsidDel="001F39CF">
          <w:delText xml:space="preserve">, </w:delText>
        </w:r>
        <w:r w:rsidR="0071254E" w:rsidDel="001F39CF">
          <w:delText xml:space="preserve">and </w:delText>
        </w:r>
        <w:r w:rsidR="000146F1" w:rsidDel="001F39CF">
          <w:rPr>
            <w:i/>
            <w:iCs/>
          </w:rPr>
          <w:delText>M</w:delText>
        </w:r>
        <w:r w:rsidR="000146F1" w:rsidDel="001F39CF">
          <w:rPr>
            <w:vertAlign w:val="subscript"/>
          </w:rPr>
          <w:delText>area</w:delText>
        </w:r>
      </w:del>
      <w:r w:rsidR="004210A0">
        <w:t>.</w:t>
      </w:r>
      <w:r w:rsidR="0071254E">
        <w:t xml:space="preserve"> </w:t>
      </w:r>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121" w:author="Perkowski, Evan A" w:date="2023-01-03T16:56:00Z">
        <w:r w:rsidR="00B23C7F">
          <w:rPr>
            <w:i/>
            <w:iCs/>
            <w:lang w:val="el-GR"/>
          </w:rPr>
          <w:t>β</w:t>
        </w:r>
      </w:ins>
      <w:ins w:id="122" w:author="Perkowski, Evan A" w:date="2023-01-03T17:10:00Z">
        <w:r w:rsidR="005F1C6D">
          <w:t xml:space="preserve"> and</w:t>
        </w:r>
      </w:ins>
      <w:r w:rsidR="004210A0">
        <w:t xml:space="preserve"> vapor pressure deficit.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ins w:id="123" w:author="Perkowski, Evan A" w:date="2023-01-03T17:11:00Z">
        <w:r w:rsidR="005F1C6D">
          <w:t>,</w:t>
        </w:r>
      </w:ins>
      <w:r w:rsidR="004210A0">
        <w:t xml:space="preserve"> soil moisture</w:t>
      </w:r>
      <w:ins w:id="124" w:author="Perkowski, Evan A" w:date="2023-01-03T17:11:00Z">
        <w:r w:rsidR="005F1C6D">
          <w:t>, ability to associate with symbiotic nitrogen-fixing species,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 while the </w:t>
      </w:r>
      <w:r w:rsidR="0071254E">
        <w:t>seventh</w:t>
      </w:r>
      <w:r w:rsidR="004210A0">
        <w:t xml:space="preserve"> model </w:t>
      </w:r>
      <w:r w:rsidR="007C20B9">
        <w:t xml:space="preserve">regressed vapor pressure deficit against </w:t>
      </w:r>
      <w:ins w:id="125" w:author="Perkowski, Evan A" w:date="2023-01-04T10:29:00Z">
        <w:r w:rsidR="00F45C86">
          <w:t>soil moisture</w:t>
        </w:r>
      </w:ins>
      <w:r w:rsidR="004210A0">
        <w:t>.</w:t>
      </w:r>
      <w:ins w:id="126" w:author="Perkowski, Evan A [2]" w:date="2023-01-02T23:42:00Z">
        <w:r w:rsidR="006F6784">
          <w:t xml:space="preserve"> All models included the relevant timescale selected in the individual linear mixed effect models explained above</w:t>
        </w:r>
      </w:ins>
      <w:ins w:id="127" w:author="Perkowski, Evan A [2]" w:date="2023-01-02T23:43:00Z">
        <w:r w:rsidR="006F6784">
          <w:t xml:space="preserve"> (</w:t>
        </w:r>
      </w:ins>
      <w:ins w:id="128" w:author="Perkowski, Evan A" w:date="2023-01-04T17:50:00Z">
        <w:r w:rsidR="001F39CF">
          <w:t>2</w:t>
        </w:r>
      </w:ins>
      <w:ins w:id="129" w:author="Perkowski, Evan A [2]" w:date="2023-01-02T23:43:00Z">
        <w:r w:rsidR="006F6784">
          <w:t>-day soil moisture, 4-day vapor pressure deficit). Models also</w:t>
        </w:r>
      </w:ins>
      <w:ins w:id="130" w:author="Perkowski, Evan A [2]"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lastRenderedPageBreak/>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0234AB89" w14:textId="2A70520B" w:rsidR="001F39CF" w:rsidRPr="001F39CF" w:rsidRDefault="00BF3F5D" w:rsidP="001F39CF">
      <w:pPr>
        <w:spacing w:line="480" w:lineRule="auto"/>
        <w:ind w:firstLine="720"/>
        <w:rPr>
          <w:ins w:id="131" w:author="Perkowski, Evan A" w:date="2023-01-04T17:53:00Z"/>
        </w:rPr>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ins w:id="132" w:author="Perkowski, Evan A" w:date="2023-01-04T17:51:00Z">
        <w:r w:rsidR="001F39CF">
          <w:t>238.222</w:t>
        </w:r>
      </w:ins>
      <w:r w:rsidR="00442029">
        <w:t>, p&lt;0.001; df=</w:t>
      </w:r>
      <w:ins w:id="133" w:author="Perkowski, Evan A" w:date="2023-01-04T17:51:00Z">
        <w:r w:rsidR="001F39CF">
          <w:t>44</w:t>
        </w:r>
      </w:ins>
      <w:r w:rsidR="00442029">
        <w:t>; AIC=</w:t>
      </w:r>
      <w:ins w:id="134" w:author="Perkowski, Evan A" w:date="2023-01-04T17:51:00Z">
        <w:r w:rsidR="001F39CF">
          <w:t>350.222</w:t>
        </w:r>
      </w:ins>
      <w:r w:rsidR="00442029">
        <w:t>; BIC=</w:t>
      </w:r>
      <w:ins w:id="135" w:author="Perkowski, Evan A" w:date="2023-01-04T17:51:00Z">
        <w:r w:rsidR="001F39CF">
          <w:t>515.775</w:t>
        </w:r>
      </w:ins>
      <w:r w:rsidR="00442029">
        <w:t>).</w:t>
      </w:r>
      <w:r w:rsidR="00F45C86">
        <w:t xml:space="preserve"> </w:t>
      </w:r>
      <w:ins w:id="136" w:author="Perkowski, Evan A" w:date="2023-01-04T17:51:00Z">
        <w:r w:rsidR="001F39CF">
          <w:t xml:space="preserve">While the </w:t>
        </w:r>
      </w:ins>
      <w:r w:rsidR="00442029">
        <w:t>add</w:t>
      </w:r>
      <w:ins w:id="137" w:author="Perkowski, Evan A" w:date="2023-01-04T17:52:00Z">
        <w:r w:rsidR="001F39CF">
          <w:t>ition of</w:t>
        </w:r>
      </w:ins>
      <w:r w:rsidR="00442029">
        <w:t xml:space="preserve"> independence claims </w:t>
      </w:r>
      <w:ins w:id="138" w:author="Perkowski, Evan A" w:date="2023-01-04T17:53:00Z">
        <w:r w:rsidR="001F39CF">
          <w:t xml:space="preserve">that </w:t>
        </w:r>
      </w:ins>
      <w:r w:rsidR="00442029">
        <w:t>tests of directed separation</w:t>
      </w:r>
      <w:ins w:id="139" w:author="Perkowski, Evan A" w:date="2023-01-04T17:52:00Z">
        <w:r w:rsidR="001F39CF">
          <w:t xml:space="preserve"> indicated were important</w:t>
        </w:r>
      </w:ins>
      <w:r w:rsidR="00442029">
        <w:t xml:space="preserve"> (p&lt;0.05)</w:t>
      </w:r>
      <w:ins w:id="140" w:author="Perkowski, Evan A" w:date="2023-01-04T17:53:00Z">
        <w:r w:rsidR="001F39CF">
          <w:t xml:space="preserve"> </w:t>
        </w:r>
      </w:ins>
      <w:ins w:id="141" w:author="Perkowski, Evan A" w:date="2023-01-04T17:52:00Z">
        <w:r w:rsidR="001F39CF">
          <w:t>significantly improved model fit (</w:t>
        </w:r>
      </w:ins>
      <w:ins w:id="142" w:author="Perkowski, Evan A" w:date="2023-01-04T17:53:00Z">
        <w:r w:rsidR="001F39CF">
          <w:t xml:space="preserve">Fisher’s </w:t>
        </w:r>
        <w:r w:rsidR="001F39CF">
          <w:rPr>
            <w:i/>
            <w:iCs/>
          </w:rPr>
          <w:t>C</w:t>
        </w:r>
        <w:r w:rsidR="001F39CF">
          <w:t>=</w:t>
        </w:r>
      </w:ins>
      <w:ins w:id="143" w:author="Perkowski, Evan A" w:date="2023-01-04T17:56:00Z">
        <w:r w:rsidR="001F39CF">
          <w:t>30.666</w:t>
        </w:r>
      </w:ins>
      <w:ins w:id="144" w:author="Perkowski, Evan A" w:date="2023-01-04T17:53:00Z">
        <w:r w:rsidR="001F39CF">
          <w:t>, p</w:t>
        </w:r>
        <w:r w:rsidR="001F39CF">
          <w:t>=</w:t>
        </w:r>
      </w:ins>
      <w:ins w:id="145" w:author="Perkowski, Evan A" w:date="2023-01-04T17:56:00Z">
        <w:r w:rsidR="001F39CF">
          <w:t>0.417</w:t>
        </w:r>
      </w:ins>
      <w:ins w:id="146" w:author="Perkowski, Evan A" w:date="2023-01-04T17:53:00Z">
        <w:r w:rsidR="001F39CF">
          <w:t>; df=</w:t>
        </w:r>
      </w:ins>
      <w:ins w:id="147" w:author="Perkowski, Evan A" w:date="2023-01-04T17:56:00Z">
        <w:r w:rsidR="001F39CF">
          <w:t>20</w:t>
        </w:r>
      </w:ins>
      <w:ins w:id="148" w:author="Perkowski, Evan A" w:date="2023-01-04T17:53:00Z">
        <w:r w:rsidR="001F39CF">
          <w:t>; AIC=</w:t>
        </w:r>
      </w:ins>
      <w:ins w:id="149" w:author="Perkowski, Evan A" w:date="2023-01-04T17:56:00Z">
        <w:r w:rsidR="001F39CF">
          <w:t>126.666</w:t>
        </w:r>
      </w:ins>
      <w:ins w:id="150" w:author="Perkowski, Evan A" w:date="2023-01-04T17:53:00Z">
        <w:r w:rsidR="001F39CF">
          <w:t>; BIC=</w:t>
        </w:r>
      </w:ins>
      <w:ins w:id="151" w:author="Perkowski, Evan A" w:date="2023-01-04T17:57:00Z">
        <w:r w:rsidR="001F39CF">
          <w:t>340.165</w:t>
        </w:r>
      </w:ins>
      <w:ins w:id="152" w:author="Perkowski, Evan A" w:date="2023-01-04T17:52:00Z">
        <w:r w:rsidR="001F39CF">
          <w:t>), these</w:t>
        </w:r>
      </w:ins>
      <w:ins w:id="153" w:author="Perkowski, Evan A" w:date="2023-01-04T17:53:00Z">
        <w:r w:rsidR="001F39CF">
          <w:t xml:space="preserve"> additions did not modify structural equation model results and did not correspond with</w:t>
        </w:r>
      </w:ins>
      <w:ins w:id="154" w:author="Perkowski, Evan A" w:date="2023-01-04T17:54:00Z">
        <w:r w:rsidR="001F39CF">
          <w:t xml:space="preserve"> our </w:t>
        </w:r>
        <w:r w:rsidR="001F39CF">
          <w:rPr>
            <w:i/>
            <w:iCs/>
          </w:rPr>
          <w:t>a</w:t>
        </w:r>
        <w:r w:rsidR="001F39CF">
          <w:t xml:space="preserve"> </w:t>
        </w:r>
        <w:r w:rsidR="001F39CF">
          <w:rPr>
            <w:i/>
            <w:iCs/>
          </w:rPr>
          <w:t>priori</w:t>
        </w:r>
        <w:r w:rsidR="001F39CF">
          <w:t xml:space="preserve"> hypotheses from the original model fit. Thus, we did not include any additional independence claims</w:t>
        </w:r>
      </w:ins>
      <w:ins w:id="155" w:author="Perkowski, Evan A" w:date="2023-01-04T17:55:00Z">
        <w:r w:rsidR="001F39CF">
          <w:t xml:space="preserve"> proposed</w:t>
        </w:r>
      </w:ins>
      <w:ins w:id="156" w:author="Perkowski, Evan A" w:date="2023-01-04T17:54:00Z">
        <w:r w:rsidR="001F39CF">
          <w:t xml:space="preserve"> from the initial model fit.</w:t>
        </w:r>
      </w:ins>
    </w:p>
    <w:p w14:paraId="1DBDD66A" w14:textId="4B928924" w:rsidR="009C531E" w:rsidRDefault="009C531E" w:rsidP="001F39CF">
      <w:pPr>
        <w:spacing w:line="480" w:lineRule="auto"/>
        <w:rPr>
          <w:b/>
          <w:bCs/>
          <w:color w:val="000000" w:themeColor="text1"/>
        </w:rPr>
        <w:pPrChange w:id="157" w:author="Perkowski, Evan A" w:date="2023-01-04T17:54:00Z">
          <w:pPr>
            <w:spacing w:line="480" w:lineRule="auto"/>
            <w:ind w:firstLine="720"/>
          </w:pPr>
        </w:pPrChange>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commentRangeStart w:id="158"/>
      <w:r>
        <w:rPr>
          <w:b/>
          <w:bCs/>
          <w:color w:val="000000" w:themeColor="text1"/>
        </w:rPr>
        <w:lastRenderedPageBreak/>
        <w:t>R</w:t>
      </w:r>
      <w:commentRangeEnd w:id="158"/>
      <w:r w:rsidR="00A703BA">
        <w:rPr>
          <w:rStyle w:val="CommentReference"/>
          <w:rFonts w:eastAsiaTheme="minorHAnsi" w:cs="Times New Roman (Body CS)"/>
        </w:rPr>
        <w:commentReference w:id="158"/>
      </w:r>
      <w:r>
        <w:rPr>
          <w:b/>
          <w:bCs/>
          <w:color w:val="000000" w:themeColor="text1"/>
        </w:rPr>
        <w:t>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D1E788C" w:rsidR="006D26A6" w:rsidRDefault="00EA6746" w:rsidP="00FD1286">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ins w:id="159" w:author="Perkowski, Evan A" w:date="2023-01-04T12:17:00Z">
        <w:r w:rsidR="00A703BA">
          <w:rPr>
            <w:color w:val="000000" w:themeColor="text1"/>
          </w:rPr>
          <w:t>2</w:t>
        </w:r>
      </w:ins>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proofErr w:type="spellStart"/>
      <w:ins w:id="160" w:author="Perkowski, Evan A [2]" w:date="2023-01-02T23:44:00Z">
        <w:r w:rsidR="006F6784">
          <w:rPr>
            <w:color w:val="000000" w:themeColor="text1"/>
          </w:rPr>
          <w:t>AICc</w:t>
        </w:r>
        <w:proofErr w:type="spellEnd"/>
        <w:r w:rsidR="006F6784">
          <w:rPr>
            <w:color w:val="000000" w:themeColor="text1"/>
          </w:rPr>
          <w:t>=</w:t>
        </w:r>
      </w:ins>
      <w:r w:rsidR="00D308D2">
        <w:rPr>
          <w:color w:val="000000" w:themeColor="text1"/>
        </w:rPr>
        <w:t>;</w:t>
      </w:r>
      <w:ins w:id="161" w:author="Nick Smith" w:date="2022-12-30T15:08:00Z">
        <w:r w:rsidR="00D308D2">
          <w:rPr>
            <w:color w:val="000000" w:themeColor="text1"/>
          </w:rPr>
          <w:t xml:space="preserve"> </w:t>
        </w:r>
      </w:ins>
      <w:r>
        <w:rPr>
          <w:color w:val="000000" w:themeColor="text1"/>
        </w:rPr>
        <w:t>Table S</w:t>
      </w:r>
      <w:r w:rsidR="00A52757">
        <w:rPr>
          <w:color w:val="000000" w:themeColor="text1"/>
        </w:rPr>
        <w:t>2</w:t>
      </w:r>
      <w:r>
        <w:rPr>
          <w:color w:val="000000" w:themeColor="text1"/>
        </w:rPr>
        <w:t xml:space="preserve">; Fig. </w:t>
      </w:r>
      <w:ins w:id="162" w:author="Perkowski, Evan A [2]"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163" w:author="Perkowski, Evan A [2]" w:date="2023-01-02T23:50:00Z">
        <w:r w:rsidR="00A174A5">
          <w:rPr>
            <w:color w:val="000000" w:themeColor="text1"/>
          </w:rPr>
          <w:t xml:space="preserve"> (p&lt;0.001; Table 2), a pattern driven by a strong negative effect of increasing soil nitrogen availability on </w:t>
        </w:r>
      </w:ins>
      <w:ins w:id="164" w:author="Perkowski, Evan A [2]"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p</w:t>
        </w:r>
      </w:ins>
      <w:ins w:id="165" w:author="Perkowski, Evan A" w:date="2023-01-04T13:07:00Z">
        <w:r w:rsidR="007B6EDA">
          <w:rPr>
            <w:color w:val="000000" w:themeColor="text1"/>
          </w:rPr>
          <w:t>&lt;0.</w:t>
        </w:r>
      </w:ins>
      <w:ins w:id="166" w:author="Perkowski, Evan A" w:date="2023-01-04T13:08:00Z">
        <w:r w:rsidR="007B6EDA">
          <w:rPr>
            <w:color w:val="000000" w:themeColor="text1"/>
          </w:rPr>
          <w:t>001</w:t>
        </w:r>
      </w:ins>
      <w:ins w:id="167" w:author="Perkowski, Evan A [2]" w:date="2023-01-02T23:51:00Z">
        <w:r w:rsidR="00A174A5">
          <w:rPr>
            <w:color w:val="000000" w:themeColor="text1"/>
          </w:rPr>
          <w:t xml:space="preserve">) and </w:t>
        </w:r>
      </w:ins>
      <w:ins w:id="168" w:author="Perkowski, Evan A [2]"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s (Tukey: p=0.0</w:t>
        </w:r>
      </w:ins>
      <w:ins w:id="169" w:author="Perkowski, Evan A" w:date="2023-01-04T13:08:00Z">
        <w:r w:rsidR="007B6EDA">
          <w:rPr>
            <w:color w:val="000000" w:themeColor="text1"/>
          </w:rPr>
          <w:t>04</w:t>
        </w:r>
      </w:ins>
      <w:ins w:id="170" w:author="Perkowski, Evan A" w:date="2023-01-04T13:09:00Z">
        <w:r w:rsidR="00FD1286">
          <w:rPr>
            <w:color w:val="000000" w:themeColor="text1"/>
          </w:rPr>
          <w:t xml:space="preserve">; Fig. </w:t>
        </w:r>
      </w:ins>
      <w:ins w:id="171" w:author="Perkowski, Evan A" w:date="2023-01-04T13:25:00Z">
        <w:r w:rsidR="0084086E">
          <w:rPr>
            <w:color w:val="000000" w:themeColor="text1"/>
          </w:rPr>
          <w:t>2</w:t>
        </w:r>
      </w:ins>
      <w:ins w:id="172" w:author="Perkowski, Evan A" w:date="2023-01-04T13:09:00Z">
        <w:r w:rsidR="00FD1286">
          <w:rPr>
            <w:color w:val="000000" w:themeColor="text1"/>
          </w:rPr>
          <w:t>A</w:t>
        </w:r>
      </w:ins>
      <w:ins w:id="173" w:author="Perkowski, Evan A [2]" w:date="2023-01-02T23:49:00Z">
        <w:r w:rsidR="00A174A5">
          <w:rPr>
            <w:color w:val="000000" w:themeColor="text1"/>
          </w:rPr>
          <w:t>)</w:t>
        </w:r>
      </w:ins>
      <w:ins w:id="174"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also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175" w:author="Perkowski, Evan A" w:date="2023-01-04T13:09:00Z">
        <w:r w:rsidR="00FD1286">
          <w:rPr>
            <w:color w:val="000000" w:themeColor="text1"/>
          </w:rPr>
          <w:t xml:space="preserve">different from zero (Tukey: p=0.307; Fig. </w:t>
        </w:r>
      </w:ins>
      <w:ins w:id="176" w:author="Perkowski, Evan A" w:date="2023-01-04T13:25:00Z">
        <w:r w:rsidR="0084086E">
          <w:rPr>
            <w:color w:val="000000" w:themeColor="text1"/>
          </w:rPr>
          <w:t>2</w:t>
        </w:r>
      </w:ins>
      <w:ins w:id="177" w:author="Perkowski, Evan A" w:date="2023-01-04T13:09:00Z">
        <w:r w:rsidR="00FD1286">
          <w:rPr>
            <w:color w:val="000000" w:themeColor="text1"/>
          </w:rPr>
          <w:t xml:space="preserve">A). </w:t>
        </w:r>
      </w:ins>
      <w:ins w:id="178" w:author="Perkowski, Evan A" w:date="2023-01-04T13:10:00Z">
        <w:r w:rsidR="00FD1286">
          <w:rPr>
            <w:color w:val="000000" w:themeColor="text1"/>
          </w:rPr>
          <w:t xml:space="preserve">There was no apparent effect of soil moisture on </w:t>
        </w:r>
        <w:r w:rsidR="00FD1286">
          <w:rPr>
            <w:i/>
            <w:iCs/>
            <w:color w:val="000000" w:themeColor="text1"/>
            <w:lang w:val="el-GR"/>
          </w:rPr>
          <w:t>β</w:t>
        </w:r>
        <w:r w:rsidR="00FD1286">
          <w:rPr>
            <w:color w:val="000000" w:themeColor="text1"/>
          </w:rPr>
          <w:t xml:space="preserve"> (p=0.264; Table 1</w:t>
        </w:r>
      </w:ins>
      <w:ins w:id="179" w:author="Perkowski, Evan A" w:date="2023-01-04T13:25:00Z">
        <w:r w:rsidR="0084086E">
          <w:rPr>
            <w:color w:val="000000" w:themeColor="text1"/>
          </w:rPr>
          <w:t>; Fig. 2B</w:t>
        </w:r>
      </w:ins>
      <w:ins w:id="180" w:author="Perkowski, Evan A" w:date="2023-01-04T13:10:00Z">
        <w:r w:rsidR="00FD1286">
          <w:rPr>
            <w:color w:val="000000" w:themeColor="text1"/>
          </w:rPr>
          <w:t xml:space="preserve">). </w:t>
        </w:r>
      </w:ins>
      <w:r w:rsidR="007E123F">
        <w:rPr>
          <w:color w:val="000000" w:themeColor="text1"/>
        </w:rPr>
        <w:t xml:space="preserve">A strong functional group effect </w:t>
      </w:r>
      <w:r w:rsidR="0071657E">
        <w:rPr>
          <w:color w:val="000000" w:themeColor="text1"/>
        </w:rPr>
        <w:t>(</w:t>
      </w:r>
      <w:r w:rsidR="00D308D2">
        <w:rPr>
          <w:color w:val="000000" w:themeColor="text1"/>
        </w:rPr>
        <w:t>p</w:t>
      </w:r>
      <w:ins w:id="181" w:author="Perkowski, Evan A [2]" w:date="2023-01-02T23:52:00Z">
        <w:r w:rsidR="00A174A5">
          <w:rPr>
            <w:color w:val="000000" w:themeColor="text1"/>
          </w:rPr>
          <w:t>&lt;0.001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ins w:id="182" w:author="Perkowski, Evan A [2]" w:date="2023-01-02T23:52:00Z">
        <w:r w:rsidR="00A174A5">
          <w:rPr>
            <w:color w:val="000000" w:themeColor="text1"/>
          </w:rPr>
          <w:t>, while</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183" w:author="Perkowski, Evan A [2]" w:date="2023-01-02T23:53:00Z">
        <w:r w:rsidR="00A174A5">
          <w:rPr>
            <w:color w:val="000000" w:themeColor="text1"/>
          </w:rPr>
          <w:t>er on average from</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nonlegumes (Tukey: p=0.6</w:t>
        </w:r>
      </w:ins>
      <w:ins w:id="184" w:author="Perkowski, Evan A" w:date="2023-01-04T13:11:00Z">
        <w:r w:rsidR="00FD1286">
          <w:rPr>
            <w:color w:val="000000" w:themeColor="text1"/>
          </w:rPr>
          <w:t>91</w:t>
        </w:r>
      </w:ins>
      <w:ins w:id="185" w:author="Perkowski, Evan A [2]" w:date="2023-01-02T23:53:00Z">
        <w:r w:rsidR="00A174A5">
          <w:rPr>
            <w:color w:val="000000" w:themeColor="text1"/>
          </w:rPr>
          <w:t>)</w:t>
        </w:r>
      </w:ins>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sidRPr="00A703BA">
              <w:rPr>
                <w:color w:val="000000"/>
              </w:rPr>
              <w:t>-</w:t>
            </w:r>
            <w:r w:rsidR="003F18D0" w:rsidRPr="00EA6746">
              <w:rPr>
                <w:color w:val="000000"/>
              </w:rPr>
              <w:t>value</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4C6CCDA" w:rsidR="002D386D" w:rsidRDefault="0084086E" w:rsidP="000E5BEF">
      <w:pPr>
        <w:spacing w:line="480" w:lineRule="auto"/>
        <w:rPr>
          <w:b/>
          <w:bCs/>
          <w:color w:val="000000" w:themeColor="text1"/>
        </w:rPr>
      </w:pPr>
      <w:r>
        <w:rPr>
          <w:b/>
          <w:bCs/>
          <w:noProof/>
          <w:color w:val="000000" w:themeColor="text1"/>
        </w:rPr>
        <w:drawing>
          <wp:inline distT="0" distB="0" distL="0" distR="0" wp14:anchorId="79AD8083" wp14:editId="18E53214">
            <wp:extent cx="6775555" cy="2540833"/>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6"/>
                    <a:stretch>
                      <a:fillRect/>
                    </a:stretch>
                  </pic:blipFill>
                  <pic:spPr>
                    <a:xfrm>
                      <a:off x="0" y="0"/>
                      <a:ext cx="6797679" cy="2549130"/>
                    </a:xfrm>
                    <a:prstGeom prst="rect">
                      <a:avLst/>
                    </a:prstGeom>
                  </pic:spPr>
                </pic:pic>
              </a:graphicData>
            </a:graphic>
          </wp:inline>
        </w:drawing>
      </w:r>
    </w:p>
    <w:p w14:paraId="13EC89D7" w14:textId="7521E712"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 xml:space="preserve">soil nitrogen availability (panel A) and soil moisture (panel B) </w:t>
      </w:r>
      <w:r w:rsidR="00154B4C">
        <w:rPr>
          <w:color w:val="000000" w:themeColor="text1"/>
        </w:rPr>
        <w:t>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w:t>
      </w:r>
      <w:r w:rsidR="0084086E">
        <w:rPr>
          <w:color w:val="000000" w:themeColor="text1"/>
        </w:rPr>
        <w:t>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186" w:author="Perkowski, Evan A [2]" w:date="2023-01-02T23:59:00Z">
        <w:r w:rsidR="00A174A5">
          <w:rPr>
            <w:color w:val="000000" w:themeColor="text1"/>
          </w:rPr>
          <w:t>, where solid trendlines indicate slopes that are different from zero (p&lt;0.05) and dashed trendlines indicate slopes that are not different from zero (p&lt;0.05)</w:t>
        </w:r>
      </w:ins>
      <w:r w:rsidR="007940A6">
        <w:rPr>
          <w:color w:val="000000" w:themeColor="text1"/>
        </w:rPr>
        <w:t xml:space="preserve">. A solid black trendline is shown where there is no interaction between the x-axis and plant functional group and indicates the bivariate relationship between the fixed effect </w:t>
      </w:r>
      <w:r w:rsidR="00A174A5">
        <w:rPr>
          <w:color w:val="000000" w:themeColor="text1"/>
        </w:rPr>
        <w:t xml:space="preserve">on </w:t>
      </w:r>
      <w:r w:rsidR="007940A6">
        <w:rPr>
          <w:color w:val="000000" w:themeColor="text1"/>
        </w:rPr>
        <w:t xml:space="preserve">the x-axis and response variable on the </w:t>
      </w:r>
      <w:proofErr w:type="gramStart"/>
      <w:r w:rsidR="007940A6">
        <w:rPr>
          <w:color w:val="000000" w:themeColor="text1"/>
        </w:rPr>
        <w:t>y-axis</w:t>
      </w:r>
      <w:r w:rsidR="00A174A5">
        <w:rPr>
          <w:color w:val="000000" w:themeColor="text1"/>
        </w:rPr>
        <w:t>,</w:t>
      </w:r>
      <w:r w:rsidR="007940A6">
        <w:rPr>
          <w:color w:val="000000" w:themeColor="text1"/>
        </w:rPr>
        <w:t xml:space="preserve"> and</w:t>
      </w:r>
      <w:proofErr w:type="gramEnd"/>
      <w:r w:rsidR="007940A6">
        <w:rPr>
          <w:color w:val="000000" w:themeColor="text1"/>
        </w:rPr>
        <w:t xml:space="preserve"> is only included when the slope of the bivariate relationship is different from zero (p&lt;0.05).</w:t>
      </w:r>
      <w:r w:rsidR="007E3368">
        <w:rPr>
          <w:color w:val="000000" w:themeColor="text1"/>
        </w:rPr>
        <w:t xml:space="preserve">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28814F8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w:t>
      </w:r>
      <w:ins w:id="187" w:author="Perkowski, Evan A [2]"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proofErr w:type="spellStart"/>
      <w:ins w:id="188" w:author="Perkowski, Evan A" w:date="2023-01-03T15:52:00Z">
        <w:r w:rsidR="00067F56">
          <w:rPr>
            <w:color w:val="000000" w:themeColor="text1"/>
          </w:rPr>
          <w:t>AICc</w:t>
        </w:r>
        <w:proofErr w:type="spellEnd"/>
        <w:r w:rsidR="00067F56">
          <w:rPr>
            <w:color w:val="000000" w:themeColor="text1"/>
          </w:rPr>
          <w:t>=;</w:t>
        </w:r>
      </w:ins>
      <w:ins w:id="189" w:author="Nick Smith" w:date="2022-12-30T15:08:00Z">
        <w:r w:rsidR="00D308D2">
          <w:rPr>
            <w:color w:val="000000" w:themeColor="text1"/>
          </w:rPr>
          <w:t xml:space="preserve"> </w:t>
        </w:r>
      </w:ins>
      <w:r>
        <w:rPr>
          <w:color w:val="000000" w:themeColor="text1"/>
        </w:rPr>
        <w:t>Table S1; Fig. S2).</w:t>
      </w:r>
    </w:p>
    <w:p w14:paraId="564645C0" w14:textId="6B652465" w:rsidR="00FE77FC" w:rsidRDefault="00FE77FC" w:rsidP="00FE77FC">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190" w:author="Perkowski, Evan A" w:date="2023-01-04T13:28:00Z">
        <w:r w:rsidR="0084086E">
          <w:rPr>
            <w:color w:val="000000" w:themeColor="text1"/>
          </w:rPr>
          <w:t xml:space="preserve">a series of </w:t>
        </w:r>
      </w:ins>
      <w:r>
        <w:rPr>
          <w:color w:val="000000" w:themeColor="text1"/>
        </w:rPr>
        <w:t>two-way interactions between functional group and vapor pressure deficit</w:t>
      </w:r>
      <w:ins w:id="191" w:author="Perkowski, Evan A" w:date="2023-01-04T13:29:00Z">
        <w:r w:rsidR="0084086E">
          <w:rPr>
            <w:color w:val="000000" w:themeColor="text1"/>
          </w:rPr>
          <w:t xml:space="preserve"> (p=0.006; Table 3)</w:t>
        </w:r>
      </w:ins>
      <w:ins w:id="192" w:author="Perkowski, Evan A" w:date="2023-01-04T13:28:00Z">
        <w:r w:rsidR="0084086E">
          <w:rPr>
            <w:color w:val="000000" w:themeColor="text1"/>
          </w:rPr>
          <w:t xml:space="preserve">, </w:t>
        </w:r>
      </w:ins>
      <w:r>
        <w:rPr>
          <w:color w:val="000000" w:themeColor="text1"/>
        </w:rPr>
        <w:t>soil moisture</w:t>
      </w:r>
      <w:ins w:id="193" w:author="Perkowski, Evan A" w:date="2023-01-04T13:29:00Z">
        <w:r w:rsidR="0084086E">
          <w:rPr>
            <w:color w:val="000000" w:themeColor="text1"/>
          </w:rPr>
          <w:t xml:space="preserve"> (p=0.033, Table 3)</w:t>
        </w:r>
      </w:ins>
      <w:ins w:id="194" w:author="Perkowski, Evan A" w:date="2023-01-04T13:28:00Z">
        <w:r w:rsidR="0084086E">
          <w:rPr>
            <w:color w:val="000000" w:themeColor="text1"/>
          </w:rPr>
          <w:t>, and soil nitrogen availability</w:t>
        </w:r>
      </w:ins>
      <w:r>
        <w:rPr>
          <w:color w:val="000000" w:themeColor="text1"/>
        </w:rPr>
        <w:t xml:space="preserve"> (</w:t>
      </w:r>
      <w:r w:rsidR="00D308D2">
        <w:rPr>
          <w:color w:val="000000" w:themeColor="text1"/>
        </w:rPr>
        <w:t>p</w:t>
      </w:r>
      <w:ins w:id="195"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196"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w:t>
      </w:r>
      <w:ins w:id="197" w:author="Perkowski, Evan A" w:date="2023-01-03T15:52:00Z">
        <w:r w:rsidR="00067F56">
          <w:rPr>
            <w:color w:val="000000" w:themeColor="text1"/>
          </w:rPr>
          <w:t xml:space="preserve"> (p&lt;0.001; Table </w:t>
        </w:r>
      </w:ins>
      <w:ins w:id="198" w:author="Perkowski, Evan A" w:date="2023-01-03T15:57:00Z">
        <w:r w:rsidR="00067F56">
          <w:rPr>
            <w:color w:val="000000" w:themeColor="text1"/>
          </w:rPr>
          <w:t>3</w:t>
        </w:r>
      </w:ins>
      <w:ins w:id="199" w:author="Perkowski, Evan A" w:date="2023-01-03T15:52:00Z">
        <w:r w:rsidR="00067F56">
          <w:rPr>
            <w:color w:val="000000" w:themeColor="text1"/>
          </w:rPr>
          <w:t>)</w:t>
        </w:r>
      </w:ins>
      <w:r w:rsidR="00B422C3">
        <w:rPr>
          <w:color w:val="000000" w:themeColor="text1"/>
        </w:rPr>
        <w:t xml:space="preserve">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w:t>
      </w:r>
      <w:ins w:id="200" w:author="Perkowski, Evan A" w:date="2023-01-04T13:29:00Z">
        <w:r w:rsidR="00DA0E8E">
          <w:rPr>
            <w:color w:val="000000" w:themeColor="text1"/>
          </w:rPr>
          <w:t xml:space="preserve">and marginal negative effect in </w:t>
        </w:r>
      </w:ins>
      <w:ins w:id="201" w:author="Perkowski, Evan A" w:date="2023-01-03T15:53:00Z">
        <w:r w:rsidR="00067F56">
          <w:rPr>
            <w:color w:val="000000" w:themeColor="text1"/>
          </w:rPr>
          <w:t>C</w:t>
        </w:r>
      </w:ins>
      <w:ins w:id="202" w:author="Perkowski, Evan A" w:date="2023-01-03T15:54:00Z">
        <w:r w:rsidR="00067F56">
          <w:rPr>
            <w:color w:val="000000" w:themeColor="text1"/>
            <w:vertAlign w:val="subscript"/>
          </w:rPr>
          <w:t>3</w:t>
        </w:r>
        <w:r w:rsidR="00067F56">
          <w:rPr>
            <w:color w:val="000000" w:themeColor="text1"/>
          </w:rPr>
          <w:t xml:space="preserve"> legumes (Tukey: p=0.</w:t>
        </w:r>
      </w:ins>
      <w:ins w:id="203" w:author="Perkowski, Evan A" w:date="2023-01-04T13:30:00Z">
        <w:r w:rsidR="00DA0E8E">
          <w:rPr>
            <w:color w:val="000000" w:themeColor="text1"/>
          </w:rPr>
          <w:t>074</w:t>
        </w:r>
      </w:ins>
      <w:ins w:id="204" w:author="Perkowski, Evan A" w:date="2023-01-03T15:54:00Z">
        <w:r w:rsidR="00067F56">
          <w:rPr>
            <w:color w:val="000000" w:themeColor="text1"/>
          </w:rPr>
          <w:t xml:space="preserve">) paired with a </w:t>
        </w:r>
      </w:ins>
      <w:ins w:id="205" w:author="Perkowski, Evan A" w:date="2023-01-04T13:30:00Z">
        <w:r w:rsidR="00DA0E8E">
          <w:rPr>
            <w:color w:val="000000" w:themeColor="text1"/>
          </w:rPr>
          <w:t xml:space="preserve">positive trending, but insignificant </w:t>
        </w:r>
      </w:ins>
      <w:ins w:id="206" w:author="Perkowski, Evan A" w:date="2023-01-03T15:54:00Z">
        <w:r w:rsidR="00067F56">
          <w:rPr>
            <w:color w:val="000000" w:themeColor="text1"/>
          </w:rPr>
          <w:t xml:space="preserve">effect of </w:t>
        </w:r>
      </w:ins>
      <w:ins w:id="207" w:author="Perkowski, Evan A" w:date="2023-01-04T13:30:00Z">
        <w:r w:rsidR="00DA0E8E">
          <w:rPr>
            <w:color w:val="000000" w:themeColor="text1"/>
          </w:rPr>
          <w:t xml:space="preserve">increasing </w:t>
        </w:r>
      </w:ins>
      <w:ins w:id="208" w:author="Perkowski, Evan A" w:date="2023-01-03T15:54:00Z">
        <w:r w:rsidR="00067F56">
          <w:rPr>
            <w:color w:val="000000" w:themeColor="text1"/>
          </w:rPr>
          <w:t xml:space="preserve">vapor pressure deficit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p=0.</w:t>
      </w:r>
      <w:ins w:id="209" w:author="Perkowski, Evan A" w:date="2023-01-03T15:54:00Z">
        <w:r w:rsidR="00067F56">
          <w:rPr>
            <w:color w:val="000000" w:themeColor="text1"/>
          </w:rPr>
          <w:t xml:space="preserve">130; </w:t>
        </w:r>
      </w:ins>
      <w:r w:rsidR="000A276C">
        <w:rPr>
          <w:color w:val="000000" w:themeColor="text1"/>
        </w:rPr>
        <w:t>Fig. 3A).</w:t>
      </w:r>
      <w:r w:rsidR="00067F56">
        <w:rPr>
          <w:color w:val="000000" w:themeColor="text1"/>
        </w:rPr>
        <w:t xml:space="preserve"> </w:t>
      </w:r>
      <w:r w:rsidR="00BE3C65">
        <w:rPr>
          <w:color w:val="000000" w:themeColor="text1"/>
        </w:rPr>
        <w:t>T</w:t>
      </w:r>
      <w:r>
        <w:rPr>
          <w:color w:val="000000" w:themeColor="text1"/>
        </w:rPr>
        <w:t xml:space="preserve">he interaction between </w:t>
      </w:r>
      <w:ins w:id="210"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w:t>
      </w:r>
      <w:ins w:id="211" w:author="Perkowski, Evan A" w:date="2023-01-04T13:31:00Z">
        <w:r w:rsidR="00DA0E8E">
          <w:rPr>
            <w:color w:val="000000" w:themeColor="text1"/>
          </w:rPr>
          <w:t>positive</w:t>
        </w:r>
        <w:r w:rsidR="00DA0E8E">
          <w:rPr>
            <w:color w:val="000000" w:themeColor="text1"/>
          </w:rPr>
          <w:t xml:space="preserve"> </w:t>
        </w:r>
      </w:ins>
      <w:r w:rsidR="00B422C3">
        <w:rPr>
          <w:color w:val="000000" w:themeColor="text1"/>
        </w:rPr>
        <w:t>effect of increasing soil moisture</w:t>
      </w:r>
      <w:ins w:id="212"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w:t>
      </w:r>
      <w:ins w:id="213" w:author="Perkowski, Evan A" w:date="2023-01-04T13:32:00Z">
        <w:r w:rsidR="00DA0E8E" w:rsidRPr="00DA0E8E">
          <w:rPr>
            <w:color w:val="000000" w:themeColor="text1"/>
          </w:rPr>
          <w:t xml:space="preserve"> </w:t>
        </w:r>
        <w:r w:rsidR="00DA0E8E">
          <w:rPr>
            <w:color w:val="000000" w:themeColor="text1"/>
          </w:rPr>
          <w:t>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 </w:t>
        </w:r>
      </w:ins>
      <w:proofErr w:type="spellStart"/>
      <w:r>
        <w:rPr>
          <w:color w:val="000000" w:themeColor="text1"/>
        </w:rPr>
        <w:t>ukey</w:t>
      </w:r>
      <w:proofErr w:type="spellEnd"/>
      <w:r>
        <w:rPr>
          <w:color w:val="000000" w:themeColor="text1"/>
        </w:rPr>
        <w:t>: p</w:t>
      </w:r>
      <w:ins w:id="214"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215"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w:t>
      </w:r>
      <w:ins w:id="216" w:author="Perkowski, Evan A" w:date="2023-01-04T13:32:00Z">
        <w:r w:rsidR="00DA0E8E">
          <w:rPr>
            <w:color w:val="000000" w:themeColor="text1"/>
          </w:rPr>
          <w:t>116</w:t>
        </w:r>
      </w:ins>
      <w:r>
        <w:rPr>
          <w:color w:val="000000" w:themeColor="text1"/>
        </w:rPr>
        <w:t xml:space="preserve">) </w:t>
      </w:r>
      <w:ins w:id="217" w:author="Perkowski, Evan A" w:date="2023-01-04T13:33:00Z">
        <w:r w:rsidR="00DA0E8E">
          <w:rPr>
            <w:color w:val="000000" w:themeColor="text1"/>
          </w:rPr>
          <w:t>and a strong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p=0.</w:t>
      </w:r>
      <w:ins w:id="218" w:author="Perkowski, Evan A" w:date="2023-01-04T13:32:00Z">
        <w:r w:rsidR="00DA0E8E">
          <w:rPr>
            <w:color w:val="000000" w:themeColor="text1"/>
          </w:rPr>
          <w:t>693</w:t>
        </w:r>
      </w:ins>
      <w:r>
        <w:rPr>
          <w:color w:val="000000" w:themeColor="text1"/>
        </w:rPr>
        <w:t>; Fig. 3C).</w:t>
      </w:r>
      <w:ins w:id="219" w:author="Perkowski, Evan A" w:date="2023-01-04T13:33:00Z">
        <w:r w:rsidR="00DA0E8E">
          <w:rPr>
            <w:color w:val="000000" w:themeColor="text1"/>
          </w:rPr>
          <w:t xml:space="preserve"> The interaction between soil nitrogen availability and plant functional group revealed a weak ne</w:t>
        </w:r>
      </w:ins>
      <w:ins w:id="220"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p=0.045), with no apparent effect in C</w:t>
        </w:r>
        <w:r w:rsidR="00DA0E8E">
          <w:rPr>
            <w:color w:val="000000" w:themeColor="text1"/>
            <w:vertAlign w:val="subscript"/>
          </w:rPr>
          <w:t>3</w:t>
        </w:r>
        <w:r w:rsidR="00DA0E8E">
          <w:rPr>
            <w:color w:val="000000" w:themeColor="text1"/>
          </w:rPr>
          <w:t xml:space="preserve"> nonlegumes (Tukey: p=0.706) or C</w:t>
        </w:r>
        <w:r w:rsidR="00DA0E8E">
          <w:rPr>
            <w:color w:val="000000" w:themeColor="text1"/>
            <w:vertAlign w:val="subscript"/>
          </w:rPr>
          <w:t>4</w:t>
        </w:r>
        <w:r w:rsidR="00DA0E8E">
          <w:rPr>
            <w:color w:val="000000" w:themeColor="text1"/>
          </w:rPr>
          <w:t xml:space="preserve"> nonlegumes (Tukey: p=0.757).</w:t>
        </w:r>
      </w:ins>
      <w:ins w:id="221" w:author="Perkowski, Evan A" w:date="2023-01-04T13:35:00Z">
        <w:r w:rsidR="00DA0E8E">
          <w:rPr>
            <w:color w:val="000000" w:themeColor="text1"/>
          </w:rPr>
          <w:t xml:space="preserve"> Finally, </w:t>
        </w:r>
      </w:ins>
      <w:r>
        <w:rPr>
          <w:color w:val="000000" w:themeColor="text1"/>
        </w:rPr>
        <w:t xml:space="preserve">a strong </w:t>
      </w:r>
      <w:ins w:id="222" w:author="Perkowski, Evan A" w:date="2023-01-03T15:58:00Z">
        <w:r w:rsidR="00067F56">
          <w:rPr>
            <w:color w:val="000000" w:themeColor="text1"/>
          </w:rPr>
          <w:t xml:space="preserve">individual </w:t>
        </w:r>
      </w:ins>
      <w:r>
        <w:rPr>
          <w:color w:val="000000" w:themeColor="text1"/>
        </w:rPr>
        <w:t>effect of functional group (</w:t>
      </w:r>
      <w:ins w:id="223" w:author="Perkowski, Evan A" w:date="2023-01-03T15:58:00Z">
        <w:r w:rsidR="00067F56">
          <w:rPr>
            <w:color w:val="000000" w:themeColor="text1"/>
          </w:rPr>
          <w:t>p&lt;0.001;</w:t>
        </w:r>
      </w:ins>
      <w:ins w:id="224" w:author="Nick Smith" w:date="2022-12-30T15:09:00Z">
        <w:r w:rsidR="00D308D2">
          <w:rPr>
            <w:color w:val="000000" w:themeColor="text1"/>
          </w:rPr>
          <w:t xml:space="preserve"> </w:t>
        </w:r>
      </w:ins>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w:t>
      </w:r>
      <w:ins w:id="225"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5E18268F"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0E5BEF">
      <w:pPr>
        <w:spacing w:line="480" w:lineRule="auto"/>
        <w:rPr>
          <w:color w:val="000000" w:themeColor="text1"/>
        </w:rPr>
      </w:pPr>
    </w:p>
    <w:p w14:paraId="5D31B3F7" w14:textId="3AB2BB7F"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sidR="00DE0776">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5032298" w:rsidR="00BE2AD9" w:rsidRDefault="00467C1B" w:rsidP="000E5BEF">
      <w:pPr>
        <w:spacing w:line="480" w:lineRule="auto"/>
        <w:rPr>
          <w:b/>
          <w:bCs/>
          <w:color w:val="000000" w:themeColor="text1"/>
        </w:rPr>
      </w:pPr>
      <w:r>
        <w:rPr>
          <w:b/>
          <w:bCs/>
          <w:noProof/>
          <w:color w:val="000000" w:themeColor="text1"/>
        </w:rPr>
        <w:drawing>
          <wp:inline distT="0" distB="0" distL="0" distR="0" wp14:anchorId="74530F36" wp14:editId="08800150">
            <wp:extent cx="5943600" cy="5530215"/>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7"/>
                    <a:stretch>
                      <a:fillRect/>
                    </a:stretch>
                  </pic:blipFill>
                  <pic:spPr>
                    <a:xfrm>
                      <a:off x="0" y="0"/>
                      <a:ext cx="5943600" cy="5530215"/>
                    </a:xfrm>
                    <a:prstGeom prst="rect">
                      <a:avLst/>
                    </a:prstGeom>
                  </pic:spPr>
                </pic:pic>
              </a:graphicData>
            </a:graphic>
          </wp:inline>
        </w:drawing>
      </w:r>
    </w:p>
    <w:p w14:paraId="4042139A" w14:textId="47C75358" w:rsidR="00AC317B" w:rsidRPr="004F2F3C" w:rsidRDefault="00287474" w:rsidP="000E5BEF">
      <w:pPr>
        <w:spacing w:line="48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 xml:space="preserve">4-day mean vapor pressure deficit (panel A),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D97DAB">
        <w:rPr>
          <w:color w:val="000000" w:themeColor="text1"/>
        </w:rPr>
        <w:t xml:space="preserve">panel B), </w:t>
      </w:r>
      <w:r w:rsidR="00D65C67">
        <w:rPr>
          <w:color w:val="000000" w:themeColor="text1"/>
        </w:rPr>
        <w:t xml:space="preserve">and </w:t>
      </w:r>
      <w:r w:rsidR="004F2F3C">
        <w:rPr>
          <w:color w:val="000000" w:themeColor="text1"/>
        </w:rPr>
        <w:t xml:space="preserve">soil nitrogen availability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 </w:t>
      </w:r>
      <w:r w:rsidR="00154B4C">
        <w:rPr>
          <w:color w:val="000000" w:themeColor="text1"/>
        </w:rPr>
        <w:t xml:space="preserve">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r w:rsidR="000865A1">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7F2C213E" w:rsidR="003365BA" w:rsidRDefault="00DE0776" w:rsidP="004F2F3C">
      <w:pPr>
        <w:autoSpaceDE w:val="0"/>
        <w:autoSpaceDN w:val="0"/>
        <w:adjustRightInd w:val="0"/>
        <w:spacing w:line="480" w:lineRule="auto"/>
        <w:ind w:firstLine="720"/>
        <w:rPr>
          <w:ins w:id="226" w:author="Perkowski, Evan A" w:date="2023-01-03T16:16:00Z"/>
          <w:color w:val="000000" w:themeColor="text1"/>
        </w:rPr>
      </w:pPr>
      <w:ins w:id="227" w:author="Perkowski, Evan A" w:date="2023-01-03T16:02:00Z">
        <w:r>
          <w:rPr>
            <w:color w:val="000000" w:themeColor="text1"/>
          </w:rPr>
          <w:t xml:space="preserve">A strong interaction between </w:t>
        </w:r>
        <w:r w:rsidRPr="006F7E47">
          <w:rPr>
            <w:i/>
            <w:iCs/>
            <w:color w:val="000000" w:themeColor="text1"/>
            <w:lang w:val="el-GR"/>
          </w:rPr>
          <w:t>χ</w:t>
        </w:r>
        <w:r>
          <w:rPr>
            <w:color w:val="000000" w:themeColor="text1"/>
          </w:rPr>
          <w:t xml:space="preserve"> and plant functional group (p&lt;0.001;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(p</w:t>
        </w:r>
      </w:ins>
      <w:ins w:id="228" w:author="Perkowski, Evan A" w:date="2023-01-04T13:52:00Z">
        <w:r w:rsidR="004F2F3C">
          <w:rPr>
            <w:color w:val="000000" w:themeColor="text1"/>
          </w:rPr>
          <w:t>&lt;</w:t>
        </w:r>
      </w:ins>
      <w:ins w:id="229" w:author="Perkowski, Evan A" w:date="2023-01-03T16:02:00Z">
        <w:r>
          <w:rPr>
            <w:color w:val="000000" w:themeColor="text1"/>
          </w:rPr>
          <w:t>0.001; Tab</w:t>
        </w:r>
      </w:ins>
      <w:ins w:id="230" w:author="Perkowski, Evan A" w:date="2023-01-03T16:03:00Z">
        <w:r>
          <w:rPr>
            <w:color w:val="000000" w:themeColor="text1"/>
          </w:rPr>
          <w:t xml:space="preserve">le 4) was driven by a strong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p&lt;0.001) </w:t>
        </w:r>
      </w:ins>
      <w:ins w:id="231" w:author="Perkowski, Evan A" w:date="2023-01-04T13:52:00Z">
        <w:r w:rsidR="004F2F3C">
          <w:rPr>
            <w:color w:val="000000" w:themeColor="text1"/>
          </w:rPr>
          <w:t>and</w:t>
        </w:r>
      </w:ins>
      <w:ins w:id="232"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p=0.</w:t>
        </w:r>
      </w:ins>
      <w:ins w:id="233" w:author="Perkowski, Evan A" w:date="2023-01-04T13:52:00Z">
        <w:r w:rsidR="004F2F3C">
          <w:rPr>
            <w:color w:val="000000" w:themeColor="text1"/>
          </w:rPr>
          <w:t>002</w:t>
        </w:r>
      </w:ins>
      <w:ins w:id="234" w:author="Perkowski, Evan A" w:date="2023-01-03T16:04:00Z">
        <w:r>
          <w:rPr>
            <w:color w:val="000000" w:themeColor="text1"/>
          </w:rPr>
          <w:t>)</w:t>
        </w:r>
      </w:ins>
      <w:ins w:id="235" w:author="Perkowski, Evan A" w:date="2023-01-04T13:52:00Z">
        <w:r w:rsidR="004F2F3C">
          <w:rPr>
            <w:color w:val="000000" w:themeColor="text1"/>
          </w:rPr>
          <w:t xml:space="preserve"> despite a strong null effect of </w:t>
        </w:r>
      </w:ins>
      <w:ins w:id="236"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237" w:author="Perkowski, Evan A" w:date="2023-01-03T16:04:00Z">
        <w:r>
          <w:rPr>
            <w:color w:val="000000" w:themeColor="text1"/>
          </w:rPr>
          <w:t>C</w:t>
        </w:r>
        <w:r>
          <w:rPr>
            <w:color w:val="000000" w:themeColor="text1"/>
            <w:vertAlign w:val="subscript"/>
          </w:rPr>
          <w:t>4</w:t>
        </w:r>
        <w:r>
          <w:rPr>
            <w:color w:val="000000" w:themeColor="text1"/>
          </w:rPr>
          <w:t xml:space="preserve"> nonlegumes (Tukey: p=0.7</w:t>
        </w:r>
      </w:ins>
      <w:ins w:id="238" w:author="Perkowski, Evan A" w:date="2023-01-04T13:53:00Z">
        <w:r w:rsidR="004F2F3C">
          <w:rPr>
            <w:color w:val="000000" w:themeColor="text1"/>
          </w:rPr>
          <w:t>9</w:t>
        </w:r>
      </w:ins>
      <w:ins w:id="239" w:author="Perkowski, Evan A" w:date="2023-01-04T13:56:00Z">
        <w:r w:rsidR="004F2F3C">
          <w:rPr>
            <w:color w:val="000000" w:themeColor="text1"/>
          </w:rPr>
          <w:t>5</w:t>
        </w:r>
      </w:ins>
      <w:ins w:id="240" w:author="Perkowski, Evan A" w:date="2023-01-03T16:04:00Z">
        <w:r>
          <w:rPr>
            <w:color w:val="000000" w:themeColor="text1"/>
          </w:rPr>
          <w:t>; Fig. 4A).</w:t>
        </w:r>
      </w:ins>
      <w:ins w:id="241" w:author="Perkowski, Evan A" w:date="2023-01-03T16:05:00Z">
        <w:r>
          <w:rPr>
            <w:color w:val="000000" w:themeColor="text1"/>
          </w:rPr>
          <w:t xml:space="preserve"> </w:t>
        </w:r>
      </w:ins>
      <w:ins w:id="242" w:author="Perkowski, Evan A" w:date="2023-01-03T16:09:00Z">
        <w:r w:rsidR="003365BA">
          <w:rPr>
            <w:color w:val="000000" w:themeColor="text1"/>
          </w:rPr>
          <w:t>An interaction between soil nitrogen availability and soil moisture</w:t>
        </w:r>
      </w:ins>
      <w:ins w:id="243" w:author="Perkowski, Evan A" w:date="2023-01-03T16:14:00Z">
        <w:r w:rsidR="003365BA">
          <w:rPr>
            <w:color w:val="000000" w:themeColor="text1"/>
          </w:rPr>
          <w:t xml:space="preserve"> (p=0.02</w:t>
        </w:r>
      </w:ins>
      <w:ins w:id="244" w:author="Perkowski, Evan A" w:date="2023-01-04T13:56:00Z">
        <w:r w:rsidR="004F2F3C">
          <w:rPr>
            <w:color w:val="000000" w:themeColor="text1"/>
          </w:rPr>
          <w:t>8</w:t>
        </w:r>
      </w:ins>
      <w:ins w:id="245" w:author="Perkowski, Evan A" w:date="2023-01-03T16:14:00Z">
        <w:r w:rsidR="003365BA">
          <w:rPr>
            <w:color w:val="000000" w:themeColor="text1"/>
          </w:rPr>
          <w:t>; Table 4)</w:t>
        </w:r>
      </w:ins>
      <w:ins w:id="246" w:author="Perkowski, Evan A" w:date="2023-01-03T16:09:00Z">
        <w:r w:rsidR="003365BA">
          <w:rPr>
            <w:color w:val="000000" w:themeColor="text1"/>
          </w:rPr>
          <w:t xml:space="preserve"> </w:t>
        </w:r>
      </w:ins>
      <w:ins w:id="247" w:author="Perkowski, Evan A" w:date="2023-01-03T16:10:00Z">
        <w:r w:rsidR="003365BA">
          <w:rPr>
            <w:color w:val="000000" w:themeColor="text1"/>
          </w:rPr>
          <w:t xml:space="preserve">indicated that the </w:t>
        </w:r>
      </w:ins>
      <w:ins w:id="248" w:author="Perkowski, Evan A" w:date="2023-01-04T13:53:00Z">
        <w:r w:rsidR="004F2F3C">
          <w:rPr>
            <w:color w:val="000000" w:themeColor="text1"/>
          </w:rPr>
          <w:t xml:space="preserve">marginal positive effect of increasing </w:t>
        </w:r>
      </w:ins>
      <w:ins w:id="249" w:author="Perkowski, Evan A" w:date="2023-01-03T16:10:00Z">
        <w:r w:rsidR="003365BA">
          <w:rPr>
            <w:color w:val="000000" w:themeColor="text1"/>
          </w:rPr>
          <w:t>soil nitrogen availa</w:t>
        </w:r>
      </w:ins>
      <w:ins w:id="250" w:author="Perkowski, Evan A" w:date="2023-01-03T16:12:00Z">
        <w:r w:rsidR="003365BA">
          <w:rPr>
            <w:color w:val="000000" w:themeColor="text1"/>
          </w:rPr>
          <w:t>b</w:t>
        </w:r>
      </w:ins>
      <w:ins w:id="251"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252" w:author="Perkowski, Evan A" w:date="2023-01-03T16:11:00Z">
        <w:r w:rsidR="003365BA">
          <w:rPr>
            <w:color w:val="000000" w:themeColor="text1"/>
          </w:rPr>
          <w:t>(p=0.0</w:t>
        </w:r>
      </w:ins>
      <w:ins w:id="253" w:author="Perkowski, Evan A" w:date="2023-01-04T13:57:00Z">
        <w:r w:rsidR="004F2F3C">
          <w:rPr>
            <w:color w:val="000000" w:themeColor="text1"/>
          </w:rPr>
          <w:t>91</w:t>
        </w:r>
      </w:ins>
      <w:ins w:id="254" w:author="Perkowski, Evan A" w:date="2023-01-03T16:11:00Z">
        <w:r w:rsidR="003365BA">
          <w:rPr>
            <w:color w:val="000000" w:themeColor="text1"/>
          </w:rPr>
          <w:t xml:space="preserve">; Table 4) </w:t>
        </w:r>
      </w:ins>
      <w:ins w:id="255" w:author="Perkowski, Evan A" w:date="2023-01-03T16:15:00Z">
        <w:r w:rsidR="003365BA">
          <w:rPr>
            <w:color w:val="000000" w:themeColor="text1"/>
          </w:rPr>
          <w:t xml:space="preserve">despite no apparent individual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(p=0.</w:t>
        </w:r>
      </w:ins>
      <w:ins w:id="256" w:author="Perkowski, Evan A" w:date="2023-01-04T13:57:00Z">
        <w:r w:rsidR="004F2F3C">
          <w:rPr>
            <w:color w:val="000000" w:themeColor="text1"/>
          </w:rPr>
          <w:t>692;</w:t>
        </w:r>
      </w:ins>
      <w:ins w:id="257" w:author="Perkowski, Evan A" w:date="2023-01-03T16:15:00Z">
        <w:r w:rsidR="003365BA">
          <w:rPr>
            <w:color w:val="000000" w:themeColor="text1"/>
          </w:rPr>
          <w:t xml:space="preserve"> Table 4)</w:t>
        </w:r>
      </w:ins>
      <w:ins w:id="258" w:author="Perkowski, Evan A" w:date="2023-01-03T16:11:00Z">
        <w:r w:rsidR="003365BA">
          <w:rPr>
            <w:color w:val="000000" w:themeColor="text1"/>
          </w:rPr>
          <w:t>. Finally, strong plant functional group effect (p&lt;0.001; Table 4) indicate</w:t>
        </w:r>
      </w:ins>
      <w:ins w:id="259"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 compared to C</w:t>
        </w:r>
        <w:r w:rsidR="003365BA">
          <w:rPr>
            <w:color w:val="000000" w:themeColor="text1"/>
            <w:vertAlign w:val="subscript"/>
          </w:rPr>
          <w:t>3</w:t>
        </w:r>
        <w:r w:rsidR="003365BA">
          <w:rPr>
            <w:color w:val="000000" w:themeColor="text1"/>
          </w:rPr>
          <w:t xml:space="preserve"> legumes </w:t>
        </w:r>
      </w:ins>
      <w:ins w:id="260" w:author="Perkowski, Evan A" w:date="2023-01-04T13:55:00Z">
        <w:r w:rsidR="004F2F3C">
          <w:rPr>
            <w:color w:val="000000" w:themeColor="text1"/>
          </w:rPr>
          <w:t xml:space="preserve">(Tukey: p&lt;0.001) </w:t>
        </w:r>
      </w:ins>
      <w:ins w:id="261"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p</w:t>
        </w:r>
      </w:ins>
      <w:ins w:id="262" w:author="Perkowski, Evan A" w:date="2023-01-04T13:55:00Z">
        <w:r w:rsidR="004F2F3C">
          <w:rPr>
            <w:color w:val="000000" w:themeColor="text1"/>
          </w:rPr>
          <w:t>=</w:t>
        </w:r>
      </w:ins>
      <w:ins w:id="263" w:author="Perkowski, Evan A" w:date="2023-01-03T16:12:00Z">
        <w:r w:rsidR="003365BA">
          <w:rPr>
            <w:color w:val="000000" w:themeColor="text1"/>
          </w:rPr>
          <w:t xml:space="preserve">0.001), while </w:t>
        </w:r>
      </w:ins>
      <w:ins w:id="264"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265" w:author="Perkowski, Evan A" w:date="2023-01-04T13:55:00Z">
        <w:r w:rsidR="004F2F3C">
          <w:rPr>
            <w:color w:val="000000" w:themeColor="text1"/>
          </w:rPr>
          <w:t xml:space="preserve"> average</w:t>
        </w:r>
      </w:ins>
      <w:ins w:id="266" w:author="Perkowski, Evan A" w:date="2023-01-03T16:13:00Z">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p=0.01</w:t>
        </w:r>
      </w:ins>
      <w:ins w:id="267" w:author="Perkowski, Evan A" w:date="2023-01-04T13:54:00Z">
        <w:r w:rsidR="004F2F3C">
          <w:rPr>
            <w:color w:val="000000" w:themeColor="text1"/>
          </w:rPr>
          <w:t>2</w:t>
        </w:r>
      </w:ins>
      <w:ins w:id="268" w:author="Perkowski, Evan A" w:date="2023-01-03T16:13:00Z">
        <w:r w:rsidR="003365BA">
          <w:rPr>
            <w:color w:val="000000" w:themeColor="text1"/>
          </w:rPr>
          <w:t>)</w:t>
        </w:r>
      </w:ins>
      <w:ins w:id="269" w:author="Perkowski, Evan A" w:date="2023-01-03T16:14:00Z">
        <w:r w:rsidR="003365BA">
          <w:rPr>
            <w:color w:val="000000" w:themeColor="text1"/>
          </w:rPr>
          <w:t>.</w:t>
        </w:r>
      </w:ins>
    </w:p>
    <w:p w14:paraId="3F3B0348" w14:textId="2602CCFC" w:rsidR="00671F48" w:rsidRPr="00BF5D52" w:rsidRDefault="003365BA" w:rsidP="00671F48">
      <w:pPr>
        <w:autoSpaceDE w:val="0"/>
        <w:autoSpaceDN w:val="0"/>
        <w:adjustRightInd w:val="0"/>
        <w:spacing w:line="480" w:lineRule="auto"/>
        <w:ind w:firstLine="720"/>
        <w:rPr>
          <w:ins w:id="270" w:author="Perkowski, Evan A" w:date="2023-01-03T16:17:00Z"/>
          <w:color w:val="000000" w:themeColor="text1"/>
        </w:rPr>
      </w:pPr>
      <w:ins w:id="271" w:author="Perkowski, Evan A" w:date="2023-01-03T16:17:00Z">
        <w:r>
          <w:rPr>
            <w:color w:val="000000" w:themeColor="text1"/>
          </w:rPr>
          <w:t>A</w:t>
        </w:r>
      </w:ins>
      <w:ins w:id="272" w:author="Perkowski, Evan A" w:date="2023-01-04T14:00:00Z">
        <w:r w:rsidR="004F2F3C">
          <w:rPr>
            <w:color w:val="000000" w:themeColor="text1"/>
          </w:rPr>
          <w:t xml:space="preserve"> marginal </w:t>
        </w:r>
      </w:ins>
      <w:ins w:id="273"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(p=0.</w:t>
        </w:r>
      </w:ins>
      <w:ins w:id="274" w:author="Perkowski, Evan A" w:date="2023-01-04T14:00:00Z">
        <w:r w:rsidR="004F2F3C">
          <w:rPr>
            <w:color w:val="000000" w:themeColor="text1"/>
          </w:rPr>
          <w:t>088</w:t>
        </w:r>
      </w:ins>
      <w:ins w:id="275"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276" w:author="Perkowski, Evan A" w:date="2023-01-03T16:19:00Z">
        <w:r w:rsidR="00BF5D52">
          <w:rPr>
            <w:color w:val="000000" w:themeColor="text1"/>
            <w:vertAlign w:val="subscript"/>
          </w:rPr>
          <w:t>mass</w:t>
        </w:r>
      </w:ins>
      <w:ins w:id="277" w:author="Perkowski, Evan A" w:date="2023-01-03T16:17:00Z">
        <w:r>
          <w:rPr>
            <w:color w:val="000000" w:themeColor="text1"/>
          </w:rPr>
          <w:t xml:space="preserve"> (p=</w:t>
        </w:r>
      </w:ins>
      <w:ins w:id="278" w:author="Perkowski, Evan A" w:date="2023-01-03T16:19:00Z">
        <w:r>
          <w:rPr>
            <w:color w:val="000000" w:themeColor="text1"/>
          </w:rPr>
          <w:t>0.</w:t>
        </w:r>
      </w:ins>
      <w:ins w:id="279" w:author="Perkowski, Evan A" w:date="2023-01-04T14:00:00Z">
        <w:r w:rsidR="004F2F3C">
          <w:rPr>
            <w:color w:val="000000" w:themeColor="text1"/>
          </w:rPr>
          <w:t>273</w:t>
        </w:r>
      </w:ins>
      <w:ins w:id="280" w:author="Perkowski, Evan A" w:date="2023-01-03T16:17:00Z">
        <w:r>
          <w:rPr>
            <w:color w:val="000000" w:themeColor="text1"/>
          </w:rPr>
          <w:t>; Table 4), increasing</w:t>
        </w:r>
      </w:ins>
      <w:ins w:id="281"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282"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283" w:author="Perkowski, Evan A" w:date="2023-01-04T14:01:00Z">
        <w:r w:rsidR="00671F48">
          <w:rPr>
            <w:color w:val="000000" w:themeColor="text1"/>
          </w:rPr>
          <w:t>n</w:t>
        </w:r>
      </w:ins>
      <w:ins w:id="284" w:author="Perkowski, Evan A" w:date="2023-01-04T14:00:00Z">
        <w:r w:rsidR="00671F48">
          <w:rPr>
            <w:color w:val="000000" w:themeColor="text1"/>
          </w:rPr>
          <w:t>legumes (Tukey: p=0.0</w:t>
        </w:r>
        <w:r w:rsidR="00671F48">
          <w:rPr>
            <w:color w:val="000000" w:themeColor="text1"/>
          </w:rPr>
          <w:t>21</w:t>
        </w:r>
        <w:r w:rsidR="00671F48">
          <w:rPr>
            <w:color w:val="000000" w:themeColor="text1"/>
          </w:rPr>
          <w:t>)</w:t>
        </w:r>
      </w:ins>
      <w:ins w:id="285" w:author="Perkowski, Evan A" w:date="2023-01-04T14:01:00Z">
        <w:r w:rsidR="00671F48">
          <w:rPr>
            <w:color w:val="000000" w:themeColor="text1"/>
          </w:rPr>
          <w:t xml:space="preserve">, but this effect was not apparent in </w:t>
        </w:r>
      </w:ins>
      <w:ins w:id="286"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287" w:author="Perkowski, Evan A" w:date="2023-01-03T16:19:00Z">
        <w:r>
          <w:rPr>
            <w:color w:val="000000" w:themeColor="text1"/>
          </w:rPr>
          <w:t>es (Tukey: p=0.</w:t>
        </w:r>
      </w:ins>
      <w:ins w:id="288" w:author="Perkowski, Evan A" w:date="2023-01-04T14:01:00Z">
        <w:r w:rsidR="00671F48">
          <w:rPr>
            <w:color w:val="000000" w:themeColor="text1"/>
          </w:rPr>
          <w:t>693</w:t>
        </w:r>
      </w:ins>
      <w:ins w:id="289" w:author="Perkowski, Evan A" w:date="2023-01-03T16:19:00Z">
        <w:r>
          <w:rPr>
            <w:color w:val="000000" w:themeColor="text1"/>
          </w:rPr>
          <w:t>)</w:t>
        </w:r>
        <w:r w:rsidR="00BF5D52">
          <w:rPr>
            <w:color w:val="000000" w:themeColor="text1"/>
          </w:rPr>
          <w:t xml:space="preserve"> </w:t>
        </w:r>
      </w:ins>
      <w:ins w:id="290" w:author="Perkowski, Evan A" w:date="2023-01-04T14:01:00Z">
        <w:r w:rsidR="00671F48">
          <w:rPr>
            <w:color w:val="000000" w:themeColor="text1"/>
          </w:rPr>
          <w:t>or</w:t>
        </w:r>
      </w:ins>
      <w:ins w:id="291"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p=0.</w:t>
        </w:r>
      </w:ins>
      <w:ins w:id="292" w:author="Perkowski, Evan A" w:date="2023-01-04T14:01:00Z">
        <w:r w:rsidR="00671F48">
          <w:rPr>
            <w:color w:val="000000" w:themeColor="text1"/>
          </w:rPr>
          <w:t>477</w:t>
        </w:r>
      </w:ins>
      <w:ins w:id="293" w:author="Perkowski, Evan A" w:date="2023-01-03T16:19:00Z">
        <w:r w:rsidR="00BF5D52">
          <w:rPr>
            <w:color w:val="000000" w:themeColor="text1"/>
          </w:rPr>
          <w:t>)</w:t>
        </w:r>
      </w:ins>
      <w:ins w:id="294" w:author="Perkowski, Evan A" w:date="2023-01-04T14:01:00Z">
        <w:r w:rsidR="00671F48">
          <w:rPr>
            <w:color w:val="000000" w:themeColor="text1"/>
          </w:rPr>
          <w:t>.</w:t>
        </w:r>
      </w:ins>
      <w:ins w:id="295" w:author="Perkowski, Evan A" w:date="2023-01-03T16:20:00Z">
        <w:r w:rsidR="00BF5D52">
          <w:rPr>
            <w:color w:val="000000" w:themeColor="text1"/>
          </w:rPr>
          <w:t xml:space="preserve"> A strong interaction between soil nitrogen availability and soil moisture (p&lt;0.001; Table 4) indicated that the strong general positive effect of increasing soil nitrogen availability on </w:t>
        </w:r>
        <w:r w:rsidR="00BF5D52">
          <w:rPr>
            <w:i/>
            <w:iCs/>
            <w:color w:val="000000" w:themeColor="text1"/>
          </w:rPr>
          <w:t>N</w:t>
        </w:r>
        <w:r w:rsidR="00BF5D52">
          <w:rPr>
            <w:color w:val="000000" w:themeColor="text1"/>
            <w:vertAlign w:val="subscript"/>
          </w:rPr>
          <w:t>mass</w:t>
        </w:r>
      </w:ins>
      <w:ins w:id="296" w:author="Perkowski, Evan A" w:date="2023-01-03T16:22:00Z">
        <w:r w:rsidR="00BF5D52">
          <w:rPr>
            <w:color w:val="000000" w:themeColor="text1"/>
          </w:rPr>
          <w:t xml:space="preserve"> (p&lt;0.001; Table 4) generally decreased with increasing soil moisture</w:t>
        </w:r>
      </w:ins>
      <w:ins w:id="297" w:author="Perkowski, Evan A" w:date="2023-01-03T16:24:00Z">
        <w:r w:rsidR="00BF5D52">
          <w:rPr>
            <w:color w:val="000000" w:themeColor="text1"/>
          </w:rPr>
          <w:t xml:space="preserve">, despite an apparent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(p&lt;0.001; Table 4)</w:t>
        </w:r>
      </w:ins>
      <w:ins w:id="298" w:author="Perkowski, Evan A" w:date="2023-01-03T16:22:00Z">
        <w:r w:rsidR="00BF5D52">
          <w:rPr>
            <w:color w:val="000000" w:themeColor="text1"/>
          </w:rPr>
          <w:t xml:space="preserve">. </w:t>
        </w:r>
      </w:ins>
      <w:ins w:id="299" w:author="Perkowski, Evan A" w:date="2023-01-03T16:24:00Z">
        <w:r w:rsidR="00BF5D52">
          <w:rPr>
            <w:color w:val="000000" w:themeColor="text1"/>
          </w:rPr>
          <w:t>T</w:t>
        </w:r>
      </w:ins>
      <w:ins w:id="300" w:author="Perkowski, Evan A" w:date="2023-01-03T16:22:00Z">
        <w:r w:rsidR="00BF5D52">
          <w:rPr>
            <w:color w:val="000000" w:themeColor="text1"/>
          </w:rPr>
          <w:t>his interaction indicated that the positive effec</w:t>
        </w:r>
      </w:ins>
      <w:ins w:id="301" w:author="Perkowski, Evan A" w:date="2023-01-03T16:23:00Z">
        <w:r w:rsidR="00BF5D52">
          <w:rPr>
            <w:color w:val="000000" w:themeColor="text1"/>
          </w:rPr>
          <w:t xml:space="preserve">t of increasing soil nitrogen availability on </w:t>
        </w:r>
      </w:ins>
      <w:ins w:id="302"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303" w:author="Perkowski, Evan A" w:date="2023-01-03T16:23:00Z">
        <w:r w:rsidR="00BF5D52">
          <w:rPr>
            <w:color w:val="000000" w:themeColor="text1"/>
          </w:rPr>
          <w:t>70</w:t>
        </w:r>
      </w:ins>
      <w:ins w:id="304" w:author="Perkowski, Evan A" w:date="2023-01-03T16:22:00Z">
        <w:r w:rsidR="00BF5D52">
          <w:rPr>
            <w:color w:val="000000" w:themeColor="text1"/>
          </w:rPr>
          <w:t>% the maximum water holding capacity (Tukey: p&lt;0.05 in all cases)</w:t>
        </w:r>
      </w:ins>
      <w:ins w:id="305" w:author="Perkowski, Evan A" w:date="2023-01-04T14:03:00Z">
        <w:r w:rsidR="00671F48">
          <w:rPr>
            <w:color w:val="000000" w:themeColor="text1"/>
          </w:rPr>
          <w:t xml:space="preserve"> despite a</w:t>
        </w:r>
      </w:ins>
      <w:ins w:id="306" w:author="Perkowski, Evan A" w:date="2023-01-04T14:04:00Z">
        <w:r w:rsidR="00671F48">
          <w:rPr>
            <w:color w:val="000000" w:themeColor="text1"/>
          </w:rPr>
          <w:t xml:space="preserve"> strong </w:t>
        </w:r>
      </w:ins>
      <w:ins w:id="307" w:author="Perkowski, Evan A" w:date="2023-01-04T14:03:00Z">
        <w:r w:rsidR="00671F48">
          <w:rPr>
            <w:color w:val="000000" w:themeColor="text1"/>
          </w:rPr>
          <w:t xml:space="preserve">positive effect of increasing soil moisture on </w:t>
        </w:r>
        <w:r w:rsidR="00671F48">
          <w:rPr>
            <w:i/>
            <w:iCs/>
            <w:color w:val="000000" w:themeColor="text1"/>
          </w:rPr>
          <w:t>N</w:t>
        </w:r>
        <w:r w:rsidR="00671F48">
          <w:rPr>
            <w:color w:val="000000" w:themeColor="text1"/>
            <w:vertAlign w:val="subscript"/>
          </w:rPr>
          <w:t>mass</w:t>
        </w:r>
      </w:ins>
      <w:ins w:id="308" w:author="Perkowski, Evan A" w:date="2023-01-04T14:04:00Z">
        <w:r w:rsidR="00671F48">
          <w:rPr>
            <w:color w:val="000000" w:themeColor="text1"/>
          </w:rPr>
          <w:t xml:space="preserve"> (p&lt;0.001; Table 4). Finally, </w:t>
        </w:r>
      </w:ins>
      <w:ins w:id="309" w:author="Perkowski, Evan A" w:date="2023-01-03T16:24:00Z">
        <w:r w:rsidR="00BF5D52">
          <w:rPr>
            <w:color w:val="000000" w:themeColor="text1"/>
          </w:rPr>
          <w:t>plant functional group effect</w:t>
        </w:r>
      </w:ins>
      <w:ins w:id="310" w:author="Perkowski, Evan A" w:date="2023-01-03T16:28:00Z">
        <w:r w:rsidR="00BF5D52">
          <w:rPr>
            <w:color w:val="000000" w:themeColor="text1"/>
          </w:rPr>
          <w:t xml:space="preserve"> </w:t>
        </w:r>
        <w:r w:rsidR="00BF5D52">
          <w:rPr>
            <w:color w:val="000000" w:themeColor="text1"/>
          </w:rPr>
          <w:lastRenderedPageBreak/>
          <w:t>(p&lt;0.001; Table 4)</w:t>
        </w:r>
      </w:ins>
      <w:ins w:id="311" w:author="Perkowski, Evan A" w:date="2023-01-03T16:24:00Z">
        <w:r w:rsidR="00BF5D52">
          <w:rPr>
            <w:color w:val="000000" w:themeColor="text1"/>
          </w:rPr>
          <w:t xml:space="preserve"> indicated that </w:t>
        </w:r>
      </w:ins>
      <w:ins w:id="312"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on average compared to </w:t>
        </w:r>
      </w:ins>
      <w:ins w:id="313"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p=0.002) and </w:t>
        </w:r>
      </w:ins>
      <w:ins w:id="314"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p=0.0</w:t>
        </w:r>
      </w:ins>
      <w:ins w:id="315" w:author="Perkowski, Evan A" w:date="2023-01-03T16:28:00Z">
        <w:r w:rsidR="00BF5D52">
          <w:rPr>
            <w:color w:val="000000" w:themeColor="text1"/>
          </w:rPr>
          <w:t>1</w:t>
        </w:r>
      </w:ins>
      <w:ins w:id="316" w:author="Perkowski, Evan A" w:date="2023-01-04T14:04:00Z">
        <w:r w:rsidR="00671F48">
          <w:rPr>
            <w:color w:val="000000" w:themeColor="text1"/>
          </w:rPr>
          <w:t>9</w:t>
        </w:r>
      </w:ins>
      <w:ins w:id="317" w:author="Perkowski, Evan A" w:date="2023-01-03T16:26:00Z">
        <w:r w:rsidR="00BF5D52">
          <w:rPr>
            <w:color w:val="000000" w:themeColor="text1"/>
          </w:rPr>
          <w:t>), while</w:t>
        </w:r>
      </w:ins>
      <w:ins w:id="318"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319" w:author="Perkowski, Evan A" w:date="2023-01-03T16:26:00Z">
        <w:r w:rsidR="00BF5D52">
          <w:rPr>
            <w:color w:val="000000" w:themeColor="text1"/>
          </w:rPr>
          <w:t xml:space="preserve"> C</w:t>
        </w:r>
      </w:ins>
      <w:ins w:id="320" w:author="Perkowski, Evan A" w:date="2023-01-03T16:27:00Z">
        <w:r w:rsidR="00BF5D52">
          <w:rPr>
            <w:color w:val="000000" w:themeColor="text1"/>
            <w:vertAlign w:val="subscript"/>
          </w:rPr>
          <w:t>3</w:t>
        </w:r>
        <w:r w:rsidR="00BF5D52">
          <w:rPr>
            <w:color w:val="000000" w:themeColor="text1"/>
          </w:rPr>
          <w:t xml:space="preserve"> legumes</w:t>
        </w:r>
      </w:ins>
      <w:ins w:id="321" w:author="Perkowski, Evan A" w:date="2023-01-04T14:05:00Z">
        <w:r w:rsidR="00671F48">
          <w:rPr>
            <w:color w:val="000000" w:themeColor="text1"/>
          </w:rPr>
          <w:t xml:space="preserve"> and </w:t>
        </w:r>
      </w:ins>
      <w:ins w:id="322"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323" w:author="Perkowski, Evan A" w:date="2023-01-04T14:05:00Z">
        <w:r w:rsidR="00671F48">
          <w:rPr>
            <w:color w:val="000000" w:themeColor="text1"/>
          </w:rPr>
          <w:t>e</w:t>
        </w:r>
      </w:ins>
      <w:ins w:id="324" w:author="Perkowski, Evan A" w:date="2023-01-03T16:27:00Z">
        <w:r w:rsidR="00BF5D52">
          <w:rPr>
            <w:color w:val="000000" w:themeColor="text1"/>
          </w:rPr>
          <w:t>s (Tukey: p=</w:t>
        </w:r>
      </w:ins>
      <w:ins w:id="325" w:author="Perkowski, Evan A" w:date="2023-01-04T14:05:00Z">
        <w:r w:rsidR="00671F48">
          <w:rPr>
            <w:color w:val="000000" w:themeColor="text1"/>
          </w:rPr>
          <w:t>0.149</w:t>
        </w:r>
      </w:ins>
      <w:ins w:id="326" w:author="Perkowski, Evan A" w:date="2023-01-03T16:37:00Z">
        <w:r w:rsidR="00672B36">
          <w:rPr>
            <w:color w:val="000000" w:themeColor="text1"/>
          </w:rPr>
          <w:t>)</w:t>
        </w:r>
      </w:ins>
      <w:ins w:id="327" w:author="Perkowski, Evan A" w:date="2023-01-03T16:28:00Z">
        <w:r w:rsidR="00BF5D52">
          <w:rPr>
            <w:color w:val="000000" w:themeColor="text1"/>
          </w:rPr>
          <w:t>.</w:t>
        </w:r>
      </w:ins>
    </w:p>
    <w:p w14:paraId="1EA4A53B" w14:textId="221A87F9" w:rsidR="002B48F9" w:rsidRDefault="008C622B" w:rsidP="008C72FA">
      <w:pPr>
        <w:autoSpaceDE w:val="0"/>
        <w:autoSpaceDN w:val="0"/>
        <w:adjustRightInd w:val="0"/>
        <w:spacing w:line="480" w:lineRule="auto"/>
        <w:ind w:firstLine="720"/>
        <w:rPr>
          <w:color w:val="000000" w:themeColor="text1"/>
        </w:rPr>
      </w:pPr>
      <w:commentRangeStart w:id="328"/>
      <w:commentRangeStart w:id="329"/>
      <w:r>
        <w:rPr>
          <w:color w:val="000000" w:themeColor="text1"/>
        </w:rPr>
        <w:t>A</w:t>
      </w:r>
      <w:r w:rsidR="00320749">
        <w:rPr>
          <w:color w:val="000000" w:themeColor="text1"/>
        </w:rPr>
        <w:t>n</w:t>
      </w:r>
      <w:r>
        <w:rPr>
          <w:color w:val="000000" w:themeColor="text1"/>
        </w:rPr>
        <w:t xml:space="preserve"> interaction between </w:t>
      </w:r>
      <w:ins w:id="330" w:author="Perkowski, Evan A" w:date="2023-01-03T16:38:00Z">
        <w:r w:rsidR="00672B36" w:rsidRPr="006F7E47">
          <w:rPr>
            <w:i/>
            <w:iCs/>
            <w:color w:val="000000" w:themeColor="text1"/>
            <w:lang w:val="el-GR"/>
          </w:rPr>
          <w:t>χ</w:t>
        </w:r>
      </w:ins>
      <w:r>
        <w:rPr>
          <w:color w:val="000000" w:themeColor="text1"/>
        </w:rPr>
        <w:t xml:space="preserve"> and functional group </w:t>
      </w:r>
      <w:ins w:id="331" w:author="Perkowski, Evan A" w:date="2023-01-03T16:38:00Z">
        <w:r w:rsidR="00672B36">
          <w:rPr>
            <w:color w:val="000000" w:themeColor="text1"/>
          </w:rPr>
          <w:t xml:space="preserve">(p=0.005; Table 4) </w:t>
        </w:r>
      </w:ins>
      <w:r>
        <w:rPr>
          <w:color w:val="000000" w:themeColor="text1"/>
        </w:rPr>
        <w:t xml:space="preserve">indicated that the general negative effect of increasing </w:t>
      </w:r>
      <w:ins w:id="332"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333" w:author="Perkowski, Evan A" w:date="2023-01-03T16:38:00Z">
        <w:r w:rsidR="00672B36">
          <w:rPr>
            <w:color w:val="000000" w:themeColor="text1"/>
          </w:rPr>
          <w:t xml:space="preserve">p&lt;0.001; </w:t>
        </w:r>
      </w:ins>
      <w:r>
        <w:rPr>
          <w:color w:val="000000" w:themeColor="text1"/>
        </w:rPr>
        <w:t xml:space="preserve">Table 4; Fig. 4C) was driven by a strong negative effect of increasing </w:t>
      </w:r>
      <w:ins w:id="334"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335" w:author="Perkowski, Evan A" w:date="2023-01-03T16:39:00Z">
        <w:r w:rsidR="00801ECF">
          <w:rPr>
            <w:color w:val="000000" w:themeColor="text1"/>
          </w:rPr>
          <w:t>and C</w:t>
        </w:r>
        <w:r w:rsidR="00801ECF">
          <w:rPr>
            <w:color w:val="000000" w:themeColor="text1"/>
            <w:vertAlign w:val="subscript"/>
          </w:rPr>
          <w:t>3</w:t>
        </w:r>
      </w:ins>
      <w:ins w:id="336" w:author="Perkowski, Evan A" w:date="2023-01-03T16:40:00Z">
        <w:r w:rsidR="00801ECF">
          <w:rPr>
            <w:color w:val="000000" w:themeColor="text1"/>
          </w:rPr>
          <w:t xml:space="preserve"> nonlegumes (Tukey: p&lt;0.001</w:t>
        </w:r>
      </w:ins>
      <w:ins w:id="337" w:author="Perkowski, Evan A" w:date="2023-01-04T14:10:00Z">
        <w:r w:rsidR="008C72FA">
          <w:rPr>
            <w:color w:val="000000" w:themeColor="text1"/>
          </w:rPr>
          <w:t xml:space="preserve"> in both cases</w:t>
        </w:r>
      </w:ins>
      <w:ins w:id="338" w:author="Perkowski, Evan A" w:date="2023-01-03T16:40:00Z">
        <w:r w:rsidR="00801ECF">
          <w:rPr>
            <w:color w:val="000000" w:themeColor="text1"/>
          </w:rPr>
          <w:t xml:space="preserve">) </w:t>
        </w:r>
      </w:ins>
      <w:ins w:id="339" w:author="Perkowski, Evan A" w:date="2023-01-04T14:11:00Z">
        <w:r w:rsidR="008C72FA">
          <w:rPr>
            <w:color w:val="000000" w:themeColor="text1"/>
          </w:rPr>
          <w:t xml:space="preserve">despite a nonsignificant </w:t>
        </w:r>
      </w:ins>
      <w:r>
        <w:rPr>
          <w:color w:val="000000" w:themeColor="text1"/>
        </w:rPr>
        <w:t xml:space="preserve">effect of increasing </w:t>
      </w:r>
      <w:ins w:id="340"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p=0.</w:t>
      </w:r>
      <w:ins w:id="341" w:author="Perkowski, Evan A" w:date="2023-01-04T14:11:00Z">
        <w:r w:rsidR="008C72FA">
          <w:rPr>
            <w:color w:val="000000" w:themeColor="text1"/>
          </w:rPr>
          <w:t>724</w:t>
        </w:r>
      </w:ins>
      <w:r>
        <w:rPr>
          <w:color w:val="000000" w:themeColor="text1"/>
        </w:rPr>
        <w:t>).</w:t>
      </w:r>
      <w:commentRangeEnd w:id="328"/>
      <w:r w:rsidR="00997650">
        <w:rPr>
          <w:rStyle w:val="CommentReference"/>
          <w:rFonts w:eastAsiaTheme="minorHAnsi" w:cs="Times New Roman (Body CS)"/>
        </w:rPr>
        <w:commentReference w:id="328"/>
      </w:r>
      <w:commentRangeEnd w:id="329"/>
      <w:r w:rsidR="00672B36">
        <w:rPr>
          <w:rStyle w:val="CommentReference"/>
          <w:rFonts w:eastAsiaTheme="minorHAnsi" w:cs="Times New Roman (Body CS)"/>
        </w:rPr>
        <w:commentReference w:id="329"/>
      </w:r>
      <w:r>
        <w:rPr>
          <w:color w:val="000000" w:themeColor="text1"/>
        </w:rPr>
        <w:t xml:space="preserve"> </w:t>
      </w:r>
      <w:r w:rsidR="00514717">
        <w:rPr>
          <w:color w:val="000000" w:themeColor="text1"/>
        </w:rPr>
        <w:t>A</w:t>
      </w:r>
      <w:ins w:id="342" w:author="Perkowski, Evan A" w:date="2023-01-03T16:41:00Z">
        <w:r w:rsidR="00801ECF">
          <w:rPr>
            <w:color w:val="000000" w:themeColor="text1"/>
          </w:rPr>
          <w:t xml:space="preserve"> strong </w:t>
        </w:r>
      </w:ins>
      <w:r w:rsidR="00514717">
        <w:rPr>
          <w:color w:val="000000" w:themeColor="text1"/>
        </w:rPr>
        <w:t>interaction between soil nitrogen and soil moisture</w:t>
      </w:r>
      <w:ins w:id="343" w:author="Perkowski, Evan A" w:date="2023-01-03T16:41:00Z">
        <w:r w:rsidR="00801ECF">
          <w:rPr>
            <w:color w:val="000000" w:themeColor="text1"/>
          </w:rPr>
          <w:t xml:space="preserve"> (p&lt;0.001; Table 4)</w:t>
        </w:r>
      </w:ins>
      <w:r w:rsidR="00514717">
        <w:rPr>
          <w:color w:val="000000" w:themeColor="text1"/>
        </w:rPr>
        <w:t xml:space="preserve"> indicated that </w:t>
      </w:r>
      <w:ins w:id="344" w:author="Perkowski, Evan A" w:date="2023-01-03T16:42:00Z">
        <w:r w:rsidR="00801ECF">
          <w:rPr>
            <w:color w:val="000000" w:themeColor="text1"/>
          </w:rPr>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345" w:author="Perkowski, Evan A" w:date="2023-01-03T16:43:00Z">
        <w:r w:rsidR="00801ECF">
          <w:rPr>
            <w:color w:val="000000" w:themeColor="text1"/>
          </w:rPr>
          <w:t xml:space="preserve"> (p&lt;0.001; Table 4) decreased with increasing soil moisture</w:t>
        </w:r>
      </w:ins>
      <w:ins w:id="346" w:author="Perkowski, Evan A" w:date="2023-01-03T16:48:00Z">
        <w:r w:rsidR="00801ECF">
          <w:rPr>
            <w:color w:val="000000" w:themeColor="text1"/>
          </w:rPr>
          <w:t xml:space="preserve">, despite an apparent general negative effect of increasing soil moisture on </w:t>
        </w:r>
        <w:r w:rsidR="00801ECF">
          <w:rPr>
            <w:i/>
            <w:iCs/>
            <w:color w:val="000000" w:themeColor="text1"/>
          </w:rPr>
          <w:t>M</w:t>
        </w:r>
      </w:ins>
      <w:ins w:id="347" w:author="Perkowski, Evan A" w:date="2023-01-03T16:49:00Z">
        <w:r w:rsidR="00801ECF">
          <w:rPr>
            <w:color w:val="000000" w:themeColor="text1"/>
            <w:vertAlign w:val="subscript"/>
          </w:rPr>
          <w:t>area</w:t>
        </w:r>
        <w:r w:rsidR="00801ECF">
          <w:rPr>
            <w:color w:val="000000" w:themeColor="text1"/>
          </w:rPr>
          <w:t xml:space="preserve"> (p=0.00</w:t>
        </w:r>
      </w:ins>
      <w:ins w:id="348" w:author="Perkowski, Evan A" w:date="2023-01-04T14:12:00Z">
        <w:r w:rsidR="008C72FA">
          <w:rPr>
            <w:color w:val="000000" w:themeColor="text1"/>
          </w:rPr>
          <w:t>2</w:t>
        </w:r>
      </w:ins>
      <w:ins w:id="349" w:author="Perkowski, Evan A" w:date="2023-01-03T16:49:00Z">
        <w:r w:rsidR="00801ECF">
          <w:rPr>
            <w:color w:val="000000" w:themeColor="text1"/>
          </w:rPr>
          <w:t>; Table 4)</w:t>
        </w:r>
      </w:ins>
      <w:ins w:id="350" w:author="Perkowski, Evan A" w:date="2023-01-03T16:43:00Z">
        <w:r w:rsidR="00801ECF">
          <w:rPr>
            <w:color w:val="000000" w:themeColor="text1"/>
          </w:rPr>
          <w:t>. Specifically, the</w:t>
        </w:r>
      </w:ins>
      <w:ins w:id="351" w:author="Perkowski, Evan A" w:date="2023-01-03T16:41:00Z">
        <w:r w:rsidR="00801ECF">
          <w:rPr>
            <w:color w:val="000000" w:themeColor="text1"/>
          </w:rPr>
          <w:t xml:space="preserve"> </w:t>
        </w:r>
      </w:ins>
      <w:r w:rsidR="00514717">
        <w:rPr>
          <w:color w:val="000000" w:themeColor="text1"/>
        </w:rPr>
        <w:t xml:space="preserve">negative effect of increasing soil </w:t>
      </w:r>
      <w:ins w:id="352"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p&lt;0.05 in all cases). </w:t>
      </w:r>
      <w:r w:rsidR="00320749">
        <w:rPr>
          <w:color w:val="000000" w:themeColor="text1"/>
        </w:rPr>
        <w:t>A</w:t>
      </w:r>
      <w:ins w:id="353"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354" w:author="Perkowski, Evan A" w:date="2023-01-03T16:45:00Z">
        <w:r w:rsidR="00801ECF">
          <w:rPr>
            <w:color w:val="000000" w:themeColor="text1"/>
          </w:rPr>
          <w:t xml:space="preserve"> (p</w:t>
        </w:r>
      </w:ins>
      <w:ins w:id="355" w:author="Perkowski, Evan A" w:date="2023-01-03T16:46:00Z">
        <w:r w:rsidR="00801ECF">
          <w:rPr>
            <w:color w:val="000000" w:themeColor="text1"/>
          </w:rPr>
          <w:t>=0.03</w:t>
        </w:r>
      </w:ins>
      <w:ins w:id="356" w:author="Perkowski, Evan A" w:date="2023-01-04T14:12:00Z">
        <w:r w:rsidR="008C72FA">
          <w:rPr>
            <w:color w:val="000000" w:themeColor="text1"/>
          </w:rPr>
          <w:t>4</w:t>
        </w:r>
      </w:ins>
      <w:ins w:id="357"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w:t>
      </w:r>
      <w:ins w:id="358" w:author="Perkowski, Evan A" w:date="2023-01-03T16:47:00Z">
        <w:r w:rsidR="00801ECF">
          <w:rPr>
            <w:color w:val="000000" w:themeColor="text1"/>
          </w:rPr>
          <w:t>0</w:t>
        </w:r>
      </w:ins>
      <w:ins w:id="359" w:author="Perkowski, Evan A" w:date="2023-01-04T14:13:00Z">
        <w:r w:rsidR="008C72FA">
          <w:rPr>
            <w:color w:val="000000" w:themeColor="text1"/>
          </w:rPr>
          <w:t>03</w:t>
        </w:r>
      </w:ins>
      <w:r w:rsidR="00320749">
        <w:rPr>
          <w:color w:val="000000" w:themeColor="text1"/>
        </w:rPr>
        <w:t xml:space="preserve">), with no apparent effect </w:t>
      </w:r>
      <w:ins w:id="360"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p=0.</w:t>
      </w:r>
      <w:ins w:id="361" w:author="Perkowski, Evan A" w:date="2023-01-03T16:47:00Z">
        <w:r w:rsidR="00801ECF">
          <w:rPr>
            <w:color w:val="000000" w:themeColor="text1"/>
          </w:rPr>
          <w:t>9</w:t>
        </w:r>
      </w:ins>
      <w:ins w:id="362"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8C72FA" w:rsidRPr="000959FB" w14:paraId="48EB6DF3" w14:textId="4D8F06A1" w:rsidTr="009E14D3">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9E14D3">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9E14D3">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9E14D3">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9E14D3">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9E14D3">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9E14D3">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9E14D3">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9E14D3">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9E14D3">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3B4EA8A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891B0F0" w:rsidR="005C46D0" w:rsidRDefault="00EE0D16" w:rsidP="000E5BEF">
      <w:pPr>
        <w:spacing w:line="480" w:lineRule="auto"/>
        <w:rPr>
          <w:color w:val="000000" w:themeColor="text1"/>
        </w:rPr>
      </w:pPr>
      <w:r>
        <w:rPr>
          <w:noProof/>
          <w:color w:val="000000" w:themeColor="text1"/>
        </w:rPr>
        <w:drawing>
          <wp:inline distT="0" distB="0" distL="0" distR="0" wp14:anchorId="283DAF92" wp14:editId="2C7652AD">
            <wp:extent cx="7450111" cy="5587584"/>
            <wp:effectExtent l="0" t="0" r="5080" b="635"/>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8"/>
                    <a:stretch>
                      <a:fillRect/>
                    </a:stretch>
                  </pic:blipFill>
                  <pic:spPr>
                    <a:xfrm>
                      <a:off x="0" y="0"/>
                      <a:ext cx="7468697" cy="5601524"/>
                    </a:xfrm>
                    <a:prstGeom prst="rect">
                      <a:avLst/>
                    </a:prstGeom>
                  </pic:spPr>
                </pic:pic>
              </a:graphicData>
            </a:graphic>
          </wp:inline>
        </w:drawing>
      </w:r>
    </w:p>
    <w:p w14:paraId="58C5F9D7" w14:textId="31D512DB" w:rsidR="00F86B84" w:rsidRDefault="002F39A9" w:rsidP="00F86B84">
      <w:pPr>
        <w:spacing w:line="480" w:lineRule="auto"/>
        <w:rPr>
          <w:color w:val="000000" w:themeColor="text1"/>
        </w:rPr>
      </w:pPr>
      <w:commentRangeStart w:id="363"/>
      <w:commentRangeStart w:id="364"/>
      <w:r>
        <w:rPr>
          <w:b/>
          <w:bCs/>
          <w:color w:val="000000" w:themeColor="text1"/>
        </w:rPr>
        <w:lastRenderedPageBreak/>
        <w:t>Fig. 4</w:t>
      </w:r>
      <w:r>
        <w:rPr>
          <w:color w:val="000000" w:themeColor="text1"/>
        </w:rPr>
        <w:t xml:space="preserve"> </w:t>
      </w:r>
      <w:commentRangeEnd w:id="363"/>
      <w:r w:rsidR="001C03A8">
        <w:rPr>
          <w:rStyle w:val="CommentReference"/>
          <w:rFonts w:eastAsiaTheme="minorHAnsi" w:cs="Times New Roman (Body CS)"/>
        </w:rPr>
        <w:commentReference w:id="363"/>
      </w:r>
      <w:commentRangeEnd w:id="364"/>
      <w:r w:rsidR="009A3DE3">
        <w:rPr>
          <w:rStyle w:val="CommentReference"/>
          <w:rFonts w:eastAsiaTheme="minorHAnsi" w:cs="Times New Roman (Body CS)"/>
        </w:rPr>
        <w:commentReference w:id="364"/>
      </w:r>
      <w:r>
        <w:rPr>
          <w:color w:val="000000" w:themeColor="text1"/>
        </w:rPr>
        <w:t xml:space="preserve">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w:t>
      </w:r>
      <w:proofErr w:type="gramStart"/>
      <w:r w:rsidR="00F86B84">
        <w:rPr>
          <w:color w:val="000000" w:themeColor="text1"/>
        </w:rPr>
        <w:t>indicate</w:t>
      </w:r>
      <w:proofErr w:type="gramEnd"/>
      <w:r w:rsidR="00F86B84">
        <w:rPr>
          <w:color w:val="000000" w:themeColor="text1"/>
        </w:rPr>
        <w:t xml:space="preserve"> C</w:t>
      </w:r>
      <w:r w:rsidR="00F86B84">
        <w:rPr>
          <w:color w:val="000000" w:themeColor="text1"/>
          <w:vertAlign w:val="subscript"/>
        </w:rPr>
        <w:t>3</w:t>
      </w:r>
      <w:r w:rsidR="00F86B84">
        <w:rPr>
          <w:color w:val="000000" w:themeColor="text1"/>
        </w:rPr>
        <w:t xml:space="preserve"> legumes, red shading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365"/>
      <w:r>
        <w:rPr>
          <w:i/>
          <w:iCs/>
          <w:color w:val="000000" w:themeColor="text1"/>
        </w:rPr>
        <w:lastRenderedPageBreak/>
        <w:t>Structural equation model</w:t>
      </w:r>
      <w:commentRangeEnd w:id="365"/>
      <w:r w:rsidR="00E1150D">
        <w:rPr>
          <w:rStyle w:val="CommentReference"/>
          <w:rFonts w:eastAsiaTheme="minorHAnsi" w:cs="Times New Roman (Body CS)"/>
        </w:rPr>
        <w:commentReference w:id="365"/>
      </w:r>
    </w:p>
    <w:p w14:paraId="717F5A8A" w14:textId="291BEFA0" w:rsidR="00C7309F" w:rsidRPr="00C61567" w:rsidRDefault="00C7309F" w:rsidP="00C7309F">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rPr>
        <w:t>N</w:t>
      </w:r>
      <w:r>
        <w:rPr>
          <w:color w:val="000000" w:themeColor="text1"/>
          <w:vertAlign w:val="subscript"/>
        </w:rPr>
        <w:t>area</w:t>
      </w:r>
      <w:r>
        <w:rPr>
          <w:color w:val="000000" w:themeColor="text1"/>
        </w:rPr>
        <w:t xml:space="preserve"> was driven by a negative effect of increasing </w:t>
      </w:r>
      <w:ins w:id="366" w:author="Perkowski, Evan A" w:date="2023-01-04T15:48:00Z">
        <w:r w:rsidRPr="000B0353">
          <w:rPr>
            <w:i/>
            <w:iCs/>
            <w:color w:val="000000" w:themeColor="text1"/>
            <w:lang w:val="el-GR"/>
          </w:rPr>
          <w:t>χ</w:t>
        </w:r>
        <w:r>
          <w:rPr>
            <w:color w:val="000000" w:themeColor="text1"/>
          </w:rPr>
          <w:t xml:space="preserve"> (p=0.002)</w:t>
        </w:r>
      </w:ins>
      <w:r>
        <w:rPr>
          <w:color w:val="000000" w:themeColor="text1"/>
        </w:rPr>
        <w:t xml:space="preserve">, strong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367" w:author="Perkowski, Evan A" w:date="2023-01-04T15:48:00Z">
        <w:r>
          <w:rPr>
            <w:color w:val="000000" w:themeColor="text1"/>
          </w:rPr>
          <w:t xml:space="preserve"> (</w:t>
        </w:r>
        <w:r>
          <w:rPr>
            <w:color w:val="000000" w:themeColor="text1"/>
          </w:rPr>
          <w:t>p&lt;0.001 in both cases</w:t>
        </w:r>
        <w:r>
          <w:rPr>
            <w:color w:val="000000" w:themeColor="text1"/>
          </w:rPr>
          <w:t>)</w:t>
        </w:r>
      </w:ins>
      <w:r>
        <w:rPr>
          <w:color w:val="000000" w:themeColor="text1"/>
        </w:rPr>
        <w:t xml:space="preserve">, and that </w:t>
      </w:r>
      <w:r>
        <w:rPr>
          <w:i/>
          <w:color w:val="000000" w:themeColor="text1"/>
        </w:rPr>
        <w:t>N</w:t>
      </w:r>
      <w:r>
        <w:rPr>
          <w:color w:val="000000" w:themeColor="text1"/>
          <w:vertAlign w:val="subscript"/>
        </w:rPr>
        <w:t>area</w:t>
      </w:r>
      <w:r>
        <w:rPr>
          <w:color w:val="000000" w:themeColor="text1"/>
        </w:rPr>
        <w:t xml:space="preserve"> was </w:t>
      </w:r>
      <w:ins w:id="368" w:author="Perkowski, Evan A" w:date="2023-01-04T15:49:00Z">
        <w:r>
          <w:rPr>
            <w:color w:val="000000" w:themeColor="text1"/>
          </w:rPr>
          <w:t>marginally</w:t>
        </w:r>
        <w:r>
          <w:rPr>
            <w:color w:val="000000" w:themeColor="text1"/>
          </w:rPr>
          <w:t xml:space="preserve"> </w:t>
        </w:r>
      </w:ins>
      <w:r>
        <w:rPr>
          <w:color w:val="000000" w:themeColor="text1"/>
        </w:rPr>
        <w:t xml:space="preserve">larger in </w:t>
      </w:r>
      <w:r>
        <w:t xml:space="preserve">N-fixing species </w:t>
      </w:r>
      <w:r>
        <w:rPr>
          <w:color w:val="000000" w:themeColor="text1"/>
        </w:rPr>
        <w:t>(</w:t>
      </w:r>
      <w:ins w:id="369" w:author="Perkowski, Evan A" w:date="2023-01-04T15:49:00Z">
        <w:r>
          <w:rPr>
            <w:color w:val="000000" w:themeColor="text1"/>
          </w:rPr>
          <w:t xml:space="preserve">p=0.071; </w:t>
        </w:r>
      </w:ins>
      <w:r>
        <w:rPr>
          <w:color w:val="000000" w:themeColor="text1"/>
        </w:rPr>
        <w:t>Table 5; Fig. 5). There was no apparent effect of soil moisture</w:t>
      </w:r>
      <w:ins w:id="370" w:author="Perkowski, Evan A" w:date="2023-01-04T15:49:00Z">
        <w:r>
          <w:rPr>
            <w:color w:val="000000" w:themeColor="text1"/>
          </w:rPr>
          <w:t xml:space="preserve"> (p=0.782)</w:t>
        </w:r>
      </w:ins>
      <w:r>
        <w:rPr>
          <w:color w:val="000000" w:themeColor="text1"/>
        </w:rPr>
        <w:t>, soil nitrogen availability</w:t>
      </w:r>
      <w:ins w:id="371" w:author="Perkowski, Evan A" w:date="2023-01-04T15:49:00Z">
        <w:r>
          <w:rPr>
            <w:color w:val="000000" w:themeColor="text1"/>
          </w:rPr>
          <w:t xml:space="preserve"> (p=0.779)</w:t>
        </w:r>
      </w:ins>
      <w:r>
        <w:rPr>
          <w:color w:val="000000" w:themeColor="text1"/>
        </w:rPr>
        <w:t xml:space="preserve">, or photosynthetic pathway on </w:t>
      </w:r>
      <w:r>
        <w:rPr>
          <w:i/>
          <w:iCs/>
          <w:color w:val="000000" w:themeColor="text1"/>
        </w:rPr>
        <w:t>N</w:t>
      </w:r>
      <w:r>
        <w:rPr>
          <w:color w:val="000000" w:themeColor="text1"/>
          <w:vertAlign w:val="subscript"/>
        </w:rPr>
        <w:t>area</w:t>
      </w:r>
      <w:r>
        <w:rPr>
          <w:color w:val="000000" w:themeColor="text1"/>
        </w:rPr>
        <w:t xml:space="preserve"> (</w:t>
      </w:r>
      <w:ins w:id="372" w:author="Perkowski, Evan A" w:date="2023-01-04T15:49:00Z">
        <w:r>
          <w:rPr>
            <w:color w:val="000000" w:themeColor="text1"/>
          </w:rPr>
          <w:t xml:space="preserve">p=0.117; </w:t>
        </w:r>
      </w:ins>
      <w:r>
        <w:rPr>
          <w:color w:val="000000" w:themeColor="text1"/>
        </w:rPr>
        <w:t>Table 5).</w:t>
      </w:r>
    </w:p>
    <w:p w14:paraId="00096397" w14:textId="64618FD2" w:rsidR="00C7309F" w:rsidRDefault="00C7309F" w:rsidP="00C7309F">
      <w:pPr>
        <w:spacing w:line="480" w:lineRule="auto"/>
        <w:ind w:firstLine="720"/>
        <w:rPr>
          <w:color w:val="000000" w:themeColor="text1"/>
        </w:rPr>
      </w:pPr>
      <w:r>
        <w:rPr>
          <w:color w:val="000000" w:themeColor="text1"/>
        </w:rPr>
        <w:t>Increasing soil nitrogen availability</w:t>
      </w:r>
      <w:ins w:id="373" w:author="Perkowski, Evan A" w:date="2023-01-04T15:53:00Z">
        <w:r>
          <w:rPr>
            <w:color w:val="000000" w:themeColor="text1"/>
          </w:rPr>
          <w:t xml:space="preserve"> and soil moisture each</w:t>
        </w:r>
      </w:ins>
      <w:r>
        <w:rPr>
          <w:color w:val="000000" w:themeColor="text1"/>
        </w:rPr>
        <w:t xml:space="preserve"> had a positive effect on </w:t>
      </w:r>
      <w:r>
        <w:rPr>
          <w:i/>
          <w:iCs/>
          <w:color w:val="000000" w:themeColor="text1"/>
        </w:rPr>
        <w:t>N</w:t>
      </w:r>
      <w:r>
        <w:rPr>
          <w:color w:val="000000" w:themeColor="text1"/>
          <w:vertAlign w:val="subscript"/>
        </w:rPr>
        <w:t>mass</w:t>
      </w:r>
      <w:ins w:id="374" w:author="Perkowski, Evan A" w:date="2023-01-04T15:53:00Z">
        <w:r>
          <w:rPr>
            <w:color w:val="000000" w:themeColor="text1"/>
          </w:rPr>
          <w:t xml:space="preserve"> (</w:t>
        </w:r>
        <w:proofErr w:type="spellStart"/>
        <w:r>
          <w:rPr>
            <w:color w:val="000000" w:themeColor="text1"/>
          </w:rPr>
          <w:t>p</w:t>
        </w:r>
        <w:r>
          <w:rPr>
            <w:color w:val="000000" w:themeColor="text1"/>
            <w:vertAlign w:val="subscript"/>
          </w:rPr>
          <w:t>nitrogen</w:t>
        </w:r>
        <w:proofErr w:type="spellEnd"/>
        <w:r>
          <w:rPr>
            <w:color w:val="000000" w:themeColor="text1"/>
          </w:rPr>
          <w:t xml:space="preserve">&lt;0.001; </w:t>
        </w:r>
        <w:proofErr w:type="spellStart"/>
        <w:r>
          <w:rPr>
            <w:color w:val="000000" w:themeColor="text1"/>
          </w:rPr>
          <w:t>p</w:t>
        </w:r>
        <w:r>
          <w:rPr>
            <w:color w:val="000000" w:themeColor="text1"/>
            <w:vertAlign w:val="subscript"/>
          </w:rPr>
          <w:t>moisture</w:t>
        </w:r>
        <w:proofErr w:type="spellEnd"/>
        <w:r>
          <w:rPr>
            <w:color w:val="000000" w:themeColor="text1"/>
          </w:rPr>
          <w:t>=0.0</w:t>
        </w:r>
      </w:ins>
      <w:ins w:id="375" w:author="Perkowski, Evan A" w:date="2023-01-04T15:54:00Z">
        <w:r>
          <w:rPr>
            <w:color w:val="000000" w:themeColor="text1"/>
          </w:rPr>
          <w:t>25; Table 5; Fig. 5)</w:t>
        </w:r>
      </w:ins>
      <w:r>
        <w:rPr>
          <w:color w:val="000000" w:themeColor="text1"/>
        </w:rPr>
        <w:t xml:space="preserve">, while increasing </w:t>
      </w:r>
      <w:r>
        <w:rPr>
          <w:i/>
          <w:iCs/>
          <w:color w:val="000000" w:themeColor="text1"/>
        </w:rPr>
        <w:t>M</w:t>
      </w:r>
      <w:r>
        <w:rPr>
          <w:color w:val="000000" w:themeColor="text1"/>
          <w:vertAlign w:val="subscript"/>
        </w:rPr>
        <w:t>area</w:t>
      </w:r>
      <w:r>
        <w:rPr>
          <w:color w:val="000000" w:themeColor="text1"/>
        </w:rPr>
        <w:t xml:space="preserve"> had a negative effect on </w:t>
      </w:r>
      <w:r>
        <w:rPr>
          <w:i/>
          <w:iCs/>
          <w:color w:val="000000" w:themeColor="text1"/>
        </w:rPr>
        <w:t>N</w:t>
      </w:r>
      <w:r>
        <w:rPr>
          <w:color w:val="000000" w:themeColor="text1"/>
          <w:vertAlign w:val="subscript"/>
        </w:rPr>
        <w:t>mass</w:t>
      </w:r>
      <w:r>
        <w:rPr>
          <w:color w:val="000000" w:themeColor="text1"/>
        </w:rPr>
        <w:t xml:space="preserve"> (</w:t>
      </w:r>
      <w:ins w:id="376" w:author="Perkowski, Evan A" w:date="2023-01-04T15:54:00Z">
        <w:r>
          <w:rPr>
            <w:color w:val="000000" w:themeColor="text1"/>
          </w:rPr>
          <w:t xml:space="preserve">p&lt;0.001; </w:t>
        </w:r>
      </w:ins>
      <w:r>
        <w:rPr>
          <w:color w:val="000000" w:themeColor="text1"/>
        </w:rPr>
        <w:t xml:space="preserve">Table 5; Fig. 5). Model results </w:t>
      </w:r>
      <w:ins w:id="377" w:author="Perkowski, Evan A" w:date="2023-01-04T15:54:00Z">
        <w:r>
          <w:rPr>
            <w:color w:val="000000" w:themeColor="text1"/>
          </w:rPr>
          <w:t xml:space="preserve">also </w:t>
        </w:r>
      </w:ins>
      <w:r>
        <w:rPr>
          <w:color w:val="000000" w:themeColor="text1"/>
        </w:rPr>
        <w:t xml:space="preserve">suggested that </w:t>
      </w:r>
      <w:r>
        <w:rPr>
          <w:i/>
          <w:iCs/>
          <w:color w:val="000000" w:themeColor="text1"/>
        </w:rPr>
        <w:t>N</w:t>
      </w:r>
      <w:r>
        <w:rPr>
          <w:color w:val="000000" w:themeColor="text1"/>
          <w:vertAlign w:val="subscript"/>
        </w:rPr>
        <w:t>mass</w:t>
      </w:r>
      <w:r>
        <w:rPr>
          <w:color w:val="000000" w:themeColor="text1"/>
        </w:rPr>
        <w:t xml:space="preserve"> was larger in </w:t>
      </w:r>
      <w:r>
        <w:t xml:space="preserve">N-fixing species </w:t>
      </w:r>
      <w:r>
        <w:rPr>
          <w:color w:val="000000" w:themeColor="text1"/>
        </w:rPr>
        <w:t>and in C</w:t>
      </w:r>
      <w:r>
        <w:rPr>
          <w:color w:val="000000" w:themeColor="text1"/>
          <w:vertAlign w:val="subscript"/>
        </w:rPr>
        <w:t>3</w:t>
      </w:r>
      <w:r>
        <w:rPr>
          <w:color w:val="000000" w:themeColor="text1"/>
        </w:rPr>
        <w:t xml:space="preserve"> species (</w:t>
      </w:r>
      <w:ins w:id="378" w:author="Perkowski, Evan A" w:date="2023-01-04T15:54:00Z">
        <w:r>
          <w:rPr>
            <w:color w:val="000000" w:themeColor="text1"/>
          </w:rPr>
          <w:t xml:space="preserve">p=0.001; </w:t>
        </w:r>
      </w:ins>
      <w:r>
        <w:rPr>
          <w:color w:val="000000" w:themeColor="text1"/>
        </w:rPr>
        <w:t>Table 5; Fig. 5)</w:t>
      </w:r>
      <w:ins w:id="379" w:author="Perkowski, Evan A" w:date="2023-01-04T15:55:00Z">
        <w:r>
          <w:rPr>
            <w:color w:val="000000" w:themeColor="text1"/>
          </w:rPr>
          <w:t xml:space="preserve"> and in C</w:t>
        </w:r>
        <w:r>
          <w:rPr>
            <w:color w:val="000000" w:themeColor="text1"/>
            <w:vertAlign w:val="subscript"/>
          </w:rPr>
          <w:t>3</w:t>
        </w:r>
        <w:r>
          <w:rPr>
            <w:color w:val="000000" w:themeColor="text1"/>
          </w:rPr>
          <w:t xml:space="preserve"> species (p&lt;0.001; Table 5; Fig. 5)</w:t>
        </w:r>
      </w:ins>
      <w:r>
        <w:rPr>
          <w:color w:val="000000" w:themeColor="text1"/>
        </w:rPr>
        <w:t xml:space="preserve">. There was no apparent effect of </w:t>
      </w:r>
      <w:r w:rsidRPr="000B0353">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ins w:id="380" w:author="Perkowski, Evan A" w:date="2023-01-04T15:55:00Z">
        <w:r>
          <w:rPr>
            <w:color w:val="000000" w:themeColor="text1"/>
          </w:rPr>
          <w:t xml:space="preserve">p=0.215; </w:t>
        </w:r>
      </w:ins>
      <w:r>
        <w:rPr>
          <w:color w:val="000000" w:themeColor="text1"/>
        </w:rPr>
        <w:t>Table 5).</w:t>
      </w:r>
    </w:p>
    <w:p w14:paraId="3DC14ECD" w14:textId="5C2D2A60" w:rsidR="00C7309F" w:rsidRDefault="00C7309F" w:rsidP="00C7309F">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Pr="000B0353">
        <w:rPr>
          <w:i/>
          <w:iCs/>
          <w:color w:val="000000" w:themeColor="text1"/>
          <w:lang w:val="el-GR"/>
        </w:rPr>
        <w:t>χ</w:t>
      </w:r>
      <w:ins w:id="381" w:author="Perkowski, Evan A" w:date="2023-01-04T15:56:00Z">
        <w:r>
          <w:rPr>
            <w:color w:val="000000" w:themeColor="text1"/>
          </w:rPr>
          <w:t xml:space="preserve"> (p&lt;0.001; Table 5; Fig. 5)</w:t>
        </w:r>
      </w:ins>
      <w:r>
        <w:rPr>
          <w:color w:val="000000" w:themeColor="text1"/>
        </w:rPr>
        <w:t>, soil nitrogen availability</w:t>
      </w:r>
      <w:ins w:id="382" w:author="Perkowski, Evan A" w:date="2023-01-04T15:56:00Z">
        <w:r>
          <w:rPr>
            <w:color w:val="000000" w:themeColor="text1"/>
          </w:rPr>
          <w:t xml:space="preserve"> (p&lt;0.001; Table 5; Fig. 5)</w:t>
        </w:r>
      </w:ins>
      <w:r>
        <w:rPr>
          <w:color w:val="000000" w:themeColor="text1"/>
        </w:rPr>
        <w:t>, and soil moisture (</w:t>
      </w:r>
      <w:ins w:id="383" w:author="Perkowski, Evan A" w:date="2023-01-04T15:56:00Z">
        <w:r>
          <w:rPr>
            <w:color w:val="000000" w:themeColor="text1"/>
          </w:rPr>
          <w:t xml:space="preserve">p=0.008; </w:t>
        </w:r>
      </w:ins>
      <w:r>
        <w:rPr>
          <w:color w:val="000000" w:themeColor="text1"/>
        </w:rPr>
        <w:t xml:space="preserve">Table 5; Fig. 5). There was no apparent effect of </w:t>
      </w:r>
      <w:del w:id="384" w:author="Perkowski, Evan A" w:date="2023-01-04T15:56:00Z">
        <w:r w:rsidDel="00292819">
          <w:rPr>
            <w:color w:val="000000" w:themeColor="text1"/>
          </w:rPr>
          <w:delText xml:space="preserve">photosynthetic pathway or </w:delText>
        </w:r>
      </w:del>
      <w:r>
        <w:rPr>
          <w:color w:val="000000" w:themeColor="text1"/>
        </w:rPr>
        <w:t xml:space="preserve">ability to associate with symbiotic nitrogen-fixing bacteria on </w:t>
      </w:r>
      <w:r>
        <w:rPr>
          <w:i/>
          <w:iCs/>
          <w:color w:val="000000" w:themeColor="text1"/>
        </w:rPr>
        <w:t>M</w:t>
      </w:r>
      <w:r>
        <w:rPr>
          <w:color w:val="000000" w:themeColor="text1"/>
          <w:vertAlign w:val="subscript"/>
        </w:rPr>
        <w:t>area</w:t>
      </w:r>
      <w:r>
        <w:rPr>
          <w:color w:val="000000" w:themeColor="text1"/>
        </w:rPr>
        <w:t xml:space="preserve"> (</w:t>
      </w:r>
      <w:ins w:id="385" w:author="Perkowski, Evan A" w:date="2023-01-04T15:57:00Z">
        <w:r w:rsidR="00292819">
          <w:rPr>
            <w:color w:val="000000" w:themeColor="text1"/>
          </w:rPr>
          <w:t xml:space="preserve">p=0.749; </w:t>
        </w:r>
      </w:ins>
      <w:r>
        <w:rPr>
          <w:color w:val="000000" w:themeColor="text1"/>
        </w:rPr>
        <w:t>Table 5)</w:t>
      </w:r>
      <w:ins w:id="386" w:author="Perkowski, Evan A" w:date="2023-01-04T15:57:00Z">
        <w:r w:rsidR="00292819">
          <w:rPr>
            <w:color w:val="000000" w:themeColor="text1"/>
          </w:rPr>
          <w:t>, but C</w:t>
        </w:r>
        <w:r w:rsidR="00292819">
          <w:rPr>
            <w:color w:val="000000" w:themeColor="text1"/>
            <w:vertAlign w:val="subscript"/>
          </w:rPr>
          <w:t>3</w:t>
        </w:r>
        <w:r w:rsidR="00292819">
          <w:rPr>
            <w:color w:val="000000" w:themeColor="text1"/>
          </w:rPr>
          <w:t xml:space="preserve"> species did generally have larger </w:t>
        </w:r>
        <w:r w:rsidR="00292819">
          <w:rPr>
            <w:i/>
            <w:iCs/>
            <w:color w:val="000000" w:themeColor="text1"/>
          </w:rPr>
          <w:t>M</w:t>
        </w:r>
        <w:r w:rsidR="00292819">
          <w:rPr>
            <w:color w:val="000000" w:themeColor="text1"/>
            <w:vertAlign w:val="subscript"/>
          </w:rPr>
          <w:t>area</w:t>
        </w:r>
        <w:r w:rsidR="00292819">
          <w:rPr>
            <w:color w:val="000000" w:themeColor="text1"/>
          </w:rPr>
          <w:t xml:space="preserve"> than C</w:t>
        </w:r>
        <w:r w:rsidR="00292819">
          <w:rPr>
            <w:color w:val="000000" w:themeColor="text1"/>
            <w:vertAlign w:val="subscript"/>
          </w:rPr>
          <w:t>4</w:t>
        </w:r>
        <w:r w:rsidR="00292819">
          <w:rPr>
            <w:color w:val="000000" w:themeColor="text1"/>
          </w:rPr>
          <w:t xml:space="preserve"> species (p=0.008; Table 5; Fig. 5)</w:t>
        </w:r>
      </w:ins>
      <w:r>
        <w:rPr>
          <w:color w:val="000000" w:themeColor="text1"/>
        </w:rPr>
        <w:t>.</w:t>
      </w:r>
    </w:p>
    <w:p w14:paraId="4BA3A6FF" w14:textId="11C63296" w:rsidR="00292819" w:rsidRPr="00292819" w:rsidRDefault="00C7309F" w:rsidP="00C7309F">
      <w:pPr>
        <w:spacing w:line="480" w:lineRule="auto"/>
        <w:ind w:firstLine="720"/>
        <w:rPr>
          <w:ins w:id="387" w:author="Perkowski, Evan A" w:date="2023-01-04T15:58:00Z"/>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w:t>
      </w:r>
      <w:ins w:id="388" w:author="Perkowski, Evan A" w:date="2023-01-04T15:58:00Z">
        <w:r w:rsidR="00292819">
          <w:rPr>
            <w:color w:val="000000" w:themeColor="text1"/>
          </w:rPr>
          <w:t xml:space="preserve">strong </w:t>
        </w:r>
      </w:ins>
      <w:r>
        <w:rPr>
          <w:color w:val="000000" w:themeColor="text1"/>
        </w:rPr>
        <w:t>negative effect of increasing soil nitrogen availability</w:t>
      </w:r>
      <w:ins w:id="389" w:author="Perkowski, Evan A" w:date="2023-01-04T15:58:00Z">
        <w:r w:rsidR="00292819">
          <w:rPr>
            <w:color w:val="000000" w:themeColor="text1"/>
          </w:rPr>
          <w:t xml:space="preserve"> (p&lt;0.001; Table 5; Fig. 5) soil moisture (p=0.009; Table 5; Fig. 5)</w:t>
        </w:r>
      </w:ins>
      <w:ins w:id="390" w:author="Perkowski, Evan A" w:date="2023-01-04T15:59:00Z">
        <w:r w:rsidR="00292819">
          <w:rPr>
            <w:color w:val="000000" w:themeColor="text1"/>
          </w:rPr>
          <w:t xml:space="preserve">, and vapor pressure deficit (p=0.005; Table 5; Fig. 5). While </w:t>
        </w:r>
        <w:r w:rsidR="00292819">
          <w:rPr>
            <w:i/>
            <w:iCs/>
            <w:color w:val="000000" w:themeColor="text1"/>
            <w:lang w:val="el-GR"/>
          </w:rPr>
          <w:t>β</w:t>
        </w:r>
        <w:r w:rsidR="00292819">
          <w:rPr>
            <w:color w:val="000000" w:themeColor="text1"/>
          </w:rPr>
          <w:t xml:space="preserve"> did not generally differ between nitrogen-fixing and non-fixing species (p=0.451; Tab</w:t>
        </w:r>
      </w:ins>
      <w:ins w:id="391" w:author="Perkowski, Evan A" w:date="2023-01-04T16:00:00Z">
        <w:r w:rsidR="00292819">
          <w:rPr>
            <w:color w:val="000000" w:themeColor="text1"/>
          </w:rPr>
          <w:t xml:space="preserve">le 5), model results indicated generally larger </w:t>
        </w:r>
        <w:r w:rsidR="00292819">
          <w:rPr>
            <w:i/>
            <w:iCs/>
            <w:color w:val="000000" w:themeColor="text1"/>
            <w:lang w:val="el-GR"/>
          </w:rPr>
          <w:t>β</w:t>
        </w:r>
        <w:r w:rsidR="00292819">
          <w:rPr>
            <w:color w:val="000000" w:themeColor="text1"/>
          </w:rPr>
          <w:t xml:space="preserve"> values in C</w:t>
        </w:r>
        <w:r w:rsidR="00292819">
          <w:rPr>
            <w:color w:val="000000" w:themeColor="text1"/>
            <w:vertAlign w:val="subscript"/>
          </w:rPr>
          <w:t>3</w:t>
        </w:r>
        <w:r w:rsidR="00292819">
          <w:rPr>
            <w:color w:val="000000" w:themeColor="text1"/>
          </w:rPr>
          <w:t xml:space="preserve"> species (p&lt;0.001; Table 5; Fig. 5).</w:t>
        </w:r>
      </w:ins>
    </w:p>
    <w:p w14:paraId="3BD8C108" w14:textId="79F0C953" w:rsidR="003B2720" w:rsidRDefault="00292819" w:rsidP="00292819">
      <w:pPr>
        <w:spacing w:line="480" w:lineRule="auto"/>
        <w:ind w:firstLine="720"/>
        <w:rPr>
          <w:color w:val="000000" w:themeColor="text1"/>
        </w:rPr>
      </w:pPr>
      <w:ins w:id="392" w:author="Perkowski, Evan A" w:date="2023-01-04T16:01:00Z">
        <w:r>
          <w:rPr>
            <w:color w:val="000000" w:themeColor="text1"/>
          </w:rPr>
          <w:t>Increasing soil moisture was positively related to increasing soil nitrogen availability and negatively correlated with soil nitrogen availability (p&lt;0.001 in both cases; Table 5; Fig. 5).</w:t>
        </w:r>
      </w:ins>
      <w:r w:rsidR="003B2720">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EA4B70"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EA4B70" w:rsidRDefault="003F607E" w:rsidP="006738DC">
            <w:pPr>
              <w:rPr>
                <w:b/>
                <w:bCs/>
                <w:color w:val="000000" w:themeColor="text1"/>
              </w:rPr>
            </w:pPr>
            <w:r w:rsidRPr="00EA4B70">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EA4B70" w:rsidRDefault="003F607E" w:rsidP="006738DC">
            <w:pPr>
              <w:rPr>
                <w:b/>
                <w:bCs/>
                <w:color w:val="000000" w:themeColor="text1"/>
              </w:rPr>
            </w:pPr>
            <w:r w:rsidRPr="00EA4B70">
              <w:rPr>
                <w:b/>
                <w:bCs/>
                <w:color w:val="00000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EA4B70" w:rsidRDefault="003F607E" w:rsidP="006738DC">
            <w:pPr>
              <w:rPr>
                <w:b/>
                <w:bCs/>
                <w:color w:val="000000" w:themeColor="text1"/>
              </w:rPr>
            </w:pPr>
            <w:r w:rsidRPr="00EA4B70">
              <w:rPr>
                <w:b/>
                <w:bCs/>
                <w:color w:val="000000"/>
              </w:rPr>
              <w:t>p-value</w:t>
            </w:r>
          </w:p>
        </w:tc>
      </w:tr>
      <w:tr w:rsidR="00DA56AF" w:rsidRPr="00EA4B70" w14:paraId="00721A18" w14:textId="77777777" w:rsidTr="006738DC">
        <w:trPr>
          <w:jc w:val="center"/>
        </w:trPr>
        <w:tc>
          <w:tcPr>
            <w:tcW w:w="2371" w:type="dxa"/>
            <w:vMerge w:val="restart"/>
            <w:tcBorders>
              <w:top w:val="nil"/>
              <w:left w:val="nil"/>
              <w:bottom w:val="nil"/>
              <w:right w:val="nil"/>
            </w:tcBorders>
          </w:tcPr>
          <w:p w14:paraId="60768F50" w14:textId="77777777" w:rsidR="00DA56AF" w:rsidRDefault="00DA56AF" w:rsidP="00DA56AF">
            <w:pPr>
              <w:spacing w:line="276" w:lineRule="auto"/>
              <w:rPr>
                <w:b/>
                <w:bCs/>
                <w:color w:val="000000"/>
                <w:vertAlign w:val="subscript"/>
              </w:rPr>
            </w:pPr>
            <w:r w:rsidRPr="00EA4B70">
              <w:rPr>
                <w:b/>
                <w:bCs/>
                <w:i/>
                <w:iCs/>
                <w:color w:val="000000"/>
              </w:rPr>
              <w:t>N</w:t>
            </w:r>
            <w:r w:rsidRPr="00EA4B70">
              <w:rPr>
                <w:b/>
                <w:bCs/>
                <w:color w:val="000000"/>
                <w:vertAlign w:val="subscript"/>
              </w:rPr>
              <w:t>area</w:t>
            </w:r>
          </w:p>
          <w:p w14:paraId="61CA399F" w14:textId="2F7EAF77"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0.7</w:t>
            </w:r>
            <w:r>
              <w:rPr>
                <w:color w:val="000000"/>
              </w:rPr>
              <w:t>6</w:t>
            </w:r>
          </w:p>
          <w:p w14:paraId="0BFE5C7C" w14:textId="69314E67" w:rsidR="00DA56AF" w:rsidRPr="00EA4B70" w:rsidRDefault="00DA56AF" w:rsidP="00DA56AF">
            <w:pPr>
              <w:spacing w:line="276" w:lineRule="auto"/>
              <w:ind w:left="254"/>
              <w:rPr>
                <w:b/>
                <w:bCs/>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0.92</w:t>
            </w:r>
          </w:p>
        </w:tc>
        <w:tc>
          <w:tcPr>
            <w:tcW w:w="1749" w:type="dxa"/>
            <w:tcBorders>
              <w:top w:val="nil"/>
              <w:left w:val="nil"/>
              <w:bottom w:val="nil"/>
              <w:right w:val="nil"/>
            </w:tcBorders>
            <w:vAlign w:val="center"/>
          </w:tcPr>
          <w:p w14:paraId="382EBD4A" w14:textId="77777777" w:rsidR="00DA56AF" w:rsidRPr="00EA4B70" w:rsidRDefault="00DA56AF" w:rsidP="00DA56AF">
            <w:pPr>
              <w:spacing w:line="276" w:lineRule="auto"/>
              <w:rPr>
                <w:color w:val="000000" w:themeColor="text1"/>
              </w:rPr>
            </w:pPr>
            <w:r w:rsidRPr="00EA4B70">
              <w:rPr>
                <w:i/>
                <w:iCs/>
                <w:color w:val="000000"/>
                <w:lang w:val="el-GR"/>
              </w:rPr>
              <w:t>χ</w:t>
            </w:r>
          </w:p>
        </w:tc>
        <w:tc>
          <w:tcPr>
            <w:tcW w:w="1455" w:type="dxa"/>
            <w:tcBorders>
              <w:top w:val="nil"/>
              <w:left w:val="nil"/>
              <w:bottom w:val="nil"/>
              <w:right w:val="nil"/>
            </w:tcBorders>
            <w:vAlign w:val="bottom"/>
          </w:tcPr>
          <w:p w14:paraId="74209B38" w14:textId="5B2FF73C" w:rsidR="00DA56AF" w:rsidRPr="00DA56AF" w:rsidRDefault="00DA56AF" w:rsidP="00DA56AF">
            <w:pPr>
              <w:spacing w:line="276" w:lineRule="auto"/>
              <w:jc w:val="right"/>
              <w:rPr>
                <w:color w:val="000000" w:themeColor="text1"/>
              </w:rPr>
            </w:pPr>
            <w:r w:rsidRPr="00DA56AF">
              <w:rPr>
                <w:color w:val="000000"/>
              </w:rPr>
              <w:t>-0.141</w:t>
            </w:r>
          </w:p>
        </w:tc>
        <w:tc>
          <w:tcPr>
            <w:tcW w:w="1095" w:type="dxa"/>
            <w:tcBorders>
              <w:top w:val="nil"/>
              <w:left w:val="nil"/>
              <w:bottom w:val="nil"/>
              <w:right w:val="nil"/>
            </w:tcBorders>
            <w:vAlign w:val="bottom"/>
          </w:tcPr>
          <w:p w14:paraId="21EF9D4B" w14:textId="7BC5C017" w:rsidR="00DA56AF" w:rsidRPr="00DA56AF" w:rsidRDefault="00DA56AF" w:rsidP="00DA56AF">
            <w:pPr>
              <w:spacing w:line="276" w:lineRule="auto"/>
              <w:jc w:val="right"/>
              <w:rPr>
                <w:b/>
                <w:bCs/>
                <w:i/>
                <w:iCs/>
                <w:color w:val="000000" w:themeColor="text1"/>
              </w:rPr>
            </w:pPr>
            <w:r w:rsidRPr="00DA56AF">
              <w:rPr>
                <w:b/>
                <w:bCs/>
                <w:color w:val="000000"/>
              </w:rPr>
              <w:t>&lt;0.001</w:t>
            </w:r>
          </w:p>
        </w:tc>
      </w:tr>
      <w:tr w:rsidR="00DA56AF" w:rsidRPr="00EA4B70" w14:paraId="7AC9F749" w14:textId="77777777" w:rsidTr="006738DC">
        <w:trPr>
          <w:jc w:val="center"/>
        </w:trPr>
        <w:tc>
          <w:tcPr>
            <w:tcW w:w="2371" w:type="dxa"/>
            <w:vMerge/>
            <w:tcBorders>
              <w:top w:val="nil"/>
              <w:left w:val="nil"/>
              <w:bottom w:val="nil"/>
              <w:right w:val="nil"/>
            </w:tcBorders>
          </w:tcPr>
          <w:p w14:paraId="345FC803"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988E4E5" w14:textId="77777777" w:rsidR="00DA56AF" w:rsidRPr="00EA4B70" w:rsidRDefault="00DA56AF" w:rsidP="00DA56AF">
            <w:pPr>
              <w:spacing w:line="276" w:lineRule="auto"/>
              <w:rPr>
                <w:color w:val="000000" w:themeColor="text1"/>
              </w:rPr>
            </w:pPr>
            <w:r w:rsidRPr="00EA4B70">
              <w:rPr>
                <w:i/>
                <w:iCs/>
                <w:color w:val="000000"/>
              </w:rPr>
              <w:t>Soil N</w:t>
            </w:r>
          </w:p>
        </w:tc>
        <w:tc>
          <w:tcPr>
            <w:tcW w:w="1455" w:type="dxa"/>
            <w:tcBorders>
              <w:top w:val="nil"/>
              <w:left w:val="nil"/>
              <w:bottom w:val="nil"/>
              <w:right w:val="nil"/>
            </w:tcBorders>
            <w:vAlign w:val="bottom"/>
          </w:tcPr>
          <w:p w14:paraId="73C2074F" w14:textId="4C39BEA5"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59F493F" w14:textId="4B8C794E" w:rsidR="00DA56AF" w:rsidRPr="00DA56AF" w:rsidRDefault="00DA56AF" w:rsidP="00DA56AF">
            <w:pPr>
              <w:spacing w:line="276" w:lineRule="auto"/>
              <w:jc w:val="right"/>
              <w:rPr>
                <w:color w:val="000000" w:themeColor="text1"/>
              </w:rPr>
            </w:pPr>
            <w:r w:rsidRPr="00DA56AF">
              <w:rPr>
                <w:color w:val="000000"/>
              </w:rPr>
              <w:t>0.779</w:t>
            </w:r>
          </w:p>
        </w:tc>
      </w:tr>
      <w:tr w:rsidR="00DA56AF" w:rsidRPr="00EA4B70" w14:paraId="06010260" w14:textId="77777777" w:rsidTr="006738DC">
        <w:trPr>
          <w:jc w:val="center"/>
        </w:trPr>
        <w:tc>
          <w:tcPr>
            <w:tcW w:w="2371" w:type="dxa"/>
            <w:vMerge/>
            <w:tcBorders>
              <w:top w:val="nil"/>
              <w:left w:val="nil"/>
              <w:bottom w:val="nil"/>
              <w:right w:val="nil"/>
            </w:tcBorders>
          </w:tcPr>
          <w:p w14:paraId="3120A00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BA83E21" w14:textId="0D2F8139" w:rsidR="00DA56AF" w:rsidRPr="00EA4B70" w:rsidRDefault="00DA56AF" w:rsidP="00DA56AF">
            <w:pPr>
              <w:spacing w:line="276" w:lineRule="auto"/>
              <w:rPr>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0644F0F" w14:textId="676F981E"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339A878" w14:textId="091109A8" w:rsidR="00DA56AF" w:rsidRPr="00DA56AF" w:rsidRDefault="00DA56AF" w:rsidP="00DA56AF">
            <w:pPr>
              <w:spacing w:line="276" w:lineRule="auto"/>
              <w:jc w:val="right"/>
              <w:rPr>
                <w:color w:val="000000" w:themeColor="text1"/>
              </w:rPr>
            </w:pPr>
            <w:r w:rsidRPr="00DA56AF">
              <w:rPr>
                <w:color w:val="000000"/>
              </w:rPr>
              <w:t>0.782</w:t>
            </w:r>
          </w:p>
        </w:tc>
      </w:tr>
      <w:tr w:rsidR="00DA56AF" w:rsidRPr="00EA4B70" w14:paraId="7A7C9BD3" w14:textId="77777777" w:rsidTr="006738DC">
        <w:trPr>
          <w:jc w:val="center"/>
        </w:trPr>
        <w:tc>
          <w:tcPr>
            <w:tcW w:w="2371" w:type="dxa"/>
            <w:vMerge/>
            <w:tcBorders>
              <w:top w:val="nil"/>
              <w:left w:val="nil"/>
              <w:bottom w:val="nil"/>
              <w:right w:val="nil"/>
            </w:tcBorders>
          </w:tcPr>
          <w:p w14:paraId="2D5BB995"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2EB57A8" w14:textId="378D4486" w:rsidR="00DA56AF" w:rsidRPr="00EA4B70" w:rsidRDefault="00DA56AF" w:rsidP="00DA56AF">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098E894C" w14:textId="03411A35" w:rsidR="00DA56AF" w:rsidRPr="00DA56AF" w:rsidRDefault="00DA56AF" w:rsidP="00DA56AF">
            <w:pPr>
              <w:spacing w:line="276" w:lineRule="auto"/>
              <w:jc w:val="right"/>
              <w:rPr>
                <w:color w:val="000000"/>
              </w:rPr>
            </w:pPr>
            <w:r w:rsidRPr="00DA56AF">
              <w:rPr>
                <w:color w:val="000000"/>
              </w:rPr>
              <w:t>0.608</w:t>
            </w:r>
          </w:p>
        </w:tc>
        <w:tc>
          <w:tcPr>
            <w:tcW w:w="1095" w:type="dxa"/>
            <w:tcBorders>
              <w:top w:val="nil"/>
              <w:left w:val="nil"/>
              <w:bottom w:val="nil"/>
              <w:right w:val="nil"/>
            </w:tcBorders>
            <w:vAlign w:val="bottom"/>
          </w:tcPr>
          <w:p w14:paraId="3C35E41A" w14:textId="0849BEDA"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28C878" w14:textId="77777777" w:rsidTr="00C7309F">
        <w:trPr>
          <w:jc w:val="center"/>
        </w:trPr>
        <w:tc>
          <w:tcPr>
            <w:tcW w:w="2371" w:type="dxa"/>
            <w:vMerge/>
            <w:tcBorders>
              <w:top w:val="nil"/>
              <w:left w:val="nil"/>
              <w:bottom w:val="nil"/>
              <w:right w:val="nil"/>
            </w:tcBorders>
          </w:tcPr>
          <w:p w14:paraId="02A2AE2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5FF9FC7" w14:textId="418A9495" w:rsidR="00DA56AF" w:rsidRPr="00EA4B70" w:rsidRDefault="00DA56AF" w:rsidP="00DA56AF">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5" w:type="dxa"/>
            <w:tcBorders>
              <w:top w:val="nil"/>
              <w:left w:val="nil"/>
              <w:bottom w:val="nil"/>
              <w:right w:val="nil"/>
            </w:tcBorders>
            <w:vAlign w:val="bottom"/>
          </w:tcPr>
          <w:p w14:paraId="2AA16313" w14:textId="69F0411B" w:rsidR="00DA56AF" w:rsidRPr="00DA56AF" w:rsidRDefault="00DA56AF" w:rsidP="00DA56AF">
            <w:pPr>
              <w:spacing w:line="276" w:lineRule="auto"/>
              <w:jc w:val="right"/>
              <w:rPr>
                <w:color w:val="000000"/>
              </w:rPr>
            </w:pPr>
            <w:r w:rsidRPr="00DA56AF">
              <w:rPr>
                <w:color w:val="000000"/>
              </w:rPr>
              <w:t>0.596</w:t>
            </w:r>
          </w:p>
        </w:tc>
        <w:tc>
          <w:tcPr>
            <w:tcW w:w="1095" w:type="dxa"/>
            <w:tcBorders>
              <w:top w:val="nil"/>
              <w:left w:val="nil"/>
              <w:bottom w:val="nil"/>
              <w:right w:val="nil"/>
            </w:tcBorders>
            <w:vAlign w:val="bottom"/>
          </w:tcPr>
          <w:p w14:paraId="0C6288DA" w14:textId="0125D21E"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08B7054C" w14:textId="77777777" w:rsidTr="006738DC">
        <w:trPr>
          <w:jc w:val="center"/>
        </w:trPr>
        <w:tc>
          <w:tcPr>
            <w:tcW w:w="2371" w:type="dxa"/>
            <w:vMerge/>
            <w:tcBorders>
              <w:top w:val="nil"/>
              <w:left w:val="nil"/>
              <w:bottom w:val="nil"/>
              <w:right w:val="nil"/>
            </w:tcBorders>
          </w:tcPr>
          <w:p w14:paraId="6FC4DD3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E68481F" w14:textId="77777777" w:rsidR="00DA56AF" w:rsidRPr="00EA4B70" w:rsidRDefault="00DA56AF" w:rsidP="00DA56AF">
            <w:pPr>
              <w:spacing w:line="276" w:lineRule="auto"/>
              <w:rPr>
                <w:color w:val="000000" w:themeColor="text1"/>
              </w:rPr>
            </w:pPr>
            <w:r w:rsidRPr="00EA4B70">
              <w:rPr>
                <w:i/>
                <w:iCs/>
                <w:color w:val="000000"/>
              </w:rPr>
              <w:t>Photo. pathway</w:t>
            </w:r>
          </w:p>
        </w:tc>
        <w:tc>
          <w:tcPr>
            <w:tcW w:w="1455" w:type="dxa"/>
            <w:tcBorders>
              <w:top w:val="nil"/>
              <w:left w:val="nil"/>
              <w:bottom w:val="nil"/>
              <w:right w:val="nil"/>
            </w:tcBorders>
            <w:vAlign w:val="bottom"/>
          </w:tcPr>
          <w:p w14:paraId="31A3BAE2" w14:textId="7BA82165" w:rsidR="00DA56AF" w:rsidRPr="00DA56AF" w:rsidRDefault="00DA56AF" w:rsidP="00DA56AF">
            <w:pPr>
              <w:spacing w:line="276" w:lineRule="auto"/>
              <w:jc w:val="right"/>
              <w:rPr>
                <w:color w:val="000000" w:themeColor="text1"/>
              </w:rPr>
            </w:pPr>
            <w:r w:rsidRPr="00DA56AF">
              <w:rPr>
                <w:color w:val="000000"/>
              </w:rPr>
              <w:t>0.107</w:t>
            </w:r>
          </w:p>
        </w:tc>
        <w:tc>
          <w:tcPr>
            <w:tcW w:w="1095" w:type="dxa"/>
            <w:tcBorders>
              <w:top w:val="nil"/>
              <w:left w:val="nil"/>
              <w:bottom w:val="nil"/>
              <w:right w:val="nil"/>
            </w:tcBorders>
            <w:vAlign w:val="bottom"/>
          </w:tcPr>
          <w:p w14:paraId="7145400C" w14:textId="755E523B" w:rsidR="00DA56AF" w:rsidRPr="00DA56AF" w:rsidRDefault="00DA56AF" w:rsidP="00DA56AF">
            <w:pPr>
              <w:spacing w:line="276" w:lineRule="auto"/>
              <w:jc w:val="right"/>
              <w:rPr>
                <w:b/>
                <w:bCs/>
                <w:color w:val="000000" w:themeColor="text1"/>
              </w:rPr>
            </w:pPr>
            <w:r w:rsidRPr="00DA56AF">
              <w:rPr>
                <w:color w:val="000000"/>
              </w:rPr>
              <w:t>0.117</w:t>
            </w:r>
          </w:p>
        </w:tc>
      </w:tr>
      <w:tr w:rsidR="00DA56AF" w:rsidRPr="00EA4B70" w14:paraId="70FB7EE9" w14:textId="77777777" w:rsidTr="00C7309F">
        <w:trPr>
          <w:jc w:val="center"/>
        </w:trPr>
        <w:tc>
          <w:tcPr>
            <w:tcW w:w="2371" w:type="dxa"/>
            <w:vMerge/>
            <w:tcBorders>
              <w:top w:val="nil"/>
              <w:left w:val="nil"/>
              <w:bottom w:val="single" w:sz="4" w:space="0" w:color="auto"/>
              <w:right w:val="nil"/>
            </w:tcBorders>
          </w:tcPr>
          <w:p w14:paraId="7052EEAD"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389B5A49" w14:textId="77777777"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E36AAD" w14:textId="625294FA" w:rsidR="00DA56AF" w:rsidRPr="00DA56AF" w:rsidRDefault="00DA56AF" w:rsidP="00DA56AF">
            <w:pPr>
              <w:spacing w:line="276" w:lineRule="auto"/>
              <w:jc w:val="right"/>
              <w:rPr>
                <w:color w:val="000000" w:themeColor="text1"/>
              </w:rPr>
            </w:pPr>
            <w:r w:rsidRPr="00DA56AF">
              <w:rPr>
                <w:color w:val="000000"/>
              </w:rPr>
              <w:t>0.1</w:t>
            </w:r>
            <w:r>
              <w:rPr>
                <w:color w:val="000000"/>
              </w:rPr>
              <w:t>00</w:t>
            </w:r>
          </w:p>
        </w:tc>
        <w:tc>
          <w:tcPr>
            <w:tcW w:w="1095" w:type="dxa"/>
            <w:tcBorders>
              <w:top w:val="nil"/>
              <w:left w:val="nil"/>
              <w:bottom w:val="single" w:sz="4" w:space="0" w:color="auto"/>
              <w:right w:val="nil"/>
            </w:tcBorders>
            <w:vAlign w:val="bottom"/>
          </w:tcPr>
          <w:p w14:paraId="4180459D" w14:textId="00258A1A" w:rsidR="00DA56AF" w:rsidRPr="00DA56AF" w:rsidRDefault="00DA56AF" w:rsidP="00DA56AF">
            <w:pPr>
              <w:spacing w:line="276" w:lineRule="auto"/>
              <w:jc w:val="right"/>
              <w:rPr>
                <w:b/>
                <w:bCs/>
                <w:i/>
                <w:iCs/>
                <w:color w:val="000000" w:themeColor="text1"/>
              </w:rPr>
            </w:pPr>
            <w:r w:rsidRPr="00DA56AF">
              <w:rPr>
                <w:i/>
                <w:iCs/>
                <w:color w:val="000000"/>
              </w:rPr>
              <w:t>0.071</w:t>
            </w:r>
          </w:p>
        </w:tc>
      </w:tr>
      <w:tr w:rsidR="00C7309F" w:rsidRPr="00EA4B70" w14:paraId="0FCD9FEB" w14:textId="77777777" w:rsidTr="00C7309F">
        <w:trPr>
          <w:jc w:val="center"/>
        </w:trPr>
        <w:tc>
          <w:tcPr>
            <w:tcW w:w="2371" w:type="dxa"/>
            <w:vMerge w:val="restart"/>
            <w:tcBorders>
              <w:top w:val="single" w:sz="4" w:space="0" w:color="auto"/>
              <w:left w:val="nil"/>
              <w:right w:val="nil"/>
            </w:tcBorders>
            <w:vAlign w:val="center"/>
          </w:tcPr>
          <w:p w14:paraId="66C6B282" w14:textId="77777777" w:rsidR="00C7309F" w:rsidRPr="00EA4B70" w:rsidRDefault="00C7309F" w:rsidP="00C7309F">
            <w:pPr>
              <w:spacing w:line="276" w:lineRule="auto"/>
              <w:rPr>
                <w:b/>
                <w:bCs/>
                <w:color w:val="000000"/>
              </w:rPr>
            </w:pPr>
            <w:r w:rsidRPr="00EA4B70">
              <w:rPr>
                <w:b/>
                <w:bCs/>
                <w:i/>
                <w:iCs/>
                <w:color w:val="000000"/>
              </w:rPr>
              <w:t>N</w:t>
            </w:r>
            <w:r w:rsidRPr="00EA4B70">
              <w:rPr>
                <w:b/>
                <w:bCs/>
                <w:color w:val="000000"/>
                <w:vertAlign w:val="subscript"/>
              </w:rPr>
              <w:t>mass</w:t>
            </w:r>
          </w:p>
          <w:p w14:paraId="5A0BE8D4" w14:textId="77777777" w:rsid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40</w:t>
            </w:r>
          </w:p>
          <w:p w14:paraId="4472D992" w14:textId="0CDB745E" w:rsidR="00C7309F" w:rsidRP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58</w:t>
            </w:r>
          </w:p>
        </w:tc>
        <w:tc>
          <w:tcPr>
            <w:tcW w:w="1749" w:type="dxa"/>
            <w:tcBorders>
              <w:top w:val="single" w:sz="4" w:space="0" w:color="auto"/>
              <w:left w:val="nil"/>
              <w:bottom w:val="nil"/>
              <w:right w:val="nil"/>
            </w:tcBorders>
            <w:vAlign w:val="center"/>
          </w:tcPr>
          <w:p w14:paraId="051182EB" w14:textId="07274DEC" w:rsidR="00C7309F" w:rsidRPr="00EA4B70" w:rsidRDefault="00C7309F" w:rsidP="00C7309F">
            <w:pPr>
              <w:spacing w:line="276" w:lineRule="auto"/>
              <w:rPr>
                <w:i/>
                <w:iCs/>
                <w:color w:val="000000"/>
                <w:lang w:val="el-GR"/>
              </w:rPr>
            </w:pPr>
            <w:r w:rsidRPr="00EA4B70">
              <w:rPr>
                <w:i/>
                <w:iCs/>
                <w:color w:val="000000"/>
                <w:lang w:val="el-GR"/>
              </w:rPr>
              <w:t>χ</w:t>
            </w:r>
          </w:p>
        </w:tc>
        <w:tc>
          <w:tcPr>
            <w:tcW w:w="1455" w:type="dxa"/>
            <w:tcBorders>
              <w:top w:val="single" w:sz="4" w:space="0" w:color="auto"/>
              <w:left w:val="nil"/>
              <w:bottom w:val="nil"/>
              <w:right w:val="nil"/>
            </w:tcBorders>
            <w:vAlign w:val="bottom"/>
          </w:tcPr>
          <w:p w14:paraId="0BD832C9" w14:textId="09E50917" w:rsidR="00C7309F" w:rsidRPr="00DA56AF" w:rsidRDefault="00C7309F" w:rsidP="00C7309F">
            <w:pPr>
              <w:spacing w:line="276" w:lineRule="auto"/>
              <w:jc w:val="right"/>
              <w:rPr>
                <w:color w:val="000000"/>
              </w:rPr>
            </w:pPr>
            <w:r w:rsidRPr="00DA56AF">
              <w:rPr>
                <w:color w:val="000000"/>
              </w:rPr>
              <w:t>-0.097</w:t>
            </w:r>
          </w:p>
        </w:tc>
        <w:tc>
          <w:tcPr>
            <w:tcW w:w="1095" w:type="dxa"/>
            <w:tcBorders>
              <w:top w:val="single" w:sz="4" w:space="0" w:color="auto"/>
              <w:left w:val="nil"/>
              <w:bottom w:val="nil"/>
              <w:right w:val="nil"/>
            </w:tcBorders>
            <w:vAlign w:val="bottom"/>
          </w:tcPr>
          <w:p w14:paraId="00211274" w14:textId="329A6D3B" w:rsidR="00C7309F" w:rsidRPr="00DA56AF" w:rsidRDefault="00C7309F" w:rsidP="00C7309F">
            <w:pPr>
              <w:spacing w:line="276" w:lineRule="auto"/>
              <w:jc w:val="right"/>
              <w:rPr>
                <w:b/>
                <w:bCs/>
                <w:color w:val="000000"/>
              </w:rPr>
            </w:pPr>
            <w:r w:rsidRPr="00DA56AF">
              <w:rPr>
                <w:color w:val="000000"/>
              </w:rPr>
              <w:t>0.215</w:t>
            </w:r>
          </w:p>
        </w:tc>
      </w:tr>
      <w:tr w:rsidR="00C7309F" w:rsidRPr="00EA4B70" w14:paraId="30EB5B21" w14:textId="77777777" w:rsidTr="00C7309F">
        <w:trPr>
          <w:jc w:val="center"/>
        </w:trPr>
        <w:tc>
          <w:tcPr>
            <w:tcW w:w="2371" w:type="dxa"/>
            <w:vMerge/>
            <w:tcBorders>
              <w:left w:val="nil"/>
              <w:right w:val="nil"/>
            </w:tcBorders>
            <w:vAlign w:val="center"/>
          </w:tcPr>
          <w:p w14:paraId="5E7CC18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731A3BDB" w14:textId="695D3AE9" w:rsidR="00C7309F" w:rsidRPr="00EA4B70" w:rsidRDefault="00C7309F" w:rsidP="00C7309F">
            <w:pPr>
              <w:spacing w:line="276" w:lineRule="auto"/>
              <w:rPr>
                <w:i/>
                <w:iCs/>
                <w:color w:val="000000"/>
                <w:lang w:val="el-GR"/>
              </w:rPr>
            </w:pPr>
            <w:r w:rsidRPr="00EA4B70">
              <w:rPr>
                <w:i/>
                <w:iCs/>
                <w:color w:val="000000"/>
              </w:rPr>
              <w:t>Soil N</w:t>
            </w:r>
          </w:p>
        </w:tc>
        <w:tc>
          <w:tcPr>
            <w:tcW w:w="1455" w:type="dxa"/>
            <w:tcBorders>
              <w:top w:val="nil"/>
              <w:left w:val="nil"/>
              <w:bottom w:val="nil"/>
              <w:right w:val="nil"/>
            </w:tcBorders>
            <w:vAlign w:val="bottom"/>
          </w:tcPr>
          <w:p w14:paraId="507739B8" w14:textId="38A9EB9D" w:rsidR="00C7309F" w:rsidRPr="00DA56AF" w:rsidRDefault="00C7309F" w:rsidP="00C7309F">
            <w:pPr>
              <w:spacing w:line="276" w:lineRule="auto"/>
              <w:jc w:val="right"/>
              <w:rPr>
                <w:color w:val="000000"/>
              </w:rPr>
            </w:pPr>
            <w:r w:rsidRPr="00DA56AF">
              <w:rPr>
                <w:color w:val="000000"/>
              </w:rPr>
              <w:t>0.215</w:t>
            </w:r>
          </w:p>
        </w:tc>
        <w:tc>
          <w:tcPr>
            <w:tcW w:w="1095" w:type="dxa"/>
            <w:tcBorders>
              <w:top w:val="nil"/>
              <w:left w:val="nil"/>
              <w:bottom w:val="nil"/>
              <w:right w:val="nil"/>
            </w:tcBorders>
            <w:vAlign w:val="bottom"/>
          </w:tcPr>
          <w:p w14:paraId="08EE16BF" w14:textId="69C0C03F"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887EBC9" w14:textId="77777777" w:rsidTr="00C7309F">
        <w:trPr>
          <w:jc w:val="center"/>
        </w:trPr>
        <w:tc>
          <w:tcPr>
            <w:tcW w:w="2371" w:type="dxa"/>
            <w:vMerge/>
            <w:tcBorders>
              <w:left w:val="nil"/>
              <w:right w:val="nil"/>
            </w:tcBorders>
            <w:vAlign w:val="center"/>
          </w:tcPr>
          <w:p w14:paraId="5013CE3D"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22DBDE6B" w14:textId="229C2567" w:rsidR="00C7309F" w:rsidRPr="00EA4B70" w:rsidRDefault="00C7309F" w:rsidP="00C7309F">
            <w:pPr>
              <w:spacing w:line="276" w:lineRule="auto"/>
              <w:rPr>
                <w:i/>
                <w:iCs/>
                <w:color w:val="000000"/>
                <w:lang w:val="el-GR"/>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67F063B2" w14:textId="5B53A533" w:rsidR="00C7309F" w:rsidRPr="00DA56AF" w:rsidRDefault="00C7309F" w:rsidP="00C7309F">
            <w:pPr>
              <w:spacing w:line="276" w:lineRule="auto"/>
              <w:jc w:val="right"/>
              <w:rPr>
                <w:color w:val="000000"/>
              </w:rPr>
            </w:pPr>
            <w:r w:rsidRPr="00DA56AF">
              <w:rPr>
                <w:color w:val="000000"/>
              </w:rPr>
              <w:t>0.096</w:t>
            </w:r>
          </w:p>
        </w:tc>
        <w:tc>
          <w:tcPr>
            <w:tcW w:w="1095" w:type="dxa"/>
            <w:tcBorders>
              <w:top w:val="nil"/>
              <w:left w:val="nil"/>
              <w:bottom w:val="nil"/>
              <w:right w:val="nil"/>
            </w:tcBorders>
            <w:vAlign w:val="bottom"/>
          </w:tcPr>
          <w:p w14:paraId="0C2D7FAE" w14:textId="32F58BFD" w:rsidR="00C7309F" w:rsidRPr="00DA56AF" w:rsidRDefault="00C7309F" w:rsidP="00C7309F">
            <w:pPr>
              <w:spacing w:line="276" w:lineRule="auto"/>
              <w:jc w:val="right"/>
              <w:rPr>
                <w:b/>
                <w:bCs/>
                <w:color w:val="000000"/>
              </w:rPr>
            </w:pPr>
            <w:r w:rsidRPr="00DA56AF">
              <w:rPr>
                <w:b/>
                <w:bCs/>
                <w:color w:val="000000"/>
              </w:rPr>
              <w:t>0.025</w:t>
            </w:r>
          </w:p>
        </w:tc>
      </w:tr>
      <w:tr w:rsidR="00C7309F" w:rsidRPr="00EA4B70" w14:paraId="439BDE53" w14:textId="77777777" w:rsidTr="00C7309F">
        <w:trPr>
          <w:jc w:val="center"/>
        </w:trPr>
        <w:tc>
          <w:tcPr>
            <w:tcW w:w="2371" w:type="dxa"/>
            <w:vMerge/>
            <w:tcBorders>
              <w:left w:val="nil"/>
              <w:right w:val="nil"/>
            </w:tcBorders>
            <w:vAlign w:val="center"/>
          </w:tcPr>
          <w:p w14:paraId="216D52F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bottom"/>
          </w:tcPr>
          <w:p w14:paraId="7A158CFF" w14:textId="1108496C" w:rsidR="00C7309F" w:rsidRPr="00EA4B70" w:rsidRDefault="00C7309F" w:rsidP="00C7309F">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27CF11B8" w14:textId="05F565EA" w:rsidR="00C7309F" w:rsidRPr="00DA56AF" w:rsidRDefault="00C7309F" w:rsidP="00C7309F">
            <w:pPr>
              <w:spacing w:line="276" w:lineRule="auto"/>
              <w:jc w:val="right"/>
              <w:rPr>
                <w:color w:val="000000"/>
              </w:rPr>
            </w:pPr>
            <w:r w:rsidRPr="00DA56AF">
              <w:rPr>
                <w:color w:val="000000"/>
              </w:rPr>
              <w:t>-0.26</w:t>
            </w:r>
          </w:p>
        </w:tc>
        <w:tc>
          <w:tcPr>
            <w:tcW w:w="1095" w:type="dxa"/>
            <w:tcBorders>
              <w:top w:val="nil"/>
              <w:left w:val="nil"/>
              <w:bottom w:val="nil"/>
              <w:right w:val="nil"/>
            </w:tcBorders>
            <w:vAlign w:val="bottom"/>
          </w:tcPr>
          <w:p w14:paraId="4DE775B7" w14:textId="325385E5"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3330556" w14:textId="77777777" w:rsidTr="00C7309F">
        <w:trPr>
          <w:jc w:val="center"/>
        </w:trPr>
        <w:tc>
          <w:tcPr>
            <w:tcW w:w="2371" w:type="dxa"/>
            <w:vMerge/>
            <w:tcBorders>
              <w:left w:val="nil"/>
              <w:right w:val="nil"/>
            </w:tcBorders>
            <w:vAlign w:val="center"/>
          </w:tcPr>
          <w:p w14:paraId="234B6DAA"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1FBAD00D" w14:textId="49446B65" w:rsidR="00C7309F" w:rsidRPr="00EA4B70" w:rsidRDefault="00C7309F" w:rsidP="00C7309F">
            <w:pPr>
              <w:spacing w:line="276" w:lineRule="auto"/>
              <w:rPr>
                <w:i/>
                <w:iCs/>
                <w:color w:val="000000"/>
                <w:lang w:val="el-GR"/>
              </w:rPr>
            </w:pPr>
            <w:r w:rsidRPr="00EA4B70">
              <w:rPr>
                <w:i/>
                <w:iCs/>
                <w:color w:val="000000"/>
              </w:rPr>
              <w:t>Photo. pathway</w:t>
            </w:r>
          </w:p>
        </w:tc>
        <w:tc>
          <w:tcPr>
            <w:tcW w:w="1455" w:type="dxa"/>
            <w:tcBorders>
              <w:top w:val="nil"/>
              <w:left w:val="nil"/>
              <w:bottom w:val="nil"/>
              <w:right w:val="nil"/>
            </w:tcBorders>
            <w:vAlign w:val="bottom"/>
          </w:tcPr>
          <w:p w14:paraId="5CCC4C87" w14:textId="60D8ED49" w:rsidR="00C7309F" w:rsidRPr="00DA56AF" w:rsidRDefault="00C7309F" w:rsidP="00C7309F">
            <w:pPr>
              <w:spacing w:line="276" w:lineRule="auto"/>
              <w:jc w:val="right"/>
              <w:rPr>
                <w:color w:val="000000"/>
              </w:rPr>
            </w:pPr>
            <w:r w:rsidRPr="00DA56AF">
              <w:rPr>
                <w:color w:val="000000"/>
              </w:rPr>
              <w:t>0.461</w:t>
            </w:r>
          </w:p>
        </w:tc>
        <w:tc>
          <w:tcPr>
            <w:tcW w:w="1095" w:type="dxa"/>
            <w:tcBorders>
              <w:top w:val="nil"/>
              <w:left w:val="nil"/>
              <w:bottom w:val="nil"/>
              <w:right w:val="nil"/>
            </w:tcBorders>
            <w:vAlign w:val="bottom"/>
          </w:tcPr>
          <w:p w14:paraId="24A0ADA9" w14:textId="7D14036D"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2029A7AD" w14:textId="77777777" w:rsidTr="00C7309F">
        <w:trPr>
          <w:jc w:val="center"/>
        </w:trPr>
        <w:tc>
          <w:tcPr>
            <w:tcW w:w="2371" w:type="dxa"/>
            <w:vMerge/>
            <w:tcBorders>
              <w:left w:val="nil"/>
              <w:right w:val="nil"/>
            </w:tcBorders>
            <w:vAlign w:val="center"/>
          </w:tcPr>
          <w:p w14:paraId="17607F06"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tcPr>
          <w:p w14:paraId="6BF5C74B" w14:textId="03D45ABF" w:rsidR="00C7309F" w:rsidRPr="00EA4B70" w:rsidRDefault="00C7309F" w:rsidP="00C7309F">
            <w:pPr>
              <w:spacing w:line="276" w:lineRule="auto"/>
              <w:rPr>
                <w:i/>
                <w:iCs/>
                <w:color w:val="000000"/>
                <w:lang w:val="el-GR"/>
              </w:rPr>
            </w:pPr>
            <w:r w:rsidRPr="00EA4B70">
              <w:rPr>
                <w:i/>
                <w:iCs/>
                <w:color w:val="000000" w:themeColor="text1"/>
              </w:rPr>
              <w:t>N-fixing ability</w:t>
            </w:r>
          </w:p>
        </w:tc>
        <w:tc>
          <w:tcPr>
            <w:tcW w:w="1455" w:type="dxa"/>
            <w:tcBorders>
              <w:top w:val="nil"/>
              <w:left w:val="nil"/>
              <w:bottom w:val="nil"/>
              <w:right w:val="nil"/>
            </w:tcBorders>
            <w:vAlign w:val="bottom"/>
          </w:tcPr>
          <w:p w14:paraId="4EEB7857" w14:textId="04AA0577" w:rsidR="00C7309F" w:rsidRPr="00DA56AF" w:rsidRDefault="00C7309F" w:rsidP="00C7309F">
            <w:pPr>
              <w:spacing w:line="276" w:lineRule="auto"/>
              <w:jc w:val="right"/>
              <w:rPr>
                <w:color w:val="000000"/>
              </w:rPr>
            </w:pPr>
            <w:r w:rsidRPr="00DA56AF">
              <w:rPr>
                <w:color w:val="000000"/>
              </w:rPr>
              <w:t>0.28</w:t>
            </w:r>
          </w:p>
        </w:tc>
        <w:tc>
          <w:tcPr>
            <w:tcW w:w="1095" w:type="dxa"/>
            <w:tcBorders>
              <w:top w:val="nil"/>
              <w:left w:val="nil"/>
              <w:bottom w:val="nil"/>
              <w:right w:val="nil"/>
            </w:tcBorders>
            <w:vAlign w:val="bottom"/>
          </w:tcPr>
          <w:p w14:paraId="3A747141" w14:textId="09A062ED" w:rsidR="00C7309F" w:rsidRPr="00DA56AF" w:rsidRDefault="00C7309F" w:rsidP="00C7309F">
            <w:pPr>
              <w:spacing w:line="276" w:lineRule="auto"/>
              <w:jc w:val="right"/>
              <w:rPr>
                <w:b/>
                <w:bCs/>
                <w:color w:val="000000"/>
              </w:rPr>
            </w:pPr>
            <w:r w:rsidRPr="00DA56AF">
              <w:rPr>
                <w:b/>
                <w:bCs/>
                <w:color w:val="000000"/>
              </w:rPr>
              <w:t>0.001</w:t>
            </w:r>
          </w:p>
        </w:tc>
      </w:tr>
      <w:tr w:rsidR="00DA56AF" w:rsidRPr="00EA4B70" w14:paraId="0AEB23D4" w14:textId="77777777" w:rsidTr="006738DC">
        <w:trPr>
          <w:jc w:val="center"/>
        </w:trPr>
        <w:tc>
          <w:tcPr>
            <w:tcW w:w="2371" w:type="dxa"/>
            <w:vMerge w:val="restart"/>
            <w:tcBorders>
              <w:top w:val="single" w:sz="4" w:space="0" w:color="auto"/>
              <w:left w:val="nil"/>
              <w:right w:val="nil"/>
            </w:tcBorders>
            <w:vAlign w:val="center"/>
          </w:tcPr>
          <w:p w14:paraId="1ED0E3B5" w14:textId="77777777" w:rsidR="00DA56AF" w:rsidRPr="00EA4B70" w:rsidRDefault="00DA56AF" w:rsidP="00DA56AF">
            <w:pPr>
              <w:spacing w:line="276" w:lineRule="auto"/>
              <w:rPr>
                <w:b/>
                <w:bCs/>
                <w:color w:val="000000"/>
              </w:rPr>
            </w:pPr>
            <w:r w:rsidRPr="00EA4B70">
              <w:rPr>
                <w:b/>
                <w:bCs/>
                <w:i/>
                <w:iCs/>
                <w:color w:val="000000"/>
              </w:rPr>
              <w:t>M</w:t>
            </w:r>
            <w:r w:rsidRPr="00EA4B70">
              <w:rPr>
                <w:b/>
                <w:bCs/>
                <w:color w:val="000000"/>
                <w:vertAlign w:val="subscript"/>
              </w:rPr>
              <w:t>area</w:t>
            </w:r>
          </w:p>
          <w:p w14:paraId="60263BAD" w14:textId="4B7CB990"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07</w:t>
            </w:r>
          </w:p>
          <w:p w14:paraId="567CA5C4" w14:textId="2D419D1E"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78</w:t>
            </w:r>
          </w:p>
        </w:tc>
        <w:tc>
          <w:tcPr>
            <w:tcW w:w="1749" w:type="dxa"/>
            <w:tcBorders>
              <w:top w:val="single" w:sz="4" w:space="0" w:color="auto"/>
              <w:left w:val="nil"/>
              <w:bottom w:val="nil"/>
              <w:right w:val="nil"/>
            </w:tcBorders>
            <w:vAlign w:val="bottom"/>
          </w:tcPr>
          <w:p w14:paraId="06F04373" w14:textId="03FED337" w:rsidR="00DA56AF" w:rsidRPr="00EA4B70" w:rsidRDefault="00DA56AF" w:rsidP="00DA56AF">
            <w:pPr>
              <w:spacing w:line="276" w:lineRule="auto"/>
              <w:rPr>
                <w:i/>
                <w:iCs/>
                <w:color w:val="000000" w:themeColor="text1"/>
              </w:rPr>
            </w:pPr>
            <w:r w:rsidRPr="00EA4B70">
              <w:rPr>
                <w:i/>
                <w:iCs/>
                <w:color w:val="000000"/>
                <w:lang w:val="el-GR"/>
              </w:rPr>
              <w:t>χ</w:t>
            </w:r>
          </w:p>
        </w:tc>
        <w:tc>
          <w:tcPr>
            <w:tcW w:w="1455" w:type="dxa"/>
            <w:tcBorders>
              <w:top w:val="single" w:sz="4" w:space="0" w:color="auto"/>
              <w:left w:val="nil"/>
              <w:bottom w:val="nil"/>
              <w:right w:val="nil"/>
            </w:tcBorders>
            <w:vAlign w:val="bottom"/>
          </w:tcPr>
          <w:p w14:paraId="4A58394A" w14:textId="2C0296DB" w:rsidR="00DA56AF" w:rsidRPr="00DA56AF" w:rsidRDefault="00DA56AF" w:rsidP="00DA56AF">
            <w:pPr>
              <w:spacing w:line="276" w:lineRule="auto"/>
              <w:jc w:val="right"/>
              <w:rPr>
                <w:color w:val="000000"/>
              </w:rPr>
            </w:pPr>
            <w:r w:rsidRPr="00DA56AF">
              <w:rPr>
                <w:color w:val="000000"/>
              </w:rPr>
              <w:t>-0.398</w:t>
            </w:r>
          </w:p>
        </w:tc>
        <w:tc>
          <w:tcPr>
            <w:tcW w:w="1095" w:type="dxa"/>
            <w:tcBorders>
              <w:top w:val="single" w:sz="4" w:space="0" w:color="auto"/>
              <w:left w:val="nil"/>
              <w:bottom w:val="nil"/>
              <w:right w:val="nil"/>
            </w:tcBorders>
            <w:vAlign w:val="bottom"/>
          </w:tcPr>
          <w:p w14:paraId="359AB3A9" w14:textId="21D28BA0"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1ED1BE9" w14:textId="77777777" w:rsidTr="006738DC">
        <w:trPr>
          <w:trHeight w:val="116"/>
          <w:jc w:val="center"/>
        </w:trPr>
        <w:tc>
          <w:tcPr>
            <w:tcW w:w="2371" w:type="dxa"/>
            <w:vMerge/>
            <w:tcBorders>
              <w:left w:val="nil"/>
              <w:right w:val="nil"/>
            </w:tcBorders>
          </w:tcPr>
          <w:p w14:paraId="445DE9D0"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1DFB7D0" w14:textId="328A208E"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5E9B8BF0" w14:textId="221AA7AE" w:rsidR="00DA56AF" w:rsidRPr="00DA56AF" w:rsidRDefault="00DA56AF" w:rsidP="00DA56AF">
            <w:pPr>
              <w:spacing w:line="276" w:lineRule="auto"/>
              <w:jc w:val="right"/>
              <w:rPr>
                <w:color w:val="000000"/>
              </w:rPr>
            </w:pPr>
            <w:r w:rsidRPr="00DA56AF">
              <w:rPr>
                <w:color w:val="000000"/>
              </w:rPr>
              <w:t>-0.134</w:t>
            </w:r>
          </w:p>
        </w:tc>
        <w:tc>
          <w:tcPr>
            <w:tcW w:w="1095" w:type="dxa"/>
            <w:tcBorders>
              <w:top w:val="nil"/>
              <w:left w:val="nil"/>
              <w:bottom w:val="nil"/>
              <w:right w:val="nil"/>
            </w:tcBorders>
            <w:vAlign w:val="bottom"/>
          </w:tcPr>
          <w:p w14:paraId="10546D2D" w14:textId="4BCFC572"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C213BE" w14:textId="77777777" w:rsidTr="006738DC">
        <w:trPr>
          <w:jc w:val="center"/>
        </w:trPr>
        <w:tc>
          <w:tcPr>
            <w:tcW w:w="2371" w:type="dxa"/>
            <w:vMerge/>
            <w:tcBorders>
              <w:left w:val="nil"/>
              <w:right w:val="nil"/>
            </w:tcBorders>
          </w:tcPr>
          <w:p w14:paraId="6E6A667D"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02EAC951" w14:textId="2D947F51"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0439DE4E" w14:textId="4EEE6DA9" w:rsidR="00DA56AF" w:rsidRPr="00DA56AF" w:rsidRDefault="00DA56AF" w:rsidP="00DA56AF">
            <w:pPr>
              <w:spacing w:line="276" w:lineRule="auto"/>
              <w:jc w:val="right"/>
              <w:rPr>
                <w:color w:val="000000"/>
              </w:rPr>
            </w:pPr>
            <w:r w:rsidRPr="00DA56AF">
              <w:rPr>
                <w:color w:val="000000"/>
              </w:rPr>
              <w:t>-0.114</w:t>
            </w:r>
          </w:p>
        </w:tc>
        <w:tc>
          <w:tcPr>
            <w:tcW w:w="1095" w:type="dxa"/>
            <w:tcBorders>
              <w:top w:val="nil"/>
              <w:left w:val="nil"/>
              <w:bottom w:val="nil"/>
              <w:right w:val="nil"/>
            </w:tcBorders>
            <w:vAlign w:val="bottom"/>
          </w:tcPr>
          <w:p w14:paraId="3B11FA74" w14:textId="75AAB95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749AB6F9" w14:textId="77777777" w:rsidTr="006738DC">
        <w:trPr>
          <w:jc w:val="center"/>
        </w:trPr>
        <w:tc>
          <w:tcPr>
            <w:tcW w:w="2371" w:type="dxa"/>
            <w:vMerge/>
            <w:tcBorders>
              <w:left w:val="nil"/>
              <w:right w:val="nil"/>
            </w:tcBorders>
          </w:tcPr>
          <w:p w14:paraId="7B49F9B4"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FFD71BD" w14:textId="463272A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19014989" w14:textId="31C30156" w:rsidR="00DA56AF" w:rsidRPr="00DA56AF" w:rsidRDefault="00DA56AF" w:rsidP="00DA56AF">
            <w:pPr>
              <w:spacing w:line="276" w:lineRule="auto"/>
              <w:jc w:val="right"/>
              <w:rPr>
                <w:color w:val="000000"/>
              </w:rPr>
            </w:pPr>
            <w:r w:rsidRPr="00DA56AF">
              <w:rPr>
                <w:color w:val="000000"/>
              </w:rPr>
              <w:t>0.521</w:t>
            </w:r>
          </w:p>
        </w:tc>
        <w:tc>
          <w:tcPr>
            <w:tcW w:w="1095" w:type="dxa"/>
            <w:tcBorders>
              <w:top w:val="nil"/>
              <w:left w:val="nil"/>
              <w:bottom w:val="nil"/>
              <w:right w:val="nil"/>
            </w:tcBorders>
            <w:vAlign w:val="bottom"/>
          </w:tcPr>
          <w:p w14:paraId="616ED97F" w14:textId="0D9B517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67FE2908" w14:textId="77777777" w:rsidTr="006738DC">
        <w:trPr>
          <w:jc w:val="center"/>
        </w:trPr>
        <w:tc>
          <w:tcPr>
            <w:tcW w:w="2371" w:type="dxa"/>
            <w:vMerge/>
            <w:tcBorders>
              <w:left w:val="nil"/>
              <w:bottom w:val="single" w:sz="4" w:space="0" w:color="auto"/>
              <w:right w:val="nil"/>
            </w:tcBorders>
          </w:tcPr>
          <w:p w14:paraId="4B3EF989"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49F7E119" w14:textId="63F8AE73"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45835E3D" w14:textId="3388693D" w:rsidR="00DA56AF" w:rsidRPr="00DA56AF" w:rsidRDefault="00DA56AF" w:rsidP="00DA56AF">
            <w:pPr>
              <w:spacing w:line="276" w:lineRule="auto"/>
              <w:jc w:val="right"/>
              <w:rPr>
                <w:color w:val="000000"/>
              </w:rPr>
            </w:pPr>
            <w:r w:rsidRPr="00DA56AF">
              <w:rPr>
                <w:color w:val="000000"/>
              </w:rPr>
              <w:t>-0.052</w:t>
            </w:r>
          </w:p>
        </w:tc>
        <w:tc>
          <w:tcPr>
            <w:tcW w:w="1095" w:type="dxa"/>
            <w:tcBorders>
              <w:top w:val="nil"/>
              <w:left w:val="nil"/>
              <w:bottom w:val="single" w:sz="4" w:space="0" w:color="auto"/>
              <w:right w:val="nil"/>
            </w:tcBorders>
            <w:vAlign w:val="bottom"/>
          </w:tcPr>
          <w:p w14:paraId="5BC3220D" w14:textId="35020F57" w:rsidR="00DA56AF" w:rsidRPr="00DA56AF" w:rsidRDefault="00DA56AF" w:rsidP="00DA56AF">
            <w:pPr>
              <w:spacing w:line="276" w:lineRule="auto"/>
              <w:jc w:val="right"/>
              <w:rPr>
                <w:i/>
                <w:iCs/>
                <w:color w:val="000000"/>
              </w:rPr>
            </w:pPr>
            <w:r w:rsidRPr="00DA56AF">
              <w:rPr>
                <w:color w:val="000000"/>
              </w:rPr>
              <w:t>0.749</w:t>
            </w:r>
          </w:p>
        </w:tc>
      </w:tr>
      <w:tr w:rsidR="00DA56AF" w:rsidRPr="00EA4B70"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DA56AF" w:rsidRPr="00EA4B70" w:rsidRDefault="00DA56AF" w:rsidP="00DA56AF">
            <w:pPr>
              <w:spacing w:line="276" w:lineRule="auto"/>
              <w:rPr>
                <w:color w:val="000000" w:themeColor="text1"/>
              </w:rPr>
            </w:pPr>
            <w:r w:rsidRPr="00EA4B70">
              <w:rPr>
                <w:b/>
                <w:bCs/>
                <w:i/>
                <w:iCs/>
                <w:color w:val="000000"/>
                <w:lang w:val="el-GR"/>
              </w:rPr>
              <w:t>χ</w:t>
            </w:r>
          </w:p>
          <w:p w14:paraId="3592C20E" w14:textId="7B8DBEE9"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77</w:t>
            </w:r>
          </w:p>
          <w:p w14:paraId="0CE26D4F" w14:textId="7E2346B0"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93</w:t>
            </w:r>
          </w:p>
        </w:tc>
        <w:tc>
          <w:tcPr>
            <w:tcW w:w="1749" w:type="dxa"/>
            <w:tcBorders>
              <w:top w:val="single" w:sz="4" w:space="0" w:color="auto"/>
              <w:left w:val="nil"/>
              <w:bottom w:val="nil"/>
              <w:right w:val="nil"/>
            </w:tcBorders>
            <w:vAlign w:val="bottom"/>
          </w:tcPr>
          <w:p w14:paraId="65881503" w14:textId="7B3FC1AB" w:rsidR="00DA56AF" w:rsidRPr="00E625B1" w:rsidRDefault="00DA56AF" w:rsidP="00DA56AF">
            <w:pPr>
              <w:spacing w:line="276" w:lineRule="auto"/>
              <w:rPr>
                <w:color w:val="000000"/>
              </w:rPr>
            </w:pPr>
            <w:r w:rsidRPr="00E625B1">
              <w:rPr>
                <w:i/>
                <w:iCs/>
                <w:color w:val="000000" w:themeColor="text1"/>
                <w:lang w:val="el-GR"/>
              </w:rPr>
              <w:t>β</w:t>
            </w:r>
          </w:p>
        </w:tc>
        <w:tc>
          <w:tcPr>
            <w:tcW w:w="1455" w:type="dxa"/>
            <w:tcBorders>
              <w:top w:val="single" w:sz="4" w:space="0" w:color="auto"/>
              <w:left w:val="nil"/>
              <w:bottom w:val="nil"/>
              <w:right w:val="nil"/>
            </w:tcBorders>
            <w:vAlign w:val="bottom"/>
          </w:tcPr>
          <w:p w14:paraId="309AFF77" w14:textId="4F040E0B" w:rsidR="00DA56AF" w:rsidRPr="00DA56AF" w:rsidRDefault="00DA56AF" w:rsidP="00DA56AF">
            <w:pPr>
              <w:spacing w:line="276" w:lineRule="auto"/>
              <w:jc w:val="right"/>
              <w:rPr>
                <w:color w:val="000000"/>
              </w:rPr>
            </w:pPr>
            <w:r w:rsidRPr="00DA56AF">
              <w:rPr>
                <w:color w:val="000000"/>
              </w:rPr>
              <w:t>0.283</w:t>
            </w:r>
          </w:p>
        </w:tc>
        <w:tc>
          <w:tcPr>
            <w:tcW w:w="1095" w:type="dxa"/>
            <w:tcBorders>
              <w:top w:val="single" w:sz="4" w:space="0" w:color="auto"/>
              <w:left w:val="nil"/>
              <w:bottom w:val="nil"/>
              <w:right w:val="nil"/>
            </w:tcBorders>
            <w:vAlign w:val="bottom"/>
          </w:tcPr>
          <w:p w14:paraId="454736DF" w14:textId="145F3B6C"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5830B29E" w14:textId="77777777" w:rsidTr="00503F5A">
        <w:trPr>
          <w:jc w:val="center"/>
        </w:trPr>
        <w:tc>
          <w:tcPr>
            <w:tcW w:w="2371" w:type="dxa"/>
            <w:vMerge/>
            <w:tcBorders>
              <w:left w:val="nil"/>
              <w:right w:val="nil"/>
            </w:tcBorders>
            <w:vAlign w:val="center"/>
          </w:tcPr>
          <w:p w14:paraId="5CDCA15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17264A91" w14:textId="4599936C"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33076CDA" w14:textId="1027A90F" w:rsidR="00DA56AF" w:rsidRPr="00DA56AF" w:rsidRDefault="00DA56AF" w:rsidP="00DA56AF">
            <w:pPr>
              <w:spacing w:line="276" w:lineRule="auto"/>
              <w:jc w:val="right"/>
              <w:rPr>
                <w:color w:val="000000"/>
              </w:rPr>
            </w:pPr>
            <w:r w:rsidRPr="00DA56AF">
              <w:rPr>
                <w:color w:val="000000"/>
              </w:rPr>
              <w:t>-0.074</w:t>
            </w:r>
          </w:p>
        </w:tc>
        <w:tc>
          <w:tcPr>
            <w:tcW w:w="1095" w:type="dxa"/>
            <w:tcBorders>
              <w:top w:val="nil"/>
              <w:left w:val="nil"/>
              <w:bottom w:val="nil"/>
              <w:right w:val="nil"/>
            </w:tcBorders>
            <w:vAlign w:val="bottom"/>
          </w:tcPr>
          <w:p w14:paraId="3EE7A84F" w14:textId="3883AD7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2F7D1AB1" w14:textId="77777777" w:rsidTr="00503F5A">
        <w:trPr>
          <w:jc w:val="center"/>
        </w:trPr>
        <w:tc>
          <w:tcPr>
            <w:tcW w:w="2371" w:type="dxa"/>
            <w:vMerge/>
            <w:tcBorders>
              <w:left w:val="nil"/>
              <w:right w:val="nil"/>
            </w:tcBorders>
            <w:vAlign w:val="center"/>
          </w:tcPr>
          <w:p w14:paraId="06E623A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45F32306" w14:textId="6A541B4C"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B937719" w14:textId="2A59A296" w:rsidR="00DA56AF" w:rsidRPr="00DA56AF" w:rsidRDefault="00DA56AF" w:rsidP="00DA56AF">
            <w:pPr>
              <w:spacing w:line="276" w:lineRule="auto"/>
              <w:jc w:val="right"/>
              <w:rPr>
                <w:color w:val="000000"/>
              </w:rPr>
            </w:pPr>
            <w:r w:rsidRPr="00DA56AF">
              <w:rPr>
                <w:color w:val="000000"/>
              </w:rPr>
              <w:t>0.072</w:t>
            </w:r>
          </w:p>
        </w:tc>
        <w:tc>
          <w:tcPr>
            <w:tcW w:w="1095" w:type="dxa"/>
            <w:tcBorders>
              <w:top w:val="nil"/>
              <w:left w:val="nil"/>
              <w:bottom w:val="nil"/>
              <w:right w:val="nil"/>
            </w:tcBorders>
            <w:vAlign w:val="bottom"/>
          </w:tcPr>
          <w:p w14:paraId="034CAC5D" w14:textId="7DEBC0DF" w:rsidR="00DA56AF" w:rsidRPr="00DA56AF" w:rsidRDefault="00DA56AF" w:rsidP="00DA56AF">
            <w:pPr>
              <w:spacing w:line="276" w:lineRule="auto"/>
              <w:jc w:val="right"/>
              <w:rPr>
                <w:b/>
                <w:bCs/>
                <w:i/>
                <w:iCs/>
                <w:color w:val="000000"/>
              </w:rPr>
            </w:pPr>
            <w:r w:rsidRPr="00DA56AF">
              <w:rPr>
                <w:b/>
                <w:bCs/>
                <w:color w:val="000000"/>
              </w:rPr>
              <w:t>0.004</w:t>
            </w:r>
          </w:p>
        </w:tc>
      </w:tr>
      <w:tr w:rsidR="00DA56AF" w:rsidRPr="00EA4B70" w14:paraId="05015A3A" w14:textId="77777777" w:rsidTr="00503F5A">
        <w:trPr>
          <w:jc w:val="center"/>
        </w:trPr>
        <w:tc>
          <w:tcPr>
            <w:tcW w:w="2371" w:type="dxa"/>
            <w:vMerge/>
            <w:tcBorders>
              <w:left w:val="nil"/>
              <w:right w:val="nil"/>
            </w:tcBorders>
            <w:vAlign w:val="center"/>
          </w:tcPr>
          <w:p w14:paraId="0F5F5BEA"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5855C698" w14:textId="4BC32ADB"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6DB0A3F6" w14:textId="06E1EF02" w:rsidR="00DA56AF" w:rsidRPr="00DA56AF" w:rsidRDefault="00DA56AF" w:rsidP="00DA56AF">
            <w:pPr>
              <w:spacing w:line="276" w:lineRule="auto"/>
              <w:jc w:val="right"/>
              <w:rPr>
                <w:color w:val="000000"/>
              </w:rPr>
            </w:pPr>
            <w:r w:rsidRPr="00DA56AF">
              <w:rPr>
                <w:color w:val="000000"/>
              </w:rPr>
              <w:t>0.053</w:t>
            </w:r>
          </w:p>
        </w:tc>
        <w:tc>
          <w:tcPr>
            <w:tcW w:w="1095" w:type="dxa"/>
            <w:tcBorders>
              <w:top w:val="nil"/>
              <w:left w:val="nil"/>
              <w:bottom w:val="nil"/>
              <w:right w:val="nil"/>
            </w:tcBorders>
            <w:vAlign w:val="bottom"/>
          </w:tcPr>
          <w:p w14:paraId="2C8F000A" w14:textId="6337DCF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vAlign w:val="bottom"/>
          </w:tcPr>
          <w:p w14:paraId="4C236EFC" w14:textId="5E565A91"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single" w:sz="4" w:space="0" w:color="auto"/>
              <w:right w:val="nil"/>
            </w:tcBorders>
            <w:vAlign w:val="bottom"/>
          </w:tcPr>
          <w:p w14:paraId="06658CDF" w14:textId="2E43F5F5" w:rsidR="00DA56AF" w:rsidRPr="00DA56AF" w:rsidRDefault="00DA56AF" w:rsidP="00DA56AF">
            <w:pPr>
              <w:spacing w:line="276" w:lineRule="auto"/>
              <w:jc w:val="right"/>
              <w:rPr>
                <w:color w:val="000000"/>
              </w:rPr>
            </w:pPr>
            <w:r w:rsidRPr="00DA56AF">
              <w:rPr>
                <w:color w:val="000000"/>
              </w:rPr>
              <w:t>0.901</w:t>
            </w:r>
          </w:p>
        </w:tc>
        <w:tc>
          <w:tcPr>
            <w:tcW w:w="1095" w:type="dxa"/>
            <w:tcBorders>
              <w:top w:val="nil"/>
              <w:left w:val="nil"/>
              <w:bottom w:val="single" w:sz="4" w:space="0" w:color="auto"/>
              <w:right w:val="nil"/>
            </w:tcBorders>
            <w:vAlign w:val="bottom"/>
          </w:tcPr>
          <w:p w14:paraId="00D9F9E4" w14:textId="2185E03F"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DA56AF" w:rsidRPr="00EA4B70" w:rsidRDefault="00DA56AF" w:rsidP="00DA56AF">
            <w:pPr>
              <w:spacing w:line="276" w:lineRule="auto"/>
              <w:rPr>
                <w:color w:val="000000"/>
              </w:rPr>
            </w:pPr>
            <w:r w:rsidRPr="00EA4B70">
              <w:rPr>
                <w:b/>
                <w:bCs/>
                <w:i/>
                <w:iCs/>
                <w:color w:val="000000" w:themeColor="text1"/>
                <w:lang w:val="el-GR"/>
              </w:rPr>
              <w:t>β</w:t>
            </w:r>
          </w:p>
          <w:p w14:paraId="7EB647A5" w14:textId="24B21223"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24</w:t>
            </w:r>
          </w:p>
          <w:p w14:paraId="71D9C5AB" w14:textId="60BF483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40</w:t>
            </w:r>
          </w:p>
        </w:tc>
        <w:tc>
          <w:tcPr>
            <w:tcW w:w="1749" w:type="dxa"/>
            <w:tcBorders>
              <w:top w:val="single" w:sz="4" w:space="0" w:color="auto"/>
              <w:left w:val="nil"/>
              <w:bottom w:val="nil"/>
              <w:right w:val="nil"/>
            </w:tcBorders>
            <w:vAlign w:val="center"/>
          </w:tcPr>
          <w:p w14:paraId="4A8116F3" w14:textId="1B364E7B" w:rsidR="00DA56AF" w:rsidRPr="00EA4B70" w:rsidRDefault="00DA56AF" w:rsidP="00DA56AF">
            <w:pPr>
              <w:spacing w:line="276" w:lineRule="auto"/>
              <w:rPr>
                <w:i/>
                <w:iCs/>
                <w:color w:val="000000" w:themeColor="text1"/>
              </w:rPr>
            </w:pPr>
            <w:r w:rsidRPr="00EA4B70">
              <w:rPr>
                <w:i/>
                <w:iCs/>
                <w:color w:val="000000"/>
              </w:rPr>
              <w:t>Soil N</w:t>
            </w:r>
          </w:p>
        </w:tc>
        <w:tc>
          <w:tcPr>
            <w:tcW w:w="1455" w:type="dxa"/>
            <w:tcBorders>
              <w:top w:val="single" w:sz="4" w:space="0" w:color="auto"/>
              <w:left w:val="nil"/>
              <w:bottom w:val="nil"/>
              <w:right w:val="nil"/>
            </w:tcBorders>
            <w:vAlign w:val="bottom"/>
          </w:tcPr>
          <w:p w14:paraId="555A3C6C" w14:textId="2965F3F4" w:rsidR="00DA56AF" w:rsidRPr="00DA56AF" w:rsidRDefault="00DA56AF" w:rsidP="00DA56AF">
            <w:pPr>
              <w:spacing w:line="276" w:lineRule="auto"/>
              <w:jc w:val="right"/>
              <w:rPr>
                <w:color w:val="000000"/>
              </w:rPr>
            </w:pPr>
            <w:r w:rsidRPr="00DA56AF">
              <w:rPr>
                <w:color w:val="000000"/>
              </w:rPr>
              <w:t>-0.172</w:t>
            </w:r>
          </w:p>
        </w:tc>
        <w:tc>
          <w:tcPr>
            <w:tcW w:w="1095" w:type="dxa"/>
            <w:tcBorders>
              <w:top w:val="single" w:sz="4" w:space="0" w:color="auto"/>
              <w:left w:val="nil"/>
              <w:bottom w:val="nil"/>
              <w:right w:val="nil"/>
            </w:tcBorders>
            <w:vAlign w:val="bottom"/>
          </w:tcPr>
          <w:p w14:paraId="01CCD467" w14:textId="6386B5C3"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A2887BF" w14:textId="77777777" w:rsidTr="00503F5A">
        <w:trPr>
          <w:jc w:val="center"/>
        </w:trPr>
        <w:tc>
          <w:tcPr>
            <w:tcW w:w="2371" w:type="dxa"/>
            <w:vMerge/>
            <w:tcBorders>
              <w:left w:val="nil"/>
              <w:right w:val="nil"/>
            </w:tcBorders>
            <w:vAlign w:val="bottom"/>
          </w:tcPr>
          <w:p w14:paraId="70AA26C7"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A9E8226" w14:textId="3E534680"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3DF3CE56" w14:textId="5B556DD2" w:rsidR="00DA56AF" w:rsidRPr="00DA56AF" w:rsidRDefault="00DA56AF" w:rsidP="00DA56AF">
            <w:pPr>
              <w:spacing w:line="276" w:lineRule="auto"/>
              <w:jc w:val="right"/>
              <w:rPr>
                <w:color w:val="000000"/>
              </w:rPr>
            </w:pPr>
            <w:r w:rsidRPr="00DA56AF">
              <w:rPr>
                <w:color w:val="000000"/>
              </w:rPr>
              <w:t>-0.176</w:t>
            </w:r>
          </w:p>
        </w:tc>
        <w:tc>
          <w:tcPr>
            <w:tcW w:w="1095" w:type="dxa"/>
            <w:tcBorders>
              <w:top w:val="nil"/>
              <w:left w:val="nil"/>
              <w:bottom w:val="nil"/>
              <w:right w:val="nil"/>
            </w:tcBorders>
            <w:vAlign w:val="bottom"/>
          </w:tcPr>
          <w:p w14:paraId="4D3F8D9C" w14:textId="2C559AF5" w:rsidR="00DA56AF" w:rsidRPr="00DA56AF" w:rsidRDefault="00DA56AF" w:rsidP="00DA56AF">
            <w:pPr>
              <w:spacing w:line="276" w:lineRule="auto"/>
              <w:jc w:val="right"/>
              <w:rPr>
                <w:b/>
                <w:bCs/>
                <w:i/>
                <w:iCs/>
                <w:color w:val="000000"/>
              </w:rPr>
            </w:pPr>
            <w:r w:rsidRPr="00DA56AF">
              <w:rPr>
                <w:b/>
                <w:bCs/>
                <w:color w:val="000000"/>
              </w:rPr>
              <w:t>0.009</w:t>
            </w:r>
          </w:p>
        </w:tc>
      </w:tr>
      <w:tr w:rsidR="00DA56AF" w:rsidRPr="00EA4B70" w14:paraId="2FB1D150" w14:textId="77777777" w:rsidTr="00503F5A">
        <w:trPr>
          <w:jc w:val="center"/>
        </w:trPr>
        <w:tc>
          <w:tcPr>
            <w:tcW w:w="2371" w:type="dxa"/>
            <w:vMerge/>
            <w:tcBorders>
              <w:left w:val="nil"/>
              <w:right w:val="nil"/>
            </w:tcBorders>
            <w:vAlign w:val="bottom"/>
          </w:tcPr>
          <w:p w14:paraId="79BF3ABF"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383D986A" w14:textId="0EDB266E"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2E0CEB0F" w14:textId="6B26834A" w:rsidR="00DA56AF" w:rsidRPr="00DA56AF" w:rsidRDefault="00DA56AF" w:rsidP="00DA56AF">
            <w:pPr>
              <w:spacing w:line="276" w:lineRule="auto"/>
              <w:jc w:val="right"/>
              <w:rPr>
                <w:color w:val="000000"/>
              </w:rPr>
            </w:pPr>
            <w:r w:rsidRPr="00DA56AF">
              <w:rPr>
                <w:color w:val="000000"/>
              </w:rPr>
              <w:t>-0.177</w:t>
            </w:r>
          </w:p>
        </w:tc>
        <w:tc>
          <w:tcPr>
            <w:tcW w:w="1095" w:type="dxa"/>
            <w:tcBorders>
              <w:top w:val="nil"/>
              <w:left w:val="nil"/>
              <w:bottom w:val="nil"/>
              <w:right w:val="nil"/>
            </w:tcBorders>
            <w:vAlign w:val="bottom"/>
          </w:tcPr>
          <w:p w14:paraId="40A25C0A" w14:textId="3F87A95D" w:rsidR="00DA56AF" w:rsidRPr="00DA56AF" w:rsidRDefault="00DA56AF" w:rsidP="00DA56AF">
            <w:pPr>
              <w:spacing w:line="276" w:lineRule="auto"/>
              <w:jc w:val="right"/>
              <w:rPr>
                <w:b/>
                <w:bCs/>
                <w:color w:val="000000"/>
              </w:rPr>
            </w:pPr>
            <w:r w:rsidRPr="00DA56AF">
              <w:rPr>
                <w:b/>
                <w:bCs/>
                <w:color w:val="000000"/>
              </w:rPr>
              <w:t>0.005</w:t>
            </w:r>
          </w:p>
        </w:tc>
      </w:tr>
      <w:tr w:rsidR="00DA56AF" w:rsidRPr="00EA4B70" w14:paraId="6B87AA05" w14:textId="77777777" w:rsidTr="00074EAE">
        <w:trPr>
          <w:jc w:val="center"/>
        </w:trPr>
        <w:tc>
          <w:tcPr>
            <w:tcW w:w="2371" w:type="dxa"/>
            <w:vMerge/>
            <w:tcBorders>
              <w:left w:val="nil"/>
              <w:right w:val="nil"/>
            </w:tcBorders>
            <w:vAlign w:val="bottom"/>
          </w:tcPr>
          <w:p w14:paraId="1FEC575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8DFA435" w14:textId="6C76A96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46AB6BE8" w14:textId="0FF86B0A" w:rsidR="00DA56AF" w:rsidRPr="00DA56AF" w:rsidRDefault="00DA56AF" w:rsidP="00DA56AF">
            <w:pPr>
              <w:spacing w:line="276" w:lineRule="auto"/>
              <w:jc w:val="right"/>
              <w:rPr>
                <w:color w:val="000000"/>
              </w:rPr>
            </w:pPr>
            <w:r w:rsidRPr="00DA56AF">
              <w:rPr>
                <w:color w:val="000000"/>
              </w:rPr>
              <w:t>0.513</w:t>
            </w:r>
          </w:p>
        </w:tc>
        <w:tc>
          <w:tcPr>
            <w:tcW w:w="1095" w:type="dxa"/>
            <w:tcBorders>
              <w:top w:val="nil"/>
              <w:left w:val="nil"/>
              <w:bottom w:val="nil"/>
              <w:right w:val="nil"/>
            </w:tcBorders>
            <w:vAlign w:val="bottom"/>
          </w:tcPr>
          <w:p w14:paraId="39577747" w14:textId="514F4869"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31C346E" w14:textId="77777777" w:rsidTr="00074EAE">
        <w:trPr>
          <w:jc w:val="center"/>
        </w:trPr>
        <w:tc>
          <w:tcPr>
            <w:tcW w:w="2371" w:type="dxa"/>
            <w:vMerge/>
            <w:tcBorders>
              <w:left w:val="nil"/>
              <w:bottom w:val="single" w:sz="4" w:space="0" w:color="auto"/>
              <w:right w:val="nil"/>
            </w:tcBorders>
            <w:vAlign w:val="bottom"/>
          </w:tcPr>
          <w:p w14:paraId="4E9269BE"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61EF7577" w14:textId="05CC0191"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7A2F19" w14:textId="4CD79EAA" w:rsidR="00DA56AF" w:rsidRPr="00DA56AF" w:rsidRDefault="00DA56AF" w:rsidP="00DA56AF">
            <w:pPr>
              <w:spacing w:line="276" w:lineRule="auto"/>
              <w:jc w:val="right"/>
              <w:rPr>
                <w:color w:val="000000"/>
              </w:rPr>
            </w:pPr>
            <w:r w:rsidRPr="00DA56AF">
              <w:rPr>
                <w:color w:val="000000"/>
              </w:rPr>
              <w:t>-0.064</w:t>
            </w:r>
          </w:p>
        </w:tc>
        <w:tc>
          <w:tcPr>
            <w:tcW w:w="1095" w:type="dxa"/>
            <w:tcBorders>
              <w:top w:val="nil"/>
              <w:left w:val="nil"/>
              <w:bottom w:val="single" w:sz="4" w:space="0" w:color="auto"/>
              <w:right w:val="nil"/>
            </w:tcBorders>
            <w:vAlign w:val="bottom"/>
          </w:tcPr>
          <w:p w14:paraId="7C6D95E4" w14:textId="0E0B4300" w:rsidR="00DA56AF" w:rsidRPr="00DA56AF" w:rsidRDefault="00DA56AF" w:rsidP="00DA56AF">
            <w:pPr>
              <w:spacing w:line="276" w:lineRule="auto"/>
              <w:jc w:val="right"/>
              <w:rPr>
                <w:b/>
                <w:bCs/>
                <w:i/>
                <w:iCs/>
                <w:color w:val="000000"/>
              </w:rPr>
            </w:pPr>
            <w:r w:rsidRPr="00DA56AF">
              <w:rPr>
                <w:color w:val="000000"/>
              </w:rPr>
              <w:t>0.451</w:t>
            </w:r>
          </w:p>
        </w:tc>
      </w:tr>
      <w:tr w:rsidR="00DA56AF" w:rsidRPr="00EA4B70" w14:paraId="7602C4C0" w14:textId="77777777" w:rsidTr="00DA56AF">
        <w:trPr>
          <w:jc w:val="center"/>
        </w:trPr>
        <w:tc>
          <w:tcPr>
            <w:tcW w:w="2371" w:type="dxa"/>
            <w:tcBorders>
              <w:top w:val="single" w:sz="4" w:space="0" w:color="auto"/>
              <w:left w:val="nil"/>
              <w:bottom w:val="single" w:sz="4" w:space="0" w:color="auto"/>
              <w:right w:val="nil"/>
            </w:tcBorders>
          </w:tcPr>
          <w:p w14:paraId="5FCFFE93" w14:textId="77777777" w:rsidR="00DA56AF" w:rsidRPr="00EA4B70" w:rsidRDefault="00DA56AF" w:rsidP="00DA56AF">
            <w:pPr>
              <w:spacing w:line="276" w:lineRule="auto"/>
              <w:rPr>
                <w:color w:val="000000"/>
              </w:rPr>
            </w:pPr>
            <w:r w:rsidRPr="00EA4B70">
              <w:rPr>
                <w:b/>
                <w:bCs/>
                <w:i/>
                <w:iCs/>
                <w:color w:val="000000"/>
              </w:rPr>
              <w:t>Soil N</w:t>
            </w:r>
          </w:p>
          <w:p w14:paraId="5D7A5634" w14:textId="7ADC9D1A"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15</w:t>
            </w:r>
          </w:p>
          <w:p w14:paraId="3C142951" w14:textId="61EB098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39</w:t>
            </w:r>
          </w:p>
        </w:tc>
        <w:tc>
          <w:tcPr>
            <w:tcW w:w="1749" w:type="dxa"/>
            <w:tcBorders>
              <w:top w:val="single" w:sz="4" w:space="0" w:color="auto"/>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95" w:type="dxa"/>
            <w:tcBorders>
              <w:top w:val="single" w:sz="4" w:space="0" w:color="auto"/>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31238C74" w14:textId="77777777" w:rsidTr="00DA56AF">
        <w:trPr>
          <w:jc w:val="center"/>
        </w:trPr>
        <w:tc>
          <w:tcPr>
            <w:tcW w:w="2371" w:type="dxa"/>
            <w:tcBorders>
              <w:top w:val="single" w:sz="4" w:space="0" w:color="auto"/>
              <w:left w:val="nil"/>
              <w:bottom w:val="single" w:sz="4" w:space="0" w:color="auto"/>
              <w:right w:val="nil"/>
            </w:tcBorders>
          </w:tcPr>
          <w:p w14:paraId="41AFB662" w14:textId="77777777" w:rsidR="00DA56AF" w:rsidRPr="00EA4B70" w:rsidRDefault="00DA56AF" w:rsidP="00DA56AF">
            <w:pPr>
              <w:spacing w:line="276" w:lineRule="auto"/>
              <w:rPr>
                <w:color w:val="000000"/>
              </w:rPr>
            </w:pPr>
            <w:r w:rsidRPr="00EA4B70">
              <w:rPr>
                <w:b/>
                <w:bCs/>
                <w:i/>
                <w:iCs/>
                <w:color w:val="000000"/>
              </w:rPr>
              <w:t>VPD</w:t>
            </w:r>
            <w:r w:rsidRPr="00EA4B70">
              <w:rPr>
                <w:b/>
                <w:bCs/>
                <w:color w:val="000000"/>
                <w:vertAlign w:val="subscript"/>
              </w:rPr>
              <w:t>4</w:t>
            </w:r>
            <w:r w:rsidRPr="00EA4B70">
              <w:rPr>
                <w:color w:val="000000"/>
              </w:rPr>
              <w:t xml:space="preserve"> </w:t>
            </w:r>
          </w:p>
          <w:p w14:paraId="218C233B" w14:textId="1FA61DF5"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42</w:t>
            </w:r>
          </w:p>
          <w:p w14:paraId="32149DDC" w14:textId="2C8A3CDF"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56</w:t>
            </w:r>
          </w:p>
        </w:tc>
        <w:tc>
          <w:tcPr>
            <w:tcW w:w="1749" w:type="dxa"/>
            <w:tcBorders>
              <w:top w:val="single" w:sz="4" w:space="0" w:color="auto"/>
              <w:left w:val="nil"/>
              <w:bottom w:val="single" w:sz="4" w:space="0" w:color="auto"/>
              <w:right w:val="nil"/>
            </w:tcBorders>
            <w:vAlign w:val="center"/>
          </w:tcPr>
          <w:p w14:paraId="5BF8DBE2" w14:textId="6FE9EEDB"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75185A92" w14:textId="784A8E10" w:rsidR="00DA56AF" w:rsidRPr="00DA56AF" w:rsidRDefault="00DA56AF" w:rsidP="00DA56AF">
            <w:pPr>
              <w:spacing w:line="276" w:lineRule="auto"/>
              <w:jc w:val="right"/>
              <w:rPr>
                <w:color w:val="000000"/>
              </w:rPr>
            </w:pPr>
            <w:r w:rsidRPr="00DA56AF">
              <w:rPr>
                <w:color w:val="000000"/>
              </w:rPr>
              <w:t>-0.626</w:t>
            </w:r>
          </w:p>
        </w:tc>
        <w:tc>
          <w:tcPr>
            <w:tcW w:w="1095" w:type="dxa"/>
            <w:tcBorders>
              <w:top w:val="single" w:sz="4" w:space="0" w:color="auto"/>
              <w:left w:val="nil"/>
              <w:bottom w:val="single" w:sz="4" w:space="0" w:color="auto"/>
              <w:right w:val="nil"/>
            </w:tcBorders>
            <w:vAlign w:val="center"/>
          </w:tcPr>
          <w:p w14:paraId="42577B57" w14:textId="294B4A11" w:rsidR="00DA56AF" w:rsidRPr="00DA56AF" w:rsidRDefault="00DA56AF" w:rsidP="00DA56AF">
            <w:pPr>
              <w:spacing w:line="276" w:lineRule="auto"/>
              <w:jc w:val="right"/>
              <w:rPr>
                <w:b/>
                <w:bCs/>
                <w:i/>
                <w:iCs/>
                <w:color w:val="000000"/>
              </w:rPr>
            </w:pPr>
            <w:r w:rsidRPr="00DA56AF">
              <w:rPr>
                <w:b/>
                <w:bCs/>
                <w:color w:val="000000"/>
              </w:rPr>
              <w:t>&lt;0.001</w:t>
            </w:r>
          </w:p>
        </w:tc>
      </w:tr>
    </w:tbl>
    <w:p w14:paraId="67703279" w14:textId="77777777" w:rsidR="00253023" w:rsidRPr="00EA541A" w:rsidRDefault="00253023" w:rsidP="00B95C39">
      <w:pPr>
        <w:spacing w:line="480" w:lineRule="auto"/>
        <w:rPr>
          <w:color w:val="000000" w:themeColor="text1"/>
        </w:rPr>
      </w:pPr>
    </w:p>
    <w:p w14:paraId="32515369" w14:textId="1BD23420" w:rsidR="003109E7" w:rsidRPr="009954E4"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0AF52794" w:rsidR="002052B6" w:rsidRPr="000E5BEF" w:rsidRDefault="000C1CCA" w:rsidP="000E5BEF">
      <w:pPr>
        <w:spacing w:line="480" w:lineRule="auto"/>
        <w:rPr>
          <w:b/>
          <w:bCs/>
          <w:color w:val="000000" w:themeColor="text1"/>
        </w:rPr>
      </w:pPr>
      <w:r>
        <w:rPr>
          <w:b/>
          <w:bCs/>
          <w:noProof/>
          <w:color w:val="000000" w:themeColor="text1"/>
        </w:rPr>
        <w:drawing>
          <wp:inline distT="0" distB="0" distL="0" distR="0" wp14:anchorId="79FC0917" wp14:editId="746A8C17">
            <wp:extent cx="6758082" cy="349745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6775000" cy="3506207"/>
                    </a:xfrm>
                    <a:prstGeom prst="rect">
                      <a:avLst/>
                    </a:prstGeom>
                  </pic:spPr>
                </pic:pic>
              </a:graphicData>
            </a:graphic>
          </wp:inline>
        </w:drawing>
      </w:r>
    </w:p>
    <w:p w14:paraId="10E20C1A" w14:textId="1BCDD16A" w:rsidR="00BB2E9F" w:rsidRDefault="00FD5ABE" w:rsidP="000E5BEF">
      <w:pPr>
        <w:spacing w:line="480" w:lineRule="auto"/>
        <w:rPr>
          <w:color w:val="000000" w:themeColor="text1"/>
        </w:rPr>
      </w:pPr>
      <w:commentRangeStart w:id="393"/>
      <w:r>
        <w:rPr>
          <w:b/>
          <w:bCs/>
          <w:color w:val="000000" w:themeColor="text1"/>
        </w:rPr>
        <w:t>Figure 5</w:t>
      </w:r>
      <w:r>
        <w:rPr>
          <w:color w:val="000000" w:themeColor="text1"/>
        </w:rPr>
        <w:t xml:space="preserve"> </w:t>
      </w:r>
      <w:commentRangeEnd w:id="393"/>
      <w:r w:rsidR="00D0016D">
        <w:rPr>
          <w:rStyle w:val="CommentReference"/>
          <w:rFonts w:eastAsiaTheme="minorHAnsi" w:cs="Times New Roman (Body CS)"/>
        </w:rPr>
        <w:commentReference w:id="393"/>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Arrow thickness scales with the reported </w:t>
      </w:r>
      <w:commentRangeStart w:id="394"/>
      <w:r w:rsidR="000B4C6C">
        <w:rPr>
          <w:color w:val="000000" w:themeColor="text1"/>
        </w:rPr>
        <w:t xml:space="preserve">p-value </w:t>
      </w:r>
      <w:commentRangeEnd w:id="394"/>
      <w:r w:rsidR="00F45FFB">
        <w:rPr>
          <w:rStyle w:val="CommentReference"/>
          <w:rFonts w:eastAsiaTheme="minorHAnsi" w:cs="Times New Roman (Body CS)"/>
        </w:rPr>
        <w:commentReference w:id="394"/>
      </w:r>
      <w:r w:rsidR="000B4C6C">
        <w:rPr>
          <w:color w:val="000000" w:themeColor="text1"/>
        </w:rPr>
        <w:t>of the relationship. Standardized model coefficients and associated p-values are reported in Table 5. Goodness-of-fit indices are included on the right side of the figure.</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commentRangeStart w:id="395"/>
      <w:r>
        <w:rPr>
          <w:b/>
          <w:bCs/>
          <w:color w:val="000000" w:themeColor="text1"/>
        </w:rPr>
        <w:lastRenderedPageBreak/>
        <w:t>D</w:t>
      </w:r>
      <w:r w:rsidR="00AA3362">
        <w:rPr>
          <w:b/>
          <w:bCs/>
          <w:color w:val="000000" w:themeColor="text1"/>
        </w:rPr>
        <w:t>iscussion</w:t>
      </w:r>
      <w:commentRangeEnd w:id="395"/>
      <w:r w:rsidR="00E42439">
        <w:rPr>
          <w:rStyle w:val="CommentReference"/>
          <w:rFonts w:eastAsiaTheme="minorHAnsi" w:cs="Times New Roman (Body CS)"/>
        </w:rPr>
        <w:commentReference w:id="395"/>
      </w:r>
    </w:p>
    <w:p w14:paraId="5AD553C2" w14:textId="54F64F3C" w:rsidR="00514764"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p>
    <w:p w14:paraId="1FE0CA41" w14:textId="7F0B755B" w:rsidR="00A46B75" w:rsidRPr="009C4309" w:rsidRDefault="001145EF" w:rsidP="009C4309">
      <w:pPr>
        <w:autoSpaceDE w:val="0"/>
        <w:autoSpaceDN w:val="0"/>
        <w:adjustRightInd w:val="0"/>
        <w:spacing w:line="480" w:lineRule="auto"/>
        <w:ind w:firstLine="720"/>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commentRangeStart w:id="396"/>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commentRangeEnd w:id="396"/>
      <w:proofErr w:type="gramEnd"/>
      <w:r w:rsidR="009157F8">
        <w:rPr>
          <w:rStyle w:val="CommentReference"/>
          <w:rFonts w:eastAsiaTheme="minorHAnsi" w:cs="Times New Roman (Body CS)"/>
        </w:rPr>
        <w:commentReference w:id="396"/>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397"/>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397"/>
      <w:r w:rsidR="009157F8">
        <w:rPr>
          <w:rStyle w:val="CommentReference"/>
          <w:rFonts w:eastAsiaTheme="minorHAnsi" w:cs="Times New Roman (Body CS)"/>
        </w:rPr>
        <w:commentReference w:id="397"/>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w:t>
      </w:r>
      <w:commentRangeStart w:id="398"/>
      <w:r w:rsidR="00FE2271">
        <w:rPr>
          <w:color w:val="000000" w:themeColor="text1"/>
        </w:rPr>
        <w:t xml:space="preserve">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while air temperature</w:t>
      </w:r>
      <w:commentRangeEnd w:id="398"/>
      <w:r w:rsidR="009157F8">
        <w:rPr>
          <w:rStyle w:val="CommentReference"/>
          <w:rFonts w:eastAsiaTheme="minorHAnsi" w:cs="Times New Roman (Body CS)"/>
        </w:rPr>
        <w:commentReference w:id="398"/>
      </w:r>
      <w:r w:rsidR="00FE2271">
        <w:t xml:space="preserv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r w:rsidR="00EC2EFD" w:rsidRPr="00EC2EFD">
        <w:rPr>
          <w:i/>
          <w:iCs/>
        </w:rPr>
        <w:t>β</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7D4062">
      <w:pPr>
        <w:autoSpaceDE w:val="0"/>
        <w:autoSpaceDN w:val="0"/>
        <w:adjustRightInd w:val="0"/>
        <w:spacing w:line="480" w:lineRule="auto"/>
      </w:pPr>
    </w:p>
    <w:p w14:paraId="11A204FD" w14:textId="6436E70F" w:rsidR="007D4062" w:rsidRPr="007D4062" w:rsidRDefault="007D4062" w:rsidP="007D4062">
      <w:pPr>
        <w:autoSpaceDE w:val="0"/>
        <w:autoSpaceDN w:val="0"/>
        <w:adjustRightInd w:val="0"/>
        <w:spacing w:line="480" w:lineRule="auto"/>
        <w:rPr>
          <w:i/>
          <w:iCs/>
        </w:rPr>
      </w:pPr>
      <w:r>
        <w:rPr>
          <w:i/>
          <w:iCs/>
        </w:rPr>
        <w:lastRenderedPageBreak/>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25933B79" w:rsidR="00F36A5B" w:rsidRDefault="00634047" w:rsidP="00AA3C4F">
      <w:pPr>
        <w:autoSpaceDE w:val="0"/>
        <w:autoSpaceDN w:val="0"/>
        <w:adjustRightInd w:val="0"/>
        <w:spacing w:line="48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r w:rsidR="00514764">
        <w:rPr>
          <w:i/>
          <w:iCs/>
        </w:rPr>
        <w:t>N</w:t>
      </w:r>
      <w:r w:rsidR="00514764">
        <w:rPr>
          <w:vertAlign w:val="subscript"/>
        </w:rPr>
        <w:t>mass</w:t>
      </w:r>
      <w:r w:rsidR="00514764">
        <w:t xml:space="preserve"> and </w:t>
      </w:r>
      <w:r w:rsidR="00514764">
        <w:rPr>
          <w:i/>
          <w:iCs/>
        </w:rPr>
        <w:t>M</w:t>
      </w:r>
      <w:r w:rsidR="00514764">
        <w:rPr>
          <w:vertAlign w:val="subscript"/>
        </w:rPr>
        <w:t>area</w:t>
      </w:r>
      <w:r w:rsidR="00E463B8">
        <w:t xml:space="preserve"> (Fig. 4; Fig. 5)</w:t>
      </w:r>
      <w:r w:rsidR="00514764">
        <w:t xml:space="preserve">. </w:t>
      </w:r>
      <w:r w:rsidR="0028171B">
        <w:t xml:space="preserve">The structural equation model suggested that 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w:t>
      </w:r>
      <w:r w:rsidR="003D3665">
        <w:t xml:space="preserve">and </w:t>
      </w:r>
      <w:r w:rsidR="00AA3C4F">
        <w:t xml:space="preserve">a nonsignificant, but negative trending, effect of increasing </w:t>
      </w:r>
      <w:r w:rsidR="007D4062" w:rsidRPr="004150F4">
        <w:rPr>
          <w:i/>
          <w:iCs/>
          <w:lang w:val="el-GR"/>
        </w:rPr>
        <w:t>β</w:t>
      </w:r>
      <w:r w:rsidR="007D4062">
        <w:t xml:space="preserve"> </w:t>
      </w:r>
      <w:r w:rsidR="003D3665">
        <w:t>on</w:t>
      </w:r>
      <w:r w:rsidR="007D4062">
        <w:t xml:space="preserve"> </w:t>
      </w:r>
      <w:r w:rsidR="007D4062">
        <w:rPr>
          <w:i/>
          <w:iCs/>
        </w:rPr>
        <w:t>N</w:t>
      </w:r>
      <w:r w:rsidR="007D4062">
        <w:rPr>
          <w:vertAlign w:val="subscript"/>
        </w:rPr>
        <w:t>mass</w:t>
      </w:r>
      <w:r w:rsidR="007D4062">
        <w:t xml:space="preserve"> (</w:t>
      </w:r>
      <w:r w:rsidR="00AA3C4F">
        <w:t xml:space="preserve">p=0.109; </w:t>
      </w:r>
      <w:r w:rsidR="007D4062">
        <w:t xml:space="preserve">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r w:rsidR="000F4E0D">
        <w:rPr>
          <w:i/>
          <w:iCs/>
        </w:rPr>
        <w:t>N</w:t>
      </w:r>
      <w:r w:rsidR="000F4E0D">
        <w:rPr>
          <w:vertAlign w:val="subscript"/>
        </w:rPr>
        <w:t>mass</w:t>
      </w:r>
      <w:r w:rsidR="000F4E0D">
        <w:t xml:space="preserve"> and </w:t>
      </w:r>
      <w:r w:rsidR="000F4E0D">
        <w:rPr>
          <w:i/>
          <w:iCs/>
        </w:rPr>
        <w:t>M</w:t>
      </w:r>
      <w:r w:rsidR="000F4E0D">
        <w:rPr>
          <w:vertAlign w:val="subscript"/>
        </w:rPr>
        <w:t>area</w:t>
      </w:r>
      <w:r w:rsidR="000F4E0D">
        <w:t xml:space="preserve"> to </w:t>
      </w:r>
      <w:r w:rsidR="000F4E0D" w:rsidRPr="004150F4">
        <w:rPr>
          <w:i/>
          <w:iCs/>
          <w:lang w:val="el-GR"/>
        </w:rPr>
        <w:t>β</w:t>
      </w:r>
      <w:r w:rsidR="000F4E0D">
        <w:t xml:space="preserve">, a concurrent strong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r w:rsidR="000F4E0D">
        <w:rPr>
          <w:i/>
          <w:iCs/>
        </w:rPr>
        <w:t>M</w:t>
      </w:r>
      <w:r w:rsidR="000F4E0D">
        <w:rPr>
          <w:vertAlign w:val="subscript"/>
        </w:rPr>
        <w:t>area</w:t>
      </w:r>
      <w:r w:rsidR="000F4E0D">
        <w:t xml:space="preserve"> response to </w:t>
      </w:r>
      <w:r w:rsidR="000F4E0D" w:rsidRPr="004150F4">
        <w:rPr>
          <w:i/>
          <w:iCs/>
          <w:lang w:val="el-GR"/>
        </w:rPr>
        <w:t>β</w:t>
      </w:r>
      <w:r w:rsidR="00E463B8">
        <w:t xml:space="preserve"> than </w:t>
      </w:r>
      <w:r w:rsidR="00E463B8">
        <w:rPr>
          <w:i/>
          <w:iCs/>
        </w:rPr>
        <w:t>N</w:t>
      </w:r>
      <w:r w:rsidR="00E463B8">
        <w:rPr>
          <w:vertAlign w:val="subscript"/>
        </w:rPr>
        <w:t>mass</w:t>
      </w:r>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r w:rsidR="00EC2EFD">
        <w:rPr>
          <w:i/>
          <w:iCs/>
        </w:rPr>
        <w:t>M</w:t>
      </w:r>
      <w:r w:rsidR="00EC2EFD">
        <w:rPr>
          <w:vertAlign w:val="subscript"/>
        </w:rPr>
        <w:t>area</w:t>
      </w:r>
      <w:r w:rsidR="00F36A5B">
        <w:t xml:space="preserve"> </w:t>
      </w:r>
      <w:r w:rsidR="000F4E0D">
        <w:t>than</w:t>
      </w:r>
      <w:r w:rsidR="00EC2EFD">
        <w:t xml:space="preserve"> </w:t>
      </w:r>
      <w:r w:rsidR="00EC2EFD">
        <w:rPr>
          <w:i/>
          <w:iCs/>
        </w:rPr>
        <w:t>N</w:t>
      </w:r>
      <w:r w:rsidR="00EC2EFD">
        <w:rPr>
          <w:vertAlign w:val="subscript"/>
        </w:rPr>
        <w:t>mass</w:t>
      </w:r>
      <w:r w:rsidR="00EC2EFD">
        <w:t>.</w:t>
      </w:r>
      <w:r w:rsidR="000F4E0D">
        <w:t xml:space="preserve"> </w:t>
      </w:r>
      <w:commentRangeStart w:id="399"/>
      <w:r w:rsidR="000F4E0D">
        <w:t xml:space="preserve">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D4062">
        <w:fldChar w:fldCharType="begin" w:fldLock="1"/>
      </w:r>
      <w:r w:rsidR="007C1193">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&lt;i&gt;et al.&lt;/i&gt;, 2004; Dong &lt;i&gt;et al.&lt;/i&gt;, 2017, 2022; Querejeta &lt;i&gt;et al.&lt;/i&gt;, 2022)","plainTextFormattedCitation":"(Wright et al., 2004; Dong et al., 2017, 2022; Querejeta et al., 2022)","previouslyFormattedCitation":"(Wright &lt;i&gt;et al.&lt;/i&gt;, 2004; Dong &lt;i&gt;et al.&lt;/i&gt;, 2017, 2022; Querejeta &lt;i&gt;et al.&lt;/i&gt;, 2022)"},"properties":{"noteIndex":0},"schema":"https://github.com/citation-style-language/schema/raw/master/csl-citation.json"}</w:instrText>
      </w:r>
      <w:r w:rsidR="007D4062">
        <w:fldChar w:fldCharType="separate"/>
      </w:r>
      <w:r w:rsidR="00AD5D68" w:rsidRPr="00AD5D68">
        <w:rPr>
          <w:noProof/>
        </w:rPr>
        <w:t xml:space="preserve">(Wright </w:t>
      </w:r>
      <w:r w:rsidR="00AD5D68" w:rsidRPr="00AD5D68">
        <w:rPr>
          <w:i/>
          <w:noProof/>
        </w:rPr>
        <w:t>et al.</w:t>
      </w:r>
      <w:r w:rsidR="00AD5D68" w:rsidRPr="00AD5D68">
        <w:rPr>
          <w:noProof/>
        </w:rPr>
        <w:t xml:space="preserve">, 2004; Dong </w:t>
      </w:r>
      <w:r w:rsidR="00AD5D68" w:rsidRPr="00AD5D68">
        <w:rPr>
          <w:i/>
          <w:noProof/>
        </w:rPr>
        <w:t>et al.</w:t>
      </w:r>
      <w:r w:rsidR="00AD5D68" w:rsidRPr="00AD5D68">
        <w:rPr>
          <w:noProof/>
        </w:rPr>
        <w:t xml:space="preserve">, 2017, 2022; Querejeta </w:t>
      </w:r>
      <w:r w:rsidR="00AD5D68" w:rsidRPr="00AD5D68">
        <w:rPr>
          <w:i/>
          <w:noProof/>
        </w:rPr>
        <w:t>et al.</w:t>
      </w:r>
      <w:r w:rsidR="00AD5D68" w:rsidRPr="00AD5D68">
        <w:rPr>
          <w:noProof/>
        </w:rPr>
        <w:t>, 2022)</w:t>
      </w:r>
      <w:r w:rsidR="007D4062">
        <w:fldChar w:fldCharType="end"/>
      </w:r>
      <w:r w:rsidR="007D4062">
        <w:t>.</w:t>
      </w:r>
      <w:commentRangeEnd w:id="399"/>
      <w:r w:rsidR="004025A1">
        <w:rPr>
          <w:rStyle w:val="CommentReference"/>
          <w:rFonts w:eastAsiaTheme="minorHAnsi" w:cs="Times New Roman (Body CS)"/>
        </w:rPr>
        <w:commentReference w:id="399"/>
      </w:r>
    </w:p>
    <w:p w14:paraId="6FD78C3E" w14:textId="00337EA5" w:rsidR="00A46B75" w:rsidRDefault="00A46B75" w:rsidP="00A46B75">
      <w:pPr>
        <w:autoSpaceDE w:val="0"/>
        <w:autoSpaceDN w:val="0"/>
        <w:adjustRightInd w:val="0"/>
        <w:spacing w:line="480" w:lineRule="auto"/>
      </w:pPr>
    </w:p>
    <w:p w14:paraId="0FF51851" w14:textId="24EF2DD4" w:rsidR="005C0CE5" w:rsidRPr="005C0CE5" w:rsidRDefault="00A46B75" w:rsidP="00AA3C4F">
      <w:pPr>
        <w:autoSpaceDE w:val="0"/>
        <w:autoSpaceDN w:val="0"/>
        <w:adjustRightInd w:val="0"/>
        <w:spacing w:line="48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19041A33" w:rsidR="005C0CE5" w:rsidRDefault="00E75BE5" w:rsidP="00D52F0B">
      <w:pPr>
        <w:autoSpaceDE w:val="0"/>
        <w:autoSpaceDN w:val="0"/>
        <w:adjustRightInd w:val="0"/>
        <w:spacing w:line="48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w:t>
      </w:r>
      <w:r w:rsidR="003D3665">
        <w:rPr>
          <w:color w:val="000000" w:themeColor="text1"/>
        </w:rPr>
        <w:lastRenderedPageBreak/>
        <w:t>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4E; Fig. 5) and </w:t>
      </w:r>
      <w:r w:rsidR="00A60FCB">
        <w:rPr>
          <w:i/>
          <w:iCs/>
          <w:color w:val="000000" w:themeColor="text1"/>
        </w:rPr>
        <w:t>M</w:t>
      </w:r>
      <w:r w:rsidR="00A60FCB">
        <w:rPr>
          <w:color w:val="000000" w:themeColor="text1"/>
          <w:vertAlign w:val="subscript"/>
        </w:rPr>
        <w:t>area</w:t>
      </w:r>
      <w:r w:rsidR="00A60FCB">
        <w:rPr>
          <w:color w:val="000000" w:themeColor="text1"/>
        </w:rPr>
        <w:t xml:space="preserve"> (Fig. 4F; Fig. 5)</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18668BA5" w:rsidR="00A46B75" w:rsidRDefault="005C0CE5" w:rsidP="00971E03">
      <w:pPr>
        <w:autoSpaceDE w:val="0"/>
        <w:autoSpaceDN w:val="0"/>
        <w:adjustRightInd w:val="0"/>
        <w:spacing w:line="48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7C1193">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gradients","type":"article-journal"},"uris":["http://www.mendeley.com/documents/?uuid=21ffc03c-3e82-40b0-846f-1638da6585e7"]}],"mendeley":{"formattedCitation":"(Paillassa &lt;i&gt;et al.&lt;/i&gt;, 2020; Peng &lt;i&gt;et al.&lt;/i&gt;, 2021; Dong &lt;i&gt;et al.&lt;/i&gt;, 2022; Westerband &lt;i&gt;et al.&lt;/i&gt;, 2022)","plainTextFormattedCitation":"(Paillassa et al., 2020; Peng et al., 2021; Dong et al., 2022; Westerband et al., 2022)","previouslyFormattedCitation":"(Paillassa &lt;i&gt;et al.&lt;/i&gt;, 2020; Peng &lt;i&gt;et al.&lt;/i&gt;, 2021; Dong &lt;i&gt;et al.&lt;/i&gt;, 2022; Westerband &lt;i&gt;et al.&lt;/i&gt;, 2022)"},"properties":{"noteIndex":0},"schema":"https://github.com/citation-style-language/schema/raw/master/csl-citation.json"}</w:instrText>
      </w:r>
      <w:r w:rsidR="005A2C5C">
        <w:rPr>
          <w:color w:val="000000" w:themeColor="text1"/>
        </w:rPr>
        <w:fldChar w:fldCharType="separate"/>
      </w:r>
      <w:r w:rsidR="00AD5D68" w:rsidRPr="00AD5D68">
        <w:rPr>
          <w:noProof/>
          <w:color w:val="000000" w:themeColor="text1"/>
        </w:rPr>
        <w:t xml:space="preserve">(Paillassa </w:t>
      </w:r>
      <w:r w:rsidR="00AD5D68" w:rsidRPr="00AD5D68">
        <w:rPr>
          <w:i/>
          <w:noProof/>
          <w:color w:val="000000" w:themeColor="text1"/>
        </w:rPr>
        <w:t>et al.</w:t>
      </w:r>
      <w:r w:rsidR="00AD5D68" w:rsidRPr="00AD5D68">
        <w:rPr>
          <w:noProof/>
          <w:color w:val="000000" w:themeColor="text1"/>
        </w:rPr>
        <w:t xml:space="preserve">, 2020; Peng </w:t>
      </w:r>
      <w:r w:rsidR="00AD5D68" w:rsidRPr="00AD5D68">
        <w:rPr>
          <w:i/>
          <w:noProof/>
          <w:color w:val="000000" w:themeColor="text1"/>
        </w:rPr>
        <w:t>et al.</w:t>
      </w:r>
      <w:r w:rsidR="00AD5D68" w:rsidRPr="00AD5D68">
        <w:rPr>
          <w:noProof/>
          <w:color w:val="000000" w:themeColor="text1"/>
        </w:rPr>
        <w:t xml:space="preserve">, 2021; Dong </w:t>
      </w:r>
      <w:r w:rsidR="00AD5D68" w:rsidRPr="00AD5D68">
        <w:rPr>
          <w:i/>
          <w:noProof/>
          <w:color w:val="000000" w:themeColor="text1"/>
        </w:rPr>
        <w:t>et al.</w:t>
      </w:r>
      <w:r w:rsidR="00AD5D68" w:rsidRPr="00AD5D68">
        <w:rPr>
          <w:noProof/>
          <w:color w:val="000000" w:themeColor="text1"/>
        </w:rPr>
        <w:t xml:space="preserve">, 2022; Westerband </w:t>
      </w:r>
      <w:r w:rsidR="00AD5D68" w:rsidRPr="00AD5D68">
        <w:rPr>
          <w:i/>
          <w:noProof/>
          <w:color w:val="000000" w:themeColor="text1"/>
        </w:rPr>
        <w:t>et al.</w:t>
      </w:r>
      <w:r w:rsidR="00AD5D68" w:rsidRPr="00AD5D68">
        <w:rPr>
          <w:noProof/>
          <w:color w:val="000000" w:themeColor="text1"/>
        </w:rPr>
        <w:t>, 2022)</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971E03">
      <w:pPr>
        <w:autoSpaceDE w:val="0"/>
        <w:autoSpaceDN w:val="0"/>
        <w:adjustRightInd w:val="0"/>
        <w:spacing w:line="480" w:lineRule="auto"/>
        <w:ind w:firstLine="720"/>
        <w:rPr>
          <w:color w:val="000000" w:themeColor="text1"/>
        </w:rPr>
      </w:pPr>
    </w:p>
    <w:p w14:paraId="259EA04C" w14:textId="6DD72F66" w:rsidR="00B85BE0" w:rsidRDefault="00A46B75" w:rsidP="00A46B75">
      <w:pPr>
        <w:autoSpaceDE w:val="0"/>
        <w:autoSpaceDN w:val="0"/>
        <w:adjustRightInd w:val="0"/>
        <w:spacing w:line="48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 xml:space="preserve">by facilitating increases in soil nitrogen availability, </w:t>
      </w:r>
      <w:commentRangeStart w:id="400"/>
      <w:r w:rsidR="00B85BE0">
        <w:rPr>
          <w:i/>
          <w:iCs/>
          <w:color w:val="000000" w:themeColor="text1"/>
        </w:rPr>
        <w:t>but is also negatively correlated with site vapor pressure deficit</w:t>
      </w:r>
      <w:commentRangeEnd w:id="400"/>
      <w:r w:rsidR="008042A0">
        <w:rPr>
          <w:rStyle w:val="CommentReference"/>
          <w:rFonts w:eastAsiaTheme="minorHAnsi" w:cs="Times New Roman (Body CS)"/>
        </w:rPr>
        <w:commentReference w:id="400"/>
      </w:r>
    </w:p>
    <w:p w14:paraId="5116A5A2" w14:textId="4A285625" w:rsidR="00032518" w:rsidRDefault="00032518" w:rsidP="00032518">
      <w:pPr>
        <w:autoSpaceDE w:val="0"/>
        <w:autoSpaceDN w:val="0"/>
        <w:adjustRightInd w:val="0"/>
        <w:spacing w:line="480" w:lineRule="auto"/>
        <w:ind w:firstLine="720"/>
        <w:rPr>
          <w:color w:val="000000" w:themeColor="text1"/>
        </w:rPr>
      </w:pPr>
      <w:commentRangeStart w:id="401"/>
      <w:r>
        <w:rPr>
          <w:color w:val="000000" w:themeColor="text1"/>
        </w:rPr>
        <w:lastRenderedPageBreak/>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w:t>
      </w:r>
      <w:commentRangeEnd w:id="401"/>
      <w:r w:rsidR="00C86368">
        <w:rPr>
          <w:rStyle w:val="CommentReference"/>
          <w:rFonts w:eastAsiaTheme="minorHAnsi" w:cs="Times New Roman (Body CS)"/>
        </w:rPr>
        <w:commentReference w:id="401"/>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proofErr w:type="gram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gramEnd"/>
      <w:r w:rsidR="00E75BE5">
        <w:rPr>
          <w:color w:val="000000" w:themeColor="text1"/>
        </w:rPr>
        <w:t xml:space="preserve"> coupled with a strong positive effect of increasing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4652C239" w:rsidR="005B6568" w:rsidRDefault="006957FE" w:rsidP="005D4E7F">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402"/>
      <w:r>
        <w:rPr>
          <w:color w:val="000000" w:themeColor="text1"/>
        </w:rPr>
        <w:t xml:space="preserve">will increase </w:t>
      </w:r>
      <w:r>
        <w:rPr>
          <w:i/>
          <w:iCs/>
          <w:color w:val="000000" w:themeColor="text1"/>
          <w:lang w:val="el-GR"/>
        </w:rPr>
        <w:t>β</w:t>
      </w:r>
      <w:r>
        <w:rPr>
          <w:color w:val="000000" w:themeColor="text1"/>
        </w:rPr>
        <w:t xml:space="preserve"> through an increase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402"/>
      <w:proofErr w:type="gramEnd"/>
      <w:r w:rsidR="00DF37F5">
        <w:rPr>
          <w:rStyle w:val="CommentReference"/>
          <w:rFonts w:eastAsiaTheme="minorHAnsi" w:cs="Times New Roman (Body CS)"/>
        </w:rPr>
        <w:commentReference w:id="402"/>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AD5D68">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sidR="00FB6FEA">
        <w:rPr>
          <w:color w:val="000000" w:themeColor="text1"/>
        </w:rPr>
        <w:t xml:space="preserve"> through a</w:t>
      </w:r>
      <w:ins w:id="403" w:author="Nick Smith" w:date="2022-12-30T15:46:00Z">
        <w:r w:rsidR="00323ED2">
          <w:rPr>
            <w:color w:val="000000" w:themeColor="text1"/>
          </w:rPr>
          <w:t>n increase in soil N that reduced</w:t>
        </w:r>
      </w:ins>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BE60E6">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2017a)","plainTextFormattedCitation":"(Yahdjian et al., 2011; Wang et al., 2017a)","previouslyFormattedCitation":"(Yahdjian &lt;i&gt;et al.&lt;/i&gt;, 2011; Wang &lt;i&gt;et al.&lt;/i&gt;, 2017a)"},"properties":{"noteIndex":0},"schema":"https://github.com/citation-style-language/schema/raw/master/csl-citation.json"}</w:instrText>
      </w:r>
      <w:r>
        <w:rPr>
          <w:color w:val="000000" w:themeColor="text1"/>
        </w:rPr>
        <w:fldChar w:fldCharType="separate"/>
      </w:r>
      <w:r w:rsidR="00BE60E6" w:rsidRPr="00BE60E6">
        <w:rPr>
          <w:noProof/>
          <w:color w:val="000000" w:themeColor="text1"/>
        </w:rPr>
        <w:t xml:space="preserve">(Yahdjian </w:t>
      </w:r>
      <w:r w:rsidR="00BE60E6" w:rsidRPr="00BE60E6">
        <w:rPr>
          <w:i/>
          <w:noProof/>
          <w:color w:val="000000" w:themeColor="text1"/>
        </w:rPr>
        <w:t>et al.</w:t>
      </w:r>
      <w:r w:rsidR="00BE60E6" w:rsidRPr="00BE60E6">
        <w:rPr>
          <w:noProof/>
          <w:color w:val="000000" w:themeColor="text1"/>
        </w:rPr>
        <w:t xml:space="preserve">, 2011; Wang </w:t>
      </w:r>
      <w:r w:rsidR="00BE60E6" w:rsidRPr="00BE60E6">
        <w:rPr>
          <w:i/>
          <w:noProof/>
          <w:color w:val="000000" w:themeColor="text1"/>
        </w:rPr>
        <w:t>et al.</w:t>
      </w:r>
      <w:r w:rsidR="00BE60E6" w:rsidRPr="00BE60E6">
        <w:rPr>
          <w:noProof/>
          <w:color w:val="000000" w:themeColor="text1"/>
        </w:rPr>
        <w:t>, 2017a)</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lastRenderedPageBreak/>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1A74626C" w:rsidR="00700F3C" w:rsidRPr="00700F3C" w:rsidRDefault="00032518" w:rsidP="00F94539">
      <w:pPr>
        <w:autoSpaceDE w:val="0"/>
        <w:autoSpaceDN w:val="0"/>
        <w:adjustRightInd w:val="0"/>
        <w:spacing w:line="48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negative relationship between increasing vapor pressure deficit and leaf </w:t>
      </w:r>
      <w:proofErr w:type="gram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gramEnd"/>
      <w:r w:rsidR="006957FE">
        <w:rPr>
          <w:color w:val="000000" w:themeColor="text1"/>
        </w:rPr>
        <w:t xml:space="preserve">, </w:t>
      </w:r>
      <w:commentRangeStart w:id="404"/>
      <w:r w:rsidR="006957FE">
        <w:rPr>
          <w:color w:val="000000" w:themeColor="text1"/>
        </w:rPr>
        <w:t xml:space="preserve">a positive relationship between increasing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and </w:t>
      </w:r>
      <w:r w:rsidR="006957FE">
        <w:rPr>
          <w:i/>
          <w:iCs/>
          <w:color w:val="000000" w:themeColor="text1"/>
          <w:lang w:val="el-GR"/>
        </w:rPr>
        <w:t>β</w:t>
      </w:r>
      <w:commentRangeEnd w:id="404"/>
      <w:r w:rsidR="00D857C9">
        <w:rPr>
          <w:rStyle w:val="CommentReference"/>
          <w:rFonts w:eastAsiaTheme="minorHAnsi" w:cs="Times New Roman (Body CS)"/>
        </w:rPr>
        <w:commentReference w:id="404"/>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w:t>
      </w:r>
      <w:commentRangeStart w:id="405"/>
      <w:r w:rsidR="00D102F3">
        <w:rPr>
          <w:color w:val="000000" w:themeColor="text1"/>
        </w:rPr>
        <w:t xml:space="preserve">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proofErr w:type="gramStart"/>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commentRangeEnd w:id="405"/>
      <w:proofErr w:type="gramEnd"/>
      <w:r w:rsidR="00BE3C65">
        <w:rPr>
          <w:rStyle w:val="CommentReference"/>
          <w:rFonts w:eastAsiaTheme="minorHAnsi" w:cs="Times New Roman (Body CS)"/>
        </w:rPr>
        <w:commentReference w:id="405"/>
      </w:r>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vapor pressure deficit </w:t>
      </w:r>
      <w:r w:rsidR="00012D96">
        <w:rPr>
          <w:color w:val="000000" w:themeColor="text1"/>
        </w:rPr>
        <w:fldChar w:fldCharType="begin" w:fldLock="1"/>
      </w:r>
      <w:r w:rsidR="00AD5D68">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&lt;i&gt;et al.&lt;/i&gt;, 2014)","plainTextFormattedCitation":"(Brzostek et al., 2014)","previouslyFormattedCitation":"(Brzostek &lt;i&gt;et al.&lt;/i&gt;, 2014)"},"properties":{"noteIndex":0},"schema":"https://github.com/citation-style-language/schema/raw/master/csl-citation.json"}</w:instrText>
      </w:r>
      <w:r w:rsidR="00012D96">
        <w:rPr>
          <w:color w:val="000000" w:themeColor="text1"/>
        </w:rPr>
        <w:fldChar w:fldCharType="separate"/>
      </w:r>
      <w:r w:rsidR="00012D96" w:rsidRPr="002822D0">
        <w:rPr>
          <w:noProof/>
          <w:color w:val="000000" w:themeColor="text1"/>
        </w:rPr>
        <w:t xml:space="preserve">(Brzostek </w:t>
      </w:r>
      <w:r w:rsidR="00012D96" w:rsidRPr="002822D0">
        <w:rPr>
          <w:i/>
          <w:noProof/>
          <w:color w:val="000000" w:themeColor="text1"/>
        </w:rPr>
        <w:t>et al.</w:t>
      </w:r>
      <w:r w:rsidR="00012D96" w:rsidRPr="002822D0">
        <w:rPr>
          <w:noProof/>
          <w:color w:val="000000" w:themeColor="text1"/>
        </w:rPr>
        <w:t>,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r w:rsidR="00191624">
        <w:rPr>
          <w:color w:val="000000" w:themeColor="text1"/>
        </w:rPr>
        <w:t xml:space="preserve"> tend</w:t>
      </w:r>
      <w:r w:rsidR="00C87EB2">
        <w:rPr>
          <w:color w:val="000000" w:themeColor="text1"/>
        </w:rPr>
        <w:t>s</w:t>
      </w:r>
      <w:r w:rsidR="00191624">
        <w:rPr>
          <w:color w:val="000000" w:themeColor="text1"/>
        </w:rPr>
        <w:t xml:space="preserve"> to be more strongly regulated by changes in vapor pressure deficit than soil moisture </w:t>
      </w:r>
      <w:r w:rsidR="00191624">
        <w:rPr>
          <w:color w:val="000000" w:themeColor="text1"/>
        </w:rPr>
        <w:fldChar w:fldCharType="begin" w:fldLock="1"/>
      </w:r>
      <w:r w:rsidR="00AD5D68">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&lt;i&gt;et al.&lt;/i&gt;, 2016; Sulman &lt;i&gt;et al.&lt;/i&gt;, 2016)","plainTextFormattedCitation":"(Novick et al., 2016; Sulman et al., 2016)","previouslyFormattedCitation":"(Novick &lt;i&gt;et al.&lt;/i&gt;, 2016; Sulman &lt;i&gt;et al.&lt;/i&gt;, 2016)"},"properties":{"noteIndex":0},"schema":"https://github.com/citation-style-language/schema/raw/master/csl-citation.json"}</w:instrText>
      </w:r>
      <w:r w:rsidR="00191624">
        <w:rPr>
          <w:color w:val="000000" w:themeColor="text1"/>
        </w:rPr>
        <w:fldChar w:fldCharType="separate"/>
      </w:r>
      <w:r w:rsidR="00DF0593" w:rsidRPr="00DF0593">
        <w:rPr>
          <w:noProof/>
          <w:color w:val="000000" w:themeColor="text1"/>
        </w:rPr>
        <w:t xml:space="preserve">(Novick </w:t>
      </w:r>
      <w:r w:rsidR="00DF0593" w:rsidRPr="00DF0593">
        <w:rPr>
          <w:i/>
          <w:noProof/>
          <w:color w:val="000000" w:themeColor="text1"/>
        </w:rPr>
        <w:t>et al.</w:t>
      </w:r>
      <w:r w:rsidR="00DF0593" w:rsidRPr="00DF0593">
        <w:rPr>
          <w:noProof/>
          <w:color w:val="000000" w:themeColor="text1"/>
        </w:rPr>
        <w:t xml:space="preserve">, 2016; Sulman </w:t>
      </w:r>
      <w:r w:rsidR="00DF0593" w:rsidRPr="00DF0593">
        <w:rPr>
          <w:i/>
          <w:noProof/>
          <w:color w:val="000000" w:themeColor="text1"/>
        </w:rPr>
        <w:t>et al.</w:t>
      </w:r>
      <w:r w:rsidR="00DF0593" w:rsidRPr="00DF0593">
        <w:rPr>
          <w:noProof/>
          <w:color w:val="000000" w:themeColor="text1"/>
        </w:rPr>
        <w:t>,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vapor pressure deficit.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565700">
      <w:pPr>
        <w:autoSpaceDE w:val="0"/>
        <w:autoSpaceDN w:val="0"/>
        <w:adjustRightInd w:val="0"/>
        <w:spacing w:line="480" w:lineRule="auto"/>
        <w:rPr>
          <w:color w:val="000000" w:themeColor="text1"/>
        </w:rPr>
      </w:pPr>
    </w:p>
    <w:p w14:paraId="45090A0D" w14:textId="12BA5146" w:rsidR="00A751EB" w:rsidRDefault="00A751EB" w:rsidP="00565700">
      <w:pPr>
        <w:autoSpaceDE w:val="0"/>
        <w:autoSpaceDN w:val="0"/>
        <w:adjustRightInd w:val="0"/>
        <w:spacing w:line="48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59341371" w14:textId="75C6F37F" w:rsidR="007F2A13" w:rsidRDefault="007F2A13" w:rsidP="007F2A13">
      <w:pPr>
        <w:autoSpaceDE w:val="0"/>
        <w:autoSpaceDN w:val="0"/>
        <w:adjustRightInd w:val="0"/>
        <w:spacing w:line="480" w:lineRule="auto"/>
        <w:ind w:firstLine="720"/>
        <w:rPr>
          <w:color w:val="000000" w:themeColor="text1"/>
        </w:rPr>
      </w:pPr>
      <w:r>
        <w:rPr>
          <w:color w:val="000000" w:themeColor="text1"/>
        </w:rPr>
        <w:lastRenderedPageBreak/>
        <w:t xml:space="preserve">In support of our hypothesis and patterns expected from theory, 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vapor pressure deficit on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AD5D68">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&lt;i&gt;et al.&lt;/i&gt;, 1999; Novick &lt;i&gt;et al.&lt;/i&gt;, 2016; Sulman &lt;i&gt;et al.&lt;/i&gt;, 2016; Grossiord &lt;i&gt;et al.&lt;/i&gt;, 2020)","plainTextFormattedCitation":"(Oren et al., 1999; Novick et al., 2016; Sulman et al., 2016; Grossiord et al., 2020)","previouslyFormattedCitation":"(Oren &lt;i&gt;et al.&lt;/i&gt;, 1999; Novick &lt;i&gt;et al.&lt;/i&gt;, 2016; Sulman &lt;i&gt;et al.&lt;/i&gt;, 2016; Grossiord &lt;i&gt;et al.&lt;/i&gt;, 2020)"},"properties":{"noteIndex":0},"schema":"https://github.com/citation-style-language/schema/raw/master/csl-citation.json"}</w:instrText>
      </w:r>
      <w:r w:rsidR="00722EFC">
        <w:rPr>
          <w:color w:val="000000" w:themeColor="text1"/>
        </w:rPr>
        <w:fldChar w:fldCharType="separate"/>
      </w:r>
      <w:r w:rsidR="00722EFC" w:rsidRPr="00722EFC">
        <w:rPr>
          <w:noProof/>
          <w:color w:val="000000" w:themeColor="text1"/>
        </w:rPr>
        <w:t xml:space="preserve">(Oren </w:t>
      </w:r>
      <w:r w:rsidR="00722EFC" w:rsidRPr="00722EFC">
        <w:rPr>
          <w:i/>
          <w:noProof/>
          <w:color w:val="000000" w:themeColor="text1"/>
        </w:rPr>
        <w:t>et al.</w:t>
      </w:r>
      <w:r w:rsidR="00722EFC" w:rsidRPr="00722EFC">
        <w:rPr>
          <w:noProof/>
          <w:color w:val="000000" w:themeColor="text1"/>
        </w:rPr>
        <w:t xml:space="preserve">, 1999; Novick </w:t>
      </w:r>
      <w:r w:rsidR="00722EFC" w:rsidRPr="00722EFC">
        <w:rPr>
          <w:i/>
          <w:noProof/>
          <w:color w:val="000000" w:themeColor="text1"/>
        </w:rPr>
        <w:t>et al.</w:t>
      </w:r>
      <w:r w:rsidR="00722EFC" w:rsidRPr="00722EFC">
        <w:rPr>
          <w:noProof/>
          <w:color w:val="000000" w:themeColor="text1"/>
        </w:rPr>
        <w:t xml:space="preserve">, 2016; Sulman </w:t>
      </w:r>
      <w:r w:rsidR="00722EFC" w:rsidRPr="00722EFC">
        <w:rPr>
          <w:i/>
          <w:noProof/>
          <w:color w:val="000000" w:themeColor="text1"/>
        </w:rPr>
        <w:t>et al.</w:t>
      </w:r>
      <w:r w:rsidR="00722EFC" w:rsidRPr="00722EFC">
        <w:rPr>
          <w:noProof/>
          <w:color w:val="000000" w:themeColor="text1"/>
        </w:rPr>
        <w:t xml:space="preserve">, 2016; Grossiord </w:t>
      </w:r>
      <w:r w:rsidR="00722EFC" w:rsidRPr="00722EFC">
        <w:rPr>
          <w:i/>
          <w:noProof/>
          <w:color w:val="000000" w:themeColor="text1"/>
        </w:rPr>
        <w:t>et al.</w:t>
      </w:r>
      <w:r w:rsidR="00722EFC" w:rsidRPr="00722EFC">
        <w:rPr>
          <w:noProof/>
          <w:color w:val="000000" w:themeColor="text1"/>
        </w:rPr>
        <w:t>,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vapor pressure</w:t>
      </w:r>
      <w:r w:rsidR="00D1020A">
        <w:rPr>
          <w:color w:val="000000" w:themeColor="text1"/>
        </w:rPr>
        <w:t xml:space="preserve"> deficit</w:t>
      </w:r>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7C1193">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gradients","type":"article-journal"},"uris":["http://www.mendeley.com/documents/?uuid=21ffc03c-3e82-40b0-846f-1638da6585e7"]}],"mendeley":{"formattedCitation":"(Dong &lt;i&gt;et al.&lt;/i&gt;, 2017, 2022; Paillassa &lt;i&gt;et al.&lt;/i&gt;, 2020; Westerband &lt;i&gt;et al.&lt;/i&gt;, 2022)","plainTextFormattedCitation":"(Dong et al., 2017, 2022; Paillassa et al., 2020; Westerband et al., 2022)","previouslyFormattedCitation":"(Dong &lt;i&gt;et al.&lt;/i&gt;, 2017, 2022; Paillassa &lt;i&gt;et al.&lt;/i&gt;, 2020; Westerband &lt;i&gt;et al.&lt;/i&gt;, 2022)"},"properties":{"noteIndex":0},"schema":"https://github.com/citation-style-language/schema/raw/master/csl-citation.json"}</w:instrText>
      </w:r>
      <w:r w:rsidR="00722EFC">
        <w:rPr>
          <w:color w:val="000000" w:themeColor="text1"/>
        </w:rPr>
        <w:fldChar w:fldCharType="separate"/>
      </w:r>
      <w:r w:rsidR="00AD5D68" w:rsidRPr="00AD5D68">
        <w:rPr>
          <w:noProof/>
          <w:color w:val="000000" w:themeColor="text1"/>
        </w:rPr>
        <w:t xml:space="preserve">(Dong </w:t>
      </w:r>
      <w:r w:rsidR="00AD5D68" w:rsidRPr="00AD5D68">
        <w:rPr>
          <w:i/>
          <w:noProof/>
          <w:color w:val="000000" w:themeColor="text1"/>
        </w:rPr>
        <w:t>et al.</w:t>
      </w:r>
      <w:r w:rsidR="00AD5D68" w:rsidRPr="00AD5D68">
        <w:rPr>
          <w:noProof/>
          <w:color w:val="000000" w:themeColor="text1"/>
        </w:rPr>
        <w:t xml:space="preserve">, 2017, 2022; Paillassa </w:t>
      </w:r>
      <w:r w:rsidR="00AD5D68" w:rsidRPr="00AD5D68">
        <w:rPr>
          <w:i/>
          <w:noProof/>
          <w:color w:val="000000" w:themeColor="text1"/>
        </w:rPr>
        <w:t>et al.</w:t>
      </w:r>
      <w:r w:rsidR="00AD5D68" w:rsidRPr="00AD5D68">
        <w:rPr>
          <w:noProof/>
          <w:color w:val="000000" w:themeColor="text1"/>
        </w:rPr>
        <w:t xml:space="preserve">, 2020; Westerband </w:t>
      </w:r>
      <w:r w:rsidR="00AD5D68" w:rsidRPr="00AD5D68">
        <w:rPr>
          <w:i/>
          <w:noProof/>
          <w:color w:val="000000" w:themeColor="text1"/>
        </w:rPr>
        <w:t>et al.</w:t>
      </w:r>
      <w:r w:rsidR="00AD5D68" w:rsidRPr="00AD5D68">
        <w:rPr>
          <w:noProof/>
          <w:color w:val="000000" w:themeColor="text1"/>
        </w:rPr>
        <w:t>, 2022)</w:t>
      </w:r>
      <w:r w:rsidR="00722EFC">
        <w:rPr>
          <w:color w:val="000000" w:themeColor="text1"/>
        </w:rPr>
        <w:fldChar w:fldCharType="end"/>
      </w:r>
      <w:r w:rsidR="002D12B6">
        <w:rPr>
          <w:color w:val="000000" w:themeColor="text1"/>
        </w:rPr>
        <w:t>.</w:t>
      </w:r>
    </w:p>
    <w:p w14:paraId="50911CBE" w14:textId="226E738F" w:rsidR="00D102F3" w:rsidRDefault="002D12B6" w:rsidP="00F4054A">
      <w:pPr>
        <w:autoSpaceDE w:val="0"/>
        <w:autoSpaceDN w:val="0"/>
        <w:adjustRightInd w:val="0"/>
        <w:spacing w:line="480" w:lineRule="auto"/>
        <w:ind w:firstLine="720"/>
        <w:rPr>
          <w:color w:val="000000" w:themeColor="text1"/>
        </w:rPr>
      </w:pPr>
      <w:r>
        <w:rPr>
          <w:color w:val="000000" w:themeColor="text1"/>
        </w:rPr>
        <w:t>In further support of our hypothes</w:t>
      </w:r>
      <w:r w:rsidR="008A6A49">
        <w:rPr>
          <w:color w:val="000000" w:themeColor="text1"/>
        </w:rPr>
        <w:t>e</w:t>
      </w:r>
      <w:r>
        <w:rPr>
          <w:color w:val="000000" w:themeColor="text1"/>
        </w:rPr>
        <w:t xml:space="preserve">s and patterns expected from theory, increasing air temperature indirectly decreased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a response that was observed in each of two indirect pathways. The first indirect pathway indicated that increasing air temperature decreased soil nitrogen availability, which decrease</w:t>
      </w:r>
      <w:r w:rsidR="00971E03">
        <w:rPr>
          <w:color w:val="000000" w:themeColor="text1"/>
        </w:rPr>
        <w:t>d</w:t>
      </w:r>
      <w:r w:rsidR="00D1020A">
        <w:rPr>
          <w:color w:val="000000" w:themeColor="text1"/>
        </w:rPr>
        <w:t xml:space="preserve"> </w:t>
      </w:r>
      <w:r w:rsidR="00D1020A">
        <w:rPr>
          <w:i/>
          <w:iCs/>
          <w:color w:val="000000" w:themeColor="text1"/>
        </w:rPr>
        <w:t>N</w:t>
      </w:r>
      <w:r w:rsidR="00D1020A">
        <w:rPr>
          <w:color w:val="000000" w:themeColor="text1"/>
          <w:vertAlign w:val="subscript"/>
        </w:rPr>
        <w:t>area</w:t>
      </w:r>
      <w:r w:rsidR="00D1020A">
        <w:rPr>
          <w:color w:val="000000" w:themeColor="text1"/>
        </w:rPr>
        <w:t xml:space="preserve"> through </w:t>
      </w:r>
      <w:r w:rsidR="00971E03">
        <w:rPr>
          <w:color w:val="000000" w:themeColor="text1"/>
        </w:rPr>
        <w:t>a</w:t>
      </w:r>
      <w:r w:rsidR="00D1020A">
        <w:rPr>
          <w:color w:val="000000" w:themeColor="text1"/>
        </w:rPr>
        <w:t xml:space="preserv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w:t>
      </w:r>
      <w:r w:rsidR="00F40BE2">
        <w:rPr>
          <w:color w:val="000000" w:themeColor="text1"/>
        </w:rPr>
        <w:t xml:space="preserve"> </w:t>
      </w:r>
      <w:r w:rsidR="00D1020A">
        <w:rPr>
          <w:color w:val="000000" w:themeColor="text1"/>
        </w:rPr>
        <w:t xml:space="preserve">The second indirect pathway indicated that increasing air temperature </w:t>
      </w:r>
      <w:commentRangeStart w:id="406"/>
      <w:r w:rsidR="00D1020A">
        <w:rPr>
          <w:color w:val="000000" w:themeColor="text1"/>
        </w:rPr>
        <w:t xml:space="preserve">decreased </w:t>
      </w:r>
      <w:commentRangeEnd w:id="406"/>
      <w:r w:rsidR="00BE32FF">
        <w:rPr>
          <w:rStyle w:val="CommentReference"/>
          <w:rFonts w:eastAsiaTheme="minorHAnsi" w:cs="Times New Roman (Body CS)"/>
        </w:rPr>
        <w:commentReference w:id="406"/>
      </w:r>
      <w:r w:rsidR="00D1020A">
        <w:rPr>
          <w:color w:val="000000" w:themeColor="text1"/>
        </w:rPr>
        <w:t xml:space="preserve">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proofErr w:type="gram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gramEnd"/>
      <w:r w:rsidR="00D1020A">
        <w:rPr>
          <w:color w:val="000000" w:themeColor="text1"/>
        </w:rPr>
        <w:t xml:space="preserve">, a positive relationship between increasing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and a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w:t>
      </w:r>
      <w:r w:rsidR="00F40BE2">
        <w:rPr>
          <w:color w:val="000000" w:themeColor="text1"/>
        </w:rPr>
        <w:t xml:space="preserve">Analysis of the two indirect pathways indicated a stronger reduction in </w:t>
      </w:r>
      <w:r w:rsidR="00F40BE2">
        <w:rPr>
          <w:i/>
          <w:iCs/>
          <w:color w:val="000000" w:themeColor="text1"/>
        </w:rPr>
        <w:t>N</w:t>
      </w:r>
      <w:r w:rsidR="00F40BE2">
        <w:rPr>
          <w:color w:val="000000" w:themeColor="text1"/>
          <w:vertAlign w:val="subscript"/>
        </w:rPr>
        <w:t>area</w:t>
      </w:r>
      <w:r w:rsidR="00F40BE2">
        <w:rPr>
          <w:color w:val="000000" w:themeColor="text1"/>
        </w:rPr>
        <w:t xml:space="preserve"> when mediated through changes in vapor pressure deficit (</w:t>
      </w:r>
      <w:r w:rsidR="00012D96">
        <w:rPr>
          <w:color w:val="000000" w:themeColor="text1"/>
        </w:rPr>
        <w:t xml:space="preserve">standardized </w:t>
      </w:r>
      <w:r w:rsidR="00F40BE2">
        <w:rPr>
          <w:color w:val="000000" w:themeColor="text1"/>
        </w:rPr>
        <w:t>model coefficient: -0.0040) than soil nitrogen availability (</w:t>
      </w:r>
      <w:r w:rsidR="00BE60E6">
        <w:rPr>
          <w:color w:val="000000" w:themeColor="text1"/>
        </w:rPr>
        <w:t>standardized</w:t>
      </w:r>
      <w:r w:rsidR="00F40BE2">
        <w:rPr>
          <w:color w:val="000000" w:themeColor="text1"/>
        </w:rPr>
        <w:t xml:space="preserve"> model coefficient: -0.0032), following our hypothesis that changes in </w:t>
      </w:r>
      <w:r w:rsidR="00F40BE2">
        <w:rPr>
          <w:i/>
          <w:iCs/>
          <w:color w:val="000000" w:themeColor="text1"/>
        </w:rPr>
        <w:t>N</w:t>
      </w:r>
      <w:r w:rsidR="00F40BE2">
        <w:rPr>
          <w:color w:val="000000" w:themeColor="text1"/>
          <w:vertAlign w:val="subscript"/>
        </w:rPr>
        <w:t>area</w:t>
      </w:r>
      <w:r w:rsidR="00F40BE2">
        <w:rPr>
          <w:color w:val="000000" w:themeColor="text1"/>
        </w:rPr>
        <w:t xml:space="preserve"> due to increasing temperature would be driven by a </w:t>
      </w:r>
      <w:r w:rsidR="00F4054A">
        <w:rPr>
          <w:color w:val="000000" w:themeColor="text1"/>
        </w:rPr>
        <w:t xml:space="preserve">stimulation </w:t>
      </w:r>
      <w:r w:rsidR="00F4054A">
        <w:rPr>
          <w:color w:val="000000" w:themeColor="text1"/>
        </w:rPr>
        <w:lastRenderedPageBreak/>
        <w:t xml:space="preserve">in </w:t>
      </w:r>
      <w:r w:rsidR="00F4054A">
        <w:t xml:space="preserve">leaf </w:t>
      </w:r>
      <w:proofErr w:type="gramStart"/>
      <w:r w:rsidR="00F4054A" w:rsidRPr="00F40BE2">
        <w:rPr>
          <w:i/>
          <w:iCs/>
        </w:rPr>
        <w:t>C</w:t>
      </w:r>
      <w:r w:rsidR="00F4054A" w:rsidRPr="00F40BE2">
        <w:rPr>
          <w:vertAlign w:val="subscript"/>
        </w:rPr>
        <w:t>i</w:t>
      </w:r>
      <w:r w:rsidR="00F4054A">
        <w:t>:</w:t>
      </w:r>
      <w:r w:rsidR="00F4054A" w:rsidRPr="00F40BE2">
        <w:rPr>
          <w:i/>
          <w:iCs/>
        </w:rPr>
        <w:t>C</w:t>
      </w:r>
      <w:r w:rsidR="00F4054A" w:rsidRPr="00F40BE2">
        <w:rPr>
          <w:vertAlign w:val="subscript"/>
        </w:rPr>
        <w:t>a</w:t>
      </w:r>
      <w:proofErr w:type="gramEnd"/>
      <w:r w:rsidR="00F4054A">
        <w:t xml:space="preserve"> due to decreasing vapor pressure deficit.</w:t>
      </w:r>
      <w:r w:rsidR="00D1020A">
        <w:rPr>
          <w:color w:val="000000" w:themeColor="text1"/>
        </w:rPr>
        <w:t xml:space="preserve"> </w:t>
      </w:r>
      <w:commentRangeStart w:id="407"/>
      <w:r w:rsidR="00D1020A">
        <w:rPr>
          <w:color w:val="000000" w:themeColor="text1"/>
        </w:rPr>
        <w:t>These results also support findings from previous experiments across environmental gradients, where increasing vapor pressure</w:t>
      </w:r>
      <w:r w:rsidR="008A6A49">
        <w:rPr>
          <w:color w:val="000000" w:themeColor="text1"/>
        </w:rPr>
        <w:t xml:space="preserve"> deficit is negatively correlated with air temperature, a pattern likely driven by an increase in saturated water vapor pressure with increasing temperature </w:t>
      </w:r>
      <w:r w:rsidR="008A6A49">
        <w:rPr>
          <w:color w:val="000000" w:themeColor="text1"/>
        </w:rPr>
        <w:fldChar w:fldCharType="begin" w:fldLock="1"/>
      </w:r>
      <w:r w:rsidR="005C0CE5">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8A6A49">
        <w:rPr>
          <w:color w:val="000000" w:themeColor="text1"/>
        </w:rPr>
        <w:fldChar w:fldCharType="separate"/>
      </w:r>
      <w:r w:rsidR="008A6A49" w:rsidRPr="008A6A49">
        <w:rPr>
          <w:noProof/>
          <w:color w:val="000000" w:themeColor="text1"/>
        </w:rPr>
        <w:t xml:space="preserve">(Grossiord </w:t>
      </w:r>
      <w:r w:rsidR="008A6A49" w:rsidRPr="008A6A49">
        <w:rPr>
          <w:i/>
          <w:noProof/>
          <w:color w:val="000000" w:themeColor="text1"/>
        </w:rPr>
        <w:t>et al.</w:t>
      </w:r>
      <w:r w:rsidR="008A6A49" w:rsidRPr="008A6A49">
        <w:rPr>
          <w:noProof/>
          <w:color w:val="000000" w:themeColor="text1"/>
        </w:rPr>
        <w:t>, 2020)</w:t>
      </w:r>
      <w:r w:rsidR="008A6A49">
        <w:rPr>
          <w:color w:val="000000" w:themeColor="text1"/>
        </w:rPr>
        <w:fldChar w:fldCharType="end"/>
      </w:r>
      <w:r w:rsidR="00971E03">
        <w:rPr>
          <w:color w:val="000000" w:themeColor="text1"/>
        </w:rPr>
        <w:t>.</w:t>
      </w:r>
      <w:commentRangeEnd w:id="407"/>
      <w:r w:rsidR="00BE32FF">
        <w:rPr>
          <w:rStyle w:val="CommentReference"/>
          <w:rFonts w:eastAsiaTheme="minorHAnsi" w:cs="Times New Roman (Body CS)"/>
        </w:rPr>
        <w:commentReference w:id="407"/>
      </w:r>
    </w:p>
    <w:p w14:paraId="0BB3D210" w14:textId="778AB35D" w:rsidR="00F4054A" w:rsidRDefault="00F4054A" w:rsidP="00F4054A">
      <w:pPr>
        <w:autoSpaceDE w:val="0"/>
        <w:autoSpaceDN w:val="0"/>
        <w:adjustRightInd w:val="0"/>
        <w:spacing w:line="480" w:lineRule="auto"/>
        <w:rPr>
          <w:color w:val="000000" w:themeColor="text1"/>
        </w:rPr>
      </w:pPr>
    </w:p>
    <w:p w14:paraId="1F0FE7B4" w14:textId="6C4444C7" w:rsidR="00F4054A" w:rsidRDefault="00F4054A" w:rsidP="00F4054A">
      <w:pPr>
        <w:autoSpaceDE w:val="0"/>
        <w:autoSpaceDN w:val="0"/>
        <w:adjustRightInd w:val="0"/>
        <w:spacing w:line="48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leaf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F4054A">
        <w:rPr>
          <w:i/>
          <w:iCs/>
          <w:color w:val="000000" w:themeColor="text1"/>
        </w:rPr>
        <w:t>, and N</w:t>
      </w:r>
      <w:r w:rsidRPr="00F4054A">
        <w:rPr>
          <w:i/>
          <w:iCs/>
          <w:color w:val="000000" w:themeColor="text1"/>
          <w:vertAlign w:val="subscript"/>
        </w:rPr>
        <w:t>area</w:t>
      </w:r>
    </w:p>
    <w:p w14:paraId="24860380" w14:textId="52EBD833" w:rsidR="00EE6FF9" w:rsidRDefault="00E557CE" w:rsidP="00F4054A">
      <w:pPr>
        <w:autoSpaceDE w:val="0"/>
        <w:autoSpaceDN w:val="0"/>
        <w:adjustRightInd w:val="0"/>
        <w:spacing w:line="48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(Table 4; Fig. 5),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 Fig. 5).</w:t>
      </w:r>
      <w:r w:rsidR="003C0438">
        <w:rPr>
          <w:color w:val="000000" w:themeColor="text1"/>
        </w:rPr>
        <w:t xml:space="preserve"> We also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leaf </w:t>
      </w:r>
      <w:proofErr w:type="gramStart"/>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proofErr w:type="gramEnd"/>
      <w:r w:rsidR="003C0438">
        <w:rPr>
          <w:color w:val="000000" w:themeColor="text1"/>
        </w:rPr>
        <w:t xml:space="preserve"> values compared to non-fixing species</w:t>
      </w:r>
      <w:r w:rsidR="00B75C7A">
        <w:rPr>
          <w:color w:val="000000" w:themeColor="text1"/>
        </w:rPr>
        <w:t xml:space="preserve"> across environmental gradients (Fig. 3, Table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B75C7A">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&lt;i&gt;et al.&lt;/i&gt;, 2016; Dong &lt;i&gt;et al.&lt;/i&gt;, 2017, 2020)","plainTextFormattedCitation":"(Adams et al., 2016; Dong et al., 2017, 2020)","previouslyFormattedCitation":"(Adams &lt;i&gt;et al.&lt;/i&gt;, 2016; Dong &lt;i&gt;et al.&lt;/i&gt;, 2017, 2020)"},"properties":{"noteIndex":0},"schema":"https://github.com/citation-style-language/schema/raw/master/csl-citation.json"}</w:instrText>
      </w:r>
      <w:r w:rsidR="003C0438">
        <w:rPr>
          <w:color w:val="000000" w:themeColor="text1"/>
        </w:rPr>
        <w:fldChar w:fldCharType="separate"/>
      </w:r>
      <w:r w:rsidR="003C0438" w:rsidRPr="003C0438">
        <w:rPr>
          <w:noProof/>
          <w:color w:val="000000" w:themeColor="text1"/>
        </w:rPr>
        <w:t xml:space="preserve">(Adams </w:t>
      </w:r>
      <w:r w:rsidR="003C0438" w:rsidRPr="003C0438">
        <w:rPr>
          <w:i/>
          <w:noProof/>
          <w:color w:val="000000" w:themeColor="text1"/>
        </w:rPr>
        <w:t>et al.</w:t>
      </w:r>
      <w:r w:rsidR="003C0438" w:rsidRPr="003C0438">
        <w:rPr>
          <w:noProof/>
          <w:color w:val="000000" w:themeColor="text1"/>
        </w:rPr>
        <w:t xml:space="preserve">, 2016; Dong </w:t>
      </w:r>
      <w:r w:rsidR="003C0438" w:rsidRPr="003C0438">
        <w:rPr>
          <w:i/>
          <w:noProof/>
          <w:color w:val="000000" w:themeColor="text1"/>
        </w:rPr>
        <w:t>et al.</w:t>
      </w:r>
      <w:r w:rsidR="003C0438" w:rsidRPr="003C0438">
        <w:rPr>
          <w:noProof/>
          <w:color w:val="000000" w:themeColor="text1"/>
        </w:rPr>
        <w:t>,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leaf </w:t>
      </w:r>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r w:rsidR="00B75C7A">
        <w:rPr>
          <w:color w:val="000000" w:themeColor="text1"/>
        </w:rPr>
        <w:t xml:space="preserve"> </w:t>
      </w:r>
      <w:r w:rsidR="00B75C7A">
        <w:rPr>
          <w:color w:val="000000" w:themeColor="text1"/>
        </w:rPr>
        <w:fldChar w:fldCharType="begin" w:fldLock="1"/>
      </w:r>
      <w:r w:rsidR="00A65E34">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B75C7A">
        <w:rPr>
          <w:color w:val="000000" w:themeColor="text1"/>
        </w:rPr>
        <w:fldChar w:fldCharType="separate"/>
      </w:r>
      <w:r w:rsidR="00B75C7A" w:rsidRPr="00B75C7A">
        <w:rPr>
          <w:noProof/>
          <w:color w:val="000000" w:themeColor="text1"/>
        </w:rPr>
        <w:t xml:space="preserve">(Adams </w:t>
      </w:r>
      <w:r w:rsidR="00B75C7A" w:rsidRPr="00B75C7A">
        <w:rPr>
          <w:i/>
          <w:noProof/>
          <w:color w:val="000000" w:themeColor="text1"/>
        </w:rPr>
        <w:t>et al.</w:t>
      </w:r>
      <w:r w:rsidR="00B75C7A" w:rsidRPr="00B75C7A">
        <w:rPr>
          <w:noProof/>
          <w:color w:val="000000" w:themeColor="text1"/>
        </w:rPr>
        <w:t>,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leaf </w:t>
      </w:r>
      <w:proofErr w:type="gramStart"/>
      <w:r w:rsidR="00B75C7A">
        <w:rPr>
          <w:i/>
          <w:iCs/>
        </w:rPr>
        <w:t>C</w:t>
      </w:r>
      <w:r w:rsidR="00B75C7A">
        <w:rPr>
          <w:vertAlign w:val="subscript"/>
        </w:rPr>
        <w:t>i</w:t>
      </w:r>
      <w:r w:rsidR="00B75C7A">
        <w:t>:</w:t>
      </w:r>
      <w:r w:rsidR="00B75C7A">
        <w:rPr>
          <w:i/>
          <w:iCs/>
        </w:rPr>
        <w:t>C</w:t>
      </w:r>
      <w:r w:rsidR="00B75C7A">
        <w:rPr>
          <w:vertAlign w:val="subscript"/>
        </w:rPr>
        <w:t>a</w:t>
      </w:r>
      <w:r w:rsidR="003C0438">
        <w:t>.</w:t>
      </w:r>
      <w:proofErr w:type="gramEnd"/>
      <w:r w:rsidR="00BE60E6">
        <w:t xml:space="preserve"> </w:t>
      </w:r>
    </w:p>
    <w:p w14:paraId="1F0BCD4F" w14:textId="0AC0D3D9" w:rsidR="00BE60E6" w:rsidRDefault="00B75C7A" w:rsidP="00BE60E6">
      <w:pPr>
        <w:autoSpaceDE w:val="0"/>
        <w:autoSpaceDN w:val="0"/>
        <w:adjustRightInd w:val="0"/>
        <w:spacing w:line="480" w:lineRule="auto"/>
      </w:pPr>
      <w:r>
        <w:tab/>
        <w:t xml:space="preserve">We did, however, find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leaf</w:t>
      </w:r>
      <w:r w:rsidRPr="00F4054A">
        <w:rPr>
          <w:i/>
          <w:iCs/>
          <w:color w:val="000000" w:themeColor="text1"/>
        </w:rPr>
        <w:t xml:space="preserve">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lower </w:t>
      </w:r>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a</w:t>
      </w:r>
      <w:commentRangeStart w:id="408"/>
      <w:r w:rsidR="000C63A9">
        <w:t xml:space="preserve">s a direct result of generally lower stomatal conductance rates and consequent lower leaf </w:t>
      </w:r>
      <w:proofErr w:type="gramStart"/>
      <w:r w:rsidR="007251E5" w:rsidRPr="000C63A9">
        <w:rPr>
          <w:i/>
          <w:iCs/>
        </w:rPr>
        <w:t>C</w:t>
      </w:r>
      <w:r w:rsidR="007251E5" w:rsidRPr="000C63A9">
        <w:rPr>
          <w:vertAlign w:val="subscript"/>
        </w:rPr>
        <w:t>i</w:t>
      </w:r>
      <w:r w:rsidR="007251E5">
        <w:t>:</w:t>
      </w:r>
      <w:r w:rsidR="007251E5" w:rsidRPr="000C63A9">
        <w:rPr>
          <w:i/>
          <w:iCs/>
        </w:rPr>
        <w:t>C</w:t>
      </w:r>
      <w:r w:rsidR="00CF2746">
        <w:rPr>
          <w:vertAlign w:val="subscript"/>
        </w:rPr>
        <w:t>a</w:t>
      </w:r>
      <w:commentRangeEnd w:id="408"/>
      <w:proofErr w:type="gramEnd"/>
      <w:r w:rsidR="006A428A">
        <w:rPr>
          <w:rStyle w:val="CommentReference"/>
          <w:rFonts w:eastAsiaTheme="minorHAnsi" w:cs="Times New Roman (Body CS)"/>
        </w:rPr>
        <w:commentReference w:id="408"/>
      </w:r>
      <w:r w:rsidR="00CF2746">
        <w:t xml:space="preserve">, which </w:t>
      </w:r>
      <w:r w:rsidR="00CF2746">
        <w:lastRenderedPageBreak/>
        <w:t xml:space="preserve">should result in generally higher </w:t>
      </w:r>
      <w:r w:rsidR="000C63A9">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rsidR="000C63A9">
        <w:t xml:space="preserve">. </w:t>
      </w:r>
      <w:commentRangeStart w:id="409"/>
      <w:r w:rsidR="000C63A9">
        <w:t>Following our seventh hypothesis and patterns expected from theory, we found strong evidence suggesting that C</w:t>
      </w:r>
      <w:r w:rsidR="000C63A9">
        <w:rPr>
          <w:vertAlign w:val="subscript"/>
        </w:rPr>
        <w:t>4</w:t>
      </w:r>
      <w:r w:rsidR="000C63A9">
        <w:t xml:space="preserve"> species generally had lower leaf </w:t>
      </w:r>
      <w:proofErr w:type="gramStart"/>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proofErr w:type="gramEnd"/>
      <w:r w:rsidR="000C63A9">
        <w:t xml:space="preserve"> and </w:t>
      </w:r>
      <w:r w:rsidR="000C63A9" w:rsidRPr="000C63A9">
        <w:rPr>
          <w:i/>
          <w:iCs/>
          <w:lang w:val="el-GR"/>
        </w:rPr>
        <w:t>β</w:t>
      </w:r>
      <w:r w:rsidR="000C63A9">
        <w:t xml:space="preserve"> values on average compared to C</w:t>
      </w:r>
      <w:r w:rsidR="000C63A9" w:rsidRPr="000C63A9">
        <w:rPr>
          <w:vertAlign w:val="subscript"/>
        </w:rPr>
        <w:t>3</w:t>
      </w:r>
      <w:r w:rsidR="000C63A9">
        <w:t xml:space="preserve"> species, leading to an indirect stimulation in </w:t>
      </w:r>
      <w:r w:rsidR="000C63A9">
        <w:rPr>
          <w:i/>
          <w:iCs/>
        </w:rPr>
        <w:t>N</w:t>
      </w:r>
      <w:r w:rsidR="000C63A9">
        <w:rPr>
          <w:vertAlign w:val="subscript"/>
        </w:rPr>
        <w:t>area</w:t>
      </w:r>
      <w:r w:rsidR="000C63A9">
        <w:t xml:space="preserve"> mediated through the positive effect of leaf </w:t>
      </w:r>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r w:rsidR="000C63A9">
        <w:t xml:space="preserve"> on </w:t>
      </w:r>
      <w:r w:rsidR="000C63A9" w:rsidRPr="000C63A9">
        <w:rPr>
          <w:i/>
          <w:iCs/>
          <w:lang w:val="el-GR"/>
        </w:rPr>
        <w:t>β</w:t>
      </w:r>
      <w:r w:rsidR="000C63A9">
        <w:t xml:space="preserve"> and negative effect of increasing </w:t>
      </w:r>
      <w:r w:rsidR="000C63A9" w:rsidRPr="000C63A9">
        <w:rPr>
          <w:i/>
          <w:iCs/>
          <w:lang w:val="el-GR"/>
        </w:rPr>
        <w:t>β</w:t>
      </w:r>
      <w:r w:rsidR="000C63A9">
        <w:t xml:space="preserve"> on </w:t>
      </w:r>
      <w:r w:rsidR="000C63A9">
        <w:rPr>
          <w:i/>
          <w:iCs/>
        </w:rPr>
        <w:t>N</w:t>
      </w:r>
      <w:r w:rsidR="000C63A9">
        <w:rPr>
          <w:vertAlign w:val="subscript"/>
        </w:rPr>
        <w:t>area</w:t>
      </w:r>
      <w:r w:rsidR="000C63A9">
        <w:t>.</w:t>
      </w:r>
      <w:commentRangeEnd w:id="409"/>
      <w:r w:rsidR="00440EAD">
        <w:rPr>
          <w:rStyle w:val="CommentReference"/>
          <w:rFonts w:eastAsiaTheme="minorHAnsi" w:cs="Times New Roman (Body CS)"/>
        </w:rPr>
        <w:commentReference w:id="409"/>
      </w:r>
    </w:p>
    <w:p w14:paraId="3C3EC03A" w14:textId="02B3F273" w:rsidR="00BE60E6" w:rsidRDefault="00BE60E6" w:rsidP="00BE60E6">
      <w:pPr>
        <w:autoSpaceDE w:val="0"/>
        <w:autoSpaceDN w:val="0"/>
        <w:adjustRightInd w:val="0"/>
        <w:spacing w:line="480" w:lineRule="auto"/>
      </w:pPr>
    </w:p>
    <w:p w14:paraId="4C68D488" w14:textId="185FFD85" w:rsidR="00BE60E6" w:rsidRDefault="00BE60E6" w:rsidP="00BE60E6">
      <w:pPr>
        <w:autoSpaceDE w:val="0"/>
        <w:autoSpaceDN w:val="0"/>
        <w:adjustRightInd w:val="0"/>
        <w:spacing w:line="480" w:lineRule="auto"/>
        <w:rPr>
          <w:i/>
          <w:iCs/>
        </w:rPr>
      </w:pPr>
      <w:r>
        <w:rPr>
          <w:i/>
          <w:iCs/>
        </w:rPr>
        <w:t xml:space="preserve">Next steps for </w:t>
      </w:r>
      <w:r w:rsidR="00B626C6">
        <w:rPr>
          <w:i/>
          <w:iCs/>
        </w:rPr>
        <w:t xml:space="preserve">optimality </w:t>
      </w:r>
      <w:r>
        <w:rPr>
          <w:i/>
          <w:iCs/>
        </w:rPr>
        <w:t>model development</w:t>
      </w:r>
    </w:p>
    <w:p w14:paraId="550E356C" w14:textId="367C38FF" w:rsidR="00C04141" w:rsidRDefault="00BE60E6" w:rsidP="00C04141">
      <w:pPr>
        <w:autoSpaceDE w:val="0"/>
        <w:autoSpaceDN w:val="0"/>
        <w:adjustRightInd w:val="0"/>
        <w:spacing w:line="48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AD5D68">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Wang &lt;i&gt;et al.&lt;/i&gt;, 2017b; Stocker &lt;i&gt;et al.&lt;/i&gt;, 2020; Scott &amp; Smith, 2022)","plainTextFormattedCitation":"(Prentice et al., 2014; Wang et al., 2017b; Stocker et al., 2020; Scott &amp; Smith, 2022)","previouslyFormattedCitation":"(Prentice &lt;i&gt;et al.&lt;/i&gt;, 2014; Wang &lt;i&gt;et al.&lt;/i&gt;, 2017b; Stocker &lt;i&gt;et al.&lt;/i&gt;, 2020; Scott &amp; Smith, 2022)"},"properties":{"noteIndex":0},"schema":"https://github.com/citation-style-language/schema/raw/master/csl-citation.json"}</w:instrText>
      </w:r>
      <w:r>
        <w:fldChar w:fldCharType="separate"/>
      </w:r>
      <w:r w:rsidRPr="00BE60E6">
        <w:rPr>
          <w:noProof/>
        </w:rPr>
        <w:t xml:space="preserve">(Prentice </w:t>
      </w:r>
      <w:r w:rsidRPr="00BE60E6">
        <w:rPr>
          <w:i/>
          <w:noProof/>
        </w:rPr>
        <w:t>et al.</w:t>
      </w:r>
      <w:r w:rsidRPr="00BE60E6">
        <w:rPr>
          <w:noProof/>
        </w:rPr>
        <w:t xml:space="preserve">, 2014; Wang </w:t>
      </w:r>
      <w:r w:rsidRPr="00BE60E6">
        <w:rPr>
          <w:i/>
          <w:noProof/>
        </w:rPr>
        <w:t>et al.</w:t>
      </w:r>
      <w:r w:rsidRPr="00BE60E6">
        <w:rPr>
          <w:noProof/>
        </w:rPr>
        <w:t xml:space="preserve">, 2017b; Stocker </w:t>
      </w:r>
      <w:r w:rsidRPr="00BE60E6">
        <w:rPr>
          <w:i/>
          <w:noProof/>
        </w:rPr>
        <w:t>et al.</w:t>
      </w:r>
      <w:r w:rsidRPr="00BE60E6">
        <w:rPr>
          <w:noProof/>
        </w:rPr>
        <w:t>, 2020; Scott &amp;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B626C6">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&lt;i&gt;et al.&lt;/i&gt;, 2017b; Cornwell &lt;i&gt;et al.&lt;/i&gt;, 2018)","plainTextFormattedCitation":"(Wang et al., 2017b; Cornwell et al., 2018)","previouslyFormattedCitation":"(Wang &lt;i&gt;et al.&lt;/i&gt;, 2017b; Cornwell &lt;i&gt;et al.&lt;/i&gt;, 2018)"},"properties":{"noteIndex":0},"schema":"https://github.com/citation-style-language/schema/raw/master/csl-citation.json"}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xml:space="preserve">, 2017b; Cornwell </w:t>
      </w:r>
      <w:r w:rsidR="00B626C6" w:rsidRPr="00B626C6">
        <w:rPr>
          <w:i/>
          <w:noProof/>
        </w:rPr>
        <w:t>et al.</w:t>
      </w:r>
      <w:r w:rsidR="00B626C6" w:rsidRPr="00B626C6">
        <w:rPr>
          <w:noProof/>
        </w:rPr>
        <w:t>, 2018)</w:t>
      </w:r>
      <w:r w:rsidR="00B626C6">
        <w:fldChar w:fldCharType="end"/>
      </w:r>
      <w:r w:rsidR="00B626C6">
        <w:t>. Specifically, the C</w:t>
      </w:r>
      <w:r w:rsidR="00B626C6">
        <w:rPr>
          <w:vertAlign w:val="subscript"/>
        </w:rPr>
        <w:t>3</w:t>
      </w:r>
      <w:r w:rsidR="00B626C6">
        <w:t xml:space="preserve"> model initially assumed a constant </w:t>
      </w:r>
      <w:r w:rsidR="00B626C6" w:rsidRPr="000C63A9">
        <w:rPr>
          <w:i/>
          <w:iCs/>
          <w:lang w:val="el-GR"/>
        </w:rPr>
        <w:t>β</w:t>
      </w:r>
      <w:r w:rsidR="00B626C6">
        <w:t xml:space="preserve"> value of 240 </w:t>
      </w:r>
      <w:r w:rsidR="00B626C6">
        <w:fldChar w:fldCharType="begin" w:fldLock="1"/>
      </w:r>
      <w:r w:rsidR="00B626C6">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&lt;i&gt;et al.&lt;/i&gt;, 2017b)","plainTextFormattedCitation":"(Wang et al., 2017b)","previouslyFormattedCitation":"(Wang &lt;i&gt;et al.&lt;/i&gt;, 2017b)"},"properties":{"noteIndex":0},"schema":"https://github.com/citation-style-language/schema/raw/master/csl-citation.json"}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2017b)</w:t>
      </w:r>
      <w:r w:rsidR="00B626C6">
        <w:fldChar w:fldCharType="end"/>
      </w:r>
      <w:r w:rsidR="00B626C6">
        <w:t xml:space="preserve">, later corrected to 146 </w:t>
      </w:r>
      <w:r w:rsidR="00B626C6">
        <w:fldChar w:fldCharType="begin" w:fldLock="1"/>
      </w:r>
      <w:r w:rsidR="00B626C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2020)","plainTextFormattedCitation":"(Stocker et al., 2020)","previouslyFormattedCitation":"(Stocker &lt;i&gt;et al.&lt;/i&gt;, 2020)"},"properties":{"noteIndex":0},"schema":"https://github.com/citation-style-language/schema/raw/master/csl-citation.json"}</w:instrText>
      </w:r>
      <w:r w:rsidR="00B626C6">
        <w:fldChar w:fldCharType="separate"/>
      </w:r>
      <w:r w:rsidR="00B626C6" w:rsidRPr="00B626C6">
        <w:rPr>
          <w:noProof/>
        </w:rPr>
        <w:t xml:space="preserve">(Stocker </w:t>
      </w:r>
      <w:r w:rsidR="00B626C6" w:rsidRPr="00B626C6">
        <w:rPr>
          <w:i/>
          <w:noProof/>
        </w:rPr>
        <w:t>et al.</w:t>
      </w:r>
      <w:r w:rsidR="00B626C6" w:rsidRPr="00B626C6">
        <w:rPr>
          <w:noProof/>
        </w:rPr>
        <w:t>, 2020)</w:t>
      </w:r>
      <w:r w:rsidR="00B626C6">
        <w:fldChar w:fldCharType="end"/>
      </w:r>
      <w:r w:rsidR="00B626C6">
        <w:t>, while the C</w:t>
      </w:r>
      <w:r w:rsidR="00B626C6">
        <w:rPr>
          <w:vertAlign w:val="subscript"/>
        </w:rPr>
        <w:t>4</w:t>
      </w:r>
      <w:r w:rsidR="00B626C6">
        <w:t xml:space="preserve"> model assumes a constant </w:t>
      </w:r>
      <w:r w:rsidR="00B626C6" w:rsidRPr="000C63A9">
        <w:rPr>
          <w:i/>
          <w:iCs/>
          <w:lang w:val="el-GR"/>
        </w:rPr>
        <w:t>β</w:t>
      </w:r>
      <w:r w:rsidR="00B626C6">
        <w:t xml:space="preserve"> value of 166 </w:t>
      </w:r>
      <w:r w:rsidR="00B626C6">
        <w:fldChar w:fldCharType="begin" w:fldLock="1"/>
      </w:r>
      <w:r w:rsidR="00AD5D68">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&amp; Smith, 2022)","plainTextFormattedCitation":"(Scott &amp; Smith, 2022)","previouslyFormattedCitation":"(Scott &amp; Smith, 2022)"},"properties":{"noteIndex":0},"schema":"https://github.com/citation-style-language/schema/raw/master/csl-citation.json"}</w:instrText>
      </w:r>
      <w:r w:rsidR="00B626C6">
        <w:fldChar w:fldCharType="separate"/>
      </w:r>
      <w:r w:rsidR="00B626C6" w:rsidRPr="00B626C6">
        <w:rPr>
          <w:noProof/>
        </w:rPr>
        <w:t>(Scott &amp; Smith, 2022)</w:t>
      </w:r>
      <w:r w:rsidR="00B626C6">
        <w:fldChar w:fldCharType="end"/>
      </w:r>
      <w:r w:rsidR="00B626C6">
        <w:t xml:space="preserve">. Our results, which build on findings from </w:t>
      </w:r>
      <w:proofErr w:type="spellStart"/>
      <w:r w:rsidR="00B626C6">
        <w:t>Paillassa</w:t>
      </w:r>
      <w:proofErr w:type="spellEnd"/>
      <w:r w:rsidR="00B626C6">
        <w:t xml:space="preserve"> </w:t>
      </w:r>
      <w:r w:rsidR="00B626C6">
        <w:rPr>
          <w:i/>
          <w:iCs/>
        </w:rPr>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E66041">
        <w:t xml:space="preserve">2.5 </w:t>
      </w:r>
      <w:r w:rsidR="006D10DC">
        <w:t>to</w:t>
      </w:r>
      <w:r w:rsidR="00E66041">
        <w:t xml:space="preserve"> 590.2 (mean: 60.2; median: 42.0; standard deviation: 66.7)</w:t>
      </w:r>
      <w:r w:rsidR="006D10DC">
        <w:t xml:space="preserve">, while ranged from </w:t>
      </w:r>
      <w:r w:rsidR="00E66041">
        <w:t xml:space="preserve">0.1 </w:t>
      </w:r>
      <w:r w:rsidR="006D10DC">
        <w:t xml:space="preserve">to </w:t>
      </w:r>
      <w:r w:rsidR="00E66041">
        <w:t xml:space="preserve">222.5 </w:t>
      </w:r>
      <w:r w:rsidR="006D10DC">
        <w:t>in C</w:t>
      </w:r>
      <w:r w:rsidR="006D10DC">
        <w:rPr>
          <w:vertAlign w:val="subscript"/>
        </w:rPr>
        <w:t xml:space="preserve">4 </w:t>
      </w:r>
      <w:r w:rsidR="006D10DC">
        <w:t xml:space="preserve">species </w:t>
      </w:r>
      <w:r w:rsidR="00E66041">
        <w:t>(mean: 26.1; median: 4.4; standard deviation: 50.5)</w:t>
      </w:r>
      <w:r w:rsidR="006D10DC">
        <w:t>.</w:t>
      </w:r>
      <w:r w:rsidR="00E66041">
        <w:t xml:space="preserve"> 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w:t>
      </w:r>
      <w:proofErr w:type="gramStart"/>
      <w:r w:rsidR="006D10DC">
        <w:t xml:space="preserve">from </w:t>
      </w:r>
      <w:ins w:id="410" w:author="Nick Smith" w:date="2022-12-30T15:55:00Z">
        <w:r w:rsidR="00440EAD">
          <w:t>?</w:t>
        </w:r>
      </w:ins>
      <w:proofErr w:type="gramEnd"/>
      <w:r w:rsidR="00E66041">
        <w:t xml:space="preserve"> 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C04141">
      <w:pPr>
        <w:autoSpaceDE w:val="0"/>
        <w:autoSpaceDN w:val="0"/>
        <w:adjustRightInd w:val="0"/>
        <w:spacing w:line="480" w:lineRule="auto"/>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3183FC4E" w14:textId="262F140A" w:rsidR="006039C0" w:rsidRPr="00B626C6" w:rsidRDefault="00F17D1D" w:rsidP="00F32BE4">
      <w:pPr>
        <w:spacing w:line="48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w:t>
      </w:r>
      <w:r w:rsidR="00F32BE4">
        <w:rPr>
          <w:color w:val="000000" w:themeColor="text1"/>
        </w:rPr>
        <w:t xml:space="preserve"> demonstrating </w:t>
      </w:r>
      <w:r w:rsidR="006039C0">
        <w:rPr>
          <w:color w:val="000000" w:themeColor="text1"/>
        </w:rPr>
        <w:t xml:space="preserve">the ability of </w:t>
      </w:r>
      <w:r w:rsidR="00F32BE4">
        <w:rPr>
          <w:i/>
          <w:iCs/>
          <w:color w:val="000000" w:themeColor="text1"/>
          <w:lang w:val="el-GR"/>
        </w:rPr>
        <w:t>β</w:t>
      </w:r>
      <w:r w:rsidR="00F32BE4">
        <w:rPr>
          <w:color w:val="000000" w:themeColor="text1"/>
        </w:rPr>
        <w:t xml:space="preserve"> </w:t>
      </w:r>
      <w:r w:rsidR="006039C0">
        <w:rPr>
          <w:color w:val="000000" w:themeColor="text1"/>
        </w:rPr>
        <w:t>to integrate expected effects of climatic and edaphic characteristics on leaf nitrogen allocation.</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F32BE4">
      <w:pPr>
        <w:spacing w:line="480" w:lineRule="auto"/>
        <w:rPr>
          <w:color w:val="000000" w:themeColor="text1"/>
        </w:rPr>
      </w:pPr>
    </w:p>
    <w:p w14:paraId="4007C0EE" w14:textId="6ACDBEB2" w:rsidR="006039C0" w:rsidRDefault="006039C0" w:rsidP="00F32BE4">
      <w:pPr>
        <w:spacing w:line="480" w:lineRule="auto"/>
        <w:rPr>
          <w:color w:val="000000" w:themeColor="text1"/>
        </w:rPr>
      </w:pPr>
      <w:r>
        <w:rPr>
          <w:i/>
          <w:iCs/>
          <w:color w:val="000000" w:themeColor="text1"/>
        </w:rPr>
        <w:t>Acknowledgements</w:t>
      </w:r>
    </w:p>
    <w:p w14:paraId="7219B556" w14:textId="3B83E572" w:rsidR="006039C0" w:rsidRPr="006039C0" w:rsidRDefault="00F81B11" w:rsidP="00F81B11">
      <w:pPr>
        <w:spacing w:line="48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experiment funding and access to private land, as well as property owners for their cooperation throughout each property visit.</w:t>
      </w:r>
    </w:p>
    <w:p w14:paraId="20FB8C84" w14:textId="4E5F7B3D"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247B3AD0" w14:textId="789CBF92" w:rsidR="001F39CF" w:rsidRPr="001F39CF" w:rsidRDefault="00AA3362" w:rsidP="001F39C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1F39CF" w:rsidRPr="001F39CF">
        <w:rPr>
          <w:b/>
          <w:bCs/>
          <w:noProof/>
        </w:rPr>
        <w:t>Adams MA, Turnbull TL, Sprent JI, Buchmann N</w:t>
      </w:r>
      <w:r w:rsidR="001F39CF" w:rsidRPr="001F39CF">
        <w:rPr>
          <w:noProof/>
        </w:rPr>
        <w:t xml:space="preserve">. </w:t>
      </w:r>
      <w:r w:rsidR="001F39CF" w:rsidRPr="001F39CF">
        <w:rPr>
          <w:b/>
          <w:bCs/>
          <w:noProof/>
        </w:rPr>
        <w:t>2016</w:t>
      </w:r>
      <w:r w:rsidR="001F39CF" w:rsidRPr="001F39CF">
        <w:rPr>
          <w:noProof/>
        </w:rPr>
        <w:t xml:space="preserve">. Legumes are different: Leaf nitrogen, photosynthesis, and water use efficiency. </w:t>
      </w:r>
      <w:r w:rsidR="001F39CF" w:rsidRPr="001F39CF">
        <w:rPr>
          <w:i/>
          <w:iCs/>
          <w:noProof/>
        </w:rPr>
        <w:t>Proceedings of the National Academy of Sciences of the United States of America</w:t>
      </w:r>
      <w:r w:rsidR="001F39CF" w:rsidRPr="001F39CF">
        <w:rPr>
          <w:noProof/>
        </w:rPr>
        <w:t xml:space="preserve"> </w:t>
      </w:r>
      <w:r w:rsidR="001F39CF" w:rsidRPr="001F39CF">
        <w:rPr>
          <w:b/>
          <w:bCs/>
          <w:noProof/>
        </w:rPr>
        <w:t>113</w:t>
      </w:r>
      <w:r w:rsidR="001F39CF" w:rsidRPr="001F39CF">
        <w:rPr>
          <w:noProof/>
        </w:rPr>
        <w:t>: 4098–4103.</w:t>
      </w:r>
    </w:p>
    <w:p w14:paraId="268C03EC" w14:textId="77777777" w:rsidR="001F39CF" w:rsidRPr="001F39CF" w:rsidRDefault="001F39CF" w:rsidP="001F39CF">
      <w:pPr>
        <w:widowControl w:val="0"/>
        <w:autoSpaceDE w:val="0"/>
        <w:autoSpaceDN w:val="0"/>
        <w:adjustRightInd w:val="0"/>
        <w:spacing w:line="480" w:lineRule="auto"/>
        <w:rPr>
          <w:noProof/>
        </w:rPr>
      </w:pPr>
      <w:r w:rsidRPr="001F39CF">
        <w:rPr>
          <w:b/>
          <w:bCs/>
          <w:noProof/>
        </w:rPr>
        <w:t>Bae K, Fahey TJ, Yanai RD, Fisk M</w:t>
      </w:r>
      <w:r w:rsidRPr="001F39CF">
        <w:rPr>
          <w:noProof/>
        </w:rPr>
        <w:t xml:space="preserve">. </w:t>
      </w:r>
      <w:r w:rsidRPr="001F39CF">
        <w:rPr>
          <w:b/>
          <w:bCs/>
          <w:noProof/>
        </w:rPr>
        <w:t>2015</w:t>
      </w:r>
      <w:r w:rsidRPr="001F39CF">
        <w:rPr>
          <w:noProof/>
        </w:rPr>
        <w:t xml:space="preserve">. Soil nitrogen availability affects belowground carbon allocation and soil respiration in northern hardwood forests of New Hampshire. </w:t>
      </w:r>
      <w:r w:rsidRPr="001F39CF">
        <w:rPr>
          <w:i/>
          <w:iCs/>
          <w:noProof/>
        </w:rPr>
        <w:t>Ecosystems</w:t>
      </w:r>
      <w:r w:rsidRPr="001F39CF">
        <w:rPr>
          <w:noProof/>
        </w:rPr>
        <w:t xml:space="preserve"> </w:t>
      </w:r>
      <w:r w:rsidRPr="001F39CF">
        <w:rPr>
          <w:b/>
          <w:bCs/>
          <w:noProof/>
        </w:rPr>
        <w:t>18</w:t>
      </w:r>
      <w:r w:rsidRPr="001F39CF">
        <w:rPr>
          <w:noProof/>
        </w:rPr>
        <w:t>: 1179–1191.</w:t>
      </w:r>
    </w:p>
    <w:p w14:paraId="647F3DB6" w14:textId="77777777" w:rsidR="001F39CF" w:rsidRPr="001F39CF" w:rsidRDefault="001F39CF" w:rsidP="001F39CF">
      <w:pPr>
        <w:widowControl w:val="0"/>
        <w:autoSpaceDE w:val="0"/>
        <w:autoSpaceDN w:val="0"/>
        <w:adjustRightInd w:val="0"/>
        <w:spacing w:line="480" w:lineRule="auto"/>
        <w:rPr>
          <w:noProof/>
        </w:rPr>
      </w:pPr>
      <w:r w:rsidRPr="001F39CF">
        <w:rPr>
          <w:b/>
          <w:bCs/>
          <w:noProof/>
        </w:rPr>
        <w:t>Bates D, Mächler M, Bolker B, Walker S</w:t>
      </w:r>
      <w:r w:rsidRPr="001F39CF">
        <w:rPr>
          <w:noProof/>
        </w:rPr>
        <w:t xml:space="preserve">. </w:t>
      </w:r>
      <w:r w:rsidRPr="001F39CF">
        <w:rPr>
          <w:b/>
          <w:bCs/>
          <w:noProof/>
        </w:rPr>
        <w:t>2015</w:t>
      </w:r>
      <w:r w:rsidRPr="001F39CF">
        <w:rPr>
          <w:noProof/>
        </w:rPr>
        <w:t xml:space="preserve">. Fitting linear mixed-effects models using lme4. </w:t>
      </w:r>
      <w:r w:rsidRPr="001F39CF">
        <w:rPr>
          <w:i/>
          <w:iCs/>
          <w:noProof/>
        </w:rPr>
        <w:t>Journal of Statistical Software</w:t>
      </w:r>
      <w:r w:rsidRPr="001F39CF">
        <w:rPr>
          <w:noProof/>
        </w:rPr>
        <w:t xml:space="preserve"> </w:t>
      </w:r>
      <w:r w:rsidRPr="001F39CF">
        <w:rPr>
          <w:b/>
          <w:bCs/>
          <w:noProof/>
        </w:rPr>
        <w:t>67</w:t>
      </w:r>
      <w:r w:rsidRPr="001F39CF">
        <w:rPr>
          <w:noProof/>
        </w:rPr>
        <w:t>: 1–48.</w:t>
      </w:r>
    </w:p>
    <w:p w14:paraId="006F6C2D" w14:textId="77777777" w:rsidR="001F39CF" w:rsidRPr="001F39CF" w:rsidRDefault="001F39CF" w:rsidP="001F39CF">
      <w:pPr>
        <w:widowControl w:val="0"/>
        <w:autoSpaceDE w:val="0"/>
        <w:autoSpaceDN w:val="0"/>
        <w:adjustRightInd w:val="0"/>
        <w:spacing w:line="480" w:lineRule="auto"/>
        <w:rPr>
          <w:noProof/>
        </w:rPr>
      </w:pPr>
      <w:r w:rsidRPr="001F39CF">
        <w:rPr>
          <w:b/>
          <w:bCs/>
          <w:noProof/>
        </w:rPr>
        <w:t>Beaudette D, Skovlin J, Roeker S, Brown A</w:t>
      </w:r>
      <w:r w:rsidRPr="001F39CF">
        <w:rPr>
          <w:noProof/>
        </w:rPr>
        <w:t xml:space="preserve">. </w:t>
      </w:r>
      <w:r w:rsidRPr="001F39CF">
        <w:rPr>
          <w:b/>
          <w:bCs/>
          <w:noProof/>
        </w:rPr>
        <w:t>2022</w:t>
      </w:r>
      <w:r w:rsidRPr="001F39CF">
        <w:rPr>
          <w:noProof/>
        </w:rPr>
        <w:t>. soilDB: Soil Database Interface.</w:t>
      </w:r>
    </w:p>
    <w:p w14:paraId="4D95B3E4" w14:textId="77777777" w:rsidR="001F39CF" w:rsidRPr="001F39CF" w:rsidRDefault="001F39CF" w:rsidP="001F39CF">
      <w:pPr>
        <w:widowControl w:val="0"/>
        <w:autoSpaceDE w:val="0"/>
        <w:autoSpaceDN w:val="0"/>
        <w:adjustRightInd w:val="0"/>
        <w:spacing w:line="480" w:lineRule="auto"/>
        <w:rPr>
          <w:noProof/>
        </w:rPr>
      </w:pPr>
      <w:r w:rsidRPr="001F39CF">
        <w:rPr>
          <w:b/>
          <w:bCs/>
          <w:noProof/>
        </w:rPr>
        <w:t>Bernacchi CJ, Singsaas EL, Pimentel C, Portis AR, Long SP</w:t>
      </w:r>
      <w:r w:rsidRPr="001F39CF">
        <w:rPr>
          <w:noProof/>
        </w:rPr>
        <w:t xml:space="preserve">. </w:t>
      </w:r>
      <w:r w:rsidRPr="001F39CF">
        <w:rPr>
          <w:b/>
          <w:bCs/>
          <w:noProof/>
        </w:rPr>
        <w:t>2001</w:t>
      </w:r>
      <w:r w:rsidRPr="001F39CF">
        <w:rPr>
          <w:noProof/>
        </w:rPr>
        <w:t xml:space="preserve">. Improved temperature response functions for models of Rubisco-limited photosynthesis. </w:t>
      </w:r>
      <w:r w:rsidRPr="001F39CF">
        <w:rPr>
          <w:i/>
          <w:iCs/>
          <w:noProof/>
        </w:rPr>
        <w:t>Plant, Cell and Environment</w:t>
      </w:r>
      <w:r w:rsidRPr="001F39CF">
        <w:rPr>
          <w:noProof/>
        </w:rPr>
        <w:t xml:space="preserve"> </w:t>
      </w:r>
      <w:r w:rsidRPr="001F39CF">
        <w:rPr>
          <w:b/>
          <w:bCs/>
          <w:noProof/>
        </w:rPr>
        <w:t>24</w:t>
      </w:r>
      <w:r w:rsidRPr="001F39CF">
        <w:rPr>
          <w:noProof/>
        </w:rPr>
        <w:t>: 253–259.</w:t>
      </w:r>
    </w:p>
    <w:p w14:paraId="03231EDB" w14:textId="77777777" w:rsidR="001F39CF" w:rsidRPr="001F39CF" w:rsidRDefault="001F39CF" w:rsidP="001F39CF">
      <w:pPr>
        <w:widowControl w:val="0"/>
        <w:autoSpaceDE w:val="0"/>
        <w:autoSpaceDN w:val="0"/>
        <w:adjustRightInd w:val="0"/>
        <w:spacing w:line="480" w:lineRule="auto"/>
        <w:rPr>
          <w:noProof/>
        </w:rPr>
      </w:pPr>
      <w:r w:rsidRPr="001F39CF">
        <w:rPr>
          <w:b/>
          <w:bCs/>
          <w:noProof/>
        </w:rPr>
        <w:t>Bialic‐Murphy L, Smith NG, Voothuluru P, McElderry RM, Roche MD, Cassidy ST, Kivlin SN, Kalisz S</w:t>
      </w:r>
      <w:r w:rsidRPr="001F39CF">
        <w:rPr>
          <w:noProof/>
        </w:rPr>
        <w:t xml:space="preserve">. </w:t>
      </w:r>
      <w:r w:rsidRPr="001F39CF">
        <w:rPr>
          <w:b/>
          <w:bCs/>
          <w:noProof/>
        </w:rPr>
        <w:t>2021</w:t>
      </w:r>
      <w:r w:rsidRPr="001F39CF">
        <w:rPr>
          <w:noProof/>
        </w:rPr>
        <w:t xml:space="preserve">. Invasion‐induced root–fungal disruptions alter plant water and nitrogen economies (M Rejmanek, Ed.). </w:t>
      </w:r>
      <w:r w:rsidRPr="001F39CF">
        <w:rPr>
          <w:i/>
          <w:iCs/>
          <w:noProof/>
        </w:rPr>
        <w:t>Ecology Letters</w:t>
      </w:r>
      <w:r w:rsidRPr="001F39CF">
        <w:rPr>
          <w:noProof/>
        </w:rPr>
        <w:t xml:space="preserve"> </w:t>
      </w:r>
      <w:r w:rsidRPr="001F39CF">
        <w:rPr>
          <w:b/>
          <w:bCs/>
          <w:noProof/>
        </w:rPr>
        <w:t>24</w:t>
      </w:r>
      <w:r w:rsidRPr="001F39CF">
        <w:rPr>
          <w:noProof/>
        </w:rPr>
        <w:t>: 1145–1156.</w:t>
      </w:r>
    </w:p>
    <w:p w14:paraId="75635B26" w14:textId="77777777" w:rsidR="001F39CF" w:rsidRPr="001F39CF" w:rsidRDefault="001F39CF" w:rsidP="001F39CF">
      <w:pPr>
        <w:widowControl w:val="0"/>
        <w:autoSpaceDE w:val="0"/>
        <w:autoSpaceDN w:val="0"/>
        <w:adjustRightInd w:val="0"/>
        <w:spacing w:line="480" w:lineRule="auto"/>
        <w:rPr>
          <w:noProof/>
        </w:rPr>
      </w:pPr>
      <w:r w:rsidRPr="001F39CF">
        <w:rPr>
          <w:b/>
          <w:bCs/>
          <w:noProof/>
        </w:rPr>
        <w:t>Bloomfield KJ, Stocker BD, Keenan TF, Prentice IC</w:t>
      </w:r>
      <w:r w:rsidRPr="001F39CF">
        <w:rPr>
          <w:noProof/>
        </w:rPr>
        <w:t xml:space="preserve">. </w:t>
      </w:r>
      <w:r w:rsidRPr="001F39CF">
        <w:rPr>
          <w:b/>
          <w:bCs/>
          <w:noProof/>
        </w:rPr>
        <w:t>2022</w:t>
      </w:r>
      <w:r w:rsidRPr="001F39CF">
        <w:rPr>
          <w:noProof/>
        </w:rPr>
        <w:t xml:space="preserve">. </w:t>
      </w:r>
      <w:r w:rsidRPr="001F39CF">
        <w:rPr>
          <w:i/>
          <w:iCs/>
          <w:noProof/>
        </w:rPr>
        <w:t>Environmental controls on the light use efficiency of terrestrial gross primary production</w:t>
      </w:r>
      <w:r w:rsidRPr="001F39CF">
        <w:rPr>
          <w:noProof/>
        </w:rPr>
        <w:t>.</w:t>
      </w:r>
    </w:p>
    <w:p w14:paraId="7FACA55B" w14:textId="77777777" w:rsidR="001F39CF" w:rsidRPr="001F39CF" w:rsidRDefault="001F39CF" w:rsidP="001F39CF">
      <w:pPr>
        <w:widowControl w:val="0"/>
        <w:autoSpaceDE w:val="0"/>
        <w:autoSpaceDN w:val="0"/>
        <w:adjustRightInd w:val="0"/>
        <w:spacing w:line="480" w:lineRule="auto"/>
        <w:rPr>
          <w:noProof/>
        </w:rPr>
      </w:pPr>
      <w:r w:rsidRPr="001F39CF">
        <w:rPr>
          <w:b/>
          <w:bCs/>
          <w:noProof/>
        </w:rPr>
        <w:t>Booth BBB, Jones CD, Collins M, Totterdell IJ, Cox PM, Sitch S, Huntingford C, Betts RA, Harris GR, Lloyd J</w:t>
      </w:r>
      <w:r w:rsidRPr="001F39CF">
        <w:rPr>
          <w:noProof/>
        </w:rPr>
        <w:t xml:space="preserve">. </w:t>
      </w:r>
      <w:r w:rsidRPr="001F39CF">
        <w:rPr>
          <w:b/>
          <w:bCs/>
          <w:noProof/>
        </w:rPr>
        <w:t>2012</w:t>
      </w:r>
      <w:r w:rsidRPr="001F39CF">
        <w:rPr>
          <w:noProof/>
        </w:rPr>
        <w:t xml:space="preserve">. High sensitivity of future global warming to land carbon cycle processes. </w:t>
      </w:r>
      <w:r w:rsidRPr="001F39CF">
        <w:rPr>
          <w:i/>
          <w:iCs/>
          <w:noProof/>
        </w:rPr>
        <w:t>Environmental Research Letters</w:t>
      </w:r>
      <w:r w:rsidRPr="001F39CF">
        <w:rPr>
          <w:noProof/>
        </w:rPr>
        <w:t xml:space="preserve"> </w:t>
      </w:r>
      <w:r w:rsidRPr="001F39CF">
        <w:rPr>
          <w:b/>
          <w:bCs/>
          <w:noProof/>
        </w:rPr>
        <w:t>7</w:t>
      </w:r>
      <w:r w:rsidRPr="001F39CF">
        <w:rPr>
          <w:noProof/>
        </w:rPr>
        <w:t>: 024002.</w:t>
      </w:r>
    </w:p>
    <w:p w14:paraId="1D50A233" w14:textId="77777777" w:rsidR="001F39CF" w:rsidRPr="001F39CF" w:rsidRDefault="001F39CF" w:rsidP="001F39CF">
      <w:pPr>
        <w:widowControl w:val="0"/>
        <w:autoSpaceDE w:val="0"/>
        <w:autoSpaceDN w:val="0"/>
        <w:adjustRightInd w:val="0"/>
        <w:spacing w:line="480" w:lineRule="auto"/>
        <w:rPr>
          <w:noProof/>
        </w:rPr>
      </w:pPr>
      <w:r w:rsidRPr="001F39CF">
        <w:rPr>
          <w:b/>
          <w:bCs/>
          <w:noProof/>
        </w:rPr>
        <w:t>Braghiere RK, Fisher JB, Allen K, Brzostek ER, Shi M, Yang X, Ricciuto DM, Fisher RA, Zhu Q, Phillips RP</w:t>
      </w:r>
      <w:r w:rsidRPr="001F39CF">
        <w:rPr>
          <w:noProof/>
        </w:rPr>
        <w:t xml:space="preserve">. </w:t>
      </w:r>
      <w:r w:rsidRPr="001F39CF">
        <w:rPr>
          <w:b/>
          <w:bCs/>
          <w:noProof/>
        </w:rPr>
        <w:t>2022</w:t>
      </w:r>
      <w:r w:rsidRPr="001F39CF">
        <w:rPr>
          <w:noProof/>
        </w:rPr>
        <w:t xml:space="preserve">. Modeling global carbon costs of plant nitrogen and phosphorus </w:t>
      </w:r>
      <w:r w:rsidRPr="001F39CF">
        <w:rPr>
          <w:noProof/>
        </w:rPr>
        <w:lastRenderedPageBreak/>
        <w:t xml:space="preserve">acquisition. </w:t>
      </w:r>
      <w:r w:rsidRPr="001F39CF">
        <w:rPr>
          <w:i/>
          <w:iCs/>
          <w:noProof/>
        </w:rPr>
        <w:t>Journal of Advances in Modeling Earth Systems</w:t>
      </w:r>
      <w:r w:rsidRPr="001F39CF">
        <w:rPr>
          <w:noProof/>
        </w:rPr>
        <w:t xml:space="preserve"> </w:t>
      </w:r>
      <w:r w:rsidRPr="001F39CF">
        <w:rPr>
          <w:b/>
          <w:bCs/>
          <w:noProof/>
        </w:rPr>
        <w:t>14</w:t>
      </w:r>
      <w:r w:rsidRPr="001F39CF">
        <w:rPr>
          <w:noProof/>
        </w:rPr>
        <w:t>: 1–23.</w:t>
      </w:r>
    </w:p>
    <w:p w14:paraId="396B4808" w14:textId="77777777" w:rsidR="001F39CF" w:rsidRPr="001F39CF" w:rsidRDefault="001F39CF" w:rsidP="001F39CF">
      <w:pPr>
        <w:widowControl w:val="0"/>
        <w:autoSpaceDE w:val="0"/>
        <w:autoSpaceDN w:val="0"/>
        <w:adjustRightInd w:val="0"/>
        <w:spacing w:line="480" w:lineRule="auto"/>
        <w:rPr>
          <w:noProof/>
        </w:rPr>
      </w:pPr>
      <w:r w:rsidRPr="001F39CF">
        <w:rPr>
          <w:b/>
          <w:bCs/>
          <w:noProof/>
        </w:rPr>
        <w:t>Brzostek ER, Dragoni D, Schmid HP, Rahman AF, Sims D, Wayson CA, Johnson DJ, Phillips RP</w:t>
      </w:r>
      <w:r w:rsidRPr="001F39CF">
        <w:rPr>
          <w:noProof/>
        </w:rPr>
        <w:t xml:space="preserve">. </w:t>
      </w:r>
      <w:r w:rsidRPr="001F39CF">
        <w:rPr>
          <w:b/>
          <w:bCs/>
          <w:noProof/>
        </w:rPr>
        <w:t>2014</w:t>
      </w:r>
      <w:r w:rsidRPr="001F39CF">
        <w:rPr>
          <w:noProof/>
        </w:rPr>
        <w:t xml:space="preserve">. Chronic water stress reduces tree growth and the carbon sink of deciduous hardwood forests. </w:t>
      </w:r>
      <w:r w:rsidRPr="001F39CF">
        <w:rPr>
          <w:i/>
          <w:iCs/>
          <w:noProof/>
        </w:rPr>
        <w:t>Global Change Biology</w:t>
      </w:r>
      <w:r w:rsidRPr="001F39CF">
        <w:rPr>
          <w:noProof/>
        </w:rPr>
        <w:t xml:space="preserve"> </w:t>
      </w:r>
      <w:r w:rsidRPr="001F39CF">
        <w:rPr>
          <w:b/>
          <w:bCs/>
          <w:noProof/>
        </w:rPr>
        <w:t>20</w:t>
      </w:r>
      <w:r w:rsidRPr="001F39CF">
        <w:rPr>
          <w:noProof/>
        </w:rPr>
        <w:t>: 2531–2539.</w:t>
      </w:r>
    </w:p>
    <w:p w14:paraId="63B73C03" w14:textId="77777777" w:rsidR="001F39CF" w:rsidRPr="001F39CF" w:rsidRDefault="001F39CF" w:rsidP="001F39CF">
      <w:pPr>
        <w:widowControl w:val="0"/>
        <w:autoSpaceDE w:val="0"/>
        <w:autoSpaceDN w:val="0"/>
        <w:adjustRightInd w:val="0"/>
        <w:spacing w:line="480" w:lineRule="auto"/>
        <w:rPr>
          <w:noProof/>
        </w:rPr>
      </w:pPr>
      <w:r w:rsidRPr="001F39CF">
        <w:rPr>
          <w:b/>
          <w:bCs/>
          <w:noProof/>
        </w:rPr>
        <w:t>Cernusak LA, Ubierna N, Winter K, Holtum JAM, Marshall JD, Farquhar GD</w:t>
      </w:r>
      <w:r w:rsidRPr="001F39CF">
        <w:rPr>
          <w:noProof/>
        </w:rPr>
        <w:t xml:space="preserve">. </w:t>
      </w:r>
      <w:r w:rsidRPr="001F39CF">
        <w:rPr>
          <w:b/>
          <w:bCs/>
          <w:noProof/>
        </w:rPr>
        <w:t>2013</w:t>
      </w:r>
      <w:r w:rsidRPr="001F39CF">
        <w:rPr>
          <w:noProof/>
        </w:rPr>
        <w:t xml:space="preserve">. Environmental and physiological determinants of carbon isotope discrimination in terrestrial plants. </w:t>
      </w:r>
      <w:r w:rsidRPr="001F39CF">
        <w:rPr>
          <w:i/>
          <w:iCs/>
          <w:noProof/>
        </w:rPr>
        <w:t>New Phytologist</w:t>
      </w:r>
      <w:r w:rsidRPr="001F39CF">
        <w:rPr>
          <w:noProof/>
        </w:rPr>
        <w:t xml:space="preserve"> </w:t>
      </w:r>
      <w:r w:rsidRPr="001F39CF">
        <w:rPr>
          <w:b/>
          <w:bCs/>
          <w:noProof/>
        </w:rPr>
        <w:t>200</w:t>
      </w:r>
      <w:r w:rsidRPr="001F39CF">
        <w:rPr>
          <w:noProof/>
        </w:rPr>
        <w:t>: 950–965.</w:t>
      </w:r>
    </w:p>
    <w:p w14:paraId="07862885"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Cornwell WK, Wright IJ, Turner J, Maire V, Barbour MM, Cernusak LA, Dawson TE, Ellsworth DS, Farquhar GD, Griffiths H, </w:t>
      </w:r>
      <w:r w:rsidRPr="001F39CF">
        <w:rPr>
          <w:b/>
          <w:bCs/>
          <w:i/>
          <w:iCs/>
          <w:noProof/>
        </w:rPr>
        <w:t>et al.</w:t>
      </w:r>
      <w:r w:rsidRPr="001F39CF">
        <w:rPr>
          <w:noProof/>
        </w:rPr>
        <w:t xml:space="preserve"> </w:t>
      </w:r>
      <w:r w:rsidRPr="001F39CF">
        <w:rPr>
          <w:b/>
          <w:bCs/>
          <w:noProof/>
        </w:rPr>
        <w:t>2018</w:t>
      </w:r>
      <w:r w:rsidRPr="001F39CF">
        <w:rPr>
          <w:noProof/>
        </w:rPr>
        <w:t>. Climate and soils together regulate photosynthetic carbon isotope discrimination within C</w:t>
      </w:r>
      <w:r w:rsidRPr="001F39CF">
        <w:rPr>
          <w:noProof/>
          <w:vertAlign w:val="subscript"/>
        </w:rPr>
        <w:t>3</w:t>
      </w:r>
      <w:r w:rsidRPr="001F39CF">
        <w:rPr>
          <w:noProof/>
        </w:rPr>
        <w:t xml:space="preserve"> plants worldwide. </w:t>
      </w:r>
      <w:r w:rsidRPr="001F39CF">
        <w:rPr>
          <w:i/>
          <w:iCs/>
          <w:noProof/>
        </w:rPr>
        <w:t>Global Ecology and Biogeography</w:t>
      </w:r>
      <w:r w:rsidRPr="001F39CF">
        <w:rPr>
          <w:noProof/>
        </w:rPr>
        <w:t xml:space="preserve"> </w:t>
      </w:r>
      <w:r w:rsidRPr="001F39CF">
        <w:rPr>
          <w:b/>
          <w:bCs/>
          <w:noProof/>
        </w:rPr>
        <w:t>27</w:t>
      </w:r>
      <w:r w:rsidRPr="001F39CF">
        <w:rPr>
          <w:noProof/>
        </w:rPr>
        <w:t>: 1056–1067.</w:t>
      </w:r>
    </w:p>
    <w:p w14:paraId="40CD193C" w14:textId="77777777" w:rsidR="001F39CF" w:rsidRPr="001F39CF" w:rsidRDefault="001F39CF" w:rsidP="001F39CF">
      <w:pPr>
        <w:widowControl w:val="0"/>
        <w:autoSpaceDE w:val="0"/>
        <w:autoSpaceDN w:val="0"/>
        <w:adjustRightInd w:val="0"/>
        <w:spacing w:line="480" w:lineRule="auto"/>
        <w:rPr>
          <w:noProof/>
        </w:rPr>
      </w:pPr>
      <w:r w:rsidRPr="001F39CF">
        <w:rPr>
          <w:b/>
          <w:bCs/>
          <w:noProof/>
        </w:rPr>
        <w:t>Cramer W, Prentice IC</w:t>
      </w:r>
      <w:r w:rsidRPr="001F39CF">
        <w:rPr>
          <w:noProof/>
        </w:rPr>
        <w:t xml:space="preserve">. </w:t>
      </w:r>
      <w:r w:rsidRPr="001F39CF">
        <w:rPr>
          <w:b/>
          <w:bCs/>
          <w:noProof/>
        </w:rPr>
        <w:t>1988</w:t>
      </w:r>
      <w:r w:rsidRPr="001F39CF">
        <w:rPr>
          <w:noProof/>
        </w:rPr>
        <w:t xml:space="preserve">. Simulation of regional soil moisture deficits on a European scale. </w:t>
      </w:r>
      <w:r w:rsidRPr="001F39CF">
        <w:rPr>
          <w:i/>
          <w:iCs/>
          <w:noProof/>
        </w:rPr>
        <w:t>Norsk Geografisk Tidsskrift - Norwegian Journal of Geography</w:t>
      </w:r>
      <w:r w:rsidRPr="001F39CF">
        <w:rPr>
          <w:noProof/>
        </w:rPr>
        <w:t xml:space="preserve"> </w:t>
      </w:r>
      <w:r w:rsidRPr="001F39CF">
        <w:rPr>
          <w:b/>
          <w:bCs/>
          <w:noProof/>
        </w:rPr>
        <w:t>42</w:t>
      </w:r>
      <w:r w:rsidRPr="001F39CF">
        <w:rPr>
          <w:noProof/>
        </w:rPr>
        <w:t>: 149–151.</w:t>
      </w:r>
    </w:p>
    <w:p w14:paraId="174DDF00" w14:textId="77777777" w:rsidR="001F39CF" w:rsidRPr="001F39CF" w:rsidRDefault="001F39CF" w:rsidP="001F39CF">
      <w:pPr>
        <w:widowControl w:val="0"/>
        <w:autoSpaceDE w:val="0"/>
        <w:autoSpaceDN w:val="0"/>
        <w:adjustRightInd w:val="0"/>
        <w:spacing w:line="480" w:lineRule="auto"/>
        <w:rPr>
          <w:noProof/>
        </w:rPr>
      </w:pPr>
      <w:r w:rsidRPr="001F39CF">
        <w:rPr>
          <w:b/>
          <w:bCs/>
          <w:noProof/>
        </w:rPr>
        <w:t>Daly C, Halbleib M, Smith JI, Gibson WP, Doggett MK, Taylor GH, Curtis J, Pasteris PP</w:t>
      </w:r>
      <w:r w:rsidRPr="001F39CF">
        <w:rPr>
          <w:noProof/>
        </w:rPr>
        <w:t xml:space="preserve">. </w:t>
      </w:r>
      <w:r w:rsidRPr="001F39CF">
        <w:rPr>
          <w:b/>
          <w:bCs/>
          <w:noProof/>
        </w:rPr>
        <w:t>2008</w:t>
      </w:r>
      <w:r w:rsidRPr="001F39CF">
        <w:rPr>
          <w:noProof/>
        </w:rPr>
        <w:t xml:space="preserve">. Physiographically sensitive mapping of climatological temperature and precipitation across the conterminous United States. </w:t>
      </w:r>
      <w:r w:rsidRPr="001F39CF">
        <w:rPr>
          <w:i/>
          <w:iCs/>
          <w:noProof/>
        </w:rPr>
        <w:t>International Journal of Climatology</w:t>
      </w:r>
      <w:r w:rsidRPr="001F39CF">
        <w:rPr>
          <w:noProof/>
        </w:rPr>
        <w:t xml:space="preserve"> </w:t>
      </w:r>
      <w:r w:rsidRPr="001F39CF">
        <w:rPr>
          <w:b/>
          <w:bCs/>
          <w:noProof/>
        </w:rPr>
        <w:t>28</w:t>
      </w:r>
      <w:r w:rsidRPr="001F39CF">
        <w:rPr>
          <w:noProof/>
        </w:rPr>
        <w:t>: 2031–2064.</w:t>
      </w:r>
    </w:p>
    <w:p w14:paraId="2170D26D"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Davies-Barnard T, Meyerholt J, Zaehle S, Friedlingstein P, Brovkin V, Fan Y, Fisher RA, Jones CD, Lee H, Peano D, </w:t>
      </w:r>
      <w:r w:rsidRPr="001F39CF">
        <w:rPr>
          <w:b/>
          <w:bCs/>
          <w:i/>
          <w:iCs/>
          <w:noProof/>
        </w:rPr>
        <w:t>et al.</w:t>
      </w:r>
      <w:r w:rsidRPr="001F39CF">
        <w:rPr>
          <w:noProof/>
        </w:rPr>
        <w:t xml:space="preserve"> </w:t>
      </w:r>
      <w:r w:rsidRPr="001F39CF">
        <w:rPr>
          <w:b/>
          <w:bCs/>
          <w:noProof/>
        </w:rPr>
        <w:t>2020</w:t>
      </w:r>
      <w:r w:rsidRPr="001F39CF">
        <w:rPr>
          <w:noProof/>
        </w:rPr>
        <w:t xml:space="preserve">. Nitrogen cycling in CMIP6 land surface models: progress and limitations. </w:t>
      </w:r>
      <w:r w:rsidRPr="001F39CF">
        <w:rPr>
          <w:i/>
          <w:iCs/>
          <w:noProof/>
        </w:rPr>
        <w:t>Biogeosciences</w:t>
      </w:r>
      <w:r w:rsidRPr="001F39CF">
        <w:rPr>
          <w:noProof/>
        </w:rPr>
        <w:t xml:space="preserve"> </w:t>
      </w:r>
      <w:r w:rsidRPr="001F39CF">
        <w:rPr>
          <w:b/>
          <w:bCs/>
          <w:noProof/>
        </w:rPr>
        <w:t>17</w:t>
      </w:r>
      <w:r w:rsidRPr="001F39CF">
        <w:rPr>
          <w:noProof/>
        </w:rPr>
        <w:t>: 5129–5148.</w:t>
      </w:r>
    </w:p>
    <w:p w14:paraId="004567C2" w14:textId="77777777" w:rsidR="001F39CF" w:rsidRPr="001F39CF" w:rsidRDefault="001F39CF" w:rsidP="001F39CF">
      <w:pPr>
        <w:widowControl w:val="0"/>
        <w:autoSpaceDE w:val="0"/>
        <w:autoSpaceDN w:val="0"/>
        <w:adjustRightInd w:val="0"/>
        <w:spacing w:line="480" w:lineRule="auto"/>
        <w:rPr>
          <w:noProof/>
        </w:rPr>
      </w:pPr>
      <w:r w:rsidRPr="001F39CF">
        <w:rPr>
          <w:b/>
          <w:bCs/>
          <w:noProof/>
        </w:rPr>
        <w:t>Davis TW, Prentice IC, Stocker BD, Thomas RT, Whitley RJ, Wang H, Evans BJ, Gallego-Sala A V, Sykes MT, Cramer W</w:t>
      </w:r>
      <w:r w:rsidRPr="001F39CF">
        <w:rPr>
          <w:noProof/>
        </w:rPr>
        <w:t xml:space="preserve">. </w:t>
      </w:r>
      <w:r w:rsidRPr="001F39CF">
        <w:rPr>
          <w:b/>
          <w:bCs/>
          <w:noProof/>
        </w:rPr>
        <w:t>2017</w:t>
      </w:r>
      <w:r w:rsidRPr="001F39CF">
        <w:rPr>
          <w:noProof/>
        </w:rPr>
        <w:t xml:space="preserve">. Simple process-led algorithms for simulating habitats (SPLASH v.1.0): robust indices of radiation, evapotranspiration and plant-available moisture. </w:t>
      </w:r>
      <w:r w:rsidRPr="001F39CF">
        <w:rPr>
          <w:i/>
          <w:iCs/>
          <w:noProof/>
        </w:rPr>
        <w:t>Geoscientific Model Development</w:t>
      </w:r>
      <w:r w:rsidRPr="001F39CF">
        <w:rPr>
          <w:noProof/>
        </w:rPr>
        <w:t xml:space="preserve"> </w:t>
      </w:r>
      <w:r w:rsidRPr="001F39CF">
        <w:rPr>
          <w:b/>
          <w:bCs/>
          <w:noProof/>
        </w:rPr>
        <w:t>10</w:t>
      </w:r>
      <w:r w:rsidRPr="001F39CF">
        <w:rPr>
          <w:noProof/>
        </w:rPr>
        <w:t>: 689–708.</w:t>
      </w:r>
    </w:p>
    <w:p w14:paraId="01AA2DE2" w14:textId="77777777" w:rsidR="001F39CF" w:rsidRPr="001F39CF" w:rsidRDefault="001F39CF" w:rsidP="001F39CF">
      <w:pPr>
        <w:widowControl w:val="0"/>
        <w:autoSpaceDE w:val="0"/>
        <w:autoSpaceDN w:val="0"/>
        <w:adjustRightInd w:val="0"/>
        <w:spacing w:line="480" w:lineRule="auto"/>
        <w:rPr>
          <w:noProof/>
        </w:rPr>
      </w:pPr>
      <w:r w:rsidRPr="001F39CF">
        <w:rPr>
          <w:b/>
          <w:bCs/>
          <w:noProof/>
        </w:rPr>
        <w:lastRenderedPageBreak/>
        <w:t>Dong N, Prentice IC, Evans BJ, Caddy-Retalic S, Lowe AJ, Wright IJ</w:t>
      </w:r>
      <w:r w:rsidRPr="001F39CF">
        <w:rPr>
          <w:noProof/>
        </w:rPr>
        <w:t xml:space="preserve">. </w:t>
      </w:r>
      <w:r w:rsidRPr="001F39CF">
        <w:rPr>
          <w:b/>
          <w:bCs/>
          <w:noProof/>
        </w:rPr>
        <w:t>2017</w:t>
      </w:r>
      <w:r w:rsidRPr="001F39CF">
        <w:rPr>
          <w:noProof/>
        </w:rPr>
        <w:t xml:space="preserve">. Leaf nitrogen from first principles: field evidence for adaptive variation with climate. </w:t>
      </w:r>
      <w:r w:rsidRPr="001F39CF">
        <w:rPr>
          <w:i/>
          <w:iCs/>
          <w:noProof/>
        </w:rPr>
        <w:t>Biogeosciences</w:t>
      </w:r>
      <w:r w:rsidRPr="001F39CF">
        <w:rPr>
          <w:noProof/>
        </w:rPr>
        <w:t xml:space="preserve"> </w:t>
      </w:r>
      <w:r w:rsidRPr="001F39CF">
        <w:rPr>
          <w:b/>
          <w:bCs/>
          <w:noProof/>
        </w:rPr>
        <w:t>14</w:t>
      </w:r>
      <w:r w:rsidRPr="001F39CF">
        <w:rPr>
          <w:noProof/>
        </w:rPr>
        <w:t>: 481–495.</w:t>
      </w:r>
    </w:p>
    <w:p w14:paraId="78AEF79D" w14:textId="77777777" w:rsidR="001F39CF" w:rsidRPr="001F39CF" w:rsidRDefault="001F39CF" w:rsidP="001F39CF">
      <w:pPr>
        <w:widowControl w:val="0"/>
        <w:autoSpaceDE w:val="0"/>
        <w:autoSpaceDN w:val="0"/>
        <w:adjustRightInd w:val="0"/>
        <w:spacing w:line="480" w:lineRule="auto"/>
        <w:rPr>
          <w:noProof/>
        </w:rPr>
      </w:pPr>
      <w:r w:rsidRPr="001F39CF">
        <w:rPr>
          <w:b/>
          <w:bCs/>
          <w:noProof/>
        </w:rPr>
        <w:t>Dong N, Prentice IC, Wright IJ, Evans BJ, Togashi HF, Caddy-Retalic S, McInerney FA, Sparrow B, Leitch E, Lowe AJ</w:t>
      </w:r>
      <w:r w:rsidRPr="001F39CF">
        <w:rPr>
          <w:noProof/>
        </w:rPr>
        <w:t xml:space="preserve">. </w:t>
      </w:r>
      <w:r w:rsidRPr="001F39CF">
        <w:rPr>
          <w:b/>
          <w:bCs/>
          <w:noProof/>
        </w:rPr>
        <w:t>2020</w:t>
      </w:r>
      <w:r w:rsidRPr="001F39CF">
        <w:rPr>
          <w:noProof/>
        </w:rPr>
        <w:t xml:space="preserve">. Components of leaf‐trait variation along environmental gradients. </w:t>
      </w:r>
      <w:r w:rsidRPr="001F39CF">
        <w:rPr>
          <w:i/>
          <w:iCs/>
          <w:noProof/>
        </w:rPr>
        <w:t>New Phytologist</w:t>
      </w:r>
      <w:r w:rsidRPr="001F39CF">
        <w:rPr>
          <w:noProof/>
        </w:rPr>
        <w:t xml:space="preserve"> </w:t>
      </w:r>
      <w:r w:rsidRPr="001F39CF">
        <w:rPr>
          <w:b/>
          <w:bCs/>
          <w:noProof/>
        </w:rPr>
        <w:t>228</w:t>
      </w:r>
      <w:r w:rsidRPr="001F39CF">
        <w:rPr>
          <w:noProof/>
        </w:rPr>
        <w:t>: 82–94.</w:t>
      </w:r>
    </w:p>
    <w:p w14:paraId="6B5E394E"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Dong N, Prentice IC, Wright IJ, Wang H, Atkin OK, Bloomfield KJ, Domingues TF, Gleason SM, Maire V, Onoda Y, </w:t>
      </w:r>
      <w:r w:rsidRPr="001F39CF">
        <w:rPr>
          <w:b/>
          <w:bCs/>
          <w:i/>
          <w:iCs/>
          <w:noProof/>
        </w:rPr>
        <w:t>et al.</w:t>
      </w:r>
      <w:r w:rsidRPr="001F39CF">
        <w:rPr>
          <w:noProof/>
        </w:rPr>
        <w:t xml:space="preserve"> </w:t>
      </w:r>
      <w:r w:rsidRPr="001F39CF">
        <w:rPr>
          <w:b/>
          <w:bCs/>
          <w:noProof/>
        </w:rPr>
        <w:t>2022</w:t>
      </w:r>
      <w:r w:rsidRPr="001F39CF">
        <w:rPr>
          <w:noProof/>
        </w:rPr>
        <w:t xml:space="preserve">. Leaf nitrogen from the perspective of optimal plant function. </w:t>
      </w:r>
      <w:r w:rsidRPr="001F39CF">
        <w:rPr>
          <w:i/>
          <w:iCs/>
          <w:noProof/>
        </w:rPr>
        <w:t>Journal of Ecology</w:t>
      </w:r>
      <w:r w:rsidRPr="001F39CF">
        <w:rPr>
          <w:noProof/>
        </w:rPr>
        <w:t xml:space="preserve"> </w:t>
      </w:r>
      <w:r w:rsidRPr="001F39CF">
        <w:rPr>
          <w:b/>
          <w:bCs/>
          <w:noProof/>
        </w:rPr>
        <w:t>110</w:t>
      </w:r>
      <w:r w:rsidRPr="001F39CF">
        <w:rPr>
          <w:noProof/>
        </w:rPr>
        <w:t>: 2585–2602.</w:t>
      </w:r>
    </w:p>
    <w:p w14:paraId="18C960E5" w14:textId="77777777" w:rsidR="001F39CF" w:rsidRPr="001F39CF" w:rsidRDefault="001F39CF" w:rsidP="001F39CF">
      <w:pPr>
        <w:widowControl w:val="0"/>
        <w:autoSpaceDE w:val="0"/>
        <w:autoSpaceDN w:val="0"/>
        <w:adjustRightInd w:val="0"/>
        <w:spacing w:line="480" w:lineRule="auto"/>
        <w:rPr>
          <w:noProof/>
        </w:rPr>
      </w:pPr>
      <w:r w:rsidRPr="001F39CF">
        <w:rPr>
          <w:b/>
          <w:bCs/>
          <w:noProof/>
        </w:rPr>
        <w:t>Evans JR</w:t>
      </w:r>
      <w:r w:rsidRPr="001F39CF">
        <w:rPr>
          <w:noProof/>
        </w:rPr>
        <w:t xml:space="preserve">. </w:t>
      </w:r>
      <w:r w:rsidRPr="001F39CF">
        <w:rPr>
          <w:b/>
          <w:bCs/>
          <w:noProof/>
        </w:rPr>
        <w:t>1989a</w:t>
      </w:r>
      <w:r w:rsidRPr="001F39CF">
        <w:rPr>
          <w:noProof/>
        </w:rPr>
        <w:t xml:space="preserve">. Partitioning of nitrogen between and within leaves grown under different irradiances. </w:t>
      </w:r>
      <w:r w:rsidRPr="001F39CF">
        <w:rPr>
          <w:i/>
          <w:iCs/>
          <w:noProof/>
        </w:rPr>
        <w:t>Functional Plant Biology</w:t>
      </w:r>
      <w:r w:rsidRPr="001F39CF">
        <w:rPr>
          <w:noProof/>
        </w:rPr>
        <w:t xml:space="preserve"> </w:t>
      </w:r>
      <w:r w:rsidRPr="001F39CF">
        <w:rPr>
          <w:b/>
          <w:bCs/>
          <w:noProof/>
        </w:rPr>
        <w:t>16</w:t>
      </w:r>
      <w:r w:rsidRPr="001F39CF">
        <w:rPr>
          <w:noProof/>
        </w:rPr>
        <w:t>: 533.</w:t>
      </w:r>
    </w:p>
    <w:p w14:paraId="0096F8E7" w14:textId="77777777" w:rsidR="001F39CF" w:rsidRPr="001F39CF" w:rsidRDefault="001F39CF" w:rsidP="001F39CF">
      <w:pPr>
        <w:widowControl w:val="0"/>
        <w:autoSpaceDE w:val="0"/>
        <w:autoSpaceDN w:val="0"/>
        <w:adjustRightInd w:val="0"/>
        <w:spacing w:line="480" w:lineRule="auto"/>
        <w:rPr>
          <w:noProof/>
        </w:rPr>
      </w:pPr>
      <w:r w:rsidRPr="001F39CF">
        <w:rPr>
          <w:b/>
          <w:bCs/>
          <w:noProof/>
        </w:rPr>
        <w:t>Evans JR</w:t>
      </w:r>
      <w:r w:rsidRPr="001F39CF">
        <w:rPr>
          <w:noProof/>
        </w:rPr>
        <w:t xml:space="preserve">. </w:t>
      </w:r>
      <w:r w:rsidRPr="001F39CF">
        <w:rPr>
          <w:b/>
          <w:bCs/>
          <w:noProof/>
        </w:rPr>
        <w:t>1989b</w:t>
      </w:r>
      <w:r w:rsidRPr="001F39CF">
        <w:rPr>
          <w:noProof/>
        </w:rPr>
        <w:t xml:space="preserve">. Photosynthesis and nitrogen relationships in leaves of C3 plants. </w:t>
      </w:r>
      <w:r w:rsidRPr="001F39CF">
        <w:rPr>
          <w:i/>
          <w:iCs/>
          <w:noProof/>
        </w:rPr>
        <w:t>Oecologia</w:t>
      </w:r>
      <w:r w:rsidRPr="001F39CF">
        <w:rPr>
          <w:noProof/>
        </w:rPr>
        <w:t xml:space="preserve"> </w:t>
      </w:r>
      <w:r w:rsidRPr="001F39CF">
        <w:rPr>
          <w:b/>
          <w:bCs/>
          <w:noProof/>
        </w:rPr>
        <w:t>78</w:t>
      </w:r>
      <w:r w:rsidRPr="001F39CF">
        <w:rPr>
          <w:noProof/>
        </w:rPr>
        <w:t>: 9–19.</w:t>
      </w:r>
    </w:p>
    <w:p w14:paraId="3AD762E0" w14:textId="77777777" w:rsidR="001F39CF" w:rsidRPr="001F39CF" w:rsidRDefault="001F39CF" w:rsidP="001F39CF">
      <w:pPr>
        <w:widowControl w:val="0"/>
        <w:autoSpaceDE w:val="0"/>
        <w:autoSpaceDN w:val="0"/>
        <w:adjustRightInd w:val="0"/>
        <w:spacing w:line="480" w:lineRule="auto"/>
        <w:rPr>
          <w:noProof/>
        </w:rPr>
      </w:pPr>
      <w:r w:rsidRPr="001F39CF">
        <w:rPr>
          <w:b/>
          <w:bCs/>
          <w:noProof/>
        </w:rPr>
        <w:t>Evans JR, Seemann JR</w:t>
      </w:r>
      <w:r w:rsidRPr="001F39CF">
        <w:rPr>
          <w:noProof/>
        </w:rPr>
        <w:t xml:space="preserve">. </w:t>
      </w:r>
      <w:r w:rsidRPr="001F39CF">
        <w:rPr>
          <w:b/>
          <w:bCs/>
          <w:noProof/>
        </w:rPr>
        <w:t>1989</w:t>
      </w:r>
      <w:r w:rsidRPr="001F39CF">
        <w:rPr>
          <w:noProof/>
        </w:rPr>
        <w:t xml:space="preserve">. The allocation of protein nitrogen in the photosynthetic apparatus: costs, consequences, and control. </w:t>
      </w:r>
      <w:r w:rsidRPr="001F39CF">
        <w:rPr>
          <w:i/>
          <w:iCs/>
          <w:noProof/>
        </w:rPr>
        <w:t>Photosynthesis</w:t>
      </w:r>
      <w:r w:rsidRPr="001F39CF">
        <w:rPr>
          <w:noProof/>
        </w:rPr>
        <w:t xml:space="preserve"> </w:t>
      </w:r>
      <w:r w:rsidRPr="001F39CF">
        <w:rPr>
          <w:b/>
          <w:bCs/>
          <w:noProof/>
        </w:rPr>
        <w:t>8</w:t>
      </w:r>
      <w:r w:rsidRPr="001F39CF">
        <w:rPr>
          <w:noProof/>
        </w:rPr>
        <w:t>: 183–205.</w:t>
      </w:r>
    </w:p>
    <w:p w14:paraId="73F9049D" w14:textId="77777777" w:rsidR="001F39CF" w:rsidRPr="001F39CF" w:rsidRDefault="001F39CF" w:rsidP="001F39CF">
      <w:pPr>
        <w:widowControl w:val="0"/>
        <w:autoSpaceDE w:val="0"/>
        <w:autoSpaceDN w:val="0"/>
        <w:adjustRightInd w:val="0"/>
        <w:spacing w:line="480" w:lineRule="auto"/>
        <w:rPr>
          <w:noProof/>
        </w:rPr>
      </w:pPr>
      <w:r w:rsidRPr="001F39CF">
        <w:rPr>
          <w:b/>
          <w:bCs/>
          <w:noProof/>
        </w:rPr>
        <w:t>Farquhar GD, Ehleringer JR, Hubick KT</w:t>
      </w:r>
      <w:r w:rsidRPr="001F39CF">
        <w:rPr>
          <w:noProof/>
        </w:rPr>
        <w:t xml:space="preserve">. </w:t>
      </w:r>
      <w:r w:rsidRPr="001F39CF">
        <w:rPr>
          <w:b/>
          <w:bCs/>
          <w:noProof/>
        </w:rPr>
        <w:t>1989</w:t>
      </w:r>
      <w:r w:rsidRPr="001F39CF">
        <w:rPr>
          <w:noProof/>
        </w:rPr>
        <w:t xml:space="preserve">. Carbon Isotope Discrimination and Photosynthesis. </w:t>
      </w:r>
      <w:r w:rsidRPr="001F39CF">
        <w:rPr>
          <w:i/>
          <w:iCs/>
          <w:noProof/>
        </w:rPr>
        <w:t>Annual Review of Plant Physiology and Plant Molecular Biology</w:t>
      </w:r>
      <w:r w:rsidRPr="001F39CF">
        <w:rPr>
          <w:noProof/>
        </w:rPr>
        <w:t xml:space="preserve"> </w:t>
      </w:r>
      <w:r w:rsidRPr="001F39CF">
        <w:rPr>
          <w:b/>
          <w:bCs/>
          <w:noProof/>
        </w:rPr>
        <w:t>40</w:t>
      </w:r>
      <w:r w:rsidRPr="001F39CF">
        <w:rPr>
          <w:noProof/>
        </w:rPr>
        <w:t>: 503–537.</w:t>
      </w:r>
    </w:p>
    <w:p w14:paraId="3332ED27"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Fay PA, Prober SM, Harpole WS, Knops JMH, Bakker JD, Borer ET, Lind EM, MacDougall AS, Seabloom EW, Wragg PD, </w:t>
      </w:r>
      <w:r w:rsidRPr="001F39CF">
        <w:rPr>
          <w:b/>
          <w:bCs/>
          <w:i/>
          <w:iCs/>
          <w:noProof/>
        </w:rPr>
        <w:t>et al.</w:t>
      </w:r>
      <w:r w:rsidRPr="001F39CF">
        <w:rPr>
          <w:noProof/>
        </w:rPr>
        <w:t xml:space="preserve"> </w:t>
      </w:r>
      <w:r w:rsidRPr="001F39CF">
        <w:rPr>
          <w:b/>
          <w:bCs/>
          <w:noProof/>
        </w:rPr>
        <w:t>2015</w:t>
      </w:r>
      <w:r w:rsidRPr="001F39CF">
        <w:rPr>
          <w:noProof/>
        </w:rPr>
        <w:t xml:space="preserve">. Grassland productivity limited by multiple nutrients. </w:t>
      </w:r>
      <w:r w:rsidRPr="001F39CF">
        <w:rPr>
          <w:i/>
          <w:iCs/>
          <w:noProof/>
        </w:rPr>
        <w:t>Nature Plants</w:t>
      </w:r>
      <w:r w:rsidRPr="001F39CF">
        <w:rPr>
          <w:noProof/>
        </w:rPr>
        <w:t xml:space="preserve"> </w:t>
      </w:r>
      <w:r w:rsidRPr="001F39CF">
        <w:rPr>
          <w:b/>
          <w:bCs/>
          <w:noProof/>
        </w:rPr>
        <w:t>1</w:t>
      </w:r>
      <w:r w:rsidRPr="001F39CF">
        <w:rPr>
          <w:noProof/>
        </w:rPr>
        <w:t>: 15080.</w:t>
      </w:r>
    </w:p>
    <w:p w14:paraId="43C0BD38" w14:textId="77777777" w:rsidR="001F39CF" w:rsidRPr="001F39CF" w:rsidRDefault="001F39CF" w:rsidP="001F39CF">
      <w:pPr>
        <w:widowControl w:val="0"/>
        <w:autoSpaceDE w:val="0"/>
        <w:autoSpaceDN w:val="0"/>
        <w:adjustRightInd w:val="0"/>
        <w:spacing w:line="480" w:lineRule="auto"/>
        <w:rPr>
          <w:noProof/>
        </w:rPr>
      </w:pPr>
      <w:r w:rsidRPr="001F39CF">
        <w:rPr>
          <w:b/>
          <w:bCs/>
          <w:noProof/>
        </w:rPr>
        <w:t>Feng X</w:t>
      </w:r>
      <w:r w:rsidRPr="001F39CF">
        <w:rPr>
          <w:noProof/>
        </w:rPr>
        <w:t xml:space="preserve">. </w:t>
      </w:r>
      <w:r w:rsidRPr="001F39CF">
        <w:rPr>
          <w:b/>
          <w:bCs/>
          <w:noProof/>
        </w:rPr>
        <w:t>1999</w:t>
      </w:r>
      <w:r w:rsidRPr="001F39CF">
        <w:rPr>
          <w:noProof/>
        </w:rPr>
        <w:t xml:space="preserve">. Trends in intrinsic water-use efficiency of natural trees for the past 100-200 years: A response to atmospheric CO2 concentration. </w:t>
      </w:r>
      <w:r w:rsidRPr="001F39CF">
        <w:rPr>
          <w:i/>
          <w:iCs/>
          <w:noProof/>
        </w:rPr>
        <w:t>Geochimica et Cosmochimica Acta</w:t>
      </w:r>
      <w:r w:rsidRPr="001F39CF">
        <w:rPr>
          <w:noProof/>
        </w:rPr>
        <w:t xml:space="preserve"> </w:t>
      </w:r>
      <w:r w:rsidRPr="001F39CF">
        <w:rPr>
          <w:b/>
          <w:bCs/>
          <w:noProof/>
        </w:rPr>
        <w:t>63</w:t>
      </w:r>
      <w:r w:rsidRPr="001F39CF">
        <w:rPr>
          <w:noProof/>
        </w:rPr>
        <w:t>: 1891–1903.</w:t>
      </w:r>
    </w:p>
    <w:p w14:paraId="5427F532" w14:textId="77777777" w:rsidR="001F39CF" w:rsidRPr="001F39CF" w:rsidRDefault="001F39CF" w:rsidP="001F39CF">
      <w:pPr>
        <w:widowControl w:val="0"/>
        <w:autoSpaceDE w:val="0"/>
        <w:autoSpaceDN w:val="0"/>
        <w:adjustRightInd w:val="0"/>
        <w:spacing w:line="480" w:lineRule="auto"/>
        <w:rPr>
          <w:noProof/>
        </w:rPr>
      </w:pPr>
      <w:r w:rsidRPr="001F39CF">
        <w:rPr>
          <w:b/>
          <w:bCs/>
          <w:noProof/>
        </w:rPr>
        <w:lastRenderedPageBreak/>
        <w:t>Field CB, Mooney HA</w:t>
      </w:r>
      <w:r w:rsidRPr="001F39CF">
        <w:rPr>
          <w:noProof/>
        </w:rPr>
        <w:t xml:space="preserve">. </w:t>
      </w:r>
      <w:r w:rsidRPr="001F39CF">
        <w:rPr>
          <w:b/>
          <w:bCs/>
          <w:noProof/>
        </w:rPr>
        <w:t>1986</w:t>
      </w:r>
      <w:r w:rsidRPr="001F39CF">
        <w:rPr>
          <w:noProof/>
        </w:rPr>
        <w:t>. The photosynthesis-nitrogen relationship in wild plants. In: Givnish TJ, ed. On the Economy of Plant Form and Function. Cambridge: Cambridge University Press, 25–55.</w:t>
      </w:r>
    </w:p>
    <w:p w14:paraId="1BF64F91"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Firn J, McGree JM, Harvey E, Flores-Moreno H, Schütz M, Buckley YM, Borer ET, Seabloom EW, La Pierre KJ, MacDougall AM, </w:t>
      </w:r>
      <w:r w:rsidRPr="001F39CF">
        <w:rPr>
          <w:b/>
          <w:bCs/>
          <w:i/>
          <w:iCs/>
          <w:noProof/>
        </w:rPr>
        <w:t>et al.</w:t>
      </w:r>
      <w:r w:rsidRPr="001F39CF">
        <w:rPr>
          <w:noProof/>
        </w:rPr>
        <w:t xml:space="preserve"> </w:t>
      </w:r>
      <w:r w:rsidRPr="001F39CF">
        <w:rPr>
          <w:b/>
          <w:bCs/>
          <w:noProof/>
        </w:rPr>
        <w:t>2019</w:t>
      </w:r>
      <w:r w:rsidRPr="001F39CF">
        <w:rPr>
          <w:noProof/>
        </w:rPr>
        <w:t xml:space="preserve">. Leaf nutrients, not specific leaf area, are consistent indicators of elevated nutrient inputs. </w:t>
      </w:r>
      <w:r w:rsidRPr="001F39CF">
        <w:rPr>
          <w:i/>
          <w:iCs/>
          <w:noProof/>
        </w:rPr>
        <w:t>Nature Ecology &amp; Evolution</w:t>
      </w:r>
      <w:r w:rsidRPr="001F39CF">
        <w:rPr>
          <w:noProof/>
        </w:rPr>
        <w:t xml:space="preserve"> </w:t>
      </w:r>
      <w:r w:rsidRPr="001F39CF">
        <w:rPr>
          <w:b/>
          <w:bCs/>
          <w:noProof/>
        </w:rPr>
        <w:t>3</w:t>
      </w:r>
      <w:r w:rsidRPr="001F39CF">
        <w:rPr>
          <w:noProof/>
        </w:rPr>
        <w:t>: 400–406.</w:t>
      </w:r>
    </w:p>
    <w:p w14:paraId="53571D54" w14:textId="77777777" w:rsidR="001F39CF" w:rsidRPr="001F39CF" w:rsidRDefault="001F39CF" w:rsidP="001F39CF">
      <w:pPr>
        <w:widowControl w:val="0"/>
        <w:autoSpaceDE w:val="0"/>
        <w:autoSpaceDN w:val="0"/>
        <w:adjustRightInd w:val="0"/>
        <w:spacing w:line="480" w:lineRule="auto"/>
        <w:rPr>
          <w:noProof/>
        </w:rPr>
      </w:pPr>
      <w:r w:rsidRPr="001F39CF">
        <w:rPr>
          <w:b/>
          <w:bCs/>
          <w:noProof/>
        </w:rPr>
        <w:t>Fox J, Weisberg S</w:t>
      </w:r>
      <w:r w:rsidRPr="001F39CF">
        <w:rPr>
          <w:noProof/>
        </w:rPr>
        <w:t xml:space="preserve">. </w:t>
      </w:r>
      <w:r w:rsidRPr="001F39CF">
        <w:rPr>
          <w:b/>
          <w:bCs/>
          <w:noProof/>
        </w:rPr>
        <w:t>2019</w:t>
      </w:r>
      <w:r w:rsidRPr="001F39CF">
        <w:rPr>
          <w:noProof/>
        </w:rPr>
        <w:t xml:space="preserve">. </w:t>
      </w:r>
      <w:r w:rsidRPr="001F39CF">
        <w:rPr>
          <w:i/>
          <w:iCs/>
          <w:noProof/>
        </w:rPr>
        <w:t>An R companion to applied regression</w:t>
      </w:r>
      <w:r w:rsidRPr="001F39CF">
        <w:rPr>
          <w:noProof/>
        </w:rPr>
        <w:t>. Thousand Oaks, California: Sage.</w:t>
      </w:r>
    </w:p>
    <w:p w14:paraId="500D0D6F" w14:textId="77777777" w:rsidR="001F39CF" w:rsidRPr="001F39CF" w:rsidRDefault="001F39CF" w:rsidP="001F39CF">
      <w:pPr>
        <w:widowControl w:val="0"/>
        <w:autoSpaceDE w:val="0"/>
        <w:autoSpaceDN w:val="0"/>
        <w:adjustRightInd w:val="0"/>
        <w:spacing w:line="480" w:lineRule="auto"/>
        <w:rPr>
          <w:noProof/>
        </w:rPr>
      </w:pPr>
      <w:r w:rsidRPr="001F39CF">
        <w:rPr>
          <w:b/>
          <w:bCs/>
          <w:noProof/>
        </w:rPr>
        <w:t>Grossiord C, Buckley TN, Cernusak LA, Novick KA, Poulter B, Siegwolf RTW, Sperry JS, McDowell NG</w:t>
      </w:r>
      <w:r w:rsidRPr="001F39CF">
        <w:rPr>
          <w:noProof/>
        </w:rPr>
        <w:t xml:space="preserve">. </w:t>
      </w:r>
      <w:r w:rsidRPr="001F39CF">
        <w:rPr>
          <w:b/>
          <w:bCs/>
          <w:noProof/>
        </w:rPr>
        <w:t>2020</w:t>
      </w:r>
      <w:r w:rsidRPr="001F39CF">
        <w:rPr>
          <w:noProof/>
        </w:rPr>
        <w:t xml:space="preserve">. Plant responses to rising vapor pressure deficit. </w:t>
      </w:r>
      <w:r w:rsidRPr="001F39CF">
        <w:rPr>
          <w:i/>
          <w:iCs/>
          <w:noProof/>
        </w:rPr>
        <w:t>New Phytologist</w:t>
      </w:r>
      <w:r w:rsidRPr="001F39CF">
        <w:rPr>
          <w:noProof/>
        </w:rPr>
        <w:t xml:space="preserve"> </w:t>
      </w:r>
      <w:r w:rsidRPr="001F39CF">
        <w:rPr>
          <w:b/>
          <w:bCs/>
          <w:noProof/>
        </w:rPr>
        <w:t>226</w:t>
      </w:r>
      <w:r w:rsidRPr="001F39CF">
        <w:rPr>
          <w:noProof/>
        </w:rPr>
        <w:t>: 1550–1566.</w:t>
      </w:r>
    </w:p>
    <w:p w14:paraId="1FC94713"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Harrison SP, Cramer W, Franklin O, Prentice IC, Wang H, Brännström Å, de Boer H, Dieckmann U, Joshi J, Keenan TF, </w:t>
      </w:r>
      <w:r w:rsidRPr="001F39CF">
        <w:rPr>
          <w:b/>
          <w:bCs/>
          <w:i/>
          <w:iCs/>
          <w:noProof/>
        </w:rPr>
        <w:t>et al.</w:t>
      </w:r>
      <w:r w:rsidRPr="001F39CF">
        <w:rPr>
          <w:noProof/>
        </w:rPr>
        <w:t xml:space="preserve"> </w:t>
      </w:r>
      <w:r w:rsidRPr="001F39CF">
        <w:rPr>
          <w:b/>
          <w:bCs/>
          <w:noProof/>
        </w:rPr>
        <w:t>2021</w:t>
      </w:r>
      <w:r w:rsidRPr="001F39CF">
        <w:rPr>
          <w:noProof/>
        </w:rPr>
        <w:t xml:space="preserve">. Eco-evolutionary optimality as a means to improve vegetation and land-surface models. </w:t>
      </w:r>
      <w:r w:rsidRPr="001F39CF">
        <w:rPr>
          <w:i/>
          <w:iCs/>
          <w:noProof/>
        </w:rPr>
        <w:t>New Phytologist</w:t>
      </w:r>
      <w:r w:rsidRPr="001F39CF">
        <w:rPr>
          <w:noProof/>
        </w:rPr>
        <w:t xml:space="preserve"> </w:t>
      </w:r>
      <w:r w:rsidRPr="001F39CF">
        <w:rPr>
          <w:b/>
          <w:bCs/>
          <w:noProof/>
        </w:rPr>
        <w:t>231</w:t>
      </w:r>
      <w:r w:rsidRPr="001F39CF">
        <w:rPr>
          <w:noProof/>
        </w:rPr>
        <w:t>: 2125–2141.</w:t>
      </w:r>
    </w:p>
    <w:p w14:paraId="07B85F06" w14:textId="77777777" w:rsidR="001F39CF" w:rsidRPr="001F39CF" w:rsidRDefault="001F39CF" w:rsidP="001F39CF">
      <w:pPr>
        <w:widowControl w:val="0"/>
        <w:autoSpaceDE w:val="0"/>
        <w:autoSpaceDN w:val="0"/>
        <w:adjustRightInd w:val="0"/>
        <w:spacing w:line="480" w:lineRule="auto"/>
        <w:rPr>
          <w:noProof/>
        </w:rPr>
      </w:pPr>
      <w:r w:rsidRPr="001F39CF">
        <w:rPr>
          <w:b/>
          <w:bCs/>
          <w:noProof/>
        </w:rPr>
        <w:t>Hijmans RJ</w:t>
      </w:r>
      <w:r w:rsidRPr="001F39CF">
        <w:rPr>
          <w:noProof/>
        </w:rPr>
        <w:t xml:space="preserve">. </w:t>
      </w:r>
      <w:r w:rsidRPr="001F39CF">
        <w:rPr>
          <w:b/>
          <w:bCs/>
          <w:noProof/>
        </w:rPr>
        <w:t>2022</w:t>
      </w:r>
      <w:r w:rsidRPr="001F39CF">
        <w:rPr>
          <w:noProof/>
        </w:rPr>
        <w:t>. terra: Spatial Data Analysis.</w:t>
      </w:r>
    </w:p>
    <w:p w14:paraId="472228B8" w14:textId="77777777" w:rsidR="001F39CF" w:rsidRPr="001F39CF" w:rsidRDefault="001F39CF" w:rsidP="001F39CF">
      <w:pPr>
        <w:widowControl w:val="0"/>
        <w:autoSpaceDE w:val="0"/>
        <w:autoSpaceDN w:val="0"/>
        <w:adjustRightInd w:val="0"/>
        <w:spacing w:line="480" w:lineRule="auto"/>
        <w:rPr>
          <w:noProof/>
        </w:rPr>
      </w:pPr>
      <w:r w:rsidRPr="001F39CF">
        <w:rPr>
          <w:b/>
          <w:bCs/>
          <w:noProof/>
        </w:rPr>
        <w:t>Huber ML, Perkins RA, Laesecke A, Friend DG, Sengers J V, Assael MJ, Metaxa IN, Vogel E, Mareš R, Miyagawa K</w:t>
      </w:r>
      <w:r w:rsidRPr="001F39CF">
        <w:rPr>
          <w:noProof/>
        </w:rPr>
        <w:t xml:space="preserve">. </w:t>
      </w:r>
      <w:r w:rsidRPr="001F39CF">
        <w:rPr>
          <w:b/>
          <w:bCs/>
          <w:noProof/>
        </w:rPr>
        <w:t>2009</w:t>
      </w:r>
      <w:r w:rsidRPr="001F39CF">
        <w:rPr>
          <w:noProof/>
        </w:rPr>
        <w:t xml:space="preserve">. New international formulation for the viscosity of H2 O. </w:t>
      </w:r>
      <w:r w:rsidRPr="001F39CF">
        <w:rPr>
          <w:i/>
          <w:iCs/>
          <w:noProof/>
        </w:rPr>
        <w:t>Journal of Physical and Chemical Reference Data</w:t>
      </w:r>
      <w:r w:rsidRPr="001F39CF">
        <w:rPr>
          <w:noProof/>
        </w:rPr>
        <w:t xml:space="preserve"> </w:t>
      </w:r>
      <w:r w:rsidRPr="001F39CF">
        <w:rPr>
          <w:b/>
          <w:bCs/>
          <w:noProof/>
        </w:rPr>
        <w:t>38</w:t>
      </w:r>
      <w:r w:rsidRPr="001F39CF">
        <w:rPr>
          <w:noProof/>
        </w:rPr>
        <w:t>: 101–125.</w:t>
      </w:r>
    </w:p>
    <w:p w14:paraId="0480F5E3" w14:textId="77777777" w:rsidR="001F39CF" w:rsidRPr="001F39CF" w:rsidRDefault="001F39CF" w:rsidP="001F39CF">
      <w:pPr>
        <w:widowControl w:val="0"/>
        <w:autoSpaceDE w:val="0"/>
        <w:autoSpaceDN w:val="0"/>
        <w:adjustRightInd w:val="0"/>
        <w:spacing w:line="480" w:lineRule="auto"/>
        <w:rPr>
          <w:noProof/>
        </w:rPr>
      </w:pPr>
      <w:r w:rsidRPr="001F39CF">
        <w:rPr>
          <w:b/>
          <w:bCs/>
          <w:noProof/>
        </w:rPr>
        <w:t>Hungate BA, Dukes JS, Shaw MR, Luo Y, Field CB</w:t>
      </w:r>
      <w:r w:rsidRPr="001F39CF">
        <w:rPr>
          <w:noProof/>
        </w:rPr>
        <w:t xml:space="preserve">. </w:t>
      </w:r>
      <w:r w:rsidRPr="001F39CF">
        <w:rPr>
          <w:b/>
          <w:bCs/>
          <w:noProof/>
        </w:rPr>
        <w:t>2003</w:t>
      </w:r>
      <w:r w:rsidRPr="001F39CF">
        <w:rPr>
          <w:noProof/>
        </w:rPr>
        <w:t xml:space="preserve">. Nitrogen and climate change. </w:t>
      </w:r>
      <w:r w:rsidRPr="001F39CF">
        <w:rPr>
          <w:i/>
          <w:iCs/>
          <w:noProof/>
        </w:rPr>
        <w:t>Science</w:t>
      </w:r>
      <w:r w:rsidRPr="001F39CF">
        <w:rPr>
          <w:noProof/>
        </w:rPr>
        <w:t xml:space="preserve"> </w:t>
      </w:r>
      <w:r w:rsidRPr="001F39CF">
        <w:rPr>
          <w:b/>
          <w:bCs/>
          <w:noProof/>
        </w:rPr>
        <w:t>302</w:t>
      </w:r>
      <w:r w:rsidRPr="001F39CF">
        <w:rPr>
          <w:noProof/>
        </w:rPr>
        <w:t>: 1512–1513.</w:t>
      </w:r>
    </w:p>
    <w:p w14:paraId="6265AD2D" w14:textId="77777777" w:rsidR="001F39CF" w:rsidRPr="001F39CF" w:rsidRDefault="001F39CF" w:rsidP="001F39CF">
      <w:pPr>
        <w:widowControl w:val="0"/>
        <w:autoSpaceDE w:val="0"/>
        <w:autoSpaceDN w:val="0"/>
        <w:adjustRightInd w:val="0"/>
        <w:spacing w:line="480" w:lineRule="auto"/>
        <w:rPr>
          <w:noProof/>
        </w:rPr>
      </w:pPr>
      <w:r w:rsidRPr="001F39CF">
        <w:rPr>
          <w:b/>
          <w:bCs/>
          <w:noProof/>
        </w:rPr>
        <w:t>IPCC</w:t>
      </w:r>
      <w:r w:rsidRPr="001F39CF">
        <w:rPr>
          <w:noProof/>
        </w:rPr>
        <w:t xml:space="preserve">. </w:t>
      </w:r>
      <w:r w:rsidRPr="001F39CF">
        <w:rPr>
          <w:b/>
          <w:bCs/>
          <w:noProof/>
        </w:rPr>
        <w:t>2013</w:t>
      </w:r>
      <w:r w:rsidRPr="001F39CF">
        <w:rPr>
          <w:noProof/>
        </w:rPr>
        <w:t xml:space="preserve">. </w:t>
      </w:r>
      <w:r w:rsidRPr="001F39CF">
        <w:rPr>
          <w:i/>
          <w:iCs/>
          <w:noProof/>
        </w:rPr>
        <w:t>Climate Change 2013: The Physical Science Basis. Contribution of Working Group I to the Fifth Assessment Report of the Intergovernmental Panel on Climate Change</w:t>
      </w:r>
      <w:r w:rsidRPr="001F39CF">
        <w:rPr>
          <w:noProof/>
        </w:rPr>
        <w:t>.</w:t>
      </w:r>
    </w:p>
    <w:p w14:paraId="71B17B86" w14:textId="77777777" w:rsidR="001F39CF" w:rsidRPr="001F39CF" w:rsidRDefault="001F39CF" w:rsidP="001F39CF">
      <w:pPr>
        <w:widowControl w:val="0"/>
        <w:autoSpaceDE w:val="0"/>
        <w:autoSpaceDN w:val="0"/>
        <w:adjustRightInd w:val="0"/>
        <w:spacing w:line="480" w:lineRule="auto"/>
        <w:rPr>
          <w:noProof/>
        </w:rPr>
      </w:pPr>
      <w:r w:rsidRPr="001F39CF">
        <w:rPr>
          <w:b/>
          <w:bCs/>
          <w:noProof/>
        </w:rPr>
        <w:lastRenderedPageBreak/>
        <w:t>Kachurina OM, Zhang H, Raun WR, Krenzer EG</w:t>
      </w:r>
      <w:r w:rsidRPr="001F39CF">
        <w:rPr>
          <w:noProof/>
        </w:rPr>
        <w:t xml:space="preserve">. </w:t>
      </w:r>
      <w:r w:rsidRPr="001F39CF">
        <w:rPr>
          <w:b/>
          <w:bCs/>
          <w:noProof/>
        </w:rPr>
        <w:t>2000</w:t>
      </w:r>
      <w:r w:rsidRPr="001F39CF">
        <w:rPr>
          <w:noProof/>
        </w:rPr>
        <w:t xml:space="preserve">. Simultaneous determination of soil aluminum, ammonium- and nitrate- nitrogen using 1 M potassium chloride. </w:t>
      </w:r>
      <w:r w:rsidRPr="001F39CF">
        <w:rPr>
          <w:i/>
          <w:iCs/>
          <w:noProof/>
        </w:rPr>
        <w:t>Communications in Soil Science and Plant Analysis</w:t>
      </w:r>
      <w:r w:rsidRPr="001F39CF">
        <w:rPr>
          <w:noProof/>
        </w:rPr>
        <w:t xml:space="preserve"> </w:t>
      </w:r>
      <w:r w:rsidRPr="001F39CF">
        <w:rPr>
          <w:b/>
          <w:bCs/>
          <w:noProof/>
        </w:rPr>
        <w:t>31</w:t>
      </w:r>
      <w:r w:rsidRPr="001F39CF">
        <w:rPr>
          <w:noProof/>
        </w:rPr>
        <w:t>: 893–903.</w:t>
      </w:r>
    </w:p>
    <w:p w14:paraId="40DCBE43" w14:textId="77777777" w:rsidR="001F39CF" w:rsidRPr="001F39CF" w:rsidRDefault="001F39CF" w:rsidP="001F39CF">
      <w:pPr>
        <w:widowControl w:val="0"/>
        <w:autoSpaceDE w:val="0"/>
        <w:autoSpaceDN w:val="0"/>
        <w:adjustRightInd w:val="0"/>
        <w:spacing w:line="480" w:lineRule="auto"/>
        <w:rPr>
          <w:noProof/>
        </w:rPr>
      </w:pPr>
      <w:r w:rsidRPr="001F39CF">
        <w:rPr>
          <w:b/>
          <w:bCs/>
          <w:noProof/>
        </w:rPr>
        <w:t>Katabuchi M</w:t>
      </w:r>
      <w:r w:rsidRPr="001F39CF">
        <w:rPr>
          <w:noProof/>
        </w:rPr>
        <w:t xml:space="preserve">. </w:t>
      </w:r>
      <w:r w:rsidRPr="001F39CF">
        <w:rPr>
          <w:b/>
          <w:bCs/>
          <w:noProof/>
        </w:rPr>
        <w:t>2015</w:t>
      </w:r>
      <w:r w:rsidRPr="001F39CF">
        <w:rPr>
          <w:noProof/>
        </w:rPr>
        <w:t xml:space="preserve">. LeafArea: An R package for rapid digital analysis of leaf area. </w:t>
      </w:r>
      <w:r w:rsidRPr="001F39CF">
        <w:rPr>
          <w:i/>
          <w:iCs/>
          <w:noProof/>
        </w:rPr>
        <w:t>Ecological Research</w:t>
      </w:r>
      <w:r w:rsidRPr="001F39CF">
        <w:rPr>
          <w:noProof/>
        </w:rPr>
        <w:t xml:space="preserve"> </w:t>
      </w:r>
      <w:r w:rsidRPr="001F39CF">
        <w:rPr>
          <w:b/>
          <w:bCs/>
          <w:noProof/>
        </w:rPr>
        <w:t>30</w:t>
      </w:r>
      <w:r w:rsidRPr="001F39CF">
        <w:rPr>
          <w:noProof/>
        </w:rPr>
        <w:t>: 1073–1077.</w:t>
      </w:r>
    </w:p>
    <w:p w14:paraId="6F7BF078" w14:textId="77777777" w:rsidR="001F39CF" w:rsidRPr="001F39CF" w:rsidRDefault="001F39CF" w:rsidP="001F39CF">
      <w:pPr>
        <w:widowControl w:val="0"/>
        <w:autoSpaceDE w:val="0"/>
        <w:autoSpaceDN w:val="0"/>
        <w:adjustRightInd w:val="0"/>
        <w:spacing w:line="480" w:lineRule="auto"/>
        <w:rPr>
          <w:noProof/>
        </w:rPr>
      </w:pPr>
      <w:r w:rsidRPr="001F39CF">
        <w:rPr>
          <w:b/>
          <w:bCs/>
          <w:noProof/>
        </w:rPr>
        <w:t>Kattge J, Knorr W, Raddatz T, Wirth C</w:t>
      </w:r>
      <w:r w:rsidRPr="001F39CF">
        <w:rPr>
          <w:noProof/>
        </w:rPr>
        <w:t xml:space="preserve">. </w:t>
      </w:r>
      <w:r w:rsidRPr="001F39CF">
        <w:rPr>
          <w:b/>
          <w:bCs/>
          <w:noProof/>
        </w:rPr>
        <w:t>2009</w:t>
      </w:r>
      <w:r w:rsidRPr="001F39CF">
        <w:rPr>
          <w:noProof/>
        </w:rPr>
        <w:t xml:space="preserve">. Quantifying photosynthetic capacity and its relationship to leaf nitrogen content for global-scale terrestrial biosphere models. </w:t>
      </w:r>
      <w:r w:rsidRPr="001F39CF">
        <w:rPr>
          <w:i/>
          <w:iCs/>
          <w:noProof/>
        </w:rPr>
        <w:t>Global Change Biology</w:t>
      </w:r>
      <w:r w:rsidRPr="001F39CF">
        <w:rPr>
          <w:noProof/>
        </w:rPr>
        <w:t xml:space="preserve"> </w:t>
      </w:r>
      <w:r w:rsidRPr="001F39CF">
        <w:rPr>
          <w:b/>
          <w:bCs/>
          <w:noProof/>
        </w:rPr>
        <w:t>15</w:t>
      </w:r>
      <w:r w:rsidRPr="001F39CF">
        <w:rPr>
          <w:noProof/>
        </w:rPr>
        <w:t>: 976–991.</w:t>
      </w:r>
    </w:p>
    <w:p w14:paraId="00C52D86" w14:textId="77777777" w:rsidR="001F39CF" w:rsidRPr="001F39CF" w:rsidRDefault="001F39CF" w:rsidP="001F39CF">
      <w:pPr>
        <w:widowControl w:val="0"/>
        <w:autoSpaceDE w:val="0"/>
        <w:autoSpaceDN w:val="0"/>
        <w:adjustRightInd w:val="0"/>
        <w:spacing w:line="480" w:lineRule="auto"/>
        <w:rPr>
          <w:noProof/>
        </w:rPr>
      </w:pPr>
      <w:r w:rsidRPr="001F39CF">
        <w:rPr>
          <w:b/>
          <w:bCs/>
          <w:noProof/>
        </w:rPr>
        <w:t>Keeling CD, Mook WG, Tans PP</w:t>
      </w:r>
      <w:r w:rsidRPr="001F39CF">
        <w:rPr>
          <w:noProof/>
        </w:rPr>
        <w:t xml:space="preserve">. </w:t>
      </w:r>
      <w:r w:rsidRPr="001F39CF">
        <w:rPr>
          <w:b/>
          <w:bCs/>
          <w:noProof/>
        </w:rPr>
        <w:t>1979</w:t>
      </w:r>
      <w:r w:rsidRPr="001F39CF">
        <w:rPr>
          <w:noProof/>
        </w:rPr>
        <w:t xml:space="preserve">. Recent trends in the </w:t>
      </w:r>
      <w:r w:rsidRPr="001F39CF">
        <w:rPr>
          <w:noProof/>
          <w:vertAlign w:val="superscript"/>
        </w:rPr>
        <w:t>13</w:t>
      </w:r>
      <w:r w:rsidRPr="001F39CF">
        <w:rPr>
          <w:noProof/>
        </w:rPr>
        <w:t>C/</w:t>
      </w:r>
      <w:r w:rsidRPr="001F39CF">
        <w:rPr>
          <w:noProof/>
          <w:vertAlign w:val="superscript"/>
        </w:rPr>
        <w:t>12</w:t>
      </w:r>
      <w:r w:rsidRPr="001F39CF">
        <w:rPr>
          <w:noProof/>
        </w:rPr>
        <w:t xml:space="preserve">C ratio of atmospheric carbon dioxide. </w:t>
      </w:r>
      <w:r w:rsidRPr="001F39CF">
        <w:rPr>
          <w:i/>
          <w:iCs/>
          <w:noProof/>
        </w:rPr>
        <w:t>Nature</w:t>
      </w:r>
      <w:r w:rsidRPr="001F39CF">
        <w:rPr>
          <w:noProof/>
        </w:rPr>
        <w:t xml:space="preserve"> </w:t>
      </w:r>
      <w:r w:rsidRPr="001F39CF">
        <w:rPr>
          <w:b/>
          <w:bCs/>
          <w:noProof/>
        </w:rPr>
        <w:t>277</w:t>
      </w:r>
      <w:r w:rsidRPr="001F39CF">
        <w:rPr>
          <w:noProof/>
        </w:rPr>
        <w:t>: 121–123.</w:t>
      </w:r>
    </w:p>
    <w:p w14:paraId="27701FF5" w14:textId="77777777" w:rsidR="001F39CF" w:rsidRPr="001F39CF" w:rsidRDefault="001F39CF" w:rsidP="001F39CF">
      <w:pPr>
        <w:widowControl w:val="0"/>
        <w:autoSpaceDE w:val="0"/>
        <w:autoSpaceDN w:val="0"/>
        <w:adjustRightInd w:val="0"/>
        <w:spacing w:line="480" w:lineRule="auto"/>
        <w:rPr>
          <w:noProof/>
        </w:rPr>
      </w:pPr>
      <w:r w:rsidRPr="001F39CF">
        <w:rPr>
          <w:b/>
          <w:bCs/>
          <w:noProof/>
        </w:rPr>
        <w:t>Keeney DR, Nelson DW</w:t>
      </w:r>
      <w:r w:rsidRPr="001F39CF">
        <w:rPr>
          <w:noProof/>
        </w:rPr>
        <w:t xml:space="preserve">. </w:t>
      </w:r>
      <w:r w:rsidRPr="001F39CF">
        <w:rPr>
          <w:b/>
          <w:bCs/>
          <w:noProof/>
        </w:rPr>
        <w:t>1983</w:t>
      </w:r>
      <w:r w:rsidRPr="001F39CF">
        <w:rPr>
          <w:noProof/>
        </w:rPr>
        <w:t>. Nitrogen—Inorganic Forms. In: Page AL, ed. Methods of Soil Analysis. Madison, WI, USA: ASA and SSSA, 643–698.</w:t>
      </w:r>
    </w:p>
    <w:p w14:paraId="1386CF47" w14:textId="77777777" w:rsidR="001F39CF" w:rsidRPr="001F39CF" w:rsidRDefault="001F39CF" w:rsidP="001F39CF">
      <w:pPr>
        <w:widowControl w:val="0"/>
        <w:autoSpaceDE w:val="0"/>
        <w:autoSpaceDN w:val="0"/>
        <w:adjustRightInd w:val="0"/>
        <w:spacing w:line="480" w:lineRule="auto"/>
        <w:rPr>
          <w:noProof/>
        </w:rPr>
      </w:pPr>
      <w:r w:rsidRPr="001F39CF">
        <w:rPr>
          <w:b/>
          <w:bCs/>
          <w:noProof/>
        </w:rPr>
        <w:t>Kenward MG, Roger JH</w:t>
      </w:r>
      <w:r w:rsidRPr="001F39CF">
        <w:rPr>
          <w:noProof/>
        </w:rPr>
        <w:t xml:space="preserve">. </w:t>
      </w:r>
      <w:r w:rsidRPr="001F39CF">
        <w:rPr>
          <w:b/>
          <w:bCs/>
          <w:noProof/>
        </w:rPr>
        <w:t>1997</w:t>
      </w:r>
      <w:r w:rsidRPr="001F39CF">
        <w:rPr>
          <w:noProof/>
        </w:rPr>
        <w:t xml:space="preserve">. Small sample inference for fixed effects from restricted maximum likelihood. </w:t>
      </w:r>
      <w:r w:rsidRPr="001F39CF">
        <w:rPr>
          <w:i/>
          <w:iCs/>
          <w:noProof/>
        </w:rPr>
        <w:t>Biometrics</w:t>
      </w:r>
      <w:r w:rsidRPr="001F39CF">
        <w:rPr>
          <w:noProof/>
        </w:rPr>
        <w:t xml:space="preserve"> </w:t>
      </w:r>
      <w:r w:rsidRPr="001F39CF">
        <w:rPr>
          <w:b/>
          <w:bCs/>
          <w:noProof/>
        </w:rPr>
        <w:t>53</w:t>
      </w:r>
      <w:r w:rsidRPr="001F39CF">
        <w:rPr>
          <w:noProof/>
        </w:rPr>
        <w:t>: 983.</w:t>
      </w:r>
    </w:p>
    <w:p w14:paraId="35CA8A88" w14:textId="77777777" w:rsidR="001F39CF" w:rsidRPr="001F39CF" w:rsidRDefault="001F39CF" w:rsidP="001F39CF">
      <w:pPr>
        <w:widowControl w:val="0"/>
        <w:autoSpaceDE w:val="0"/>
        <w:autoSpaceDN w:val="0"/>
        <w:adjustRightInd w:val="0"/>
        <w:spacing w:line="480" w:lineRule="auto"/>
        <w:rPr>
          <w:noProof/>
        </w:rPr>
      </w:pPr>
      <w:r w:rsidRPr="001F39CF">
        <w:rPr>
          <w:b/>
          <w:bCs/>
          <w:noProof/>
        </w:rPr>
        <w:t>Knorr W, Heimann M</w:t>
      </w:r>
      <w:r w:rsidRPr="001F39CF">
        <w:rPr>
          <w:noProof/>
        </w:rPr>
        <w:t xml:space="preserve">. </w:t>
      </w:r>
      <w:r w:rsidRPr="001F39CF">
        <w:rPr>
          <w:b/>
          <w:bCs/>
          <w:noProof/>
        </w:rPr>
        <w:t>2001</w:t>
      </w:r>
      <w:r w:rsidRPr="001F39CF">
        <w:rPr>
          <w:noProof/>
        </w:rPr>
        <w:t xml:space="preserve">. Uncertainties in global terrestrial biosphere modeling: 1. A comprehensive sensitivity analysis with a new photosynthesis and energy balance scheme. </w:t>
      </w:r>
      <w:r w:rsidRPr="001F39CF">
        <w:rPr>
          <w:i/>
          <w:iCs/>
          <w:noProof/>
        </w:rPr>
        <w:t>Global Biogeochemical Cycles</w:t>
      </w:r>
      <w:r w:rsidRPr="001F39CF">
        <w:rPr>
          <w:noProof/>
        </w:rPr>
        <w:t xml:space="preserve"> </w:t>
      </w:r>
      <w:r w:rsidRPr="001F39CF">
        <w:rPr>
          <w:b/>
          <w:bCs/>
          <w:noProof/>
        </w:rPr>
        <w:t>15</w:t>
      </w:r>
      <w:r w:rsidRPr="001F39CF">
        <w:rPr>
          <w:noProof/>
        </w:rPr>
        <w:t>: 207–225.</w:t>
      </w:r>
    </w:p>
    <w:p w14:paraId="36315A49" w14:textId="77777777" w:rsidR="001F39CF" w:rsidRPr="001F39CF" w:rsidRDefault="001F39CF" w:rsidP="001F39CF">
      <w:pPr>
        <w:widowControl w:val="0"/>
        <w:autoSpaceDE w:val="0"/>
        <w:autoSpaceDN w:val="0"/>
        <w:adjustRightInd w:val="0"/>
        <w:spacing w:line="480" w:lineRule="auto"/>
        <w:rPr>
          <w:noProof/>
        </w:rPr>
      </w:pPr>
      <w:r w:rsidRPr="001F39CF">
        <w:rPr>
          <w:b/>
          <w:bCs/>
          <w:noProof/>
        </w:rPr>
        <w:t>Korson L, Drost-Hansen W, Millero FJ</w:t>
      </w:r>
      <w:r w:rsidRPr="001F39CF">
        <w:rPr>
          <w:noProof/>
        </w:rPr>
        <w:t xml:space="preserve">. </w:t>
      </w:r>
      <w:r w:rsidRPr="001F39CF">
        <w:rPr>
          <w:b/>
          <w:bCs/>
          <w:noProof/>
        </w:rPr>
        <w:t>1969</w:t>
      </w:r>
      <w:r w:rsidRPr="001F39CF">
        <w:rPr>
          <w:noProof/>
        </w:rPr>
        <w:t xml:space="preserve">. Viscosity of water at various temperatures. </w:t>
      </w:r>
      <w:r w:rsidRPr="001F39CF">
        <w:rPr>
          <w:i/>
          <w:iCs/>
          <w:noProof/>
        </w:rPr>
        <w:t>Journal of Physical Chemistry</w:t>
      </w:r>
      <w:r w:rsidRPr="001F39CF">
        <w:rPr>
          <w:noProof/>
        </w:rPr>
        <w:t xml:space="preserve"> </w:t>
      </w:r>
      <w:r w:rsidRPr="001F39CF">
        <w:rPr>
          <w:b/>
          <w:bCs/>
          <w:noProof/>
        </w:rPr>
        <w:t>73</w:t>
      </w:r>
      <w:r w:rsidRPr="001F39CF">
        <w:rPr>
          <w:noProof/>
        </w:rPr>
        <w:t>: 34–39.</w:t>
      </w:r>
    </w:p>
    <w:p w14:paraId="1E6180A2" w14:textId="77777777" w:rsidR="001F39CF" w:rsidRPr="001F39CF" w:rsidRDefault="001F39CF" w:rsidP="001F39CF">
      <w:pPr>
        <w:widowControl w:val="0"/>
        <w:autoSpaceDE w:val="0"/>
        <w:autoSpaceDN w:val="0"/>
        <w:adjustRightInd w:val="0"/>
        <w:spacing w:line="480" w:lineRule="auto"/>
        <w:rPr>
          <w:noProof/>
        </w:rPr>
      </w:pPr>
      <w:r w:rsidRPr="001F39CF">
        <w:rPr>
          <w:b/>
          <w:bCs/>
          <w:noProof/>
        </w:rPr>
        <w:t>Lavergne A, Sandoval D, Hare VJ, Graven H, Prentice IC</w:t>
      </w:r>
      <w:r w:rsidRPr="001F39CF">
        <w:rPr>
          <w:noProof/>
        </w:rPr>
        <w:t xml:space="preserve">. </w:t>
      </w:r>
      <w:r w:rsidRPr="001F39CF">
        <w:rPr>
          <w:b/>
          <w:bCs/>
          <w:noProof/>
        </w:rPr>
        <w:t>2020</w:t>
      </w:r>
      <w:r w:rsidRPr="001F39CF">
        <w:rPr>
          <w:noProof/>
        </w:rPr>
        <w:t xml:space="preserve">. Impacts of soil water stress on the acclimated stomatal limitation of photosynthesis: Insights from stable carbon isotope data. </w:t>
      </w:r>
      <w:r w:rsidRPr="001F39CF">
        <w:rPr>
          <w:i/>
          <w:iCs/>
          <w:noProof/>
        </w:rPr>
        <w:t>Global Change Biology</w:t>
      </w:r>
      <w:r w:rsidRPr="001F39CF">
        <w:rPr>
          <w:noProof/>
        </w:rPr>
        <w:t xml:space="preserve"> </w:t>
      </w:r>
      <w:r w:rsidRPr="001F39CF">
        <w:rPr>
          <w:b/>
          <w:bCs/>
          <w:noProof/>
        </w:rPr>
        <w:t>26</w:t>
      </w:r>
      <w:r w:rsidRPr="001F39CF">
        <w:rPr>
          <w:noProof/>
        </w:rPr>
        <w:t>: 7158–7172.</w:t>
      </w:r>
    </w:p>
    <w:p w14:paraId="1D907FB9"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Lawrence DM, Fisher RA, Koven CD, Oleson KW, Swenson SC, Bonan GB, Collier N, </w:t>
      </w:r>
      <w:r w:rsidRPr="001F39CF">
        <w:rPr>
          <w:b/>
          <w:bCs/>
          <w:noProof/>
        </w:rPr>
        <w:lastRenderedPageBreak/>
        <w:t xml:space="preserve">Ghimire B, Kampenhout L, Kennedy D, </w:t>
      </w:r>
      <w:r w:rsidRPr="001F39CF">
        <w:rPr>
          <w:b/>
          <w:bCs/>
          <w:i/>
          <w:iCs/>
          <w:noProof/>
        </w:rPr>
        <w:t>et al.</w:t>
      </w:r>
      <w:r w:rsidRPr="001F39CF">
        <w:rPr>
          <w:noProof/>
        </w:rPr>
        <w:t xml:space="preserve"> </w:t>
      </w:r>
      <w:r w:rsidRPr="001F39CF">
        <w:rPr>
          <w:b/>
          <w:bCs/>
          <w:noProof/>
        </w:rPr>
        <w:t>2019</w:t>
      </w:r>
      <w:r w:rsidRPr="001F39CF">
        <w:rPr>
          <w:noProof/>
        </w:rPr>
        <w:t xml:space="preserve">. The Community Land Model Version 5: description of new features, benchmarking, and impact of forcing uncertainty. </w:t>
      </w:r>
      <w:r w:rsidRPr="001F39CF">
        <w:rPr>
          <w:i/>
          <w:iCs/>
          <w:noProof/>
        </w:rPr>
        <w:t>Journal of Advances in Modeling Earth Systems</w:t>
      </w:r>
      <w:r w:rsidRPr="001F39CF">
        <w:rPr>
          <w:noProof/>
        </w:rPr>
        <w:t xml:space="preserve"> </w:t>
      </w:r>
      <w:r w:rsidRPr="001F39CF">
        <w:rPr>
          <w:b/>
          <w:bCs/>
          <w:noProof/>
        </w:rPr>
        <w:t>11</w:t>
      </w:r>
      <w:r w:rsidRPr="001F39CF">
        <w:rPr>
          <w:noProof/>
        </w:rPr>
        <w:t>: 4245–4287.</w:t>
      </w:r>
    </w:p>
    <w:p w14:paraId="4B80B0E0" w14:textId="77777777" w:rsidR="001F39CF" w:rsidRPr="001F39CF" w:rsidRDefault="001F39CF" w:rsidP="001F39CF">
      <w:pPr>
        <w:widowControl w:val="0"/>
        <w:autoSpaceDE w:val="0"/>
        <w:autoSpaceDN w:val="0"/>
        <w:adjustRightInd w:val="0"/>
        <w:spacing w:line="480" w:lineRule="auto"/>
        <w:rPr>
          <w:noProof/>
        </w:rPr>
      </w:pPr>
      <w:r w:rsidRPr="001F39CF">
        <w:rPr>
          <w:b/>
          <w:bCs/>
          <w:noProof/>
        </w:rPr>
        <w:t>LeBauer DS, Treseder K</w:t>
      </w:r>
      <w:r w:rsidRPr="001F39CF">
        <w:rPr>
          <w:noProof/>
        </w:rPr>
        <w:t xml:space="preserve">. </w:t>
      </w:r>
      <w:r w:rsidRPr="001F39CF">
        <w:rPr>
          <w:b/>
          <w:bCs/>
          <w:noProof/>
        </w:rPr>
        <w:t>2008</w:t>
      </w:r>
      <w:r w:rsidRPr="001F39CF">
        <w:rPr>
          <w:noProof/>
        </w:rPr>
        <w:t xml:space="preserve">. Nitrogen limitation of net primary productivity. </w:t>
      </w:r>
      <w:r w:rsidRPr="001F39CF">
        <w:rPr>
          <w:i/>
          <w:iCs/>
          <w:noProof/>
        </w:rPr>
        <w:t>Ecology</w:t>
      </w:r>
      <w:r w:rsidRPr="001F39CF">
        <w:rPr>
          <w:noProof/>
        </w:rPr>
        <w:t xml:space="preserve"> </w:t>
      </w:r>
      <w:r w:rsidRPr="001F39CF">
        <w:rPr>
          <w:b/>
          <w:bCs/>
          <w:noProof/>
        </w:rPr>
        <w:t>89</w:t>
      </w:r>
      <w:r w:rsidRPr="001F39CF">
        <w:rPr>
          <w:noProof/>
        </w:rPr>
        <w:t>: 371–379.</w:t>
      </w:r>
    </w:p>
    <w:p w14:paraId="230E64F5" w14:textId="77777777" w:rsidR="001F39CF" w:rsidRPr="001F39CF" w:rsidRDefault="001F39CF" w:rsidP="001F39CF">
      <w:pPr>
        <w:widowControl w:val="0"/>
        <w:autoSpaceDE w:val="0"/>
        <w:autoSpaceDN w:val="0"/>
        <w:adjustRightInd w:val="0"/>
        <w:spacing w:line="480" w:lineRule="auto"/>
        <w:rPr>
          <w:noProof/>
        </w:rPr>
      </w:pPr>
      <w:r w:rsidRPr="001F39CF">
        <w:rPr>
          <w:b/>
          <w:bCs/>
          <w:noProof/>
        </w:rPr>
        <w:t>Lefcheck JS</w:t>
      </w:r>
      <w:r w:rsidRPr="001F39CF">
        <w:rPr>
          <w:noProof/>
        </w:rPr>
        <w:t xml:space="preserve">. </w:t>
      </w:r>
      <w:r w:rsidRPr="001F39CF">
        <w:rPr>
          <w:b/>
          <w:bCs/>
          <w:noProof/>
        </w:rPr>
        <w:t>2016</w:t>
      </w:r>
      <w:r w:rsidRPr="001F39CF">
        <w:rPr>
          <w:noProof/>
        </w:rPr>
        <w:t xml:space="preserve">. piecewiseSEM: Piecewise structural equation modelling in r for ecology, evolution, and systematics. </w:t>
      </w:r>
      <w:r w:rsidRPr="001F39CF">
        <w:rPr>
          <w:i/>
          <w:iCs/>
          <w:noProof/>
        </w:rPr>
        <w:t>Methods in Ecology and Evolution</w:t>
      </w:r>
      <w:r w:rsidRPr="001F39CF">
        <w:rPr>
          <w:noProof/>
        </w:rPr>
        <w:t xml:space="preserve"> </w:t>
      </w:r>
      <w:r w:rsidRPr="001F39CF">
        <w:rPr>
          <w:b/>
          <w:bCs/>
          <w:noProof/>
        </w:rPr>
        <w:t>7</w:t>
      </w:r>
      <w:r w:rsidRPr="001F39CF">
        <w:rPr>
          <w:noProof/>
        </w:rPr>
        <w:t>: 573–579.</w:t>
      </w:r>
    </w:p>
    <w:p w14:paraId="7A43CDD6" w14:textId="77777777" w:rsidR="001F39CF" w:rsidRPr="001F39CF" w:rsidRDefault="001F39CF" w:rsidP="001F39CF">
      <w:pPr>
        <w:widowControl w:val="0"/>
        <w:autoSpaceDE w:val="0"/>
        <w:autoSpaceDN w:val="0"/>
        <w:adjustRightInd w:val="0"/>
        <w:spacing w:line="480" w:lineRule="auto"/>
        <w:rPr>
          <w:noProof/>
        </w:rPr>
      </w:pPr>
      <w:r w:rsidRPr="001F39CF">
        <w:rPr>
          <w:b/>
          <w:bCs/>
          <w:noProof/>
        </w:rPr>
        <w:t>Lenth R</w:t>
      </w:r>
      <w:r w:rsidRPr="001F39CF">
        <w:rPr>
          <w:noProof/>
        </w:rPr>
        <w:t xml:space="preserve">. </w:t>
      </w:r>
      <w:r w:rsidRPr="001F39CF">
        <w:rPr>
          <w:b/>
          <w:bCs/>
          <w:noProof/>
        </w:rPr>
        <w:t>2019</w:t>
      </w:r>
      <w:r w:rsidRPr="001F39CF">
        <w:rPr>
          <w:noProof/>
        </w:rPr>
        <w:t>. emmeans: estimated marginal means, aka least-squares means.</w:t>
      </w:r>
    </w:p>
    <w:p w14:paraId="163C8BD9" w14:textId="77777777" w:rsidR="001F39CF" w:rsidRPr="001F39CF" w:rsidRDefault="001F39CF" w:rsidP="001F39CF">
      <w:pPr>
        <w:widowControl w:val="0"/>
        <w:autoSpaceDE w:val="0"/>
        <w:autoSpaceDN w:val="0"/>
        <w:adjustRightInd w:val="0"/>
        <w:spacing w:line="480" w:lineRule="auto"/>
        <w:rPr>
          <w:noProof/>
        </w:rPr>
      </w:pPr>
      <w:r w:rsidRPr="001F39CF">
        <w:rPr>
          <w:b/>
          <w:bCs/>
          <w:noProof/>
        </w:rPr>
        <w:t>Li W, Zhang H, Huang G, Liu R, Wu H, Zhao C, McDowell NG</w:t>
      </w:r>
      <w:r w:rsidRPr="001F39CF">
        <w:rPr>
          <w:noProof/>
        </w:rPr>
        <w:t xml:space="preserve">. </w:t>
      </w:r>
      <w:r w:rsidRPr="001F39CF">
        <w:rPr>
          <w:b/>
          <w:bCs/>
          <w:noProof/>
        </w:rPr>
        <w:t>2020</w:t>
      </w:r>
      <w:r w:rsidRPr="001F39CF">
        <w:rPr>
          <w:noProof/>
        </w:rPr>
        <w:t xml:space="preserve">. Effects of nitrogen enrichment on tree carbon allocation: A global synthesis. </w:t>
      </w:r>
      <w:r w:rsidRPr="001F39CF">
        <w:rPr>
          <w:i/>
          <w:iCs/>
          <w:noProof/>
        </w:rPr>
        <w:t>Global Ecology and Biogeography</w:t>
      </w:r>
      <w:r w:rsidRPr="001F39CF">
        <w:rPr>
          <w:noProof/>
        </w:rPr>
        <w:t xml:space="preserve"> </w:t>
      </w:r>
      <w:r w:rsidRPr="001F39CF">
        <w:rPr>
          <w:b/>
          <w:bCs/>
          <w:noProof/>
        </w:rPr>
        <w:t>29</w:t>
      </w:r>
      <w:r w:rsidRPr="001F39CF">
        <w:rPr>
          <w:noProof/>
        </w:rPr>
        <w:t>: 573–589.</w:t>
      </w:r>
    </w:p>
    <w:p w14:paraId="2BCDB61C"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Liang X, Zhang T, Lu X, Ellsworth DS, BassiriRad H, You C, Wang D, He P, Deng Q, Liu H, </w:t>
      </w:r>
      <w:r w:rsidRPr="001F39CF">
        <w:rPr>
          <w:b/>
          <w:bCs/>
          <w:i/>
          <w:iCs/>
          <w:noProof/>
        </w:rPr>
        <w:t>et al.</w:t>
      </w:r>
      <w:r w:rsidRPr="001F39CF">
        <w:rPr>
          <w:noProof/>
        </w:rPr>
        <w:t xml:space="preserve"> </w:t>
      </w:r>
      <w:r w:rsidRPr="001F39CF">
        <w:rPr>
          <w:b/>
          <w:bCs/>
          <w:noProof/>
        </w:rPr>
        <w:t>2020</w:t>
      </w:r>
      <w:r w:rsidRPr="001F39CF">
        <w:rPr>
          <w:noProof/>
        </w:rPr>
        <w:t xml:space="preserve">. Global response patterns of plant photosynthesis to nitrogen addition: A meta‐analysis. </w:t>
      </w:r>
      <w:r w:rsidRPr="001F39CF">
        <w:rPr>
          <w:i/>
          <w:iCs/>
          <w:noProof/>
        </w:rPr>
        <w:t>Global Change Biology</w:t>
      </w:r>
      <w:r w:rsidRPr="001F39CF">
        <w:rPr>
          <w:noProof/>
        </w:rPr>
        <w:t xml:space="preserve"> </w:t>
      </w:r>
      <w:r w:rsidRPr="001F39CF">
        <w:rPr>
          <w:b/>
          <w:bCs/>
          <w:noProof/>
        </w:rPr>
        <w:t>26</w:t>
      </w:r>
      <w:r w:rsidRPr="001F39CF">
        <w:rPr>
          <w:noProof/>
        </w:rPr>
        <w:t>: 3585–3600.</w:t>
      </w:r>
    </w:p>
    <w:p w14:paraId="0DD02572" w14:textId="77777777" w:rsidR="001F39CF" w:rsidRPr="001F39CF" w:rsidRDefault="001F39CF" w:rsidP="001F39CF">
      <w:pPr>
        <w:widowControl w:val="0"/>
        <w:autoSpaceDE w:val="0"/>
        <w:autoSpaceDN w:val="0"/>
        <w:adjustRightInd w:val="0"/>
        <w:spacing w:line="480" w:lineRule="auto"/>
        <w:rPr>
          <w:noProof/>
        </w:rPr>
      </w:pPr>
      <w:r w:rsidRPr="001F39CF">
        <w:rPr>
          <w:b/>
          <w:bCs/>
          <w:noProof/>
        </w:rPr>
        <w:t>Lu J, Yang J, Keitel C, Yin L, Wang P, Cheng W, Dijkstra FA</w:t>
      </w:r>
      <w:r w:rsidRPr="001F39CF">
        <w:rPr>
          <w:noProof/>
        </w:rPr>
        <w:t xml:space="preserve">. </w:t>
      </w:r>
      <w:r w:rsidRPr="001F39CF">
        <w:rPr>
          <w:b/>
          <w:bCs/>
          <w:noProof/>
        </w:rPr>
        <w:t>2022</w:t>
      </w:r>
      <w:r w:rsidRPr="001F39CF">
        <w:rPr>
          <w:noProof/>
        </w:rPr>
        <w:t xml:space="preserve">. Belowground Carbon Efficiency for Nitrogen and Phosphorus Acquisition Varies Between Lolium perenne and Trifolium repens and Depends on Phosphorus Fertilization. </w:t>
      </w:r>
      <w:r w:rsidRPr="001F39CF">
        <w:rPr>
          <w:i/>
          <w:iCs/>
          <w:noProof/>
        </w:rPr>
        <w:t>Frontiers in Plant Science</w:t>
      </w:r>
      <w:r w:rsidRPr="001F39CF">
        <w:rPr>
          <w:noProof/>
        </w:rPr>
        <w:t xml:space="preserve"> </w:t>
      </w:r>
      <w:r w:rsidRPr="001F39CF">
        <w:rPr>
          <w:b/>
          <w:bCs/>
          <w:noProof/>
        </w:rPr>
        <w:t>13</w:t>
      </w:r>
      <w:r w:rsidRPr="001F39CF">
        <w:rPr>
          <w:noProof/>
        </w:rPr>
        <w:t>: 1–9.</w:t>
      </w:r>
    </w:p>
    <w:p w14:paraId="05392EA8"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Luo X, Keenan TF, Chen JM, Croft H, Prentice IC, Smith NG, Walker AP, Wang H, Wang R, Xu C, </w:t>
      </w:r>
      <w:r w:rsidRPr="001F39CF">
        <w:rPr>
          <w:b/>
          <w:bCs/>
          <w:i/>
          <w:iCs/>
          <w:noProof/>
        </w:rPr>
        <w:t>et al.</w:t>
      </w:r>
      <w:r w:rsidRPr="001F39CF">
        <w:rPr>
          <w:noProof/>
        </w:rPr>
        <w:t xml:space="preserve"> </w:t>
      </w:r>
      <w:r w:rsidRPr="001F39CF">
        <w:rPr>
          <w:b/>
          <w:bCs/>
          <w:noProof/>
        </w:rPr>
        <w:t>2021</w:t>
      </w:r>
      <w:r w:rsidRPr="001F39CF">
        <w:rPr>
          <w:noProof/>
        </w:rPr>
        <w:t xml:space="preserve">. Global variation in the fraction of leaf nitrogen allocated to photosynthesis. </w:t>
      </w:r>
      <w:r w:rsidRPr="001F39CF">
        <w:rPr>
          <w:i/>
          <w:iCs/>
          <w:noProof/>
        </w:rPr>
        <w:t>Nature Communications</w:t>
      </w:r>
      <w:r w:rsidRPr="001F39CF">
        <w:rPr>
          <w:noProof/>
        </w:rPr>
        <w:t xml:space="preserve"> </w:t>
      </w:r>
      <w:r w:rsidRPr="001F39CF">
        <w:rPr>
          <w:b/>
          <w:bCs/>
          <w:noProof/>
        </w:rPr>
        <w:t>12</w:t>
      </w:r>
      <w:r w:rsidRPr="001F39CF">
        <w:rPr>
          <w:noProof/>
        </w:rPr>
        <w:t>: 4866.</w:t>
      </w:r>
    </w:p>
    <w:p w14:paraId="7DBF84E5"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Medlyn BE, Dreyer E, Ellsworth DS, Forstreuter M, Harley PC, Kirschbaum MUF, Le Roux X, Montpied P, Strassemeyer J, Walcroft A, </w:t>
      </w:r>
      <w:r w:rsidRPr="001F39CF">
        <w:rPr>
          <w:b/>
          <w:bCs/>
          <w:i/>
          <w:iCs/>
          <w:noProof/>
        </w:rPr>
        <w:t>et al.</w:t>
      </w:r>
      <w:r w:rsidRPr="001F39CF">
        <w:rPr>
          <w:noProof/>
        </w:rPr>
        <w:t xml:space="preserve"> </w:t>
      </w:r>
      <w:r w:rsidRPr="001F39CF">
        <w:rPr>
          <w:b/>
          <w:bCs/>
          <w:noProof/>
        </w:rPr>
        <w:t>2002</w:t>
      </w:r>
      <w:r w:rsidRPr="001F39CF">
        <w:rPr>
          <w:noProof/>
        </w:rPr>
        <w:t xml:space="preserve">. Temperature response of parameters of a biochemically based model of photosynthesis. II. A review of experimental data. </w:t>
      </w:r>
      <w:r w:rsidRPr="001F39CF">
        <w:rPr>
          <w:i/>
          <w:iCs/>
          <w:noProof/>
        </w:rPr>
        <w:lastRenderedPageBreak/>
        <w:t>Plant, Cell &amp; Environment</w:t>
      </w:r>
      <w:r w:rsidRPr="001F39CF">
        <w:rPr>
          <w:noProof/>
        </w:rPr>
        <w:t xml:space="preserve"> </w:t>
      </w:r>
      <w:r w:rsidRPr="001F39CF">
        <w:rPr>
          <w:b/>
          <w:bCs/>
          <w:noProof/>
        </w:rPr>
        <w:t>25</w:t>
      </w:r>
      <w:r w:rsidRPr="001F39CF">
        <w:rPr>
          <w:noProof/>
        </w:rPr>
        <w:t>: 1167–1179.</w:t>
      </w:r>
    </w:p>
    <w:p w14:paraId="375A494A"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Novick KA, Ficklin DL, Stoy PC, Williams CA, Bohrer G, Oishi AC, Papuga SA, Blanken PD, Noormets A, Sulman BN, </w:t>
      </w:r>
      <w:r w:rsidRPr="001F39CF">
        <w:rPr>
          <w:b/>
          <w:bCs/>
          <w:i/>
          <w:iCs/>
          <w:noProof/>
        </w:rPr>
        <w:t>et al.</w:t>
      </w:r>
      <w:r w:rsidRPr="001F39CF">
        <w:rPr>
          <w:noProof/>
        </w:rPr>
        <w:t xml:space="preserve"> </w:t>
      </w:r>
      <w:r w:rsidRPr="001F39CF">
        <w:rPr>
          <w:b/>
          <w:bCs/>
          <w:noProof/>
        </w:rPr>
        <w:t>2016</w:t>
      </w:r>
      <w:r w:rsidRPr="001F39CF">
        <w:rPr>
          <w:noProof/>
        </w:rPr>
        <w:t xml:space="preserve">. The increasing importance of atmospheric demand for ecosystem water and carbon fluxes. </w:t>
      </w:r>
      <w:r w:rsidRPr="001F39CF">
        <w:rPr>
          <w:i/>
          <w:iCs/>
          <w:noProof/>
        </w:rPr>
        <w:t>Nature Climate Change</w:t>
      </w:r>
      <w:r w:rsidRPr="001F39CF">
        <w:rPr>
          <w:noProof/>
        </w:rPr>
        <w:t xml:space="preserve"> </w:t>
      </w:r>
      <w:r w:rsidRPr="001F39CF">
        <w:rPr>
          <w:b/>
          <w:bCs/>
          <w:noProof/>
        </w:rPr>
        <w:t>6</w:t>
      </w:r>
      <w:r w:rsidRPr="001F39CF">
        <w:rPr>
          <w:noProof/>
        </w:rPr>
        <w:t>: 1023–1027.</w:t>
      </w:r>
    </w:p>
    <w:p w14:paraId="1DBA7EB7" w14:textId="77777777" w:rsidR="001F39CF" w:rsidRPr="001F39CF" w:rsidRDefault="001F39CF" w:rsidP="001F39CF">
      <w:pPr>
        <w:widowControl w:val="0"/>
        <w:autoSpaceDE w:val="0"/>
        <w:autoSpaceDN w:val="0"/>
        <w:adjustRightInd w:val="0"/>
        <w:spacing w:line="480" w:lineRule="auto"/>
        <w:rPr>
          <w:noProof/>
        </w:rPr>
      </w:pPr>
      <w:r w:rsidRPr="001F39CF">
        <w:rPr>
          <w:b/>
          <w:bCs/>
          <w:noProof/>
        </w:rPr>
        <w:t>Onoda Y, Hikosaka K, Hirose T</w:t>
      </w:r>
      <w:r w:rsidRPr="001F39CF">
        <w:rPr>
          <w:noProof/>
        </w:rPr>
        <w:t xml:space="preserve">. </w:t>
      </w:r>
      <w:r w:rsidRPr="001F39CF">
        <w:rPr>
          <w:b/>
          <w:bCs/>
          <w:noProof/>
        </w:rPr>
        <w:t>2004</w:t>
      </w:r>
      <w:r w:rsidRPr="001F39CF">
        <w:rPr>
          <w:noProof/>
        </w:rPr>
        <w:t xml:space="preserve">. Allocation of nitrogen to cell walls decreases photosynthetic nitrogen-use efficiency. </w:t>
      </w:r>
      <w:r w:rsidRPr="001F39CF">
        <w:rPr>
          <w:i/>
          <w:iCs/>
          <w:noProof/>
        </w:rPr>
        <w:t>Functional Ecology</w:t>
      </w:r>
      <w:r w:rsidRPr="001F39CF">
        <w:rPr>
          <w:noProof/>
        </w:rPr>
        <w:t xml:space="preserve"> </w:t>
      </w:r>
      <w:r w:rsidRPr="001F39CF">
        <w:rPr>
          <w:b/>
          <w:bCs/>
          <w:noProof/>
        </w:rPr>
        <w:t>18</w:t>
      </w:r>
      <w:r w:rsidRPr="001F39CF">
        <w:rPr>
          <w:noProof/>
        </w:rPr>
        <w:t>: 419–425.</w:t>
      </w:r>
    </w:p>
    <w:p w14:paraId="169BFC5D" w14:textId="77777777" w:rsidR="001F39CF" w:rsidRPr="001F39CF" w:rsidRDefault="001F39CF" w:rsidP="001F39CF">
      <w:pPr>
        <w:widowControl w:val="0"/>
        <w:autoSpaceDE w:val="0"/>
        <w:autoSpaceDN w:val="0"/>
        <w:adjustRightInd w:val="0"/>
        <w:spacing w:line="480" w:lineRule="auto"/>
        <w:rPr>
          <w:noProof/>
        </w:rPr>
      </w:pPr>
      <w:r w:rsidRPr="001F39CF">
        <w:rPr>
          <w:b/>
          <w:bCs/>
          <w:noProof/>
        </w:rPr>
        <w:t>Onoda Y, Wright IJ, Evans JR, Hikosaka K, Kitajima K, Niinemets Ü, Poorter H, Tosens T, Westoby M</w:t>
      </w:r>
      <w:r w:rsidRPr="001F39CF">
        <w:rPr>
          <w:noProof/>
        </w:rPr>
        <w:t xml:space="preserve">. </w:t>
      </w:r>
      <w:r w:rsidRPr="001F39CF">
        <w:rPr>
          <w:b/>
          <w:bCs/>
          <w:noProof/>
        </w:rPr>
        <w:t>2017</w:t>
      </w:r>
      <w:r w:rsidRPr="001F39CF">
        <w:rPr>
          <w:noProof/>
        </w:rPr>
        <w:t xml:space="preserve">. Physiological and structural tradeoffs underlying the leaf economics spectrum. </w:t>
      </w:r>
      <w:r w:rsidRPr="001F39CF">
        <w:rPr>
          <w:i/>
          <w:iCs/>
          <w:noProof/>
        </w:rPr>
        <w:t>New Phytologist</w:t>
      </w:r>
      <w:r w:rsidRPr="001F39CF">
        <w:rPr>
          <w:noProof/>
        </w:rPr>
        <w:t xml:space="preserve"> </w:t>
      </w:r>
      <w:r w:rsidRPr="001F39CF">
        <w:rPr>
          <w:b/>
          <w:bCs/>
          <w:noProof/>
        </w:rPr>
        <w:t>214</w:t>
      </w:r>
      <w:r w:rsidRPr="001F39CF">
        <w:rPr>
          <w:noProof/>
        </w:rPr>
        <w:t>: 1447–1463.</w:t>
      </w:r>
    </w:p>
    <w:p w14:paraId="792D3301" w14:textId="77777777" w:rsidR="001F39CF" w:rsidRPr="001F39CF" w:rsidRDefault="001F39CF" w:rsidP="001F39CF">
      <w:pPr>
        <w:widowControl w:val="0"/>
        <w:autoSpaceDE w:val="0"/>
        <w:autoSpaceDN w:val="0"/>
        <w:adjustRightInd w:val="0"/>
        <w:spacing w:line="480" w:lineRule="auto"/>
        <w:rPr>
          <w:noProof/>
        </w:rPr>
      </w:pPr>
      <w:r w:rsidRPr="001F39CF">
        <w:rPr>
          <w:b/>
          <w:bCs/>
          <w:noProof/>
        </w:rPr>
        <w:t>Oren R, Sperry JS, Katul GG, Pataki DE, Ewers BE, Phillips N, Schäfer KVR</w:t>
      </w:r>
      <w:r w:rsidRPr="001F39CF">
        <w:rPr>
          <w:noProof/>
        </w:rPr>
        <w:t xml:space="preserve">. </w:t>
      </w:r>
      <w:r w:rsidRPr="001F39CF">
        <w:rPr>
          <w:b/>
          <w:bCs/>
          <w:noProof/>
        </w:rPr>
        <w:t>1999</w:t>
      </w:r>
      <w:r w:rsidRPr="001F39CF">
        <w:rPr>
          <w:noProof/>
        </w:rPr>
        <w:t xml:space="preserve">. Survey and synthesis of intra- and interspecific variation in stomatal sensitivity to vapour pressure deficit. </w:t>
      </w:r>
      <w:r w:rsidRPr="001F39CF">
        <w:rPr>
          <w:i/>
          <w:iCs/>
          <w:noProof/>
        </w:rPr>
        <w:t>Plant, Cell and Environment</w:t>
      </w:r>
      <w:r w:rsidRPr="001F39CF">
        <w:rPr>
          <w:noProof/>
        </w:rPr>
        <w:t xml:space="preserve"> </w:t>
      </w:r>
      <w:r w:rsidRPr="001F39CF">
        <w:rPr>
          <w:b/>
          <w:bCs/>
          <w:noProof/>
        </w:rPr>
        <w:t>22</w:t>
      </w:r>
      <w:r w:rsidRPr="001F39CF">
        <w:rPr>
          <w:noProof/>
        </w:rPr>
        <w:t>: 1515–1526.</w:t>
      </w:r>
    </w:p>
    <w:p w14:paraId="560AA88B" w14:textId="77777777" w:rsidR="001F39CF" w:rsidRPr="001F39CF" w:rsidRDefault="001F39CF" w:rsidP="001F39CF">
      <w:pPr>
        <w:widowControl w:val="0"/>
        <w:autoSpaceDE w:val="0"/>
        <w:autoSpaceDN w:val="0"/>
        <w:adjustRightInd w:val="0"/>
        <w:spacing w:line="480" w:lineRule="auto"/>
        <w:rPr>
          <w:noProof/>
        </w:rPr>
      </w:pPr>
      <w:r w:rsidRPr="001F39CF">
        <w:rPr>
          <w:b/>
          <w:bCs/>
          <w:noProof/>
        </w:rPr>
        <w:t>Osborne CP, Freckleton RP</w:t>
      </w:r>
      <w:r w:rsidRPr="001F39CF">
        <w:rPr>
          <w:noProof/>
        </w:rPr>
        <w:t xml:space="preserve">. </w:t>
      </w:r>
      <w:r w:rsidRPr="001F39CF">
        <w:rPr>
          <w:b/>
          <w:bCs/>
          <w:noProof/>
        </w:rPr>
        <w:t>2009</w:t>
      </w:r>
      <w:r w:rsidRPr="001F39CF">
        <w:rPr>
          <w:noProof/>
        </w:rPr>
        <w:t xml:space="preserve">. Ecological selection pressures for C4 photosynthesis in the grasses. </w:t>
      </w:r>
      <w:r w:rsidRPr="001F39CF">
        <w:rPr>
          <w:i/>
          <w:iCs/>
          <w:noProof/>
        </w:rPr>
        <w:t>Proceedings of the Royal Society B: Biological Sciences</w:t>
      </w:r>
      <w:r w:rsidRPr="001F39CF">
        <w:rPr>
          <w:noProof/>
        </w:rPr>
        <w:t xml:space="preserve"> </w:t>
      </w:r>
      <w:r w:rsidRPr="001F39CF">
        <w:rPr>
          <w:b/>
          <w:bCs/>
          <w:noProof/>
        </w:rPr>
        <w:t>276</w:t>
      </w:r>
      <w:r w:rsidRPr="001F39CF">
        <w:rPr>
          <w:noProof/>
        </w:rPr>
        <w:t>: 1753–1760.</w:t>
      </w:r>
    </w:p>
    <w:p w14:paraId="71F0CE02"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Paillassa J, Wright IJ, Prentice IC, Pepin S, Smith NG, Ethier G, Westerband AC, Lamarque LJ, Wang H, Cornwell WK, </w:t>
      </w:r>
      <w:r w:rsidRPr="001F39CF">
        <w:rPr>
          <w:b/>
          <w:bCs/>
          <w:i/>
          <w:iCs/>
          <w:noProof/>
        </w:rPr>
        <w:t>et al.</w:t>
      </w:r>
      <w:r w:rsidRPr="001F39CF">
        <w:rPr>
          <w:noProof/>
        </w:rPr>
        <w:t xml:space="preserve"> </w:t>
      </w:r>
      <w:r w:rsidRPr="001F39CF">
        <w:rPr>
          <w:b/>
          <w:bCs/>
          <w:noProof/>
        </w:rPr>
        <w:t>2020</w:t>
      </w:r>
      <w:r w:rsidRPr="001F39CF">
        <w:rPr>
          <w:noProof/>
        </w:rPr>
        <w:t xml:space="preserve">. When and where soil is important to modify the carbon and water economy of leaves. </w:t>
      </w:r>
      <w:r w:rsidRPr="001F39CF">
        <w:rPr>
          <w:i/>
          <w:iCs/>
          <w:noProof/>
        </w:rPr>
        <w:t>New Phytologist</w:t>
      </w:r>
      <w:r w:rsidRPr="001F39CF">
        <w:rPr>
          <w:noProof/>
        </w:rPr>
        <w:t xml:space="preserve"> </w:t>
      </w:r>
      <w:r w:rsidRPr="001F39CF">
        <w:rPr>
          <w:b/>
          <w:bCs/>
          <w:noProof/>
        </w:rPr>
        <w:t>228</w:t>
      </w:r>
      <w:r w:rsidRPr="001F39CF">
        <w:rPr>
          <w:noProof/>
        </w:rPr>
        <w:t>: 121–135.</w:t>
      </w:r>
    </w:p>
    <w:p w14:paraId="3E1C2A0C" w14:textId="77777777" w:rsidR="001F39CF" w:rsidRPr="001F39CF" w:rsidRDefault="001F39CF" w:rsidP="001F39CF">
      <w:pPr>
        <w:widowControl w:val="0"/>
        <w:autoSpaceDE w:val="0"/>
        <w:autoSpaceDN w:val="0"/>
        <w:adjustRightInd w:val="0"/>
        <w:spacing w:line="480" w:lineRule="auto"/>
        <w:rPr>
          <w:noProof/>
        </w:rPr>
      </w:pPr>
      <w:r w:rsidRPr="001F39CF">
        <w:rPr>
          <w:b/>
          <w:bCs/>
          <w:noProof/>
        </w:rPr>
        <w:t>Paul KI, Polglase PJ, O’Connell AM, Carlyle JC, Smethurst PJ, Khanna PK</w:t>
      </w:r>
      <w:r w:rsidRPr="001F39CF">
        <w:rPr>
          <w:noProof/>
        </w:rPr>
        <w:t xml:space="preserve">. </w:t>
      </w:r>
      <w:r w:rsidRPr="001F39CF">
        <w:rPr>
          <w:b/>
          <w:bCs/>
          <w:noProof/>
        </w:rPr>
        <w:t>2003</w:t>
      </w:r>
      <w:r w:rsidRPr="001F39CF">
        <w:rPr>
          <w:noProof/>
        </w:rPr>
        <w:t xml:space="preserve">. Defining the relation between soil water content and net nitrogen mineralization. </w:t>
      </w:r>
      <w:r w:rsidRPr="001F39CF">
        <w:rPr>
          <w:i/>
          <w:iCs/>
          <w:noProof/>
        </w:rPr>
        <w:t>European Journal of Soil Science</w:t>
      </w:r>
      <w:r w:rsidRPr="001F39CF">
        <w:rPr>
          <w:noProof/>
        </w:rPr>
        <w:t xml:space="preserve"> </w:t>
      </w:r>
      <w:r w:rsidRPr="001F39CF">
        <w:rPr>
          <w:b/>
          <w:bCs/>
          <w:noProof/>
        </w:rPr>
        <w:t>54</w:t>
      </w:r>
      <w:r w:rsidRPr="001F39CF">
        <w:rPr>
          <w:noProof/>
        </w:rPr>
        <w:t>: 39–48.</w:t>
      </w:r>
    </w:p>
    <w:p w14:paraId="5985E9FF" w14:textId="77777777" w:rsidR="001F39CF" w:rsidRPr="001F39CF" w:rsidRDefault="001F39CF" w:rsidP="001F39CF">
      <w:pPr>
        <w:widowControl w:val="0"/>
        <w:autoSpaceDE w:val="0"/>
        <w:autoSpaceDN w:val="0"/>
        <w:adjustRightInd w:val="0"/>
        <w:spacing w:line="480" w:lineRule="auto"/>
        <w:rPr>
          <w:noProof/>
        </w:rPr>
      </w:pPr>
      <w:r w:rsidRPr="001F39CF">
        <w:rPr>
          <w:b/>
          <w:bCs/>
          <w:noProof/>
        </w:rPr>
        <w:t>Peng Y, Bloomfield KJ, Cernusak LA, Domingues TF, Prentice IC</w:t>
      </w:r>
      <w:r w:rsidRPr="001F39CF">
        <w:rPr>
          <w:noProof/>
        </w:rPr>
        <w:t xml:space="preserve">. </w:t>
      </w:r>
      <w:r w:rsidRPr="001F39CF">
        <w:rPr>
          <w:b/>
          <w:bCs/>
          <w:noProof/>
        </w:rPr>
        <w:t>2021</w:t>
      </w:r>
      <w:r w:rsidRPr="001F39CF">
        <w:rPr>
          <w:noProof/>
        </w:rPr>
        <w:t xml:space="preserve">. Global climate and nutrient controls of photosynthetic capacity. </w:t>
      </w:r>
      <w:r w:rsidRPr="001F39CF">
        <w:rPr>
          <w:i/>
          <w:iCs/>
          <w:noProof/>
        </w:rPr>
        <w:t>Communications Biology</w:t>
      </w:r>
      <w:r w:rsidRPr="001F39CF">
        <w:rPr>
          <w:noProof/>
        </w:rPr>
        <w:t xml:space="preserve"> </w:t>
      </w:r>
      <w:r w:rsidRPr="001F39CF">
        <w:rPr>
          <w:b/>
          <w:bCs/>
          <w:noProof/>
        </w:rPr>
        <w:t>4</w:t>
      </w:r>
      <w:r w:rsidRPr="001F39CF">
        <w:rPr>
          <w:noProof/>
        </w:rPr>
        <w:t>: 462.</w:t>
      </w:r>
    </w:p>
    <w:p w14:paraId="016EBB19" w14:textId="77777777" w:rsidR="001F39CF" w:rsidRPr="001F39CF" w:rsidRDefault="001F39CF" w:rsidP="001F39CF">
      <w:pPr>
        <w:widowControl w:val="0"/>
        <w:autoSpaceDE w:val="0"/>
        <w:autoSpaceDN w:val="0"/>
        <w:adjustRightInd w:val="0"/>
        <w:spacing w:line="480" w:lineRule="auto"/>
        <w:rPr>
          <w:noProof/>
        </w:rPr>
      </w:pPr>
      <w:r w:rsidRPr="001F39CF">
        <w:rPr>
          <w:b/>
          <w:bCs/>
          <w:noProof/>
        </w:rPr>
        <w:t>Perkowski EA, Frey DW, Goodale CL, Smith NG</w:t>
      </w:r>
      <w:r w:rsidRPr="001F39CF">
        <w:rPr>
          <w:noProof/>
        </w:rPr>
        <w:t xml:space="preserve">. Soil nitrogen availability modifies leaf </w:t>
      </w:r>
      <w:r w:rsidRPr="001F39CF">
        <w:rPr>
          <w:noProof/>
        </w:rPr>
        <w:lastRenderedPageBreak/>
        <w:t>nitrogen economics in mature temperate deciduous forests: a direct test of photosynthetic least-cos theory.</w:t>
      </w:r>
    </w:p>
    <w:p w14:paraId="100C714C" w14:textId="77777777" w:rsidR="001F39CF" w:rsidRPr="001F39CF" w:rsidRDefault="001F39CF" w:rsidP="001F39CF">
      <w:pPr>
        <w:widowControl w:val="0"/>
        <w:autoSpaceDE w:val="0"/>
        <w:autoSpaceDN w:val="0"/>
        <w:adjustRightInd w:val="0"/>
        <w:spacing w:line="480" w:lineRule="auto"/>
        <w:rPr>
          <w:noProof/>
        </w:rPr>
      </w:pPr>
      <w:r w:rsidRPr="001F39CF">
        <w:rPr>
          <w:b/>
          <w:bCs/>
          <w:noProof/>
        </w:rPr>
        <w:t>Perkowski EA, Waring EF, Smith NG</w:t>
      </w:r>
      <w:r w:rsidRPr="001F39CF">
        <w:rPr>
          <w:noProof/>
        </w:rPr>
        <w:t xml:space="preserve">. </w:t>
      </w:r>
      <w:r w:rsidRPr="001F39CF">
        <w:rPr>
          <w:b/>
          <w:bCs/>
          <w:noProof/>
        </w:rPr>
        <w:t>2021</w:t>
      </w:r>
      <w:r w:rsidRPr="001F39CF">
        <w:rPr>
          <w:noProof/>
        </w:rPr>
        <w:t xml:space="preserve">. Root mass carbon costs to acquire nitrogen are determined by nitrogen and light availability in two species with different nitrogen acquisition strategies (A Rogers, Ed.). </w:t>
      </w:r>
      <w:r w:rsidRPr="001F39CF">
        <w:rPr>
          <w:i/>
          <w:iCs/>
          <w:noProof/>
        </w:rPr>
        <w:t>Journal of Experimental Botany</w:t>
      </w:r>
      <w:r w:rsidRPr="001F39CF">
        <w:rPr>
          <w:noProof/>
        </w:rPr>
        <w:t xml:space="preserve"> </w:t>
      </w:r>
      <w:r w:rsidRPr="001F39CF">
        <w:rPr>
          <w:b/>
          <w:bCs/>
          <w:noProof/>
        </w:rPr>
        <w:t>72</w:t>
      </w:r>
      <w:r w:rsidRPr="001F39CF">
        <w:rPr>
          <w:noProof/>
        </w:rPr>
        <w:t>: 5766–5776.</w:t>
      </w:r>
    </w:p>
    <w:p w14:paraId="48632177" w14:textId="77777777" w:rsidR="001F39CF" w:rsidRPr="001F39CF" w:rsidRDefault="001F39CF" w:rsidP="001F39CF">
      <w:pPr>
        <w:widowControl w:val="0"/>
        <w:autoSpaceDE w:val="0"/>
        <w:autoSpaceDN w:val="0"/>
        <w:adjustRightInd w:val="0"/>
        <w:spacing w:line="480" w:lineRule="auto"/>
        <w:rPr>
          <w:noProof/>
        </w:rPr>
      </w:pPr>
      <w:r w:rsidRPr="001F39CF">
        <w:rPr>
          <w:b/>
          <w:bCs/>
          <w:noProof/>
        </w:rPr>
        <w:t>Pinheiro J, Bates D</w:t>
      </w:r>
      <w:r w:rsidRPr="001F39CF">
        <w:rPr>
          <w:noProof/>
        </w:rPr>
        <w:t xml:space="preserve">. </w:t>
      </w:r>
      <w:r w:rsidRPr="001F39CF">
        <w:rPr>
          <w:b/>
          <w:bCs/>
          <w:noProof/>
        </w:rPr>
        <w:t>2022</w:t>
      </w:r>
      <w:r w:rsidRPr="001F39CF">
        <w:rPr>
          <w:noProof/>
        </w:rPr>
        <w:t>. nlme: linear and nonlinear mixed effects models.</w:t>
      </w:r>
    </w:p>
    <w:p w14:paraId="1E07A1B2" w14:textId="77777777" w:rsidR="001F39CF" w:rsidRPr="001F39CF" w:rsidRDefault="001F39CF" w:rsidP="001F39CF">
      <w:pPr>
        <w:widowControl w:val="0"/>
        <w:autoSpaceDE w:val="0"/>
        <w:autoSpaceDN w:val="0"/>
        <w:adjustRightInd w:val="0"/>
        <w:spacing w:line="480" w:lineRule="auto"/>
        <w:rPr>
          <w:noProof/>
        </w:rPr>
      </w:pPr>
      <w:r w:rsidRPr="001F39CF">
        <w:rPr>
          <w:b/>
          <w:bCs/>
          <w:noProof/>
        </w:rPr>
        <w:t>Poggio L, De Sousa LM, Batjes NH, Heuvelink GBM, Kempen B, Ribeiro E, Rossiter D</w:t>
      </w:r>
      <w:r w:rsidRPr="001F39CF">
        <w:rPr>
          <w:noProof/>
        </w:rPr>
        <w:t xml:space="preserve">. </w:t>
      </w:r>
      <w:r w:rsidRPr="001F39CF">
        <w:rPr>
          <w:b/>
          <w:bCs/>
          <w:noProof/>
        </w:rPr>
        <w:t>2021</w:t>
      </w:r>
      <w:r w:rsidRPr="001F39CF">
        <w:rPr>
          <w:noProof/>
        </w:rPr>
        <w:t xml:space="preserve">. SoilGrids 2.0: Producing soil information for the globe with quantified spatial uncertainty. </w:t>
      </w:r>
      <w:r w:rsidRPr="001F39CF">
        <w:rPr>
          <w:i/>
          <w:iCs/>
          <w:noProof/>
        </w:rPr>
        <w:t>Soil</w:t>
      </w:r>
      <w:r w:rsidRPr="001F39CF">
        <w:rPr>
          <w:noProof/>
        </w:rPr>
        <w:t xml:space="preserve"> </w:t>
      </w:r>
      <w:r w:rsidRPr="001F39CF">
        <w:rPr>
          <w:b/>
          <w:bCs/>
          <w:noProof/>
        </w:rPr>
        <w:t>7</w:t>
      </w:r>
      <w:r w:rsidRPr="001F39CF">
        <w:rPr>
          <w:noProof/>
        </w:rPr>
        <w:t>: 217–240.</w:t>
      </w:r>
    </w:p>
    <w:p w14:paraId="25D2E229" w14:textId="77777777" w:rsidR="001F39CF" w:rsidRPr="001F39CF" w:rsidRDefault="001F39CF" w:rsidP="001F39CF">
      <w:pPr>
        <w:widowControl w:val="0"/>
        <w:autoSpaceDE w:val="0"/>
        <w:autoSpaceDN w:val="0"/>
        <w:adjustRightInd w:val="0"/>
        <w:spacing w:line="480" w:lineRule="auto"/>
        <w:rPr>
          <w:noProof/>
        </w:rPr>
      </w:pPr>
      <w:r w:rsidRPr="001F39CF">
        <w:rPr>
          <w:b/>
          <w:bCs/>
          <w:noProof/>
        </w:rPr>
        <w:t>Prentice IC, Dong N, Gleason SM, Maire V, Wright IJ</w:t>
      </w:r>
      <w:r w:rsidRPr="001F39CF">
        <w:rPr>
          <w:noProof/>
        </w:rPr>
        <w:t xml:space="preserve">. </w:t>
      </w:r>
      <w:r w:rsidRPr="001F39CF">
        <w:rPr>
          <w:b/>
          <w:bCs/>
          <w:noProof/>
        </w:rPr>
        <w:t>2014</w:t>
      </w:r>
      <w:r w:rsidRPr="001F39CF">
        <w:rPr>
          <w:noProof/>
        </w:rPr>
        <w:t xml:space="preserve">. Balancing the costs of carbon gain and water transport: testing a new theoretical framework for plant functional ecology. </w:t>
      </w:r>
      <w:r w:rsidRPr="001F39CF">
        <w:rPr>
          <w:i/>
          <w:iCs/>
          <w:noProof/>
        </w:rPr>
        <w:t>Ecology Letters</w:t>
      </w:r>
      <w:r w:rsidRPr="001F39CF">
        <w:rPr>
          <w:noProof/>
        </w:rPr>
        <w:t xml:space="preserve"> </w:t>
      </w:r>
      <w:r w:rsidRPr="001F39CF">
        <w:rPr>
          <w:b/>
          <w:bCs/>
          <w:noProof/>
        </w:rPr>
        <w:t>17</w:t>
      </w:r>
      <w:r w:rsidRPr="001F39CF">
        <w:rPr>
          <w:noProof/>
        </w:rPr>
        <w:t>: 82–91.</w:t>
      </w:r>
    </w:p>
    <w:p w14:paraId="263B1716" w14:textId="77777777" w:rsidR="001F39CF" w:rsidRPr="001F39CF" w:rsidRDefault="001F39CF" w:rsidP="001F39CF">
      <w:pPr>
        <w:widowControl w:val="0"/>
        <w:autoSpaceDE w:val="0"/>
        <w:autoSpaceDN w:val="0"/>
        <w:adjustRightInd w:val="0"/>
        <w:spacing w:line="480" w:lineRule="auto"/>
        <w:rPr>
          <w:noProof/>
        </w:rPr>
      </w:pPr>
      <w:r w:rsidRPr="001F39CF">
        <w:rPr>
          <w:b/>
          <w:bCs/>
          <w:noProof/>
        </w:rPr>
        <w:t>Priestley CHB, Taylor RJ</w:t>
      </w:r>
      <w:r w:rsidRPr="001F39CF">
        <w:rPr>
          <w:noProof/>
        </w:rPr>
        <w:t xml:space="preserve">. </w:t>
      </w:r>
      <w:r w:rsidRPr="001F39CF">
        <w:rPr>
          <w:b/>
          <w:bCs/>
          <w:noProof/>
        </w:rPr>
        <w:t>1972</w:t>
      </w:r>
      <w:r w:rsidRPr="001F39CF">
        <w:rPr>
          <w:noProof/>
        </w:rPr>
        <w:t xml:space="preserve">. On the Assessment of Surface Heat Flux and Evaporation Using Large-Scale Parameters. </w:t>
      </w:r>
      <w:r w:rsidRPr="001F39CF">
        <w:rPr>
          <w:i/>
          <w:iCs/>
          <w:noProof/>
        </w:rPr>
        <w:t>Monthly Weather Review</w:t>
      </w:r>
      <w:r w:rsidRPr="001F39CF">
        <w:rPr>
          <w:noProof/>
        </w:rPr>
        <w:t xml:space="preserve"> </w:t>
      </w:r>
      <w:r w:rsidRPr="001F39CF">
        <w:rPr>
          <w:b/>
          <w:bCs/>
          <w:noProof/>
        </w:rPr>
        <w:t>100</w:t>
      </w:r>
      <w:r w:rsidRPr="001F39CF">
        <w:rPr>
          <w:noProof/>
        </w:rPr>
        <w:t>: 81–92.</w:t>
      </w:r>
    </w:p>
    <w:p w14:paraId="43F178D0" w14:textId="77777777" w:rsidR="001F39CF" w:rsidRPr="001F39CF" w:rsidRDefault="001F39CF" w:rsidP="001F39CF">
      <w:pPr>
        <w:widowControl w:val="0"/>
        <w:autoSpaceDE w:val="0"/>
        <w:autoSpaceDN w:val="0"/>
        <w:adjustRightInd w:val="0"/>
        <w:spacing w:line="480" w:lineRule="auto"/>
        <w:rPr>
          <w:noProof/>
        </w:rPr>
      </w:pPr>
      <w:r w:rsidRPr="001F39CF">
        <w:rPr>
          <w:b/>
          <w:bCs/>
          <w:noProof/>
        </w:rPr>
        <w:t>Querejeta JI, Prieto I, Armas C, Casanoves F, Diémé JS, Diouf M, Yossi H, Kaya B, Pugnaire FI, Rusch GM</w:t>
      </w:r>
      <w:r w:rsidRPr="001F39CF">
        <w:rPr>
          <w:noProof/>
        </w:rPr>
        <w:t xml:space="preserve">. </w:t>
      </w:r>
      <w:r w:rsidRPr="001F39CF">
        <w:rPr>
          <w:b/>
          <w:bCs/>
          <w:noProof/>
        </w:rPr>
        <w:t>2022</w:t>
      </w:r>
      <w:r w:rsidRPr="001F39CF">
        <w:rPr>
          <w:noProof/>
        </w:rPr>
        <w:t xml:space="preserve">. Higher leaf nitrogen content is linked to tighter stomatal regulation of transpiration and more efficient water use across dryland trees. </w:t>
      </w:r>
      <w:r w:rsidRPr="001F39CF">
        <w:rPr>
          <w:i/>
          <w:iCs/>
          <w:noProof/>
        </w:rPr>
        <w:t>New Phytologist</w:t>
      </w:r>
      <w:r w:rsidRPr="001F39CF">
        <w:rPr>
          <w:noProof/>
        </w:rPr>
        <w:t xml:space="preserve"> </w:t>
      </w:r>
      <w:r w:rsidRPr="001F39CF">
        <w:rPr>
          <w:b/>
          <w:bCs/>
          <w:noProof/>
        </w:rPr>
        <w:t>235</w:t>
      </w:r>
      <w:r w:rsidRPr="001F39CF">
        <w:rPr>
          <w:noProof/>
        </w:rPr>
        <w:t>: 1351–1364.</w:t>
      </w:r>
    </w:p>
    <w:p w14:paraId="21B4AAE4" w14:textId="77777777" w:rsidR="001F39CF" w:rsidRPr="001F39CF" w:rsidRDefault="001F39CF" w:rsidP="001F39CF">
      <w:pPr>
        <w:widowControl w:val="0"/>
        <w:autoSpaceDE w:val="0"/>
        <w:autoSpaceDN w:val="0"/>
        <w:adjustRightInd w:val="0"/>
        <w:spacing w:line="480" w:lineRule="auto"/>
        <w:rPr>
          <w:noProof/>
        </w:rPr>
      </w:pPr>
      <w:r w:rsidRPr="001F39CF">
        <w:rPr>
          <w:b/>
          <w:bCs/>
          <w:noProof/>
        </w:rPr>
        <w:t>R Core Team</w:t>
      </w:r>
      <w:r w:rsidRPr="001F39CF">
        <w:rPr>
          <w:noProof/>
        </w:rPr>
        <w:t xml:space="preserve">. </w:t>
      </w:r>
      <w:r w:rsidRPr="001F39CF">
        <w:rPr>
          <w:b/>
          <w:bCs/>
          <w:noProof/>
        </w:rPr>
        <w:t>2021</w:t>
      </w:r>
      <w:r w:rsidRPr="001F39CF">
        <w:rPr>
          <w:noProof/>
        </w:rPr>
        <w:t>. R: A language and environment for statistical computing.</w:t>
      </w:r>
    </w:p>
    <w:p w14:paraId="2B0CB2D0" w14:textId="77777777" w:rsidR="001F39CF" w:rsidRPr="001F39CF" w:rsidRDefault="001F39CF" w:rsidP="001F39CF">
      <w:pPr>
        <w:widowControl w:val="0"/>
        <w:autoSpaceDE w:val="0"/>
        <w:autoSpaceDN w:val="0"/>
        <w:adjustRightInd w:val="0"/>
        <w:spacing w:line="480" w:lineRule="auto"/>
        <w:rPr>
          <w:noProof/>
        </w:rPr>
      </w:pPr>
      <w:r w:rsidRPr="001F39CF">
        <w:rPr>
          <w:b/>
          <w:bCs/>
          <w:noProof/>
        </w:rPr>
        <w:t>Reichman GA, Grunes DL, Viets FG</w:t>
      </w:r>
      <w:r w:rsidRPr="001F39CF">
        <w:rPr>
          <w:noProof/>
        </w:rPr>
        <w:t xml:space="preserve">. </w:t>
      </w:r>
      <w:r w:rsidRPr="001F39CF">
        <w:rPr>
          <w:b/>
          <w:bCs/>
          <w:noProof/>
        </w:rPr>
        <w:t>1966</w:t>
      </w:r>
      <w:r w:rsidRPr="001F39CF">
        <w:rPr>
          <w:noProof/>
        </w:rPr>
        <w:t xml:space="preserve">. Effect of Soil Moisture on Ammonification and Nitrification in Two Northern Plains Soils. </w:t>
      </w:r>
      <w:r w:rsidRPr="001F39CF">
        <w:rPr>
          <w:i/>
          <w:iCs/>
          <w:noProof/>
        </w:rPr>
        <w:t>Soil Science Society of America Journal</w:t>
      </w:r>
      <w:r w:rsidRPr="001F39CF">
        <w:rPr>
          <w:noProof/>
        </w:rPr>
        <w:t xml:space="preserve"> </w:t>
      </w:r>
      <w:r w:rsidRPr="001F39CF">
        <w:rPr>
          <w:b/>
          <w:bCs/>
          <w:noProof/>
        </w:rPr>
        <w:t>30</w:t>
      </w:r>
      <w:r w:rsidRPr="001F39CF">
        <w:rPr>
          <w:noProof/>
        </w:rPr>
        <w:t>: 363–366.</w:t>
      </w:r>
    </w:p>
    <w:p w14:paraId="2134A211" w14:textId="77777777" w:rsidR="001F39CF" w:rsidRPr="001F39CF" w:rsidRDefault="001F39CF" w:rsidP="001F39CF">
      <w:pPr>
        <w:widowControl w:val="0"/>
        <w:autoSpaceDE w:val="0"/>
        <w:autoSpaceDN w:val="0"/>
        <w:adjustRightInd w:val="0"/>
        <w:spacing w:line="480" w:lineRule="auto"/>
        <w:rPr>
          <w:noProof/>
        </w:rPr>
      </w:pPr>
      <w:r w:rsidRPr="001F39CF">
        <w:rPr>
          <w:b/>
          <w:bCs/>
          <w:noProof/>
        </w:rPr>
        <w:t>Rogers A</w:t>
      </w:r>
      <w:r w:rsidRPr="001F39CF">
        <w:rPr>
          <w:noProof/>
        </w:rPr>
        <w:t xml:space="preserve">. </w:t>
      </w:r>
      <w:r w:rsidRPr="001F39CF">
        <w:rPr>
          <w:b/>
          <w:bCs/>
          <w:noProof/>
        </w:rPr>
        <w:t>2014</w:t>
      </w:r>
      <w:r w:rsidRPr="001F39CF">
        <w:rPr>
          <w:noProof/>
        </w:rPr>
        <w:t>. The use and misuse of V</w:t>
      </w:r>
      <w:r w:rsidRPr="001F39CF">
        <w:rPr>
          <w:noProof/>
          <w:vertAlign w:val="subscript"/>
        </w:rPr>
        <w:t>c,max</w:t>
      </w:r>
      <w:r w:rsidRPr="001F39CF">
        <w:rPr>
          <w:noProof/>
        </w:rPr>
        <w:t xml:space="preserve"> in Earth System Models. </w:t>
      </w:r>
      <w:r w:rsidRPr="001F39CF">
        <w:rPr>
          <w:i/>
          <w:iCs/>
          <w:noProof/>
        </w:rPr>
        <w:t>Photosynthesis Research</w:t>
      </w:r>
      <w:r w:rsidRPr="001F39CF">
        <w:rPr>
          <w:noProof/>
        </w:rPr>
        <w:t xml:space="preserve"> </w:t>
      </w:r>
      <w:r w:rsidRPr="001F39CF">
        <w:rPr>
          <w:b/>
          <w:bCs/>
          <w:noProof/>
        </w:rPr>
        <w:t>119</w:t>
      </w:r>
      <w:r w:rsidRPr="001F39CF">
        <w:rPr>
          <w:noProof/>
        </w:rPr>
        <w:t>: 15–29.</w:t>
      </w:r>
    </w:p>
    <w:p w14:paraId="7B3A2B1B" w14:textId="77777777" w:rsidR="001F39CF" w:rsidRPr="001F39CF" w:rsidRDefault="001F39CF" w:rsidP="001F39CF">
      <w:pPr>
        <w:widowControl w:val="0"/>
        <w:autoSpaceDE w:val="0"/>
        <w:autoSpaceDN w:val="0"/>
        <w:adjustRightInd w:val="0"/>
        <w:spacing w:line="480" w:lineRule="auto"/>
        <w:rPr>
          <w:noProof/>
        </w:rPr>
      </w:pPr>
      <w:r w:rsidRPr="001F39CF">
        <w:rPr>
          <w:b/>
          <w:bCs/>
          <w:noProof/>
        </w:rPr>
        <w:lastRenderedPageBreak/>
        <w:t xml:space="preserve">Rogers A, Medlyn BE, Dukes JS, Bonan GB, Caemmerer S, Dietze MC, Kattge J, Leakey ADB, Mercado LM, Niinemets Ü, </w:t>
      </w:r>
      <w:r w:rsidRPr="001F39CF">
        <w:rPr>
          <w:b/>
          <w:bCs/>
          <w:i/>
          <w:iCs/>
          <w:noProof/>
        </w:rPr>
        <w:t>et al.</w:t>
      </w:r>
      <w:r w:rsidRPr="001F39CF">
        <w:rPr>
          <w:noProof/>
        </w:rPr>
        <w:t xml:space="preserve"> </w:t>
      </w:r>
      <w:r w:rsidRPr="001F39CF">
        <w:rPr>
          <w:b/>
          <w:bCs/>
          <w:noProof/>
        </w:rPr>
        <w:t>2017</w:t>
      </w:r>
      <w:r w:rsidRPr="001F39CF">
        <w:rPr>
          <w:noProof/>
        </w:rPr>
        <w:t xml:space="preserve">. A roadmap for improving the representation of photosynthesis in Earth system models. </w:t>
      </w:r>
      <w:r w:rsidRPr="001F39CF">
        <w:rPr>
          <w:i/>
          <w:iCs/>
          <w:noProof/>
        </w:rPr>
        <w:t>New Phytologist</w:t>
      </w:r>
      <w:r w:rsidRPr="001F39CF">
        <w:rPr>
          <w:noProof/>
        </w:rPr>
        <w:t xml:space="preserve"> </w:t>
      </w:r>
      <w:r w:rsidRPr="001F39CF">
        <w:rPr>
          <w:b/>
          <w:bCs/>
          <w:noProof/>
        </w:rPr>
        <w:t>213</w:t>
      </w:r>
      <w:r w:rsidRPr="001F39CF">
        <w:rPr>
          <w:noProof/>
        </w:rPr>
        <w:t>: 22–42.</w:t>
      </w:r>
    </w:p>
    <w:p w14:paraId="0194AF36" w14:textId="77777777" w:rsidR="001F39CF" w:rsidRPr="001F39CF" w:rsidRDefault="001F39CF" w:rsidP="001F39CF">
      <w:pPr>
        <w:widowControl w:val="0"/>
        <w:autoSpaceDE w:val="0"/>
        <w:autoSpaceDN w:val="0"/>
        <w:adjustRightInd w:val="0"/>
        <w:spacing w:line="480" w:lineRule="auto"/>
        <w:rPr>
          <w:noProof/>
        </w:rPr>
      </w:pPr>
      <w:r w:rsidRPr="001F39CF">
        <w:rPr>
          <w:b/>
          <w:bCs/>
          <w:noProof/>
        </w:rPr>
        <w:t>Sage RF, Pearcy RW</w:t>
      </w:r>
      <w:r w:rsidRPr="001F39CF">
        <w:rPr>
          <w:noProof/>
        </w:rPr>
        <w:t xml:space="preserve">. </w:t>
      </w:r>
      <w:r w:rsidRPr="001F39CF">
        <w:rPr>
          <w:b/>
          <w:bCs/>
          <w:noProof/>
        </w:rPr>
        <w:t>1987</w:t>
      </w:r>
      <w:r w:rsidRPr="001F39CF">
        <w:rPr>
          <w:noProof/>
        </w:rPr>
        <w:t xml:space="preserve">. The nitrogen use efficiency of C3 and C4 plants: I. Leaf nitrogen, growth, and biomass partitioning in </w:t>
      </w:r>
      <w:r w:rsidRPr="001F39CF">
        <w:rPr>
          <w:i/>
          <w:iCs/>
          <w:noProof/>
        </w:rPr>
        <w:t>Chenopodium album</w:t>
      </w:r>
      <w:r w:rsidRPr="001F39CF">
        <w:rPr>
          <w:noProof/>
        </w:rPr>
        <w:t xml:space="preserve"> (L.) and </w:t>
      </w:r>
      <w:r w:rsidRPr="001F39CF">
        <w:rPr>
          <w:i/>
          <w:iCs/>
          <w:noProof/>
        </w:rPr>
        <w:t>Amaranthus retroflexus</w:t>
      </w:r>
      <w:r w:rsidRPr="001F39CF">
        <w:rPr>
          <w:noProof/>
        </w:rPr>
        <w:t xml:space="preserve"> (L.). </w:t>
      </w:r>
      <w:r w:rsidRPr="001F39CF">
        <w:rPr>
          <w:i/>
          <w:iCs/>
          <w:noProof/>
        </w:rPr>
        <w:t>Plant Physiology</w:t>
      </w:r>
      <w:r w:rsidRPr="001F39CF">
        <w:rPr>
          <w:noProof/>
        </w:rPr>
        <w:t xml:space="preserve"> </w:t>
      </w:r>
      <w:r w:rsidRPr="001F39CF">
        <w:rPr>
          <w:b/>
          <w:bCs/>
          <w:noProof/>
        </w:rPr>
        <w:t>84</w:t>
      </w:r>
      <w:r w:rsidRPr="001F39CF">
        <w:rPr>
          <w:noProof/>
        </w:rPr>
        <w:t>: 954–958.</w:t>
      </w:r>
    </w:p>
    <w:p w14:paraId="40125C98" w14:textId="77777777" w:rsidR="001F39CF" w:rsidRPr="001F39CF" w:rsidRDefault="001F39CF" w:rsidP="001F39CF">
      <w:pPr>
        <w:widowControl w:val="0"/>
        <w:autoSpaceDE w:val="0"/>
        <w:autoSpaceDN w:val="0"/>
        <w:adjustRightInd w:val="0"/>
        <w:spacing w:line="480" w:lineRule="auto"/>
        <w:rPr>
          <w:noProof/>
        </w:rPr>
      </w:pPr>
      <w:r w:rsidRPr="001F39CF">
        <w:rPr>
          <w:b/>
          <w:bCs/>
          <w:noProof/>
        </w:rPr>
        <w:t>Saxton KE, Rawls WJ</w:t>
      </w:r>
      <w:r w:rsidRPr="001F39CF">
        <w:rPr>
          <w:noProof/>
        </w:rPr>
        <w:t xml:space="preserve">. </w:t>
      </w:r>
      <w:r w:rsidRPr="001F39CF">
        <w:rPr>
          <w:b/>
          <w:bCs/>
          <w:noProof/>
        </w:rPr>
        <w:t>2006</w:t>
      </w:r>
      <w:r w:rsidRPr="001F39CF">
        <w:rPr>
          <w:noProof/>
        </w:rPr>
        <w:t xml:space="preserve">. Soil water characteristic estimates by texture and organic matter for hydrologic solutions. </w:t>
      </w:r>
      <w:r w:rsidRPr="001F39CF">
        <w:rPr>
          <w:i/>
          <w:iCs/>
          <w:noProof/>
        </w:rPr>
        <w:t>Soil Science Society of America Journal</w:t>
      </w:r>
      <w:r w:rsidRPr="001F39CF">
        <w:rPr>
          <w:noProof/>
        </w:rPr>
        <w:t xml:space="preserve"> </w:t>
      </w:r>
      <w:r w:rsidRPr="001F39CF">
        <w:rPr>
          <w:b/>
          <w:bCs/>
          <w:noProof/>
        </w:rPr>
        <w:t>70</w:t>
      </w:r>
      <w:r w:rsidRPr="001F39CF">
        <w:rPr>
          <w:noProof/>
        </w:rPr>
        <w:t>: 1569–1578.</w:t>
      </w:r>
    </w:p>
    <w:p w14:paraId="1B7712FB" w14:textId="77777777" w:rsidR="001F39CF" w:rsidRPr="001F39CF" w:rsidRDefault="001F39CF" w:rsidP="001F39CF">
      <w:pPr>
        <w:widowControl w:val="0"/>
        <w:autoSpaceDE w:val="0"/>
        <w:autoSpaceDN w:val="0"/>
        <w:adjustRightInd w:val="0"/>
        <w:spacing w:line="480" w:lineRule="auto"/>
        <w:rPr>
          <w:noProof/>
        </w:rPr>
      </w:pPr>
      <w:r w:rsidRPr="001F39CF">
        <w:rPr>
          <w:b/>
          <w:bCs/>
          <w:noProof/>
        </w:rPr>
        <w:t>Schneider CA, Rasband WS, Eliceiri KW</w:t>
      </w:r>
      <w:r w:rsidRPr="001F39CF">
        <w:rPr>
          <w:noProof/>
        </w:rPr>
        <w:t xml:space="preserve">. </w:t>
      </w:r>
      <w:r w:rsidRPr="001F39CF">
        <w:rPr>
          <w:b/>
          <w:bCs/>
          <w:noProof/>
        </w:rPr>
        <w:t>2012</w:t>
      </w:r>
      <w:r w:rsidRPr="001F39CF">
        <w:rPr>
          <w:noProof/>
        </w:rPr>
        <w:t xml:space="preserve">. NIH Image to ImageJ: 25 years of image analysis. </w:t>
      </w:r>
      <w:r w:rsidRPr="001F39CF">
        <w:rPr>
          <w:i/>
          <w:iCs/>
          <w:noProof/>
        </w:rPr>
        <w:t>Nature methods</w:t>
      </w:r>
      <w:r w:rsidRPr="001F39CF">
        <w:rPr>
          <w:noProof/>
        </w:rPr>
        <w:t xml:space="preserve"> </w:t>
      </w:r>
      <w:r w:rsidRPr="001F39CF">
        <w:rPr>
          <w:b/>
          <w:bCs/>
          <w:noProof/>
        </w:rPr>
        <w:t>9</w:t>
      </w:r>
      <w:r w:rsidRPr="001F39CF">
        <w:rPr>
          <w:noProof/>
        </w:rPr>
        <w:t>: 671–675.</w:t>
      </w:r>
    </w:p>
    <w:p w14:paraId="421FEB5E" w14:textId="77777777" w:rsidR="001F39CF" w:rsidRPr="001F39CF" w:rsidRDefault="001F39CF" w:rsidP="001F39CF">
      <w:pPr>
        <w:widowControl w:val="0"/>
        <w:autoSpaceDE w:val="0"/>
        <w:autoSpaceDN w:val="0"/>
        <w:adjustRightInd w:val="0"/>
        <w:spacing w:line="480" w:lineRule="auto"/>
        <w:rPr>
          <w:noProof/>
        </w:rPr>
      </w:pPr>
      <w:r w:rsidRPr="001F39CF">
        <w:rPr>
          <w:b/>
          <w:bCs/>
          <w:noProof/>
        </w:rPr>
        <w:t>Scott HG, Smith NG</w:t>
      </w:r>
      <w:r w:rsidRPr="001F39CF">
        <w:rPr>
          <w:noProof/>
        </w:rPr>
        <w:t xml:space="preserve">. </w:t>
      </w:r>
      <w:r w:rsidRPr="001F39CF">
        <w:rPr>
          <w:b/>
          <w:bCs/>
          <w:noProof/>
        </w:rPr>
        <w:t>2022</w:t>
      </w:r>
      <w:r w:rsidRPr="001F39CF">
        <w:rPr>
          <w:noProof/>
        </w:rPr>
        <w:t xml:space="preserve">. A Model of C4 Photosynthetic Acclimation Based on Least-Cost Optimality Theory Suitable for Earth System Model Incorporation. </w:t>
      </w:r>
      <w:r w:rsidRPr="001F39CF">
        <w:rPr>
          <w:i/>
          <w:iCs/>
          <w:noProof/>
        </w:rPr>
        <w:t>Journal of Advances in Modeling Earth Systems</w:t>
      </w:r>
      <w:r w:rsidRPr="001F39CF">
        <w:rPr>
          <w:noProof/>
        </w:rPr>
        <w:t xml:space="preserve"> </w:t>
      </w:r>
      <w:r w:rsidRPr="001F39CF">
        <w:rPr>
          <w:b/>
          <w:bCs/>
          <w:noProof/>
        </w:rPr>
        <w:t>14</w:t>
      </w:r>
      <w:r w:rsidRPr="001F39CF">
        <w:rPr>
          <w:noProof/>
        </w:rPr>
        <w:t>: 1–16.</w:t>
      </w:r>
    </w:p>
    <w:p w14:paraId="5D955A3A" w14:textId="77777777" w:rsidR="001F39CF" w:rsidRPr="001F39CF" w:rsidRDefault="001F39CF" w:rsidP="001F39CF">
      <w:pPr>
        <w:widowControl w:val="0"/>
        <w:autoSpaceDE w:val="0"/>
        <w:autoSpaceDN w:val="0"/>
        <w:adjustRightInd w:val="0"/>
        <w:spacing w:line="480" w:lineRule="auto"/>
        <w:rPr>
          <w:noProof/>
        </w:rPr>
      </w:pPr>
      <w:r w:rsidRPr="001F39CF">
        <w:rPr>
          <w:b/>
          <w:bCs/>
          <w:noProof/>
        </w:rPr>
        <w:t>Shi M, Fisher JB, Brzostek ER, Phillips RP</w:t>
      </w:r>
      <w:r w:rsidRPr="001F39CF">
        <w:rPr>
          <w:noProof/>
        </w:rPr>
        <w:t xml:space="preserve">. </w:t>
      </w:r>
      <w:r w:rsidRPr="001F39CF">
        <w:rPr>
          <w:b/>
          <w:bCs/>
          <w:noProof/>
        </w:rPr>
        <w:t>2016</w:t>
      </w:r>
      <w:r w:rsidRPr="001F39CF">
        <w:rPr>
          <w:noProof/>
        </w:rPr>
        <w:t xml:space="preserve">. Carbon cost of plant nitrogen acquisition: Global carbon cycle impact from an improved plant nitrogen cycle in the Community Land Model. </w:t>
      </w:r>
      <w:r w:rsidRPr="001F39CF">
        <w:rPr>
          <w:i/>
          <w:iCs/>
          <w:noProof/>
        </w:rPr>
        <w:t>Global Change Biology</w:t>
      </w:r>
      <w:r w:rsidRPr="001F39CF">
        <w:rPr>
          <w:noProof/>
        </w:rPr>
        <w:t xml:space="preserve"> </w:t>
      </w:r>
      <w:r w:rsidRPr="001F39CF">
        <w:rPr>
          <w:b/>
          <w:bCs/>
          <w:noProof/>
        </w:rPr>
        <w:t>22</w:t>
      </w:r>
      <w:r w:rsidRPr="001F39CF">
        <w:rPr>
          <w:noProof/>
        </w:rPr>
        <w:t>: 1299–1314.</w:t>
      </w:r>
    </w:p>
    <w:p w14:paraId="45B33E2F"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Smith NG, Keenan TF, Prentice IC, Wang H, Wright IJ, Niinemets Ü, Crous KY, Domingues TF, Guerrieri R, Ishida F oko, </w:t>
      </w:r>
      <w:r w:rsidRPr="001F39CF">
        <w:rPr>
          <w:b/>
          <w:bCs/>
          <w:i/>
          <w:iCs/>
          <w:noProof/>
        </w:rPr>
        <w:t>et al.</w:t>
      </w:r>
      <w:r w:rsidRPr="001F39CF">
        <w:rPr>
          <w:noProof/>
        </w:rPr>
        <w:t xml:space="preserve"> </w:t>
      </w:r>
      <w:r w:rsidRPr="001F39CF">
        <w:rPr>
          <w:b/>
          <w:bCs/>
          <w:noProof/>
        </w:rPr>
        <w:t>2019</w:t>
      </w:r>
      <w:r w:rsidRPr="001F39CF">
        <w:rPr>
          <w:noProof/>
        </w:rPr>
        <w:t xml:space="preserve">. Global photosynthetic capacity is optimized to the environment (S Niu, Ed.). </w:t>
      </w:r>
      <w:r w:rsidRPr="001F39CF">
        <w:rPr>
          <w:i/>
          <w:iCs/>
          <w:noProof/>
        </w:rPr>
        <w:t>Ecology Letters</w:t>
      </w:r>
      <w:r w:rsidRPr="001F39CF">
        <w:rPr>
          <w:noProof/>
        </w:rPr>
        <w:t xml:space="preserve"> </w:t>
      </w:r>
      <w:r w:rsidRPr="001F39CF">
        <w:rPr>
          <w:b/>
          <w:bCs/>
          <w:noProof/>
        </w:rPr>
        <w:t>22</w:t>
      </w:r>
      <w:r w:rsidRPr="001F39CF">
        <w:rPr>
          <w:noProof/>
        </w:rPr>
        <w:t>: 506–517.</w:t>
      </w:r>
    </w:p>
    <w:p w14:paraId="0865661F" w14:textId="77777777" w:rsidR="001F39CF" w:rsidRPr="001F39CF" w:rsidRDefault="001F39CF" w:rsidP="001F39CF">
      <w:pPr>
        <w:widowControl w:val="0"/>
        <w:autoSpaceDE w:val="0"/>
        <w:autoSpaceDN w:val="0"/>
        <w:adjustRightInd w:val="0"/>
        <w:spacing w:line="480" w:lineRule="auto"/>
        <w:rPr>
          <w:noProof/>
        </w:rPr>
      </w:pPr>
      <w:r w:rsidRPr="001F39CF">
        <w:rPr>
          <w:b/>
          <w:bCs/>
          <w:noProof/>
        </w:rPr>
        <w:t>Smith B, Wärlind D, Arneth A, Hickler T, Leadley P, Siltberg J, Zaehle S</w:t>
      </w:r>
      <w:r w:rsidRPr="001F39CF">
        <w:rPr>
          <w:noProof/>
        </w:rPr>
        <w:t xml:space="preserve">. </w:t>
      </w:r>
      <w:r w:rsidRPr="001F39CF">
        <w:rPr>
          <w:b/>
          <w:bCs/>
          <w:noProof/>
        </w:rPr>
        <w:t>2014</w:t>
      </w:r>
      <w:r w:rsidRPr="001F39CF">
        <w:rPr>
          <w:noProof/>
        </w:rPr>
        <w:t xml:space="preserve">. Implications of incorporating N cycling and N limitations on primary production in an individual-based dynamic vegetation model. </w:t>
      </w:r>
      <w:r w:rsidRPr="001F39CF">
        <w:rPr>
          <w:i/>
          <w:iCs/>
          <w:noProof/>
        </w:rPr>
        <w:t>Biogeosciences</w:t>
      </w:r>
      <w:r w:rsidRPr="001F39CF">
        <w:rPr>
          <w:noProof/>
        </w:rPr>
        <w:t xml:space="preserve"> </w:t>
      </w:r>
      <w:r w:rsidRPr="001F39CF">
        <w:rPr>
          <w:b/>
          <w:bCs/>
          <w:noProof/>
        </w:rPr>
        <w:t>11</w:t>
      </w:r>
      <w:r w:rsidRPr="001F39CF">
        <w:rPr>
          <w:noProof/>
        </w:rPr>
        <w:t>: 2027–2054.</w:t>
      </w:r>
    </w:p>
    <w:p w14:paraId="350B6CF5" w14:textId="77777777" w:rsidR="001F39CF" w:rsidRPr="001F39CF" w:rsidRDefault="001F39CF" w:rsidP="001F39CF">
      <w:pPr>
        <w:widowControl w:val="0"/>
        <w:autoSpaceDE w:val="0"/>
        <w:autoSpaceDN w:val="0"/>
        <w:adjustRightInd w:val="0"/>
        <w:spacing w:line="480" w:lineRule="auto"/>
        <w:rPr>
          <w:noProof/>
        </w:rPr>
      </w:pPr>
      <w:r w:rsidRPr="001F39CF">
        <w:rPr>
          <w:b/>
          <w:bCs/>
          <w:noProof/>
        </w:rPr>
        <w:t>Stark JM, Firestone MK</w:t>
      </w:r>
      <w:r w:rsidRPr="001F39CF">
        <w:rPr>
          <w:noProof/>
        </w:rPr>
        <w:t xml:space="preserve">. </w:t>
      </w:r>
      <w:r w:rsidRPr="001F39CF">
        <w:rPr>
          <w:b/>
          <w:bCs/>
          <w:noProof/>
        </w:rPr>
        <w:t>1995</w:t>
      </w:r>
      <w:r w:rsidRPr="001F39CF">
        <w:rPr>
          <w:noProof/>
        </w:rPr>
        <w:t xml:space="preserve">. Mechanisms for soil moisture effects on activity of nitrifying </w:t>
      </w:r>
      <w:r w:rsidRPr="001F39CF">
        <w:rPr>
          <w:noProof/>
        </w:rPr>
        <w:lastRenderedPageBreak/>
        <w:t xml:space="preserve">bacteria. </w:t>
      </w:r>
      <w:r w:rsidRPr="001F39CF">
        <w:rPr>
          <w:i/>
          <w:iCs/>
          <w:noProof/>
        </w:rPr>
        <w:t>Applied and Environmental Microbiology</w:t>
      </w:r>
      <w:r w:rsidRPr="001F39CF">
        <w:rPr>
          <w:noProof/>
        </w:rPr>
        <w:t xml:space="preserve"> </w:t>
      </w:r>
      <w:r w:rsidRPr="001F39CF">
        <w:rPr>
          <w:b/>
          <w:bCs/>
          <w:noProof/>
        </w:rPr>
        <w:t>61</w:t>
      </w:r>
      <w:r w:rsidRPr="001F39CF">
        <w:rPr>
          <w:noProof/>
        </w:rPr>
        <w:t>: 218–221.</w:t>
      </w:r>
    </w:p>
    <w:p w14:paraId="125FC79A" w14:textId="77777777" w:rsidR="001F39CF" w:rsidRPr="001F39CF" w:rsidRDefault="001F39CF" w:rsidP="001F39CF">
      <w:pPr>
        <w:widowControl w:val="0"/>
        <w:autoSpaceDE w:val="0"/>
        <w:autoSpaceDN w:val="0"/>
        <w:adjustRightInd w:val="0"/>
        <w:spacing w:line="480" w:lineRule="auto"/>
        <w:rPr>
          <w:noProof/>
        </w:rPr>
      </w:pPr>
      <w:r w:rsidRPr="001F39CF">
        <w:rPr>
          <w:b/>
          <w:bCs/>
          <w:noProof/>
        </w:rPr>
        <w:t>Stocker BD, Wang H, Smith NG, Harrison SP, Keenan TF, Sandoval D, Davis T, Prentice IC</w:t>
      </w:r>
      <w:r w:rsidRPr="001F39CF">
        <w:rPr>
          <w:noProof/>
        </w:rPr>
        <w:t xml:space="preserve">. </w:t>
      </w:r>
      <w:r w:rsidRPr="001F39CF">
        <w:rPr>
          <w:b/>
          <w:bCs/>
          <w:noProof/>
        </w:rPr>
        <w:t>2020</w:t>
      </w:r>
      <w:r w:rsidRPr="001F39CF">
        <w:rPr>
          <w:noProof/>
        </w:rPr>
        <w:t xml:space="preserve">. P-model v1.0: An optimality-based light use efficiency model for simulating ecosystem gross primary production. </w:t>
      </w:r>
      <w:r w:rsidRPr="001F39CF">
        <w:rPr>
          <w:i/>
          <w:iCs/>
          <w:noProof/>
        </w:rPr>
        <w:t>Geoscientific Model Development</w:t>
      </w:r>
      <w:r w:rsidRPr="001F39CF">
        <w:rPr>
          <w:noProof/>
        </w:rPr>
        <w:t xml:space="preserve"> </w:t>
      </w:r>
      <w:r w:rsidRPr="001F39CF">
        <w:rPr>
          <w:b/>
          <w:bCs/>
          <w:noProof/>
        </w:rPr>
        <w:t>13</w:t>
      </w:r>
      <w:r w:rsidRPr="001F39CF">
        <w:rPr>
          <w:noProof/>
        </w:rPr>
        <w:t>: 1545–1581.</w:t>
      </w:r>
    </w:p>
    <w:p w14:paraId="7F791531" w14:textId="77777777" w:rsidR="001F39CF" w:rsidRPr="001F39CF" w:rsidRDefault="001F39CF" w:rsidP="001F39CF">
      <w:pPr>
        <w:widowControl w:val="0"/>
        <w:autoSpaceDE w:val="0"/>
        <w:autoSpaceDN w:val="0"/>
        <w:adjustRightInd w:val="0"/>
        <w:spacing w:line="480" w:lineRule="auto"/>
        <w:rPr>
          <w:noProof/>
        </w:rPr>
      </w:pPr>
      <w:r w:rsidRPr="001F39CF">
        <w:rPr>
          <w:b/>
          <w:bCs/>
          <w:noProof/>
        </w:rPr>
        <w:t>Stocker BD, Zscheischler J, Keenan TF, Prentice IC, Peñuelas J, Seneviratne SI</w:t>
      </w:r>
      <w:r w:rsidRPr="001F39CF">
        <w:rPr>
          <w:noProof/>
        </w:rPr>
        <w:t xml:space="preserve">. </w:t>
      </w:r>
      <w:r w:rsidRPr="001F39CF">
        <w:rPr>
          <w:b/>
          <w:bCs/>
          <w:noProof/>
        </w:rPr>
        <w:t>2018</w:t>
      </w:r>
      <w:r w:rsidRPr="001F39CF">
        <w:rPr>
          <w:noProof/>
        </w:rPr>
        <w:t xml:space="preserve">. Quantifying soil moisture impacts on light use efficiency across biomes. </w:t>
      </w:r>
      <w:r w:rsidRPr="001F39CF">
        <w:rPr>
          <w:i/>
          <w:iCs/>
          <w:noProof/>
        </w:rPr>
        <w:t>New Phytologist</w:t>
      </w:r>
      <w:r w:rsidRPr="001F39CF">
        <w:rPr>
          <w:noProof/>
        </w:rPr>
        <w:t xml:space="preserve"> </w:t>
      </w:r>
      <w:r w:rsidRPr="001F39CF">
        <w:rPr>
          <w:b/>
          <w:bCs/>
          <w:noProof/>
        </w:rPr>
        <w:t>218</w:t>
      </w:r>
      <w:r w:rsidRPr="001F39CF">
        <w:rPr>
          <w:noProof/>
        </w:rPr>
        <w:t>: 1430–1449.</w:t>
      </w:r>
    </w:p>
    <w:p w14:paraId="632EE61F" w14:textId="77777777" w:rsidR="001F39CF" w:rsidRPr="001F39CF" w:rsidRDefault="001F39CF" w:rsidP="001F39CF">
      <w:pPr>
        <w:widowControl w:val="0"/>
        <w:autoSpaceDE w:val="0"/>
        <w:autoSpaceDN w:val="0"/>
        <w:adjustRightInd w:val="0"/>
        <w:spacing w:line="480" w:lineRule="auto"/>
        <w:rPr>
          <w:noProof/>
        </w:rPr>
      </w:pPr>
      <w:r w:rsidRPr="001F39CF">
        <w:rPr>
          <w:b/>
          <w:bCs/>
          <w:noProof/>
        </w:rPr>
        <w:t>Sulman BN, Roman DT, Yi K, Wang L, Phillips RP, Novick KA</w:t>
      </w:r>
      <w:r w:rsidRPr="001F39CF">
        <w:rPr>
          <w:noProof/>
        </w:rPr>
        <w:t xml:space="preserve">. </w:t>
      </w:r>
      <w:r w:rsidRPr="001F39CF">
        <w:rPr>
          <w:b/>
          <w:bCs/>
          <w:noProof/>
        </w:rPr>
        <w:t>2016</w:t>
      </w:r>
      <w:r w:rsidRPr="001F39CF">
        <w:rPr>
          <w:noProof/>
        </w:rPr>
        <w:t xml:space="preserve">. High atmospheric demand for water can limit forest carbon uptake and transpiration as severely as dry soil. </w:t>
      </w:r>
      <w:r w:rsidRPr="001F39CF">
        <w:rPr>
          <w:i/>
          <w:iCs/>
          <w:noProof/>
        </w:rPr>
        <w:t>Geophysical Research Letters</w:t>
      </w:r>
      <w:r w:rsidRPr="001F39CF">
        <w:rPr>
          <w:noProof/>
        </w:rPr>
        <w:t xml:space="preserve"> </w:t>
      </w:r>
      <w:r w:rsidRPr="001F39CF">
        <w:rPr>
          <w:b/>
          <w:bCs/>
          <w:noProof/>
        </w:rPr>
        <w:t>43</w:t>
      </w:r>
      <w:r w:rsidRPr="001F39CF">
        <w:rPr>
          <w:noProof/>
        </w:rPr>
        <w:t>: 9686–9695.</w:t>
      </w:r>
    </w:p>
    <w:p w14:paraId="193F0DB4" w14:textId="77777777" w:rsidR="001F39CF" w:rsidRPr="001F39CF" w:rsidRDefault="001F39CF" w:rsidP="001F39CF">
      <w:pPr>
        <w:widowControl w:val="0"/>
        <w:autoSpaceDE w:val="0"/>
        <w:autoSpaceDN w:val="0"/>
        <w:adjustRightInd w:val="0"/>
        <w:spacing w:line="480" w:lineRule="auto"/>
        <w:rPr>
          <w:noProof/>
        </w:rPr>
      </w:pPr>
      <w:r w:rsidRPr="001F39CF">
        <w:rPr>
          <w:b/>
          <w:bCs/>
          <w:noProof/>
        </w:rPr>
        <w:t>Thieurmel B, Elmarhraoui A</w:t>
      </w:r>
      <w:r w:rsidRPr="001F39CF">
        <w:rPr>
          <w:noProof/>
        </w:rPr>
        <w:t xml:space="preserve">. </w:t>
      </w:r>
      <w:r w:rsidRPr="001F39CF">
        <w:rPr>
          <w:b/>
          <w:bCs/>
          <w:noProof/>
        </w:rPr>
        <w:t>2019</w:t>
      </w:r>
      <w:r w:rsidRPr="001F39CF">
        <w:rPr>
          <w:noProof/>
        </w:rPr>
        <w:t>. suncalc: Compute sun position, sunlight phases, moon position, and lunar phase.</w:t>
      </w:r>
    </w:p>
    <w:p w14:paraId="22FD6F16" w14:textId="77777777" w:rsidR="001F39CF" w:rsidRPr="001F39CF" w:rsidRDefault="001F39CF" w:rsidP="001F39CF">
      <w:pPr>
        <w:widowControl w:val="0"/>
        <w:autoSpaceDE w:val="0"/>
        <w:autoSpaceDN w:val="0"/>
        <w:adjustRightInd w:val="0"/>
        <w:spacing w:line="480" w:lineRule="auto"/>
        <w:rPr>
          <w:noProof/>
        </w:rPr>
      </w:pPr>
      <w:r w:rsidRPr="001F39CF">
        <w:rPr>
          <w:b/>
          <w:bCs/>
          <w:noProof/>
        </w:rPr>
        <w:t>USDA NRCS</w:t>
      </w:r>
      <w:r w:rsidRPr="001F39CF">
        <w:rPr>
          <w:noProof/>
        </w:rPr>
        <w:t xml:space="preserve">. </w:t>
      </w:r>
      <w:r w:rsidRPr="001F39CF">
        <w:rPr>
          <w:b/>
          <w:bCs/>
          <w:noProof/>
        </w:rPr>
        <w:t>2022</w:t>
      </w:r>
      <w:r w:rsidRPr="001F39CF">
        <w:rPr>
          <w:noProof/>
        </w:rPr>
        <w:t xml:space="preserve">. The PLANTS Database. </w:t>
      </w:r>
      <w:r w:rsidRPr="001F39CF">
        <w:rPr>
          <w:i/>
          <w:iCs/>
          <w:noProof/>
        </w:rPr>
        <w:t>(http://plants.usda.gov, 18 November 2022). National Plant Data Team, Greensboro, NC 27401-4901 USA.</w:t>
      </w:r>
    </w:p>
    <w:p w14:paraId="6F9B5769"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Walker AP, Beckerman AP, Gu L, Kattge J, Cernusak LA, Domingues TF, Scales JC, Wohlfahrt G, Wullschleger SD, Woodward FI</w:t>
      </w:r>
      <w:r w:rsidRPr="001F39CF">
        <w:rPr>
          <w:noProof/>
        </w:rPr>
        <w:t xml:space="preserve">. </w:t>
      </w:r>
      <w:r w:rsidRPr="001F39CF">
        <w:rPr>
          <w:b/>
          <w:bCs/>
          <w:noProof/>
        </w:rPr>
        <w:t>2014</w:t>
      </w:r>
      <w:r w:rsidRPr="001F39CF">
        <w:rPr>
          <w:noProof/>
        </w:rPr>
        <w:t xml:space="preserve">. The relationship of leaf photosynthetic traits - Vcmax and Jmax - to leaf nitrogen, leaf phosphorus, and specific leaf area: a meta-analysis and modeling study. </w:t>
      </w:r>
      <w:r w:rsidRPr="001F39CF">
        <w:rPr>
          <w:i/>
          <w:iCs/>
          <w:noProof/>
        </w:rPr>
        <w:t>Ecology and Evolution</w:t>
      </w:r>
      <w:r w:rsidRPr="001F39CF">
        <w:rPr>
          <w:noProof/>
        </w:rPr>
        <w:t xml:space="preserve"> </w:t>
      </w:r>
      <w:r w:rsidRPr="001F39CF">
        <w:rPr>
          <w:b/>
          <w:bCs/>
          <w:noProof/>
        </w:rPr>
        <w:t>4</w:t>
      </w:r>
      <w:r w:rsidRPr="001F39CF">
        <w:rPr>
          <w:noProof/>
        </w:rPr>
        <w:t>: 3218–3235.</w:t>
      </w:r>
    </w:p>
    <w:p w14:paraId="35754EBB"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Walker AP, Johnson AL, Rogers A, Anderson J, Bridges RA, Fisher RA, Lu D, Ricciuto DM, Serbin SP, Ye M</w:t>
      </w:r>
      <w:r w:rsidRPr="001F39CF">
        <w:rPr>
          <w:noProof/>
        </w:rPr>
        <w:t xml:space="preserve">. </w:t>
      </w:r>
      <w:r w:rsidRPr="001F39CF">
        <w:rPr>
          <w:b/>
          <w:bCs/>
          <w:noProof/>
        </w:rPr>
        <w:t>2021</w:t>
      </w:r>
      <w:r w:rsidRPr="001F39CF">
        <w:rPr>
          <w:noProof/>
        </w:rPr>
        <w:t xml:space="preserve">. Multi‐hypothesis comparison of Farquhar and Collatz photosynthesis models reveals the unexpected influence of empirical assumptions at leaf and global scales. </w:t>
      </w:r>
      <w:r w:rsidRPr="001F39CF">
        <w:rPr>
          <w:i/>
          <w:iCs/>
          <w:noProof/>
        </w:rPr>
        <w:t>Global Change Biology</w:t>
      </w:r>
      <w:r w:rsidRPr="001F39CF">
        <w:rPr>
          <w:noProof/>
        </w:rPr>
        <w:t xml:space="preserve"> </w:t>
      </w:r>
      <w:r w:rsidRPr="001F39CF">
        <w:rPr>
          <w:b/>
          <w:bCs/>
          <w:noProof/>
        </w:rPr>
        <w:t>27</w:t>
      </w:r>
      <w:r w:rsidRPr="001F39CF">
        <w:rPr>
          <w:noProof/>
        </w:rPr>
        <w:t>: 804–822.</w:t>
      </w:r>
    </w:p>
    <w:p w14:paraId="705A31E0"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Wang J, Knops JMH, Brassil CE, Mu C</w:t>
      </w:r>
      <w:r w:rsidRPr="001F39CF">
        <w:rPr>
          <w:noProof/>
        </w:rPr>
        <w:t xml:space="preserve">. </w:t>
      </w:r>
      <w:r w:rsidRPr="001F39CF">
        <w:rPr>
          <w:b/>
          <w:bCs/>
          <w:noProof/>
        </w:rPr>
        <w:t>2017a</w:t>
      </w:r>
      <w:r w:rsidRPr="001F39CF">
        <w:rPr>
          <w:noProof/>
        </w:rPr>
        <w:t xml:space="preserve">. Increased productivity in wet years drives a </w:t>
      </w:r>
      <w:r w:rsidRPr="001F39CF">
        <w:rPr>
          <w:noProof/>
        </w:rPr>
        <w:lastRenderedPageBreak/>
        <w:t xml:space="preserve">decline in ecosystem stability with nitrogen additions in arid grasslands. </w:t>
      </w:r>
      <w:r w:rsidRPr="001F39CF">
        <w:rPr>
          <w:i/>
          <w:iCs/>
          <w:noProof/>
        </w:rPr>
        <w:t>Ecology</w:t>
      </w:r>
      <w:r w:rsidRPr="001F39CF">
        <w:rPr>
          <w:noProof/>
        </w:rPr>
        <w:t xml:space="preserve"> </w:t>
      </w:r>
      <w:r w:rsidRPr="001F39CF">
        <w:rPr>
          <w:b/>
          <w:bCs/>
          <w:noProof/>
        </w:rPr>
        <w:t>98</w:t>
      </w:r>
      <w:r w:rsidRPr="001F39CF">
        <w:rPr>
          <w:noProof/>
        </w:rPr>
        <w:t>: 1779–1786.</w:t>
      </w:r>
    </w:p>
    <w:p w14:paraId="4F384553"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Wang H, Prentice IC, Keenan TF, Davis TW, Wright IJ, Cornwell WK, Evans BJ, Peng C</w:t>
      </w:r>
      <w:r w:rsidRPr="001F39CF">
        <w:rPr>
          <w:noProof/>
        </w:rPr>
        <w:t xml:space="preserve">. </w:t>
      </w:r>
      <w:r w:rsidRPr="001F39CF">
        <w:rPr>
          <w:b/>
          <w:bCs/>
          <w:noProof/>
        </w:rPr>
        <w:t>2017b</w:t>
      </w:r>
      <w:r w:rsidRPr="001F39CF">
        <w:rPr>
          <w:noProof/>
        </w:rPr>
        <w:t xml:space="preserve">. Towards a universal model for carbon dioxide uptake by plants. </w:t>
      </w:r>
      <w:r w:rsidRPr="001F39CF">
        <w:rPr>
          <w:i/>
          <w:iCs/>
          <w:noProof/>
        </w:rPr>
        <w:t>Nature Plants</w:t>
      </w:r>
      <w:r w:rsidRPr="001F39CF">
        <w:rPr>
          <w:noProof/>
        </w:rPr>
        <w:t xml:space="preserve"> </w:t>
      </w:r>
      <w:r w:rsidRPr="001F39CF">
        <w:rPr>
          <w:b/>
          <w:bCs/>
          <w:noProof/>
        </w:rPr>
        <w:t>3</w:t>
      </w:r>
      <w:r w:rsidRPr="001F39CF">
        <w:rPr>
          <w:noProof/>
        </w:rPr>
        <w:t>: 734–741.</w:t>
      </w:r>
    </w:p>
    <w:p w14:paraId="3CC8712C" w14:textId="77777777" w:rsidR="001F39CF" w:rsidRPr="001F39CF" w:rsidRDefault="001F39CF" w:rsidP="001F39CF">
      <w:pPr>
        <w:widowControl w:val="0"/>
        <w:autoSpaceDE w:val="0"/>
        <w:autoSpaceDN w:val="0"/>
        <w:adjustRightInd w:val="0"/>
        <w:spacing w:line="480" w:lineRule="auto"/>
        <w:rPr>
          <w:noProof/>
        </w:rPr>
      </w:pPr>
      <w:r w:rsidRPr="001F39CF">
        <w:rPr>
          <w:b/>
          <w:bCs/>
          <w:noProof/>
        </w:rPr>
        <w:t>Waring EF, Perkowski EA, Smith NG</w:t>
      </w:r>
      <w:r w:rsidRPr="001F39CF">
        <w:rPr>
          <w:noProof/>
        </w:rPr>
        <w:t>. Soil nitrogen fertilization reduces relative leaf nitrogen allocation to photosynthesis.</w:t>
      </w:r>
    </w:p>
    <w:p w14:paraId="70AA6DAA"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Westerband AC, Wright IJ, Maire V, Paillassa J, Prentice IC, Atkin OK, Bloomfield KJ, Cernusak LA, Dong N, Gleason SM, </w:t>
      </w:r>
      <w:r w:rsidRPr="001F39CF">
        <w:rPr>
          <w:b/>
          <w:bCs/>
          <w:i/>
          <w:iCs/>
          <w:noProof/>
        </w:rPr>
        <w:t>et al.</w:t>
      </w:r>
      <w:r w:rsidRPr="001F39CF">
        <w:rPr>
          <w:noProof/>
        </w:rPr>
        <w:t xml:space="preserve"> </w:t>
      </w:r>
      <w:r w:rsidRPr="001F39CF">
        <w:rPr>
          <w:b/>
          <w:bCs/>
          <w:noProof/>
        </w:rPr>
        <w:t>2022</w:t>
      </w:r>
      <w:r w:rsidRPr="001F39CF">
        <w:rPr>
          <w:noProof/>
        </w:rPr>
        <w:t xml:space="preserve">. Coordination of photosynthetic traits across soil and climate gradients. </w:t>
      </w:r>
      <w:r w:rsidRPr="001F39CF">
        <w:rPr>
          <w:i/>
          <w:iCs/>
          <w:noProof/>
        </w:rPr>
        <w:t>Global Change Biology</w:t>
      </w:r>
      <w:r w:rsidRPr="001F39CF">
        <w:rPr>
          <w:noProof/>
        </w:rPr>
        <w:t>: 1–29.</w:t>
      </w:r>
    </w:p>
    <w:p w14:paraId="553DF3F0" w14:textId="77777777" w:rsidR="001F39CF" w:rsidRPr="001F39CF" w:rsidRDefault="001F39CF" w:rsidP="001F39CF">
      <w:pPr>
        <w:widowControl w:val="0"/>
        <w:autoSpaceDE w:val="0"/>
        <w:autoSpaceDN w:val="0"/>
        <w:adjustRightInd w:val="0"/>
        <w:spacing w:line="480" w:lineRule="auto"/>
        <w:rPr>
          <w:noProof/>
        </w:rPr>
      </w:pPr>
      <w:r w:rsidRPr="001F39CF">
        <w:rPr>
          <w:b/>
          <w:bCs/>
          <w:noProof/>
        </w:rPr>
        <w:t>Wieder WR, Cleveland CC, Smith WK, Todd-Brown K</w:t>
      </w:r>
      <w:r w:rsidRPr="001F39CF">
        <w:rPr>
          <w:noProof/>
        </w:rPr>
        <w:t xml:space="preserve">. </w:t>
      </w:r>
      <w:r w:rsidRPr="001F39CF">
        <w:rPr>
          <w:b/>
          <w:bCs/>
          <w:noProof/>
        </w:rPr>
        <w:t>2015</w:t>
      </w:r>
      <w:r w:rsidRPr="001F39CF">
        <w:rPr>
          <w:noProof/>
        </w:rPr>
        <w:t xml:space="preserve">. Future productivity and carbon storage limited by terrestrial nutrient availability. </w:t>
      </w:r>
      <w:r w:rsidRPr="001F39CF">
        <w:rPr>
          <w:i/>
          <w:iCs/>
          <w:noProof/>
        </w:rPr>
        <w:t>Nature Geoscience</w:t>
      </w:r>
      <w:r w:rsidRPr="001F39CF">
        <w:rPr>
          <w:noProof/>
        </w:rPr>
        <w:t xml:space="preserve"> </w:t>
      </w:r>
      <w:r w:rsidRPr="001F39CF">
        <w:rPr>
          <w:b/>
          <w:bCs/>
          <w:noProof/>
        </w:rPr>
        <w:t>8</w:t>
      </w:r>
      <w:r w:rsidRPr="001F39CF">
        <w:rPr>
          <w:noProof/>
        </w:rPr>
        <w:t>: 441–444.</w:t>
      </w:r>
    </w:p>
    <w:p w14:paraId="44C42EA8" w14:textId="77777777" w:rsidR="001F39CF" w:rsidRPr="001F39CF" w:rsidRDefault="001F39CF" w:rsidP="001F39CF">
      <w:pPr>
        <w:widowControl w:val="0"/>
        <w:autoSpaceDE w:val="0"/>
        <w:autoSpaceDN w:val="0"/>
        <w:adjustRightInd w:val="0"/>
        <w:spacing w:line="480" w:lineRule="auto"/>
        <w:rPr>
          <w:noProof/>
        </w:rPr>
      </w:pPr>
      <w:r w:rsidRPr="001F39CF">
        <w:rPr>
          <w:b/>
          <w:bCs/>
          <w:noProof/>
        </w:rPr>
        <w:t>Wright IJ, Reich PB, Westoby M</w:t>
      </w:r>
      <w:r w:rsidRPr="001F39CF">
        <w:rPr>
          <w:noProof/>
        </w:rPr>
        <w:t xml:space="preserve">. </w:t>
      </w:r>
      <w:r w:rsidRPr="001F39CF">
        <w:rPr>
          <w:b/>
          <w:bCs/>
          <w:noProof/>
        </w:rPr>
        <w:t>2003</w:t>
      </w:r>
      <w:r w:rsidRPr="001F39CF">
        <w:rPr>
          <w:noProof/>
        </w:rPr>
        <w:t xml:space="preserve">. Least-cost input mixtures of water and nitrogen for photosynthesis. </w:t>
      </w:r>
      <w:r w:rsidRPr="001F39CF">
        <w:rPr>
          <w:i/>
          <w:iCs/>
          <w:noProof/>
        </w:rPr>
        <w:t>The American Naturalist</w:t>
      </w:r>
      <w:r w:rsidRPr="001F39CF">
        <w:rPr>
          <w:noProof/>
        </w:rPr>
        <w:t xml:space="preserve"> </w:t>
      </w:r>
      <w:r w:rsidRPr="001F39CF">
        <w:rPr>
          <w:b/>
          <w:bCs/>
          <w:noProof/>
        </w:rPr>
        <w:t>161</w:t>
      </w:r>
      <w:r w:rsidRPr="001F39CF">
        <w:rPr>
          <w:noProof/>
        </w:rPr>
        <w:t>: 98–111.</w:t>
      </w:r>
    </w:p>
    <w:p w14:paraId="353EAF29" w14:textId="77777777" w:rsidR="001F39CF" w:rsidRPr="001F39CF" w:rsidRDefault="001F39CF" w:rsidP="001F39CF">
      <w:pPr>
        <w:widowControl w:val="0"/>
        <w:autoSpaceDE w:val="0"/>
        <w:autoSpaceDN w:val="0"/>
        <w:adjustRightInd w:val="0"/>
        <w:spacing w:line="480" w:lineRule="auto"/>
        <w:rPr>
          <w:noProof/>
        </w:rPr>
      </w:pPr>
      <w:r w:rsidRPr="001F39CF">
        <w:rPr>
          <w:b/>
          <w:bCs/>
          <w:noProof/>
        </w:rPr>
        <w:t xml:space="preserve">Wright IJ, Reich PB, Westoby M, Ackerly DD, Baruch Z, Bongers F, Cavender-Bares J, Chapin T, Cornelissen JHC, Diemer M, </w:t>
      </w:r>
      <w:r w:rsidRPr="001F39CF">
        <w:rPr>
          <w:b/>
          <w:bCs/>
          <w:i/>
          <w:iCs/>
          <w:noProof/>
        </w:rPr>
        <w:t>et al.</w:t>
      </w:r>
      <w:r w:rsidRPr="001F39CF">
        <w:rPr>
          <w:noProof/>
        </w:rPr>
        <w:t xml:space="preserve"> </w:t>
      </w:r>
      <w:r w:rsidRPr="001F39CF">
        <w:rPr>
          <w:b/>
          <w:bCs/>
          <w:noProof/>
        </w:rPr>
        <w:t>2004</w:t>
      </w:r>
      <w:r w:rsidRPr="001F39CF">
        <w:rPr>
          <w:noProof/>
        </w:rPr>
        <w:t xml:space="preserve">. The worldwide leaf economics spectrum. </w:t>
      </w:r>
      <w:r w:rsidRPr="001F39CF">
        <w:rPr>
          <w:i/>
          <w:iCs/>
          <w:noProof/>
        </w:rPr>
        <w:t>Nature</w:t>
      </w:r>
      <w:r w:rsidRPr="001F39CF">
        <w:rPr>
          <w:noProof/>
        </w:rPr>
        <w:t xml:space="preserve"> </w:t>
      </w:r>
      <w:r w:rsidRPr="001F39CF">
        <w:rPr>
          <w:b/>
          <w:bCs/>
          <w:noProof/>
        </w:rPr>
        <w:t>428</w:t>
      </w:r>
      <w:r w:rsidRPr="001F39CF">
        <w:rPr>
          <w:noProof/>
        </w:rPr>
        <w:t>: 821–827.</w:t>
      </w:r>
    </w:p>
    <w:p w14:paraId="40D2805A" w14:textId="77777777" w:rsidR="001F39CF" w:rsidRPr="001F39CF" w:rsidRDefault="001F39CF" w:rsidP="001F39CF">
      <w:pPr>
        <w:widowControl w:val="0"/>
        <w:autoSpaceDE w:val="0"/>
        <w:autoSpaceDN w:val="0"/>
        <w:adjustRightInd w:val="0"/>
        <w:spacing w:line="480" w:lineRule="auto"/>
        <w:rPr>
          <w:noProof/>
        </w:rPr>
      </w:pPr>
      <w:r w:rsidRPr="001F39CF">
        <w:rPr>
          <w:b/>
          <w:bCs/>
          <w:noProof/>
        </w:rPr>
        <w:t>Yahdjian L, Gherardi LA, Sala OE</w:t>
      </w:r>
      <w:r w:rsidRPr="001F39CF">
        <w:rPr>
          <w:noProof/>
        </w:rPr>
        <w:t xml:space="preserve">. </w:t>
      </w:r>
      <w:r w:rsidRPr="001F39CF">
        <w:rPr>
          <w:b/>
          <w:bCs/>
          <w:noProof/>
        </w:rPr>
        <w:t>2011</w:t>
      </w:r>
      <w:r w:rsidRPr="001F39CF">
        <w:rPr>
          <w:noProof/>
        </w:rPr>
        <w:t xml:space="preserve">. Nitrogen limitation in arid-subhumid ecosystems: A meta-analysis of fertilization studies. </w:t>
      </w:r>
      <w:r w:rsidRPr="001F39CF">
        <w:rPr>
          <w:i/>
          <w:iCs/>
          <w:noProof/>
        </w:rPr>
        <w:t>Journal of Arid Environments</w:t>
      </w:r>
      <w:r w:rsidRPr="001F39CF">
        <w:rPr>
          <w:noProof/>
        </w:rPr>
        <w:t xml:space="preserve"> </w:t>
      </w:r>
      <w:r w:rsidRPr="001F39CF">
        <w:rPr>
          <w:b/>
          <w:bCs/>
          <w:noProof/>
        </w:rPr>
        <w:t>75</w:t>
      </w:r>
      <w:r w:rsidRPr="001F39CF">
        <w:rPr>
          <w:noProof/>
        </w:rPr>
        <w:t>: 675–680.</w:t>
      </w:r>
    </w:p>
    <w:p w14:paraId="6692C8F8" w14:textId="77777777" w:rsidR="001F39CF" w:rsidRPr="001F39CF" w:rsidRDefault="001F39CF" w:rsidP="001F39CF">
      <w:pPr>
        <w:widowControl w:val="0"/>
        <w:autoSpaceDE w:val="0"/>
        <w:autoSpaceDN w:val="0"/>
        <w:adjustRightInd w:val="0"/>
        <w:spacing w:line="480" w:lineRule="auto"/>
        <w:rPr>
          <w:noProof/>
        </w:rPr>
      </w:pPr>
      <w:r w:rsidRPr="001F39CF">
        <w:rPr>
          <w:b/>
          <w:bCs/>
          <w:noProof/>
        </w:rPr>
        <w:t>Ziehn T, Kattge J, Knorr W, Scholze M</w:t>
      </w:r>
      <w:r w:rsidRPr="001F39CF">
        <w:rPr>
          <w:noProof/>
        </w:rPr>
        <w:t xml:space="preserve">. </w:t>
      </w:r>
      <w:r w:rsidRPr="001F39CF">
        <w:rPr>
          <w:b/>
          <w:bCs/>
          <w:noProof/>
        </w:rPr>
        <w:t>2011</w:t>
      </w:r>
      <w:r w:rsidRPr="001F39CF">
        <w:rPr>
          <w:noProof/>
        </w:rPr>
        <w:t xml:space="preserve">. Improving the predictability of global CO2 assimilation rates under climate change. </w:t>
      </w:r>
      <w:r w:rsidRPr="001F39CF">
        <w:rPr>
          <w:i/>
          <w:iCs/>
          <w:noProof/>
        </w:rPr>
        <w:t>Geophysical Research Letters</w:t>
      </w:r>
      <w:r w:rsidRPr="001F39CF">
        <w:rPr>
          <w:noProof/>
        </w:rPr>
        <w:t xml:space="preserve"> </w:t>
      </w:r>
      <w:r w:rsidRPr="001F39CF">
        <w:rPr>
          <w:b/>
          <w:bCs/>
          <w:noProof/>
        </w:rPr>
        <w:t>38</w:t>
      </w:r>
      <w:r w:rsidRPr="001F39CF">
        <w:rPr>
          <w:noProof/>
        </w:rPr>
        <w:t>: L10404.</w:t>
      </w:r>
    </w:p>
    <w:p w14:paraId="58BCB247" w14:textId="2834CEDA" w:rsidR="00AA3362" w:rsidRPr="00AA3362" w:rsidRDefault="00AA3362" w:rsidP="001F39C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Perkowski, Evan A" w:date="2023-01-03T15:08:00Z" w:initials="PEA">
    <w:p w14:paraId="1EE23D46" w14:textId="77777777" w:rsidR="00826AF7" w:rsidRDefault="00826AF7">
      <w:pPr>
        <w:pStyle w:val="CommentText"/>
      </w:pPr>
      <w:r>
        <w:rPr>
          <w:rStyle w:val="CommentReference"/>
        </w:rPr>
        <w:annotationRef/>
      </w:r>
      <w:r>
        <w:t xml:space="preserve">I’ve been thinking on this, and I do think this might jive a bit better at an ecology-focused journal. It’d be difficult to throw a relevant global change context on a study done across a longitudinal transect in Texas. </w:t>
      </w:r>
    </w:p>
    <w:p w14:paraId="156A5A12" w14:textId="77777777" w:rsidR="00826AF7" w:rsidRDefault="00826AF7">
      <w:pPr>
        <w:pStyle w:val="CommentText"/>
      </w:pPr>
    </w:p>
    <w:p w14:paraId="117E9997" w14:textId="7044AB3E" w:rsidR="00826AF7" w:rsidRPr="00826AF7" w:rsidRDefault="00826AF7">
      <w:pPr>
        <w:pStyle w:val="CommentText"/>
      </w:pPr>
      <w:r>
        <w:t xml:space="preserve">Perhaps </w:t>
      </w:r>
      <w:r>
        <w:rPr>
          <w:i/>
          <w:iCs/>
        </w:rPr>
        <w:t>Ecology</w:t>
      </w:r>
      <w:r>
        <w:t xml:space="preserve"> is a good first bet, since the data paper could be published alongside?</w:t>
      </w:r>
    </w:p>
  </w:comment>
  <w:comment w:id="5" w:author="Nick Smith" w:date="2022-12-30T13:33:00Z" w:initials="NGS">
    <w:p w14:paraId="4EB8FF31" w14:textId="4B3C83A1" w:rsidR="00DF37F5" w:rsidRDefault="00DF37F5">
      <w:pPr>
        <w:pStyle w:val="CommentText"/>
      </w:pPr>
      <w:r>
        <w:rPr>
          <w:rStyle w:val="CommentReference"/>
        </w:rPr>
        <w:annotationRef/>
      </w:r>
      <w:r>
        <w:t>I would flip this to be in the active tense: “XXX drives XXX across XXX”</w:t>
      </w:r>
    </w:p>
  </w:comment>
  <w:comment w:id="6" w:author="Perkowski, Evan A [2]" w:date="2023-01-02T23:10:00Z" w:initials="EP">
    <w:p w14:paraId="04325E86" w14:textId="14792A92" w:rsidR="00780F85" w:rsidRDefault="00780F85">
      <w:pPr>
        <w:pStyle w:val="CommentText"/>
      </w:pPr>
      <w:r>
        <w:rPr>
          <w:rStyle w:val="CommentReference"/>
        </w:rPr>
        <w:annotationRef/>
      </w:r>
      <w:r>
        <w:t>Shifted around!</w:t>
      </w:r>
    </w:p>
  </w:comment>
  <w:comment w:id="9" w:author="Nick Smith" w:date="2022-12-30T13:33:00Z" w:initials="NGS">
    <w:p w14:paraId="0F6F0968" w14:textId="22F09C86" w:rsidR="00DF37F5" w:rsidRDefault="00DF37F5">
      <w:pPr>
        <w:pStyle w:val="CommentText"/>
      </w:pPr>
      <w:r>
        <w:rPr>
          <w:rStyle w:val="CommentReference"/>
        </w:rPr>
        <w:annotationRef/>
      </w:r>
      <w:r>
        <w:t xml:space="preserve">Could this be rephrased to “relative cost of resource use for photosynthesis”? We don’t really know the individual </w:t>
      </w:r>
      <w:proofErr w:type="gramStart"/>
      <w:r>
        <w:t>costs</w:t>
      </w:r>
      <w:proofErr w:type="gramEnd"/>
      <w:r>
        <w:t xml:space="preserve"> right?</w:t>
      </w:r>
    </w:p>
  </w:comment>
  <w:comment w:id="11" w:author="Nick Smith" w:date="2022-12-30T13:35:00Z" w:initials="NGS">
    <w:p w14:paraId="34341C0E" w14:textId="46FA3AAF" w:rsidR="00DF37F5" w:rsidRDefault="00DF37F5">
      <w:pPr>
        <w:pStyle w:val="CommentText"/>
      </w:pPr>
      <w:r>
        <w:rPr>
          <w:rStyle w:val="CommentReference"/>
        </w:rPr>
        <w:annotationRef/>
      </w:r>
      <w:r>
        <w:t>I would probably try to avoid putting this in the running title given that it won’t be super familiar for most people</w:t>
      </w:r>
    </w:p>
  </w:comment>
  <w:comment w:id="12" w:author="Perkowski, Evan A [2]" w:date="2023-01-02T23:10:00Z" w:initials="EP">
    <w:p w14:paraId="4714D09C" w14:textId="070DCAE8" w:rsidR="00780F85" w:rsidRDefault="00780F85">
      <w:pPr>
        <w:pStyle w:val="CommentText"/>
      </w:pPr>
      <w:r>
        <w:rPr>
          <w:rStyle w:val="CommentReference"/>
        </w:rPr>
        <w:annotationRef/>
      </w:r>
      <w:r>
        <w:t>Attempted to modify here!</w:t>
      </w:r>
    </w:p>
  </w:comment>
  <w:comment w:id="15" w:author="Nick Smith" w:date="2022-12-30T13:38:00Z" w:initials="NGS">
    <w:p w14:paraId="16B599AF" w14:textId="40BF1531" w:rsidR="00DF37F5" w:rsidRDefault="00DF37F5">
      <w:pPr>
        <w:pStyle w:val="CommentText"/>
      </w:pPr>
      <w:r>
        <w:rPr>
          <w:rStyle w:val="CommentReference"/>
        </w:rPr>
        <w:annotationRef/>
      </w:r>
      <w:r>
        <w:t>I’m not clear on what this clause is adding beyond what is stated before the comma. I think you could delete it. Also, why opposite?</w:t>
      </w:r>
    </w:p>
  </w:comment>
  <w:comment w:id="24" w:author="Nick Smith" w:date="2022-12-30T13:59:00Z" w:initials="NGS">
    <w:p w14:paraId="1A9924D4" w14:textId="035BCB95" w:rsidR="00DF37F5" w:rsidRDefault="00DF37F5">
      <w:pPr>
        <w:pStyle w:val="CommentText"/>
      </w:pPr>
      <w:r>
        <w:rPr>
          <w:rStyle w:val="CommentReference"/>
        </w:rPr>
        <w:annotationRef/>
      </w:r>
      <w:r>
        <w:t>Rewording suggestion based on my understanding that B is only influenced by soil resource costs, but that climate supplies additional modifiers to leaf N and gs</w:t>
      </w:r>
    </w:p>
  </w:comment>
  <w:comment w:id="27" w:author="Nick Smith" w:date="2022-12-30T14:03:00Z" w:initials="NGS">
    <w:p w14:paraId="6741E4F5" w14:textId="4EE8218A" w:rsidR="00DF37F5" w:rsidRDefault="00DF37F5">
      <w:pPr>
        <w:pStyle w:val="CommentText"/>
      </w:pPr>
      <w:r>
        <w:rPr>
          <w:rStyle w:val="CommentReference"/>
        </w:rPr>
        <w:annotationRef/>
      </w:r>
      <w:r>
        <w:t>Do C4s really have higher Narea? It looks like the opposite to me in the Sage and Pearcy article</w:t>
      </w:r>
    </w:p>
  </w:comment>
  <w:comment w:id="28" w:author="Perkowski, Evan A" w:date="2023-01-03T15:31:00Z" w:initials="PEA">
    <w:p w14:paraId="7164E8CF" w14:textId="6E62942F" w:rsidR="00043993" w:rsidRDefault="00043993">
      <w:pPr>
        <w:pStyle w:val="CommentText"/>
      </w:pPr>
      <w:r>
        <w:rPr>
          <w:rStyle w:val="CommentReference"/>
        </w:rPr>
        <w:annotationRef/>
      </w:r>
      <w:r>
        <w:t>Shifted this around!</w:t>
      </w:r>
    </w:p>
  </w:comment>
  <w:comment w:id="30" w:author="Nick Smith" w:date="2022-12-30T15:34:00Z" w:initials="NGS">
    <w:p w14:paraId="2CE96404" w14:textId="45733DDF" w:rsidR="00DF37F5" w:rsidRDefault="00DF37F5">
      <w:pPr>
        <w:pStyle w:val="CommentText"/>
      </w:pPr>
      <w:r>
        <w:rPr>
          <w:rStyle w:val="CommentReference"/>
        </w:rPr>
        <w:annotationRef/>
      </w:r>
      <w:r>
        <w:t>Interesting, but why?</w:t>
      </w:r>
    </w:p>
  </w:comment>
  <w:comment w:id="35"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36"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61" w:author="Nick Smith" w:date="2022-12-30T14:43:00Z" w:initials="NGS">
    <w:p w14:paraId="418F161B" w14:textId="69469039" w:rsidR="00DF37F5" w:rsidRDefault="00DF37F5">
      <w:pPr>
        <w:pStyle w:val="CommentText"/>
      </w:pPr>
      <w:r>
        <w:rPr>
          <w:rStyle w:val="CommentReference"/>
        </w:rPr>
        <w:annotationRef/>
      </w:r>
      <w:r>
        <w:t>Define?</w:t>
      </w:r>
    </w:p>
  </w:comment>
  <w:comment w:id="69"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70"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71" w:author="Perkowski, Evan A" w:date="2023-01-04T12:05:00Z" w:initials="PEA">
    <w:p w14:paraId="055E33C9" w14:textId="4E37CE0A"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 More closely follow ranges reported in Lavergne et al. (2020) and datasets used to parameterize in </w:t>
      </w:r>
      <w:proofErr w:type="spellStart"/>
      <w:r w:rsidR="00A703BA">
        <w:t>Pmodel</w:t>
      </w:r>
      <w:proofErr w:type="spellEnd"/>
      <w:r w:rsidR="00A703BA">
        <w:t>)</w:t>
      </w:r>
      <w:r>
        <w:t xml:space="preserve"> </w:t>
      </w:r>
    </w:p>
  </w:comment>
  <w:comment w:id="100" w:author="Nick Smith" w:date="2022-12-30T14:46:00Z" w:initials="NGS">
    <w:p w14:paraId="55F02860" w14:textId="5190B2B0" w:rsidR="00DF37F5" w:rsidRDefault="00DF37F5">
      <w:pPr>
        <w:pStyle w:val="CommentText"/>
      </w:pPr>
      <w:r>
        <w:rPr>
          <w:rStyle w:val="CommentReference"/>
        </w:rPr>
        <w:annotationRef/>
      </w:r>
      <w:r>
        <w:t>Maybe change to something other than circles to avoid confusion with open circles. Could use up triangles for 2020, down triangles for 2021, and the symbol with them overlayed for 2020/2021</w:t>
      </w:r>
    </w:p>
  </w:comment>
  <w:comment w:id="108" w:author="Perkowski, Evan A" w:date="2023-01-04T17:41:00Z" w:initials="PEA">
    <w:p w14:paraId="1DD90EA6" w14:textId="0BF7ACB0" w:rsidR="008B7E7F" w:rsidRDefault="008B7E7F">
      <w:pPr>
        <w:pStyle w:val="CommentText"/>
      </w:pPr>
      <w:r>
        <w:rPr>
          <w:rStyle w:val="CommentReference"/>
        </w:rPr>
        <w:annotationRef/>
      </w:r>
      <w:r>
        <w:t>I’ve removed the tests of directed separation here, as almost all of the independence claims were derived from an autocorrelation between chi and beta. I have the code for this if any reviewer has any issue over the model fit, but am opting for brevity in an already long manuscript</w:t>
      </w:r>
    </w:p>
  </w:comment>
  <w:comment w:id="114" w:author="Nick Smith" w:date="2022-12-30T14:56:00Z" w:initials="NGS">
    <w:p w14:paraId="0D529359" w14:textId="7238A590" w:rsidR="00DF37F5" w:rsidRDefault="00DF37F5">
      <w:pPr>
        <w:pStyle w:val="CommentText"/>
      </w:pPr>
      <w:r>
        <w:rPr>
          <w:rStyle w:val="CommentReference"/>
        </w:rPr>
        <w:annotationRef/>
      </w:r>
      <w:r>
        <w:t xml:space="preserve">This was the one determined </w:t>
      </w:r>
      <w:proofErr w:type="gramStart"/>
      <w:r>
        <w:t>above?</w:t>
      </w:r>
      <w:proofErr w:type="gramEnd"/>
      <w:r>
        <w:t xml:space="preserve"> If so, it might be best to be general here and just add a statement about how the timescales were determined at the end</w:t>
      </w:r>
    </w:p>
  </w:comment>
  <w:comment w:id="115" w:author="Perkowski, Evan A" w:date="2023-01-03T16:55:00Z" w:initials="PEA">
    <w:p w14:paraId="78AEB273" w14:textId="32F911C1" w:rsidR="00B23C7F" w:rsidRDefault="00B23C7F">
      <w:pPr>
        <w:pStyle w:val="CommentText"/>
      </w:pPr>
      <w:r>
        <w:rPr>
          <w:rStyle w:val="CommentReference"/>
        </w:rPr>
        <w:annotationRef/>
      </w:r>
      <w:r>
        <w:t>Done!</w:t>
      </w:r>
    </w:p>
  </w:comment>
  <w:comment w:id="158"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328"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329" w:author="Perkowski, Evan A" w:date="2023-01-03T16:37:00Z" w:initials="PEA">
    <w:p w14:paraId="08340A96" w14:textId="29068863" w:rsidR="00672B36" w:rsidRDefault="00672B36">
      <w:pPr>
        <w:pStyle w:val="CommentText"/>
      </w:pPr>
      <w:r>
        <w:rPr>
          <w:rStyle w:val="CommentReference"/>
        </w:rPr>
        <w:annotationRef/>
      </w:r>
      <w:r>
        <w:t>Fixed to suggest that Marea is a product of chi instead of Marea</w:t>
      </w:r>
    </w:p>
  </w:comment>
  <w:comment w:id="363"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364" w:author="Perkowski, Evan A" w:date="2023-01-04T15:27:00Z" w:initials="PEA">
    <w:p w14:paraId="70737187" w14:textId="4009EB7A" w:rsidR="009A3DE3" w:rsidRDefault="009A3DE3">
      <w:pPr>
        <w:pStyle w:val="CommentText"/>
      </w:pPr>
      <w:r>
        <w:rPr>
          <w:rStyle w:val="CommentReference"/>
        </w:rPr>
        <w:annotationRef/>
      </w:r>
      <w:r>
        <w:t xml:space="preserve">Done! And reformatted to indicate soil vs. climate related (through </w:t>
      </w:r>
      <w:proofErr w:type="gramStart"/>
      <w:r>
        <w:t>Ci:Ca</w:t>
      </w:r>
      <w:proofErr w:type="gramEnd"/>
      <w:r>
        <w:t>) drivers of leaf N</w:t>
      </w:r>
    </w:p>
  </w:comment>
  <w:comment w:id="365"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393"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394" w:author="Nick Smith" w:date="2022-12-30T15:22:00Z" w:initials="NGS">
    <w:p w14:paraId="15A3BA0F" w14:textId="41CA87D5" w:rsidR="00DF37F5" w:rsidRDefault="00DF37F5">
      <w:pPr>
        <w:pStyle w:val="CommentText"/>
      </w:pPr>
      <w:r>
        <w:rPr>
          <w:rStyle w:val="CommentReference"/>
        </w:rPr>
        <w:annotationRef/>
      </w:r>
      <w:r>
        <w:t>I think this should scale with the coefficient</w:t>
      </w:r>
    </w:p>
  </w:comment>
  <w:comment w:id="395" w:author="Perkowski, Evan A" w:date="2022-12-23T13:46:00Z" w:initials="PEA">
    <w:p w14:paraId="5E077798" w14:textId="6209456F" w:rsidR="00DF37F5" w:rsidRDefault="00DF37F5">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 w:id="396" w:author="Nick Smith" w:date="2022-12-30T15:25:00Z" w:initials="NGS">
    <w:p w14:paraId="13DCEA9F" w14:textId="2852C89A" w:rsidR="00DF37F5" w:rsidRDefault="00DF37F5">
      <w:pPr>
        <w:pStyle w:val="CommentText"/>
      </w:pPr>
      <w:r>
        <w:rPr>
          <w:rStyle w:val="CommentReference"/>
        </w:rPr>
        <w:annotationRef/>
      </w:r>
      <w:r>
        <w:t>Chi? I would just make sure to be consistent throughout</w:t>
      </w:r>
    </w:p>
  </w:comment>
  <w:comment w:id="397"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398" w:author="Nick Smith" w:date="2022-12-30T15:27:00Z" w:initials="NGS">
    <w:p w14:paraId="5F36F323" w14:textId="78633EED" w:rsidR="00DF37F5" w:rsidRDefault="00DF37F5">
      <w:pPr>
        <w:pStyle w:val="CommentText"/>
      </w:pPr>
      <w:r>
        <w:rPr>
          <w:rStyle w:val="CommentReference"/>
        </w:rPr>
        <w:annotationRef/>
      </w:r>
      <w:r>
        <w:t>I don’t think we should expect T and VPD to influence B and these are not in the SEM anyways</w:t>
      </w:r>
    </w:p>
  </w:comment>
  <w:comment w:id="399"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400" w:author="Nick Smith" w:date="2022-12-30T15:43:00Z" w:initials="NGS">
    <w:p w14:paraId="27A4AE2B" w14:textId="1B8C182C" w:rsidR="00DF37F5" w:rsidRDefault="00DF37F5">
      <w:pPr>
        <w:pStyle w:val="CommentText"/>
      </w:pPr>
      <w:r>
        <w:rPr>
          <w:rStyle w:val="CommentReference"/>
        </w:rPr>
        <w:annotationRef/>
      </w:r>
      <w:r>
        <w:t>But what does this mean for the leaf traits?</w:t>
      </w:r>
    </w:p>
  </w:comment>
  <w:comment w:id="401" w:author="Nick Smith" w:date="2022-12-30T15:44:00Z" w:initials="NGS">
    <w:p w14:paraId="746EF3C4" w14:textId="58E27B90" w:rsidR="00DF37F5" w:rsidRDefault="00DF37F5">
      <w:pPr>
        <w:pStyle w:val="CommentText"/>
      </w:pPr>
      <w:r>
        <w:rPr>
          <w:rStyle w:val="CommentReference"/>
        </w:rPr>
        <w:annotationRef/>
      </w:r>
      <w:r>
        <w:t>But the SEM refutes this right? I would just lead with that and say that the general null effect was the consequence of counterbalancing effects</w:t>
      </w:r>
    </w:p>
  </w:comment>
  <w:comment w:id="402" w:author="Nick Smith" w:date="2022-12-30T15:45:00Z" w:initials="NGS">
    <w:p w14:paraId="6055224F" w14:textId="2AC0AC65" w:rsidR="00DF37F5" w:rsidRDefault="00DF37F5">
      <w:pPr>
        <w:pStyle w:val="CommentText"/>
      </w:pPr>
      <w:r>
        <w:rPr>
          <w:rStyle w:val="CommentReference"/>
        </w:rPr>
        <w:annotationRef/>
      </w:r>
      <w:r>
        <w:t>Backwards I think</w:t>
      </w:r>
    </w:p>
  </w:comment>
  <w:comment w:id="404" w:author="Nick Smith" w:date="2022-12-30T15:47:00Z" w:initials="NGS">
    <w:p w14:paraId="33DEDD3F" w14:textId="5C4822BB" w:rsidR="00D857C9" w:rsidRDefault="00D857C9">
      <w:pPr>
        <w:pStyle w:val="CommentText"/>
      </w:pPr>
      <w:r>
        <w:rPr>
          <w:rStyle w:val="CommentReference"/>
        </w:rPr>
        <w:annotationRef/>
      </w:r>
      <w:proofErr w:type="gramStart"/>
      <w:r>
        <w:t>Again</w:t>
      </w:r>
      <w:proofErr w:type="gramEnd"/>
      <w:r>
        <w:t xml:space="preserve"> backwards I think</w:t>
      </w:r>
    </w:p>
  </w:comment>
  <w:comment w:id="405" w:author="Perkowski, Evan A" w:date="2022-12-30T17:30:00Z" w:initials="PEA">
    <w:p w14:paraId="1B7876C5" w14:textId="6B86ED5A" w:rsidR="00BE3C65" w:rsidRDefault="00BE3C65">
      <w:pPr>
        <w:pStyle w:val="CommentText"/>
      </w:pPr>
      <w:r>
        <w:rPr>
          <w:rStyle w:val="CommentReference"/>
        </w:rPr>
        <w:annotationRef/>
      </w:r>
      <w:r>
        <w:t>but not through beta- chi is downstream of beta</w:t>
      </w:r>
    </w:p>
  </w:comment>
  <w:comment w:id="406" w:author="Nick Smith" w:date="2022-12-30T15:49:00Z" w:initials="NGS">
    <w:p w14:paraId="22418E59" w14:textId="225E9E2B" w:rsidR="00BE32FF" w:rsidRDefault="00BE32FF">
      <w:pPr>
        <w:pStyle w:val="CommentText"/>
      </w:pPr>
      <w:r>
        <w:rPr>
          <w:rStyle w:val="CommentReference"/>
        </w:rPr>
        <w:annotationRef/>
      </w:r>
      <w:r>
        <w:t>I didn’t catch this earlier, but this is odd</w:t>
      </w:r>
    </w:p>
  </w:comment>
  <w:comment w:id="407" w:author="Nick Smith" w:date="2022-12-30T15:50:00Z" w:initials="NGS">
    <w:p w14:paraId="1BCB4F43" w14:textId="27CA0E13" w:rsidR="00BE32FF" w:rsidRDefault="00BE32FF">
      <w:pPr>
        <w:pStyle w:val="CommentText"/>
      </w:pPr>
      <w:r>
        <w:rPr>
          <w:rStyle w:val="CommentReference"/>
        </w:rPr>
        <w:annotationRef/>
      </w:r>
      <w:r>
        <w:t>I think this is backwards</w:t>
      </w:r>
    </w:p>
  </w:comment>
  <w:comment w:id="408" w:author="Nick Smith" w:date="2022-12-30T15:51:00Z" w:initials="NGS">
    <w:p w14:paraId="703AD99C" w14:textId="2DBC291F" w:rsidR="006A428A" w:rsidRDefault="006A428A">
      <w:pPr>
        <w:pStyle w:val="CommentText"/>
      </w:pPr>
      <w:r>
        <w:rPr>
          <w:rStyle w:val="CommentReference"/>
        </w:rPr>
        <w:annotationRef/>
      </w:r>
      <w:r>
        <w:t>Yes, but cause/effect are backwards I think</w:t>
      </w:r>
    </w:p>
  </w:comment>
  <w:comment w:id="409"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117E9997" w15:paraIdParent="1BA00827" w15:done="0"/>
  <w15:commentEx w15:paraId="4EB8FF31" w15:done="0"/>
  <w15:commentEx w15:paraId="04325E86" w15:paraIdParent="4EB8FF31" w15:done="0"/>
  <w15:commentEx w15:paraId="0F6F0968" w15:done="0"/>
  <w15:commentEx w15:paraId="34341C0E" w15:done="0"/>
  <w15:commentEx w15:paraId="4714D09C" w15:paraIdParent="34341C0E" w15:done="0"/>
  <w15:commentEx w15:paraId="16B599AF" w15:done="0"/>
  <w15:commentEx w15:paraId="1A9924D4" w15:done="0"/>
  <w15:commentEx w15:paraId="6741E4F5" w15:done="0"/>
  <w15:commentEx w15:paraId="7164E8CF" w15:paraIdParent="6741E4F5" w15:done="0"/>
  <w15:commentEx w15:paraId="2CE96404" w15:done="0"/>
  <w15:commentEx w15:paraId="7FA9B2EA" w15:done="0"/>
  <w15:commentEx w15:paraId="1C14FA70" w15:paraIdParent="7FA9B2EA" w15:done="0"/>
  <w15:commentEx w15:paraId="418F161B" w15:done="0"/>
  <w15:commentEx w15:paraId="5B66515C" w15:done="0"/>
  <w15:commentEx w15:paraId="5134DEEC" w15:paraIdParent="5B66515C" w15:done="0"/>
  <w15:commentEx w15:paraId="055E33C9" w15:paraIdParent="5B66515C" w15:done="0"/>
  <w15:commentEx w15:paraId="55F02860" w15:done="0"/>
  <w15:commentEx w15:paraId="1DD90EA6" w15:done="0"/>
  <w15:commentEx w15:paraId="0D529359" w15:done="1"/>
  <w15:commentEx w15:paraId="78AEB273" w15:paraIdParent="0D529359" w15:done="1"/>
  <w15:commentEx w15:paraId="72CB82F0" w15:done="0"/>
  <w15:commentEx w15:paraId="662FD31E" w15:done="1"/>
  <w15:commentEx w15:paraId="08340A96" w15:paraIdParent="662FD31E" w15:done="1"/>
  <w15:commentEx w15:paraId="78033FCA" w15:done="1"/>
  <w15:commentEx w15:paraId="70737187" w15:paraIdParent="78033FCA" w15:done="1"/>
  <w15:commentEx w15:paraId="698B7B21" w15:done="0"/>
  <w15:commentEx w15:paraId="56BCF464" w15:done="0"/>
  <w15:commentEx w15:paraId="15A3BA0F" w15:done="0"/>
  <w15:commentEx w15:paraId="5E077798" w15:done="0"/>
  <w15:commentEx w15:paraId="13DCEA9F" w15:done="0"/>
  <w15:commentEx w15:paraId="358B6FE2" w15:done="0"/>
  <w15:commentEx w15:paraId="5F36F323" w15:done="0"/>
  <w15:commentEx w15:paraId="08ACB698" w15:done="0"/>
  <w15:commentEx w15:paraId="27A4AE2B" w15:done="0"/>
  <w15:commentEx w15:paraId="746EF3C4" w15:done="0"/>
  <w15:commentEx w15:paraId="6055224F" w15:done="0"/>
  <w15:commentEx w15:paraId="33DEDD3F" w15:done="0"/>
  <w15:commentEx w15:paraId="1B7876C5" w15:done="0"/>
  <w15:commentEx w15:paraId="22418E59" w15:done="0"/>
  <w15:commentEx w15:paraId="1BCB4F43" w15:done="0"/>
  <w15:commentEx w15:paraId="703AD99C"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EC36E" w16cex:dateUtc="2023-01-03T21:08:00Z"/>
  <w16cex:commentExtensible w16cex:durableId="275DE2FA" w16cex:dateUtc="2023-01-03T05:10:00Z"/>
  <w16cex:commentExtensible w16cex:durableId="275DE2E7" w16cex:dateUtc="2023-01-03T05:10:00Z"/>
  <w16cex:commentExtensible w16cex:durableId="275EC8C9" w16cex:dateUtc="2023-01-03T21:31:00Z"/>
  <w16cex:commentExtensible w16cex:durableId="274AAEA3" w16cex:dateUtc="2022-12-19T15:34:00Z"/>
  <w16cex:commentExtensible w16cex:durableId="26F2B68B" w16cex:dateUtc="2022-10-13T21:08:00Z"/>
  <w16cex:commentExtensible w16cex:durableId="275FEA1D" w16cex:dateUtc="2023-01-04T18:05:00Z"/>
  <w16cex:commentExtensible w16cex:durableId="276038CE" w16cex:dateUtc="2023-01-04T23:41:00Z"/>
  <w16cex:commentExtensible w16cex:durableId="275EDC72" w16cex:dateUtc="2023-01-03T22:55:00Z"/>
  <w16cex:commentExtensible w16cex:durableId="275FECC5" w16cex:dateUtc="2023-01-04T18:17:00Z"/>
  <w16cex:commentExtensible w16cex:durableId="275ED85E" w16cex:dateUtc="2023-01-03T22:37:00Z"/>
  <w16cex:commentExtensible w16cex:durableId="27601975" w16cex:dateUtc="2023-01-04T21:27:00Z"/>
  <w16cex:commentExtensible w16cex:durableId="27502FAD" w16cex:dateUtc="2022-12-23T19:46:00Z"/>
  <w16cex:commentExtensible w16cex:durableId="27599EB0" w16cex:dateUtc="2022-12-30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117E9997" w16cid:durableId="275EC36E"/>
  <w16cid:commentId w16cid:paraId="4EB8FF31" w16cid:durableId="2759671A"/>
  <w16cid:commentId w16cid:paraId="04325E86" w16cid:durableId="275DE2FA"/>
  <w16cid:commentId w16cid:paraId="0F6F0968" w16cid:durableId="2759673C"/>
  <w16cid:commentId w16cid:paraId="34341C0E" w16cid:durableId="27596787"/>
  <w16cid:commentId w16cid:paraId="4714D09C" w16cid:durableId="275DE2E7"/>
  <w16cid:commentId w16cid:paraId="16B599AF" w16cid:durableId="2759683C"/>
  <w16cid:commentId w16cid:paraId="1A9924D4" w16cid:durableId="27596D2F"/>
  <w16cid:commentId w16cid:paraId="6741E4F5" w16cid:durableId="27596E47"/>
  <w16cid:commentId w16cid:paraId="7164E8CF" w16cid:durableId="275EC8C9"/>
  <w16cid:commentId w16cid:paraId="2CE96404" w16cid:durableId="27598383"/>
  <w16cid:commentId w16cid:paraId="7FA9B2EA" w16cid:durableId="274AAEA3"/>
  <w16cid:commentId w16cid:paraId="1C14FA70" w16cid:durableId="275983EE"/>
  <w16cid:commentId w16cid:paraId="418F161B" w16cid:durableId="27597777"/>
  <w16cid:commentId w16cid:paraId="5B66515C" w16cid:durableId="26F2B68B"/>
  <w16cid:commentId w16cid:paraId="5134DEEC" w16cid:durableId="275977BB"/>
  <w16cid:commentId w16cid:paraId="055E33C9" w16cid:durableId="275FEA1D"/>
  <w16cid:commentId w16cid:paraId="55F02860" w16cid:durableId="2759785C"/>
  <w16cid:commentId w16cid:paraId="1DD90EA6" w16cid:durableId="276038CE"/>
  <w16cid:commentId w16cid:paraId="0D529359" w16cid:durableId="27597A95"/>
  <w16cid:commentId w16cid:paraId="78AEB273" w16cid:durableId="275EDC72"/>
  <w16cid:commentId w16cid:paraId="72CB82F0" w16cid:durableId="275FECC5"/>
  <w16cid:commentId w16cid:paraId="662FD31E" w16cid:durableId="27597DFD"/>
  <w16cid:commentId w16cid:paraId="08340A96" w16cid:durableId="275ED85E"/>
  <w16cid:commentId w16cid:paraId="78033FCA" w16cid:durableId="27597ECA"/>
  <w16cid:commentId w16cid:paraId="70737187" w16cid:durableId="27601975"/>
  <w16cid:commentId w16cid:paraId="698B7B21" w16cid:durableId="27597F0C"/>
  <w16cid:commentId w16cid:paraId="56BCF464" w16cid:durableId="27597FAE"/>
  <w16cid:commentId w16cid:paraId="15A3BA0F" w16cid:durableId="275980CD"/>
  <w16cid:commentId w16cid:paraId="5E077798" w16cid:durableId="27502FAD"/>
  <w16cid:commentId w16cid:paraId="13DCEA9F" w16cid:durableId="2759816A"/>
  <w16cid:commentId w16cid:paraId="358B6FE2" w16cid:durableId="2759819C"/>
  <w16cid:commentId w16cid:paraId="5F36F323" w16cid:durableId="275981EF"/>
  <w16cid:commentId w16cid:paraId="08ACB698" w16cid:durableId="27598472"/>
  <w16cid:commentId w16cid:paraId="27A4AE2B" w16cid:durableId="275985A4"/>
  <w16cid:commentId w16cid:paraId="746EF3C4" w16cid:durableId="275985DD"/>
  <w16cid:commentId w16cid:paraId="6055224F" w16cid:durableId="2759860F"/>
  <w16cid:commentId w16cid:paraId="33DEDD3F" w16cid:durableId="27598680"/>
  <w16cid:commentId w16cid:paraId="1B7876C5" w16cid:durableId="27599EB0"/>
  <w16cid:commentId w16cid:paraId="22418E59" w16cid:durableId="275986F3"/>
  <w16cid:commentId w16cid:paraId="1BCB4F43" w16cid:durableId="27598757"/>
  <w16cid:commentId w16cid:paraId="703AD99C" w16cid:durableId="2759879E"/>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B6DF4" w14:textId="77777777" w:rsidR="00692C8E" w:rsidRDefault="00692C8E" w:rsidP="00C14547">
      <w:r>
        <w:separator/>
      </w:r>
    </w:p>
  </w:endnote>
  <w:endnote w:type="continuationSeparator" w:id="0">
    <w:p w14:paraId="114A9BDE" w14:textId="77777777" w:rsidR="00692C8E" w:rsidRDefault="00692C8E"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A3A3A" w14:textId="77777777" w:rsidR="00692C8E" w:rsidRDefault="00692C8E" w:rsidP="00C14547">
      <w:r>
        <w:separator/>
      </w:r>
    </w:p>
  </w:footnote>
  <w:footnote w:type="continuationSeparator" w:id="0">
    <w:p w14:paraId="237FA980" w14:textId="77777777" w:rsidR="00692C8E" w:rsidRDefault="00692C8E"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D96"/>
    <w:rsid w:val="000146F1"/>
    <w:rsid w:val="00014A68"/>
    <w:rsid w:val="00016E39"/>
    <w:rsid w:val="00025FB0"/>
    <w:rsid w:val="00032518"/>
    <w:rsid w:val="00032B7F"/>
    <w:rsid w:val="00041324"/>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1E96"/>
    <w:rsid w:val="001D434E"/>
    <w:rsid w:val="001D5368"/>
    <w:rsid w:val="001D5AAA"/>
    <w:rsid w:val="001D5FA4"/>
    <w:rsid w:val="001D60A5"/>
    <w:rsid w:val="001E0CCD"/>
    <w:rsid w:val="001E2242"/>
    <w:rsid w:val="001E2935"/>
    <w:rsid w:val="001E6E5B"/>
    <w:rsid w:val="001E711F"/>
    <w:rsid w:val="001F02BA"/>
    <w:rsid w:val="001F117F"/>
    <w:rsid w:val="001F39CF"/>
    <w:rsid w:val="001F3D26"/>
    <w:rsid w:val="001F3E79"/>
    <w:rsid w:val="00202323"/>
    <w:rsid w:val="002052B6"/>
    <w:rsid w:val="00207B31"/>
    <w:rsid w:val="00214E3F"/>
    <w:rsid w:val="0021583E"/>
    <w:rsid w:val="002165FD"/>
    <w:rsid w:val="002174C6"/>
    <w:rsid w:val="002211AE"/>
    <w:rsid w:val="002218B1"/>
    <w:rsid w:val="00224791"/>
    <w:rsid w:val="00227766"/>
    <w:rsid w:val="002314DB"/>
    <w:rsid w:val="0023163A"/>
    <w:rsid w:val="00236A96"/>
    <w:rsid w:val="00237201"/>
    <w:rsid w:val="002376EC"/>
    <w:rsid w:val="002418D0"/>
    <w:rsid w:val="002436A2"/>
    <w:rsid w:val="002436ED"/>
    <w:rsid w:val="002455EA"/>
    <w:rsid w:val="00247A83"/>
    <w:rsid w:val="00253023"/>
    <w:rsid w:val="00256B4E"/>
    <w:rsid w:val="002578A7"/>
    <w:rsid w:val="002728F7"/>
    <w:rsid w:val="00273370"/>
    <w:rsid w:val="0027422C"/>
    <w:rsid w:val="002808EB"/>
    <w:rsid w:val="0028171B"/>
    <w:rsid w:val="002822D0"/>
    <w:rsid w:val="0028276E"/>
    <w:rsid w:val="00282C11"/>
    <w:rsid w:val="00287227"/>
    <w:rsid w:val="00287474"/>
    <w:rsid w:val="002901D0"/>
    <w:rsid w:val="00292819"/>
    <w:rsid w:val="00294523"/>
    <w:rsid w:val="002948A3"/>
    <w:rsid w:val="002948B1"/>
    <w:rsid w:val="00295134"/>
    <w:rsid w:val="002A0EA7"/>
    <w:rsid w:val="002A31C1"/>
    <w:rsid w:val="002B1F2B"/>
    <w:rsid w:val="002B26AB"/>
    <w:rsid w:val="002B29D1"/>
    <w:rsid w:val="002B3607"/>
    <w:rsid w:val="002B48F9"/>
    <w:rsid w:val="002C360E"/>
    <w:rsid w:val="002D12B6"/>
    <w:rsid w:val="002D386D"/>
    <w:rsid w:val="002D4590"/>
    <w:rsid w:val="002D5264"/>
    <w:rsid w:val="002D5FD0"/>
    <w:rsid w:val="002D7638"/>
    <w:rsid w:val="002E0EA9"/>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419F6"/>
    <w:rsid w:val="00341AA7"/>
    <w:rsid w:val="00341F1C"/>
    <w:rsid w:val="003438D7"/>
    <w:rsid w:val="00343D30"/>
    <w:rsid w:val="00344E21"/>
    <w:rsid w:val="0034752D"/>
    <w:rsid w:val="00352236"/>
    <w:rsid w:val="003603EC"/>
    <w:rsid w:val="00370EBB"/>
    <w:rsid w:val="00373931"/>
    <w:rsid w:val="0037487E"/>
    <w:rsid w:val="003760E5"/>
    <w:rsid w:val="0038241B"/>
    <w:rsid w:val="00382C46"/>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E305E"/>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B04"/>
    <w:rsid w:val="00454E0A"/>
    <w:rsid w:val="004555D7"/>
    <w:rsid w:val="004566E8"/>
    <w:rsid w:val="00457AA0"/>
    <w:rsid w:val="00457CDD"/>
    <w:rsid w:val="00461265"/>
    <w:rsid w:val="00463A7F"/>
    <w:rsid w:val="00465F23"/>
    <w:rsid w:val="00466818"/>
    <w:rsid w:val="00466F89"/>
    <w:rsid w:val="00467C1B"/>
    <w:rsid w:val="00467EFB"/>
    <w:rsid w:val="00473D0C"/>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2F3C"/>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EFC"/>
    <w:rsid w:val="00723786"/>
    <w:rsid w:val="007251E5"/>
    <w:rsid w:val="00727558"/>
    <w:rsid w:val="007331E6"/>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40F5"/>
    <w:rsid w:val="00825292"/>
    <w:rsid w:val="00825CED"/>
    <w:rsid w:val="00826AF7"/>
    <w:rsid w:val="00826DA5"/>
    <w:rsid w:val="00832F78"/>
    <w:rsid w:val="00836996"/>
    <w:rsid w:val="00836AA0"/>
    <w:rsid w:val="0084086E"/>
    <w:rsid w:val="008416A6"/>
    <w:rsid w:val="008469EA"/>
    <w:rsid w:val="008475BD"/>
    <w:rsid w:val="00851585"/>
    <w:rsid w:val="008559B5"/>
    <w:rsid w:val="00860C08"/>
    <w:rsid w:val="008618D2"/>
    <w:rsid w:val="00866EC5"/>
    <w:rsid w:val="0087327E"/>
    <w:rsid w:val="00875F59"/>
    <w:rsid w:val="00880E65"/>
    <w:rsid w:val="00881359"/>
    <w:rsid w:val="008817BC"/>
    <w:rsid w:val="00883496"/>
    <w:rsid w:val="00884BB2"/>
    <w:rsid w:val="008864CC"/>
    <w:rsid w:val="00887B6A"/>
    <w:rsid w:val="00887E50"/>
    <w:rsid w:val="008918A9"/>
    <w:rsid w:val="00891F43"/>
    <w:rsid w:val="008927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FDC"/>
    <w:rsid w:val="008C72FA"/>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30B42"/>
    <w:rsid w:val="009316B8"/>
    <w:rsid w:val="00935CD6"/>
    <w:rsid w:val="0093792E"/>
    <w:rsid w:val="00937D97"/>
    <w:rsid w:val="00937E02"/>
    <w:rsid w:val="009411C0"/>
    <w:rsid w:val="0094671E"/>
    <w:rsid w:val="00952A58"/>
    <w:rsid w:val="009560C0"/>
    <w:rsid w:val="00964285"/>
    <w:rsid w:val="00965142"/>
    <w:rsid w:val="009664B2"/>
    <w:rsid w:val="00967C8A"/>
    <w:rsid w:val="00971E03"/>
    <w:rsid w:val="00976ED2"/>
    <w:rsid w:val="00984782"/>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FCB"/>
    <w:rsid w:val="00A646BA"/>
    <w:rsid w:val="00A64E3D"/>
    <w:rsid w:val="00A65DA1"/>
    <w:rsid w:val="00A65E34"/>
    <w:rsid w:val="00A67BFE"/>
    <w:rsid w:val="00A70150"/>
    <w:rsid w:val="00A703BA"/>
    <w:rsid w:val="00A70EE7"/>
    <w:rsid w:val="00A751EB"/>
    <w:rsid w:val="00A75619"/>
    <w:rsid w:val="00A76DA1"/>
    <w:rsid w:val="00A8049D"/>
    <w:rsid w:val="00A80AA1"/>
    <w:rsid w:val="00A80E8A"/>
    <w:rsid w:val="00A833A5"/>
    <w:rsid w:val="00A85CFF"/>
    <w:rsid w:val="00A91F4B"/>
    <w:rsid w:val="00A96A0D"/>
    <w:rsid w:val="00AA005E"/>
    <w:rsid w:val="00AA3362"/>
    <w:rsid w:val="00AA379F"/>
    <w:rsid w:val="00AA3856"/>
    <w:rsid w:val="00AA3C4F"/>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21D8A"/>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22C3"/>
    <w:rsid w:val="00B430DD"/>
    <w:rsid w:val="00B44794"/>
    <w:rsid w:val="00B50367"/>
    <w:rsid w:val="00B53AEA"/>
    <w:rsid w:val="00B57485"/>
    <w:rsid w:val="00B626C6"/>
    <w:rsid w:val="00B62E88"/>
    <w:rsid w:val="00B639AF"/>
    <w:rsid w:val="00B75C7A"/>
    <w:rsid w:val="00B824CB"/>
    <w:rsid w:val="00B83198"/>
    <w:rsid w:val="00B84527"/>
    <w:rsid w:val="00B84EDF"/>
    <w:rsid w:val="00B85BE0"/>
    <w:rsid w:val="00B869D3"/>
    <w:rsid w:val="00B86A34"/>
    <w:rsid w:val="00B91CD3"/>
    <w:rsid w:val="00B939BB"/>
    <w:rsid w:val="00B95C39"/>
    <w:rsid w:val="00BA43FC"/>
    <w:rsid w:val="00BA566E"/>
    <w:rsid w:val="00BA63A8"/>
    <w:rsid w:val="00BA7AE4"/>
    <w:rsid w:val="00BB24B8"/>
    <w:rsid w:val="00BB2870"/>
    <w:rsid w:val="00BB2E9F"/>
    <w:rsid w:val="00BB46A9"/>
    <w:rsid w:val="00BB5C3B"/>
    <w:rsid w:val="00BC0946"/>
    <w:rsid w:val="00BC17DC"/>
    <w:rsid w:val="00BC2F4E"/>
    <w:rsid w:val="00BC31A4"/>
    <w:rsid w:val="00BC323A"/>
    <w:rsid w:val="00BC4CED"/>
    <w:rsid w:val="00BC63FC"/>
    <w:rsid w:val="00BD521C"/>
    <w:rsid w:val="00BE2AD9"/>
    <w:rsid w:val="00BE2D96"/>
    <w:rsid w:val="00BE32FF"/>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C3C"/>
    <w:rsid w:val="00C01752"/>
    <w:rsid w:val="00C04141"/>
    <w:rsid w:val="00C0526A"/>
    <w:rsid w:val="00C1308C"/>
    <w:rsid w:val="00C14426"/>
    <w:rsid w:val="00C14547"/>
    <w:rsid w:val="00C17400"/>
    <w:rsid w:val="00C20706"/>
    <w:rsid w:val="00C20D93"/>
    <w:rsid w:val="00C21D40"/>
    <w:rsid w:val="00C2609B"/>
    <w:rsid w:val="00C27873"/>
    <w:rsid w:val="00C303F7"/>
    <w:rsid w:val="00C3108E"/>
    <w:rsid w:val="00C3111F"/>
    <w:rsid w:val="00C376CD"/>
    <w:rsid w:val="00C37774"/>
    <w:rsid w:val="00C428FC"/>
    <w:rsid w:val="00C43B77"/>
    <w:rsid w:val="00C44A6C"/>
    <w:rsid w:val="00C5029B"/>
    <w:rsid w:val="00C50423"/>
    <w:rsid w:val="00C53B4A"/>
    <w:rsid w:val="00C561FA"/>
    <w:rsid w:val="00C61567"/>
    <w:rsid w:val="00C61F15"/>
    <w:rsid w:val="00C70ED1"/>
    <w:rsid w:val="00C7309F"/>
    <w:rsid w:val="00C761E4"/>
    <w:rsid w:val="00C76908"/>
    <w:rsid w:val="00C853D8"/>
    <w:rsid w:val="00C86156"/>
    <w:rsid w:val="00C86368"/>
    <w:rsid w:val="00C87EB2"/>
    <w:rsid w:val="00C91BE3"/>
    <w:rsid w:val="00C93F1B"/>
    <w:rsid w:val="00C95D45"/>
    <w:rsid w:val="00C95ED5"/>
    <w:rsid w:val="00C96001"/>
    <w:rsid w:val="00C965E3"/>
    <w:rsid w:val="00C97BE8"/>
    <w:rsid w:val="00CA154E"/>
    <w:rsid w:val="00CA6774"/>
    <w:rsid w:val="00CB0BBD"/>
    <w:rsid w:val="00CB1078"/>
    <w:rsid w:val="00CB1B5D"/>
    <w:rsid w:val="00CB1DA1"/>
    <w:rsid w:val="00CB6B57"/>
    <w:rsid w:val="00CC790F"/>
    <w:rsid w:val="00CD09F5"/>
    <w:rsid w:val="00CD0D7C"/>
    <w:rsid w:val="00CD1292"/>
    <w:rsid w:val="00CD2DCB"/>
    <w:rsid w:val="00CD5B76"/>
    <w:rsid w:val="00CD7C51"/>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3AAB"/>
    <w:rsid w:val="00DF0593"/>
    <w:rsid w:val="00DF21B9"/>
    <w:rsid w:val="00DF2328"/>
    <w:rsid w:val="00DF37F5"/>
    <w:rsid w:val="00DF4851"/>
    <w:rsid w:val="00E00412"/>
    <w:rsid w:val="00E012B9"/>
    <w:rsid w:val="00E031B3"/>
    <w:rsid w:val="00E03574"/>
    <w:rsid w:val="00E03BAA"/>
    <w:rsid w:val="00E044AD"/>
    <w:rsid w:val="00E05802"/>
    <w:rsid w:val="00E0640A"/>
    <w:rsid w:val="00E06A40"/>
    <w:rsid w:val="00E1150D"/>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5172"/>
    <w:rsid w:val="00E45661"/>
    <w:rsid w:val="00E463B8"/>
    <w:rsid w:val="00E46975"/>
    <w:rsid w:val="00E475BA"/>
    <w:rsid w:val="00E524C4"/>
    <w:rsid w:val="00E524D5"/>
    <w:rsid w:val="00E52DE1"/>
    <w:rsid w:val="00E54BE2"/>
    <w:rsid w:val="00E557CE"/>
    <w:rsid w:val="00E55AE0"/>
    <w:rsid w:val="00E6025B"/>
    <w:rsid w:val="00E625B1"/>
    <w:rsid w:val="00E66041"/>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6719"/>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B72"/>
    <w:rsid w:val="00F17D1D"/>
    <w:rsid w:val="00F26DFB"/>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53</Pages>
  <Words>72501</Words>
  <Characters>413258</Characters>
  <Application>Microsoft Office Word</Application>
  <DocSecurity>0</DocSecurity>
  <Lines>3443</Lines>
  <Paragraphs>969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484790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dcterms:created xsi:type="dcterms:W3CDTF">2022-12-30T23:06:00Z</dcterms:created>
  <dcterms:modified xsi:type="dcterms:W3CDTF">2023-01-04T23:58:00Z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