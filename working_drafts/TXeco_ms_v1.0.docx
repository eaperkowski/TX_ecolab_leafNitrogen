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36323DCB" w:rsidR="00160CD3" w:rsidRPr="006A1E4A" w:rsidRDefault="00160CD3" w:rsidP="00CF6307">
      <w:pPr>
        <w:spacing w:line="480" w:lineRule="auto"/>
      </w:pPr>
      <w:r>
        <w:rPr>
          <w:b/>
          <w:bCs/>
        </w:rPr>
        <w:t>Target Journals:</w:t>
      </w:r>
      <w:r w:rsidR="006A1E4A">
        <w:t xml:space="preserve"> </w:t>
      </w:r>
      <w:commentRangeStart w:id="0"/>
      <w:commentRangeStart w:id="1"/>
      <w:r w:rsidR="006A1E4A">
        <w:rPr>
          <w:i/>
          <w:iCs/>
        </w:rPr>
        <w:t>Global Change Biology</w:t>
      </w:r>
      <w:commentRangeEnd w:id="0"/>
      <w:r w:rsidR="00C3108E">
        <w:rPr>
          <w:rStyle w:val="CommentReference"/>
          <w:rFonts w:eastAsiaTheme="minorHAnsi" w:cs="Times New Roman (Body CS)"/>
        </w:rPr>
        <w:commentReference w:id="0"/>
      </w:r>
      <w:commentRangeEnd w:id="1"/>
      <w:r w:rsidR="00826AF7">
        <w:rPr>
          <w:rStyle w:val="CommentReference"/>
          <w:rFonts w:eastAsiaTheme="minorHAnsi" w:cs="Times New Roman (Body CS)"/>
        </w:rPr>
        <w:commentReference w:id="1"/>
      </w:r>
      <w:r w:rsidR="006A1E4A" w:rsidRPr="006A1E4A">
        <w:t>,</w:t>
      </w:r>
      <w:r w:rsidR="006A1E4A">
        <w:rPr>
          <w:i/>
          <w:iCs/>
        </w:rPr>
        <w:t xml:space="preserve"> Plant, Cell &amp; Environment</w:t>
      </w:r>
      <w:r w:rsidR="006A1E4A" w:rsidRPr="0061524E">
        <w:rPr>
          <w:i/>
          <w:iCs/>
        </w:rPr>
        <w:t xml:space="preserve">, </w:t>
      </w:r>
      <w:r w:rsidR="0061524E" w:rsidRPr="0061524E">
        <w:rPr>
          <w:i/>
          <w:iCs/>
        </w:rPr>
        <w:t>(???)</w:t>
      </w:r>
    </w:p>
    <w:p w14:paraId="3EB0B22F" w14:textId="77777777" w:rsidR="00160CD3" w:rsidRDefault="00160CD3" w:rsidP="00CF6307">
      <w:pPr>
        <w:spacing w:line="480" w:lineRule="auto"/>
        <w:rPr>
          <w:b/>
          <w:bCs/>
        </w:rPr>
      </w:pPr>
    </w:p>
    <w:p w14:paraId="7A1F278D" w14:textId="3FABDEF4" w:rsidR="004B4F66" w:rsidRDefault="00160CD3" w:rsidP="00CF6307">
      <w:pPr>
        <w:spacing w:line="480" w:lineRule="auto"/>
        <w:rPr>
          <w:b/>
          <w:bCs/>
        </w:rPr>
      </w:pPr>
      <w:r>
        <w:rPr>
          <w:b/>
          <w:bCs/>
        </w:rPr>
        <w:t>T</w:t>
      </w:r>
      <w:r w:rsidRPr="0070582B">
        <w:rPr>
          <w:b/>
          <w:bCs/>
        </w:rPr>
        <w:t>itle</w:t>
      </w:r>
      <w:r>
        <w:t>:</w:t>
      </w:r>
      <w:ins w:id="2" w:author="Perkowski, Evan A [2]" w:date="2023-01-02T23:08:00Z">
        <w:r w:rsidR="00780F85">
          <w:t xml:space="preserve"> </w:t>
        </w:r>
      </w:ins>
      <w:ins w:id="3" w:author="Perkowski, Evan A [2]" w:date="2023-01-02T23:11:00Z">
        <w:r w:rsidR="00780F85">
          <w:t>The relative cost of resource use for photosynthesis drives</w:t>
        </w:r>
      </w:ins>
      <w:r w:rsidR="00082950">
        <w:t xml:space="preserve"> </w:t>
      </w:r>
      <w:ins w:id="4" w:author="Perkowski, Evan A [2]" w:date="2023-01-02T23:11:00Z">
        <w:r w:rsidR="00780F85">
          <w:t>v</w:t>
        </w:r>
      </w:ins>
      <w:commentRangeStart w:id="5"/>
      <w:commentRangeStart w:id="6"/>
      <w:r w:rsidR="004B4F66" w:rsidRPr="004B4F66">
        <w:t xml:space="preserve">ariance in leaf nitrogen content </w:t>
      </w:r>
      <w:ins w:id="7" w:author="Perkowski, Evan A [2]" w:date="2023-01-02T23:11:00Z">
        <w:r w:rsidR="00780F85">
          <w:t>across climate and soil resource availability gradients</w:t>
        </w:r>
      </w:ins>
      <w:del w:id="8" w:author="Perkowski, Evan A [2]" w:date="2023-01-02T23:11:00Z">
        <w:r w:rsidR="004B4F66" w:rsidRPr="004B4F66" w:rsidDel="00780F85">
          <w:delText>across</w:delText>
        </w:r>
        <w:r w:rsidR="008F4F22" w:rsidDel="00780F85">
          <w:delText xml:space="preserve"> a climatic and soil resource availability</w:delText>
        </w:r>
        <w:r w:rsidR="004B4F66" w:rsidRPr="004B4F66" w:rsidDel="00780F85">
          <w:delText xml:space="preserve"> gradient is driven by </w:delText>
        </w:r>
        <w:commentRangeStart w:id="9"/>
        <w:r w:rsidR="004B4F66" w:rsidRPr="004B4F66" w:rsidDel="00780F85">
          <w:delText>the unit cost of resource use</w:delText>
        </w:r>
        <w:commentRangeEnd w:id="5"/>
        <w:r w:rsidR="00C3108E" w:rsidDel="00780F85">
          <w:rPr>
            <w:rStyle w:val="CommentReference"/>
            <w:rFonts w:eastAsiaTheme="minorHAnsi" w:cs="Times New Roman (Body CS)"/>
          </w:rPr>
          <w:commentReference w:id="5"/>
        </w:r>
        <w:commentRangeEnd w:id="6"/>
        <w:commentRangeEnd w:id="9"/>
        <w:r w:rsidR="00780F85" w:rsidDel="00780F85">
          <w:rPr>
            <w:rStyle w:val="CommentReference"/>
            <w:rFonts w:eastAsiaTheme="minorHAnsi" w:cs="Times New Roman (Body CS)"/>
          </w:rPr>
          <w:commentReference w:id="6"/>
        </w:r>
        <w:r w:rsidR="00C3108E" w:rsidDel="00780F85">
          <w:rPr>
            <w:rStyle w:val="CommentReference"/>
            <w:rFonts w:eastAsiaTheme="minorHAnsi" w:cs="Times New Roman (Body CS)"/>
          </w:rPr>
          <w:commentReference w:id="9"/>
        </w:r>
        <w:r w:rsidR="004B4F66" w:rsidDel="00780F85">
          <w:rPr>
            <w:b/>
            <w:bCs/>
          </w:rPr>
          <w:delText xml:space="preserve"> </w:delText>
        </w:r>
      </w:del>
    </w:p>
    <w:p w14:paraId="2013D9DF" w14:textId="77777777" w:rsidR="00160CD3" w:rsidRPr="00160CD3" w:rsidRDefault="00160CD3" w:rsidP="00CF6307">
      <w:pPr>
        <w:spacing w:line="480" w:lineRule="auto"/>
        <w:rPr>
          <w:b/>
          <w:bCs/>
        </w:rPr>
      </w:pPr>
    </w:p>
    <w:p w14:paraId="09A8CF0C" w14:textId="38BEEDA0" w:rsidR="00160CD3" w:rsidRPr="003C7D13" w:rsidRDefault="00160CD3" w:rsidP="00CF6307">
      <w:pPr>
        <w:spacing w:line="480" w:lineRule="auto"/>
      </w:pPr>
      <w:r>
        <w:rPr>
          <w:b/>
          <w:bCs/>
        </w:rPr>
        <w:t>Running Head:</w:t>
      </w:r>
      <w:r w:rsidR="003C7D13">
        <w:rPr>
          <w:b/>
          <w:bCs/>
        </w:rPr>
        <w:t xml:space="preserve"> </w:t>
      </w:r>
      <w:ins w:id="10" w:author="Perkowski, Evan A [2]" w:date="2023-01-02T23:10:00Z">
        <w:r w:rsidR="00780F85" w:rsidRPr="00780F85">
          <w:t xml:space="preserve">Costs of resource use </w:t>
        </w:r>
      </w:ins>
      <w:commentRangeStart w:id="11"/>
      <w:commentRangeStart w:id="12"/>
      <w:commentRangeEnd w:id="11"/>
      <w:r w:rsidR="008010F3" w:rsidRPr="00780F85">
        <w:rPr>
          <w:rStyle w:val="CommentReference"/>
          <w:rFonts w:eastAsiaTheme="minorHAnsi" w:cs="Times New Roman (Body CS)"/>
        </w:rPr>
        <w:commentReference w:id="11"/>
      </w:r>
      <w:commentRangeEnd w:id="12"/>
      <w:r w:rsidR="00780F85">
        <w:rPr>
          <w:rStyle w:val="CommentReference"/>
          <w:rFonts w:eastAsiaTheme="minorHAnsi" w:cs="Times New Roman (Body CS)"/>
        </w:rPr>
        <w:commentReference w:id="12"/>
      </w:r>
      <w:r w:rsidR="003C7D13" w:rsidRPr="00780F85">
        <w:t>modif</w:t>
      </w:r>
      <w:ins w:id="13" w:author="Perkowski, Evan A [2]" w:date="2023-01-02T23:10:00Z">
        <w:r w:rsidR="00780F85" w:rsidRPr="00780F85">
          <w:t>y</w:t>
        </w:r>
      </w:ins>
      <w:r w:rsidR="003C7D13" w:rsidRPr="00780F85">
        <w:t xml:space="preserve"> leaf nitrogen</w:t>
      </w:r>
      <w:r w:rsidR="003C7D13">
        <w:t xml:space="preserve">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525E745" w:rsidR="00160CD3" w:rsidRDefault="00160CD3" w:rsidP="00CF6307">
      <w:pPr>
        <w:spacing w:line="480" w:lineRule="auto"/>
        <w:rPr>
          <w:bCs/>
        </w:rPr>
      </w:pPr>
      <w:r w:rsidRPr="00895468">
        <w:rPr>
          <w:b/>
        </w:rPr>
        <w:t>Abstract:</w:t>
      </w:r>
      <w:r>
        <w:rPr>
          <w:bCs/>
        </w:rPr>
        <w:t xml:space="preserve"> </w:t>
      </w:r>
      <w:r w:rsidR="009E2D9C">
        <w:rPr>
          <w:bCs/>
        </w:rPr>
        <w:t>2</w:t>
      </w:r>
      <w:r w:rsidR="00F94539">
        <w:rPr>
          <w:bCs/>
        </w:rPr>
        <w:t>91</w:t>
      </w:r>
      <w:r>
        <w:rPr>
          <w:bCs/>
        </w:rPr>
        <w:t xml:space="preserve"> words</w:t>
      </w:r>
    </w:p>
    <w:p w14:paraId="543417E2" w14:textId="41818480" w:rsidR="00160CD3" w:rsidRDefault="00160CD3" w:rsidP="00CF6307">
      <w:pPr>
        <w:spacing w:line="480" w:lineRule="auto"/>
        <w:rPr>
          <w:bCs/>
        </w:rPr>
      </w:pPr>
      <w:r w:rsidRPr="00006BDD">
        <w:rPr>
          <w:b/>
        </w:rPr>
        <w:t>Main text word count</w:t>
      </w:r>
      <w:r>
        <w:rPr>
          <w:bCs/>
        </w:rPr>
        <w:t xml:space="preserve">: </w:t>
      </w:r>
      <w:r w:rsidR="00E66041">
        <w:rPr>
          <w:bCs/>
        </w:rPr>
        <w:t>8</w:t>
      </w:r>
      <w:r w:rsidR="00F81B11">
        <w:rPr>
          <w:bCs/>
        </w:rPr>
        <w:t>090</w:t>
      </w:r>
      <w:r>
        <w:rPr>
          <w:bCs/>
        </w:rPr>
        <w:t xml:space="preserve"> words </w:t>
      </w:r>
    </w:p>
    <w:p w14:paraId="6D852392" w14:textId="10EDC318" w:rsidR="00160CD3" w:rsidRDefault="00160CD3" w:rsidP="00CF6307">
      <w:pPr>
        <w:spacing w:line="480" w:lineRule="auto"/>
        <w:ind w:firstLine="720"/>
        <w:rPr>
          <w:bCs/>
        </w:rPr>
      </w:pPr>
      <w:r>
        <w:rPr>
          <w:bCs/>
        </w:rPr>
        <w:t xml:space="preserve">Introduction: </w:t>
      </w:r>
      <w:r w:rsidR="009C531E">
        <w:rPr>
          <w:bCs/>
        </w:rPr>
        <w:t>1</w:t>
      </w:r>
      <w:r w:rsidR="00C76908">
        <w:rPr>
          <w:bCs/>
        </w:rPr>
        <w:t>89</w:t>
      </w:r>
      <w:r w:rsidR="00F94539">
        <w:rPr>
          <w:bCs/>
        </w:rPr>
        <w:t>0</w:t>
      </w:r>
      <w:r>
        <w:rPr>
          <w:bCs/>
        </w:rPr>
        <w:t xml:space="preserve"> words</w:t>
      </w:r>
    </w:p>
    <w:p w14:paraId="27B29C84" w14:textId="393ACE86" w:rsidR="00160CD3" w:rsidRDefault="00160CD3" w:rsidP="00CF6307">
      <w:pPr>
        <w:spacing w:line="480" w:lineRule="auto"/>
        <w:ind w:firstLine="720"/>
        <w:rPr>
          <w:bCs/>
        </w:rPr>
      </w:pPr>
      <w:r>
        <w:rPr>
          <w:bCs/>
        </w:rPr>
        <w:t xml:space="preserve">Methods: </w:t>
      </w:r>
      <w:r w:rsidR="00C76908">
        <w:rPr>
          <w:bCs/>
        </w:rPr>
        <w:t>2430</w:t>
      </w:r>
      <w:r>
        <w:rPr>
          <w:bCs/>
        </w:rPr>
        <w:t xml:space="preserve"> words</w:t>
      </w:r>
    </w:p>
    <w:p w14:paraId="0A2B2CD4" w14:textId="7BA0035B" w:rsidR="00160CD3" w:rsidRDefault="00160CD3" w:rsidP="00CF6307">
      <w:pPr>
        <w:spacing w:line="480" w:lineRule="auto"/>
        <w:ind w:firstLine="720"/>
        <w:rPr>
          <w:bCs/>
        </w:rPr>
      </w:pPr>
      <w:r>
        <w:rPr>
          <w:bCs/>
        </w:rPr>
        <w:t xml:space="preserve">Results: </w:t>
      </w:r>
      <w:r w:rsidR="001E2935">
        <w:rPr>
          <w:bCs/>
        </w:rPr>
        <w:t>1</w:t>
      </w:r>
      <w:r w:rsidR="00012D96">
        <w:rPr>
          <w:bCs/>
        </w:rPr>
        <w:t>152</w:t>
      </w:r>
      <w:r>
        <w:rPr>
          <w:bCs/>
        </w:rPr>
        <w:t xml:space="preserve"> words (not including text in figures or tables)</w:t>
      </w:r>
    </w:p>
    <w:p w14:paraId="35636F53" w14:textId="241E0A78" w:rsidR="00160CD3" w:rsidRDefault="00160CD3" w:rsidP="00CF6307">
      <w:pPr>
        <w:spacing w:line="480" w:lineRule="auto"/>
        <w:ind w:firstLine="720"/>
        <w:rPr>
          <w:bCs/>
        </w:rPr>
      </w:pPr>
      <w:r>
        <w:rPr>
          <w:bCs/>
        </w:rPr>
        <w:t xml:space="preserve">Discussion: </w:t>
      </w:r>
      <w:r w:rsidR="00F81B11">
        <w:rPr>
          <w:bCs/>
        </w:rPr>
        <w:t>2618</w:t>
      </w:r>
      <w:r>
        <w:rPr>
          <w:bCs/>
        </w:rPr>
        <w:t xml:space="preserve"> words</w:t>
      </w:r>
    </w:p>
    <w:p w14:paraId="42B2805E" w14:textId="6A7316FC" w:rsidR="00160CD3" w:rsidRDefault="00160CD3" w:rsidP="00CF6307">
      <w:pPr>
        <w:spacing w:line="480" w:lineRule="auto"/>
        <w:rPr>
          <w:bCs/>
        </w:rPr>
      </w:pPr>
      <w:r w:rsidRPr="00006BDD">
        <w:rPr>
          <w:b/>
        </w:rPr>
        <w:t>References</w:t>
      </w:r>
      <w:r>
        <w:rPr>
          <w:bCs/>
        </w:rPr>
        <w:t>: XXX</w:t>
      </w:r>
    </w:p>
    <w:p w14:paraId="54F37F59" w14:textId="5BB2F8B5" w:rsidR="00160CD3" w:rsidRDefault="00160CD3" w:rsidP="00CF6307">
      <w:pPr>
        <w:spacing w:line="480" w:lineRule="auto"/>
        <w:rPr>
          <w:bCs/>
        </w:rPr>
      </w:pPr>
      <w:r>
        <w:rPr>
          <w:b/>
        </w:rPr>
        <w:t>Tables and Figures</w:t>
      </w:r>
      <w:r>
        <w:rPr>
          <w:bCs/>
        </w:rPr>
        <w:t xml:space="preserve">: </w:t>
      </w:r>
      <w:r w:rsidR="009A03F3">
        <w:rPr>
          <w:bCs/>
        </w:rPr>
        <w:t>5 tables; 5 figures</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26B4D93A" w14:textId="2C0AF371" w:rsidR="00A91F4B" w:rsidRDefault="008F4F22" w:rsidP="00457AA0">
      <w:pPr>
        <w:spacing w:line="480" w:lineRule="auto"/>
      </w:pPr>
      <w:r>
        <w:t xml:space="preserve">Climate and soil resource availability </w:t>
      </w:r>
      <w:r w:rsidR="000D0151">
        <w:t xml:space="preserve">are important drivers of plant nitrogen uptake and leaf nitrogen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457AA0">
        <w:t xml:space="preserve">. </w:t>
      </w:r>
      <w:r w:rsidR="00CD5B76">
        <w:t xml:space="preserve">The theory </w:t>
      </w:r>
      <w:r w:rsidR="00A70EE7">
        <w:t>predict</w:t>
      </w:r>
      <w:r w:rsidR="00457AA0">
        <w:t>s</w:t>
      </w:r>
      <w:r w:rsidR="00A70EE7">
        <w:t xml:space="preserve"> 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r w:rsidR="00457AA0">
        <w:t>through</w:t>
      </w:r>
      <w:r w:rsidR="00A70EE7">
        <w:t xml:space="preserve"> a negative relationship with the unit cost of acquiring and using nitrogen relative to water</w:t>
      </w:r>
      <w:r w:rsidR="004B4F66">
        <w:t xml:space="preserve"> (</w:t>
      </w:r>
      <w:r w:rsidR="004B4F66" w:rsidRPr="00A70EE7">
        <w:rPr>
          <w:i/>
          <w:iCs/>
          <w:lang w:val="el-GR"/>
        </w:rPr>
        <w:t>β</w:t>
      </w:r>
      <w:r w:rsidR="004B4F66">
        <w:t>)</w:t>
      </w:r>
      <w:del w:id="14" w:author="Perkowski, Evan A [2]" w:date="2023-01-02T23:13:00Z">
        <w:r w:rsidR="006A1E4A" w:rsidDel="00780F85">
          <w:delText xml:space="preserve">, </w:delText>
        </w:r>
        <w:commentRangeStart w:id="15"/>
        <w:r w:rsidR="006A1E4A" w:rsidDel="00780F85">
          <w:delText xml:space="preserve">implying </w:delText>
        </w:r>
        <w:r w:rsidR="00457AA0" w:rsidDel="00780F85">
          <w:delText xml:space="preserve">that </w:delText>
        </w:r>
        <w:r w:rsidR="004B4F66" w:rsidDel="00780F85">
          <w:delText xml:space="preserve">climatic and edaphic factors </w:delText>
        </w:r>
      </w:del>
      <w:ins w:id="16" w:author="Nick Smith" w:date="2022-12-30T13:37:00Z">
        <w:del w:id="17" w:author="Perkowski, Evan A [2]" w:date="2023-01-02T23:13:00Z">
          <w:r w:rsidR="006738DC" w:rsidDel="00780F85">
            <w:delText xml:space="preserve">that </w:delText>
          </w:r>
        </w:del>
      </w:ins>
      <w:del w:id="18" w:author="Perkowski, Evan A [2]" w:date="2023-01-02T23:13:00Z">
        <w:r w:rsidR="004B4F66" w:rsidDel="00780F85">
          <w:delText xml:space="preserve">influence </w:delText>
        </w:r>
        <w:r w:rsidR="004B4F66" w:rsidRPr="00A70EE7" w:rsidDel="00780F85">
          <w:rPr>
            <w:i/>
            <w:iCs/>
            <w:lang w:val="el-GR"/>
          </w:rPr>
          <w:delText>β</w:delText>
        </w:r>
        <w:r w:rsidR="004B4F66" w:rsidDel="00780F85">
          <w:delText xml:space="preserve"> should have predictable </w:delText>
        </w:r>
        <w:r w:rsidR="00CD5B76" w:rsidDel="00780F85">
          <w:delText xml:space="preserve">opposite </w:delText>
        </w:r>
        <w:r w:rsidR="004B4F66" w:rsidDel="00780F85">
          <w:delText xml:space="preserve">effects on </w:delText>
        </w:r>
        <w:r w:rsidDel="00780F85">
          <w:rPr>
            <w:i/>
            <w:iCs/>
          </w:rPr>
          <w:delText>N</w:delText>
        </w:r>
        <w:r w:rsidDel="00780F85">
          <w:rPr>
            <w:vertAlign w:val="subscript"/>
          </w:rPr>
          <w:delText>area</w:delText>
        </w:r>
        <w:commentRangeEnd w:id="15"/>
        <w:r w:rsidR="006738DC" w:rsidDel="00780F85">
          <w:rPr>
            <w:rStyle w:val="CommentReference"/>
            <w:rFonts w:eastAsiaTheme="minorHAnsi" w:cs="Times New Roman (Body CS)"/>
          </w:rPr>
          <w:commentReference w:id="15"/>
        </w:r>
      </w:del>
      <w:r w:rsidR="004B4F66">
        <w:t>.</w:t>
      </w:r>
      <w:r w:rsidR="00457AA0">
        <w:t xml:space="preserve"> While </w:t>
      </w:r>
      <w:r>
        <w:t>promising</w:t>
      </w:r>
      <w:r w:rsidR="00457AA0">
        <w:t xml:space="preserve">, </w:t>
      </w:r>
      <w:r w:rsidR="00E703BA">
        <w:t xml:space="preserve">no study to date has explicitly measured the effect of </w:t>
      </w:r>
      <w:r w:rsidR="001B56C3" w:rsidRPr="00A70EE7">
        <w:rPr>
          <w:i/>
          <w:iCs/>
          <w:lang w:val="el-GR"/>
        </w:rPr>
        <w:t>β</w:t>
      </w:r>
      <w:r w:rsidR="001B56C3">
        <w:t xml:space="preserve"> on </w:t>
      </w:r>
      <w:r>
        <w:rPr>
          <w:i/>
          <w:iCs/>
        </w:rPr>
        <w:t>N</w:t>
      </w:r>
      <w:r>
        <w:rPr>
          <w:vertAlign w:val="subscript"/>
        </w:rPr>
        <w:t>area</w:t>
      </w:r>
      <w:r>
        <w:t xml:space="preserve"> across </w:t>
      </w:r>
      <w:r w:rsidR="001E2935">
        <w:t>environmental</w:t>
      </w:r>
      <w:r>
        <w:t xml:space="preserve"> gradients</w:t>
      </w:r>
      <w:r w:rsidR="001E2935">
        <w:t xml:space="preserve">, nor has any study investigated effects of </w:t>
      </w:r>
      <w:r w:rsidR="001E2935" w:rsidRPr="00A70EE7">
        <w:rPr>
          <w:i/>
          <w:iCs/>
          <w:lang w:val="el-GR"/>
        </w:rPr>
        <w:t>β</w:t>
      </w:r>
      <w:r w:rsidR="001E2935">
        <w:t xml:space="preserve"> on</w:t>
      </w:r>
      <w:r w:rsidR="006738DC">
        <w:t xml:space="preserve"> the</w:t>
      </w:r>
      <w:r w:rsidR="001E2935">
        <w:t xml:space="preserve"> components of </w:t>
      </w:r>
      <w:r w:rsidR="001E2935">
        <w:rPr>
          <w:i/>
          <w:iCs/>
        </w:rPr>
        <w:t>N</w:t>
      </w:r>
      <w:r w:rsidR="001E2935">
        <w:rPr>
          <w:vertAlign w:val="subscript"/>
        </w:rPr>
        <w:t>area</w:t>
      </w:r>
      <w:r w:rsidR="001E2935">
        <w:t xml:space="preserve"> (</w:t>
      </w:r>
      <w:r w:rsidR="006738DC">
        <w:t xml:space="preserve">i.e., </w:t>
      </w:r>
      <w:r w:rsidR="001E2935">
        <w:t xml:space="preserve">leaf mass per area, </w:t>
      </w:r>
      <w:r w:rsidR="001E2935">
        <w:rPr>
          <w:i/>
          <w:iCs/>
        </w:rPr>
        <w:t>M</w:t>
      </w:r>
      <w:r w:rsidR="001E2935">
        <w:rPr>
          <w:vertAlign w:val="subscript"/>
        </w:rPr>
        <w:t>area</w:t>
      </w:r>
      <w:r w:rsidR="001E2935">
        <w:t xml:space="preserve">; leaf nitrogen per unit leaf biomass, </w:t>
      </w:r>
      <w:r w:rsidR="001E2935">
        <w:rPr>
          <w:i/>
          <w:iCs/>
        </w:rPr>
        <w:t>N</w:t>
      </w:r>
      <w:r w:rsidR="001E2935">
        <w:rPr>
          <w:vertAlign w:val="subscript"/>
        </w:rPr>
        <w:t>mass</w:t>
      </w:r>
      <w:r w:rsidR="001E2935">
        <w:t>)</w:t>
      </w:r>
      <w:r w:rsidR="001B56C3">
        <w:t>.</w:t>
      </w:r>
      <w:r w:rsidR="00A70EE7">
        <w:t xml:space="preserve"> </w:t>
      </w:r>
      <w:r w:rsidR="006738DC">
        <w:t>W</w:t>
      </w:r>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patterns expected from theory, we found a </w:t>
      </w:r>
      <w:r w:rsidR="00A91F4B">
        <w:t xml:space="preserve">strong </w:t>
      </w:r>
      <w:r w:rsidR="00A70EE7">
        <w:t xml:space="preserve">negative relationship between </w:t>
      </w:r>
      <w:r w:rsidR="00A70EE7" w:rsidRPr="00A70EE7">
        <w:rPr>
          <w:i/>
          <w:iCs/>
          <w:lang w:val="el-GR"/>
        </w:rPr>
        <w:t>β</w:t>
      </w:r>
      <w:r w:rsidR="00A70EE7">
        <w:t xml:space="preserve"> and </w:t>
      </w:r>
      <w:r>
        <w:rPr>
          <w:i/>
          <w:iCs/>
        </w:rPr>
        <w:t>N</w:t>
      </w:r>
      <w:r>
        <w:rPr>
          <w:vertAlign w:val="subscript"/>
        </w:rPr>
        <w:t>area</w:t>
      </w:r>
      <w:r w:rsidR="006A1E4A">
        <w:t>,</w:t>
      </w:r>
      <w:r w:rsidR="00610A42">
        <w:t xml:space="preserve"> a pattern that was</w:t>
      </w:r>
      <w:r w:rsidR="006A1E4A">
        <w:t xml:space="preserve"> driven by </w:t>
      </w:r>
      <w:r w:rsidR="001E2935">
        <w:t xml:space="preserve">a strong negative effect of increasing </w:t>
      </w:r>
      <w:r w:rsidR="001E2935" w:rsidRPr="00A70EE7">
        <w:rPr>
          <w:i/>
          <w:iCs/>
          <w:lang w:val="el-GR"/>
        </w:rPr>
        <w:t>β</w:t>
      </w:r>
      <w:r w:rsidR="001E2935">
        <w:t xml:space="preserve"> on </w:t>
      </w:r>
      <w:r w:rsidR="001E2935">
        <w:rPr>
          <w:i/>
          <w:iCs/>
        </w:rPr>
        <w:t>M</w:t>
      </w:r>
      <w:r w:rsidR="001E2935">
        <w:rPr>
          <w:vertAlign w:val="subscript"/>
        </w:rPr>
        <w:t>area</w:t>
      </w:r>
      <w:r w:rsidR="00E45661">
        <w:t xml:space="preserve"> paired with </w:t>
      </w:r>
      <w:r w:rsidR="005124E1">
        <w:t>a weaker negative</w:t>
      </w:r>
      <w:r w:rsidR="00E45661">
        <w:t xml:space="preserve"> effect of </w:t>
      </w:r>
      <w:r w:rsidR="00E45661" w:rsidRPr="00A70EE7">
        <w:rPr>
          <w:i/>
          <w:iCs/>
          <w:lang w:val="el-GR"/>
        </w:rPr>
        <w:t>β</w:t>
      </w:r>
      <w:r w:rsidR="00E45661">
        <w:t xml:space="preserve"> on </w:t>
      </w:r>
      <w:r w:rsidR="00E45661">
        <w:rPr>
          <w:i/>
          <w:iCs/>
        </w:rPr>
        <w:t>N</w:t>
      </w:r>
      <w:r w:rsidR="00E45661">
        <w:rPr>
          <w:vertAlign w:val="subscript"/>
        </w:rPr>
        <w:t>mass</w:t>
      </w:r>
      <w:r w:rsidR="001E2935">
        <w:t xml:space="preserve">. </w:t>
      </w:r>
      <w:r w:rsidR="006A1E4A">
        <w:t xml:space="preserve">We also found that increasing soil nitrogen availability, soil moisture, and vapor pressure deficit each had an indirect positive effect on </w:t>
      </w:r>
      <w:r w:rsidR="006A1E4A">
        <w:rPr>
          <w:i/>
          <w:iCs/>
        </w:rPr>
        <w:t>N</w:t>
      </w:r>
      <w:r w:rsidR="006A1E4A">
        <w:rPr>
          <w:vertAlign w:val="subscript"/>
        </w:rPr>
        <w:t>area</w:t>
      </w:r>
      <w:r w:rsidR="006A1E4A">
        <w:t xml:space="preserve">, while increasing air temperature had an indirect negative effect on </w:t>
      </w:r>
      <w:r w:rsidR="006A1E4A">
        <w:rPr>
          <w:i/>
          <w:iCs/>
        </w:rPr>
        <w:t>N</w:t>
      </w:r>
      <w:r w:rsidR="006A1E4A">
        <w:rPr>
          <w:vertAlign w:val="subscript"/>
        </w:rPr>
        <w:t>area</w:t>
      </w:r>
      <w:r w:rsidR="006A1E4A">
        <w:t xml:space="preserve">. In all cases, effects of soil resource availability and climate on </w:t>
      </w:r>
      <w:r w:rsidR="006A1E4A">
        <w:rPr>
          <w:i/>
          <w:iCs/>
        </w:rPr>
        <w:t>N</w:t>
      </w:r>
      <w:r w:rsidR="006A1E4A">
        <w:rPr>
          <w:vertAlign w:val="subscript"/>
        </w:rPr>
        <w:t>area</w:t>
      </w:r>
      <w:r w:rsidR="006A1E4A">
        <w:t xml:space="preserve"> were mediated by the negative effect of increasing </w:t>
      </w:r>
      <w:r w:rsidR="006A1E4A" w:rsidRPr="00A70EE7">
        <w:rPr>
          <w:i/>
          <w:iCs/>
          <w:lang w:val="el-GR"/>
        </w:rPr>
        <w:t>β</w:t>
      </w:r>
      <w:r w:rsidR="006A1E4A">
        <w:t xml:space="preserve"> on </w:t>
      </w:r>
      <w:r w:rsidR="006A1E4A">
        <w:rPr>
          <w:i/>
          <w:iCs/>
        </w:rPr>
        <w:t>N</w:t>
      </w:r>
      <w:r w:rsidR="006A1E4A">
        <w:rPr>
          <w:vertAlign w:val="subscript"/>
        </w:rPr>
        <w:t>area</w:t>
      </w:r>
      <w:r w:rsidR="006A1E4A">
        <w:t>. Together, these results provide the first empirical evidence</w:t>
      </w:r>
      <w:r w:rsidR="00A91F4B">
        <w:t xml:space="preserve"> showing that </w:t>
      </w:r>
      <w:r w:rsidR="00A91F4B" w:rsidRPr="00EC2EFD">
        <w:rPr>
          <w:i/>
          <w:iCs/>
        </w:rPr>
        <w:t>β</w:t>
      </w:r>
      <w:r w:rsidR="00A91F4B">
        <w:t xml:space="preserve"> is a </w:t>
      </w:r>
      <w:r w:rsidR="006738DC">
        <w:t xml:space="preserve">primary </w:t>
      </w:r>
      <w:r w:rsidR="00A91F4B">
        <w:t xml:space="preserve">driver of </w:t>
      </w:r>
      <w:r w:rsidR="00A91F4B">
        <w:rPr>
          <w:i/>
          <w:iCs/>
        </w:rPr>
        <w:t>N</w:t>
      </w:r>
      <w:r w:rsidR="00A91F4B">
        <w:rPr>
          <w:vertAlign w:val="subscript"/>
        </w:rPr>
        <w:t>area</w:t>
      </w:r>
      <w:r w:rsidR="00A91F4B">
        <w:t xml:space="preserve"> and is capable of unifying expected responses of </w:t>
      </w:r>
      <w:r w:rsidR="00A91F4B">
        <w:rPr>
          <w:i/>
          <w:iCs/>
        </w:rPr>
        <w:t>N</w:t>
      </w:r>
      <w:r w:rsidR="00A91F4B">
        <w:rPr>
          <w:vertAlign w:val="subscript"/>
        </w:rPr>
        <w:t>area</w:t>
      </w:r>
      <w:r w:rsidR="00A91F4B">
        <w:t xml:space="preserve"> to shifts in soil resource availability and climate.</w:t>
      </w:r>
    </w:p>
    <w:p w14:paraId="5DC16355" w14:textId="7DCAB351" w:rsidR="00CF2D20" w:rsidRDefault="00CF2D20" w:rsidP="00457AA0">
      <w:p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63425F8F" w:rsidR="00065B18" w:rsidRDefault="00A56981" w:rsidP="006F74B4">
      <w:pPr>
        <w:spacing w:line="48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AD5D68">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AD5D68">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&lt;i&gt;et al.&lt;/i&gt;, 2015; Shi &lt;i&gt;et al.&lt;/i&gt;, 2016; Davies-Barnard &lt;i&gt;et al.&lt;/i&gt;, 2020; Braghiere &lt;i&gt;et al.&lt;/i&gt;, 2022)","plainTextFormattedCitation":"(Wieder et al., 2015; Shi et al., 2016; Davies-Barnard et al., 2020; Braghiere et al., 2022)","previouslyFormattedCitation":"(Wieder &lt;i&gt;et al.&lt;/i&gt;, 2015; Shi &lt;i&gt;et al.&lt;/i&gt;, 2016; Davies-Barnard &lt;i&gt;et al.&lt;/i&gt;, 2020; Braghiere &lt;i&gt;et al.&lt;/i&gt;, 2022)"},"properties":{"noteIndex":0},"schema":"https://github.com/citation-style-language/schema/raw/master/csl-citation.json"}</w:instrText>
      </w:r>
      <w:r w:rsidR="00F40935">
        <w:fldChar w:fldCharType="separate"/>
      </w:r>
      <w:r w:rsidR="00A65E34" w:rsidRPr="00A65E34">
        <w:rPr>
          <w:noProof/>
        </w:rPr>
        <w:t xml:space="preserve">(Wieder </w:t>
      </w:r>
      <w:r w:rsidR="00A65E34" w:rsidRPr="00A65E34">
        <w:rPr>
          <w:i/>
          <w:noProof/>
        </w:rPr>
        <w:t>et al.</w:t>
      </w:r>
      <w:r w:rsidR="00A65E34" w:rsidRPr="00A65E34">
        <w:rPr>
          <w:noProof/>
        </w:rPr>
        <w:t xml:space="preserve">, 2015; Shi </w:t>
      </w:r>
      <w:r w:rsidR="00A65E34" w:rsidRPr="00A65E34">
        <w:rPr>
          <w:i/>
          <w:noProof/>
        </w:rPr>
        <w:t>et al.</w:t>
      </w:r>
      <w:r w:rsidR="00A65E34" w:rsidRPr="00A65E34">
        <w:rPr>
          <w:noProof/>
        </w:rPr>
        <w:t xml:space="preserve">, 2016; Davies-Barnard </w:t>
      </w:r>
      <w:r w:rsidR="00A65E34" w:rsidRPr="00A65E34">
        <w:rPr>
          <w:i/>
          <w:noProof/>
        </w:rPr>
        <w:t>et al.</w:t>
      </w:r>
      <w:r w:rsidR="00A65E34" w:rsidRPr="00A65E34">
        <w:rPr>
          <w:noProof/>
        </w:rPr>
        <w:t xml:space="preserve">, 2020; Braghiere </w:t>
      </w:r>
      <w:r w:rsidR="00A65E34" w:rsidRPr="00A65E34">
        <w:rPr>
          <w:i/>
          <w:noProof/>
        </w:rPr>
        <w:t>et al.</w:t>
      </w:r>
      <w:r w:rsidR="00A65E34" w:rsidRPr="00A65E34">
        <w:rPr>
          <w:noProof/>
        </w:rPr>
        <w:t>,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3B98180B" w:rsidR="00CC790F" w:rsidRPr="00CC790F" w:rsidRDefault="008469EA" w:rsidP="00CC790F">
      <w:pPr>
        <w:spacing w:line="48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8B54EE">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w:t>
      </w:r>
      <w:r w:rsidR="000D0151">
        <w:lastRenderedPageBreak/>
        <w:t xml:space="preserve">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CC790F">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2021)","manualFormatting":"(Waring et al. in review; Liang et al., 2020; Luo et al.,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time and space </w:t>
      </w:r>
      <w:r w:rsidR="00171C56">
        <w:fldChar w:fldCharType="begin" w:fldLock="1"/>
      </w:r>
      <w:r w:rsidR="00AD5D6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Biology","id":"ITEM-5","issued":{"date-parts":[["2022","11","16"]]},"page":"1-29","title":"Coordination of photosynthetic traits across soil and climate gradients","type":"article-journal"},"uris":["http://www.mendeley.com/documents/?uuid=21ffc03c-3e82-40b0-846f-1638da6585e7"]},{"id":"ITEM-6","itemData":{"DOI":"10.1073/pnas.1523936113","ISSN":"10916490","PMID":"27035971","abstract":"Using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&lt;i&gt;et al.&lt;/i&gt;, 2016; Dong &lt;i&gt;et al.&lt;/i&gt;, 2017, 2020, 2022; Smith &lt;i&gt;et al.&lt;/i&gt;, 2019; Peng &lt;i&gt;et al.&lt;/i&gt;, 2021; Westerband &lt;i&gt;et al.&lt;/i&gt;, 2022)","plainTextFormattedCitation":"(Adams et al., 2016; Dong et al., 2017, 2020, 2022; Smith et al., 2019; Peng et al., 2021; Westerband et al., 2022)","previouslyFormattedCitation":"(Adams &lt;i&gt;et al.&lt;/i&gt;, 2016; Dong &lt;i&gt;et al.&lt;/i&gt;, 2017, 2020, 2022a; Smith &lt;i&gt;et al.&lt;/i&gt;, 2019; Peng &lt;i&gt;et al.&lt;/i&gt;, 2021; Westerband &lt;i&gt;et al.&lt;/i&gt;, 2022)"},"properties":{"noteIndex":0},"schema":"https://github.com/citation-style-language/schema/raw/master/csl-citation.json"}</w:instrText>
      </w:r>
      <w:r w:rsidR="00171C56">
        <w:fldChar w:fldCharType="separate"/>
      </w:r>
      <w:r w:rsidR="00AD5D68" w:rsidRPr="00AD5D68">
        <w:rPr>
          <w:noProof/>
        </w:rPr>
        <w:t xml:space="preserve">(Adams </w:t>
      </w:r>
      <w:r w:rsidR="00AD5D68" w:rsidRPr="00AD5D68">
        <w:rPr>
          <w:i/>
          <w:noProof/>
        </w:rPr>
        <w:t>et al.</w:t>
      </w:r>
      <w:r w:rsidR="00AD5D68" w:rsidRPr="00AD5D68">
        <w:rPr>
          <w:noProof/>
        </w:rPr>
        <w:t xml:space="preserve">, 2016; Dong </w:t>
      </w:r>
      <w:r w:rsidR="00AD5D68" w:rsidRPr="00AD5D68">
        <w:rPr>
          <w:i/>
          <w:noProof/>
        </w:rPr>
        <w:t>et al.</w:t>
      </w:r>
      <w:r w:rsidR="00AD5D68" w:rsidRPr="00AD5D68">
        <w:rPr>
          <w:noProof/>
        </w:rPr>
        <w:t xml:space="preserve">, 2017, 2020, 2022; Smith </w:t>
      </w:r>
      <w:r w:rsidR="00AD5D68" w:rsidRPr="00AD5D68">
        <w:rPr>
          <w:i/>
          <w:noProof/>
        </w:rPr>
        <w:t>et al.</w:t>
      </w:r>
      <w:r w:rsidR="00AD5D68" w:rsidRPr="00AD5D68">
        <w:rPr>
          <w:noProof/>
        </w:rPr>
        <w:t xml:space="preserve">, 2019; Peng </w:t>
      </w:r>
      <w:r w:rsidR="00AD5D68" w:rsidRPr="00AD5D68">
        <w:rPr>
          <w:i/>
          <w:noProof/>
        </w:rPr>
        <w:t>et al.</w:t>
      </w:r>
      <w:r w:rsidR="00AD5D68" w:rsidRPr="00AD5D68">
        <w:rPr>
          <w:noProof/>
        </w:rPr>
        <w:t xml:space="preserve">, 2021; Westerband </w:t>
      </w:r>
      <w:r w:rsidR="00AD5D68" w:rsidRPr="00AD5D68">
        <w:rPr>
          <w:i/>
          <w:noProof/>
        </w:rPr>
        <w:t>et al.</w:t>
      </w:r>
      <w:r w:rsidR="00AD5D68" w:rsidRPr="00AD5D68">
        <w:rPr>
          <w:noProof/>
        </w:rPr>
        <w:t>, 2022)</w:t>
      </w:r>
      <w:r w:rsidR="00171C56">
        <w:fldChar w:fldCharType="end"/>
      </w:r>
      <w:r w:rsidR="00F10C2A">
        <w:t>.</w:t>
      </w:r>
    </w:p>
    <w:p w14:paraId="73A9D21F" w14:textId="5C961CEF" w:rsidR="00826AF7" w:rsidRDefault="00E259D9" w:rsidP="00DF21B9">
      <w:pPr>
        <w:spacing w:line="480" w:lineRule="auto"/>
        <w:ind w:firstLine="720"/>
        <w:rPr>
          <w:ins w:id="19" w:author="Perkowski, Evan A" w:date="2023-01-03T15:17:00Z"/>
        </w:rPr>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the theory proposes that</w:t>
      </w:r>
      <w:r w:rsidR="00310537">
        <w:t xml:space="preserve"> </w:t>
      </w:r>
      <w:r w:rsidR="00C5029B">
        <w:t>nutrient and water use can be substituted for each other to maintain the lowest summed cost</w:t>
      </w:r>
      <w:r w:rsidR="00610A42">
        <w:t xml:space="preserve"> to satisfy leaf resource demand</w:t>
      </w:r>
      <w:r w:rsidR="00C5029B">
        <w:t xml:space="preserve">, such that optimal </w:t>
      </w:r>
      <w:r w:rsidR="00884BB2">
        <w:t xml:space="preserve">photosynthetic </w:t>
      </w:r>
      <w:r w:rsidR="00C5029B">
        <w:t>rate</w:t>
      </w:r>
      <w:r w:rsidR="00995E58">
        <w:t>s are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ins w:id="20" w:author="Perkowski, Evan A" w:date="2023-01-03T15:17:00Z">
        <w:r w:rsidR="00826AF7">
          <w:t xml:space="preserve"> </w:t>
        </w:r>
      </w:ins>
    </w:p>
    <w:p w14:paraId="01B994F0" w14:textId="736E60E4" w:rsidR="00047003" w:rsidDel="00826AF7" w:rsidRDefault="00B53AEA" w:rsidP="00826AF7">
      <w:pPr>
        <w:spacing w:line="480" w:lineRule="auto"/>
        <w:ind w:firstLine="720"/>
        <w:rPr>
          <w:del w:id="21" w:author="Perkowski, Evan A" w:date="2023-01-03T15:17:00Z"/>
        </w:rPr>
      </w:pPr>
      <w:r>
        <w:t>Photosynthetic least-cost theory predicts that, all else equal, an increase in soil nitrogen availability should decrease the cost of acquiring and using nutrients relative to water</w:t>
      </w:r>
      <w:r w:rsidRPr="002B26AB">
        <w:rPr>
          <w:i/>
          <w:iCs/>
        </w:rPr>
        <w:t xml:space="preserve"> </w:t>
      </w:r>
      <w:r>
        <w:t>(</w:t>
      </w:r>
      <w:r w:rsidR="00884BB2">
        <w:t xml:space="preserve">a ratio </w:t>
      </w:r>
      <w:r w:rsidR="00884BB2">
        <w:lastRenderedPageBreak/>
        <w:t xml:space="preserve">referred to herein as </w:t>
      </w:r>
      <w:r>
        <w:rPr>
          <w:i/>
          <w:iCs/>
          <w:lang w:val="el-GR"/>
        </w:rPr>
        <w:t>β</w:t>
      </w:r>
      <w:r>
        <w:t>), resulting in optimal photosynthetic rate</w:t>
      </w:r>
      <w:r w:rsidR="00CC790F">
        <w:t>s</w:t>
      </w:r>
      <w:r>
        <w:t xml:space="preserve"> achieved with greater </w:t>
      </w:r>
      <w:r w:rsidR="00CC790F">
        <w:rPr>
          <w:i/>
          <w:iCs/>
        </w:rPr>
        <w:t>N</w:t>
      </w:r>
      <w:r w:rsidR="00CC790F">
        <w:rPr>
          <w:vertAlign w:val="subscript"/>
        </w:rPr>
        <w:t>area</w:t>
      </w:r>
      <w:r w:rsidR="00CC790F">
        <w:t xml:space="preserve"> </w:t>
      </w:r>
      <w:r>
        <w:t xml:space="preserve">at lower </w:t>
      </w:r>
      <w:r w:rsidR="00310537">
        <w:t xml:space="preserve">stomatal conductance </w:t>
      </w:r>
      <w:r w:rsidR="00310537">
        <w:fldChar w:fldCharType="begin" w:fldLock="1"/>
      </w:r>
      <w:r w:rsidR="00F10C2A">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310537">
        <w:fldChar w:fldCharType="separate"/>
      </w:r>
      <w:r w:rsidR="00310537" w:rsidRPr="00310537">
        <w:rPr>
          <w:noProof/>
        </w:rPr>
        <w:t xml:space="preserve">(Wright </w:t>
      </w:r>
      <w:r w:rsidR="00310537" w:rsidRPr="00310537">
        <w:rPr>
          <w:i/>
          <w:noProof/>
        </w:rPr>
        <w:t>et al.</w:t>
      </w:r>
      <w:r w:rsidR="00310537" w:rsidRPr="00310537">
        <w:rPr>
          <w:noProof/>
        </w:rPr>
        <w:t xml:space="preserve">, 2003; Prentice </w:t>
      </w:r>
      <w:r w:rsidR="00310537" w:rsidRPr="00310537">
        <w:rPr>
          <w:i/>
          <w:noProof/>
        </w:rPr>
        <w:t>et al.</w:t>
      </w:r>
      <w:r w:rsidR="00310537" w:rsidRPr="00310537">
        <w:rPr>
          <w:noProof/>
        </w:rPr>
        <w:t>, 2014)</w:t>
      </w:r>
      <w:r w:rsidR="00310537">
        <w:fldChar w:fldCharType="end"/>
      </w:r>
      <w:r>
        <w:t>.</w:t>
      </w:r>
      <w:r w:rsidR="00D12CE9">
        <w:t xml:space="preserve"> </w:t>
      </w:r>
      <w:r>
        <w:t>Alternatively, an increase in soil moisture should</w:t>
      </w:r>
      <w:r w:rsidR="00884BB2">
        <w:t xml:space="preserve"> reduce water costs,</w:t>
      </w:r>
      <w:r>
        <w:t xml:space="preserve"> increas</w:t>
      </w:r>
      <w:r w:rsidR="00884BB2">
        <w:t>ing</w:t>
      </w:r>
      <w:r>
        <w:t xml:space="preserve"> </w:t>
      </w:r>
      <w:r>
        <w:rPr>
          <w:i/>
          <w:iCs/>
          <w:lang w:val="el-GR"/>
        </w:rPr>
        <w:t>β</w:t>
      </w:r>
      <w:r w:rsidR="00884BB2">
        <w:t xml:space="preserve">, </w:t>
      </w:r>
      <w:r w:rsidR="000E765A">
        <w:t>stomatal conductance</w:t>
      </w:r>
      <w:r w:rsidR="00884BB2">
        <w:t>,</w:t>
      </w:r>
      <w:r w:rsidR="002B3607">
        <w:t xml:space="preserve"> and </w:t>
      </w:r>
      <w:ins w:id="22" w:author="Perkowski, Evan A" w:date="2023-01-03T15:17:00Z">
        <w:r w:rsidR="00826AF7">
          <w:t xml:space="preserve">leaf </w:t>
        </w:r>
      </w:ins>
      <w:proofErr w:type="gramStart"/>
      <w:r w:rsidR="002B3607">
        <w:rPr>
          <w:i/>
          <w:iCs/>
        </w:rPr>
        <w:t>C</w:t>
      </w:r>
      <w:r w:rsidR="002B3607">
        <w:rPr>
          <w:vertAlign w:val="subscript"/>
        </w:rPr>
        <w:t>i</w:t>
      </w:r>
      <w:r w:rsidR="002B3607">
        <w:t>:</w:t>
      </w:r>
      <w:r w:rsidR="002B3607">
        <w:rPr>
          <w:i/>
          <w:iCs/>
        </w:rPr>
        <w:t>C</w:t>
      </w:r>
      <w:r w:rsidR="002B3607">
        <w:rPr>
          <w:vertAlign w:val="subscript"/>
        </w:rPr>
        <w:t>a</w:t>
      </w:r>
      <w:proofErr w:type="gramEnd"/>
      <w:r>
        <w:t>, resulting in</w:t>
      </w:r>
      <w:r w:rsidR="00CC790F">
        <w:t xml:space="preserve"> optimal</w:t>
      </w:r>
      <w:r>
        <w:t xml:space="preserve"> photosynthetic rate</w:t>
      </w:r>
      <w:r w:rsidR="00CC790F">
        <w:t>s</w:t>
      </w:r>
      <w:r>
        <w:t xml:space="preserve"> achieved with decreased </w:t>
      </w:r>
      <w:r w:rsidR="00DD2B66">
        <w:rPr>
          <w:i/>
          <w:iCs/>
        </w:rPr>
        <w:t>N</w:t>
      </w:r>
      <w:r w:rsidR="00DD2B66">
        <w:rPr>
          <w:vertAlign w:val="subscript"/>
        </w:rPr>
        <w:t>area</w:t>
      </w:r>
      <w:r>
        <w:t>.</w:t>
      </w:r>
      <w:ins w:id="23" w:author="Perkowski, Evan A" w:date="2023-01-03T15:17:00Z">
        <w:r w:rsidR="00826AF7">
          <w:t xml:space="preserve"> </w:t>
        </w:r>
      </w:ins>
    </w:p>
    <w:p w14:paraId="241917BA" w14:textId="7E0B50AB" w:rsidR="00AE5C62" w:rsidRDefault="00047003" w:rsidP="00826AF7">
      <w:pPr>
        <w:spacing w:line="480" w:lineRule="auto"/>
        <w:ind w:firstLine="720"/>
      </w:pPr>
      <w:commentRangeStart w:id="24"/>
      <w:r>
        <w:t xml:space="preserve">The theory also predicts variability in stomatal conductance and </w:t>
      </w:r>
      <w:r>
        <w:rPr>
          <w:i/>
        </w:rPr>
        <w:t>N</w:t>
      </w:r>
      <w:r>
        <w:rPr>
          <w:vertAlign w:val="subscript"/>
        </w:rPr>
        <w:t>area</w:t>
      </w:r>
      <w:r>
        <w:t xml:space="preserve"> in response to climatic factors. The theory suggests that the optimal response to increased vapor pressure deficit should be a reduction in stomatal conductance and leaf </w:t>
      </w:r>
      <w:r>
        <w:rPr>
          <w:i/>
          <w:iCs/>
        </w:rPr>
        <w:t>C</w:t>
      </w:r>
      <w:r>
        <w:rPr>
          <w:vertAlign w:val="subscript"/>
        </w:rPr>
        <w:t>i</w:t>
      </w:r>
      <w:r>
        <w:t>:</w:t>
      </w:r>
      <w:r>
        <w:rPr>
          <w:i/>
          <w:iCs/>
        </w:rPr>
        <w:t>C</w:t>
      </w:r>
      <w:r>
        <w:rPr>
          <w:vertAlign w:val="subscript"/>
        </w:rPr>
        <w:t>a</w:t>
      </w:r>
      <w:r>
        <w:t xml:space="preserve"> that is counterbalanced by an increase in </w:t>
      </w:r>
      <w:r>
        <w:rPr>
          <w:i/>
        </w:rPr>
        <w:t>N</w:t>
      </w:r>
      <w:r>
        <w:rPr>
          <w:vertAlign w:val="subscript"/>
        </w:rPr>
        <w:t>area</w:t>
      </w:r>
      <w:r>
        <w:t xml:space="preserve"> to support the higher photosynthetic capacity needed to maintain high assimilation at lower conductance</w:t>
      </w:r>
      <w:r w:rsidR="00AE5C62">
        <w:t xml:space="preserve"> </w:t>
      </w:r>
      <w:r w:rsidR="004B446C">
        <w:fldChar w:fldCharType="begin" w:fldLock="1"/>
      </w:r>
      <w:r w:rsidR="00AD5D68">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gradients","type":"article-journal","volume":"228"},"uris":["http://www.mendeley.com/documents/?uuid=665ee559-637a-4c3e-ab28-1c199c696d00"]}],"mendeley":{"formattedCitation":"(Grossiord &lt;i&gt;et al.&lt;/i&gt;, 2020; Dong &lt;i&gt;et al.&lt;/i&gt;, 2020)","plainTextFormattedCitation":"(Grossiord et al., 2020; Dong et al., 2020)","previouslyFormattedCitation":"(Grossiord &lt;i&gt;et al.&lt;/i&gt;, 2020)"},"properties":{"noteIndex":0},"schema":"https://github.com/citation-style-language/schema/raw/master/csl-citation.json"}</w:instrText>
      </w:r>
      <w:r w:rsidR="004B446C">
        <w:fldChar w:fldCharType="separate"/>
      </w:r>
      <w:r w:rsidR="00AD5D68" w:rsidRPr="00AD5D68">
        <w:rPr>
          <w:noProof/>
        </w:rPr>
        <w:t xml:space="preserve">(Grossiord </w:t>
      </w:r>
      <w:r w:rsidR="00AD5D68" w:rsidRPr="00AD5D68">
        <w:rPr>
          <w:i/>
          <w:noProof/>
        </w:rPr>
        <w:t>et al.</w:t>
      </w:r>
      <w:r w:rsidR="00AD5D68" w:rsidRPr="00AD5D68">
        <w:rPr>
          <w:noProof/>
        </w:rPr>
        <w:t xml:space="preserve">, 2020; Dong </w:t>
      </w:r>
      <w:r w:rsidR="00AD5D68" w:rsidRPr="00AD5D68">
        <w:rPr>
          <w:i/>
          <w:noProof/>
        </w:rPr>
        <w:t>et al.</w:t>
      </w:r>
      <w:r w:rsidR="00AD5D68" w:rsidRPr="00AD5D68">
        <w:rPr>
          <w:noProof/>
        </w:rPr>
        <w:t>, 2020)</w:t>
      </w:r>
      <w:r w:rsidR="004B446C">
        <w:fldChar w:fldCharType="end"/>
      </w:r>
      <w:r w:rsidR="00AE5C62">
        <w:t xml:space="preserve">. </w:t>
      </w:r>
      <w:r>
        <w:t>In addition</w:t>
      </w:r>
      <w:r w:rsidR="00AE5C62">
        <w:t xml:space="preserve">, the theory predicts that increasing air temperatures should decrease </w:t>
      </w:r>
      <w:r w:rsidR="00AE5C62">
        <w:rPr>
          <w:i/>
          <w:iCs/>
        </w:rPr>
        <w:t>N</w:t>
      </w:r>
      <w:r w:rsidR="00AE5C62">
        <w:rPr>
          <w:vertAlign w:val="subscript"/>
        </w:rPr>
        <w:t>area</w:t>
      </w:r>
      <w:r w:rsidR="00AE5C62">
        <w:t xml:space="preserve"> </w:t>
      </w:r>
      <w:r>
        <w:t>and increase</w:t>
      </w:r>
      <w:r w:rsidR="00AE5C62">
        <w:t xml:space="preserve"> stomatal conductance</w:t>
      </w:r>
      <w:r w:rsidR="002B3607">
        <w:t xml:space="preserve"> due to </w:t>
      </w:r>
      <w:r w:rsidR="00AE5C62">
        <w:t xml:space="preserve">faster enzyme kinetics </w:t>
      </w:r>
      <w:r w:rsidR="00AE5C62">
        <w:fldChar w:fldCharType="begin" w:fldLock="1"/>
      </w:r>
      <w:r w:rsidR="00AE5C62">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2001)","plainTextFormattedCitation":"(Bernacchi et al., 2001)","previouslyFormattedCitation":"(Bernacchi &lt;i&gt;et al.&lt;/i&gt;, 2001)"},"properties":{"noteIndex":0},"schema":"https://github.com/citation-style-language/schema/raw/master/csl-citation.json"}</w:instrText>
      </w:r>
      <w:r w:rsidR="00AE5C62">
        <w:fldChar w:fldCharType="separate"/>
      </w:r>
      <w:r w:rsidR="00AE5C62" w:rsidRPr="004B446C">
        <w:rPr>
          <w:noProof/>
        </w:rPr>
        <w:t xml:space="preserve">(Bernacchi </w:t>
      </w:r>
      <w:r w:rsidR="00AE5C62" w:rsidRPr="004B446C">
        <w:rPr>
          <w:i/>
          <w:noProof/>
        </w:rPr>
        <w:t>et al.</w:t>
      </w:r>
      <w:r w:rsidR="00AE5C62" w:rsidRPr="004B446C">
        <w:rPr>
          <w:noProof/>
        </w:rPr>
        <w:t>, 2001)</w:t>
      </w:r>
      <w:r w:rsidR="00AE5C62">
        <w:fldChar w:fldCharType="end"/>
      </w:r>
      <w:r w:rsidR="00AE5C62">
        <w:t xml:space="preserve"> coupled with decreased water viscosity </w:t>
      </w:r>
      <w:r w:rsidR="00AE5C62">
        <w:fldChar w:fldCharType="begin" w:fldLock="1"/>
      </w:r>
      <w:r w:rsidR="00AE5C62">
        <w:instrText>ADDIN CSL_CITATION {"citationItems":[{"id":"ITEM-1","itemData":{"DOI":"10.1021/j100721a006","ISSN":"00223654","abstract":"The relative viscosity of water has been measured with high precision in the range from 8 to 70° using a modified Cannon-Ubbelohde suspended-meniscus, dilution viscometer with a semiautomatic, optical viscometer reader. Measurements were made at 1° intervals with a relative precision of about 0.001%. The apparent energy of activation for viscous flow of water was calculated from these data. The result is given by an equation of the form ΔE‡ = A + BT + CT2 + DT3 + ET4. The root-mean-square deviation from this expression was 3.7 cal/g-mol (i.e., approximately 0.1% in ΔE‡). The results obtained did not reveal any abrupt changes, at discrete temperatures, in the observed energy of activation values. The suggestion is offered that some of the thermal anomalies (\"kinks\") which have been reported in bulk properties of water may have arisen from structural transitions in ordered water structures near interfaces.","author":[{"dropping-particle":"","family":"Korson","given":"Lawrence","non-dropping-particle":"","parse-names":false,"suffix":""},{"dropping-particle":"","family":"Drost-Hansen","given":"Walter","non-dropping-particle":"","parse-names":false,"suffix":""},{"dropping-particle":"","family":"Millero","given":"Frank J","non-dropping-particle":"","parse-names":false,"suffix":""}],"container-title":"Journal of Physical Chemistry","id":"ITEM-1","issue":"1","issued":{"date-parts":[["1969"]]},"page":"34-39","title":"Viscosity of water at various temperatures","type":"article-journal","volume":"73"},"uris":["http://www.mendeley.com/documents/?uuid=b6e66308-da44-479a-b5e8-b150ce87a2bc"]}],"mendeley":{"formattedCitation":"(Korson &lt;i&gt;et al.&lt;/i&gt;, 1969)","plainTextFormattedCitation":"(Korson et al., 1969)","previouslyFormattedCitation":"(Korson &lt;i&gt;et al.&lt;/i&gt;, 1969)"},"properties":{"noteIndex":0},"schema":"https://github.com/citation-style-language/schema/raw/master/csl-citation.json"}</w:instrText>
      </w:r>
      <w:r w:rsidR="00AE5C62">
        <w:fldChar w:fldCharType="separate"/>
      </w:r>
      <w:r w:rsidR="00AE5C62" w:rsidRPr="000E765A">
        <w:rPr>
          <w:noProof/>
        </w:rPr>
        <w:t xml:space="preserve">(Korson </w:t>
      </w:r>
      <w:r w:rsidR="00AE5C62" w:rsidRPr="000E765A">
        <w:rPr>
          <w:i/>
          <w:noProof/>
        </w:rPr>
        <w:t>et al.</w:t>
      </w:r>
      <w:r w:rsidR="00AE5C62" w:rsidRPr="000E765A">
        <w:rPr>
          <w:noProof/>
        </w:rPr>
        <w:t>, 1969)</w:t>
      </w:r>
      <w:r w:rsidR="00AE5C62">
        <w:fldChar w:fldCharType="end"/>
      </w:r>
      <w:r w:rsidR="00AE5C62">
        <w:t>.</w:t>
      </w:r>
      <w:commentRangeEnd w:id="24"/>
      <w:r w:rsidR="00B84EDF">
        <w:rPr>
          <w:rStyle w:val="CommentReference"/>
          <w:rFonts w:eastAsiaTheme="minorHAnsi" w:cs="Times New Roman (Body CS)"/>
        </w:rPr>
        <w:commentReference w:id="24"/>
      </w:r>
      <w:r w:rsidR="00AE5C62">
        <w:t xml:space="preserve"> </w:t>
      </w:r>
    </w:p>
    <w:p w14:paraId="64800909" w14:textId="20A1CB02" w:rsidR="004B446C" w:rsidRDefault="00155249" w:rsidP="00043993">
      <w:pPr>
        <w:spacing w:line="480" w:lineRule="auto"/>
        <w:ind w:firstLine="720"/>
      </w:pPr>
      <w:r>
        <w:t>L</w:t>
      </w:r>
      <w:r w:rsidR="00ED632D">
        <w:t>eaf nitrogen allocation</w:t>
      </w:r>
      <w:r w:rsidR="009C5D08">
        <w:t xml:space="preserve"> </w:t>
      </w:r>
      <w:r w:rsidR="004B446C">
        <w:t>responses to changing climates or soil resource availability may also depend on their mode of nutrient acquisition or photosynthetic pathway. For example, species that form associations with symbiotic nitrogen-fixing bacteria</w:t>
      </w:r>
      <w:r w:rsidR="00EA541A">
        <w:t xml:space="preserve"> (referred as “N-fixing species” from this point forward)</w:t>
      </w:r>
      <w:r w:rsidR="004B446C">
        <w:t xml:space="preserve"> should, in theory, have</w:t>
      </w:r>
      <w:r w:rsidR="00A42CA7">
        <w:t xml:space="preserve"> </w:t>
      </w:r>
      <w:r w:rsidR="004B446C">
        <w:t>access to</w:t>
      </w:r>
      <w:r w:rsidR="00B84EDF">
        <w:t xml:space="preserve"> a</w:t>
      </w:r>
      <w:r w:rsidR="004B446C">
        <w:t xml:space="preserve"> less finite nitrogen supply, which may result in lower </w:t>
      </w:r>
      <w:r w:rsidR="004B446C">
        <w:rPr>
          <w:i/>
          <w:iCs/>
          <w:lang w:val="el-GR"/>
        </w:rPr>
        <w:t>β</w:t>
      </w:r>
      <w:r w:rsidR="004B446C">
        <w:t xml:space="preserve"> values than species not capable of forming such associations</w:t>
      </w:r>
      <w:r w:rsidR="00EA541A">
        <w:t xml:space="preserve"> (referred as “non-fixing species” from this point forward)</w:t>
      </w:r>
      <w:r w:rsidR="004B446C">
        <w:t xml:space="preserve">. </w:t>
      </w:r>
      <w:r w:rsidR="00AA379F">
        <w:t>This result was previously shown in a greenhouse experiment, where a leguminous species generally had lower costs of nitrogen acquisition</w:t>
      </w:r>
      <w:r w:rsidR="00910E99">
        <w:t xml:space="preserve">, </w:t>
      </w:r>
      <w:r w:rsidR="007331E6">
        <w:t xml:space="preserve">but </w:t>
      </w:r>
      <w:r w:rsidR="00910E99">
        <w:t>was less responsive to changes in soil nitrogen fertilizatio</w:t>
      </w:r>
      <w:r>
        <w:t>n</w:t>
      </w:r>
      <w:r w:rsidR="00AA379F">
        <w:t xml:space="preserve"> compared to a non-leguminous species </w:t>
      </w:r>
      <w:r w:rsidR="00AA379F">
        <w:fldChar w:fldCharType="begin" w:fldLock="1"/>
      </w:r>
      <w:r w:rsidR="009C5D0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A379F">
        <w:fldChar w:fldCharType="separate"/>
      </w:r>
      <w:r w:rsidR="00AA379F" w:rsidRPr="00AA379F">
        <w:rPr>
          <w:noProof/>
        </w:rPr>
        <w:t xml:space="preserve">(Perkowski </w:t>
      </w:r>
      <w:r w:rsidR="00AA379F" w:rsidRPr="00AA379F">
        <w:rPr>
          <w:i/>
          <w:noProof/>
        </w:rPr>
        <w:t>et al.</w:t>
      </w:r>
      <w:r w:rsidR="00AA379F" w:rsidRPr="00AA379F">
        <w:rPr>
          <w:noProof/>
        </w:rPr>
        <w:t>,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values </w:t>
      </w:r>
      <w:r w:rsidR="004B446C">
        <w:t>could</w:t>
      </w:r>
      <w:r w:rsidR="00AA379F">
        <w:t xml:space="preserve"> be a possible explanation for</w:t>
      </w:r>
      <w:r w:rsidR="004B446C">
        <w:t xml:space="preserve"> why </w:t>
      </w:r>
      <w:r w:rsidR="00EA541A">
        <w:t>N-fixing species</w:t>
      </w:r>
      <w:r w:rsidR="004B446C">
        <w:t xml:space="preserve"> commonly have higher leaf nitrogen content </w:t>
      </w:r>
      <w:r w:rsidR="00EA541A">
        <w:t xml:space="preserve">than non-fixing species </w:t>
      </w:r>
      <w:r w:rsidR="0043441A">
        <w:fldChar w:fldCharType="begin" w:fldLock="1"/>
      </w:r>
      <w:r w:rsidR="0043441A">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&lt;i&gt;et al.&lt;/i&gt;, 2016)","plainTextFormattedCitation":"(Adams et al., 2016)","previouslyFormattedCitation":"(Adams &lt;i&gt;et al.&lt;/i&gt;, 2016)"},"properties":{"noteIndex":0},"schema":"https://github.com/citation-style-language/schema/raw/master/csl-citation.json"}</w:instrText>
      </w:r>
      <w:r w:rsidR="0043441A">
        <w:fldChar w:fldCharType="separate"/>
      </w:r>
      <w:r w:rsidR="0043441A" w:rsidRPr="0043441A">
        <w:rPr>
          <w:noProof/>
        </w:rPr>
        <w:t xml:space="preserve">(Adams </w:t>
      </w:r>
      <w:r w:rsidR="0043441A" w:rsidRPr="0043441A">
        <w:rPr>
          <w:i/>
          <w:noProof/>
        </w:rPr>
        <w:t>et al.</w:t>
      </w:r>
      <w:r w:rsidR="0043441A" w:rsidRPr="0043441A">
        <w:rPr>
          <w:noProof/>
        </w:rPr>
        <w:t>, 2016)</w:t>
      </w:r>
      <w:r w:rsidR="0043441A">
        <w:fldChar w:fldCharType="end"/>
      </w:r>
      <w:r w:rsidR="004B446C">
        <w:t>.</w:t>
      </w:r>
      <w:r w:rsidR="003307B9">
        <w:t xml:space="preserve"> Additionally,</w:t>
      </w:r>
      <w:r w:rsidR="00AA379F">
        <w:t xml:space="preserve"> </w:t>
      </w:r>
      <w:r w:rsidR="003307B9">
        <w:t xml:space="preserve">photosynthetic pathway could </w:t>
      </w:r>
      <w:r w:rsidR="002D7638">
        <w:t>influence</w:t>
      </w:r>
      <w:r w:rsidR="003307B9">
        <w:t xml:space="preserve"> </w:t>
      </w:r>
      <w:r w:rsidR="00AA379F">
        <w:rPr>
          <w:i/>
          <w:iCs/>
          <w:lang w:val="el-GR"/>
        </w:rPr>
        <w:t>β</w:t>
      </w:r>
      <w:r w:rsidR="00AA379F">
        <w:t>.</w:t>
      </w:r>
      <w:r w:rsidR="002D7638">
        <w:t xml:space="preserve"> Notably, more efficient water use </w:t>
      </w:r>
      <w:r w:rsidR="00AA379F">
        <w:t>in C</w:t>
      </w:r>
      <w:r w:rsidR="00AA379F">
        <w:rPr>
          <w:vertAlign w:val="subscript"/>
        </w:rPr>
        <w:t>4</w:t>
      </w:r>
      <w:r w:rsidR="00AA379F">
        <w:t xml:space="preserve"> species</w:t>
      </w:r>
      <w:r w:rsidR="009C5D08">
        <w:t xml:space="preserve"> </w:t>
      </w:r>
      <w:r w:rsidR="009C5D08">
        <w:fldChar w:fldCharType="begin" w:fldLock="1"/>
      </w:r>
      <w:r w:rsidR="009C5D08">
        <w:instrText>ADDIN CSL_CITATION {"citationItems":[{"id":"ITEM-1","itemData":{"DOI":"10.1098/rspb.2008.1762","ISSN":"14712970","PMID":"19324795","abstract":"Grasses using the C4 photosynthetic pathway dominate grasslands and savannahs of warm regions, and account for half of the species in this ecologically and economically important plant family. The C4 pathway increases the potential for high rates of photosynthesis, particularly at high irradiance, and raises water-use efficiency compared with the C3 type. It is therefore classically viewed as an adaptation to open, arid conditions. Here, we test this adaptive hypothesis using the comparative method, analysing habitat data for 117 genera of grasses, representing 15 C4 lineages. The evidence from our three complementary analyses is consistent with the hypothesis that evolutionary selection for C4 photosynthesis requires open environments, but we find an equal likelihood of C4 evolutionary origins in mesic, arid and saline habitats. However, once the pathway has arisen, evolutionary transitions into arid habitats occur at higher rates in C4 than C3 clades. Extant C4 genera therefore occupy a wider range of drier habitats than their C3 counterparts because the C4 pathway represents a pre-adaptation to arid conditions. Our analyses warn against evolutionary inferences based solely upon the high occurrence of extant C4 species in dry habitats, and provide a novel interpretation of this classic ecological association. © 2009 The Royal Society.","author":[{"dropping-particle":"","family":"Osborne","given":"Colin P","non-dropping-particle":"","parse-names":false,"suffix":""},{"dropping-particle":"","family":"Freckleton","given":"Robert P","non-dropping-particle":"","parse-names":false,"suffix":""}],"container-title":"Proceedings of the Royal Society B: Biological Sciences","id":"ITEM-1","issue":"1663","issued":{"date-parts":[["2009"]]},"page":"1753-1760","title":"Ecological selection pressures for C4 photosynthesis in the grasses","type":"article-journal","volume":"276"},"uris":["http://www.mendeley.com/documents/?uuid=0ff2996d-9b1a-4248-8444-28b7c8c31d27"]}],"mendeley":{"formattedCitation":"(Osborne &amp; Freckleton, 2009)","plainTextFormattedCitation":"(Osborne &amp; Freckleton, 2009)","previouslyFormattedCitation":"(Osborne &amp; Freckleton, 2009)"},"properties":{"noteIndex":0},"schema":"https://github.com/citation-style-language/schema/raw/master/csl-citation.json"}</w:instrText>
      </w:r>
      <w:r w:rsidR="009C5D08">
        <w:fldChar w:fldCharType="separate"/>
      </w:r>
      <w:r w:rsidR="009C5D08" w:rsidRPr="009C5D08">
        <w:rPr>
          <w:noProof/>
        </w:rPr>
        <w:t>(Osborne &amp; Freckleton, 2009)</w:t>
      </w:r>
      <w:r w:rsidR="009C5D08">
        <w:fldChar w:fldCharType="end"/>
      </w:r>
      <w:r w:rsidR="002D7638">
        <w:t xml:space="preserve"> could be the result of</w:t>
      </w:r>
      <w:r w:rsidR="00AA379F">
        <w:t xml:space="preserve"> lower</w:t>
      </w:r>
      <w:ins w:id="25" w:author="Perkowski, Evan A" w:date="2023-01-03T15:31:00Z">
        <w:r w:rsidR="00043993">
          <w:t xml:space="preserve"> </w:t>
        </w:r>
        <w:r w:rsidR="00043993">
          <w:lastRenderedPageBreak/>
          <w:t>average</w:t>
        </w:r>
      </w:ins>
      <w:r w:rsidR="00AA379F">
        <w:t xml:space="preserve"> </w:t>
      </w:r>
      <w:r w:rsidR="00AA379F">
        <w:rPr>
          <w:i/>
          <w:iCs/>
          <w:lang w:val="el-GR"/>
        </w:rPr>
        <w:t>β</w:t>
      </w:r>
      <w:r w:rsidR="00AA379F">
        <w:t xml:space="preserve"> values</w:t>
      </w:r>
      <w:ins w:id="26" w:author="Perkowski, Evan A" w:date="2023-01-03T15:30:00Z">
        <w:r w:rsidR="00043993">
          <w:t xml:space="preserve">, but this response would </w:t>
        </w:r>
      </w:ins>
      <w:commentRangeStart w:id="27"/>
      <w:commentRangeStart w:id="28"/>
      <w:r w:rsidR="002D7638">
        <w:t xml:space="preserve">drive </w:t>
      </w:r>
      <w:r w:rsidR="00AA379F">
        <w:t xml:space="preserve">higher </w:t>
      </w:r>
      <w:r w:rsidR="00AA379F">
        <w:rPr>
          <w:i/>
          <w:iCs/>
        </w:rPr>
        <w:t>N</w:t>
      </w:r>
      <w:r w:rsidR="00AA379F">
        <w:rPr>
          <w:vertAlign w:val="subscript"/>
        </w:rPr>
        <w:t>area</w:t>
      </w:r>
      <w:r w:rsidR="00AA379F">
        <w:t xml:space="preserve"> </w:t>
      </w:r>
      <w:commentRangeEnd w:id="27"/>
      <w:r w:rsidR="002D7638">
        <w:rPr>
          <w:rStyle w:val="CommentReference"/>
          <w:rFonts w:eastAsiaTheme="minorHAnsi" w:cs="Times New Roman (Body CS)"/>
        </w:rPr>
        <w:commentReference w:id="27"/>
      </w:r>
      <w:commentRangeEnd w:id="28"/>
      <w:r w:rsidR="00043993">
        <w:rPr>
          <w:rStyle w:val="CommentReference"/>
          <w:rFonts w:eastAsiaTheme="minorHAnsi" w:cs="Times New Roman (Body CS)"/>
        </w:rPr>
        <w:commentReference w:id="28"/>
      </w:r>
      <w:r w:rsidR="00AA379F">
        <w:t xml:space="preserve">values </w:t>
      </w:r>
      <w:r w:rsidR="00910E99">
        <w:t>in C</w:t>
      </w:r>
      <w:r w:rsidR="00910E99">
        <w:rPr>
          <w:vertAlign w:val="subscript"/>
        </w:rPr>
        <w:t>4</w:t>
      </w:r>
      <w:r w:rsidR="00910E99">
        <w:t xml:space="preserve"> species </w:t>
      </w:r>
      <w:r w:rsidR="00AA379F">
        <w:t>compared to C</w:t>
      </w:r>
      <w:r w:rsidR="00AA379F">
        <w:rPr>
          <w:vertAlign w:val="subscript"/>
        </w:rPr>
        <w:t>3</w:t>
      </w:r>
      <w:r w:rsidR="00AA379F">
        <w:t xml:space="preserve"> species</w:t>
      </w:r>
      <w:ins w:id="29" w:author="Perkowski, Evan A" w:date="2023-01-03T15:31:00Z">
        <w:r w:rsidR="00043993">
          <w:t xml:space="preserve"> despite evidence on the contrary</w:t>
        </w:r>
      </w:ins>
      <w:r w:rsidR="009C5D08">
        <w:t xml:space="preserve"> </w:t>
      </w:r>
      <w:r w:rsidR="009C5D08">
        <w:fldChar w:fldCharType="begin" w:fldLock="1"/>
      </w:r>
      <w:r w:rsidR="0053099B">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(L.)","type":"article-journal","volume":"84"},"uris":["http://www.mendeley.com/documents/?uuid=9db04ca3-529d-4b40-9f7e-e40f31642678"]}],"mendeley":{"formattedCitation":"(Sage &amp; Pearcy, 1987)","plainTextFormattedCitation":"(Sage &amp; Pearcy, 1987)","previouslyFormattedCitation":"(Sage &amp; Pearcy, 1987)"},"properties":{"noteIndex":0},"schema":"https://github.com/citation-style-language/schema/raw/master/csl-citation.json"}</w:instrText>
      </w:r>
      <w:r w:rsidR="009C5D08">
        <w:fldChar w:fldCharType="separate"/>
      </w:r>
      <w:r w:rsidR="009C5D08" w:rsidRPr="009C5D08">
        <w:rPr>
          <w:noProof/>
        </w:rPr>
        <w:t>(Sage &amp; Pearcy, 1987)</w:t>
      </w:r>
      <w:r w:rsidR="009C5D08">
        <w:fldChar w:fldCharType="end"/>
      </w:r>
      <w:r w:rsidR="00910E99">
        <w:t>.</w:t>
      </w:r>
    </w:p>
    <w:p w14:paraId="13941385" w14:textId="2B021976" w:rsidR="00CC790F" w:rsidRPr="00DD2B66" w:rsidRDefault="00A05D01" w:rsidP="0043441A">
      <w:pPr>
        <w:spacing w:line="48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DA688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D12CE9">
        <w:fldChar w:fldCharType="separate"/>
      </w:r>
      <w:r w:rsidR="00D12CE9" w:rsidRPr="00D12CE9">
        <w:rPr>
          <w:noProof/>
        </w:rPr>
        <w:t xml:space="preserve">(Bae </w:t>
      </w:r>
      <w:r w:rsidR="00D12CE9" w:rsidRPr="00D12CE9">
        <w:rPr>
          <w:i/>
          <w:noProof/>
        </w:rPr>
        <w:t>et al.</w:t>
      </w:r>
      <w:r w:rsidR="00D12CE9" w:rsidRPr="00D12CE9">
        <w:rPr>
          <w:noProof/>
        </w:rPr>
        <w:t xml:space="preserve">, 2015; Perkowski </w:t>
      </w:r>
      <w:r w:rsidR="00D12CE9" w:rsidRPr="00D12CE9">
        <w:rPr>
          <w:i/>
          <w:noProof/>
        </w:rPr>
        <w:t>et al.</w:t>
      </w:r>
      <w:r w:rsidR="00D12CE9" w:rsidRPr="00D12CE9">
        <w:rPr>
          <w:noProof/>
        </w:rPr>
        <w:t xml:space="preserve">, 2021; Lu </w:t>
      </w:r>
      <w:r w:rsidR="00D12CE9" w:rsidRPr="00D12CE9">
        <w:rPr>
          <w:i/>
          <w:noProof/>
        </w:rPr>
        <w:t>et al.</w:t>
      </w:r>
      <w:r w:rsidR="00D12CE9" w:rsidRPr="00D12CE9">
        <w:rPr>
          <w:noProof/>
        </w:rPr>
        <w:t>,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A2C5C">
        <w:fldChar w:fldCharType="begin" w:fldLock="1"/>
      </w:r>
      <w:r w:rsidR="00AD5D68">
        <w:instrText>ADDIN CSL_CITATION {"citationItems":[{"id":"ITEM-1","itemData":{"DOI":"10.1111/gcb.16501","ISBN":"1410706516","ISSN":"1354-1013","PMID":"25669675","author":[{"dropping-particle":"","family":"Westerband","given":"Andrea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Biology","id":"ITEM-1","issued":{"date-parts":[["2022","11","16"]]},"page":"1-29","title":"Coordination of photosynthetic traits across soil and climate gradients","type":"article-journal"},"uris":["http://www.mendeley.com/documents/?uuid=21ffc03c-3e82-40b0-846f-1638da6585e7"]},{"id":"ITEM-2","itemData":{"DOI":"10.1111/nph.18254","ISSN":"0028-646X","abstract":"The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A2C5C">
        <w:fldChar w:fldCharType="separate"/>
      </w:r>
      <w:r w:rsidR="005A2C5C" w:rsidRPr="005A2C5C">
        <w:rPr>
          <w:noProof/>
        </w:rPr>
        <w:t xml:space="preserve">(Paillassa </w:t>
      </w:r>
      <w:r w:rsidR="005A2C5C" w:rsidRPr="005A2C5C">
        <w:rPr>
          <w:i/>
          <w:noProof/>
        </w:rPr>
        <w:t>et al.</w:t>
      </w:r>
      <w:r w:rsidR="005A2C5C" w:rsidRPr="005A2C5C">
        <w:rPr>
          <w:noProof/>
        </w:rPr>
        <w:t xml:space="preserve">, 2020; Querejeta </w:t>
      </w:r>
      <w:r w:rsidR="005A2C5C" w:rsidRPr="005A2C5C">
        <w:rPr>
          <w:i/>
          <w:noProof/>
        </w:rPr>
        <w:t>et al.</w:t>
      </w:r>
      <w:r w:rsidR="005A2C5C" w:rsidRPr="005A2C5C">
        <w:rPr>
          <w:noProof/>
        </w:rPr>
        <w:t xml:space="preserve">, 2022; Westerband </w:t>
      </w:r>
      <w:r w:rsidR="005A2C5C" w:rsidRPr="005A2C5C">
        <w:rPr>
          <w:i/>
          <w:noProof/>
        </w:rPr>
        <w:t>et al.</w:t>
      </w:r>
      <w:r w:rsidR="005A2C5C" w:rsidRPr="005A2C5C">
        <w:rPr>
          <w:noProof/>
        </w:rPr>
        <w:t>, 2022)</w:t>
      </w:r>
      <w:r w:rsidR="005A2C5C">
        <w:fldChar w:fldCharType="end"/>
      </w:r>
      <w:r>
        <w:t xml:space="preserve"> and</w:t>
      </w:r>
      <w:r w:rsidR="005B451C">
        <w:t xml:space="preserve"> </w:t>
      </w:r>
      <w:r w:rsidR="00DD2B66">
        <w:t>in</w:t>
      </w:r>
      <w:r w:rsidR="005B451C">
        <w:t xml:space="preserve">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0615D8">
        <w:t xml:space="preserve">Additionally, increasing air temperature and vapor pressure deficit have each been shown to have negative and positive effects on </w:t>
      </w:r>
      <w:r w:rsidR="000615D8">
        <w:rPr>
          <w:i/>
          <w:iCs/>
        </w:rPr>
        <w:t>N</w:t>
      </w:r>
      <w:r w:rsidR="000615D8">
        <w:rPr>
          <w:vertAlign w:val="subscript"/>
        </w:rPr>
        <w:t>area</w:t>
      </w:r>
      <w:r w:rsidR="00610A42">
        <w:t>, respectively</w:t>
      </w:r>
      <w:r w:rsidR="000615D8">
        <w:t xml:space="preserve"> </w:t>
      </w:r>
      <w:r w:rsidR="000615D8">
        <w:fldChar w:fldCharType="begin" w:fldLock="1"/>
      </w:r>
      <w:r w:rsidR="000F4E0D">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inputs","type":"article-journal","volume":"3"},"uris":["http://www.mendeley.com/documents/?uuid=29e0b7b4-20c1-463b-af0e-323fc7be437b"]}],"mendeley":{"formattedCitation":"(Dong &lt;i&gt;et al.&lt;/i&gt;, 2017, 2020; Firn &lt;i&gt;et al.&lt;/i&gt;, 2019)","plainTextFormattedCitation":"(Dong et al., 2017, 2020; Firn et al., 2019)","previouslyFormattedCitation":"(Dong &lt;i&gt;et al.&lt;/i&gt;, 2017, 2020; Firn &lt;i&gt;et al.&lt;/i&gt;, 2019)"},"properties":{"noteIndex":0},"schema":"https://github.com/citation-style-language/schema/raw/master/csl-citation.json"}</w:instrText>
      </w:r>
      <w:r w:rsidR="000615D8">
        <w:fldChar w:fldCharType="separate"/>
      </w:r>
      <w:r w:rsidR="00344E21" w:rsidRPr="00344E21">
        <w:rPr>
          <w:noProof/>
        </w:rPr>
        <w:t xml:space="preserve">(Dong </w:t>
      </w:r>
      <w:r w:rsidR="00344E21" w:rsidRPr="00344E21">
        <w:rPr>
          <w:i/>
          <w:noProof/>
        </w:rPr>
        <w:t>et al.</w:t>
      </w:r>
      <w:r w:rsidR="00344E21" w:rsidRPr="00344E21">
        <w:rPr>
          <w:noProof/>
        </w:rPr>
        <w:t xml:space="preserve">, 2017, 2020; Firn </w:t>
      </w:r>
      <w:r w:rsidR="00344E21" w:rsidRPr="00344E21">
        <w:rPr>
          <w:i/>
          <w:noProof/>
        </w:rPr>
        <w:t>et al.</w:t>
      </w:r>
      <w:r w:rsidR="00344E21" w:rsidRPr="00344E21">
        <w:rPr>
          <w:noProof/>
        </w:rPr>
        <w:t>, 2019)</w:t>
      </w:r>
      <w:r w:rsidR="000615D8">
        <w:fldChar w:fldCharType="end"/>
      </w:r>
      <w:r w:rsidR="000615D8">
        <w:t xml:space="preserve">. </w:t>
      </w:r>
      <w:r w:rsidR="00CC790F">
        <w:t xml:space="preserve">However, no study to date has </w:t>
      </w:r>
      <w:r w:rsidR="009C5D08">
        <w:t xml:space="preserve">explicitly </w:t>
      </w:r>
      <w:r w:rsidR="00CC790F">
        <w:t xml:space="preserve">investigated </w:t>
      </w:r>
      <w:r w:rsidR="00385D99">
        <w:t xml:space="preserve">effects of climate and soil resource availability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 </w:t>
      </w:r>
      <w:r w:rsidR="00CC790F">
        <w:rPr>
          <w:i/>
          <w:iCs/>
        </w:rPr>
        <w:t>N</w:t>
      </w:r>
      <w:r w:rsidR="00CC790F">
        <w:rPr>
          <w:vertAlign w:val="subscript"/>
        </w:rPr>
        <w:t>area</w:t>
      </w:r>
      <w:r w:rsidR="00CC790F">
        <w:t xml:space="preserve">. Furthermore, when </w:t>
      </w:r>
      <w:r w:rsidR="00CC790F">
        <w:rPr>
          <w:i/>
          <w:iCs/>
        </w:rPr>
        <w:t>N</w:t>
      </w:r>
      <w:r w:rsidR="00CC790F">
        <w:rPr>
          <w:vertAlign w:val="subscript"/>
        </w:rPr>
        <w:t>area</w:t>
      </w:r>
      <w:r w:rsidR="00CC790F">
        <w:t xml:space="preserve"> is broken down into its components, leaf mass per leaf area (</w:t>
      </w:r>
      <w:r w:rsidR="00CC790F">
        <w:rPr>
          <w:i/>
          <w:iCs/>
        </w:rPr>
        <w:t>M</w:t>
      </w:r>
      <w:r w:rsidR="00CC790F">
        <w:rPr>
          <w:vertAlign w:val="subscript"/>
        </w:rPr>
        <w:t>area</w:t>
      </w:r>
      <w:r w:rsidR="009C5D08">
        <w:t>; g m</w:t>
      </w:r>
      <w:r w:rsidR="009C5D08">
        <w:rPr>
          <w:vertAlign w:val="superscript"/>
        </w:rPr>
        <w:t>-2</w:t>
      </w:r>
      <w:r w:rsidR="00CC790F">
        <w:t>) and mass-based leaf nitrogen content (</w:t>
      </w:r>
      <w:r w:rsidR="00CC790F">
        <w:rPr>
          <w:i/>
          <w:iCs/>
        </w:rPr>
        <w:t>N</w:t>
      </w:r>
      <w:r w:rsidR="00CC790F">
        <w:rPr>
          <w:vertAlign w:val="subscript"/>
        </w:rPr>
        <w:t>mass</w:t>
      </w:r>
      <w:r w:rsidR="009C5D08">
        <w:t xml:space="preserve">; </w:t>
      </w:r>
      <w:proofErr w:type="spellStart"/>
      <w:r w:rsidR="009C5D08">
        <w:t>gN</w:t>
      </w:r>
      <w:proofErr w:type="spellEnd"/>
      <w:r w:rsidR="009C5D08">
        <w:t xml:space="preserve"> g</w:t>
      </w:r>
      <w:r w:rsidR="009C5D08">
        <w:rPr>
          <w:vertAlign w:val="superscript"/>
        </w:rPr>
        <w:t>-1</w:t>
      </w:r>
      <w:r w:rsidR="00CC790F">
        <w:t xml:space="preserve">), </w:t>
      </w:r>
      <w:commentRangeStart w:id="30"/>
      <w:r w:rsidR="00344E21">
        <w:t xml:space="preserve">global </w:t>
      </w:r>
      <w:r w:rsidR="00CC790F">
        <w:t xml:space="preserve">variance in </w:t>
      </w:r>
      <w:r w:rsidR="00CC790F">
        <w:rPr>
          <w:i/>
          <w:iCs/>
        </w:rPr>
        <w:t>N</w:t>
      </w:r>
      <w:r w:rsidR="00CC790F">
        <w:rPr>
          <w:vertAlign w:val="subscript"/>
        </w:rPr>
        <w:t>area</w:t>
      </w:r>
      <w:r w:rsidR="00CC790F">
        <w:t xml:space="preserve"> </w:t>
      </w:r>
      <w:r w:rsidR="00A42CA7">
        <w:t>is commonly</w:t>
      </w:r>
      <w:r w:rsidR="00CC790F">
        <w:t xml:space="preserve"> driven by changes in </w:t>
      </w:r>
      <w:r w:rsidR="00CC790F">
        <w:rPr>
          <w:i/>
          <w:iCs/>
        </w:rPr>
        <w:t>M</w:t>
      </w:r>
      <w:r w:rsidR="00CC790F">
        <w:rPr>
          <w:vertAlign w:val="subscript"/>
        </w:rPr>
        <w:t>area</w:t>
      </w:r>
      <w:r w:rsidR="00CC790F">
        <w:t xml:space="preserve"> </w:t>
      </w:r>
      <w:commentRangeEnd w:id="30"/>
      <w:r w:rsidR="00CB1B5D">
        <w:rPr>
          <w:rStyle w:val="CommentReference"/>
          <w:rFonts w:eastAsiaTheme="minorHAnsi" w:cs="Times New Roman (Body CS)"/>
        </w:rPr>
        <w:commentReference w:id="30"/>
      </w:r>
      <w:r w:rsidR="00465F23">
        <w:fldChar w:fldCharType="begin" w:fldLock="1"/>
      </w:r>
      <w:r w:rsidR="00AD5D68">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spectrum","type":"article-journal","volume":"428"},"uris":["http://www.mendeley.com/documents/?uuid=32f5a021-31d8-49dc-94bd-2dd61c9445d5"]}],"mendeley":{"formattedCitation":"(Wright &lt;i&gt;et al.&lt;/i&gt;, 2004; Onoda &lt;i&gt;et al.&lt;/i&gt;, 2017; Dong &lt;i&gt;et al.&lt;/i&gt;, 2022)","manualFormatting":"(Wright et al., 2004; Onoda et al., 2017; Dong et al., 2022a, but see Firn et al., 2019)","plainTextFormattedCitation":"(Wright et al., 2004; Onoda et al., 2017; Dong et al., 2022)","previouslyFormattedCitation":"(Wright &lt;i&gt;et al.&lt;/i&gt;, 2004; Onoda &lt;i&gt;et al.&lt;/i&gt;, 2017; Dong &lt;i&gt;et al.&lt;/i&gt;, 2022a)"},"properties":{"noteIndex":0},"schema":"https://github.com/citation-style-language/schema/raw/master/csl-citation.json"}</w:instrText>
      </w:r>
      <w:r w:rsidR="00465F23">
        <w:fldChar w:fldCharType="separate"/>
      </w:r>
      <w:r w:rsidR="00344E21" w:rsidRPr="00344E21">
        <w:rPr>
          <w:noProof/>
        </w:rPr>
        <w:t xml:space="preserve">(Wright </w:t>
      </w:r>
      <w:r w:rsidR="00344E21" w:rsidRPr="00344E21">
        <w:rPr>
          <w:i/>
          <w:noProof/>
        </w:rPr>
        <w:t>et al.</w:t>
      </w:r>
      <w:r w:rsidR="00344E21" w:rsidRPr="00344E21">
        <w:rPr>
          <w:noProof/>
        </w:rPr>
        <w:t xml:space="preserve">, 2004; Onoda </w:t>
      </w:r>
      <w:r w:rsidR="00344E21" w:rsidRPr="00344E21">
        <w:rPr>
          <w:i/>
          <w:noProof/>
        </w:rPr>
        <w:t>et al.</w:t>
      </w:r>
      <w:r w:rsidR="00344E21" w:rsidRPr="00344E21">
        <w:rPr>
          <w:noProof/>
        </w:rPr>
        <w:t xml:space="preserve">, 2017; Dong </w:t>
      </w:r>
      <w:r w:rsidR="00344E21" w:rsidRPr="00344E21">
        <w:rPr>
          <w:i/>
          <w:noProof/>
        </w:rPr>
        <w:t>et al.</w:t>
      </w:r>
      <w:r w:rsidR="00344E21" w:rsidRPr="00344E21">
        <w:rPr>
          <w:noProof/>
        </w:rPr>
        <w:t>, 2022a</w:t>
      </w:r>
      <w:r w:rsidR="00A42CA7">
        <w:rPr>
          <w:noProof/>
        </w:rPr>
        <w:t xml:space="preserve">, but see Firn </w:t>
      </w:r>
      <w:r w:rsidR="00A42CA7">
        <w:rPr>
          <w:i/>
          <w:iCs/>
          <w:noProof/>
        </w:rPr>
        <w:t>et al</w:t>
      </w:r>
      <w:r w:rsidR="00A42CA7">
        <w:rPr>
          <w:noProof/>
        </w:rPr>
        <w:t>., 2019</w:t>
      </w:r>
      <w:r w:rsidR="00344E21" w:rsidRPr="00344E21">
        <w:rPr>
          <w:noProof/>
        </w:rPr>
        <w:t>)</w:t>
      </w:r>
      <w:r w:rsidR="00465F23">
        <w:fldChar w:fldCharType="end"/>
      </w:r>
      <w:ins w:id="31" w:author="Perkowski, Evan A" w:date="2023-01-03T15:35:00Z">
        <w:r w:rsidR="00043993">
          <w:t>,</w:t>
        </w:r>
      </w:ins>
      <w:ins w:id="32" w:author="Perkowski, Evan A" w:date="2023-01-03T15:33:00Z">
        <w:r w:rsidR="00043993">
          <w:t xml:space="preserve"> a response driven by </w:t>
        </w:r>
      </w:ins>
      <w:ins w:id="33" w:author="Perkowski, Evan A" w:date="2023-01-03T15:34:00Z">
        <w:r w:rsidR="00043993">
          <w:t>light availability and associated costs of light interception</w:t>
        </w:r>
      </w:ins>
      <w:r w:rsidR="00CC790F">
        <w:t>. Despite this,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 </w:t>
      </w:r>
      <w:r w:rsidR="00CC790F">
        <w:rPr>
          <w:i/>
          <w:iCs/>
          <w:lang w:val="el-GR"/>
        </w:rPr>
        <w:t>β</w:t>
      </w:r>
      <w:r w:rsidR="004150F4">
        <w:t xml:space="preserve">, which would be useful for detecting whether changes in </w:t>
      </w:r>
      <w:r w:rsidR="004150F4">
        <w:rPr>
          <w:i/>
          <w:iCs/>
        </w:rPr>
        <w:t>N</w:t>
      </w:r>
      <w:r w:rsidR="004150F4">
        <w:rPr>
          <w:vertAlign w:val="subscript"/>
        </w:rPr>
        <w:t>area</w:t>
      </w:r>
      <w:r w:rsidR="004150F4">
        <w:t xml:space="preserve"> due to </w:t>
      </w:r>
      <w:r w:rsidR="004150F4">
        <w:rPr>
          <w:i/>
          <w:iCs/>
          <w:lang w:val="el-GR"/>
        </w:rPr>
        <w:t>β</w:t>
      </w:r>
      <w:r w:rsidR="004150F4">
        <w:t xml:space="preserve"> are driven by</w:t>
      </w:r>
      <w:r w:rsidR="0043441A">
        <w:t xml:space="preserve"> </w:t>
      </w:r>
      <w:r w:rsidR="00A42CA7">
        <w:t>changes in</w:t>
      </w:r>
      <w:r w:rsidR="0043441A">
        <w:t xml:space="preserve"> leaf morphology</w:t>
      </w:r>
      <w:r w:rsidR="00A42CA7">
        <w:t xml:space="preserve"> </w:t>
      </w:r>
      <w:r w:rsidR="0043441A">
        <w:t xml:space="preserve">or shifts </w:t>
      </w:r>
      <w:r w:rsidR="00ED632D">
        <w:t xml:space="preserve">in </w:t>
      </w:r>
      <w:r w:rsidR="006B48A0">
        <w:t>leaf stoichiometry.</w:t>
      </w:r>
    </w:p>
    <w:p w14:paraId="65F6FE19" w14:textId="1B602009" w:rsidR="005A0E7B" w:rsidRDefault="00A833A5" w:rsidP="00610A42">
      <w:pPr>
        <w:spacing w:line="480" w:lineRule="auto"/>
        <w:ind w:firstLine="720"/>
        <w:rPr>
          <w:ins w:id="34" w:author="Perkowski, Evan A [2]" w:date="2023-01-02T23:21:00Z"/>
        </w:rPr>
      </w:pPr>
      <w:r>
        <w:t>Here</w:t>
      </w:r>
      <w:r w:rsidR="00136249">
        <w:t>,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C</w:t>
      </w:r>
      <w:r>
        <w:t>-</w:t>
      </w:r>
      <w:r w:rsidR="00ED632D">
        <w:t xml:space="preserve">derived estimates of leaf </w:t>
      </w:r>
      <w:proofErr w:type="gramStart"/>
      <w:r w:rsidR="00ED632D">
        <w:rPr>
          <w:i/>
          <w:iCs/>
        </w:rPr>
        <w:t>C</w:t>
      </w:r>
      <w:r w:rsidR="00ED632D">
        <w:rPr>
          <w:vertAlign w:val="subscript"/>
        </w:rPr>
        <w:t>i</w:t>
      </w:r>
      <w:r w:rsidR="00ED632D">
        <w:t>:</w:t>
      </w:r>
      <w:r w:rsidR="00ED632D">
        <w:rPr>
          <w:i/>
          <w:iCs/>
        </w:rPr>
        <w:t>C</w:t>
      </w:r>
      <w:r w:rsidR="00ED632D">
        <w:rPr>
          <w:vertAlign w:val="subscript"/>
        </w:rPr>
        <w:t>a</w:t>
      </w:r>
      <w:proofErr w:type="gramEnd"/>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w:t>
      </w:r>
      <w:r>
        <w:t>-</w:t>
      </w:r>
      <w:r w:rsidR="00ED632D">
        <w:t>derived estimates of</w:t>
      </w:r>
      <w:r w:rsidR="00995E58">
        <w:t xml:space="preserve"> </w:t>
      </w:r>
      <w:r w:rsidR="002B26AB">
        <w:rPr>
          <w:i/>
          <w:iCs/>
          <w:lang w:val="el-GR"/>
        </w:rPr>
        <w:t>β</w:t>
      </w:r>
      <w:r w:rsidR="002B26AB">
        <w:t xml:space="preserve"> </w:t>
      </w:r>
      <w:r w:rsidR="00995E58">
        <w:t xml:space="preserve">in </w:t>
      </w:r>
      <w:r w:rsidR="00C3111F">
        <w:t>520</w:t>
      </w:r>
      <w:r w:rsidR="00136249">
        <w:t xml:space="preserve"> individuals spanning </w:t>
      </w:r>
      <w:r w:rsidR="00C3111F">
        <w:t>57</w:t>
      </w:r>
      <w:r w:rsidR="00136249">
        <w:t xml:space="preserve"> species scattered across 24 grassland sites in Texas, USA</w:t>
      </w:r>
      <w:r w:rsidR="005C2D3A">
        <w:t xml:space="preserve"> (Table S1)</w:t>
      </w:r>
      <w:r w:rsidR="00136249">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w:t>
      </w:r>
      <w:r w:rsidR="005A0E7B">
        <w:lastRenderedPageBreak/>
        <w:t xml:space="preserve">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D12CE9">
        <w:t xml:space="preserve">nutrient </w:t>
      </w:r>
      <w:r w:rsidR="009E2D9C">
        <w:t>substrate</w:t>
      </w:r>
      <w:r w:rsidR="00A16927">
        <w:t xml:space="preserve">. </w:t>
      </w:r>
      <w:r w:rsidR="005A0E7B">
        <w:t xml:space="preserve">We </w:t>
      </w:r>
      <w:r w:rsidR="005610A3">
        <w:t xml:space="preserve">leveraged </w:t>
      </w:r>
      <w:r w:rsidR="00610A42">
        <w:t xml:space="preserve">the expected climatic and soil resource diversity across sites </w:t>
      </w:r>
      <w:r w:rsidR="005610A3">
        <w:t xml:space="preserve">to test the following </w:t>
      </w:r>
      <w:commentRangeStart w:id="35"/>
      <w:commentRangeStart w:id="36"/>
      <w:r w:rsidR="005610A3">
        <w:t>hypotheses</w:t>
      </w:r>
      <w:commentRangeEnd w:id="35"/>
      <w:r w:rsidR="0043441A">
        <w:rPr>
          <w:rStyle w:val="CommentReference"/>
          <w:rFonts w:eastAsiaTheme="minorHAnsi" w:cs="Times New Roman (Body CS)"/>
        </w:rPr>
        <w:commentReference w:id="35"/>
      </w:r>
      <w:commentRangeEnd w:id="36"/>
      <w:r w:rsidR="006D7311">
        <w:rPr>
          <w:rStyle w:val="CommentReference"/>
          <w:rFonts w:eastAsiaTheme="minorHAnsi" w:cs="Times New Roman (Body CS)"/>
        </w:rPr>
        <w:commentReference w:id="36"/>
      </w:r>
      <w:ins w:id="37" w:author="Perkowski, Evan A [2]" w:date="2023-01-02T23:22:00Z">
        <w:r w:rsidR="001D1E96">
          <w:t>:</w:t>
        </w:r>
      </w:ins>
    </w:p>
    <w:p w14:paraId="15C40B70" w14:textId="133F63C0" w:rsidR="001D1E96" w:rsidRDefault="001D1E96" w:rsidP="001D1E96">
      <w:pPr>
        <w:pStyle w:val="ListParagraph"/>
        <w:numPr>
          <w:ilvl w:val="0"/>
          <w:numId w:val="4"/>
        </w:numPr>
        <w:spacing w:line="480" w:lineRule="auto"/>
        <w:rPr>
          <w:ins w:id="38" w:author="Perkowski, Evan A [2]" w:date="2023-01-02T23:23:00Z"/>
        </w:rPr>
      </w:pPr>
      <w:ins w:id="39" w:author="Perkowski, Evan A [2]" w:date="2023-01-02T23:21:00Z">
        <w:r>
          <w:t xml:space="preserve">Soil nitrogen availability will decrease </w:t>
        </w:r>
        <w:r w:rsidRPr="00466F89">
          <w:rPr>
            <w:i/>
            <w:iCs/>
            <w:lang w:val="el-GR"/>
          </w:rPr>
          <w:t>β</w:t>
        </w:r>
        <w:r>
          <w:t xml:space="preserve"> through a reduction in costs of nitrogen acquisition and use, while soil moisture will increase </w:t>
        </w:r>
        <w:r w:rsidRPr="00466F89">
          <w:rPr>
            <w:i/>
            <w:iCs/>
            <w:lang w:val="el-GR"/>
          </w:rPr>
          <w:t>β</w:t>
        </w:r>
        <w:r>
          <w:t xml:space="preserve"> through a reduction in costs of water acquisition and use.</w:t>
        </w:r>
      </w:ins>
      <w:ins w:id="40" w:author="Perkowski, Evan A [2]" w:date="2023-01-02T23:22:00Z">
        <w:r>
          <w:t xml:space="preserve"> We also expected </w:t>
        </w:r>
      </w:ins>
      <w:ins w:id="41" w:author="Perkowski, Evan A [2]" w:date="2023-01-02T23:23:00Z">
        <w:r>
          <w:t xml:space="preserve">that N-fixing species would </w:t>
        </w:r>
      </w:ins>
      <w:ins w:id="42" w:author="Perkowski, Evan A [2]" w:date="2023-01-02T23:24:00Z">
        <w:r>
          <w:t xml:space="preserve">have lower </w:t>
        </w:r>
        <w:r w:rsidRPr="00466F89">
          <w:rPr>
            <w:i/>
            <w:iCs/>
            <w:lang w:val="el-GR"/>
          </w:rPr>
          <w:t>β</w:t>
        </w:r>
        <w:r>
          <w:t xml:space="preserve"> values on average</w:t>
        </w:r>
      </w:ins>
      <w:ins w:id="43" w:author="Perkowski, Evan A [2]" w:date="2023-01-02T23:25:00Z">
        <w:r>
          <w:t xml:space="preserve"> due to less finite nitrogen supply, and that C</w:t>
        </w:r>
        <w:r>
          <w:rPr>
            <w:vertAlign w:val="subscript"/>
          </w:rPr>
          <w:t>4</w:t>
        </w:r>
        <w:r>
          <w:t xml:space="preserve"> species would similarly have lower </w:t>
        </w:r>
        <w:r w:rsidRPr="00466F89">
          <w:rPr>
            <w:i/>
            <w:iCs/>
            <w:lang w:val="el-GR"/>
          </w:rPr>
          <w:t>β</w:t>
        </w:r>
        <w:r>
          <w:t xml:space="preserve"> values on average due to more efficient nitrogen use.</w:t>
        </w:r>
      </w:ins>
    </w:p>
    <w:p w14:paraId="2C4F68BB" w14:textId="6EAF3031" w:rsidR="001D1E96" w:rsidRDefault="001D1E96" w:rsidP="001D1E96">
      <w:pPr>
        <w:pStyle w:val="ListParagraph"/>
        <w:numPr>
          <w:ilvl w:val="0"/>
          <w:numId w:val="4"/>
        </w:numPr>
        <w:spacing w:line="480" w:lineRule="auto"/>
        <w:rPr>
          <w:ins w:id="44" w:author="Perkowski, Evan A [2]" w:date="2023-01-02T23:29:00Z"/>
        </w:rPr>
      </w:pPr>
      <w:ins w:id="45" w:author="Perkowski, Evan A [2]" w:date="2023-01-02T23:25:00Z">
        <w:r>
          <w:t xml:space="preserve">Leaf </w:t>
        </w:r>
        <w:proofErr w:type="gramStart"/>
        <w:r>
          <w:rPr>
            <w:i/>
            <w:iCs/>
          </w:rPr>
          <w:t>C</w:t>
        </w:r>
      </w:ins>
      <w:ins w:id="46" w:author="Perkowski, Evan A [2]" w:date="2023-01-02T23:26:00Z">
        <w:r>
          <w:rPr>
            <w:vertAlign w:val="subscript"/>
          </w:rPr>
          <w:t>i</w:t>
        </w:r>
        <w:r>
          <w:t>:</w:t>
        </w:r>
        <w:r>
          <w:rPr>
            <w:i/>
            <w:iCs/>
          </w:rPr>
          <w:t>C</w:t>
        </w:r>
        <w:r>
          <w:rPr>
            <w:vertAlign w:val="subscript"/>
          </w:rPr>
          <w:t>a</w:t>
        </w:r>
        <w:proofErr w:type="gramEnd"/>
        <w:r>
          <w:t xml:space="preserve"> will be positively related to </w:t>
        </w:r>
        <w:r w:rsidRPr="00466F89">
          <w:rPr>
            <w:i/>
            <w:iCs/>
            <w:lang w:val="el-GR"/>
          </w:rPr>
          <w:t>β</w:t>
        </w:r>
        <w:r>
          <w:t xml:space="preserve">, which will result in a negative indirect effect of increasing soil nitrogen availability and positive indirect effect of increasing soil moisture on </w:t>
        </w:r>
      </w:ins>
      <w:ins w:id="47" w:author="Perkowski, Evan A [2]" w:date="2023-01-02T23:27:00Z">
        <w:r>
          <w:t xml:space="preserve">leaf </w:t>
        </w:r>
        <w:r>
          <w:rPr>
            <w:i/>
            <w:iCs/>
          </w:rPr>
          <w:t>C</w:t>
        </w:r>
        <w:r>
          <w:rPr>
            <w:vertAlign w:val="subscript"/>
          </w:rPr>
          <w:t>i</w:t>
        </w:r>
        <w:r>
          <w:t>:</w:t>
        </w:r>
        <w:r>
          <w:rPr>
            <w:i/>
            <w:iCs/>
          </w:rPr>
          <w:t>C</w:t>
        </w:r>
        <w:r>
          <w:rPr>
            <w:vertAlign w:val="subscript"/>
          </w:rPr>
          <w:t>a</w:t>
        </w:r>
        <w:r>
          <w:t xml:space="preserve">. We also expected that </w:t>
        </w:r>
      </w:ins>
      <w:ins w:id="48" w:author="Perkowski, Evan A [2]" w:date="2023-01-02T23:28:00Z">
        <w:r w:rsidR="00463A7F">
          <w:t xml:space="preserve">increasing vapor pressure deficit would have a direct positive effect on </w:t>
        </w:r>
      </w:ins>
      <w:ins w:id="49" w:author="Perkowski, Evan A [2]" w:date="2023-01-02T23:29:00Z">
        <w:r w:rsidR="00463A7F">
          <w:t xml:space="preserve">leaf </w:t>
        </w:r>
        <w:proofErr w:type="gramStart"/>
        <w:r w:rsidR="00463A7F">
          <w:rPr>
            <w:i/>
            <w:iCs/>
          </w:rPr>
          <w:t>C</w:t>
        </w:r>
        <w:r w:rsidR="00463A7F">
          <w:rPr>
            <w:vertAlign w:val="subscript"/>
          </w:rPr>
          <w:t>i</w:t>
        </w:r>
        <w:r w:rsidR="00463A7F">
          <w:t>:</w:t>
        </w:r>
        <w:r w:rsidR="00463A7F">
          <w:rPr>
            <w:i/>
            <w:iCs/>
          </w:rPr>
          <w:t>C</w:t>
        </w:r>
        <w:r w:rsidR="00463A7F">
          <w:rPr>
            <w:vertAlign w:val="subscript"/>
          </w:rPr>
          <w:t>a</w:t>
        </w:r>
        <w:proofErr w:type="gramEnd"/>
        <w:r w:rsidR="00463A7F">
          <w:t>, as increasing atmospheric dryness should cause plants to close stomata to minimize water loss.</w:t>
        </w:r>
      </w:ins>
    </w:p>
    <w:p w14:paraId="225AA44C" w14:textId="5DBAA324" w:rsidR="00910E99" w:rsidRDefault="00463A7F">
      <w:pPr>
        <w:pStyle w:val="ListParagraph"/>
        <w:numPr>
          <w:ilvl w:val="0"/>
          <w:numId w:val="4"/>
        </w:numPr>
        <w:spacing w:line="480" w:lineRule="auto"/>
        <w:pPrChange w:id="50" w:author="Perkowski, Evan A [2]" w:date="2023-01-02T23:35:00Z">
          <w:pPr>
            <w:spacing w:line="480" w:lineRule="auto"/>
          </w:pPr>
        </w:pPrChange>
      </w:pPr>
      <w:ins w:id="51" w:author="Perkowski, Evan A [2]" w:date="2023-01-02T23:29:00Z">
        <w:r>
          <w:t xml:space="preserve">Leaf </w:t>
        </w:r>
        <w:r>
          <w:rPr>
            <w:i/>
            <w:iCs/>
          </w:rPr>
          <w:t>N</w:t>
        </w:r>
        <w:r>
          <w:rPr>
            <w:vertAlign w:val="subscript"/>
          </w:rPr>
          <w:t>area</w:t>
        </w:r>
        <w:r>
          <w:t xml:space="preserve"> </w:t>
        </w:r>
      </w:ins>
      <w:ins w:id="52" w:author="Perkowski, Evan A [2]" w:date="2023-01-02T23:30:00Z">
        <w:r>
          <w:t xml:space="preserve">will be </w:t>
        </w:r>
      </w:ins>
      <w:ins w:id="53" w:author="Perkowski, Evan A [2]" w:date="2023-01-02T23:32:00Z">
        <w:r>
          <w:t>negatively related to leaf</w:t>
        </w:r>
      </w:ins>
      <w:ins w:id="54" w:author="Perkowski, Evan A [2]" w:date="2023-01-02T23:31:00Z">
        <w:r>
          <w:t xml:space="preserve"> </w:t>
        </w:r>
        <w:proofErr w:type="gramStart"/>
        <w:r>
          <w:rPr>
            <w:i/>
            <w:iCs/>
          </w:rPr>
          <w:t>C</w:t>
        </w:r>
        <w:r>
          <w:rPr>
            <w:vertAlign w:val="subscript"/>
          </w:rPr>
          <w:t>i</w:t>
        </w:r>
        <w:r>
          <w:t>:</w:t>
        </w:r>
        <w:r>
          <w:rPr>
            <w:i/>
            <w:iCs/>
          </w:rPr>
          <w:t>C</w:t>
        </w:r>
        <w:r>
          <w:rPr>
            <w:vertAlign w:val="subscript"/>
          </w:rPr>
          <w:t>a</w:t>
        </w:r>
      </w:ins>
      <w:proofErr w:type="gramEnd"/>
      <w:ins w:id="55" w:author="Perkowski, Evan A [2]" w:date="2023-01-02T23:32:00Z">
        <w:r>
          <w:t>, a response that will allow leaves to maintain nitrogen-water use tradeoffs predicted from theory. We expected no di</w:t>
        </w:r>
      </w:ins>
      <w:ins w:id="56" w:author="Perkowski, Evan A [2]" w:date="2023-01-02T23:33:00Z">
        <w:r>
          <w:t xml:space="preserve">rect effect of soil resource availability on </w:t>
        </w:r>
        <w:r>
          <w:rPr>
            <w:i/>
            <w:iCs/>
          </w:rPr>
          <w:t>N</w:t>
        </w:r>
        <w:r>
          <w:rPr>
            <w:vertAlign w:val="subscript"/>
          </w:rPr>
          <w:t>area</w:t>
        </w:r>
        <w:r>
          <w:t xml:space="preserve">, but indirect effects of soil resource availability on </w:t>
        </w:r>
        <w:r>
          <w:rPr>
            <w:i/>
            <w:iCs/>
          </w:rPr>
          <w:t>N</w:t>
        </w:r>
        <w:r>
          <w:rPr>
            <w:vertAlign w:val="subscript"/>
          </w:rPr>
          <w:t>area</w:t>
        </w:r>
        <w:r>
          <w:t xml:space="preserve"> mediated through the positive effect of </w:t>
        </w:r>
        <w:r w:rsidRPr="00466F89">
          <w:rPr>
            <w:i/>
            <w:iCs/>
            <w:lang w:val="el-GR"/>
          </w:rPr>
          <w:t>β</w:t>
        </w:r>
        <w:r>
          <w:t xml:space="preserve"> on leaf </w:t>
        </w:r>
        <w:proofErr w:type="gramStart"/>
        <w:r>
          <w:rPr>
            <w:i/>
            <w:iCs/>
          </w:rPr>
          <w:t>C</w:t>
        </w:r>
        <w:r>
          <w:rPr>
            <w:vertAlign w:val="subscript"/>
          </w:rPr>
          <w:t>i</w:t>
        </w:r>
        <w:r>
          <w:t>:</w:t>
        </w:r>
        <w:r>
          <w:rPr>
            <w:i/>
            <w:iCs/>
          </w:rPr>
          <w:t>C</w:t>
        </w:r>
      </w:ins>
      <w:ins w:id="57" w:author="Perkowski, Evan A [2]" w:date="2023-01-02T23:34:00Z">
        <w:r>
          <w:rPr>
            <w:vertAlign w:val="subscript"/>
          </w:rPr>
          <w:t>a</w:t>
        </w:r>
        <w:proofErr w:type="gramEnd"/>
        <w:r>
          <w:t xml:space="preserve"> that would lead to an indirect positive and negative effect of increasing soil nitrogen availability and soil moisture, respectively, on </w:t>
        </w:r>
        <w:r>
          <w:rPr>
            <w:i/>
            <w:iCs/>
          </w:rPr>
          <w:t>N</w:t>
        </w:r>
        <w:r>
          <w:rPr>
            <w:vertAlign w:val="subscript"/>
          </w:rPr>
          <w:t>area</w:t>
        </w:r>
        <w:r>
          <w:t xml:space="preserve">. We also expected indirect effects of climate on </w:t>
        </w:r>
        <w:r>
          <w:rPr>
            <w:i/>
            <w:iCs/>
          </w:rPr>
          <w:t>N</w:t>
        </w:r>
        <w:r>
          <w:rPr>
            <w:vertAlign w:val="subscript"/>
          </w:rPr>
          <w:t>area</w:t>
        </w:r>
        <w:r>
          <w:t xml:space="preserve"> mediated through changes in leaf </w:t>
        </w:r>
        <w:proofErr w:type="gramStart"/>
        <w:r>
          <w:rPr>
            <w:i/>
            <w:iCs/>
          </w:rPr>
          <w:t>C</w:t>
        </w:r>
        <w:r>
          <w:rPr>
            <w:vertAlign w:val="subscript"/>
          </w:rPr>
          <w:t>i</w:t>
        </w:r>
        <w:r>
          <w:t>:</w:t>
        </w:r>
        <w:r>
          <w:rPr>
            <w:i/>
            <w:iCs/>
          </w:rPr>
          <w:t>C</w:t>
        </w:r>
        <w:r>
          <w:rPr>
            <w:vertAlign w:val="subscript"/>
          </w:rPr>
          <w:t>a</w:t>
        </w:r>
        <w:r>
          <w:t>.</w:t>
        </w:r>
      </w:ins>
      <w:proofErr w:type="gramEnd"/>
    </w:p>
    <w:p w14:paraId="074E51E2" w14:textId="5D07E8B0" w:rsidR="00C61F15" w:rsidRPr="00BF6C3C" w:rsidRDefault="0089277C" w:rsidP="000E5BEF">
      <w:pPr>
        <w:spacing w:line="480" w:lineRule="auto"/>
      </w:pPr>
      <w:r>
        <w:rPr>
          <w:b/>
          <w:bCs/>
        </w:rPr>
        <w:lastRenderedPageBreak/>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5D4DF4C9" w:rsidR="009B12AC" w:rsidRDefault="00A34141" w:rsidP="00DA688E">
      <w:pPr>
        <w:spacing w:line="480" w:lineRule="auto"/>
        <w:ind w:firstLine="720"/>
      </w:pPr>
      <w:r>
        <w:t>We collected leaf and soil samples from 2</w:t>
      </w:r>
      <w:r w:rsidR="000B2E6E">
        <w:t xml:space="preserve">4 </w:t>
      </w:r>
      <w:r w:rsidR="00913F4A">
        <w:t xml:space="preserve">open grassland </w:t>
      </w:r>
      <w:r w:rsidR="002165FD">
        <w:t>sites</w:t>
      </w:r>
      <w:r w:rsidR="00741A00">
        <w:t xml:space="preserve"> </w:t>
      </w:r>
      <w:r>
        <w:t xml:space="preserve">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w:t>
      </w:r>
      <w:r w:rsidR="000F73AB">
        <w:t xml:space="preserve"> variability in </w:t>
      </w:r>
      <w:r w:rsidR="007331E6">
        <w:t xml:space="preserve">precipitation </w:t>
      </w:r>
      <w:r w:rsidR="009B6916">
        <w:t xml:space="preserve">and </w:t>
      </w:r>
      <w:r w:rsidR="000F73AB">
        <w:t>edaphic</w:t>
      </w:r>
      <w:ins w:id="58" w:author="Perkowski, Evan A" w:date="2022-12-30T17:13:00Z">
        <w:r w:rsidR="007331E6">
          <w:t xml:space="preserve"> </w:t>
        </w:r>
      </w:ins>
      <w:r w:rsidR="009B6916">
        <w:t>variability between sites</w:t>
      </w:r>
      <w:ins w:id="59" w:author="Perkowski, Evan A [2]" w:date="2023-01-02T23:35:00Z">
        <w:r w:rsidR="00463A7F">
          <w:t xml:space="preserve"> while minimizing temperature variability across the </w:t>
        </w:r>
      </w:ins>
      <w:ins w:id="60" w:author="Perkowski, Evan A [2]" w:date="2023-01-02T23:36:00Z">
        <w:r w:rsidR="00463A7F">
          <w:t xml:space="preserve">environmental gradient </w:t>
        </w:r>
      </w:ins>
      <w:r>
        <w:t>(</w:t>
      </w:r>
      <w:r w:rsidR="006074BA">
        <w:t>Table 1</w:t>
      </w:r>
      <w:r>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rsidR="00913F4A">
        <w:t>W</w:t>
      </w:r>
      <w:r w:rsidR="009B12AC">
        <w:t>e collected leaf material from three individuals each of the five most abundant</w:t>
      </w:r>
      <w:r w:rsidR="00DA688E">
        <w:t xml:space="preserve"> </w:t>
      </w:r>
      <w:r w:rsidR="009B12AC">
        <w:t xml:space="preserve">species at random locations </w:t>
      </w:r>
      <w:r w:rsidR="00913F4A">
        <w:t>at each site</w:t>
      </w:r>
      <w:r w:rsidR="007C24E0">
        <w:t xml:space="preserve">, only  selecting </w:t>
      </w:r>
      <w:r w:rsidR="00DA688E">
        <w:t xml:space="preserve">species that were broadly classified as graminoid, forb/herb, shrub, or subshrub growth habits per the USDA PLANTS database </w:t>
      </w:r>
      <w:r w:rsidR="00DA688E">
        <w:fldChar w:fldCharType="begin" w:fldLock="1"/>
      </w:r>
      <w:r w:rsidR="00D7406A">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DA688E" w:rsidRPr="00DA688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xml:space="preserve">. Soil samples were </w:t>
      </w:r>
      <w:r w:rsidR="007C24E0">
        <w:t xml:space="preserve">later </w:t>
      </w:r>
      <w:r w:rsidR="009B12AC">
        <w:t>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780BB0F0"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lastRenderedPageBreak/>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11A4E138"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xml:space="preserve">; relative to </w:t>
      </w:r>
      <w:commentRangeStart w:id="61"/>
      <w:r w:rsidR="00343D30">
        <w:rPr>
          <w:color w:val="000000"/>
        </w:rPr>
        <w:t>V</w:t>
      </w:r>
      <w:ins w:id="62" w:author="Perkowski, Evan A [2]" w:date="2023-01-02T23:36:00Z">
        <w:r w:rsidR="00463A7F">
          <w:rPr>
            <w:color w:val="000000"/>
          </w:rPr>
          <w:t xml:space="preserve">ienna Pee </w:t>
        </w:r>
      </w:ins>
      <w:del w:id="63" w:author="Perkowski, Evan A [2]" w:date="2023-01-02T23:36:00Z">
        <w:r w:rsidR="00343D30" w:rsidDel="00463A7F">
          <w:rPr>
            <w:color w:val="000000"/>
          </w:rPr>
          <w:delText>D</w:delText>
        </w:r>
      </w:del>
      <w:r w:rsidR="00343D30">
        <w:rPr>
          <w:color w:val="000000"/>
        </w:rPr>
        <w:t>D</w:t>
      </w:r>
      <w:ins w:id="64" w:author="Perkowski, Evan A [2]" w:date="2023-01-02T23:36:00Z">
        <w:r w:rsidR="00463A7F">
          <w:rPr>
            <w:color w:val="000000"/>
          </w:rPr>
          <w:t>e</w:t>
        </w:r>
      </w:ins>
      <w:ins w:id="65" w:author="Perkowski, Evan A [2]" w:date="2023-01-02T23:37:00Z">
        <w:r w:rsidR="00463A7F">
          <w:rPr>
            <w:color w:val="000000"/>
          </w:rPr>
          <w:t xml:space="preserve">e </w:t>
        </w:r>
      </w:ins>
      <w:r w:rsidR="00343D30">
        <w:rPr>
          <w:color w:val="000000"/>
        </w:rPr>
        <w:t>B</w:t>
      </w:r>
      <w:commentRangeEnd w:id="61"/>
      <w:ins w:id="66" w:author="Perkowski, Evan A [2]" w:date="2023-01-02T23:37:00Z">
        <w:r w:rsidR="00463A7F">
          <w:rPr>
            <w:color w:val="000000"/>
          </w:rPr>
          <w:t>elemnite</w:t>
        </w:r>
      </w:ins>
      <w:r w:rsidR="00913F4A">
        <w:rPr>
          <w:rStyle w:val="CommentReference"/>
          <w:rFonts w:eastAsiaTheme="minorHAnsi" w:cs="Times New Roman (Body CS)"/>
        </w:rPr>
        <w:commentReference w:id="61"/>
      </w:r>
      <w:ins w:id="67" w:author="Perkowski, Evan A [2]" w:date="2023-01-02T23:37:00Z">
        <w:r w:rsidR="00463A7F">
          <w:rPr>
            <w:color w:val="000000"/>
          </w:rPr>
          <w:t xml:space="preserve"> international reference standard</w:t>
        </w:r>
      </w:ins>
      <w:r w:rsidR="00343D30">
        <w:rPr>
          <w:color w:val="000000"/>
        </w:rPr>
        <w:t>)</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sidR="00AD5D68">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537726F8"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00AD85CC" w:rsidR="009B12AC" w:rsidRDefault="005E6A0B" w:rsidP="000E5BEF">
      <w:pPr>
        <w:autoSpaceDE w:val="0"/>
        <w:autoSpaceDN w:val="0"/>
        <w:adjustRightInd w:val="0"/>
        <w:spacing w:line="48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3EED98EE" w:rsidR="009B12AC" w:rsidRDefault="009B12AC" w:rsidP="000E5BEF">
      <w:pPr>
        <w:autoSpaceDE w:val="0"/>
        <w:autoSpaceDN w:val="0"/>
        <w:adjustRightInd w:val="0"/>
        <w:spacing w:line="480" w:lineRule="auto"/>
        <w:rPr>
          <w:color w:val="000000"/>
        </w:rPr>
      </w:pPr>
      <w:r>
        <w:rPr>
          <w:color w:val="000000"/>
        </w:rPr>
        <w:t xml:space="preserve">where </w:t>
      </w:r>
      <w:commentRangeStart w:id="68"/>
      <w:commentRangeStart w:id="69"/>
      <w:r>
        <w:rPr>
          <w:color w:val="000000"/>
          <w:lang w:val="el-GR"/>
        </w:rPr>
        <w:t>δ</w:t>
      </w:r>
      <w:r w:rsidRPr="00F72660">
        <w:rPr>
          <w:color w:val="000000"/>
          <w:vertAlign w:val="superscript"/>
        </w:rPr>
        <w:t>13</w:t>
      </w:r>
      <w:r>
        <w:rPr>
          <w:color w:val="000000"/>
        </w:rPr>
        <w:t>C</w:t>
      </w:r>
      <w:r>
        <w:rPr>
          <w:color w:val="000000"/>
          <w:vertAlign w:val="subscript"/>
        </w:rPr>
        <w:t>air</w:t>
      </w:r>
      <w:commentRangeEnd w:id="68"/>
      <w:r>
        <w:rPr>
          <w:rStyle w:val="CommentReference"/>
          <w:rFonts w:eastAsiaTheme="minorHAnsi" w:cs="Times New Roman (Body CS)"/>
        </w:rPr>
        <w:commentReference w:id="68"/>
      </w:r>
      <w:commentRangeEnd w:id="69"/>
      <w:r w:rsidR="00913F4A">
        <w:rPr>
          <w:rStyle w:val="CommentReference"/>
          <w:rFonts w:eastAsiaTheme="minorHAnsi" w:cs="Times New Roman (Body CS)"/>
        </w:rPr>
        <w:commentReference w:id="69"/>
      </w:r>
      <w:r>
        <w:rPr>
          <w:color w:val="000000"/>
        </w:rPr>
        <w:t xml:space="preserve"> is assumed to be -8</w:t>
      </w:r>
      <w:r w:rsidRPr="00771C52">
        <w:rPr>
          <w:color w:val="000000"/>
        </w:rPr>
        <w:t>‰</w:t>
      </w:r>
      <w:r>
        <w:rPr>
          <w:color w:val="000000"/>
        </w:rPr>
        <w:t xml:space="preserve"> </w:t>
      </w:r>
      <w:r>
        <w:rPr>
          <w:color w:val="000000"/>
        </w:rPr>
        <w:fldChar w:fldCharType="begin" w:fldLock="1"/>
      </w:r>
      <w:r w:rsidR="00AD5D68">
        <w:rPr>
          <w:color w:val="000000"/>
        </w:rPr>
        <w:instrText>ADDIN CSL_CITATION {"citationItems":[{"id":"ITEM-1","itemData":{"DOI":"10.1038/277121a0","ISSN":"0028-0836","author":[{"dropping-particle":"","family":"Keeling","given":"Charles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P","non-dropping-particle":"","parse-names":false,"suffix":""}],"container-title":"Nature","id":"ITEM-1","issue":"5692","issued":{"date-parts":[["1979","1","1"]]},"page":"121-123","title":"Recent trends in the &lt;sup&gt;13&lt;/sup&gt;C/&lt;sup&gt;12&lt;/sup&gt;C ratio of atmospheric carbon dioxide","type":"article-journal","volume":"277"},"uris":["http://www.mendeley.com/documents/?uuid=5b753373-5952-40b2-8d1c-5f652cc2a382"]},{"id":"ITEM-2","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Biology","id":"ITEM-2","issue":"1","issued":{"date-parts":[["1989","6"]]},"page":"503-537","title":"Carbon Isotope Discrimination and Photosynthesis","type":"article-journal","volume":"40"},"uris":["http://www.mendeley.com/documents/?uuid=481f9f8f-b219-4f4b-8bb9-6e25cbdb428a"]}],"mendeley":{"formattedCitation":"(Keeling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sidR="00AD5D68">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2D6C2C4D" w:rsidR="009B12AC" w:rsidRDefault="009B12AC" w:rsidP="000E5BEF">
      <w:pPr>
        <w:autoSpaceDE w:val="0"/>
        <w:autoSpaceDN w:val="0"/>
        <w:adjustRightInd w:val="0"/>
        <w:spacing w:line="480" w:lineRule="auto"/>
        <w:rPr>
          <w:color w:val="000000"/>
        </w:rPr>
      </w:pPr>
      <w:r>
        <w:lastRenderedPageBreak/>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AD5D68">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w:t>
      </w:r>
      <w:r w:rsidR="005E6A0B">
        <w:rPr>
          <w:color w:val="000000"/>
        </w:rPr>
        <w:t xml:space="preserve"> assumed to be incorrect an</w:t>
      </w:r>
      <w:r w:rsidR="000F73AB">
        <w:rPr>
          <w:color w:val="000000"/>
        </w:rPr>
        <w:t>d</w:t>
      </w:r>
      <w:r>
        <w:rPr>
          <w:color w:val="000000"/>
        </w:rPr>
        <w:t xml:space="preserve"> removed.</w:t>
      </w:r>
    </w:p>
    <w:p w14:paraId="1FA0E7D2" w14:textId="321F5E2F"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w:t>
      </w:r>
      <w:ins w:id="70" w:author="Perkowski, Evan A [2]" w:date="2023-01-02T23:38:00Z">
        <w:r w:rsidR="00463A7F">
          <w:rPr>
            <w:color w:val="000000"/>
          </w:rPr>
          <w:t>e</w:t>
        </w:r>
      </w:ins>
      <w:del w:id="71" w:author="Perkowski, Evan A [2]" w:date="2023-01-02T23:38:00Z">
        <w:r w:rsidDel="00463A7F">
          <w:rPr>
            <w:color w:val="000000"/>
          </w:rPr>
          <w:delText>ic</w:delText>
        </w:r>
      </w:del>
      <w:r>
        <w:rPr>
          <w:color w:val="000000"/>
        </w:rPr>
        <w:t xml:space="preserve">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05F551D" w:rsidR="009B12AC" w:rsidRDefault="005E6A0B" w:rsidP="000E5BEF">
      <w:pPr>
        <w:autoSpaceDE w:val="0"/>
        <w:autoSpaceDN w:val="0"/>
        <w:adjustRightInd w:val="0"/>
        <w:spacing w:line="48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AD5D68">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D represents vapor pressure deficit (Pa), set to the mean vapor pressure deficit of the seven days leading up to each site visit,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72DACAD6" w14:textId="597637BE" w:rsidR="004E5019" w:rsidRDefault="009B12AC" w:rsidP="000E5BEF">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AD5D68">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2020)","manualFormatting":"Stöcker et al. (2020)","plainTextFormattedCitation":"(Stocker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6B172B08" w:rsidR="00CF1D5B" w:rsidRDefault="00CF1D5B" w:rsidP="000E5BEF">
      <w:pPr>
        <w:autoSpaceDE w:val="0"/>
        <w:autoSpaceDN w:val="0"/>
        <w:adjustRightInd w:val="0"/>
        <w:spacing w:line="480" w:lineRule="auto"/>
      </w:pPr>
      <w:r>
        <w:br w:type="page"/>
      </w:r>
    </w:p>
    <w:p w14:paraId="5DC25A91" w14:textId="10921AAE" w:rsidR="0070451C" w:rsidRDefault="00CF1D5B" w:rsidP="004E5019">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70F2C26A" w:rsidR="00E6025B" w:rsidRDefault="00793742" w:rsidP="000E5BEF">
      <w:pPr>
        <w:spacing w:line="480" w:lineRule="auto"/>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4"/>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w:t>
      </w:r>
      <w:commentRangeStart w:id="72"/>
      <w:r w:rsidR="00D16201">
        <w:t xml:space="preserve">circles </w:t>
      </w:r>
      <w:commentRangeEnd w:id="72"/>
      <w:r w:rsidR="005E6A0B">
        <w:rPr>
          <w:rStyle w:val="CommentReference"/>
          <w:rFonts w:eastAsiaTheme="minorHAnsi" w:cs="Times New Roman (Body CS)"/>
        </w:rPr>
        <w:commentReference w:id="72"/>
      </w:r>
      <w:r w:rsidR="00D16201">
        <w:t xml:space="preserve">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5CCE5A94"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w:t>
      </w:r>
      <w:r w:rsidR="000732AF">
        <w:t>site</w:t>
      </w:r>
      <w:r>
        <w:t>. Daily site climate data were used to estimate mean annual precipitation</w:t>
      </w:r>
      <w:r w:rsidR="00B86A34">
        <w:t xml:space="preserve"> and</w:t>
      </w:r>
      <w:r>
        <w:t xml:space="preserve"> mean annual temperature for each site between</w:t>
      </w:r>
      <w:r w:rsidR="002A0EA7">
        <w:t xml:space="preserve"> </w:t>
      </w:r>
      <w:r w:rsidR="005610A3">
        <w:t>2006</w:t>
      </w:r>
      <w:r>
        <w:t xml:space="preserve"> and 2020 (Table 1). We</w:t>
      </w:r>
      <w:r w:rsidR="002A0EA7">
        <w:t xml:space="preserve"> then</w:t>
      </w:r>
      <w:r>
        <w:t xml:space="preserve"> calculated total precipitation</w:t>
      </w:r>
      <w:r w:rsidR="000F73AB">
        <w:t xml:space="preserve"> </w:t>
      </w:r>
      <w:r>
        <w:t xml:space="preserve">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16742636" w:rsidR="006F3A0F" w:rsidRPr="009664B2" w:rsidRDefault="00F64630" w:rsidP="009664B2">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values</w:t>
      </w:r>
      <w:r w:rsidR="00B86A34">
        <w:t xml:space="preserve"> 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r w:rsidR="00B86A34">
        <w:t xml:space="preserve"> We used </w:t>
      </w:r>
      <w:proofErr w:type="spellStart"/>
      <w:r w:rsidR="00B86A34">
        <w:t>SoilGrids</w:t>
      </w:r>
      <w:proofErr w:type="spellEnd"/>
      <w:r w:rsidR="00B86A34">
        <w:t xml:space="preserve"> </w:t>
      </w:r>
      <w:r w:rsidR="00B86A34">
        <w:lastRenderedPageBreak/>
        <w:t xml:space="preserve">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55DE5A2A" w:rsidR="00996E52" w:rsidRDefault="00996E52" w:rsidP="000E5BEF">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3019B1B0" w:rsidR="00B40834" w:rsidRPr="00E42439" w:rsidRDefault="0065020B" w:rsidP="000E5BEF">
      <w:pPr>
        <w:spacing w:line="48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w:t>
      </w:r>
      <w:r w:rsidR="00136EA4">
        <w:t>done</w:t>
      </w:r>
      <w:r w:rsidR="00FC3ED2">
        <w:t xml:space="preserv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AD5D68">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Biology","id":"ITEM-1","issued":{"date-parts":[["2022"]]},"number-of-pages":"0-2","title":"Environmental controls on the light use efficiency of terrestrial gross primary production","type":"book"},"uris":["http://www.mendeley.com/documents/?uuid=b8c31389-04b9-40a8-984b-559233d42e34"]}],"mendeley":{"formattedCitation":"(Bloomfield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71354798" w:rsidR="003C775F" w:rsidRPr="002418D0" w:rsidRDefault="0065020B" w:rsidP="006F7E47">
      <w:pPr>
        <w:spacing w:line="48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119B35F9" w:rsidR="00BF405C" w:rsidRPr="00BF405C" w:rsidRDefault="00BF405C" w:rsidP="00FC3ED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28C5F418" w:rsidR="00042F4A" w:rsidRDefault="00FA4A16" w:rsidP="000E5BEF">
      <w:pPr>
        <w:autoSpaceDE w:val="0"/>
        <w:autoSpaceDN w:val="0"/>
        <w:adjustRightInd w:val="0"/>
        <w:spacing w:line="480" w:lineRule="auto"/>
        <w:rPr>
          <w:color w:val="000000" w:themeColor="text1"/>
        </w:rPr>
      </w:pPr>
      <w:r>
        <w:rPr>
          <w:i/>
          <w:iCs/>
          <w:color w:val="000000" w:themeColor="text1"/>
        </w:rPr>
        <w:t>Data analysis</w:t>
      </w:r>
    </w:p>
    <w:p w14:paraId="088574CA" w14:textId="5851F19B" w:rsidR="000438F0" w:rsidRPr="00707030" w:rsidRDefault="003C57E0" w:rsidP="000E5BEF">
      <w:pPr>
        <w:autoSpaceDE w:val="0"/>
        <w:autoSpaceDN w:val="0"/>
        <w:adjustRightInd w:val="0"/>
        <w:spacing w:line="480" w:lineRule="auto"/>
        <w:ind w:firstLine="720"/>
      </w:pPr>
      <w:r w:rsidRPr="00863849">
        <w:t xml:space="preserve">All analyses and </w:t>
      </w:r>
      <w:r w:rsidR="000732AF" w:rsidRPr="00863849">
        <w:t>plot</w:t>
      </w:r>
      <w:r w:rsidR="000732AF">
        <w:t>ting</w:t>
      </w:r>
      <w:r w:rsidR="000732AF" w:rsidRPr="00863849">
        <w:t xml:space="preserve"> </w:t>
      </w:r>
      <w:r w:rsidRPr="00863849">
        <w:t xml:space="preserve">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using a piecewise structural equation model to investigate direct and indirect effects of climate and soil resource availability on </w:t>
      </w:r>
      <w:r w:rsidR="00707030">
        <w:rPr>
          <w:i/>
          <w:iCs/>
        </w:rPr>
        <w:t>N</w:t>
      </w:r>
      <w:r w:rsidR="00707030">
        <w:rPr>
          <w:vertAlign w:val="subscript"/>
        </w:rPr>
        <w:t>area</w:t>
      </w:r>
      <w:r w:rsidR="00707030">
        <w:t>.</w:t>
      </w:r>
    </w:p>
    <w:p w14:paraId="1DEE2562" w14:textId="6C0BC267"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linear mixed</w:t>
      </w:r>
      <w:r w:rsidR="000732AF">
        <w:t>-</w:t>
      </w:r>
      <w:r w:rsidR="00965142">
        <w:t>effect</w:t>
      </w:r>
      <w:r w:rsidR="000732AF">
        <w:t>s</w:t>
      </w:r>
      <w:r w:rsidR="00965142">
        <w:t xml:space="preserve">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w:t>
      </w:r>
      <w:r w:rsidRPr="00C27873">
        <w:lastRenderedPageBreak/>
        <w:t>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00DC99A2" w:rsidR="003438D7" w:rsidRPr="003438D7" w:rsidRDefault="00C853D8" w:rsidP="003438D7">
      <w:pPr>
        <w:autoSpaceDE w:val="0"/>
        <w:autoSpaceDN w:val="0"/>
        <w:adjustRightInd w:val="0"/>
        <w:spacing w:line="480" w:lineRule="auto"/>
        <w:ind w:firstLine="720"/>
      </w:pPr>
      <w:r>
        <w:t>To explore environmental drivers of</w:t>
      </w:r>
      <w:r w:rsidR="006F7E47">
        <w:t xml:space="preserve"> </w:t>
      </w:r>
      <w:r w:rsidRPr="009C50E2">
        <w:rPr>
          <w:i/>
          <w:iCs/>
          <w:lang w:val="el-GR"/>
        </w:rPr>
        <w:t>χ</w:t>
      </w:r>
      <w:r>
        <w:t xml:space="preserve">, </w:t>
      </w:r>
      <w:r w:rsidR="00F676C9">
        <w:t xml:space="preserve">we constructed </w:t>
      </w:r>
      <w:r w:rsidR="00136EA4">
        <w:t>a</w:t>
      </w:r>
      <w:r w:rsidR="00F676C9">
        <w:t xml:space="preserve"> </w:t>
      </w:r>
      <w:ins w:id="73" w:author="Perkowski, Evan A [2]" w:date="2023-01-02T23:40:00Z">
        <w:r w:rsidR="006F6784">
          <w:t xml:space="preserve">second </w:t>
        </w:r>
      </w:ins>
      <w:r w:rsidR="00F676C9">
        <w:t>linear mixed effects model</w:t>
      </w:r>
      <w:r w:rsidR="00136EA4">
        <w:t xml:space="preserve"> that </w:t>
      </w:r>
      <w:r w:rsidR="00F676C9">
        <w:t xml:space="preserve">included </w:t>
      </w:r>
      <w:del w:id="74" w:author="Perkowski, Evan A [2]" w:date="2023-01-02T23:40:00Z">
        <w:r w:rsidR="00F676C9" w:rsidDel="006F6784">
          <w:delText xml:space="preserve">mean daily air temperature, </w:delText>
        </w:r>
      </w:del>
      <w:r w:rsidR="00F676C9">
        <w:t xml:space="preserve">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del w:id="75" w:author="Perkowski, Evan A" w:date="2023-01-03T15:50:00Z">
        <w:r w:rsidR="003438D7" w:rsidDel="00067F56">
          <w:delText xml:space="preserve">daily air temperature, </w:delText>
        </w:r>
      </w:del>
      <w:r w:rsidR="003438D7">
        <w:t xml:space="preserve">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w:t>
      </w:r>
      <w:del w:id="76" w:author="Perkowski, Evan A [2]" w:date="2023-01-02T23:40:00Z">
        <w:r w:rsidR="00605B64" w:rsidDel="006F6784">
          <w:delText xml:space="preserve">air temperature and </w:delText>
        </w:r>
      </w:del>
      <w:r w:rsidR="00605B64">
        <w:t xml:space="preserve">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7C743D27"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linear mixed effects model</w:t>
      </w:r>
      <w:r w:rsidR="003438D7">
        <w:t xml:space="preserve"> that </w:t>
      </w:r>
      <w:r w:rsidR="00FA4A16">
        <w:t xml:space="preserve">each </w:t>
      </w:r>
      <w:r w:rsidR="000438F0">
        <w:t xml:space="preserve">included </w:t>
      </w:r>
      <w:del w:id="77" w:author="Perkowski, Evan A [2]" w:date="2023-01-02T23:41:00Z">
        <w:r w:rsidR="005E4B91" w:rsidDel="006F6784">
          <w:rPr>
            <w:i/>
            <w:iCs/>
            <w:lang w:val="el-GR"/>
          </w:rPr>
          <w:delText>β</w:delText>
        </w:r>
        <w:r w:rsidR="005E4B91" w:rsidRPr="001979FE" w:rsidDel="006F6784">
          <w:delText xml:space="preserve">, </w:delText>
        </w:r>
      </w:del>
      <w:r w:rsidR="005E4B91" w:rsidRPr="00B639AF">
        <w:rPr>
          <w:i/>
          <w:iCs/>
          <w:lang w:val="el-GR"/>
        </w:rPr>
        <w:t>χ</w:t>
      </w:r>
      <w:r w:rsidR="005E4B91">
        <w:t>, soil nitrogen availability, soil moisture, and plant functional group</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w:t>
      </w:r>
      <w:r w:rsidR="003438D7">
        <w:lastRenderedPageBreak/>
        <w:t>fixed effect coefficients</w:t>
      </w:r>
      <w:r w:rsidR="005E4B91">
        <w:t>, in addition to a three-way interaction between soil nitrogen availability, soil moisture, and plant functional group.</w:t>
      </w:r>
      <w:r w:rsidR="003438D7">
        <w:t xml:space="preserve"> Species were included as a random intercept term, with </w:t>
      </w:r>
      <w:ins w:id="78" w:author="Perkowski, Evan A [2]" w:date="2023-01-02T23:41:00Z">
        <w:r w:rsidR="006F6784">
          <w:t xml:space="preserve">the </w:t>
        </w:r>
      </w:ins>
      <w:r w:rsidR="003438D7">
        <w:t>soil moisture timescale</w:t>
      </w:r>
      <w:del w:id="79" w:author="Perkowski, Evan A [2]" w:date="2023-01-02T23:41:00Z">
        <w:r w:rsidR="003438D7" w:rsidDel="006F6784">
          <w:delText>s</w:delText>
        </w:r>
      </w:del>
      <w:r w:rsidR="003438D7">
        <w:t xml:space="preserve"> set to the same timescale that conferred the best fit for </w:t>
      </w:r>
      <w:r w:rsidR="003438D7" w:rsidRPr="00F676C9">
        <w:rPr>
          <w:i/>
          <w:iCs/>
          <w:lang w:val="el-GR"/>
        </w:rPr>
        <w:t>β</w:t>
      </w:r>
      <w:r w:rsidR="003438D7">
        <w:t>.</w:t>
      </w:r>
    </w:p>
    <w:p w14:paraId="409FCDEC" w14:textId="668D2BBF" w:rsidR="005E629D" w:rsidRDefault="005E629D" w:rsidP="005E629D">
      <w:pPr>
        <w:autoSpaceDE w:val="0"/>
        <w:autoSpaceDN w:val="0"/>
        <w:adjustRightInd w:val="0"/>
        <w:spacing w:line="480" w:lineRule="auto"/>
        <w:ind w:firstLine="720"/>
      </w:pPr>
      <w:r>
        <w:t>In all linear mixed-effects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w:t>
      </w:r>
      <w:r w:rsidRPr="005E629D">
        <w:t xml:space="preserve"> </w:t>
      </w:r>
      <w:r>
        <w:t>Trendlines and error ribbons for all plots were drawn using a series of ‘emmeans’ outputs across the range in plotted x-axis values.</w:t>
      </w:r>
    </w:p>
    <w:p w14:paraId="7E858B2A" w14:textId="170CE848" w:rsidR="00442029" w:rsidRDefault="008A1B10" w:rsidP="006F6784">
      <w:pPr>
        <w:autoSpaceDE w:val="0"/>
        <w:autoSpaceDN w:val="0"/>
        <w:adjustRightInd w:val="0"/>
        <w:spacing w:line="48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del w:id="80" w:author="Perkowski, Evan A" w:date="2023-01-03T17:12:00Z">
        <w:r w:rsidR="0071254E" w:rsidDel="005F1C6D">
          <w:delText xml:space="preserve">Seven </w:delText>
        </w:r>
      </w:del>
      <w:ins w:id="81" w:author="Perkowski, Evan A" w:date="2023-01-03T17:12:00Z">
        <w:r w:rsidR="005F1C6D">
          <w:t>S</w:t>
        </w:r>
        <w:r w:rsidR="005F1C6D">
          <w:t>ix</w:t>
        </w:r>
        <w:r w:rsidR="005F1C6D">
          <w:t xml:space="preserve"> </w:t>
        </w:r>
      </w:ins>
      <w:r w:rsidR="0071254E">
        <w:t>separate linear mixed effects models were loaded into the piecewise structural equation model</w:t>
      </w:r>
      <w:r w:rsidR="00136EA4">
        <w:t xml:space="preserve">. </w:t>
      </w:r>
      <w:r w:rsidR="004210A0">
        <w:t>The first</w:t>
      </w:r>
      <w:ins w:id="82" w:author="Perkowski, Evan A" w:date="2023-01-03T17:08:00Z">
        <w:r w:rsidR="005F1C6D">
          <w:t xml:space="preserve"> three</w:t>
        </w:r>
      </w:ins>
      <w:r w:rsidR="004210A0">
        <w:t xml:space="preserve"> model</w:t>
      </w:r>
      <w:ins w:id="83" w:author="Perkowski, Evan A" w:date="2023-01-03T17:08:00Z">
        <w:r w:rsidR="005F1C6D">
          <w:t>s</w:t>
        </w:r>
      </w:ins>
      <w:r w:rsidR="004210A0">
        <w:t xml:space="preserve"> regressed</w:t>
      </w:r>
      <w:r w:rsidR="007C20B9">
        <w:t xml:space="preserve"> </w:t>
      </w:r>
      <w:r w:rsidR="007C20B9">
        <w:rPr>
          <w:i/>
          <w:iCs/>
        </w:rPr>
        <w:t>N</w:t>
      </w:r>
      <w:r w:rsidR="007C20B9">
        <w:rPr>
          <w:vertAlign w:val="subscript"/>
        </w:rPr>
        <w:t>area</w:t>
      </w:r>
      <w:ins w:id="84" w:author="Perkowski, Evan A" w:date="2023-01-03T17:08:00Z">
        <w:r w:rsidR="005F1C6D">
          <w:t xml:space="preserve">, </w:t>
        </w:r>
        <w:r w:rsidR="005F1C6D">
          <w:rPr>
            <w:i/>
            <w:iCs/>
          </w:rPr>
          <w:t>N</w:t>
        </w:r>
      </w:ins>
      <w:ins w:id="85" w:author="Perkowski, Evan A" w:date="2023-01-03T17:09:00Z">
        <w:r w:rsidR="005F1C6D">
          <w:rPr>
            <w:vertAlign w:val="subscript"/>
          </w:rPr>
          <w:t>mass</w:t>
        </w:r>
        <w:r w:rsidR="005F1C6D">
          <w:t xml:space="preserve">, and </w:t>
        </w:r>
        <w:r w:rsidR="005F1C6D">
          <w:rPr>
            <w:i/>
            <w:iCs/>
          </w:rPr>
          <w:t>M</w:t>
        </w:r>
        <w:r w:rsidR="005F1C6D">
          <w:rPr>
            <w:vertAlign w:val="subscript"/>
          </w:rPr>
          <w:t>area</w:t>
        </w:r>
        <w:r w:rsidR="005F1C6D">
          <w:t xml:space="preserve"> respectively</w:t>
        </w:r>
      </w:ins>
      <w:r w:rsidR="007C20B9">
        <w:t xml:space="preserve"> against</w:t>
      </w:r>
      <w:r w:rsidR="0071254E" w:rsidRPr="0071254E">
        <w:rPr>
          <w:i/>
          <w:iCs/>
        </w:rPr>
        <w:t xml:space="preserve"> </w:t>
      </w:r>
      <w:r w:rsidR="0071254E" w:rsidRPr="00B639AF">
        <w:rPr>
          <w:i/>
          <w:iCs/>
          <w:lang w:val="el-GR"/>
        </w:rPr>
        <w:t>χ</w:t>
      </w:r>
      <w:r w:rsidR="0071254E">
        <w:t>,</w:t>
      </w:r>
      <w:r w:rsidR="004210A0">
        <w:t xml:space="preserve"> soil nitrogen availability,</w:t>
      </w:r>
      <w:commentRangeStart w:id="86"/>
      <w:commentRangeStart w:id="87"/>
      <w:r w:rsidR="004210A0">
        <w:t xml:space="preserve"> </w:t>
      </w:r>
      <w:commentRangeEnd w:id="86"/>
      <w:r w:rsidR="000732AF">
        <w:rPr>
          <w:rStyle w:val="CommentReference"/>
          <w:rFonts w:eastAsiaTheme="minorHAnsi" w:cs="Times New Roman (Body CS)"/>
        </w:rPr>
        <w:commentReference w:id="86"/>
      </w:r>
      <w:commentRangeEnd w:id="87"/>
      <w:r w:rsidR="00B23C7F">
        <w:rPr>
          <w:rStyle w:val="CommentReference"/>
          <w:rFonts w:eastAsiaTheme="minorHAnsi" w:cs="Times New Roman (Body CS)"/>
        </w:rPr>
        <w:commentReference w:id="87"/>
      </w:r>
      <w:r w:rsidR="004210A0">
        <w:t>soil moisture,</w:t>
      </w:r>
      <w:r w:rsidR="000146F1">
        <w:t xml:space="preserve"> </w:t>
      </w:r>
      <w:r w:rsidR="0071254E">
        <w:t xml:space="preserve">photosynthetic pathway, ability to associate with symbiotic nitrogen-fixing bacteria, </w:t>
      </w:r>
      <w:r w:rsidR="000146F1">
        <w:rPr>
          <w:i/>
          <w:iCs/>
        </w:rPr>
        <w:t>N</w:t>
      </w:r>
      <w:r w:rsidR="000146F1">
        <w:rPr>
          <w:vertAlign w:val="subscript"/>
        </w:rPr>
        <w:t>mass</w:t>
      </w:r>
      <w:r w:rsidR="000146F1">
        <w:t xml:space="preserve">, </w:t>
      </w:r>
      <w:r w:rsidR="0071254E">
        <w:t xml:space="preserve">and </w:t>
      </w:r>
      <w:r w:rsidR="000146F1">
        <w:rPr>
          <w:i/>
          <w:iCs/>
        </w:rPr>
        <w:t>M</w:t>
      </w:r>
      <w:r w:rsidR="000146F1">
        <w:rPr>
          <w:vertAlign w:val="subscript"/>
        </w:rPr>
        <w:t>area</w:t>
      </w:r>
      <w:r w:rsidR="004210A0">
        <w:t>.</w:t>
      </w:r>
      <w:r w:rsidR="0071254E">
        <w:t xml:space="preserve"> </w:t>
      </w:r>
      <w:r w:rsidR="004210A0">
        <w:t xml:space="preserve">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B23C7F" w:rsidRPr="00B23C7F">
        <w:rPr>
          <w:i/>
          <w:iCs/>
        </w:rPr>
        <w:t xml:space="preserve"> </w:t>
      </w:r>
      <w:ins w:id="88" w:author="Perkowski, Evan A" w:date="2023-01-03T16:56:00Z">
        <w:r w:rsidR="00B23C7F">
          <w:rPr>
            <w:i/>
            <w:iCs/>
            <w:lang w:val="el-GR"/>
          </w:rPr>
          <w:t>β</w:t>
        </w:r>
      </w:ins>
      <w:ins w:id="89" w:author="Perkowski, Evan A" w:date="2023-01-03T17:10:00Z">
        <w:r w:rsidR="005F1C6D">
          <w:t xml:space="preserve"> and</w:t>
        </w:r>
      </w:ins>
      <w:r w:rsidR="004210A0">
        <w:t xml:space="preserve"> </w:t>
      </w:r>
      <w:del w:id="90" w:author="Perkowski, Evan A" w:date="2022-12-30T17:50:00Z">
        <w:r w:rsidR="004210A0" w:rsidDel="006D3D52">
          <w:delText xml:space="preserve">4-day </w:delText>
        </w:r>
      </w:del>
      <w:r w:rsidR="004210A0">
        <w:t>vapor pressure deficit</w:t>
      </w:r>
      <w:del w:id="91" w:author="Perkowski, Evan A" w:date="2022-12-30T17:50:00Z">
        <w:r w:rsidR="004210A0" w:rsidDel="006D3D52">
          <w:delText xml:space="preserve">, 4-day air temperature, </w:delText>
        </w:r>
      </w:del>
      <w:del w:id="92" w:author="Perkowski, Evan A" w:date="2023-01-03T17:10:00Z">
        <w:r w:rsidR="004210A0" w:rsidDel="005F1C6D">
          <w:delText>and photosynthetic pathway</w:delText>
        </w:r>
      </w:del>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ins w:id="93" w:author="Perkowski, Evan A" w:date="2023-01-03T17:11:00Z">
        <w:r w:rsidR="005F1C6D">
          <w:t>,</w:t>
        </w:r>
      </w:ins>
      <w:del w:id="94" w:author="Perkowski, Evan A" w:date="2023-01-03T16:56:00Z">
        <w:r w:rsidR="004210A0" w:rsidDel="00B23C7F">
          <w:delText>,</w:delText>
        </w:r>
      </w:del>
      <w:r w:rsidR="004210A0">
        <w:t xml:space="preserve"> </w:t>
      </w:r>
      <w:del w:id="95" w:author="Perkowski, Evan A" w:date="2023-01-03T17:10:00Z">
        <w:r w:rsidR="004210A0" w:rsidDel="005F1C6D">
          <w:delText xml:space="preserve">3-day </w:delText>
        </w:r>
      </w:del>
      <w:r w:rsidR="004210A0">
        <w:t>soil moisture</w:t>
      </w:r>
      <w:ins w:id="96" w:author="Perkowski, Evan A" w:date="2023-01-03T17:11:00Z">
        <w:r w:rsidR="005F1C6D">
          <w:t>, ability to associate with symbiotic nitrogen-fixing species, and photosynthetic pathway</w:t>
        </w:r>
      </w:ins>
      <w:del w:id="97" w:author="Perkowski, Evan A" w:date="2023-01-03T16:56:00Z">
        <w:r w:rsidR="004210A0" w:rsidRPr="001979FE" w:rsidDel="00B23C7F">
          <w:delText>,</w:delText>
        </w:r>
        <w:r w:rsidR="0006002B" w:rsidRPr="007C20B9" w:rsidDel="00B23C7F">
          <w:rPr>
            <w:i/>
            <w:iCs/>
          </w:rPr>
          <w:delText xml:space="preserve"> </w:delText>
        </w:r>
        <w:r w:rsidR="0006002B" w:rsidRPr="00B639AF" w:rsidDel="00B23C7F">
          <w:rPr>
            <w:i/>
            <w:iCs/>
            <w:lang w:val="el-GR"/>
          </w:rPr>
          <w:delText>χ</w:delText>
        </w:r>
        <w:r w:rsidR="0006002B" w:rsidDel="00B23C7F">
          <w:delText>,</w:delText>
        </w:r>
        <w:r w:rsidR="004210A0" w:rsidDel="00B23C7F">
          <w:delText xml:space="preserve"> and ability to associate with symbiotic nitrogen-fixing bacteria</w:delText>
        </w:r>
      </w:del>
      <w:r w:rsidR="004210A0">
        <w:t xml:space="preserve">. The </w:t>
      </w:r>
      <w:r w:rsidR="0071254E">
        <w:t>sixth</w:t>
      </w:r>
      <w:r w:rsidR="004210A0">
        <w:t xml:space="preserve"> model regressed</w:t>
      </w:r>
      <w:r w:rsidR="007C20B9">
        <w:t xml:space="preserve"> soil nitrogen availability against</w:t>
      </w:r>
      <w:r w:rsidR="004210A0">
        <w:t xml:space="preserve"> </w:t>
      </w:r>
      <w:del w:id="98" w:author="Perkowski, Evan A" w:date="2023-01-03T17:11:00Z">
        <w:r w:rsidR="004210A0" w:rsidDel="005F1C6D">
          <w:delText xml:space="preserve">3-day </w:delText>
        </w:r>
      </w:del>
      <w:r w:rsidR="004210A0">
        <w:t>soil moisture</w:t>
      </w:r>
      <w:del w:id="99" w:author="Perkowski, Evan A" w:date="2023-01-03T17:12:00Z">
        <w:r w:rsidR="004210A0" w:rsidDel="005F1C6D">
          <w:delText xml:space="preserve">, while the </w:delText>
        </w:r>
        <w:r w:rsidR="0071254E" w:rsidDel="005F1C6D">
          <w:delText>seventh</w:delText>
        </w:r>
        <w:r w:rsidR="004210A0" w:rsidDel="005F1C6D">
          <w:delText xml:space="preserve"> model </w:delText>
        </w:r>
        <w:r w:rsidR="007C20B9" w:rsidDel="005F1C6D">
          <w:delText xml:space="preserve">regressed </w:delText>
        </w:r>
      </w:del>
      <w:del w:id="100" w:author="Perkowski, Evan A" w:date="2023-01-03T17:11:00Z">
        <w:r w:rsidR="007C20B9" w:rsidDel="005F1C6D">
          <w:delText xml:space="preserve">4-day </w:delText>
        </w:r>
      </w:del>
      <w:del w:id="101" w:author="Perkowski, Evan A" w:date="2023-01-03T17:12:00Z">
        <w:r w:rsidR="007C20B9" w:rsidDel="005F1C6D">
          <w:delText xml:space="preserve">vapor pressure deficit against </w:delText>
        </w:r>
      </w:del>
      <w:del w:id="102" w:author="Perkowski, Evan A" w:date="2023-01-03T17:11:00Z">
        <w:r w:rsidR="004210A0" w:rsidDel="005F1C6D">
          <w:delText xml:space="preserve">4-day </w:delText>
        </w:r>
      </w:del>
      <w:del w:id="103" w:author="Perkowski, Evan A" w:date="2023-01-03T17:12:00Z">
        <w:r w:rsidR="004210A0" w:rsidDel="005F1C6D">
          <w:delText>air temperature</w:delText>
        </w:r>
      </w:del>
      <w:r w:rsidR="004210A0">
        <w:t>.</w:t>
      </w:r>
      <w:ins w:id="104" w:author="Perkowski, Evan A [2]" w:date="2023-01-02T23:42:00Z">
        <w:r w:rsidR="006F6784">
          <w:t xml:space="preserve"> All models included the relevant timescale selected in the individual linear mixed effect models explained above</w:t>
        </w:r>
      </w:ins>
      <w:ins w:id="105" w:author="Perkowski, Evan A [2]" w:date="2023-01-02T23:43:00Z">
        <w:r w:rsidR="006F6784">
          <w:t xml:space="preserve"> (3-day soil moisture, 4-day vapor pressure deficit). Models also</w:t>
        </w:r>
      </w:ins>
      <w:ins w:id="106" w:author="Perkowski, Evan A [2]" w:date="2023-01-02T23:42:00Z">
        <w:r w:rsidR="006F6784">
          <w:t xml:space="preserve"> </w:t>
        </w:r>
      </w:ins>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D12CE9">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&amp; Bates, 2022)","plainTextFormattedCitation":"(Pinheiro &amp; Bates, 2022)","previouslyFormattedCitation":"(Pinheiro &amp; Bates, 2022)"},"properties":{"noteIndex":0},"schema":"https://github.com/citation-style-language/schema/raw/master/csl-citation.json"}</w:instrText>
      </w:r>
      <w:r w:rsidR="007C20B9">
        <w:fldChar w:fldCharType="separate"/>
      </w:r>
      <w:r w:rsidR="007C20B9" w:rsidRPr="007C20B9">
        <w:rPr>
          <w:noProof/>
        </w:rPr>
        <w:t>(Pinheiro &amp; Bates, 2022)</w:t>
      </w:r>
      <w:r w:rsidR="007C20B9">
        <w:fldChar w:fldCharType="end"/>
      </w:r>
      <w:r w:rsidR="00136EA4">
        <w:t xml:space="preserve">, and subsequently loaded into the </w:t>
      </w:r>
      <w:r w:rsidR="00136EA4">
        <w:lastRenderedPageBreak/>
        <w:t>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136EA4">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136EA4" w:rsidRPr="003C57E0">
        <w:rPr>
          <w:noProof/>
        </w:rPr>
        <w:t>(Lefcheck, 2016)</w:t>
      </w:r>
      <w:r w:rsidR="00136EA4">
        <w:fldChar w:fldCharType="end"/>
      </w:r>
      <w:r w:rsidR="00136EA4">
        <w:t>.</w:t>
      </w:r>
    </w:p>
    <w:p w14:paraId="4595CD33" w14:textId="7AEE1D36" w:rsidR="00CD7C51" w:rsidRPr="00CD7C51" w:rsidRDefault="00BF3F5D" w:rsidP="00CD7C51">
      <w:pPr>
        <w:autoSpaceDE w:val="0"/>
        <w:autoSpaceDN w:val="0"/>
        <w:adjustRightInd w:val="0"/>
        <w:spacing w:line="480" w:lineRule="auto"/>
        <w:ind w:firstLine="720"/>
        <w:rPr>
          <w:ins w:id="107" w:author="Perkowski, Evan A" w:date="2023-01-03T17:20:00Z"/>
        </w:rPr>
      </w:pPr>
      <w:r>
        <w:t>T</w:t>
      </w:r>
      <w:r w:rsidR="00442029">
        <w:t>ests of directed separation indicated that our piecewise structural equation model structure was missing important independence claims that contribut</w:t>
      </w:r>
      <w:r>
        <w:t>ed</w:t>
      </w:r>
      <w:r w:rsidR="00442029">
        <w:t xml:space="preserve"> to poor overall model fit (Fisher</w:t>
      </w:r>
      <w:r w:rsidR="0006002B">
        <w:t>’s</w:t>
      </w:r>
      <w:r w:rsidR="00442029">
        <w:t xml:space="preserve"> </w:t>
      </w:r>
      <w:r w:rsidR="00442029">
        <w:rPr>
          <w:i/>
          <w:iCs/>
        </w:rPr>
        <w:t>C</w:t>
      </w:r>
      <w:r w:rsidR="00442029">
        <w:t>=</w:t>
      </w:r>
      <w:ins w:id="108" w:author="Perkowski, Evan A" w:date="2023-01-03T17:14:00Z">
        <w:r w:rsidR="005F1C6D">
          <w:t>193.945</w:t>
        </w:r>
      </w:ins>
      <w:r w:rsidR="00442029">
        <w:t>, p&lt;0.001; df=</w:t>
      </w:r>
      <w:ins w:id="109" w:author="Perkowski, Evan A" w:date="2023-01-03T17:14:00Z">
        <w:r w:rsidR="005F1C6D">
          <w:t>3</w:t>
        </w:r>
        <w:r w:rsidR="005F1C6D">
          <w:t>4</w:t>
        </w:r>
      </w:ins>
      <w:r w:rsidR="00442029">
        <w:t>; AIC=</w:t>
      </w:r>
      <w:ins w:id="110" w:author="Perkowski, Evan A" w:date="2023-01-03T17:14:00Z">
        <w:r w:rsidR="005F1C6D">
          <w:t>285.945</w:t>
        </w:r>
      </w:ins>
      <w:r w:rsidR="00442029">
        <w:t>; BIC=</w:t>
      </w:r>
      <w:ins w:id="111" w:author="Perkowski, Evan A" w:date="2023-01-03T17:14:00Z">
        <w:r w:rsidR="005F1C6D">
          <w:t>470.237</w:t>
        </w:r>
      </w:ins>
      <w:r w:rsidR="00442029">
        <w:t>). To improve model fit, we added independence claims using tests of directed separation (p&lt;0.05 in all cases) to the piecewise structural equation model</w:t>
      </w:r>
      <w:r w:rsidR="0007128D">
        <w:t xml:space="preserve"> </w:t>
      </w:r>
      <w:r w:rsidR="000B19A7">
        <w:t>for which</w:t>
      </w:r>
      <w:r w:rsidR="0007128D">
        <w:t xml:space="preserve"> we could propose</w:t>
      </w:r>
      <w:r w:rsidR="000B19A7" w:rsidRPr="000B19A7">
        <w:t xml:space="preserve"> </w:t>
      </w:r>
      <w:r w:rsidR="000B19A7">
        <w:t xml:space="preserve">causal </w:t>
      </w:r>
      <w:r w:rsidR="000C1CCA">
        <w:t xml:space="preserve">ecological </w:t>
      </w:r>
      <w:r w:rsidR="000B19A7">
        <w:t>explanations</w:t>
      </w:r>
      <w:r w:rsidR="00442029">
        <w:t xml:space="preserve">. This resulted in the addition </w:t>
      </w:r>
      <w:r w:rsidR="00442029" w:rsidRPr="00DD473E">
        <w:t xml:space="preserve">of </w:t>
      </w:r>
      <w:r w:rsidRPr="00DD473E">
        <w:rPr>
          <w:i/>
          <w:iCs/>
        </w:rPr>
        <w:t>M</w:t>
      </w:r>
      <w:r w:rsidRPr="00DD473E">
        <w:rPr>
          <w:vertAlign w:val="subscript"/>
        </w:rPr>
        <w:t>area</w:t>
      </w:r>
      <w:r w:rsidRPr="00DD473E">
        <w:t xml:space="preserve"> to the </w:t>
      </w:r>
      <w:r w:rsidRPr="00DD473E">
        <w:rPr>
          <w:i/>
          <w:iCs/>
        </w:rPr>
        <w:t>N</w:t>
      </w:r>
      <w:r w:rsidRPr="00DD473E">
        <w:rPr>
          <w:vertAlign w:val="subscript"/>
        </w:rPr>
        <w:t>mass</w:t>
      </w:r>
      <w:r w:rsidRPr="00DD473E">
        <w:t xml:space="preserve"> regression</w:t>
      </w:r>
      <w:r w:rsidR="00DD473E">
        <w:t xml:space="preserve"> (p&lt;0.001)</w:t>
      </w:r>
      <w:ins w:id="112" w:author="Perkowski, Evan A" w:date="2023-01-03T17:18:00Z">
        <w:r w:rsidR="00CD7C51">
          <w:t xml:space="preserve"> and soil nitrogen availability to the </w:t>
        </w:r>
        <w:r w:rsidR="00CD7C51" w:rsidRPr="00B639AF">
          <w:rPr>
            <w:i/>
            <w:iCs/>
            <w:lang w:val="el-GR"/>
          </w:rPr>
          <w:t>χ</w:t>
        </w:r>
        <w:r w:rsidR="00CD7C51">
          <w:t xml:space="preserve"> </w:t>
        </w:r>
      </w:ins>
      <w:ins w:id="113" w:author="Perkowski, Evan A" w:date="2023-01-03T17:19:00Z">
        <w:r w:rsidR="00CD7C51">
          <w:t xml:space="preserve">regression (p&lt;0.001). </w:t>
        </w:r>
      </w:ins>
      <w:r w:rsidR="00DD473E">
        <w:t>T</w:t>
      </w:r>
      <w:r w:rsidR="0007128D">
        <w:t>he a</w:t>
      </w:r>
      <w:r w:rsidR="000B19A7">
        <w:t>ddition</w:t>
      </w:r>
      <w:r w:rsidR="0007128D">
        <w:t xml:space="preserve"> of the</w:t>
      </w:r>
      <w:r w:rsidR="00B1382A">
        <w:t xml:space="preserve">se </w:t>
      </w:r>
      <w:ins w:id="114" w:author="Perkowski, Evan A" w:date="2023-01-03T17:19:00Z">
        <w:r w:rsidR="00CD7C51">
          <w:t>two</w:t>
        </w:r>
      </w:ins>
      <w:r w:rsidR="0007128D">
        <w:t xml:space="preserve"> independence claims </w:t>
      </w:r>
      <w:ins w:id="115" w:author="Perkowski, Evan A" w:date="2023-01-03T17:21:00Z">
        <w:r w:rsidR="00CD7C51">
          <w:t xml:space="preserve">did not alter the major results or conclusions from the structural equation model, but </w:t>
        </w:r>
      </w:ins>
      <w:r w:rsidR="0007128D">
        <w:t>significantly</w:t>
      </w:r>
      <w:r>
        <w:t xml:space="preserve"> improved the structural equation model fit (Fisher</w:t>
      </w:r>
      <w:r w:rsidR="0006002B">
        <w:t>’s</w:t>
      </w:r>
      <w:r>
        <w:t xml:space="preserve"> </w:t>
      </w:r>
      <w:r>
        <w:rPr>
          <w:i/>
          <w:iCs/>
        </w:rPr>
        <w:t>C</w:t>
      </w:r>
      <w:r>
        <w:t>=</w:t>
      </w:r>
      <w:ins w:id="116" w:author="Perkowski, Evan A" w:date="2023-01-03T17:26:00Z">
        <w:r w:rsidR="00CD7C51">
          <w:t>80.861</w:t>
        </w:r>
      </w:ins>
      <w:r>
        <w:t>, p</w:t>
      </w:r>
      <w:ins w:id="117" w:author="Perkowski, Evan A" w:date="2023-01-03T17:19:00Z">
        <w:r w:rsidR="00CD7C51">
          <w:t>&lt;0.001</w:t>
        </w:r>
      </w:ins>
      <w:r>
        <w:t>; df=</w:t>
      </w:r>
      <w:ins w:id="118" w:author="Perkowski, Evan A" w:date="2023-01-03T17:20:00Z">
        <w:r w:rsidR="00CD7C51">
          <w:t>2</w:t>
        </w:r>
      </w:ins>
      <w:ins w:id="119" w:author="Perkowski, Evan A" w:date="2023-01-03T17:25:00Z">
        <w:r w:rsidR="00CD7C51">
          <w:t>6</w:t>
        </w:r>
      </w:ins>
      <w:r>
        <w:t>; AIC=</w:t>
      </w:r>
      <w:ins w:id="120" w:author="Perkowski, Evan A" w:date="2023-01-03T17:26:00Z">
        <w:r w:rsidR="00CD7C51">
          <w:t>180.861</w:t>
        </w:r>
      </w:ins>
      <w:r>
        <w:t>; BIC=</w:t>
      </w:r>
      <w:ins w:id="121" w:author="Perkowski, Evan A" w:date="2023-01-03T17:26:00Z">
        <w:r w:rsidR="00CD7C51">
          <w:t>381.179</w:t>
        </w:r>
      </w:ins>
      <w:r>
        <w:t>)</w:t>
      </w:r>
      <w:ins w:id="122" w:author="Perkowski, Evan A" w:date="2023-01-03T17:21:00Z">
        <w:r w:rsidR="00CD7C51">
          <w:t xml:space="preserve">. </w:t>
        </w:r>
      </w:ins>
      <w:ins w:id="123" w:author="Perkowski, Evan A" w:date="2023-01-03T17:26:00Z">
        <w:r w:rsidR="00CD7C51">
          <w:t>T</w:t>
        </w:r>
      </w:ins>
      <w:ins w:id="124" w:author="Perkowski, Evan A" w:date="2023-01-03T17:21:00Z">
        <w:r w:rsidR="00CD7C51">
          <w:t xml:space="preserve">he addition of these two independence claims </w:t>
        </w:r>
      </w:ins>
      <w:ins w:id="125" w:author="Perkowski, Evan A" w:date="2023-01-03T17:20:00Z">
        <w:r w:rsidR="00CD7C51">
          <w:t xml:space="preserve">did not satisfy </w:t>
        </w:r>
      </w:ins>
      <w:r w:rsidR="0027422C">
        <w:t>goodness-of-fit recommendations for piecewise structural equation models (Fisher</w:t>
      </w:r>
      <w:r w:rsidR="0006002B">
        <w:t>:</w:t>
      </w:r>
      <w:r w:rsidR="0027422C">
        <w:t xml:space="preserve"> p&gt;0.05</w:t>
      </w:r>
      <w:r w:rsidR="0053099B">
        <w:t xml:space="preserve">; </w:t>
      </w:r>
      <w:r w:rsidR="0053099B">
        <w:fldChar w:fldCharType="begin" w:fldLock="1"/>
      </w:r>
      <w:r w:rsidR="0043441A">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2016)","manualFormatting":"Lefcheck, 2016)","plainTextFormattedCitation":"(Lefcheck, 2016)","previouslyFormattedCitation":"(Lefcheck, 2016)"},"properties":{"noteIndex":0},"schema":"https://github.com/citation-style-language/schema/raw/master/csl-citation.json"}</w:instrText>
      </w:r>
      <w:r w:rsidR="0053099B">
        <w:fldChar w:fldCharType="separate"/>
      </w:r>
      <w:r w:rsidR="0053099B" w:rsidRPr="0053099B">
        <w:rPr>
          <w:noProof/>
        </w:rPr>
        <w:t>Lefcheck, 2016)</w:t>
      </w:r>
      <w:r w:rsidR="0053099B">
        <w:fldChar w:fldCharType="end"/>
      </w:r>
      <w:ins w:id="126" w:author="Perkowski, Evan A" w:date="2023-01-03T17:21:00Z">
        <w:r w:rsidR="00CD7C51">
          <w:t>, likely</w:t>
        </w:r>
      </w:ins>
      <w:ins w:id="127" w:author="Perkowski, Evan A" w:date="2023-01-03T17:20:00Z">
        <w:r w:rsidR="00CD7C51">
          <w:t xml:space="preserve"> due to high autocorrelation between </w:t>
        </w:r>
        <w:r w:rsidR="00CD7C51">
          <w:rPr>
            <w:i/>
            <w:iCs/>
            <w:lang w:val="el-GR"/>
          </w:rPr>
          <w:t>β</w:t>
        </w:r>
        <w:r w:rsidR="00CD7C51">
          <w:t xml:space="preserve"> and </w:t>
        </w:r>
      </w:ins>
      <w:ins w:id="128" w:author="Perkowski, Evan A" w:date="2023-01-03T17:21:00Z">
        <w:r w:rsidR="00CD7C51" w:rsidRPr="00B639AF">
          <w:rPr>
            <w:i/>
            <w:iCs/>
            <w:lang w:val="el-GR"/>
          </w:rPr>
          <w:t>χ</w:t>
        </w:r>
        <w:r w:rsidR="00CD7C51">
          <w:t>.</w:t>
        </w:r>
      </w:ins>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2AD5916E" w:rsidR="00EB0F41" w:rsidRPr="00761CFE" w:rsidRDefault="000A276C" w:rsidP="000E5BEF">
      <w:pPr>
        <w:autoSpaceDE w:val="0"/>
        <w:autoSpaceDN w:val="0"/>
        <w:adjustRightInd w:val="0"/>
        <w:spacing w:line="480" w:lineRule="auto"/>
        <w:rPr>
          <w:color w:val="000000" w:themeColor="text1"/>
        </w:rPr>
      </w:pPr>
      <w:r>
        <w:rPr>
          <w:i/>
          <w:iCs/>
          <w:color w:val="000000" w:themeColor="text1"/>
        </w:rPr>
        <w:t>Cost to acquire nitrogen relative to water</w:t>
      </w:r>
      <w:r w:rsidR="00761CFE">
        <w:rPr>
          <w:i/>
          <w:iCs/>
          <w:color w:val="000000" w:themeColor="text1"/>
        </w:rPr>
        <w:t xml:space="preserve"> (</w:t>
      </w:r>
      <w:r w:rsidR="00761CFE">
        <w:rPr>
          <w:i/>
          <w:iCs/>
          <w:color w:val="000000" w:themeColor="text1"/>
          <w:lang w:val="el-GR"/>
        </w:rPr>
        <w:t>β</w:t>
      </w:r>
      <w:r w:rsidR="00761CFE">
        <w:rPr>
          <w:i/>
          <w:iCs/>
          <w:color w:val="000000" w:themeColor="text1"/>
        </w:rPr>
        <w:t>)</w:t>
      </w:r>
    </w:p>
    <w:p w14:paraId="5DEA9ED6" w14:textId="0EB745CB" w:rsidR="006D26A6" w:rsidRDefault="00EA6746" w:rsidP="00A174A5">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w:t>
      </w:r>
      <w:proofErr w:type="spellStart"/>
      <w:ins w:id="129" w:author="Perkowski, Evan A [2]" w:date="2023-01-02T23:44:00Z">
        <w:r w:rsidR="006F6784">
          <w:rPr>
            <w:color w:val="000000" w:themeColor="text1"/>
          </w:rPr>
          <w:t>AICc</w:t>
        </w:r>
        <w:proofErr w:type="spellEnd"/>
        <w:r w:rsidR="006F6784">
          <w:rPr>
            <w:color w:val="000000" w:themeColor="text1"/>
          </w:rPr>
          <w:t>=</w:t>
        </w:r>
      </w:ins>
      <w:ins w:id="130" w:author="Perkowski, Evan A [2]" w:date="2023-01-02T23:45:00Z">
        <w:r w:rsidR="006F6784">
          <w:rPr>
            <w:color w:val="000000" w:themeColor="text1"/>
          </w:rPr>
          <w:t>1274.03</w:t>
        </w:r>
      </w:ins>
      <w:r w:rsidR="00D308D2">
        <w:rPr>
          <w:color w:val="000000" w:themeColor="text1"/>
        </w:rPr>
        <w:t>;</w:t>
      </w:r>
      <w:ins w:id="131" w:author="Nick Smith" w:date="2022-12-30T15:08:00Z">
        <w:r w:rsidR="00D308D2">
          <w:rPr>
            <w:color w:val="000000" w:themeColor="text1"/>
          </w:rPr>
          <w:t xml:space="preserve"> </w:t>
        </w:r>
      </w:ins>
      <w:r>
        <w:rPr>
          <w:color w:val="000000" w:themeColor="text1"/>
        </w:rPr>
        <w:t>Table S</w:t>
      </w:r>
      <w:r w:rsidR="00A52757">
        <w:rPr>
          <w:color w:val="000000" w:themeColor="text1"/>
        </w:rPr>
        <w:t>2</w:t>
      </w:r>
      <w:r>
        <w:rPr>
          <w:color w:val="000000" w:themeColor="text1"/>
        </w:rPr>
        <w:t xml:space="preserve">; Fig. </w:t>
      </w:r>
      <w:ins w:id="132" w:author="Perkowski, Evan A [2]" w:date="2023-01-02T23:45:00Z">
        <w:r w:rsidR="006F6784">
          <w:rPr>
            <w:color w:val="000000" w:themeColor="text1"/>
          </w:rPr>
          <w:t>S1</w:t>
        </w:r>
      </w:ins>
      <w:r>
        <w:rPr>
          <w:color w:val="000000" w:themeColor="text1"/>
        </w:rPr>
        <w:t xml:space="preserve">). </w:t>
      </w:r>
      <w:r w:rsidR="00B422C3">
        <w:rPr>
          <w:color w:val="000000" w:themeColor="text1"/>
        </w:rPr>
        <w:t>An interaction between 3-day soil moisture and</w:t>
      </w:r>
      <w:r w:rsidR="00320749">
        <w:rPr>
          <w:color w:val="000000" w:themeColor="text1"/>
        </w:rPr>
        <w:t xml:space="preserve"> </w:t>
      </w:r>
      <w:r w:rsidR="00B422C3">
        <w:rPr>
          <w:color w:val="000000" w:themeColor="text1"/>
        </w:rPr>
        <w:t xml:space="preserve">functional group indicated that the general </w:t>
      </w:r>
      <w:ins w:id="133" w:author="Perkowski, Evan A [2]" w:date="2023-01-02T23:46:00Z">
        <w:r w:rsidR="006F6784">
          <w:rPr>
            <w:color w:val="000000" w:themeColor="text1"/>
          </w:rPr>
          <w:t>posi</w:t>
        </w:r>
      </w:ins>
      <w:commentRangeStart w:id="134"/>
      <w:commentRangeStart w:id="135"/>
      <w:r w:rsidR="00B422C3">
        <w:rPr>
          <w:color w:val="000000" w:themeColor="text1"/>
        </w:rPr>
        <w:t xml:space="preserve">tive </w:t>
      </w:r>
      <w:commentRangeEnd w:id="134"/>
      <w:r w:rsidR="007940A6">
        <w:rPr>
          <w:rStyle w:val="CommentReference"/>
          <w:rFonts w:eastAsiaTheme="minorHAnsi" w:cs="Times New Roman (Body CS)"/>
        </w:rPr>
        <w:commentReference w:id="134"/>
      </w:r>
      <w:commentRangeEnd w:id="135"/>
      <w:r w:rsidR="00A174A5">
        <w:rPr>
          <w:rStyle w:val="CommentReference"/>
          <w:rFonts w:eastAsiaTheme="minorHAnsi" w:cs="Times New Roman (Body CS)"/>
        </w:rPr>
        <w:commentReference w:id="135"/>
      </w:r>
      <w:r w:rsidR="00B422C3">
        <w:rPr>
          <w:color w:val="000000" w:themeColor="text1"/>
        </w:rPr>
        <w:t xml:space="preserve">effect of increasing soil moisture on </w:t>
      </w:r>
      <w:r w:rsidR="007E123F">
        <w:rPr>
          <w:i/>
          <w:iCs/>
          <w:color w:val="000000" w:themeColor="text1"/>
          <w:lang w:val="el-GR"/>
        </w:rPr>
        <w:t>β</w:t>
      </w:r>
      <w:r w:rsidR="007E123F">
        <w:rPr>
          <w:color w:val="000000" w:themeColor="text1"/>
        </w:rPr>
        <w:t xml:space="preserve"> </w:t>
      </w:r>
      <w:ins w:id="136" w:author="Perkowski, Evan A [2]" w:date="2023-01-02T23:50:00Z">
        <w:r w:rsidR="00A174A5">
          <w:rPr>
            <w:color w:val="000000" w:themeColor="text1"/>
          </w:rPr>
          <w:t xml:space="preserve">(p=0.002; Table 2) </w:t>
        </w:r>
      </w:ins>
      <w:r w:rsidR="00B422C3">
        <w:rPr>
          <w:color w:val="000000" w:themeColor="text1"/>
        </w:rPr>
        <w:t>was driven by</w:t>
      </w:r>
      <w:ins w:id="137" w:author="Perkowski, Evan A [2]" w:date="2023-01-02T23:46:00Z">
        <w:r w:rsidR="006F6784">
          <w:rPr>
            <w:color w:val="000000" w:themeColor="text1"/>
          </w:rPr>
          <w:t xml:space="preserve"> </w:t>
        </w:r>
      </w:ins>
      <w:ins w:id="138" w:author="Perkowski, Evan A [2]" w:date="2023-01-02T23:48:00Z">
        <w:r w:rsidR="006F6784">
          <w:rPr>
            <w:color w:val="000000" w:themeColor="text1"/>
          </w:rPr>
          <w:t xml:space="preserve">a </w:t>
        </w:r>
      </w:ins>
      <w:ins w:id="139" w:author="Perkowski, Evan A [2]" w:date="2023-01-02T23:46:00Z">
        <w:r w:rsidR="006F6784">
          <w:rPr>
            <w:color w:val="000000" w:themeColor="text1"/>
          </w:rPr>
          <w:t>null effect of increasing soil moisture on</w:t>
        </w:r>
      </w:ins>
      <w:ins w:id="140" w:author="Perkowski, Evan A [2]" w:date="2023-01-02T23:47:00Z">
        <w:r w:rsidR="006F6784" w:rsidRPr="006F6784">
          <w:rPr>
            <w:i/>
            <w:iCs/>
            <w:color w:val="000000" w:themeColor="text1"/>
          </w:rPr>
          <w:t xml:space="preserve"> </w:t>
        </w:r>
        <w:r w:rsidR="006F6784">
          <w:rPr>
            <w:i/>
            <w:iCs/>
            <w:color w:val="000000" w:themeColor="text1"/>
            <w:lang w:val="el-GR"/>
          </w:rPr>
          <w:t>β</w:t>
        </w:r>
        <w:r w:rsidR="006F6784" w:rsidRPr="006F6784">
          <w:rPr>
            <w:color w:val="000000" w:themeColor="text1"/>
          </w:rPr>
          <w:t xml:space="preserve"> </w:t>
        </w:r>
        <w:r w:rsidR="006F6784">
          <w:rPr>
            <w:color w:val="000000" w:themeColor="text1"/>
          </w:rPr>
          <w:t>in C</w:t>
        </w:r>
        <w:r w:rsidR="006F6784">
          <w:rPr>
            <w:color w:val="000000" w:themeColor="text1"/>
            <w:vertAlign w:val="subscript"/>
          </w:rPr>
          <w:t>3</w:t>
        </w:r>
        <w:r w:rsidR="006F6784">
          <w:rPr>
            <w:color w:val="000000" w:themeColor="text1"/>
          </w:rPr>
          <w:t xml:space="preserve"> legumes (Tukey: p=0.654) and C</w:t>
        </w:r>
        <w:r w:rsidR="006F6784">
          <w:rPr>
            <w:color w:val="000000" w:themeColor="text1"/>
            <w:vertAlign w:val="subscript"/>
          </w:rPr>
          <w:t>3</w:t>
        </w:r>
        <w:r w:rsidR="006F6784">
          <w:rPr>
            <w:color w:val="000000" w:themeColor="text1"/>
          </w:rPr>
          <w:t xml:space="preserve"> nonlegumes (Tukey: p=0.735), coupled with</w:t>
        </w:r>
      </w:ins>
      <w:r w:rsidR="00B422C3">
        <w:rPr>
          <w:color w:val="000000" w:themeColor="text1"/>
        </w:rPr>
        <w:t xml:space="preserve"> a strong reduction in </w:t>
      </w:r>
      <w:r w:rsidR="008B4902">
        <w:rPr>
          <w:i/>
          <w:iCs/>
          <w:color w:val="000000" w:themeColor="text1"/>
          <w:lang w:val="el-GR"/>
        </w:rPr>
        <w:t>β</w:t>
      </w:r>
      <w:r w:rsidR="00F36C18">
        <w:rPr>
          <w:color w:val="000000" w:themeColor="text1"/>
        </w:rPr>
        <w:t xml:space="preserve"> due to increasing soil moisture in</w:t>
      </w:r>
      <w:r w:rsidR="007E123F">
        <w:rPr>
          <w:color w:val="000000" w:themeColor="text1"/>
        </w:rPr>
        <w:t xml:space="preserve"> C</w:t>
      </w:r>
      <w:r w:rsidR="008B4902">
        <w:rPr>
          <w:color w:val="000000" w:themeColor="text1"/>
          <w:vertAlign w:val="subscript"/>
        </w:rPr>
        <w:t>4</w:t>
      </w:r>
      <w:r w:rsidR="007E123F">
        <w:rPr>
          <w:color w:val="000000" w:themeColor="text1"/>
        </w:rPr>
        <w:t xml:space="preserve"> nonlegumes (Tukey: p</w:t>
      </w:r>
      <w:r w:rsidR="008B4902">
        <w:rPr>
          <w:color w:val="000000" w:themeColor="text1"/>
        </w:rPr>
        <w:t>&lt;</w:t>
      </w:r>
      <w:r w:rsidR="007E123F">
        <w:rPr>
          <w:color w:val="000000" w:themeColor="text1"/>
        </w:rPr>
        <w:t>0.00</w:t>
      </w:r>
      <w:r w:rsidR="008B4902">
        <w:rPr>
          <w:color w:val="000000" w:themeColor="text1"/>
        </w:rPr>
        <w:t>1</w:t>
      </w:r>
      <w:ins w:id="141" w:author="Perkowski, Evan A [2]" w:date="2023-01-02T23:47:00Z">
        <w:r w:rsidR="006F6784">
          <w:rPr>
            <w:color w:val="000000" w:themeColor="text1"/>
          </w:rPr>
          <w:t>; Fig. 1A</w:t>
        </w:r>
      </w:ins>
      <w:r w:rsidR="007E123F">
        <w:rPr>
          <w:color w:val="000000" w:themeColor="text1"/>
        </w:rPr>
        <w:t>)</w:t>
      </w:r>
      <w:ins w:id="142" w:author="Perkowski, Evan A [2]" w:date="2023-01-02T23:47:00Z">
        <w:r w:rsidR="006F6784">
          <w:rPr>
            <w:color w:val="000000" w:themeColor="text1"/>
          </w:rPr>
          <w:t xml:space="preserve">. </w:t>
        </w:r>
      </w:ins>
      <w:r w:rsidR="007E123F">
        <w:rPr>
          <w:color w:val="000000" w:themeColor="text1"/>
        </w:rPr>
        <w:t xml:space="preserve">Increasing soil nitrogen availability generally decreased </w:t>
      </w:r>
      <w:r w:rsidR="003D362D">
        <w:rPr>
          <w:i/>
          <w:iCs/>
          <w:color w:val="000000" w:themeColor="text1"/>
          <w:lang w:val="el-GR"/>
        </w:rPr>
        <w:t>β</w:t>
      </w:r>
      <w:ins w:id="143" w:author="Perkowski, Evan A [2]" w:date="2023-01-02T23:50:00Z">
        <w:r w:rsidR="00A174A5">
          <w:rPr>
            <w:color w:val="000000" w:themeColor="text1"/>
          </w:rPr>
          <w:t xml:space="preserve"> (p&lt;0.001; Table 2), a pattern driven by a strong negative effect of increasing soil nitrogen availability on </w:t>
        </w:r>
      </w:ins>
      <w:ins w:id="144" w:author="Perkowski, Evan A [2]" w:date="2023-01-02T23:51:00Z">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nonlegumes (Tukey: p=0.009) and </w:t>
        </w:r>
      </w:ins>
      <w:ins w:id="145" w:author="Perkowski, Evan A [2]" w:date="2023-01-02T23:49:00Z">
        <w:r w:rsidR="006F6784">
          <w:rPr>
            <w:color w:val="000000" w:themeColor="text1"/>
          </w:rPr>
          <w:t>C</w:t>
        </w:r>
        <w:r w:rsidR="006F6784">
          <w:rPr>
            <w:color w:val="000000" w:themeColor="text1"/>
            <w:vertAlign w:val="subscript"/>
          </w:rPr>
          <w:t>3</w:t>
        </w:r>
        <w:r w:rsidR="006F6784">
          <w:rPr>
            <w:color w:val="000000" w:themeColor="text1"/>
          </w:rPr>
          <w:t xml:space="preserve"> legume</w:t>
        </w:r>
        <w:r w:rsidR="00A174A5">
          <w:rPr>
            <w:color w:val="000000" w:themeColor="text1"/>
          </w:rPr>
          <w:t>s (Tukey: p=0.027)</w:t>
        </w:r>
      </w:ins>
      <w:ins w:id="146" w:author="Perkowski, Evan A [2]" w:date="2023-01-02T23:51:00Z">
        <w:r w:rsidR="00A174A5">
          <w:rPr>
            <w:color w:val="000000" w:themeColor="text1"/>
          </w:rPr>
          <w:t>, with weaker marginal negative effects in C</w:t>
        </w:r>
        <w:r w:rsidR="00A174A5">
          <w:rPr>
            <w:color w:val="000000" w:themeColor="text1"/>
            <w:vertAlign w:val="subscript"/>
          </w:rPr>
          <w:t>4</w:t>
        </w:r>
        <w:r w:rsidR="00A174A5">
          <w:rPr>
            <w:color w:val="000000" w:themeColor="text1"/>
          </w:rPr>
          <w:t xml:space="preserve"> legumes (Tukey: p=0.052</w:t>
        </w:r>
      </w:ins>
      <w:r w:rsidR="007E123F">
        <w:rPr>
          <w:color w:val="000000" w:themeColor="text1"/>
        </w:rPr>
        <w:t>; Fig. 1B)</w:t>
      </w:r>
      <w:r w:rsidR="00F36C18">
        <w:rPr>
          <w:color w:val="000000" w:themeColor="text1"/>
        </w:rPr>
        <w:t>.</w:t>
      </w:r>
      <w:r w:rsidR="007E123F">
        <w:rPr>
          <w:color w:val="000000" w:themeColor="text1"/>
        </w:rPr>
        <w:t xml:space="preserve"> A strong functional group effect </w:t>
      </w:r>
      <w:r w:rsidR="0071657E">
        <w:rPr>
          <w:color w:val="000000" w:themeColor="text1"/>
        </w:rPr>
        <w:t>(</w:t>
      </w:r>
      <w:r w:rsidR="00D308D2">
        <w:rPr>
          <w:color w:val="000000" w:themeColor="text1"/>
        </w:rPr>
        <w:t>p</w:t>
      </w:r>
      <w:ins w:id="147" w:author="Perkowski, Evan A [2]" w:date="2023-01-02T23:52:00Z">
        <w:r w:rsidR="00A174A5">
          <w:rPr>
            <w:color w:val="000000" w:themeColor="text1"/>
          </w:rPr>
          <w:t>&lt;0.001</w:t>
        </w:r>
      </w:ins>
      <w:r w:rsidR="00D308D2">
        <w:rPr>
          <w:color w:val="000000" w:themeColor="text1"/>
        </w:rPr>
        <w:t xml:space="preserve">;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when averaged across soil moisture and soil nitrogen availability values</w:t>
      </w:r>
      <w:r w:rsidR="007E123F">
        <w:rPr>
          <w:color w:val="000000" w:themeColor="text1"/>
        </w:rPr>
        <w:t xml:space="preserve"> (</w:t>
      </w:r>
      <w:r w:rsidR="007E123F" w:rsidRPr="00E7144F">
        <w:rPr>
          <w:color w:val="000000" w:themeColor="text1"/>
        </w:rPr>
        <w:t xml:space="preserve">Tukey: </w:t>
      </w:r>
      <w:r w:rsidR="007E123F">
        <w:rPr>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ins w:id="148" w:author="Perkowski, Evan A [2]" w:date="2023-01-02T23:52:00Z">
        <w:r w:rsidR="00A174A5">
          <w:rPr>
            <w:color w:val="000000" w:themeColor="text1"/>
          </w:rPr>
          <w:t>, while</w:t>
        </w:r>
        <w:r w:rsidR="00A174A5" w:rsidRPr="00A174A5">
          <w:rPr>
            <w:i/>
            <w:iCs/>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legumes did not diff</w:t>
        </w:r>
      </w:ins>
      <w:ins w:id="149" w:author="Perkowski, Evan A [2]" w:date="2023-01-02T23:53:00Z">
        <w:r w:rsidR="00A174A5">
          <w:rPr>
            <w:color w:val="000000" w:themeColor="text1"/>
          </w:rPr>
          <w:t>er on average from</w:t>
        </w:r>
        <w:r w:rsidR="00A174A5" w:rsidRPr="00A174A5">
          <w:rPr>
            <w:i/>
            <w:iCs/>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nonlegumes (Tukey: p=0.670)</w:t>
        </w:r>
      </w:ins>
      <w:r w:rsidR="007E123F">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5C0F3C"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5C0F3C" w:rsidRPr="003F18D0" w:rsidRDefault="005C0F3C" w:rsidP="005C0F3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5C0F3C" w:rsidRPr="008B4902" w:rsidRDefault="005C0F3C" w:rsidP="005C0F3C">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57B695A9" w:rsidR="005C0F3C" w:rsidRPr="005C0F3C" w:rsidRDefault="005C0F3C" w:rsidP="005C0F3C">
            <w:pPr>
              <w:spacing w:line="276" w:lineRule="auto"/>
              <w:jc w:val="right"/>
              <w:rPr>
                <w:color w:val="000000"/>
              </w:rPr>
            </w:pPr>
            <w:r w:rsidRPr="005C0F3C">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7A260CA3" w:rsidR="005C0F3C" w:rsidRPr="005C0F3C" w:rsidRDefault="005C0F3C" w:rsidP="005C0F3C">
            <w:pPr>
              <w:spacing w:line="276" w:lineRule="auto"/>
              <w:jc w:val="right"/>
              <w:rPr>
                <w:color w:val="000000"/>
              </w:rPr>
            </w:pPr>
            <w:r w:rsidRPr="005C0F3C">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4F5C9C6" w:rsidR="005C0F3C" w:rsidRPr="005C0F3C" w:rsidRDefault="005C0F3C" w:rsidP="005C0F3C">
            <w:pPr>
              <w:spacing w:line="276" w:lineRule="auto"/>
              <w:jc w:val="right"/>
              <w:rPr>
                <w:color w:val="000000"/>
              </w:rPr>
            </w:pPr>
            <w:r w:rsidRPr="005C0F3C">
              <w:rPr>
                <w:color w:val="000000"/>
              </w:rPr>
              <w:t>-</w:t>
            </w:r>
          </w:p>
        </w:tc>
      </w:tr>
      <w:tr w:rsidR="005C0F3C"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4447B75D" w:rsidR="005C0F3C" w:rsidRPr="003F18D0" w:rsidRDefault="00B23C7F" w:rsidP="005C0F3C">
            <w:pPr>
              <w:spacing w:line="276" w:lineRule="auto"/>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686C166A" w14:textId="0FC99A13"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11910A7B" w:rsidR="005C0F3C" w:rsidRPr="005C0F3C" w:rsidRDefault="005C0F3C" w:rsidP="005C0F3C">
            <w:pPr>
              <w:spacing w:line="276" w:lineRule="auto"/>
              <w:jc w:val="right"/>
              <w:rPr>
                <w:color w:val="000000"/>
              </w:rPr>
            </w:pPr>
            <w:r w:rsidRPr="005C0F3C">
              <w:rPr>
                <w:color w:val="000000"/>
              </w:rPr>
              <w:t>8.96E-02</w:t>
            </w:r>
          </w:p>
        </w:tc>
        <w:tc>
          <w:tcPr>
            <w:tcW w:w="1122" w:type="dxa"/>
            <w:tcBorders>
              <w:top w:val="nil"/>
              <w:left w:val="nil"/>
              <w:bottom w:val="nil"/>
              <w:right w:val="nil"/>
            </w:tcBorders>
            <w:shd w:val="clear" w:color="auto" w:fill="auto"/>
            <w:noWrap/>
            <w:vAlign w:val="bottom"/>
            <w:hideMark/>
          </w:tcPr>
          <w:p w14:paraId="6E9B96D3" w14:textId="796AEF00" w:rsidR="005C0F3C" w:rsidRPr="005C0F3C" w:rsidRDefault="005C0F3C" w:rsidP="005C0F3C">
            <w:pPr>
              <w:spacing w:line="276" w:lineRule="auto"/>
              <w:jc w:val="right"/>
              <w:rPr>
                <w:color w:val="000000"/>
              </w:rPr>
            </w:pPr>
            <w:r w:rsidRPr="005C0F3C">
              <w:rPr>
                <w:color w:val="000000"/>
              </w:rPr>
              <w:t>9.33</w:t>
            </w:r>
            <w:r>
              <w:rPr>
                <w:color w:val="000000"/>
              </w:rPr>
              <w:t>0</w:t>
            </w:r>
          </w:p>
        </w:tc>
        <w:tc>
          <w:tcPr>
            <w:tcW w:w="1083" w:type="dxa"/>
            <w:tcBorders>
              <w:top w:val="nil"/>
              <w:left w:val="nil"/>
              <w:bottom w:val="nil"/>
              <w:right w:val="nil"/>
            </w:tcBorders>
            <w:shd w:val="clear" w:color="auto" w:fill="auto"/>
            <w:noWrap/>
            <w:vAlign w:val="bottom"/>
            <w:hideMark/>
          </w:tcPr>
          <w:p w14:paraId="61F61403" w14:textId="76724367" w:rsidR="005C0F3C" w:rsidRPr="005C0F3C" w:rsidRDefault="005C0F3C" w:rsidP="005C0F3C">
            <w:pPr>
              <w:spacing w:line="276" w:lineRule="auto"/>
              <w:jc w:val="right"/>
              <w:rPr>
                <w:b/>
                <w:bCs/>
                <w:color w:val="000000"/>
              </w:rPr>
            </w:pPr>
            <w:r w:rsidRPr="005C0F3C">
              <w:rPr>
                <w:b/>
                <w:bCs/>
                <w:color w:val="000000"/>
              </w:rPr>
              <w:t>0.002</w:t>
            </w:r>
          </w:p>
        </w:tc>
      </w:tr>
      <w:tr w:rsidR="005C0F3C"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5C0F3C" w:rsidRPr="003F18D0" w:rsidRDefault="005C0F3C" w:rsidP="005C0F3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04AAB8E4" w:rsidR="005C0F3C" w:rsidRPr="005C0F3C" w:rsidRDefault="005C0F3C" w:rsidP="005C0F3C">
            <w:pPr>
              <w:spacing w:line="276" w:lineRule="auto"/>
              <w:jc w:val="right"/>
              <w:rPr>
                <w:color w:val="000000"/>
              </w:rPr>
            </w:pPr>
            <w:r w:rsidRPr="005C0F3C">
              <w:rPr>
                <w:color w:val="000000"/>
              </w:rPr>
              <w:t>-1.87E-02</w:t>
            </w:r>
          </w:p>
        </w:tc>
        <w:tc>
          <w:tcPr>
            <w:tcW w:w="1122" w:type="dxa"/>
            <w:tcBorders>
              <w:top w:val="nil"/>
              <w:left w:val="nil"/>
              <w:bottom w:val="nil"/>
              <w:right w:val="nil"/>
            </w:tcBorders>
            <w:shd w:val="clear" w:color="auto" w:fill="auto"/>
            <w:noWrap/>
            <w:vAlign w:val="bottom"/>
            <w:hideMark/>
          </w:tcPr>
          <w:p w14:paraId="2AC0601B" w14:textId="6A8E502C" w:rsidR="005C0F3C" w:rsidRPr="005C0F3C" w:rsidRDefault="005C0F3C" w:rsidP="005C0F3C">
            <w:pPr>
              <w:spacing w:line="276" w:lineRule="auto"/>
              <w:jc w:val="right"/>
              <w:rPr>
                <w:color w:val="000000"/>
              </w:rPr>
            </w:pPr>
            <w:r w:rsidRPr="005C0F3C">
              <w:rPr>
                <w:color w:val="000000"/>
              </w:rPr>
              <w:t>18.356</w:t>
            </w:r>
          </w:p>
        </w:tc>
        <w:tc>
          <w:tcPr>
            <w:tcW w:w="1083" w:type="dxa"/>
            <w:tcBorders>
              <w:top w:val="nil"/>
              <w:left w:val="nil"/>
              <w:bottom w:val="nil"/>
              <w:right w:val="nil"/>
            </w:tcBorders>
            <w:shd w:val="clear" w:color="auto" w:fill="auto"/>
            <w:noWrap/>
            <w:vAlign w:val="bottom"/>
            <w:hideMark/>
          </w:tcPr>
          <w:p w14:paraId="3133C413" w14:textId="413391C7"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5C0F3C" w:rsidRPr="003F18D0" w:rsidRDefault="005C0F3C" w:rsidP="005C0F3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424537C8"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7BE05AA5" w14:textId="7FAAD45B" w:rsidR="005C0F3C" w:rsidRPr="005C0F3C" w:rsidRDefault="005C0F3C" w:rsidP="005C0F3C">
            <w:pPr>
              <w:spacing w:line="276" w:lineRule="auto"/>
              <w:jc w:val="right"/>
              <w:rPr>
                <w:color w:val="000000"/>
              </w:rPr>
            </w:pPr>
            <w:r w:rsidRPr="005C0F3C">
              <w:rPr>
                <w:color w:val="000000"/>
              </w:rPr>
              <w:t>65.715</w:t>
            </w:r>
          </w:p>
        </w:tc>
        <w:tc>
          <w:tcPr>
            <w:tcW w:w="1083" w:type="dxa"/>
            <w:tcBorders>
              <w:top w:val="nil"/>
              <w:left w:val="nil"/>
              <w:bottom w:val="nil"/>
              <w:right w:val="nil"/>
            </w:tcBorders>
            <w:shd w:val="clear" w:color="auto" w:fill="auto"/>
            <w:noWrap/>
            <w:vAlign w:val="bottom"/>
            <w:hideMark/>
          </w:tcPr>
          <w:p w14:paraId="69027236" w14:textId="71387476"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5C0F3C" w:rsidRPr="003F18D0" w:rsidRDefault="005C0F3C" w:rsidP="005C0F3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206E5F26" w:rsidR="005C0F3C" w:rsidRPr="005C0F3C" w:rsidRDefault="005C0F3C" w:rsidP="005C0F3C">
            <w:pPr>
              <w:spacing w:line="276" w:lineRule="auto"/>
              <w:jc w:val="right"/>
              <w:rPr>
                <w:color w:val="000000"/>
              </w:rPr>
            </w:pPr>
            <w:r w:rsidRPr="005C0F3C">
              <w:rPr>
                <w:color w:val="000000"/>
              </w:rPr>
              <w:t>5.88E-03</w:t>
            </w:r>
          </w:p>
        </w:tc>
        <w:tc>
          <w:tcPr>
            <w:tcW w:w="1122" w:type="dxa"/>
            <w:tcBorders>
              <w:top w:val="nil"/>
              <w:left w:val="nil"/>
              <w:bottom w:val="nil"/>
              <w:right w:val="nil"/>
            </w:tcBorders>
            <w:shd w:val="clear" w:color="auto" w:fill="auto"/>
            <w:noWrap/>
            <w:vAlign w:val="bottom"/>
            <w:hideMark/>
          </w:tcPr>
          <w:p w14:paraId="2A866AAF" w14:textId="04164FB7" w:rsidR="005C0F3C" w:rsidRPr="005C0F3C" w:rsidRDefault="005C0F3C" w:rsidP="005C0F3C">
            <w:pPr>
              <w:spacing w:line="276" w:lineRule="auto"/>
              <w:jc w:val="right"/>
              <w:rPr>
                <w:color w:val="000000"/>
              </w:rPr>
            </w:pPr>
            <w:r w:rsidRPr="005C0F3C">
              <w:rPr>
                <w:color w:val="000000"/>
              </w:rPr>
              <w:t>0.217</w:t>
            </w:r>
          </w:p>
        </w:tc>
        <w:tc>
          <w:tcPr>
            <w:tcW w:w="1083" w:type="dxa"/>
            <w:tcBorders>
              <w:top w:val="nil"/>
              <w:left w:val="nil"/>
              <w:bottom w:val="nil"/>
              <w:right w:val="nil"/>
            </w:tcBorders>
            <w:shd w:val="clear" w:color="auto" w:fill="auto"/>
            <w:noWrap/>
            <w:vAlign w:val="bottom"/>
            <w:hideMark/>
          </w:tcPr>
          <w:p w14:paraId="01B77473" w14:textId="0A7846BA" w:rsidR="005C0F3C" w:rsidRPr="005C0F3C" w:rsidRDefault="005C0F3C" w:rsidP="005C0F3C">
            <w:pPr>
              <w:spacing w:line="276" w:lineRule="auto"/>
              <w:jc w:val="right"/>
              <w:rPr>
                <w:color w:val="000000"/>
              </w:rPr>
            </w:pPr>
            <w:r w:rsidRPr="005C0F3C">
              <w:rPr>
                <w:color w:val="000000"/>
              </w:rPr>
              <w:t>0.641</w:t>
            </w:r>
          </w:p>
        </w:tc>
      </w:tr>
      <w:tr w:rsidR="005C0F3C"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5C0F3C" w:rsidRPr="003F18D0" w:rsidRDefault="005C0F3C" w:rsidP="005C0F3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3AA732F5"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0CC51DBE" w14:textId="21F2AB53" w:rsidR="005C0F3C" w:rsidRPr="005C0F3C" w:rsidRDefault="005C0F3C" w:rsidP="005C0F3C">
            <w:pPr>
              <w:spacing w:line="276" w:lineRule="auto"/>
              <w:jc w:val="right"/>
              <w:rPr>
                <w:color w:val="000000"/>
              </w:rPr>
            </w:pPr>
            <w:r w:rsidRPr="005C0F3C">
              <w:rPr>
                <w:color w:val="000000"/>
              </w:rPr>
              <w:t>38.968</w:t>
            </w:r>
          </w:p>
        </w:tc>
        <w:tc>
          <w:tcPr>
            <w:tcW w:w="1083" w:type="dxa"/>
            <w:tcBorders>
              <w:top w:val="nil"/>
              <w:left w:val="nil"/>
              <w:bottom w:val="nil"/>
              <w:right w:val="nil"/>
            </w:tcBorders>
            <w:shd w:val="clear" w:color="auto" w:fill="auto"/>
            <w:noWrap/>
            <w:vAlign w:val="bottom"/>
            <w:hideMark/>
          </w:tcPr>
          <w:p w14:paraId="0112A9E4" w14:textId="16C9636D" w:rsidR="005C0F3C" w:rsidRPr="005C0F3C" w:rsidRDefault="005C0F3C" w:rsidP="005C0F3C">
            <w:pPr>
              <w:spacing w:line="276" w:lineRule="auto"/>
              <w:jc w:val="right"/>
              <w:rPr>
                <w:b/>
                <w:bCs/>
                <w:i/>
                <w:iCs/>
                <w:color w:val="000000"/>
              </w:rPr>
            </w:pPr>
            <w:r w:rsidRPr="005C0F3C">
              <w:rPr>
                <w:b/>
                <w:bCs/>
                <w:color w:val="000000"/>
              </w:rPr>
              <w:t>&lt;0.001</w:t>
            </w:r>
          </w:p>
        </w:tc>
      </w:tr>
      <w:tr w:rsidR="005C0F3C"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5C0F3C" w:rsidRPr="003F18D0" w:rsidRDefault="005C0F3C" w:rsidP="005C0F3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3407E07D"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right w:val="nil"/>
            </w:tcBorders>
            <w:shd w:val="clear" w:color="auto" w:fill="auto"/>
            <w:noWrap/>
            <w:vAlign w:val="bottom"/>
            <w:hideMark/>
          </w:tcPr>
          <w:p w14:paraId="0822C348" w14:textId="6DFD83C9" w:rsidR="005C0F3C" w:rsidRPr="005C0F3C" w:rsidRDefault="005C0F3C" w:rsidP="005C0F3C">
            <w:pPr>
              <w:spacing w:line="276" w:lineRule="auto"/>
              <w:jc w:val="right"/>
              <w:rPr>
                <w:color w:val="000000"/>
              </w:rPr>
            </w:pPr>
            <w:r w:rsidRPr="005C0F3C">
              <w:rPr>
                <w:color w:val="000000"/>
              </w:rPr>
              <w:t>3.581</w:t>
            </w:r>
          </w:p>
        </w:tc>
        <w:tc>
          <w:tcPr>
            <w:tcW w:w="1083" w:type="dxa"/>
            <w:tcBorders>
              <w:top w:val="nil"/>
              <w:left w:val="nil"/>
              <w:right w:val="nil"/>
            </w:tcBorders>
            <w:shd w:val="clear" w:color="auto" w:fill="auto"/>
            <w:noWrap/>
            <w:vAlign w:val="bottom"/>
            <w:hideMark/>
          </w:tcPr>
          <w:p w14:paraId="38AA58D4" w14:textId="20145D60" w:rsidR="005C0F3C" w:rsidRPr="005C0F3C" w:rsidRDefault="005C0F3C" w:rsidP="005C0F3C">
            <w:pPr>
              <w:spacing w:line="276" w:lineRule="auto"/>
              <w:jc w:val="right"/>
              <w:rPr>
                <w:i/>
                <w:iCs/>
                <w:color w:val="000000"/>
              </w:rPr>
            </w:pPr>
            <w:r w:rsidRPr="005C0F3C">
              <w:rPr>
                <w:color w:val="000000"/>
              </w:rPr>
              <w:t>0.167</w:t>
            </w:r>
          </w:p>
        </w:tc>
      </w:tr>
      <w:tr w:rsidR="005C0F3C"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5C0F3C" w:rsidRPr="003F18D0" w:rsidRDefault="005C0F3C" w:rsidP="005C0F3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5DB25DC"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2EBCA67" w:rsidR="005C0F3C" w:rsidRPr="005C0F3C" w:rsidRDefault="005C0F3C" w:rsidP="005C0F3C">
            <w:pPr>
              <w:spacing w:line="276" w:lineRule="auto"/>
              <w:jc w:val="right"/>
              <w:rPr>
                <w:color w:val="000000"/>
              </w:rPr>
            </w:pPr>
            <w:r w:rsidRPr="005C0F3C">
              <w:rPr>
                <w:color w:val="000000"/>
              </w:rPr>
              <w:t>0.386</w:t>
            </w:r>
          </w:p>
        </w:tc>
        <w:tc>
          <w:tcPr>
            <w:tcW w:w="1083" w:type="dxa"/>
            <w:tcBorders>
              <w:top w:val="nil"/>
              <w:left w:val="nil"/>
              <w:bottom w:val="single" w:sz="4" w:space="0" w:color="auto"/>
              <w:right w:val="nil"/>
            </w:tcBorders>
            <w:shd w:val="clear" w:color="auto" w:fill="auto"/>
            <w:noWrap/>
            <w:vAlign w:val="bottom"/>
            <w:hideMark/>
          </w:tcPr>
          <w:p w14:paraId="1CABBD5E" w14:textId="0F201600" w:rsidR="005C0F3C" w:rsidRPr="005C0F3C" w:rsidRDefault="005C0F3C" w:rsidP="005C0F3C">
            <w:pPr>
              <w:spacing w:line="276" w:lineRule="auto"/>
              <w:jc w:val="right"/>
              <w:rPr>
                <w:color w:val="000000"/>
              </w:rPr>
            </w:pPr>
            <w:r w:rsidRPr="005C0F3C">
              <w:rPr>
                <w:color w:val="000000"/>
              </w:rPr>
              <w:t>0.825</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4448C528" w:rsidR="002D386D" w:rsidRDefault="0061524E" w:rsidP="000E5BEF">
      <w:pPr>
        <w:spacing w:line="480" w:lineRule="auto"/>
        <w:rPr>
          <w:b/>
          <w:bCs/>
          <w:color w:val="000000" w:themeColor="text1"/>
        </w:rPr>
      </w:pPr>
      <w:r>
        <w:rPr>
          <w:b/>
          <w:bCs/>
          <w:noProof/>
          <w:color w:val="000000" w:themeColor="text1"/>
        </w:rPr>
        <w:drawing>
          <wp:inline distT="0" distB="0" distL="0" distR="0" wp14:anchorId="36C075E2" wp14:editId="541C0CE1">
            <wp:extent cx="5943600" cy="2228850"/>
            <wp:effectExtent l="0" t="0" r="0" b="635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6"/>
                    <a:stretch>
                      <a:fillRect/>
                    </a:stretch>
                  </pic:blipFill>
                  <pic:spPr>
                    <a:xfrm>
                      <a:off x="0" y="0"/>
                      <a:ext cx="5943600" cy="2228850"/>
                    </a:xfrm>
                    <a:prstGeom prst="rect">
                      <a:avLst/>
                    </a:prstGeom>
                  </pic:spPr>
                </pic:pic>
              </a:graphicData>
            </a:graphic>
          </wp:inline>
        </w:drawing>
      </w:r>
    </w:p>
    <w:p w14:paraId="13EC89D7" w14:textId="240E5868"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154B4C">
        <w:rPr>
          <w:color w:val="000000" w:themeColor="text1"/>
        </w:rPr>
        <w:t xml:space="preserve"> 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940A6">
        <w:rPr>
          <w:color w:val="000000" w:themeColor="text1"/>
        </w:rPr>
        <w:t xml:space="preserve">Variably colored </w:t>
      </w:r>
      <w:r w:rsidR="007E3368">
        <w:rPr>
          <w:color w:val="000000" w:themeColor="text1"/>
        </w:rPr>
        <w:t xml:space="preserve">trendlines are only included if there is an interaction between the x-axis and </w:t>
      </w:r>
      <w:r w:rsidR="00154B4C">
        <w:rPr>
          <w:color w:val="000000" w:themeColor="text1"/>
        </w:rPr>
        <w:t>plant functional group</w:t>
      </w:r>
      <w:ins w:id="150" w:author="Perkowski, Evan A [2]" w:date="2023-01-02T23:59:00Z">
        <w:r w:rsidR="00A174A5">
          <w:rPr>
            <w:color w:val="000000" w:themeColor="text1"/>
          </w:rPr>
          <w:t>, where solid trendlines indicate slopes that are different from zero (p&lt;0.05) and dashed trendlines indicate slopes that are not different from zero (p&lt;0.05)</w:t>
        </w:r>
      </w:ins>
      <w:r w:rsidR="007940A6">
        <w:rPr>
          <w:color w:val="000000" w:themeColor="text1"/>
        </w:rPr>
        <w:t xml:space="preserve">. A solid black trendline is shown where there is no interaction between the x-axis and plant functional group and indicates the bivariate relationship between the fixed effect </w:t>
      </w:r>
      <w:r w:rsidR="00A174A5">
        <w:rPr>
          <w:color w:val="000000" w:themeColor="text1"/>
        </w:rPr>
        <w:t xml:space="preserve">on </w:t>
      </w:r>
      <w:r w:rsidR="007940A6">
        <w:rPr>
          <w:color w:val="000000" w:themeColor="text1"/>
        </w:rPr>
        <w:t xml:space="preserve">the x-axis and response variable on the </w:t>
      </w:r>
      <w:proofErr w:type="gramStart"/>
      <w:r w:rsidR="007940A6">
        <w:rPr>
          <w:color w:val="000000" w:themeColor="text1"/>
        </w:rPr>
        <w:t>y-axis</w:t>
      </w:r>
      <w:r w:rsidR="00A174A5">
        <w:rPr>
          <w:color w:val="000000" w:themeColor="text1"/>
        </w:rPr>
        <w:t>,</w:t>
      </w:r>
      <w:r w:rsidR="007940A6">
        <w:rPr>
          <w:color w:val="000000" w:themeColor="text1"/>
        </w:rPr>
        <w:t xml:space="preserve"> and</w:t>
      </w:r>
      <w:proofErr w:type="gramEnd"/>
      <w:r w:rsidR="007940A6">
        <w:rPr>
          <w:color w:val="000000" w:themeColor="text1"/>
        </w:rPr>
        <w:t xml:space="preserve"> is only included when the slope of the bivariate relationship is different from zero (p&lt;0.05).</w:t>
      </w:r>
      <w:r w:rsidR="007E3368">
        <w:rPr>
          <w:color w:val="000000" w:themeColor="text1"/>
        </w:rPr>
        <w:t xml:space="preserve"> </w:t>
      </w:r>
      <w:r w:rsidR="000C4BE1">
        <w:rPr>
          <w:color w:val="000000" w:themeColor="text1"/>
        </w:rPr>
        <w:t xml:space="preserve">Error ribbons represent the upper and lower </w:t>
      </w:r>
      <w:r w:rsidR="00427F68">
        <w:rPr>
          <w:color w:val="000000" w:themeColor="text1"/>
        </w:rPr>
        <w:t>95% confidence intervals of each fitted trendline.</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00C6ECCB" w:rsidR="004936F2" w:rsidRDefault="007E3368" w:rsidP="000E5BEF">
      <w:pPr>
        <w:spacing w:line="48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p>
    <w:p w14:paraId="67BFDC55" w14:textId="28814F88"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vapor pressure deficit </w:t>
      </w:r>
      <w:ins w:id="151" w:author="Perkowski, Evan A [2]" w:date="2023-01-03T00:00:00Z">
        <w:r w:rsidR="00727558">
          <w:rPr>
            <w:color w:val="000000" w:themeColor="text1"/>
          </w:rPr>
          <w:t xml:space="preserve">was </w:t>
        </w:r>
      </w:ins>
      <w:r>
        <w:rPr>
          <w:color w:val="000000" w:themeColor="text1"/>
        </w:rPr>
        <w:t xml:space="preserve">the timescale that conferred the best model fit for </w:t>
      </w:r>
      <w:r w:rsidRPr="0093792E">
        <w:rPr>
          <w:i/>
          <w:iCs/>
          <w:color w:val="000000" w:themeColor="text1"/>
          <w:lang w:val="el-GR"/>
        </w:rPr>
        <w:t>χ</w:t>
      </w:r>
      <w:r>
        <w:rPr>
          <w:color w:val="000000" w:themeColor="text1"/>
        </w:rPr>
        <w:t xml:space="preserve"> (</w:t>
      </w:r>
      <w:proofErr w:type="spellStart"/>
      <w:ins w:id="152" w:author="Perkowski, Evan A" w:date="2023-01-03T15:52:00Z">
        <w:r w:rsidR="00067F56">
          <w:rPr>
            <w:color w:val="000000" w:themeColor="text1"/>
          </w:rPr>
          <w:t>AICc</w:t>
        </w:r>
        <w:proofErr w:type="spellEnd"/>
        <w:r w:rsidR="00067F56">
          <w:rPr>
            <w:color w:val="000000" w:themeColor="text1"/>
          </w:rPr>
          <w:t>=;</w:t>
        </w:r>
      </w:ins>
      <w:ins w:id="153" w:author="Nick Smith" w:date="2022-12-30T15:08:00Z">
        <w:r w:rsidR="00D308D2">
          <w:rPr>
            <w:color w:val="000000" w:themeColor="text1"/>
          </w:rPr>
          <w:t xml:space="preserve"> </w:t>
        </w:r>
      </w:ins>
      <w:r>
        <w:rPr>
          <w:color w:val="000000" w:themeColor="text1"/>
        </w:rPr>
        <w:t>Table S1; Fig. S2).</w:t>
      </w:r>
    </w:p>
    <w:p w14:paraId="0CAD2ACB" w14:textId="76C598DC" w:rsidR="00FE77FC" w:rsidRDefault="00FE77FC" w:rsidP="00067F56">
      <w:pPr>
        <w:spacing w:line="48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two-way interactions between functional group and vapor pressure deficit</w:t>
      </w:r>
      <w:r w:rsidR="00BE3C65">
        <w:rPr>
          <w:color w:val="000000" w:themeColor="text1"/>
        </w:rPr>
        <w:t xml:space="preserve"> </w:t>
      </w:r>
      <w:r w:rsidR="007940A6">
        <w:rPr>
          <w:color w:val="000000" w:themeColor="text1"/>
        </w:rPr>
        <w:t xml:space="preserve">and </w:t>
      </w:r>
      <w:r>
        <w:rPr>
          <w:color w:val="000000" w:themeColor="text1"/>
        </w:rPr>
        <w:t>soil moisture (</w:t>
      </w:r>
      <w:r w:rsidR="00D308D2">
        <w:rPr>
          <w:color w:val="000000" w:themeColor="text1"/>
        </w:rPr>
        <w:t xml:space="preserve">p&lt;0.001 in all cases; </w:t>
      </w:r>
      <w:r>
        <w:rPr>
          <w:color w:val="000000" w:themeColor="text1"/>
        </w:rPr>
        <w:t xml:space="preserve">Table </w:t>
      </w:r>
      <w:ins w:id="154" w:author="Perkowski, Evan A" w:date="2023-01-03T15:57:00Z">
        <w:r w:rsidR="00067F56">
          <w:rPr>
            <w:color w:val="000000" w:themeColor="text1"/>
          </w:rPr>
          <w:t>3</w:t>
        </w:r>
      </w:ins>
      <w:r>
        <w:rPr>
          <w:color w:val="000000" w:themeColor="text1"/>
        </w:rPr>
        <w:t xml:space="preserve">). The interaction </w:t>
      </w:r>
      <w:r w:rsidR="000A276C">
        <w:rPr>
          <w:color w:val="000000" w:themeColor="text1"/>
        </w:rPr>
        <w:t xml:space="preserve">between </w:t>
      </w:r>
      <w:r w:rsidR="00B422C3">
        <w:rPr>
          <w:color w:val="000000" w:themeColor="text1"/>
        </w:rPr>
        <w:t xml:space="preserve">4-day </w:t>
      </w:r>
      <w:r w:rsidR="000A276C">
        <w:rPr>
          <w:color w:val="000000" w:themeColor="text1"/>
        </w:rPr>
        <w:t xml:space="preserve">vapor pressure deficit and functional group </w:t>
      </w:r>
      <w:r w:rsidR="00B422C3">
        <w:rPr>
          <w:color w:val="000000" w:themeColor="text1"/>
        </w:rPr>
        <w:t>revealed that the general negative effect of increasing vapor pressure deficit</w:t>
      </w:r>
      <w:ins w:id="155" w:author="Perkowski, Evan A" w:date="2023-01-03T15:52:00Z">
        <w:r w:rsidR="00067F56">
          <w:rPr>
            <w:color w:val="000000" w:themeColor="text1"/>
          </w:rPr>
          <w:t xml:space="preserve"> (p&lt;0.001; Table </w:t>
        </w:r>
      </w:ins>
      <w:ins w:id="156" w:author="Perkowski, Evan A" w:date="2023-01-03T15:57:00Z">
        <w:r w:rsidR="00067F56">
          <w:rPr>
            <w:color w:val="000000" w:themeColor="text1"/>
          </w:rPr>
          <w:t>3</w:t>
        </w:r>
      </w:ins>
      <w:ins w:id="157" w:author="Perkowski, Evan A" w:date="2023-01-03T15:52:00Z">
        <w:r w:rsidR="00067F56">
          <w:rPr>
            <w:color w:val="000000" w:themeColor="text1"/>
          </w:rPr>
          <w:t>)</w:t>
        </w:r>
      </w:ins>
      <w:r w:rsidR="00B422C3">
        <w:rPr>
          <w:color w:val="000000" w:themeColor="text1"/>
        </w:rPr>
        <w:t xml:space="preserve"> was driven by a strong negative effect of increasing vapor pressure deficit</w:t>
      </w:r>
      <w:r w:rsidR="00B422C3" w:rsidRPr="00B422C3">
        <w:rPr>
          <w:color w:val="000000" w:themeColor="text1"/>
        </w:rPr>
        <w:t xml:space="preserve"> </w:t>
      </w:r>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p&lt;0.001) </w:t>
      </w:r>
      <w:ins w:id="158" w:author="Perkowski, Evan A" w:date="2023-01-03T15:53:00Z">
        <w:r w:rsidR="00067F56">
          <w:rPr>
            <w:color w:val="000000" w:themeColor="text1"/>
          </w:rPr>
          <w:t>and C</w:t>
        </w:r>
      </w:ins>
      <w:ins w:id="159" w:author="Perkowski, Evan A" w:date="2023-01-03T15:54:00Z">
        <w:r w:rsidR="00067F56">
          <w:rPr>
            <w:color w:val="000000" w:themeColor="text1"/>
            <w:vertAlign w:val="subscript"/>
          </w:rPr>
          <w:t>3</w:t>
        </w:r>
        <w:r w:rsidR="00067F56">
          <w:rPr>
            <w:color w:val="000000" w:themeColor="text1"/>
          </w:rPr>
          <w:t xml:space="preserve"> legumes (Tukey: p=0.017) paired with a null effect of vapor pressure deficit </w:t>
        </w:r>
      </w:ins>
      <w:r w:rsidR="000A276C">
        <w:rPr>
          <w:color w:val="000000" w:themeColor="text1"/>
        </w:rPr>
        <w:t>in C</w:t>
      </w:r>
      <w:r w:rsidR="000A276C">
        <w:rPr>
          <w:color w:val="000000" w:themeColor="text1"/>
          <w:vertAlign w:val="subscript"/>
        </w:rPr>
        <w:t>4</w:t>
      </w:r>
      <w:r w:rsidR="000A276C">
        <w:rPr>
          <w:color w:val="000000" w:themeColor="text1"/>
        </w:rPr>
        <w:t xml:space="preserve"> nonlegumes (Tukey: p=0.</w:t>
      </w:r>
      <w:ins w:id="160" w:author="Perkowski, Evan A" w:date="2023-01-03T15:54:00Z">
        <w:r w:rsidR="00067F56">
          <w:rPr>
            <w:color w:val="000000" w:themeColor="text1"/>
          </w:rPr>
          <w:t xml:space="preserve">130; </w:t>
        </w:r>
      </w:ins>
      <w:r w:rsidR="000A276C">
        <w:rPr>
          <w:color w:val="000000" w:themeColor="text1"/>
        </w:rPr>
        <w:t>Fig. 3A).</w:t>
      </w:r>
      <w:r w:rsidR="00067F56">
        <w:rPr>
          <w:color w:val="000000" w:themeColor="text1"/>
        </w:rPr>
        <w:t xml:space="preserve"> </w:t>
      </w:r>
      <w:r w:rsidR="00BE3C65">
        <w:rPr>
          <w:color w:val="000000" w:themeColor="text1"/>
        </w:rPr>
        <w:t>T</w:t>
      </w:r>
      <w:r>
        <w:rPr>
          <w:color w:val="000000" w:themeColor="text1"/>
        </w:rPr>
        <w:t xml:space="preserve">he interaction between </w:t>
      </w:r>
      <w:r w:rsidR="00B422C3">
        <w:rPr>
          <w:color w:val="000000" w:themeColor="text1"/>
        </w:rPr>
        <w:t xml:space="preserve">3-day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strong negative effect of increasing soil moisture </w:t>
      </w:r>
      <w:r>
        <w:rPr>
          <w:color w:val="000000" w:themeColor="text1"/>
        </w:rPr>
        <w:t>in C</w:t>
      </w:r>
      <w:r>
        <w:rPr>
          <w:color w:val="000000" w:themeColor="text1"/>
          <w:vertAlign w:val="subscript"/>
        </w:rPr>
        <w:t>4</w:t>
      </w:r>
      <w:r>
        <w:rPr>
          <w:color w:val="000000" w:themeColor="text1"/>
        </w:rPr>
        <w:t xml:space="preserve"> nonlegumes (Tukey: p&lt;0.001)</w:t>
      </w:r>
      <w:r w:rsidR="00B422C3">
        <w:rPr>
          <w:color w:val="000000" w:themeColor="text1"/>
        </w:rPr>
        <w:t xml:space="preserve"> despite no apparent effect of 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w:t>
      </w:r>
      <w:ins w:id="161" w:author="Perkowski, Evan A" w:date="2023-01-03T15:56:00Z">
        <w:r w:rsidR="00067F56">
          <w:rPr>
            <w:color w:val="000000" w:themeColor="text1"/>
          </w:rPr>
          <w:t>600</w:t>
        </w:r>
      </w:ins>
      <w:r>
        <w:rPr>
          <w:color w:val="000000" w:themeColor="text1"/>
        </w:rPr>
        <w:t xml:space="preserve">) </w:t>
      </w:r>
      <w:r w:rsidR="00B422C3">
        <w:rPr>
          <w:color w:val="000000" w:themeColor="text1"/>
        </w:rPr>
        <w:t>or</w:t>
      </w:r>
      <w:r>
        <w:rPr>
          <w:color w:val="000000" w:themeColor="text1"/>
        </w:rPr>
        <w:t xml:space="preserve"> C</w:t>
      </w:r>
      <w:r>
        <w:rPr>
          <w:color w:val="000000" w:themeColor="text1"/>
          <w:vertAlign w:val="subscript"/>
        </w:rPr>
        <w:t>3</w:t>
      </w:r>
      <w:r>
        <w:rPr>
          <w:color w:val="000000" w:themeColor="text1"/>
        </w:rPr>
        <w:t xml:space="preserve"> nonlegumes (Tukey: p=0.</w:t>
      </w:r>
      <w:ins w:id="162" w:author="Perkowski, Evan A" w:date="2023-01-03T15:56:00Z">
        <w:r w:rsidR="00067F56">
          <w:rPr>
            <w:color w:val="000000" w:themeColor="text1"/>
          </w:rPr>
          <w:t>848</w:t>
        </w:r>
      </w:ins>
      <w:r>
        <w:rPr>
          <w:color w:val="000000" w:themeColor="text1"/>
        </w:rPr>
        <w:t>; Fig. 3C).</w:t>
      </w:r>
    </w:p>
    <w:p w14:paraId="564645C0" w14:textId="2BC6AB70" w:rsidR="00FE77FC" w:rsidRDefault="00FE77FC" w:rsidP="00FE77FC">
      <w:pPr>
        <w:spacing w:line="480" w:lineRule="auto"/>
        <w:ind w:firstLine="720"/>
        <w:rPr>
          <w:color w:val="000000" w:themeColor="text1"/>
        </w:rPr>
      </w:pPr>
      <w:r>
        <w:rPr>
          <w:color w:val="000000" w:themeColor="text1"/>
        </w:rPr>
        <w:t xml:space="preserve">There was no effect of soil nitrogen availability on </w:t>
      </w:r>
      <w:r w:rsidRPr="0093792E">
        <w:rPr>
          <w:i/>
          <w:iCs/>
          <w:color w:val="000000" w:themeColor="text1"/>
          <w:lang w:val="el-GR"/>
        </w:rPr>
        <w:t>χ</w:t>
      </w:r>
      <w:r>
        <w:rPr>
          <w:color w:val="000000" w:themeColor="text1"/>
        </w:rPr>
        <w:t xml:space="preserve"> (</w:t>
      </w:r>
      <w:ins w:id="163" w:author="Perkowski, Evan A" w:date="2023-01-03T15:56:00Z">
        <w:r w:rsidR="00067F56">
          <w:rPr>
            <w:color w:val="000000" w:themeColor="text1"/>
          </w:rPr>
          <w:t>p=0.953;</w:t>
        </w:r>
      </w:ins>
      <w:ins w:id="164" w:author="Nick Smith" w:date="2022-12-30T15:08:00Z">
        <w:r w:rsidR="00D308D2">
          <w:rPr>
            <w:color w:val="000000" w:themeColor="text1"/>
          </w:rPr>
          <w:t xml:space="preserve"> </w:t>
        </w:r>
      </w:ins>
      <w:r>
        <w:rPr>
          <w:color w:val="000000" w:themeColor="text1"/>
        </w:rPr>
        <w:t xml:space="preserve">Table </w:t>
      </w:r>
      <w:ins w:id="165" w:author="Perkowski, Evan A" w:date="2023-01-03T15:57:00Z">
        <w:r w:rsidR="00067F56">
          <w:rPr>
            <w:color w:val="000000" w:themeColor="text1"/>
          </w:rPr>
          <w:t>3</w:t>
        </w:r>
      </w:ins>
      <w:r>
        <w:rPr>
          <w:color w:val="000000" w:themeColor="text1"/>
        </w:rPr>
        <w:t>)</w:t>
      </w:r>
      <w:ins w:id="166" w:author="Perkowski, Evan A" w:date="2023-01-03T15:58:00Z">
        <w:r w:rsidR="00067F56">
          <w:rPr>
            <w:color w:val="000000" w:themeColor="text1"/>
          </w:rPr>
          <w:t>, nor was there any interaction between soil nitrogen availability and plant functional group (p=0.410; Table 3)</w:t>
        </w:r>
      </w:ins>
      <w:r>
        <w:rPr>
          <w:color w:val="000000" w:themeColor="text1"/>
        </w:rPr>
        <w:t xml:space="preserve">. However, a strong </w:t>
      </w:r>
      <w:ins w:id="167" w:author="Perkowski, Evan A" w:date="2023-01-03T15:58:00Z">
        <w:r w:rsidR="00067F56">
          <w:rPr>
            <w:color w:val="000000" w:themeColor="text1"/>
          </w:rPr>
          <w:t xml:space="preserve">individual </w:t>
        </w:r>
      </w:ins>
      <w:r>
        <w:rPr>
          <w:color w:val="000000" w:themeColor="text1"/>
        </w:rPr>
        <w:t>effect of functional group (</w:t>
      </w:r>
      <w:ins w:id="168" w:author="Perkowski, Evan A" w:date="2023-01-03T15:58:00Z">
        <w:r w:rsidR="00067F56">
          <w:rPr>
            <w:color w:val="000000" w:themeColor="text1"/>
          </w:rPr>
          <w:t>p&lt;0.001;</w:t>
        </w:r>
      </w:ins>
      <w:ins w:id="169" w:author="Nick Smith" w:date="2022-12-30T15:09:00Z">
        <w:r w:rsidR="00D308D2">
          <w:rPr>
            <w:color w:val="000000" w:themeColor="text1"/>
          </w:rPr>
          <w:t xml:space="preserve"> </w:t>
        </w:r>
      </w:ins>
      <w:r>
        <w:rPr>
          <w:color w:val="000000" w:themeColor="text1"/>
        </w:rPr>
        <w:t>Table 3)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w:t>
      </w:r>
      <w:r w:rsidR="00B1382A">
        <w:rPr>
          <w:color w:val="000000" w:themeColor="text1"/>
        </w:rPr>
        <w:t xml:space="preserve"> apparent</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p=0.643).</w:t>
      </w:r>
    </w:p>
    <w:p w14:paraId="01CD012A" w14:textId="7576725B" w:rsidR="00EA6746" w:rsidRPr="0070451C" w:rsidRDefault="00EA6746" w:rsidP="00FE77FC">
      <w:pPr>
        <w:spacing w:line="480" w:lineRule="auto"/>
        <w:rPr>
          <w:color w:val="000000" w:themeColor="text1"/>
        </w:rPr>
      </w:pPr>
      <w:r>
        <w:rPr>
          <w:b/>
          <w:bCs/>
          <w:color w:val="000000" w:themeColor="text1"/>
        </w:rPr>
        <w:br w:type="page"/>
      </w:r>
    </w:p>
    <w:p w14:paraId="435245F7" w14:textId="19FD6485"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B23C7F"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B23C7F" w:rsidRPr="00C93F1B" w:rsidRDefault="00B23C7F" w:rsidP="00B23C7F">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4CE4EA15" w:rsidR="00B23C7F" w:rsidRPr="00B23C7F" w:rsidRDefault="00B23C7F" w:rsidP="00B23C7F">
            <w:pPr>
              <w:jc w:val="right"/>
              <w:rPr>
                <w:color w:val="000000"/>
              </w:rPr>
            </w:pPr>
            <w:r w:rsidRPr="00B23C7F">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4651A9C0" w:rsidR="00B23C7F" w:rsidRPr="00B23C7F" w:rsidRDefault="00B23C7F" w:rsidP="00B23C7F">
            <w:pPr>
              <w:jc w:val="right"/>
              <w:rPr>
                <w:color w:val="000000"/>
              </w:rPr>
            </w:pPr>
            <w:r w:rsidRPr="00B23C7F">
              <w:rPr>
                <w:color w:val="000000"/>
              </w:rPr>
              <w:t>1.10E+00</w:t>
            </w:r>
          </w:p>
        </w:tc>
        <w:tc>
          <w:tcPr>
            <w:tcW w:w="1116" w:type="dxa"/>
            <w:tcBorders>
              <w:top w:val="single" w:sz="4" w:space="0" w:color="auto"/>
              <w:left w:val="nil"/>
              <w:bottom w:val="nil"/>
              <w:right w:val="nil"/>
            </w:tcBorders>
            <w:shd w:val="clear" w:color="auto" w:fill="auto"/>
            <w:noWrap/>
            <w:vAlign w:val="bottom"/>
            <w:hideMark/>
          </w:tcPr>
          <w:p w14:paraId="5D561E0E" w14:textId="3B3543C1" w:rsidR="00B23C7F" w:rsidRPr="00B23C7F" w:rsidRDefault="00B23C7F" w:rsidP="00B23C7F">
            <w:pPr>
              <w:jc w:val="right"/>
              <w:rPr>
                <w:color w:val="000000"/>
              </w:rPr>
            </w:pPr>
            <w:r w:rsidRPr="00B23C7F">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7A6B7CB9" w:rsidR="00B23C7F" w:rsidRPr="00B23C7F" w:rsidRDefault="00B23C7F" w:rsidP="00B23C7F">
            <w:pPr>
              <w:jc w:val="right"/>
              <w:rPr>
                <w:color w:val="000000"/>
              </w:rPr>
            </w:pPr>
            <w:r w:rsidRPr="00B23C7F">
              <w:rPr>
                <w:color w:val="000000"/>
              </w:rPr>
              <w:t>-</w:t>
            </w:r>
          </w:p>
        </w:tc>
      </w:tr>
      <w:tr w:rsidR="00B23C7F"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B23C7F" w:rsidRPr="006028A3" w:rsidRDefault="00B23C7F" w:rsidP="00B23C7F">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7DBC0803" w:rsidR="00B23C7F" w:rsidRPr="00B23C7F" w:rsidRDefault="00B23C7F" w:rsidP="00B23C7F">
            <w:pPr>
              <w:jc w:val="right"/>
              <w:rPr>
                <w:color w:val="000000"/>
              </w:rPr>
            </w:pPr>
            <w:r w:rsidRPr="00B23C7F">
              <w:rPr>
                <w:color w:val="000000"/>
              </w:rPr>
              <w:t>1</w:t>
            </w:r>
          </w:p>
        </w:tc>
        <w:tc>
          <w:tcPr>
            <w:tcW w:w="1416" w:type="dxa"/>
            <w:tcBorders>
              <w:top w:val="nil"/>
              <w:left w:val="nil"/>
              <w:bottom w:val="nil"/>
              <w:right w:val="nil"/>
            </w:tcBorders>
            <w:shd w:val="clear" w:color="auto" w:fill="auto"/>
            <w:noWrap/>
            <w:vAlign w:val="bottom"/>
            <w:hideMark/>
          </w:tcPr>
          <w:p w14:paraId="2047F54C" w14:textId="727CE80F" w:rsidR="00B23C7F" w:rsidRPr="00B23C7F" w:rsidRDefault="00B23C7F" w:rsidP="00B23C7F">
            <w:pPr>
              <w:jc w:val="right"/>
              <w:rPr>
                <w:color w:val="000000"/>
              </w:rPr>
            </w:pPr>
            <w:r w:rsidRPr="00B23C7F">
              <w:rPr>
                <w:color w:val="000000"/>
              </w:rPr>
              <w:t>-2.71E-01</w:t>
            </w:r>
          </w:p>
        </w:tc>
        <w:tc>
          <w:tcPr>
            <w:tcW w:w="1116" w:type="dxa"/>
            <w:tcBorders>
              <w:top w:val="nil"/>
              <w:left w:val="nil"/>
              <w:bottom w:val="nil"/>
              <w:right w:val="nil"/>
            </w:tcBorders>
            <w:shd w:val="clear" w:color="auto" w:fill="auto"/>
            <w:noWrap/>
            <w:vAlign w:val="bottom"/>
            <w:hideMark/>
          </w:tcPr>
          <w:p w14:paraId="039A2919" w14:textId="656F8E7B" w:rsidR="00B23C7F" w:rsidRPr="00B23C7F" w:rsidRDefault="00B23C7F" w:rsidP="00B23C7F">
            <w:pPr>
              <w:jc w:val="right"/>
              <w:rPr>
                <w:color w:val="000000"/>
              </w:rPr>
            </w:pPr>
            <w:r w:rsidRPr="00B23C7F">
              <w:rPr>
                <w:color w:val="000000"/>
              </w:rPr>
              <w:t>15.015</w:t>
            </w:r>
          </w:p>
        </w:tc>
        <w:tc>
          <w:tcPr>
            <w:tcW w:w="1072" w:type="dxa"/>
            <w:tcBorders>
              <w:top w:val="nil"/>
              <w:left w:val="nil"/>
              <w:bottom w:val="nil"/>
              <w:right w:val="nil"/>
            </w:tcBorders>
            <w:shd w:val="clear" w:color="auto" w:fill="auto"/>
            <w:noWrap/>
            <w:vAlign w:val="bottom"/>
            <w:hideMark/>
          </w:tcPr>
          <w:p w14:paraId="4C27584E" w14:textId="0F608C69" w:rsidR="00B23C7F" w:rsidRPr="00B23C7F" w:rsidRDefault="00B23C7F" w:rsidP="00B23C7F">
            <w:pPr>
              <w:jc w:val="right"/>
              <w:rPr>
                <w:b/>
                <w:bCs/>
                <w:color w:val="000000"/>
              </w:rPr>
            </w:pPr>
            <w:r w:rsidRPr="00B23C7F">
              <w:rPr>
                <w:b/>
                <w:bCs/>
                <w:color w:val="000000"/>
              </w:rPr>
              <w:t>&lt;0.001</w:t>
            </w:r>
          </w:p>
        </w:tc>
      </w:tr>
      <w:tr w:rsidR="00B23C7F"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B23C7F" w:rsidRPr="006028A3" w:rsidRDefault="00B23C7F" w:rsidP="00B23C7F">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7DBAA64C" w:rsidR="00B23C7F" w:rsidRPr="00B23C7F" w:rsidRDefault="00B23C7F" w:rsidP="00B23C7F">
            <w:pPr>
              <w:jc w:val="right"/>
              <w:rPr>
                <w:color w:val="000000"/>
              </w:rPr>
            </w:pPr>
            <w:r w:rsidRPr="00B23C7F">
              <w:rPr>
                <w:color w:val="000000"/>
              </w:rPr>
              <w:t>1</w:t>
            </w:r>
          </w:p>
        </w:tc>
        <w:tc>
          <w:tcPr>
            <w:tcW w:w="1416" w:type="dxa"/>
            <w:tcBorders>
              <w:top w:val="nil"/>
              <w:left w:val="nil"/>
              <w:bottom w:val="nil"/>
              <w:right w:val="nil"/>
            </w:tcBorders>
            <w:shd w:val="clear" w:color="auto" w:fill="auto"/>
            <w:noWrap/>
            <w:vAlign w:val="bottom"/>
            <w:hideMark/>
          </w:tcPr>
          <w:p w14:paraId="60FEA5FD" w14:textId="6F97ED19" w:rsidR="00B23C7F" w:rsidRPr="00B23C7F" w:rsidRDefault="00B23C7F" w:rsidP="00B23C7F">
            <w:pPr>
              <w:jc w:val="right"/>
              <w:rPr>
                <w:color w:val="000000"/>
              </w:rPr>
            </w:pPr>
            <w:r w:rsidRPr="00B23C7F">
              <w:rPr>
                <w:color w:val="000000"/>
              </w:rPr>
              <w:t>-7.67E-03</w:t>
            </w:r>
          </w:p>
        </w:tc>
        <w:tc>
          <w:tcPr>
            <w:tcW w:w="1116" w:type="dxa"/>
            <w:tcBorders>
              <w:top w:val="nil"/>
              <w:left w:val="nil"/>
              <w:bottom w:val="nil"/>
              <w:right w:val="nil"/>
            </w:tcBorders>
            <w:shd w:val="clear" w:color="auto" w:fill="auto"/>
            <w:noWrap/>
            <w:vAlign w:val="bottom"/>
            <w:hideMark/>
          </w:tcPr>
          <w:p w14:paraId="2432BCD8" w14:textId="058A5423" w:rsidR="00B23C7F" w:rsidRPr="00B23C7F" w:rsidRDefault="00B23C7F" w:rsidP="00B23C7F">
            <w:pPr>
              <w:jc w:val="right"/>
              <w:rPr>
                <w:color w:val="000000"/>
              </w:rPr>
            </w:pPr>
            <w:r w:rsidRPr="00B23C7F">
              <w:rPr>
                <w:color w:val="000000"/>
              </w:rPr>
              <w:t>9.852</w:t>
            </w:r>
          </w:p>
        </w:tc>
        <w:tc>
          <w:tcPr>
            <w:tcW w:w="1072" w:type="dxa"/>
            <w:tcBorders>
              <w:top w:val="nil"/>
              <w:left w:val="nil"/>
              <w:bottom w:val="nil"/>
              <w:right w:val="nil"/>
            </w:tcBorders>
            <w:shd w:val="clear" w:color="auto" w:fill="auto"/>
            <w:noWrap/>
            <w:vAlign w:val="bottom"/>
            <w:hideMark/>
          </w:tcPr>
          <w:p w14:paraId="49836D74" w14:textId="3E283E5D" w:rsidR="00B23C7F" w:rsidRPr="00B23C7F" w:rsidRDefault="00B23C7F" w:rsidP="00B23C7F">
            <w:pPr>
              <w:jc w:val="right"/>
              <w:rPr>
                <w:b/>
                <w:bCs/>
                <w:color w:val="000000"/>
              </w:rPr>
            </w:pPr>
            <w:r w:rsidRPr="00B23C7F">
              <w:rPr>
                <w:b/>
                <w:bCs/>
                <w:color w:val="000000"/>
              </w:rPr>
              <w:t>0.002</w:t>
            </w:r>
          </w:p>
        </w:tc>
      </w:tr>
      <w:tr w:rsidR="00B23C7F"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B23C7F" w:rsidRPr="00C93F1B" w:rsidRDefault="00B23C7F" w:rsidP="00B23C7F">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33175EAB" w:rsidR="00B23C7F" w:rsidRPr="00B23C7F" w:rsidRDefault="00B23C7F" w:rsidP="00B23C7F">
            <w:pPr>
              <w:jc w:val="right"/>
              <w:rPr>
                <w:color w:val="000000"/>
              </w:rPr>
            </w:pPr>
            <w:r w:rsidRPr="00B23C7F">
              <w:rPr>
                <w:color w:val="000000"/>
              </w:rPr>
              <w:t>1</w:t>
            </w:r>
          </w:p>
        </w:tc>
        <w:tc>
          <w:tcPr>
            <w:tcW w:w="1416" w:type="dxa"/>
            <w:tcBorders>
              <w:top w:val="nil"/>
              <w:left w:val="nil"/>
              <w:bottom w:val="nil"/>
              <w:right w:val="nil"/>
            </w:tcBorders>
            <w:shd w:val="clear" w:color="auto" w:fill="auto"/>
            <w:noWrap/>
            <w:vAlign w:val="bottom"/>
            <w:hideMark/>
          </w:tcPr>
          <w:p w14:paraId="58616357" w14:textId="2D3119EE" w:rsidR="00B23C7F" w:rsidRPr="00B23C7F" w:rsidRDefault="00B23C7F" w:rsidP="00B23C7F">
            <w:pPr>
              <w:jc w:val="right"/>
              <w:rPr>
                <w:color w:val="000000"/>
              </w:rPr>
            </w:pPr>
            <w:r w:rsidRPr="00B23C7F">
              <w:rPr>
                <w:color w:val="000000"/>
              </w:rPr>
              <w:t>-1.40E-03</w:t>
            </w:r>
          </w:p>
        </w:tc>
        <w:tc>
          <w:tcPr>
            <w:tcW w:w="1116" w:type="dxa"/>
            <w:tcBorders>
              <w:top w:val="nil"/>
              <w:left w:val="nil"/>
              <w:bottom w:val="nil"/>
              <w:right w:val="nil"/>
            </w:tcBorders>
            <w:shd w:val="clear" w:color="auto" w:fill="auto"/>
            <w:noWrap/>
            <w:vAlign w:val="bottom"/>
            <w:hideMark/>
          </w:tcPr>
          <w:p w14:paraId="2B2CD9C6" w14:textId="0EAE6F0A" w:rsidR="00B23C7F" w:rsidRPr="00B23C7F" w:rsidRDefault="00B23C7F" w:rsidP="00B23C7F">
            <w:pPr>
              <w:jc w:val="right"/>
              <w:rPr>
                <w:color w:val="000000"/>
              </w:rPr>
            </w:pPr>
            <w:r w:rsidRPr="00B23C7F">
              <w:rPr>
                <w:color w:val="000000"/>
              </w:rPr>
              <w:t>0.003</w:t>
            </w:r>
          </w:p>
        </w:tc>
        <w:tc>
          <w:tcPr>
            <w:tcW w:w="1072" w:type="dxa"/>
            <w:tcBorders>
              <w:top w:val="nil"/>
              <w:left w:val="nil"/>
              <w:bottom w:val="nil"/>
              <w:right w:val="nil"/>
            </w:tcBorders>
            <w:shd w:val="clear" w:color="auto" w:fill="auto"/>
            <w:noWrap/>
            <w:vAlign w:val="bottom"/>
            <w:hideMark/>
          </w:tcPr>
          <w:p w14:paraId="72AB3A3F" w14:textId="2C09C275" w:rsidR="00B23C7F" w:rsidRPr="00B23C7F" w:rsidRDefault="00B23C7F" w:rsidP="00B23C7F">
            <w:pPr>
              <w:jc w:val="right"/>
              <w:rPr>
                <w:color w:val="000000"/>
              </w:rPr>
            </w:pPr>
            <w:r w:rsidRPr="00B23C7F">
              <w:rPr>
                <w:color w:val="000000"/>
              </w:rPr>
              <w:t>0.954</w:t>
            </w:r>
          </w:p>
        </w:tc>
      </w:tr>
      <w:tr w:rsidR="00B23C7F"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B23C7F" w:rsidRPr="00C93F1B" w:rsidRDefault="00B23C7F" w:rsidP="00B23C7F">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79010246" w:rsidR="00B23C7F" w:rsidRPr="00B23C7F" w:rsidRDefault="00B23C7F" w:rsidP="00B23C7F">
            <w:pPr>
              <w:jc w:val="right"/>
              <w:rPr>
                <w:color w:val="000000"/>
              </w:rPr>
            </w:pPr>
            <w:r w:rsidRPr="00B23C7F">
              <w:rPr>
                <w:color w:val="000000"/>
              </w:rPr>
              <w:t>2</w:t>
            </w:r>
          </w:p>
        </w:tc>
        <w:tc>
          <w:tcPr>
            <w:tcW w:w="1416" w:type="dxa"/>
            <w:tcBorders>
              <w:top w:val="nil"/>
              <w:left w:val="nil"/>
              <w:bottom w:val="nil"/>
              <w:right w:val="nil"/>
            </w:tcBorders>
            <w:shd w:val="clear" w:color="auto" w:fill="auto"/>
            <w:noWrap/>
            <w:vAlign w:val="bottom"/>
            <w:hideMark/>
          </w:tcPr>
          <w:p w14:paraId="5886E258" w14:textId="2BD3C6F2" w:rsidR="00B23C7F" w:rsidRPr="00B23C7F" w:rsidRDefault="00B23C7F" w:rsidP="00B23C7F">
            <w:pPr>
              <w:jc w:val="right"/>
              <w:rPr>
                <w:color w:val="000000"/>
              </w:rPr>
            </w:pPr>
            <w:r w:rsidRPr="00B23C7F">
              <w:rPr>
                <w:color w:val="000000"/>
              </w:rPr>
              <w:t>-</w:t>
            </w:r>
          </w:p>
        </w:tc>
        <w:tc>
          <w:tcPr>
            <w:tcW w:w="1116" w:type="dxa"/>
            <w:tcBorders>
              <w:top w:val="nil"/>
              <w:left w:val="nil"/>
              <w:bottom w:val="nil"/>
              <w:right w:val="nil"/>
            </w:tcBorders>
            <w:shd w:val="clear" w:color="auto" w:fill="auto"/>
            <w:noWrap/>
            <w:vAlign w:val="bottom"/>
            <w:hideMark/>
          </w:tcPr>
          <w:p w14:paraId="49A62CCD" w14:textId="3F120755" w:rsidR="00B23C7F" w:rsidRPr="00B23C7F" w:rsidRDefault="00B23C7F" w:rsidP="00B23C7F">
            <w:pPr>
              <w:jc w:val="right"/>
              <w:rPr>
                <w:color w:val="000000"/>
              </w:rPr>
            </w:pPr>
            <w:r w:rsidRPr="00B23C7F">
              <w:rPr>
                <w:color w:val="000000"/>
              </w:rPr>
              <w:t>77.506</w:t>
            </w:r>
          </w:p>
        </w:tc>
        <w:tc>
          <w:tcPr>
            <w:tcW w:w="1072" w:type="dxa"/>
            <w:tcBorders>
              <w:top w:val="nil"/>
              <w:left w:val="nil"/>
              <w:bottom w:val="nil"/>
              <w:right w:val="nil"/>
            </w:tcBorders>
            <w:shd w:val="clear" w:color="auto" w:fill="auto"/>
            <w:noWrap/>
            <w:vAlign w:val="bottom"/>
            <w:hideMark/>
          </w:tcPr>
          <w:p w14:paraId="07117E5B" w14:textId="4EF30B88" w:rsidR="00B23C7F" w:rsidRPr="00B23C7F" w:rsidRDefault="00B23C7F" w:rsidP="00B23C7F">
            <w:pPr>
              <w:jc w:val="right"/>
              <w:rPr>
                <w:b/>
                <w:bCs/>
                <w:color w:val="000000"/>
              </w:rPr>
            </w:pPr>
            <w:r w:rsidRPr="00B23C7F">
              <w:rPr>
                <w:b/>
                <w:bCs/>
                <w:color w:val="000000"/>
              </w:rPr>
              <w:t>&lt;0.001</w:t>
            </w:r>
          </w:p>
        </w:tc>
      </w:tr>
      <w:tr w:rsidR="00B23C7F"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B23C7F" w:rsidRPr="00C93F1B" w:rsidRDefault="00B23C7F" w:rsidP="00B23C7F">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044AE6AB" w:rsidR="00B23C7F" w:rsidRPr="00B23C7F" w:rsidRDefault="00B23C7F" w:rsidP="00B23C7F">
            <w:pPr>
              <w:jc w:val="right"/>
              <w:rPr>
                <w:color w:val="000000"/>
              </w:rPr>
            </w:pPr>
            <w:r w:rsidRPr="00B23C7F">
              <w:rPr>
                <w:color w:val="000000"/>
              </w:rPr>
              <w:t>1</w:t>
            </w:r>
          </w:p>
        </w:tc>
        <w:tc>
          <w:tcPr>
            <w:tcW w:w="1416" w:type="dxa"/>
            <w:tcBorders>
              <w:top w:val="nil"/>
              <w:left w:val="nil"/>
              <w:bottom w:val="nil"/>
              <w:right w:val="nil"/>
            </w:tcBorders>
            <w:shd w:val="clear" w:color="auto" w:fill="auto"/>
            <w:noWrap/>
            <w:vAlign w:val="bottom"/>
            <w:hideMark/>
          </w:tcPr>
          <w:p w14:paraId="39CD7D21" w14:textId="6D26BA71" w:rsidR="00B23C7F" w:rsidRPr="00B23C7F" w:rsidRDefault="00B23C7F" w:rsidP="00B23C7F">
            <w:pPr>
              <w:jc w:val="right"/>
              <w:rPr>
                <w:color w:val="000000"/>
              </w:rPr>
            </w:pPr>
            <w:r w:rsidRPr="00B23C7F">
              <w:rPr>
                <w:color w:val="000000"/>
              </w:rPr>
              <w:t>1.51E-03</w:t>
            </w:r>
          </w:p>
        </w:tc>
        <w:tc>
          <w:tcPr>
            <w:tcW w:w="1116" w:type="dxa"/>
            <w:tcBorders>
              <w:top w:val="nil"/>
              <w:left w:val="nil"/>
              <w:bottom w:val="nil"/>
              <w:right w:val="nil"/>
            </w:tcBorders>
            <w:shd w:val="clear" w:color="auto" w:fill="auto"/>
            <w:noWrap/>
            <w:vAlign w:val="bottom"/>
            <w:hideMark/>
          </w:tcPr>
          <w:p w14:paraId="1B463235" w14:textId="74338E80" w:rsidR="00B23C7F" w:rsidRPr="00B23C7F" w:rsidRDefault="00B23C7F" w:rsidP="00B23C7F">
            <w:pPr>
              <w:jc w:val="right"/>
              <w:rPr>
                <w:color w:val="000000"/>
              </w:rPr>
            </w:pPr>
            <w:r w:rsidRPr="00B23C7F">
              <w:rPr>
                <w:color w:val="000000"/>
              </w:rPr>
              <w:t>0.792</w:t>
            </w:r>
          </w:p>
        </w:tc>
        <w:tc>
          <w:tcPr>
            <w:tcW w:w="1072" w:type="dxa"/>
            <w:tcBorders>
              <w:top w:val="nil"/>
              <w:left w:val="nil"/>
              <w:bottom w:val="nil"/>
              <w:right w:val="nil"/>
            </w:tcBorders>
            <w:shd w:val="clear" w:color="auto" w:fill="auto"/>
            <w:noWrap/>
            <w:vAlign w:val="bottom"/>
            <w:hideMark/>
          </w:tcPr>
          <w:p w14:paraId="6F00DF36" w14:textId="7848554E" w:rsidR="00B23C7F" w:rsidRPr="00B23C7F" w:rsidRDefault="00B23C7F" w:rsidP="00B23C7F">
            <w:pPr>
              <w:jc w:val="right"/>
              <w:rPr>
                <w:color w:val="000000"/>
              </w:rPr>
            </w:pPr>
            <w:r w:rsidRPr="00B23C7F">
              <w:rPr>
                <w:color w:val="000000"/>
              </w:rPr>
              <w:t>0.374</w:t>
            </w:r>
          </w:p>
        </w:tc>
      </w:tr>
      <w:tr w:rsidR="00B23C7F"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B23C7F" w:rsidRPr="00C93F1B" w:rsidRDefault="00B23C7F" w:rsidP="00B23C7F">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5EC27884" w:rsidR="00B23C7F" w:rsidRPr="00B23C7F" w:rsidRDefault="00B23C7F" w:rsidP="00B23C7F">
            <w:pPr>
              <w:jc w:val="right"/>
              <w:rPr>
                <w:color w:val="000000"/>
              </w:rPr>
            </w:pPr>
            <w:r w:rsidRPr="00B23C7F">
              <w:rPr>
                <w:color w:val="000000"/>
              </w:rPr>
              <w:t>2</w:t>
            </w:r>
          </w:p>
        </w:tc>
        <w:tc>
          <w:tcPr>
            <w:tcW w:w="1416" w:type="dxa"/>
            <w:tcBorders>
              <w:top w:val="nil"/>
              <w:left w:val="nil"/>
              <w:bottom w:val="nil"/>
              <w:right w:val="nil"/>
            </w:tcBorders>
            <w:shd w:val="clear" w:color="auto" w:fill="auto"/>
            <w:noWrap/>
            <w:vAlign w:val="bottom"/>
            <w:hideMark/>
          </w:tcPr>
          <w:p w14:paraId="1791F8B8" w14:textId="54051AF0" w:rsidR="00B23C7F" w:rsidRPr="00B23C7F" w:rsidRDefault="00B23C7F" w:rsidP="00B23C7F">
            <w:pPr>
              <w:jc w:val="right"/>
              <w:rPr>
                <w:color w:val="000000"/>
              </w:rPr>
            </w:pPr>
            <w:r w:rsidRPr="00B23C7F">
              <w:rPr>
                <w:color w:val="000000"/>
              </w:rPr>
              <w:t>-</w:t>
            </w:r>
          </w:p>
        </w:tc>
        <w:tc>
          <w:tcPr>
            <w:tcW w:w="1116" w:type="dxa"/>
            <w:tcBorders>
              <w:top w:val="nil"/>
              <w:left w:val="nil"/>
              <w:bottom w:val="nil"/>
              <w:right w:val="nil"/>
            </w:tcBorders>
            <w:shd w:val="clear" w:color="auto" w:fill="auto"/>
            <w:noWrap/>
            <w:vAlign w:val="bottom"/>
            <w:hideMark/>
          </w:tcPr>
          <w:p w14:paraId="55FF6BBB" w14:textId="5C765B8D" w:rsidR="00B23C7F" w:rsidRPr="00B23C7F" w:rsidRDefault="00B23C7F" w:rsidP="00B23C7F">
            <w:pPr>
              <w:jc w:val="right"/>
              <w:rPr>
                <w:color w:val="000000"/>
              </w:rPr>
            </w:pPr>
            <w:r w:rsidRPr="00B23C7F">
              <w:rPr>
                <w:color w:val="000000"/>
              </w:rPr>
              <w:t>11.766</w:t>
            </w:r>
          </w:p>
        </w:tc>
        <w:tc>
          <w:tcPr>
            <w:tcW w:w="1072" w:type="dxa"/>
            <w:tcBorders>
              <w:top w:val="nil"/>
              <w:left w:val="nil"/>
              <w:bottom w:val="nil"/>
              <w:right w:val="nil"/>
            </w:tcBorders>
            <w:shd w:val="clear" w:color="auto" w:fill="auto"/>
            <w:noWrap/>
            <w:vAlign w:val="bottom"/>
            <w:hideMark/>
          </w:tcPr>
          <w:p w14:paraId="42D4CA50" w14:textId="6238A8CD" w:rsidR="00B23C7F" w:rsidRPr="00B23C7F" w:rsidRDefault="00B23C7F" w:rsidP="00B23C7F">
            <w:pPr>
              <w:jc w:val="right"/>
              <w:rPr>
                <w:b/>
                <w:bCs/>
                <w:color w:val="000000"/>
              </w:rPr>
            </w:pPr>
            <w:r w:rsidRPr="00B23C7F">
              <w:rPr>
                <w:b/>
                <w:bCs/>
                <w:color w:val="000000"/>
              </w:rPr>
              <w:t>0.003</w:t>
            </w:r>
          </w:p>
        </w:tc>
      </w:tr>
      <w:tr w:rsidR="00B23C7F"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B23C7F" w:rsidRPr="00C93F1B" w:rsidRDefault="00B23C7F" w:rsidP="00B23C7F">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CDD5812" w:rsidR="00B23C7F" w:rsidRPr="00B23C7F" w:rsidRDefault="00B23C7F" w:rsidP="00B23C7F">
            <w:pPr>
              <w:jc w:val="right"/>
              <w:rPr>
                <w:color w:val="000000"/>
              </w:rPr>
            </w:pPr>
            <w:r w:rsidRPr="00B23C7F">
              <w:rPr>
                <w:color w:val="000000"/>
              </w:rPr>
              <w:t>2</w:t>
            </w:r>
          </w:p>
        </w:tc>
        <w:tc>
          <w:tcPr>
            <w:tcW w:w="1416" w:type="dxa"/>
            <w:tcBorders>
              <w:top w:val="nil"/>
              <w:left w:val="nil"/>
              <w:bottom w:val="nil"/>
              <w:right w:val="nil"/>
            </w:tcBorders>
            <w:shd w:val="clear" w:color="auto" w:fill="auto"/>
            <w:noWrap/>
            <w:vAlign w:val="bottom"/>
            <w:hideMark/>
          </w:tcPr>
          <w:p w14:paraId="6C928FCC" w14:textId="1917BCC0" w:rsidR="00B23C7F" w:rsidRPr="00B23C7F" w:rsidRDefault="00B23C7F" w:rsidP="00B23C7F">
            <w:pPr>
              <w:jc w:val="right"/>
              <w:rPr>
                <w:color w:val="000000"/>
              </w:rPr>
            </w:pPr>
            <w:r w:rsidRPr="00B23C7F">
              <w:rPr>
                <w:color w:val="000000"/>
              </w:rPr>
              <w:t>-</w:t>
            </w:r>
          </w:p>
        </w:tc>
        <w:tc>
          <w:tcPr>
            <w:tcW w:w="1116" w:type="dxa"/>
            <w:tcBorders>
              <w:top w:val="nil"/>
              <w:left w:val="nil"/>
              <w:bottom w:val="nil"/>
              <w:right w:val="nil"/>
            </w:tcBorders>
            <w:shd w:val="clear" w:color="auto" w:fill="auto"/>
            <w:noWrap/>
            <w:vAlign w:val="bottom"/>
            <w:hideMark/>
          </w:tcPr>
          <w:p w14:paraId="4DA36EAF" w14:textId="215113CD" w:rsidR="00B23C7F" w:rsidRPr="00B23C7F" w:rsidRDefault="00B23C7F" w:rsidP="00B23C7F">
            <w:pPr>
              <w:jc w:val="right"/>
              <w:rPr>
                <w:color w:val="000000"/>
              </w:rPr>
            </w:pPr>
            <w:r w:rsidRPr="00B23C7F">
              <w:rPr>
                <w:color w:val="000000"/>
              </w:rPr>
              <w:t>37.039</w:t>
            </w:r>
          </w:p>
        </w:tc>
        <w:tc>
          <w:tcPr>
            <w:tcW w:w="1072" w:type="dxa"/>
            <w:tcBorders>
              <w:top w:val="nil"/>
              <w:left w:val="nil"/>
              <w:bottom w:val="nil"/>
              <w:right w:val="nil"/>
            </w:tcBorders>
            <w:shd w:val="clear" w:color="auto" w:fill="auto"/>
            <w:noWrap/>
            <w:vAlign w:val="bottom"/>
            <w:hideMark/>
          </w:tcPr>
          <w:p w14:paraId="11DA06DE" w14:textId="1F25C7D2" w:rsidR="00B23C7F" w:rsidRPr="00B23C7F" w:rsidRDefault="00B23C7F" w:rsidP="00B23C7F">
            <w:pPr>
              <w:jc w:val="right"/>
              <w:rPr>
                <w:b/>
                <w:bCs/>
                <w:color w:val="000000"/>
              </w:rPr>
            </w:pPr>
            <w:r w:rsidRPr="00B23C7F">
              <w:rPr>
                <w:b/>
                <w:bCs/>
                <w:color w:val="000000"/>
              </w:rPr>
              <w:t>&lt;0.001</w:t>
            </w:r>
          </w:p>
        </w:tc>
      </w:tr>
      <w:tr w:rsidR="00B23C7F"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B23C7F" w:rsidRPr="00C93F1B" w:rsidRDefault="00B23C7F" w:rsidP="00B23C7F">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9EFB197" w:rsidR="00B23C7F" w:rsidRPr="00B23C7F" w:rsidRDefault="00B23C7F" w:rsidP="00B23C7F">
            <w:pPr>
              <w:jc w:val="right"/>
              <w:rPr>
                <w:color w:val="000000"/>
              </w:rPr>
            </w:pPr>
            <w:r w:rsidRPr="00B23C7F">
              <w:rPr>
                <w:color w:val="000000"/>
              </w:rPr>
              <w:t>2</w:t>
            </w:r>
          </w:p>
        </w:tc>
        <w:tc>
          <w:tcPr>
            <w:tcW w:w="1416" w:type="dxa"/>
            <w:tcBorders>
              <w:top w:val="nil"/>
              <w:left w:val="nil"/>
              <w:right w:val="nil"/>
            </w:tcBorders>
            <w:shd w:val="clear" w:color="auto" w:fill="auto"/>
            <w:noWrap/>
            <w:vAlign w:val="bottom"/>
            <w:hideMark/>
          </w:tcPr>
          <w:p w14:paraId="57468915" w14:textId="5E6D192B" w:rsidR="00B23C7F" w:rsidRPr="00B23C7F" w:rsidRDefault="00B23C7F" w:rsidP="00B23C7F">
            <w:pPr>
              <w:jc w:val="right"/>
              <w:rPr>
                <w:color w:val="000000"/>
              </w:rPr>
            </w:pPr>
            <w:r w:rsidRPr="00B23C7F">
              <w:rPr>
                <w:color w:val="000000"/>
              </w:rPr>
              <w:t>-</w:t>
            </w:r>
          </w:p>
        </w:tc>
        <w:tc>
          <w:tcPr>
            <w:tcW w:w="1116" w:type="dxa"/>
            <w:tcBorders>
              <w:top w:val="nil"/>
              <w:left w:val="nil"/>
              <w:right w:val="nil"/>
            </w:tcBorders>
            <w:shd w:val="clear" w:color="auto" w:fill="auto"/>
            <w:noWrap/>
            <w:vAlign w:val="bottom"/>
            <w:hideMark/>
          </w:tcPr>
          <w:p w14:paraId="4805DDDE" w14:textId="27995B6D" w:rsidR="00B23C7F" w:rsidRPr="00B23C7F" w:rsidRDefault="00B23C7F" w:rsidP="00B23C7F">
            <w:pPr>
              <w:jc w:val="right"/>
              <w:rPr>
                <w:color w:val="000000"/>
              </w:rPr>
            </w:pPr>
            <w:r w:rsidRPr="00B23C7F">
              <w:rPr>
                <w:color w:val="000000"/>
              </w:rPr>
              <w:t>1.783</w:t>
            </w:r>
          </w:p>
        </w:tc>
        <w:tc>
          <w:tcPr>
            <w:tcW w:w="1072" w:type="dxa"/>
            <w:tcBorders>
              <w:top w:val="nil"/>
              <w:left w:val="nil"/>
              <w:right w:val="nil"/>
            </w:tcBorders>
            <w:shd w:val="clear" w:color="auto" w:fill="auto"/>
            <w:noWrap/>
            <w:vAlign w:val="bottom"/>
            <w:hideMark/>
          </w:tcPr>
          <w:p w14:paraId="241D756D" w14:textId="74534744" w:rsidR="00B23C7F" w:rsidRPr="00B23C7F" w:rsidRDefault="00B23C7F" w:rsidP="00B23C7F">
            <w:pPr>
              <w:jc w:val="right"/>
              <w:rPr>
                <w:color w:val="000000"/>
              </w:rPr>
            </w:pPr>
            <w:r w:rsidRPr="00B23C7F">
              <w:rPr>
                <w:color w:val="000000"/>
              </w:rPr>
              <w:t>0.41</w:t>
            </w:r>
            <w:r>
              <w:rPr>
                <w:color w:val="000000"/>
              </w:rPr>
              <w:t>0</w:t>
            </w:r>
          </w:p>
        </w:tc>
      </w:tr>
      <w:tr w:rsidR="00B23C7F"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B23C7F" w:rsidRPr="00C93F1B" w:rsidRDefault="00B23C7F" w:rsidP="00B23C7F">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5E73EC8B" w:rsidR="00B23C7F" w:rsidRPr="00B23C7F" w:rsidRDefault="00B23C7F" w:rsidP="00B23C7F">
            <w:pPr>
              <w:jc w:val="right"/>
              <w:rPr>
                <w:color w:val="000000"/>
              </w:rPr>
            </w:pPr>
            <w:r w:rsidRPr="00B23C7F">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4BA331CC" w:rsidR="00B23C7F" w:rsidRPr="00B23C7F" w:rsidRDefault="00B23C7F" w:rsidP="00B23C7F">
            <w:pPr>
              <w:jc w:val="right"/>
              <w:rPr>
                <w:color w:val="000000"/>
              </w:rPr>
            </w:pPr>
            <w:r w:rsidRPr="00B23C7F">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5A106979" w:rsidR="00B23C7F" w:rsidRPr="00B23C7F" w:rsidRDefault="00B23C7F" w:rsidP="00B23C7F">
            <w:pPr>
              <w:jc w:val="right"/>
              <w:rPr>
                <w:color w:val="000000"/>
              </w:rPr>
            </w:pPr>
            <w:r w:rsidRPr="00B23C7F">
              <w:rPr>
                <w:color w:val="000000"/>
              </w:rPr>
              <w:t>1.945</w:t>
            </w:r>
          </w:p>
        </w:tc>
        <w:tc>
          <w:tcPr>
            <w:tcW w:w="1072" w:type="dxa"/>
            <w:tcBorders>
              <w:top w:val="nil"/>
              <w:left w:val="nil"/>
              <w:bottom w:val="single" w:sz="4" w:space="0" w:color="auto"/>
              <w:right w:val="nil"/>
            </w:tcBorders>
            <w:shd w:val="clear" w:color="auto" w:fill="auto"/>
            <w:noWrap/>
            <w:vAlign w:val="bottom"/>
            <w:hideMark/>
          </w:tcPr>
          <w:p w14:paraId="38BDA523" w14:textId="3BBC90C5" w:rsidR="00B23C7F" w:rsidRPr="00B23C7F" w:rsidRDefault="00B23C7F" w:rsidP="00B23C7F">
            <w:pPr>
              <w:jc w:val="right"/>
              <w:rPr>
                <w:color w:val="000000"/>
              </w:rPr>
            </w:pPr>
            <w:r w:rsidRPr="00B23C7F">
              <w:rPr>
                <w:color w:val="000000"/>
              </w:rPr>
              <w:t>0.378</w:t>
            </w:r>
          </w:p>
        </w:tc>
      </w:tr>
    </w:tbl>
    <w:p w14:paraId="1B7FBA50" w14:textId="77777777" w:rsidR="00466818" w:rsidRPr="000E5BEF" w:rsidRDefault="00466818" w:rsidP="000E5BEF">
      <w:pPr>
        <w:spacing w:line="480" w:lineRule="auto"/>
        <w:rPr>
          <w:color w:val="000000" w:themeColor="text1"/>
        </w:rPr>
      </w:pPr>
    </w:p>
    <w:p w14:paraId="5D31B3F7" w14:textId="3AB2BB7F"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sidR="00DE0776">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commentRangeStart w:id="170"/>
      <w:r>
        <w:rPr>
          <w:b/>
          <w:bCs/>
          <w:color w:val="000000" w:themeColor="text1"/>
        </w:rPr>
        <w:lastRenderedPageBreak/>
        <w:t>Figure</w:t>
      </w:r>
      <w:commentRangeEnd w:id="170"/>
      <w:r w:rsidR="00BE3C65">
        <w:rPr>
          <w:rStyle w:val="CommentReference"/>
          <w:rFonts w:eastAsiaTheme="minorHAnsi" w:cs="Times New Roman (Body CS)"/>
        </w:rPr>
        <w:commentReference w:id="170"/>
      </w:r>
      <w:r>
        <w:rPr>
          <w:b/>
          <w:bCs/>
          <w:color w:val="000000" w:themeColor="text1"/>
        </w:rPr>
        <w:t xml:space="preserve"> 3</w:t>
      </w:r>
    </w:p>
    <w:p w14:paraId="7F6E063F" w14:textId="57F2C753" w:rsidR="00BE2AD9" w:rsidRDefault="00D65C67" w:rsidP="000E5BEF">
      <w:pPr>
        <w:spacing w:line="480" w:lineRule="auto"/>
        <w:rPr>
          <w:b/>
          <w:bCs/>
          <w:color w:val="000000" w:themeColor="text1"/>
        </w:rPr>
      </w:pPr>
      <w:r>
        <w:rPr>
          <w:b/>
          <w:bCs/>
          <w:noProof/>
          <w:color w:val="000000" w:themeColor="text1"/>
        </w:rPr>
        <w:drawing>
          <wp:inline distT="0" distB="0" distL="0" distR="0" wp14:anchorId="17D5A208" wp14:editId="715E4ACC">
            <wp:extent cx="5458858" cy="5059358"/>
            <wp:effectExtent l="0" t="0" r="254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7"/>
                    <a:stretch>
                      <a:fillRect/>
                    </a:stretch>
                  </pic:blipFill>
                  <pic:spPr>
                    <a:xfrm>
                      <a:off x="0" y="0"/>
                      <a:ext cx="5466798" cy="5066717"/>
                    </a:xfrm>
                    <a:prstGeom prst="rect">
                      <a:avLst/>
                    </a:prstGeom>
                  </pic:spPr>
                </pic:pic>
              </a:graphicData>
            </a:graphic>
          </wp:inline>
        </w:drawing>
      </w:r>
    </w:p>
    <w:p w14:paraId="4A2F91FB" w14:textId="5480B197" w:rsidR="00154B4C" w:rsidRDefault="00287474" w:rsidP="00154B4C">
      <w:pPr>
        <w:spacing w:line="480" w:lineRule="auto"/>
        <w:rPr>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 xml:space="preserve">4-day mean vapor pressure deficit (panel A), 4-day mean daily air temperature (panel B), </w:t>
      </w:r>
      <w:r w:rsidR="00D65C67">
        <w:rPr>
          <w:color w:val="000000" w:themeColor="text1"/>
        </w:rPr>
        <w:t xml:space="preserve">and </w:t>
      </w:r>
      <w:r w:rsidR="00D97DAB">
        <w:rPr>
          <w:color w:val="000000" w:themeColor="text1"/>
        </w:rPr>
        <w:t>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154B4C">
        <w:rPr>
          <w:color w:val="000000" w:themeColor="text1"/>
        </w:rPr>
        <w:t>Yellow shading and trendlines indicate C</w:t>
      </w:r>
      <w:r w:rsidR="00154B4C">
        <w:rPr>
          <w:color w:val="000000" w:themeColor="text1"/>
          <w:vertAlign w:val="subscript"/>
        </w:rPr>
        <w:t>3</w:t>
      </w:r>
      <w:r w:rsidR="00154B4C">
        <w:rPr>
          <w:color w:val="000000" w:themeColor="text1"/>
        </w:rPr>
        <w:t xml:space="preserve"> legumes, red shading and trendlines indicate C</w:t>
      </w:r>
      <w:r w:rsidR="00154B4C">
        <w:rPr>
          <w:color w:val="000000" w:themeColor="text1"/>
          <w:vertAlign w:val="subscript"/>
        </w:rPr>
        <w:t>4</w:t>
      </w:r>
      <w:r w:rsidR="00154B4C">
        <w:rPr>
          <w:color w:val="000000" w:themeColor="text1"/>
        </w:rPr>
        <w:t xml:space="preserve"> non-legumes, and blue shading</w:t>
      </w:r>
      <w:r w:rsidR="00154B4C" w:rsidRPr="007E3368">
        <w:rPr>
          <w:color w:val="000000" w:themeColor="text1"/>
        </w:rPr>
        <w:t xml:space="preserve"> </w:t>
      </w:r>
      <w:r w:rsidR="00154B4C">
        <w:rPr>
          <w:color w:val="000000" w:themeColor="text1"/>
        </w:rPr>
        <w:t>and trendlines indicate C</w:t>
      </w:r>
      <w:r w:rsidR="00154B4C" w:rsidRPr="00341F1C">
        <w:rPr>
          <w:color w:val="000000" w:themeColor="text1"/>
          <w:vertAlign w:val="subscript"/>
        </w:rPr>
        <w:t>3</w:t>
      </w:r>
      <w:r w:rsidR="00154B4C">
        <w:rPr>
          <w:color w:val="000000" w:themeColor="text1"/>
        </w:rPr>
        <w:t xml:space="preserve"> non-legumes. Points are jittered for visibility. </w:t>
      </w:r>
      <w:r w:rsidR="00D65C67">
        <w:rPr>
          <w:color w:val="000000" w:themeColor="text1"/>
        </w:rPr>
        <w:t>S</w:t>
      </w:r>
      <w:r w:rsidR="00154B4C">
        <w:rPr>
          <w:color w:val="000000" w:themeColor="text1"/>
        </w:rPr>
        <w:t>olid trendlines indicate slopes that are different from zero (p&lt;0.05) and dashed trendlines indicate slopes that are not different from zero (p&lt;0.05). Error ribbons represent the upper and lower 95% confidence intervals of each fitted trendline.</w:t>
      </w:r>
    </w:p>
    <w:p w14:paraId="4042139A" w14:textId="1E003901"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AD4E414" w14:textId="63218FF6" w:rsidR="003365BA" w:rsidRDefault="00DE0776" w:rsidP="000E116E">
      <w:pPr>
        <w:autoSpaceDE w:val="0"/>
        <w:autoSpaceDN w:val="0"/>
        <w:adjustRightInd w:val="0"/>
        <w:spacing w:line="480" w:lineRule="auto"/>
        <w:ind w:firstLine="720"/>
        <w:rPr>
          <w:ins w:id="171" w:author="Perkowski, Evan A" w:date="2023-01-03T16:16:00Z"/>
          <w:color w:val="000000" w:themeColor="text1"/>
        </w:rPr>
      </w:pPr>
      <w:ins w:id="172" w:author="Perkowski, Evan A" w:date="2023-01-03T16:02:00Z">
        <w:r>
          <w:rPr>
            <w:color w:val="000000" w:themeColor="text1"/>
          </w:rPr>
          <w:t xml:space="preserve">A strong interaction between </w:t>
        </w:r>
        <w:r w:rsidRPr="006F7E47">
          <w:rPr>
            <w:i/>
            <w:iCs/>
            <w:color w:val="000000" w:themeColor="text1"/>
            <w:lang w:val="el-GR"/>
          </w:rPr>
          <w:t>χ</w:t>
        </w:r>
        <w:r>
          <w:rPr>
            <w:color w:val="000000" w:themeColor="text1"/>
          </w:rPr>
          <w:t xml:space="preserve"> and plant functional group (p&lt;0.001; Table 4) revealed that the general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(p=0.001; Tab</w:t>
        </w:r>
      </w:ins>
      <w:ins w:id="173" w:author="Perkowski, Evan A" w:date="2023-01-03T16:03:00Z">
        <w:r>
          <w:rPr>
            <w:color w:val="000000" w:themeColor="text1"/>
          </w:rPr>
          <w:t xml:space="preserve">le 4) was driven by a strong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p&lt;0.001) despite null effec</w:t>
        </w:r>
      </w:ins>
      <w:ins w:id="174" w:author="Perkowski, Evan A" w:date="2023-01-03T16:04:00Z">
        <w:r>
          <w:rPr>
            <w:color w:val="000000" w:themeColor="text1"/>
          </w:rPr>
          <w:t xml:space="preserve">ts of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w:t>
        </w:r>
        <w:r>
          <w:rPr>
            <w:color w:val="000000" w:themeColor="text1"/>
          </w:rPr>
          <w:t xml:space="preserve"> C</w:t>
        </w:r>
        <w:r>
          <w:rPr>
            <w:color w:val="000000" w:themeColor="text1"/>
            <w:vertAlign w:val="subscript"/>
          </w:rPr>
          <w:t>3</w:t>
        </w:r>
        <w:r>
          <w:rPr>
            <w:color w:val="000000" w:themeColor="text1"/>
          </w:rPr>
          <w:t xml:space="preserve"> legumes (Tukey: p=0.118) and C</w:t>
        </w:r>
        <w:r>
          <w:rPr>
            <w:color w:val="000000" w:themeColor="text1"/>
            <w:vertAlign w:val="subscript"/>
          </w:rPr>
          <w:t>4</w:t>
        </w:r>
        <w:r>
          <w:rPr>
            <w:color w:val="000000" w:themeColor="text1"/>
          </w:rPr>
          <w:t xml:space="preserve"> nonlegumes (Tukey: p=0.737; Fig. 4A).</w:t>
        </w:r>
      </w:ins>
      <w:ins w:id="175" w:author="Perkowski, Evan A" w:date="2023-01-03T16:05:00Z">
        <w:r>
          <w:rPr>
            <w:color w:val="000000" w:themeColor="text1"/>
          </w:rPr>
          <w:t xml:space="preserve"> </w:t>
        </w:r>
      </w:ins>
      <w:ins w:id="176" w:author="Perkowski, Evan A" w:date="2023-01-03T16:09:00Z">
        <w:r w:rsidR="003365BA">
          <w:rPr>
            <w:color w:val="000000" w:themeColor="text1"/>
          </w:rPr>
          <w:t>An interaction between soil nitrogen availability and soil moisture</w:t>
        </w:r>
      </w:ins>
      <w:ins w:id="177" w:author="Perkowski, Evan A" w:date="2023-01-03T16:14:00Z">
        <w:r w:rsidR="003365BA">
          <w:rPr>
            <w:color w:val="000000" w:themeColor="text1"/>
          </w:rPr>
          <w:t xml:space="preserve"> (p=0.021; Table 4)</w:t>
        </w:r>
      </w:ins>
      <w:ins w:id="178" w:author="Perkowski, Evan A" w:date="2023-01-03T16:09:00Z">
        <w:r w:rsidR="003365BA">
          <w:rPr>
            <w:color w:val="000000" w:themeColor="text1"/>
          </w:rPr>
          <w:t xml:space="preserve"> </w:t>
        </w:r>
      </w:ins>
      <w:ins w:id="179" w:author="Perkowski, Evan A" w:date="2023-01-03T16:10:00Z">
        <w:r w:rsidR="003365BA">
          <w:rPr>
            <w:color w:val="000000" w:themeColor="text1"/>
          </w:rPr>
          <w:t>indicated that the general weak positive effect of increasing soil nitrogen availa</w:t>
        </w:r>
      </w:ins>
      <w:ins w:id="180" w:author="Perkowski, Evan A" w:date="2023-01-03T16:12:00Z">
        <w:r w:rsidR="003365BA">
          <w:rPr>
            <w:color w:val="000000" w:themeColor="text1"/>
          </w:rPr>
          <w:t>b</w:t>
        </w:r>
      </w:ins>
      <w:ins w:id="181" w:author="Perkowski, Evan A" w:date="2023-01-03T16:10:00Z">
        <w:r w:rsidR="003365BA">
          <w:rPr>
            <w:color w:val="000000" w:themeColor="text1"/>
          </w:rPr>
          <w:t xml:space="preserve">ility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ins>
      <w:ins w:id="182" w:author="Perkowski, Evan A" w:date="2023-01-03T16:11:00Z">
        <w:r w:rsidR="003365BA">
          <w:rPr>
            <w:color w:val="000000" w:themeColor="text1"/>
          </w:rPr>
          <w:t xml:space="preserve">(p=0.048; Table 4) </w:t>
        </w:r>
      </w:ins>
      <w:ins w:id="183" w:author="Perkowski, Evan A" w:date="2023-01-03T16:10:00Z">
        <w:r w:rsidR="003365BA">
          <w:rPr>
            <w:color w:val="000000" w:themeColor="text1"/>
          </w:rPr>
          <w:t>declined with increasing soil moisture</w:t>
        </w:r>
      </w:ins>
      <w:ins w:id="184" w:author="Perkowski, Evan A" w:date="2023-01-03T16:15:00Z">
        <w:r w:rsidR="003365BA">
          <w:rPr>
            <w:color w:val="000000" w:themeColor="text1"/>
          </w:rPr>
          <w:t xml:space="preserve"> despite no apparent individual effect of soil moisture on </w:t>
        </w:r>
        <w:r w:rsidR="003365BA">
          <w:rPr>
            <w:i/>
            <w:iCs/>
            <w:color w:val="000000" w:themeColor="text1"/>
          </w:rPr>
          <w:t>N</w:t>
        </w:r>
        <w:r w:rsidR="003365BA">
          <w:rPr>
            <w:color w:val="000000" w:themeColor="text1"/>
            <w:vertAlign w:val="subscript"/>
          </w:rPr>
          <w:t>area</w:t>
        </w:r>
        <w:r w:rsidR="003365BA">
          <w:rPr>
            <w:color w:val="000000" w:themeColor="text1"/>
          </w:rPr>
          <w:t xml:space="preserve"> (p=0.806; Table 4)</w:t>
        </w:r>
      </w:ins>
      <w:ins w:id="185" w:author="Perkowski, Evan A" w:date="2023-01-03T16:11:00Z">
        <w:r w:rsidR="003365BA">
          <w:rPr>
            <w:color w:val="000000" w:themeColor="text1"/>
          </w:rPr>
          <w:t>. Finally, strong plant functional group effect (p&lt;0.001; Table 4) indicate</w:t>
        </w:r>
      </w:ins>
      <w:ins w:id="186" w:author="Perkowski, Evan A" w:date="2023-01-03T16:12:00Z">
        <w:r w:rsidR="003365BA">
          <w:rPr>
            <w:color w:val="000000" w:themeColor="text1"/>
          </w:rPr>
          <w:t>d that C</w:t>
        </w:r>
        <w:r w:rsidR="003365BA">
          <w:rPr>
            <w:color w:val="000000" w:themeColor="text1"/>
            <w:vertAlign w:val="subscript"/>
          </w:rPr>
          <w:t>4</w:t>
        </w:r>
        <w:r w:rsidR="003365BA">
          <w:rPr>
            <w:color w:val="000000" w:themeColor="text1"/>
          </w:rPr>
          <w:t xml:space="preserve"> nonlegumes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values on average compared to C</w:t>
        </w:r>
        <w:r w:rsidR="003365BA">
          <w:rPr>
            <w:color w:val="000000" w:themeColor="text1"/>
            <w:vertAlign w:val="subscript"/>
          </w:rPr>
          <w:t>3</w:t>
        </w:r>
        <w:r w:rsidR="003365BA">
          <w:rPr>
            <w:color w:val="000000" w:themeColor="text1"/>
          </w:rPr>
          <w:t xml:space="preserve"> legumes and C</w:t>
        </w:r>
        <w:r w:rsidR="003365BA">
          <w:rPr>
            <w:color w:val="000000" w:themeColor="text1"/>
            <w:vertAlign w:val="subscript"/>
          </w:rPr>
          <w:t>3</w:t>
        </w:r>
        <w:r w:rsidR="003365BA">
          <w:rPr>
            <w:color w:val="000000" w:themeColor="text1"/>
          </w:rPr>
          <w:t xml:space="preserve"> nonlegumes (Tukey: p&lt;0.001 in both cases), while </w:t>
        </w:r>
      </w:ins>
      <w:ins w:id="187" w:author="Perkowski, Evan A" w:date="2023-01-03T16:13:00Z">
        <w:r w:rsidR="003365BA">
          <w:rPr>
            <w:color w:val="000000" w:themeColor="text1"/>
          </w:rPr>
          <w:t>C</w:t>
        </w:r>
        <w:r w:rsidR="003365BA">
          <w:rPr>
            <w:color w:val="000000" w:themeColor="text1"/>
            <w:vertAlign w:val="subscript"/>
          </w:rPr>
          <w:t>3</w:t>
        </w:r>
        <w:r w:rsidR="003365BA">
          <w:rPr>
            <w:color w:val="000000" w:themeColor="text1"/>
          </w:rPr>
          <w:t xml:space="preserve"> legumes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values on average</w:t>
        </w:r>
        <w:r w:rsidR="003365BA">
          <w:rPr>
            <w:color w:val="000000" w:themeColor="text1"/>
          </w:rPr>
          <w:t xml:space="preserve"> compared to </w:t>
        </w:r>
        <w:r w:rsidR="003365BA">
          <w:rPr>
            <w:color w:val="000000" w:themeColor="text1"/>
          </w:rPr>
          <w:t>C</w:t>
        </w:r>
        <w:r w:rsidR="003365BA">
          <w:rPr>
            <w:color w:val="000000" w:themeColor="text1"/>
            <w:vertAlign w:val="subscript"/>
          </w:rPr>
          <w:t>3</w:t>
        </w:r>
        <w:r w:rsidR="003365BA">
          <w:rPr>
            <w:color w:val="000000" w:themeColor="text1"/>
          </w:rPr>
          <w:t xml:space="preserve"> nonlegumes (Tukey: p</w:t>
        </w:r>
        <w:r w:rsidR="003365BA">
          <w:rPr>
            <w:color w:val="000000" w:themeColor="text1"/>
          </w:rPr>
          <w:t>=0.015</w:t>
        </w:r>
        <w:r w:rsidR="003365BA">
          <w:rPr>
            <w:color w:val="000000" w:themeColor="text1"/>
          </w:rPr>
          <w:t xml:space="preserve"> in both cases)</w:t>
        </w:r>
      </w:ins>
      <w:ins w:id="188" w:author="Perkowski, Evan A" w:date="2023-01-03T16:14:00Z">
        <w:r w:rsidR="003365BA">
          <w:rPr>
            <w:color w:val="000000" w:themeColor="text1"/>
          </w:rPr>
          <w:t>.</w:t>
        </w:r>
      </w:ins>
    </w:p>
    <w:p w14:paraId="64194F2F" w14:textId="1E8230C9" w:rsidR="003365BA" w:rsidRPr="00BF5D52" w:rsidRDefault="003365BA" w:rsidP="00BF5D52">
      <w:pPr>
        <w:autoSpaceDE w:val="0"/>
        <w:autoSpaceDN w:val="0"/>
        <w:adjustRightInd w:val="0"/>
        <w:spacing w:line="480" w:lineRule="auto"/>
        <w:ind w:firstLine="720"/>
        <w:rPr>
          <w:ins w:id="189" w:author="Perkowski, Evan A" w:date="2023-01-03T16:17:00Z"/>
          <w:color w:val="000000" w:themeColor="text1"/>
        </w:rPr>
      </w:pPr>
      <w:ins w:id="190" w:author="Perkowski, Evan A" w:date="2023-01-03T16:17:00Z">
        <w:r>
          <w:rPr>
            <w:color w:val="000000" w:themeColor="text1"/>
          </w:rPr>
          <w:t>A</w:t>
        </w:r>
        <w:r>
          <w:rPr>
            <w:color w:val="000000" w:themeColor="text1"/>
          </w:rPr>
          <w:t>n</w:t>
        </w:r>
        <w:r>
          <w:rPr>
            <w:color w:val="000000" w:themeColor="text1"/>
          </w:rPr>
          <w:t xml:space="preserve"> interaction between </w:t>
        </w:r>
        <w:r w:rsidRPr="006F7E47">
          <w:rPr>
            <w:i/>
            <w:iCs/>
            <w:color w:val="000000" w:themeColor="text1"/>
            <w:lang w:val="el-GR"/>
          </w:rPr>
          <w:t>χ</w:t>
        </w:r>
        <w:r>
          <w:rPr>
            <w:color w:val="000000" w:themeColor="text1"/>
          </w:rPr>
          <w:t xml:space="preserve"> and plant functional group (p</w:t>
        </w:r>
        <w:r>
          <w:rPr>
            <w:color w:val="000000" w:themeColor="text1"/>
          </w:rPr>
          <w:t>=0.010</w:t>
        </w:r>
        <w:r>
          <w:rPr>
            <w:color w:val="000000" w:themeColor="text1"/>
          </w:rPr>
          <w:t>; Table 4) revealed that</w:t>
        </w:r>
        <w:r>
          <w:rPr>
            <w:color w:val="000000" w:themeColor="text1"/>
          </w:rPr>
          <w:t xml:space="preserve">, despite no apparent general effect of </w:t>
        </w:r>
        <w:r w:rsidRPr="006F7E47">
          <w:rPr>
            <w:i/>
            <w:iCs/>
            <w:color w:val="000000" w:themeColor="text1"/>
            <w:lang w:val="el-GR"/>
          </w:rPr>
          <w:t>χ</w:t>
        </w:r>
        <w:r>
          <w:rPr>
            <w:color w:val="000000" w:themeColor="text1"/>
          </w:rPr>
          <w:t xml:space="preserve"> on </w:t>
        </w:r>
        <w:r>
          <w:rPr>
            <w:i/>
            <w:iCs/>
            <w:color w:val="000000" w:themeColor="text1"/>
          </w:rPr>
          <w:t>N</w:t>
        </w:r>
      </w:ins>
      <w:ins w:id="191" w:author="Perkowski, Evan A" w:date="2023-01-03T16:19:00Z">
        <w:r w:rsidR="00BF5D52">
          <w:rPr>
            <w:color w:val="000000" w:themeColor="text1"/>
            <w:vertAlign w:val="subscript"/>
          </w:rPr>
          <w:t>mass</w:t>
        </w:r>
      </w:ins>
      <w:ins w:id="192" w:author="Perkowski, Evan A" w:date="2023-01-03T16:17:00Z">
        <w:r>
          <w:rPr>
            <w:color w:val="000000" w:themeColor="text1"/>
          </w:rPr>
          <w:t xml:space="preserve"> (p=</w:t>
        </w:r>
      </w:ins>
      <w:ins w:id="193" w:author="Perkowski, Evan A" w:date="2023-01-03T16:19:00Z">
        <w:r>
          <w:rPr>
            <w:color w:val="000000" w:themeColor="text1"/>
          </w:rPr>
          <w:t>0.</w:t>
        </w:r>
      </w:ins>
      <w:ins w:id="194" w:author="Perkowski, Evan A" w:date="2023-01-03T16:17:00Z">
        <w:r>
          <w:rPr>
            <w:color w:val="000000" w:themeColor="text1"/>
          </w:rPr>
          <w:t>371</w:t>
        </w:r>
        <w:r>
          <w:rPr>
            <w:color w:val="000000" w:themeColor="text1"/>
          </w:rPr>
          <w:t>; Table 4)</w:t>
        </w:r>
        <w:r>
          <w:rPr>
            <w:color w:val="000000" w:themeColor="text1"/>
          </w:rPr>
          <w:t>, increasing</w:t>
        </w:r>
      </w:ins>
      <w:ins w:id="195" w:author="Perkowski, Evan A" w:date="2023-01-03T16:18:00Z">
        <w:r>
          <w:rPr>
            <w:color w:val="000000" w:themeColor="text1"/>
          </w:rPr>
          <w:t xml:space="preserve"> </w:t>
        </w:r>
        <w:r w:rsidRPr="006F7E47">
          <w:rPr>
            <w:i/>
            <w:iCs/>
            <w:color w:val="000000" w:themeColor="text1"/>
            <w:lang w:val="el-GR"/>
          </w:rPr>
          <w:t>χ</w:t>
        </w:r>
        <w:r>
          <w:rPr>
            <w:color w:val="000000" w:themeColor="text1"/>
          </w:rPr>
          <w:t xml:space="preserve"> </w:t>
        </w:r>
        <w:r>
          <w:rPr>
            <w:color w:val="000000" w:themeColor="text1"/>
          </w:rPr>
          <w:t xml:space="preserve">marginally increased </w:t>
        </w:r>
      </w:ins>
      <w:ins w:id="196" w:author="Perkowski, Evan A" w:date="2023-01-03T16:19:00Z">
        <w:r w:rsidR="00BF5D52">
          <w:rPr>
            <w:i/>
            <w:iCs/>
            <w:color w:val="000000" w:themeColor="text1"/>
          </w:rPr>
          <w:t>N</w:t>
        </w:r>
        <w:r w:rsidR="00BF5D52">
          <w:rPr>
            <w:color w:val="000000" w:themeColor="text1"/>
            <w:vertAlign w:val="subscript"/>
          </w:rPr>
          <w:t>mass</w:t>
        </w:r>
      </w:ins>
      <w:ins w:id="197" w:author="Perkowski, Evan A" w:date="2023-01-03T16:18:00Z">
        <w:r>
          <w:rPr>
            <w:color w:val="000000" w:themeColor="text1"/>
          </w:rPr>
          <w:t xml:space="preserve"> in C</w:t>
        </w:r>
        <w:r>
          <w:rPr>
            <w:color w:val="000000" w:themeColor="text1"/>
            <w:vertAlign w:val="subscript"/>
          </w:rPr>
          <w:t>4</w:t>
        </w:r>
        <w:r>
          <w:rPr>
            <w:color w:val="000000" w:themeColor="text1"/>
          </w:rPr>
          <w:t xml:space="preserve"> nonlegum</w:t>
        </w:r>
      </w:ins>
      <w:ins w:id="198" w:author="Perkowski, Evan A" w:date="2023-01-03T16:19:00Z">
        <w:r>
          <w:rPr>
            <w:color w:val="000000" w:themeColor="text1"/>
          </w:rPr>
          <w:t>es (Tukey: p=0.053)</w:t>
        </w:r>
        <w:r w:rsidR="00BF5D52">
          <w:rPr>
            <w:color w:val="000000" w:themeColor="text1"/>
          </w:rPr>
          <w:t xml:space="preserve"> and C</w:t>
        </w:r>
        <w:r w:rsidR="00BF5D52">
          <w:rPr>
            <w:color w:val="000000" w:themeColor="text1"/>
            <w:vertAlign w:val="subscript"/>
          </w:rPr>
          <w:t>3</w:t>
        </w:r>
        <w:r w:rsidR="00BF5D52">
          <w:rPr>
            <w:color w:val="000000" w:themeColor="text1"/>
          </w:rPr>
          <w:t xml:space="preserve"> nonlegumes (Tukey: p=0.069), but marginally decreased </w:t>
        </w:r>
        <w:r w:rsidR="00BF5D52">
          <w:rPr>
            <w:i/>
            <w:iCs/>
            <w:color w:val="000000" w:themeColor="text1"/>
          </w:rPr>
          <w:t>N</w:t>
        </w:r>
        <w:r w:rsidR="00BF5D52">
          <w:rPr>
            <w:color w:val="000000" w:themeColor="text1"/>
            <w:vertAlign w:val="subscript"/>
          </w:rPr>
          <w:t>mass</w:t>
        </w:r>
        <w:r w:rsidR="00BF5D52">
          <w:rPr>
            <w:color w:val="000000" w:themeColor="text1"/>
          </w:rPr>
          <w:t xml:space="preserve"> in C</w:t>
        </w:r>
      </w:ins>
      <w:ins w:id="199" w:author="Perkowski, Evan A" w:date="2023-01-03T16:20:00Z">
        <w:r w:rsidR="00BF5D52">
          <w:rPr>
            <w:color w:val="000000" w:themeColor="text1"/>
            <w:vertAlign w:val="subscript"/>
          </w:rPr>
          <w:t>3</w:t>
        </w:r>
        <w:r w:rsidR="00BF5D52">
          <w:rPr>
            <w:color w:val="000000" w:themeColor="text1"/>
          </w:rPr>
          <w:t xml:space="preserve"> nonlegumes (Tukey: p=0.099). A strong interaction between soil nitrogen availability and soil moisture (p&lt;0.001; Table 4) indicated that the strong general positive effect of increasing soil nitrogen availability on </w:t>
        </w:r>
        <w:r w:rsidR="00BF5D52">
          <w:rPr>
            <w:i/>
            <w:iCs/>
            <w:color w:val="000000" w:themeColor="text1"/>
          </w:rPr>
          <w:t>N</w:t>
        </w:r>
        <w:r w:rsidR="00BF5D52">
          <w:rPr>
            <w:color w:val="000000" w:themeColor="text1"/>
            <w:vertAlign w:val="subscript"/>
          </w:rPr>
          <w:t>mass</w:t>
        </w:r>
      </w:ins>
      <w:ins w:id="200" w:author="Perkowski, Evan A" w:date="2023-01-03T16:22:00Z">
        <w:r w:rsidR="00BF5D52">
          <w:rPr>
            <w:color w:val="000000" w:themeColor="text1"/>
          </w:rPr>
          <w:t xml:space="preserve"> (p&lt;0.001; Table 4) generally decreased with increasing soil moisture</w:t>
        </w:r>
      </w:ins>
      <w:ins w:id="201" w:author="Perkowski, Evan A" w:date="2023-01-03T16:24:00Z">
        <w:r w:rsidR="00BF5D52">
          <w:rPr>
            <w:color w:val="000000" w:themeColor="text1"/>
          </w:rPr>
          <w:t xml:space="preserve">, despite an apparent general positive effect of increasing soil moisture on </w:t>
        </w:r>
        <w:r w:rsidR="00BF5D52">
          <w:rPr>
            <w:i/>
            <w:iCs/>
            <w:color w:val="000000" w:themeColor="text1"/>
          </w:rPr>
          <w:t>N</w:t>
        </w:r>
        <w:r w:rsidR="00BF5D52">
          <w:rPr>
            <w:color w:val="000000" w:themeColor="text1"/>
            <w:vertAlign w:val="subscript"/>
          </w:rPr>
          <w:t>mass</w:t>
        </w:r>
        <w:r w:rsidR="00BF5D52">
          <w:rPr>
            <w:color w:val="000000" w:themeColor="text1"/>
          </w:rPr>
          <w:t xml:space="preserve"> (p&lt;0.001; Table 4)</w:t>
        </w:r>
      </w:ins>
      <w:ins w:id="202" w:author="Perkowski, Evan A" w:date="2023-01-03T16:22:00Z">
        <w:r w:rsidR="00BF5D52">
          <w:rPr>
            <w:color w:val="000000" w:themeColor="text1"/>
          </w:rPr>
          <w:t xml:space="preserve">. </w:t>
        </w:r>
      </w:ins>
      <w:ins w:id="203" w:author="Perkowski, Evan A" w:date="2023-01-03T16:24:00Z">
        <w:r w:rsidR="00BF5D52">
          <w:rPr>
            <w:color w:val="000000" w:themeColor="text1"/>
          </w:rPr>
          <w:t>T</w:t>
        </w:r>
      </w:ins>
      <w:ins w:id="204" w:author="Perkowski, Evan A" w:date="2023-01-03T16:22:00Z">
        <w:r w:rsidR="00BF5D52">
          <w:rPr>
            <w:color w:val="000000" w:themeColor="text1"/>
          </w:rPr>
          <w:t>his interaction indicated that the positive effec</w:t>
        </w:r>
      </w:ins>
      <w:ins w:id="205" w:author="Perkowski, Evan A" w:date="2023-01-03T16:23:00Z">
        <w:r w:rsidR="00BF5D52">
          <w:rPr>
            <w:color w:val="000000" w:themeColor="text1"/>
          </w:rPr>
          <w:t xml:space="preserve">t of increasing soil nitrogen availability on </w:t>
        </w:r>
      </w:ins>
      <w:ins w:id="206" w:author="Perkowski, Evan A" w:date="2023-01-03T16:22:00Z">
        <w:r w:rsidR="00BF5D52">
          <w:rPr>
            <w:i/>
            <w:iCs/>
            <w:color w:val="000000" w:themeColor="text1"/>
          </w:rPr>
          <w:t>N</w:t>
        </w:r>
        <w:r w:rsidR="00BF5D52">
          <w:rPr>
            <w:color w:val="000000" w:themeColor="text1"/>
            <w:vertAlign w:val="subscript"/>
          </w:rPr>
          <w:t>mass</w:t>
        </w:r>
        <w:r w:rsidR="00BF5D52">
          <w:rPr>
            <w:color w:val="000000" w:themeColor="text1"/>
          </w:rPr>
          <w:t xml:space="preserve"> </w:t>
        </w:r>
        <w:r w:rsidR="00BF5D52">
          <w:rPr>
            <w:color w:val="000000" w:themeColor="text1"/>
          </w:rPr>
          <w:t xml:space="preserve">was only apparent when soil moisture was less than </w:t>
        </w:r>
      </w:ins>
      <w:ins w:id="207" w:author="Perkowski, Evan A" w:date="2023-01-03T16:23:00Z">
        <w:r w:rsidR="00BF5D52">
          <w:rPr>
            <w:color w:val="000000" w:themeColor="text1"/>
          </w:rPr>
          <w:t>70</w:t>
        </w:r>
      </w:ins>
      <w:ins w:id="208" w:author="Perkowski, Evan A" w:date="2023-01-03T16:22:00Z">
        <w:r w:rsidR="00BF5D52">
          <w:rPr>
            <w:color w:val="000000" w:themeColor="text1"/>
          </w:rPr>
          <w:t>% the maximum water holding capacity (Tukey: p&lt;0.05 in all cases).</w:t>
        </w:r>
      </w:ins>
      <w:ins w:id="209" w:author="Perkowski, Evan A" w:date="2023-01-03T16:24:00Z">
        <w:r w:rsidR="00BF5D52">
          <w:rPr>
            <w:color w:val="000000" w:themeColor="text1"/>
          </w:rPr>
          <w:t xml:space="preserve"> Finally</w:t>
        </w:r>
      </w:ins>
      <w:ins w:id="210" w:author="Perkowski, Evan A" w:date="2023-01-03T16:26:00Z">
        <w:r w:rsidR="00BF5D52">
          <w:rPr>
            <w:color w:val="000000" w:themeColor="text1"/>
          </w:rPr>
          <w:t>,</w:t>
        </w:r>
      </w:ins>
      <w:ins w:id="211" w:author="Perkowski, Evan A" w:date="2023-01-03T16:24:00Z">
        <w:r w:rsidR="00BF5D52">
          <w:rPr>
            <w:color w:val="000000" w:themeColor="text1"/>
          </w:rPr>
          <w:t xml:space="preserve"> a strong plant functional group effect</w:t>
        </w:r>
      </w:ins>
      <w:ins w:id="212" w:author="Perkowski, Evan A" w:date="2023-01-03T16:28:00Z">
        <w:r w:rsidR="00BF5D52">
          <w:rPr>
            <w:color w:val="000000" w:themeColor="text1"/>
          </w:rPr>
          <w:t xml:space="preserve"> (p&lt;0.001; Table 4)</w:t>
        </w:r>
      </w:ins>
      <w:ins w:id="213" w:author="Perkowski, Evan A" w:date="2023-01-03T16:24:00Z">
        <w:r w:rsidR="00BF5D52">
          <w:rPr>
            <w:color w:val="000000" w:themeColor="text1"/>
          </w:rPr>
          <w:t xml:space="preserve"> indicated that </w:t>
        </w:r>
      </w:ins>
      <w:ins w:id="214" w:author="Perkowski, Evan A" w:date="2023-01-03T16:26:00Z">
        <w:r w:rsidR="00BF5D52">
          <w:rPr>
            <w:color w:val="000000" w:themeColor="text1"/>
          </w:rPr>
          <w:t>C</w:t>
        </w:r>
        <w:r w:rsidR="00BF5D52">
          <w:rPr>
            <w:color w:val="000000" w:themeColor="text1"/>
            <w:vertAlign w:val="subscript"/>
          </w:rPr>
          <w:t>4</w:t>
        </w:r>
        <w:r w:rsidR="00BF5D52">
          <w:rPr>
            <w:color w:val="000000" w:themeColor="text1"/>
          </w:rPr>
          <w:t xml:space="preserve"> nonlegumes</w:t>
        </w:r>
        <w:r w:rsidR="00BF5D52">
          <w:rPr>
            <w:color w:val="000000" w:themeColor="text1"/>
          </w:rPr>
          <w:t xml:space="preserve"> had lower </w:t>
        </w:r>
        <w:r w:rsidR="00BF5D52">
          <w:rPr>
            <w:i/>
            <w:iCs/>
            <w:color w:val="000000" w:themeColor="text1"/>
          </w:rPr>
          <w:t>N</w:t>
        </w:r>
        <w:r w:rsidR="00BF5D52">
          <w:rPr>
            <w:color w:val="000000" w:themeColor="text1"/>
            <w:vertAlign w:val="subscript"/>
          </w:rPr>
          <w:t>mass</w:t>
        </w:r>
        <w:r w:rsidR="00BF5D52">
          <w:rPr>
            <w:color w:val="000000" w:themeColor="text1"/>
          </w:rPr>
          <w:t xml:space="preserve"> values </w:t>
        </w:r>
        <w:r w:rsidR="00BF5D52">
          <w:rPr>
            <w:color w:val="000000" w:themeColor="text1"/>
          </w:rPr>
          <w:lastRenderedPageBreak/>
          <w:t>on average</w:t>
        </w:r>
        <w:r w:rsidR="00BF5D52">
          <w:rPr>
            <w:color w:val="000000" w:themeColor="text1"/>
          </w:rPr>
          <w:t xml:space="preserve"> compared to </w:t>
        </w:r>
      </w:ins>
      <w:ins w:id="215" w:author="Perkowski, Evan A" w:date="2023-01-03T16:25:00Z">
        <w:r w:rsidR="00BF5D52">
          <w:rPr>
            <w:color w:val="000000" w:themeColor="text1"/>
          </w:rPr>
          <w:t>C</w:t>
        </w:r>
        <w:r w:rsidR="00BF5D52">
          <w:rPr>
            <w:color w:val="000000" w:themeColor="text1"/>
            <w:vertAlign w:val="subscript"/>
          </w:rPr>
          <w:t>3</w:t>
        </w:r>
        <w:r w:rsidR="00BF5D52">
          <w:rPr>
            <w:color w:val="000000" w:themeColor="text1"/>
          </w:rPr>
          <w:t xml:space="preserve"> legumes (Tukey: p=0.002) and </w:t>
        </w:r>
      </w:ins>
      <w:ins w:id="216" w:author="Perkowski, Evan A" w:date="2023-01-03T16:26:00Z">
        <w:r w:rsidR="00BF5D52">
          <w:rPr>
            <w:color w:val="000000" w:themeColor="text1"/>
          </w:rPr>
          <w:t>C</w:t>
        </w:r>
        <w:r w:rsidR="00BF5D52">
          <w:rPr>
            <w:color w:val="000000" w:themeColor="text1"/>
            <w:vertAlign w:val="subscript"/>
          </w:rPr>
          <w:t>3</w:t>
        </w:r>
        <w:r w:rsidR="00BF5D52">
          <w:rPr>
            <w:color w:val="000000" w:themeColor="text1"/>
          </w:rPr>
          <w:t xml:space="preserve"> nonlegumes (Tukey: p=0.0</w:t>
        </w:r>
      </w:ins>
      <w:ins w:id="217" w:author="Perkowski, Evan A" w:date="2023-01-03T16:28:00Z">
        <w:r w:rsidR="00BF5D52">
          <w:rPr>
            <w:color w:val="000000" w:themeColor="text1"/>
          </w:rPr>
          <w:t>18</w:t>
        </w:r>
      </w:ins>
      <w:ins w:id="218" w:author="Perkowski, Evan A" w:date="2023-01-03T16:26:00Z">
        <w:r w:rsidR="00BF5D52">
          <w:rPr>
            <w:color w:val="000000" w:themeColor="text1"/>
          </w:rPr>
          <w:t>), while C</w:t>
        </w:r>
      </w:ins>
      <w:ins w:id="219" w:author="Perkowski, Evan A" w:date="2023-01-03T16:27:00Z">
        <w:r w:rsidR="00BF5D52">
          <w:rPr>
            <w:color w:val="000000" w:themeColor="text1"/>
            <w:vertAlign w:val="subscript"/>
          </w:rPr>
          <w:t>3</w:t>
        </w:r>
        <w:r w:rsidR="00BF5D52">
          <w:rPr>
            <w:color w:val="000000" w:themeColor="text1"/>
          </w:rPr>
          <w:t xml:space="preserve"> legumes had marginally larger </w:t>
        </w:r>
        <w:r w:rsidR="00BF5D52">
          <w:rPr>
            <w:i/>
            <w:iCs/>
            <w:color w:val="000000" w:themeColor="text1"/>
          </w:rPr>
          <w:t>N</w:t>
        </w:r>
        <w:r w:rsidR="00BF5D52">
          <w:rPr>
            <w:color w:val="000000" w:themeColor="text1"/>
            <w:vertAlign w:val="subscript"/>
          </w:rPr>
          <w:t>mass</w:t>
        </w:r>
        <w:r w:rsidR="00BF5D52">
          <w:rPr>
            <w:color w:val="000000" w:themeColor="text1"/>
          </w:rPr>
          <w:t xml:space="preserve"> values on average compared to C</w:t>
        </w:r>
        <w:r w:rsidR="00BF5D52">
          <w:rPr>
            <w:color w:val="000000" w:themeColor="text1"/>
            <w:vertAlign w:val="subscript"/>
          </w:rPr>
          <w:t>3</w:t>
        </w:r>
        <w:r w:rsidR="00BF5D52">
          <w:rPr>
            <w:color w:val="000000" w:themeColor="text1"/>
          </w:rPr>
          <w:t xml:space="preserve"> </w:t>
        </w:r>
        <w:proofErr w:type="spellStart"/>
        <w:r w:rsidR="00BF5D52">
          <w:rPr>
            <w:color w:val="000000" w:themeColor="text1"/>
          </w:rPr>
          <w:t>nonlegums</w:t>
        </w:r>
        <w:proofErr w:type="spellEnd"/>
        <w:r w:rsidR="00BF5D52">
          <w:rPr>
            <w:color w:val="000000" w:themeColor="text1"/>
          </w:rPr>
          <w:t xml:space="preserve"> (Tukey: p=0.096</w:t>
        </w:r>
      </w:ins>
      <w:ins w:id="220" w:author="Perkowski, Evan A" w:date="2023-01-03T16:37:00Z">
        <w:r w:rsidR="00672B36">
          <w:rPr>
            <w:color w:val="000000" w:themeColor="text1"/>
          </w:rPr>
          <w:t>)</w:t>
        </w:r>
      </w:ins>
      <w:ins w:id="221" w:author="Perkowski, Evan A" w:date="2023-01-03T16:28:00Z">
        <w:r w:rsidR="00BF5D52">
          <w:rPr>
            <w:color w:val="000000" w:themeColor="text1"/>
          </w:rPr>
          <w:t>.</w:t>
        </w:r>
      </w:ins>
    </w:p>
    <w:p w14:paraId="1EA4A53B" w14:textId="61274905" w:rsidR="002B48F9" w:rsidRDefault="008C622B" w:rsidP="00801ECF">
      <w:pPr>
        <w:autoSpaceDE w:val="0"/>
        <w:autoSpaceDN w:val="0"/>
        <w:adjustRightInd w:val="0"/>
        <w:spacing w:line="480" w:lineRule="auto"/>
        <w:ind w:firstLine="720"/>
        <w:rPr>
          <w:color w:val="000000" w:themeColor="text1"/>
        </w:rPr>
      </w:pPr>
      <w:commentRangeStart w:id="222"/>
      <w:commentRangeStart w:id="223"/>
      <w:r>
        <w:rPr>
          <w:color w:val="000000" w:themeColor="text1"/>
        </w:rPr>
        <w:t>A</w:t>
      </w:r>
      <w:r w:rsidR="00320749">
        <w:rPr>
          <w:color w:val="000000" w:themeColor="text1"/>
        </w:rPr>
        <w:t>n</w:t>
      </w:r>
      <w:r>
        <w:rPr>
          <w:color w:val="000000" w:themeColor="text1"/>
        </w:rPr>
        <w:t xml:space="preserve"> interaction between </w:t>
      </w:r>
      <w:ins w:id="224" w:author="Perkowski, Evan A" w:date="2023-01-03T16:38:00Z">
        <w:r w:rsidR="00672B36" w:rsidRPr="006F7E47">
          <w:rPr>
            <w:i/>
            <w:iCs/>
            <w:color w:val="000000" w:themeColor="text1"/>
            <w:lang w:val="el-GR"/>
          </w:rPr>
          <w:t>χ</w:t>
        </w:r>
      </w:ins>
      <w:r>
        <w:rPr>
          <w:color w:val="000000" w:themeColor="text1"/>
        </w:rPr>
        <w:t xml:space="preserve"> and functional group </w:t>
      </w:r>
      <w:ins w:id="225" w:author="Perkowski, Evan A" w:date="2023-01-03T16:38:00Z">
        <w:r w:rsidR="00672B36">
          <w:rPr>
            <w:color w:val="000000" w:themeColor="text1"/>
          </w:rPr>
          <w:t xml:space="preserve">(p=0.005; Table 4) </w:t>
        </w:r>
      </w:ins>
      <w:r>
        <w:rPr>
          <w:color w:val="000000" w:themeColor="text1"/>
        </w:rPr>
        <w:t xml:space="preserve">indicated that the general negative effect of increasing </w:t>
      </w:r>
      <w:ins w:id="226" w:author="Perkowski, Evan A" w:date="2023-01-03T16:38: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ins w:id="227" w:author="Perkowski, Evan A" w:date="2023-01-03T16:38:00Z">
        <w:r w:rsidR="00672B36">
          <w:rPr>
            <w:color w:val="000000" w:themeColor="text1"/>
          </w:rPr>
          <w:t xml:space="preserve">p&lt;0.001; </w:t>
        </w:r>
      </w:ins>
      <w:r>
        <w:rPr>
          <w:color w:val="000000" w:themeColor="text1"/>
        </w:rPr>
        <w:t xml:space="preserve">Table 4; Fig. 4C) was driven by a strong negative effect of increasing </w:t>
      </w:r>
      <w:ins w:id="228" w:author="Perkowski, Evan A" w:date="2023-01-03T16:38: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(Tukey: p&lt;0.001) </w:t>
      </w:r>
      <w:ins w:id="229" w:author="Perkowski, Evan A" w:date="2023-01-03T16:39:00Z">
        <w:r w:rsidR="00801ECF">
          <w:rPr>
            <w:color w:val="000000" w:themeColor="text1"/>
          </w:rPr>
          <w:t>and C</w:t>
        </w:r>
        <w:r w:rsidR="00801ECF">
          <w:rPr>
            <w:color w:val="000000" w:themeColor="text1"/>
            <w:vertAlign w:val="subscript"/>
          </w:rPr>
          <w:t>3</w:t>
        </w:r>
      </w:ins>
      <w:ins w:id="230" w:author="Perkowski, Evan A" w:date="2023-01-03T16:40:00Z">
        <w:r w:rsidR="00801ECF">
          <w:rPr>
            <w:color w:val="000000" w:themeColor="text1"/>
          </w:rPr>
          <w:t xml:space="preserve"> nonlegumes (Tukey: p&lt;0.001) despite a</w:t>
        </w:r>
      </w:ins>
      <w:r>
        <w:rPr>
          <w:color w:val="000000" w:themeColor="text1"/>
        </w:rPr>
        <w:t xml:space="preserve"> negative trending, but nonsignificant, effect of increasing </w:t>
      </w:r>
      <w:ins w:id="231" w:author="Perkowski, Evan A" w:date="2023-01-03T16:39: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nonlegumes (Tukey: p=0.</w:t>
      </w:r>
      <w:ins w:id="232" w:author="Perkowski, Evan A" w:date="2023-01-03T16:40:00Z">
        <w:r w:rsidR="00801ECF">
          <w:rPr>
            <w:color w:val="000000" w:themeColor="text1"/>
          </w:rPr>
          <w:t>258</w:t>
        </w:r>
      </w:ins>
      <w:r>
        <w:rPr>
          <w:color w:val="000000" w:themeColor="text1"/>
        </w:rPr>
        <w:t>).</w:t>
      </w:r>
      <w:commentRangeEnd w:id="222"/>
      <w:r w:rsidR="00997650">
        <w:rPr>
          <w:rStyle w:val="CommentReference"/>
          <w:rFonts w:eastAsiaTheme="minorHAnsi" w:cs="Times New Roman (Body CS)"/>
        </w:rPr>
        <w:commentReference w:id="222"/>
      </w:r>
      <w:commentRangeEnd w:id="223"/>
      <w:r w:rsidR="00672B36">
        <w:rPr>
          <w:rStyle w:val="CommentReference"/>
          <w:rFonts w:eastAsiaTheme="minorHAnsi" w:cs="Times New Roman (Body CS)"/>
        </w:rPr>
        <w:commentReference w:id="223"/>
      </w:r>
      <w:r>
        <w:rPr>
          <w:color w:val="000000" w:themeColor="text1"/>
        </w:rPr>
        <w:t xml:space="preserve"> </w:t>
      </w:r>
      <w:r w:rsidR="00514717">
        <w:rPr>
          <w:color w:val="000000" w:themeColor="text1"/>
        </w:rPr>
        <w:t>A</w:t>
      </w:r>
      <w:ins w:id="233" w:author="Perkowski, Evan A" w:date="2023-01-03T16:41:00Z">
        <w:r w:rsidR="00801ECF">
          <w:rPr>
            <w:color w:val="000000" w:themeColor="text1"/>
          </w:rPr>
          <w:t xml:space="preserve"> strong </w:t>
        </w:r>
      </w:ins>
      <w:r w:rsidR="00514717">
        <w:rPr>
          <w:color w:val="000000" w:themeColor="text1"/>
        </w:rPr>
        <w:t>interaction between soil nitrogen and soil moisture</w:t>
      </w:r>
      <w:ins w:id="234" w:author="Perkowski, Evan A" w:date="2023-01-03T16:41:00Z">
        <w:r w:rsidR="00801ECF">
          <w:rPr>
            <w:color w:val="000000" w:themeColor="text1"/>
          </w:rPr>
          <w:t xml:space="preserve"> (p&lt;0.001; Table 4)</w:t>
        </w:r>
      </w:ins>
      <w:r w:rsidR="00514717">
        <w:rPr>
          <w:color w:val="000000" w:themeColor="text1"/>
        </w:rPr>
        <w:t xml:space="preserve"> indicated that </w:t>
      </w:r>
      <w:ins w:id="235" w:author="Perkowski, Evan A" w:date="2023-01-03T16:42:00Z">
        <w:r w:rsidR="00801ECF">
          <w:rPr>
            <w:color w:val="000000" w:themeColor="text1"/>
          </w:rPr>
          <w:t xml:space="preserve">the general </w:t>
        </w:r>
      </w:ins>
      <w:r w:rsidR="00514717">
        <w:rPr>
          <w:color w:val="000000" w:themeColor="text1"/>
        </w:rPr>
        <w:t xml:space="preserve">negative effect of increasing soil nitrogen availability on </w:t>
      </w:r>
      <w:r w:rsidR="00514717">
        <w:rPr>
          <w:i/>
          <w:iCs/>
          <w:color w:val="000000" w:themeColor="text1"/>
        </w:rPr>
        <w:t>M</w:t>
      </w:r>
      <w:r w:rsidR="00514717">
        <w:rPr>
          <w:color w:val="000000" w:themeColor="text1"/>
          <w:vertAlign w:val="subscript"/>
        </w:rPr>
        <w:t>area</w:t>
      </w:r>
      <w:ins w:id="236" w:author="Perkowski, Evan A" w:date="2023-01-03T16:43:00Z">
        <w:r w:rsidR="00801ECF">
          <w:rPr>
            <w:color w:val="000000" w:themeColor="text1"/>
          </w:rPr>
          <w:t xml:space="preserve"> (p&lt;0.001; Table 4) decreased with increasing soil moisture</w:t>
        </w:r>
      </w:ins>
      <w:ins w:id="237" w:author="Perkowski, Evan A" w:date="2023-01-03T16:48:00Z">
        <w:r w:rsidR="00801ECF">
          <w:rPr>
            <w:color w:val="000000" w:themeColor="text1"/>
          </w:rPr>
          <w:t xml:space="preserve">, despite an apparent general negative effect of increasing soil moisture on </w:t>
        </w:r>
        <w:r w:rsidR="00801ECF">
          <w:rPr>
            <w:i/>
            <w:iCs/>
            <w:color w:val="000000" w:themeColor="text1"/>
          </w:rPr>
          <w:t>M</w:t>
        </w:r>
      </w:ins>
      <w:ins w:id="238" w:author="Perkowski, Evan A" w:date="2023-01-03T16:49:00Z">
        <w:r w:rsidR="00801ECF">
          <w:rPr>
            <w:color w:val="000000" w:themeColor="text1"/>
            <w:vertAlign w:val="subscript"/>
          </w:rPr>
          <w:t>area</w:t>
        </w:r>
        <w:r w:rsidR="00801ECF">
          <w:rPr>
            <w:color w:val="000000" w:themeColor="text1"/>
          </w:rPr>
          <w:t xml:space="preserve"> (p=0.004; Table 4)</w:t>
        </w:r>
      </w:ins>
      <w:ins w:id="239" w:author="Perkowski, Evan A" w:date="2023-01-03T16:43:00Z">
        <w:r w:rsidR="00801ECF">
          <w:rPr>
            <w:color w:val="000000" w:themeColor="text1"/>
          </w:rPr>
          <w:t>. Specifically, the</w:t>
        </w:r>
      </w:ins>
      <w:ins w:id="240" w:author="Perkowski, Evan A" w:date="2023-01-03T16:41:00Z">
        <w:r w:rsidR="00801ECF">
          <w:rPr>
            <w:color w:val="000000" w:themeColor="text1"/>
          </w:rPr>
          <w:t xml:space="preserve"> </w:t>
        </w:r>
      </w:ins>
      <w:r w:rsidR="00514717">
        <w:rPr>
          <w:color w:val="000000" w:themeColor="text1"/>
        </w:rPr>
        <w:t xml:space="preserve">negative effect of increasing soil </w:t>
      </w:r>
      <w:ins w:id="241" w:author="Perkowski, Evan A" w:date="2023-01-03T16:42:00Z">
        <w:r w:rsidR="00801ECF">
          <w:rPr>
            <w:color w:val="000000" w:themeColor="text1"/>
          </w:rPr>
          <w:t>nitrogen availability</w:t>
        </w:r>
        <w:r w:rsidR="00801ECF">
          <w:rPr>
            <w:color w:val="000000" w:themeColor="text1"/>
          </w:rPr>
          <w:t xml:space="preserve"> </w:t>
        </w:r>
      </w:ins>
      <w:r w:rsidR="00514717">
        <w:rPr>
          <w:color w:val="000000" w:themeColor="text1"/>
        </w:rPr>
        <w:t xml:space="preserve">on </w:t>
      </w:r>
      <w:r w:rsidR="00514717">
        <w:rPr>
          <w:i/>
          <w:iCs/>
          <w:color w:val="000000" w:themeColor="text1"/>
        </w:rPr>
        <w:t>M</w:t>
      </w:r>
      <w:r w:rsidR="00514717">
        <w:rPr>
          <w:color w:val="000000" w:themeColor="text1"/>
          <w:vertAlign w:val="subscript"/>
        </w:rPr>
        <w:t>area</w:t>
      </w:r>
      <w:r w:rsidR="00514717">
        <w:rPr>
          <w:color w:val="000000" w:themeColor="text1"/>
        </w:rPr>
        <w:t xml:space="preserve"> was only apparent when soil moisture was less than 65% the maximum water holding capacity (Tukey: p&lt;0.05 in all cases). </w:t>
      </w:r>
      <w:r w:rsidR="00320749">
        <w:rPr>
          <w:color w:val="000000" w:themeColor="text1"/>
        </w:rPr>
        <w:t>A</w:t>
      </w:r>
      <w:ins w:id="242" w:author="Perkowski, Evan A" w:date="2023-01-03T16:42:00Z">
        <w:r w:rsidR="00801ECF">
          <w:rPr>
            <w:color w:val="000000" w:themeColor="text1"/>
          </w:rPr>
          <w:t>n additional</w:t>
        </w:r>
      </w:ins>
      <w:r>
        <w:rPr>
          <w:color w:val="000000" w:themeColor="text1"/>
        </w:rPr>
        <w:t xml:space="preserve"> interaction between soil nitrogen availability and functional group</w:t>
      </w:r>
      <w:ins w:id="243" w:author="Perkowski, Evan A" w:date="2023-01-03T16:45:00Z">
        <w:r w:rsidR="00801ECF">
          <w:rPr>
            <w:color w:val="000000" w:themeColor="text1"/>
          </w:rPr>
          <w:t xml:space="preserve"> (p</w:t>
        </w:r>
      </w:ins>
      <w:ins w:id="244" w:author="Perkowski, Evan A" w:date="2023-01-03T16:46:00Z">
        <w:r w:rsidR="00801ECF">
          <w:rPr>
            <w:color w:val="000000" w:themeColor="text1"/>
          </w:rPr>
          <w:t>=0.036; Table 4)</w:t>
        </w:r>
      </w:ins>
      <w:r>
        <w:rPr>
          <w:color w:val="000000" w:themeColor="text1"/>
        </w:rPr>
        <w:t xml:space="preserve"> </w:t>
      </w:r>
      <w:r w:rsidR="00320749">
        <w:rPr>
          <w:color w:val="000000" w:themeColor="text1"/>
        </w:rPr>
        <w:t xml:space="preserve">indicated that the general negative effect of increasing soil nitrogen availability on </w:t>
      </w:r>
      <w:r w:rsidR="00320749">
        <w:rPr>
          <w:i/>
          <w:iCs/>
          <w:color w:val="000000" w:themeColor="text1"/>
        </w:rPr>
        <w:t>M</w:t>
      </w:r>
      <w:r w:rsidR="00320749">
        <w:rPr>
          <w:color w:val="000000" w:themeColor="text1"/>
          <w:vertAlign w:val="subscript"/>
        </w:rPr>
        <w:t>area</w:t>
      </w:r>
      <w:r w:rsidR="00320749">
        <w:rPr>
          <w:color w:val="000000" w:themeColor="text1"/>
        </w:rPr>
        <w:t xml:space="preserve"> was driven by strong decreases in C</w:t>
      </w:r>
      <w:r w:rsidR="00320749">
        <w:rPr>
          <w:color w:val="000000" w:themeColor="text1"/>
          <w:vertAlign w:val="subscript"/>
        </w:rPr>
        <w:t>3</w:t>
      </w:r>
      <w:r w:rsidR="00320749">
        <w:rPr>
          <w:color w:val="000000" w:themeColor="text1"/>
        </w:rPr>
        <w:t xml:space="preserve"> nonlegumes (Tukey: p&lt;0.001) and C</w:t>
      </w:r>
      <w:r w:rsidR="00320749">
        <w:rPr>
          <w:color w:val="000000" w:themeColor="text1"/>
          <w:vertAlign w:val="subscript"/>
        </w:rPr>
        <w:t>4</w:t>
      </w:r>
      <w:r w:rsidR="00320749">
        <w:rPr>
          <w:color w:val="000000" w:themeColor="text1"/>
        </w:rPr>
        <w:t xml:space="preserve"> nonlegumes (Tukey: p=0.</w:t>
      </w:r>
      <w:ins w:id="245" w:author="Perkowski, Evan A" w:date="2023-01-03T16:47:00Z">
        <w:r w:rsidR="00801ECF">
          <w:rPr>
            <w:color w:val="000000" w:themeColor="text1"/>
          </w:rPr>
          <w:t>02</w:t>
        </w:r>
        <w:r w:rsidR="00801ECF">
          <w:rPr>
            <w:color w:val="000000" w:themeColor="text1"/>
          </w:rPr>
          <w:t>6</w:t>
        </w:r>
      </w:ins>
      <w:r w:rsidR="00320749">
        <w:rPr>
          <w:color w:val="000000" w:themeColor="text1"/>
        </w:rPr>
        <w:t>), with no apparent effect in C</w:t>
      </w:r>
      <w:r w:rsidR="00320749">
        <w:rPr>
          <w:color w:val="000000" w:themeColor="text1"/>
          <w:vertAlign w:val="subscript"/>
        </w:rPr>
        <w:t>3</w:t>
      </w:r>
      <w:r w:rsidR="00320749">
        <w:rPr>
          <w:color w:val="000000" w:themeColor="text1"/>
        </w:rPr>
        <w:t xml:space="preserve"> legumes (Tukey: p=0.</w:t>
      </w:r>
      <w:ins w:id="246" w:author="Perkowski, Evan A" w:date="2023-01-03T16:47:00Z">
        <w:r w:rsidR="00801ECF">
          <w:rPr>
            <w:color w:val="000000" w:themeColor="text1"/>
          </w:rPr>
          <w:t>9</w:t>
        </w:r>
        <w:r w:rsidR="00801ECF">
          <w:rPr>
            <w:color w:val="000000" w:themeColor="text1"/>
          </w:rPr>
          <w:t>18</w:t>
        </w:r>
      </w:ins>
      <w:r w:rsidR="00320749">
        <w:rPr>
          <w:color w:val="000000" w:themeColor="text1"/>
        </w:rPr>
        <w:t>).</w:t>
      </w:r>
    </w:p>
    <w:p w14:paraId="151C9E71" w14:textId="77777777" w:rsidR="002B48F9" w:rsidRDefault="002B48F9" w:rsidP="000146F1">
      <w:pPr>
        <w:autoSpaceDE w:val="0"/>
        <w:autoSpaceDN w:val="0"/>
        <w:adjustRightInd w:val="0"/>
        <w:spacing w:line="48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0146F1">
            <w:pPr>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0146F1">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A62F9F6" w:rsidR="000146F1" w:rsidRPr="000959FB" w:rsidRDefault="000146F1" w:rsidP="000146F1">
            <w:pPr>
              <w:rPr>
                <w:color w:val="000000"/>
              </w:rPr>
            </w:pPr>
            <w:r>
              <w:rPr>
                <w:color w:val="000000"/>
              </w:rPr>
              <w:t>p-</w:t>
            </w:r>
            <w:r w:rsidRPr="00FE1730">
              <w:rPr>
                <w:color w:val="000000"/>
              </w:rPr>
              <w:t>value</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0146F1">
            <w:pPr>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0146F1">
            <w:pPr>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634460F4" w:rsidR="000146F1" w:rsidRDefault="000146F1" w:rsidP="000146F1">
            <w:pPr>
              <w:rPr>
                <w:color w:val="000000"/>
              </w:rPr>
            </w:pPr>
            <w:r>
              <w:rPr>
                <w:color w:val="000000"/>
              </w:rPr>
              <w:t>p-</w:t>
            </w:r>
            <w:r w:rsidRPr="00FE1730">
              <w:rPr>
                <w:color w:val="000000"/>
              </w:rPr>
              <w:t>value</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0146F1">
            <w:pPr>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6FEF8348" w:rsidR="000146F1" w:rsidRDefault="000146F1" w:rsidP="000146F1">
            <w:pPr>
              <w:rPr>
                <w:color w:val="000000"/>
              </w:rPr>
            </w:pPr>
            <w:r>
              <w:rPr>
                <w:color w:val="000000"/>
              </w:rPr>
              <w:t>p-</w:t>
            </w:r>
            <w:r w:rsidRPr="00FE1730">
              <w:rPr>
                <w:color w:val="000000"/>
              </w:rPr>
              <w:t>value</w:t>
            </w:r>
          </w:p>
        </w:tc>
      </w:tr>
      <w:tr w:rsidR="00B23C7F" w:rsidRPr="000959FB" w14:paraId="48EB6DF3" w14:textId="4D8F06A1" w:rsidTr="006903B8">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B23C7F" w:rsidRPr="000959FB" w:rsidRDefault="00B23C7F" w:rsidP="00B23C7F">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54031BEE" w14:textId="6A77FAD0" w:rsidR="00B23C7F" w:rsidRPr="0066062D" w:rsidRDefault="00B23C7F" w:rsidP="00B23C7F">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143E29B0" w:rsidR="00B23C7F" w:rsidRPr="00B23C7F" w:rsidRDefault="00B23C7F" w:rsidP="00B23C7F">
            <w:pPr>
              <w:jc w:val="right"/>
              <w:rPr>
                <w:color w:val="000000"/>
              </w:rPr>
            </w:pPr>
            <w:r w:rsidRPr="00B23C7F">
              <w:rPr>
                <w:color w:val="000000"/>
              </w:rPr>
              <w:t>1.83E+00</w:t>
            </w:r>
          </w:p>
        </w:tc>
        <w:tc>
          <w:tcPr>
            <w:tcW w:w="1007" w:type="dxa"/>
            <w:tcBorders>
              <w:top w:val="single" w:sz="4" w:space="0" w:color="auto"/>
              <w:left w:val="nil"/>
              <w:bottom w:val="nil"/>
              <w:right w:val="nil"/>
            </w:tcBorders>
            <w:shd w:val="clear" w:color="auto" w:fill="auto"/>
            <w:noWrap/>
            <w:vAlign w:val="bottom"/>
            <w:hideMark/>
          </w:tcPr>
          <w:p w14:paraId="14C0ED62" w14:textId="2644DFE5" w:rsidR="00B23C7F" w:rsidRPr="00B23C7F" w:rsidRDefault="00B23C7F" w:rsidP="00B23C7F">
            <w:pPr>
              <w:jc w:val="right"/>
              <w:rPr>
                <w:color w:val="000000"/>
              </w:rPr>
            </w:pPr>
            <w:r w:rsidRPr="00B23C7F">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4009A8EF" w:rsidR="00B23C7F" w:rsidRPr="00B23C7F" w:rsidRDefault="00B23C7F" w:rsidP="00B23C7F">
            <w:pPr>
              <w:jc w:val="right"/>
              <w:rPr>
                <w:color w:val="000000"/>
              </w:rPr>
            </w:pPr>
            <w:r w:rsidRPr="00B23C7F">
              <w:rPr>
                <w:color w:val="000000"/>
              </w:rPr>
              <w:t>-</w:t>
            </w:r>
          </w:p>
        </w:tc>
        <w:tc>
          <w:tcPr>
            <w:tcW w:w="1303" w:type="dxa"/>
            <w:tcBorders>
              <w:top w:val="single" w:sz="4" w:space="0" w:color="auto"/>
              <w:left w:val="nil"/>
              <w:bottom w:val="nil"/>
              <w:right w:val="nil"/>
            </w:tcBorders>
            <w:vAlign w:val="bottom"/>
          </w:tcPr>
          <w:p w14:paraId="3A30F7DF" w14:textId="752B9B3F" w:rsidR="00B23C7F" w:rsidRPr="00B23C7F" w:rsidRDefault="00B23C7F" w:rsidP="00B23C7F">
            <w:pPr>
              <w:jc w:val="right"/>
              <w:rPr>
                <w:color w:val="000000"/>
              </w:rPr>
            </w:pPr>
            <w:r w:rsidRPr="00B23C7F">
              <w:rPr>
                <w:color w:val="000000"/>
              </w:rPr>
              <w:t>-8.70E-02</w:t>
            </w:r>
          </w:p>
        </w:tc>
        <w:tc>
          <w:tcPr>
            <w:tcW w:w="996" w:type="dxa"/>
            <w:tcBorders>
              <w:top w:val="single" w:sz="4" w:space="0" w:color="auto"/>
              <w:left w:val="nil"/>
              <w:bottom w:val="nil"/>
              <w:right w:val="nil"/>
            </w:tcBorders>
            <w:vAlign w:val="bottom"/>
          </w:tcPr>
          <w:p w14:paraId="03A1F31E" w14:textId="1BA36FCC" w:rsidR="00B23C7F" w:rsidRPr="00B23C7F" w:rsidRDefault="00B23C7F" w:rsidP="00B23C7F">
            <w:pPr>
              <w:jc w:val="right"/>
              <w:rPr>
                <w:color w:val="000000"/>
              </w:rPr>
            </w:pPr>
            <w:r w:rsidRPr="00B23C7F">
              <w:rPr>
                <w:color w:val="000000"/>
              </w:rPr>
              <w:t>-</w:t>
            </w:r>
          </w:p>
        </w:tc>
        <w:tc>
          <w:tcPr>
            <w:tcW w:w="1013" w:type="dxa"/>
            <w:tcBorders>
              <w:top w:val="single" w:sz="4" w:space="0" w:color="auto"/>
              <w:left w:val="nil"/>
              <w:bottom w:val="nil"/>
              <w:right w:val="nil"/>
            </w:tcBorders>
            <w:vAlign w:val="bottom"/>
          </w:tcPr>
          <w:p w14:paraId="76F875D9" w14:textId="17C2719A" w:rsidR="00B23C7F" w:rsidRPr="00B23C7F" w:rsidRDefault="00B23C7F" w:rsidP="00B23C7F">
            <w:pPr>
              <w:jc w:val="right"/>
              <w:rPr>
                <w:color w:val="000000"/>
              </w:rPr>
            </w:pPr>
            <w:r w:rsidRPr="00B23C7F">
              <w:rPr>
                <w:color w:val="000000"/>
              </w:rPr>
              <w:t>-</w:t>
            </w:r>
          </w:p>
        </w:tc>
        <w:tc>
          <w:tcPr>
            <w:tcW w:w="1306" w:type="dxa"/>
            <w:tcBorders>
              <w:top w:val="single" w:sz="4" w:space="0" w:color="auto"/>
              <w:left w:val="nil"/>
              <w:bottom w:val="nil"/>
              <w:right w:val="nil"/>
            </w:tcBorders>
            <w:vAlign w:val="bottom"/>
          </w:tcPr>
          <w:p w14:paraId="02FE39A4" w14:textId="4AA9E5D0" w:rsidR="00B23C7F" w:rsidRPr="00B23C7F" w:rsidRDefault="00B23C7F" w:rsidP="00B23C7F">
            <w:pPr>
              <w:jc w:val="right"/>
              <w:rPr>
                <w:color w:val="000000"/>
              </w:rPr>
            </w:pPr>
            <w:r w:rsidRPr="00B23C7F">
              <w:rPr>
                <w:color w:val="000000"/>
              </w:rPr>
              <w:t>6.51E+00</w:t>
            </w:r>
          </w:p>
        </w:tc>
        <w:tc>
          <w:tcPr>
            <w:tcW w:w="1070" w:type="dxa"/>
            <w:tcBorders>
              <w:top w:val="single" w:sz="4" w:space="0" w:color="auto"/>
              <w:left w:val="nil"/>
              <w:bottom w:val="nil"/>
              <w:right w:val="nil"/>
            </w:tcBorders>
            <w:vAlign w:val="bottom"/>
          </w:tcPr>
          <w:p w14:paraId="6DF5F250" w14:textId="69CF904A" w:rsidR="00B23C7F" w:rsidRPr="00B23C7F" w:rsidRDefault="00B23C7F" w:rsidP="00B23C7F">
            <w:pPr>
              <w:jc w:val="right"/>
              <w:rPr>
                <w:color w:val="000000"/>
              </w:rPr>
            </w:pPr>
            <w:r w:rsidRPr="00B23C7F">
              <w:rPr>
                <w:color w:val="000000"/>
              </w:rPr>
              <w:t>-</w:t>
            </w:r>
          </w:p>
        </w:tc>
        <w:tc>
          <w:tcPr>
            <w:tcW w:w="1070" w:type="dxa"/>
            <w:tcBorders>
              <w:top w:val="single" w:sz="4" w:space="0" w:color="auto"/>
              <w:left w:val="nil"/>
              <w:bottom w:val="nil"/>
              <w:right w:val="nil"/>
            </w:tcBorders>
            <w:vAlign w:val="bottom"/>
          </w:tcPr>
          <w:p w14:paraId="0F5DC793" w14:textId="435AF884" w:rsidR="00B23C7F" w:rsidRPr="00B23C7F" w:rsidRDefault="00B23C7F" w:rsidP="00B23C7F">
            <w:pPr>
              <w:jc w:val="right"/>
              <w:rPr>
                <w:color w:val="000000"/>
              </w:rPr>
            </w:pPr>
            <w:r w:rsidRPr="00B23C7F">
              <w:rPr>
                <w:color w:val="000000"/>
              </w:rPr>
              <w:t>-</w:t>
            </w:r>
          </w:p>
        </w:tc>
      </w:tr>
      <w:tr w:rsidR="00B23C7F" w:rsidRPr="000959FB" w14:paraId="4C663014" w14:textId="59E38F2F" w:rsidTr="006903B8">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B23C7F" w:rsidRPr="000959FB" w:rsidRDefault="00B23C7F" w:rsidP="00B23C7F">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center"/>
            <w:hideMark/>
          </w:tcPr>
          <w:p w14:paraId="2649E2C1" w14:textId="67D56058" w:rsidR="00B23C7F" w:rsidRPr="0066062D" w:rsidRDefault="00B23C7F" w:rsidP="00B23C7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7B8CD8FB" w14:textId="5FE98401" w:rsidR="00B23C7F" w:rsidRPr="00B23C7F" w:rsidRDefault="00B23C7F" w:rsidP="00B23C7F">
            <w:pPr>
              <w:jc w:val="right"/>
              <w:rPr>
                <w:color w:val="000000"/>
              </w:rPr>
            </w:pPr>
            <w:r w:rsidRPr="00B23C7F">
              <w:rPr>
                <w:color w:val="000000"/>
              </w:rPr>
              <w:t>-1.14E+00</w:t>
            </w:r>
          </w:p>
        </w:tc>
        <w:tc>
          <w:tcPr>
            <w:tcW w:w="1007" w:type="dxa"/>
            <w:tcBorders>
              <w:top w:val="nil"/>
              <w:left w:val="nil"/>
              <w:bottom w:val="nil"/>
              <w:right w:val="nil"/>
            </w:tcBorders>
            <w:shd w:val="clear" w:color="auto" w:fill="auto"/>
            <w:noWrap/>
            <w:vAlign w:val="bottom"/>
            <w:hideMark/>
          </w:tcPr>
          <w:p w14:paraId="656D1156" w14:textId="1109D8FE" w:rsidR="00B23C7F" w:rsidRPr="00B23C7F" w:rsidRDefault="00B23C7F" w:rsidP="00B23C7F">
            <w:pPr>
              <w:jc w:val="right"/>
              <w:rPr>
                <w:color w:val="000000"/>
              </w:rPr>
            </w:pPr>
            <w:r w:rsidRPr="00B23C7F">
              <w:rPr>
                <w:color w:val="000000"/>
              </w:rPr>
              <w:t>10.798</w:t>
            </w:r>
          </w:p>
        </w:tc>
        <w:tc>
          <w:tcPr>
            <w:tcW w:w="1070" w:type="dxa"/>
            <w:tcBorders>
              <w:top w:val="nil"/>
              <w:left w:val="nil"/>
              <w:bottom w:val="nil"/>
              <w:right w:val="nil"/>
            </w:tcBorders>
            <w:shd w:val="clear" w:color="auto" w:fill="auto"/>
            <w:noWrap/>
            <w:vAlign w:val="bottom"/>
            <w:hideMark/>
          </w:tcPr>
          <w:p w14:paraId="243F0FB2" w14:textId="536B7EA9" w:rsidR="00B23C7F" w:rsidRPr="00B23C7F" w:rsidRDefault="00B23C7F" w:rsidP="00B23C7F">
            <w:pPr>
              <w:jc w:val="right"/>
              <w:rPr>
                <w:b/>
                <w:bCs/>
                <w:color w:val="000000"/>
              </w:rPr>
            </w:pPr>
            <w:r w:rsidRPr="00B23C7F">
              <w:rPr>
                <w:b/>
                <w:bCs/>
                <w:color w:val="000000"/>
              </w:rPr>
              <w:t>0.001</w:t>
            </w:r>
          </w:p>
        </w:tc>
        <w:tc>
          <w:tcPr>
            <w:tcW w:w="1303" w:type="dxa"/>
            <w:tcBorders>
              <w:top w:val="nil"/>
              <w:left w:val="nil"/>
              <w:bottom w:val="nil"/>
              <w:right w:val="nil"/>
            </w:tcBorders>
            <w:vAlign w:val="bottom"/>
          </w:tcPr>
          <w:p w14:paraId="296672BB" w14:textId="032D3285" w:rsidR="00B23C7F" w:rsidRPr="00B23C7F" w:rsidRDefault="00B23C7F" w:rsidP="00B23C7F">
            <w:pPr>
              <w:jc w:val="right"/>
              <w:rPr>
                <w:color w:val="000000"/>
              </w:rPr>
            </w:pPr>
            <w:r w:rsidRPr="00B23C7F">
              <w:rPr>
                <w:color w:val="000000"/>
              </w:rPr>
              <w:t>1.12E+00</w:t>
            </w:r>
          </w:p>
        </w:tc>
        <w:tc>
          <w:tcPr>
            <w:tcW w:w="996" w:type="dxa"/>
            <w:tcBorders>
              <w:top w:val="nil"/>
              <w:left w:val="nil"/>
              <w:bottom w:val="nil"/>
              <w:right w:val="nil"/>
            </w:tcBorders>
            <w:vAlign w:val="bottom"/>
          </w:tcPr>
          <w:p w14:paraId="5A4C45CD" w14:textId="5C280FB9" w:rsidR="00B23C7F" w:rsidRPr="00B23C7F" w:rsidRDefault="00B23C7F" w:rsidP="00B23C7F">
            <w:pPr>
              <w:jc w:val="right"/>
              <w:rPr>
                <w:color w:val="000000"/>
              </w:rPr>
            </w:pPr>
            <w:r w:rsidRPr="00B23C7F">
              <w:rPr>
                <w:color w:val="000000"/>
              </w:rPr>
              <w:t>0.8</w:t>
            </w:r>
            <w:r>
              <w:rPr>
                <w:color w:val="000000"/>
              </w:rPr>
              <w:t>00</w:t>
            </w:r>
          </w:p>
        </w:tc>
        <w:tc>
          <w:tcPr>
            <w:tcW w:w="1013" w:type="dxa"/>
            <w:tcBorders>
              <w:top w:val="nil"/>
              <w:left w:val="nil"/>
              <w:bottom w:val="nil"/>
              <w:right w:val="nil"/>
            </w:tcBorders>
            <w:vAlign w:val="bottom"/>
          </w:tcPr>
          <w:p w14:paraId="3B1EA975" w14:textId="181533CA" w:rsidR="00B23C7F" w:rsidRPr="00B23C7F" w:rsidRDefault="00B23C7F" w:rsidP="00B23C7F">
            <w:pPr>
              <w:jc w:val="right"/>
              <w:rPr>
                <w:color w:val="000000"/>
              </w:rPr>
            </w:pPr>
            <w:r w:rsidRPr="00B23C7F">
              <w:rPr>
                <w:color w:val="000000"/>
              </w:rPr>
              <w:t>0.371</w:t>
            </w:r>
          </w:p>
        </w:tc>
        <w:tc>
          <w:tcPr>
            <w:tcW w:w="1306" w:type="dxa"/>
            <w:tcBorders>
              <w:top w:val="nil"/>
              <w:left w:val="nil"/>
              <w:bottom w:val="nil"/>
              <w:right w:val="nil"/>
            </w:tcBorders>
            <w:vAlign w:val="bottom"/>
          </w:tcPr>
          <w:p w14:paraId="09F8DBBD" w14:textId="760E564A" w:rsidR="00B23C7F" w:rsidRPr="00B23C7F" w:rsidRDefault="00B23C7F" w:rsidP="00B23C7F">
            <w:pPr>
              <w:jc w:val="right"/>
              <w:rPr>
                <w:color w:val="000000"/>
              </w:rPr>
            </w:pPr>
            <w:r w:rsidRPr="00B23C7F">
              <w:rPr>
                <w:color w:val="000000"/>
              </w:rPr>
              <w:t>-2.34E+00</w:t>
            </w:r>
          </w:p>
        </w:tc>
        <w:tc>
          <w:tcPr>
            <w:tcW w:w="1070" w:type="dxa"/>
            <w:tcBorders>
              <w:top w:val="nil"/>
              <w:left w:val="nil"/>
              <w:bottom w:val="nil"/>
              <w:right w:val="nil"/>
            </w:tcBorders>
            <w:vAlign w:val="bottom"/>
          </w:tcPr>
          <w:p w14:paraId="2B129716" w14:textId="773C273A" w:rsidR="00B23C7F" w:rsidRPr="00B23C7F" w:rsidRDefault="00B23C7F" w:rsidP="00B23C7F">
            <w:pPr>
              <w:jc w:val="right"/>
              <w:rPr>
                <w:color w:val="000000"/>
              </w:rPr>
            </w:pPr>
            <w:r w:rsidRPr="00B23C7F">
              <w:rPr>
                <w:color w:val="000000"/>
              </w:rPr>
              <w:t>21.415</w:t>
            </w:r>
          </w:p>
        </w:tc>
        <w:tc>
          <w:tcPr>
            <w:tcW w:w="1070" w:type="dxa"/>
            <w:tcBorders>
              <w:top w:val="nil"/>
              <w:left w:val="nil"/>
              <w:bottom w:val="nil"/>
              <w:right w:val="nil"/>
            </w:tcBorders>
            <w:vAlign w:val="bottom"/>
          </w:tcPr>
          <w:p w14:paraId="033AEE07" w14:textId="4755FD01" w:rsidR="00B23C7F" w:rsidRPr="00B23C7F" w:rsidRDefault="00B23C7F" w:rsidP="00B23C7F">
            <w:pPr>
              <w:jc w:val="right"/>
              <w:rPr>
                <w:b/>
                <w:bCs/>
                <w:color w:val="000000"/>
              </w:rPr>
            </w:pPr>
            <w:r w:rsidRPr="00B23C7F">
              <w:rPr>
                <w:b/>
                <w:bCs/>
                <w:color w:val="000000"/>
              </w:rPr>
              <w:t>&lt;0.001</w:t>
            </w:r>
          </w:p>
        </w:tc>
      </w:tr>
      <w:tr w:rsidR="00B23C7F" w:rsidRPr="000959FB" w14:paraId="7DDF4CA9" w14:textId="06CA3D84" w:rsidTr="006903B8">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B23C7F" w:rsidRPr="000959FB" w:rsidRDefault="00B23C7F" w:rsidP="00B23C7F">
            <w:pPr>
              <w:rPr>
                <w:color w:val="000000"/>
              </w:rPr>
            </w:pPr>
            <w:r w:rsidRPr="000959FB">
              <w:rPr>
                <w:color w:val="000000"/>
              </w:rPr>
              <w:t>Soil N (N)</w:t>
            </w:r>
          </w:p>
        </w:tc>
        <w:tc>
          <w:tcPr>
            <w:tcW w:w="536" w:type="dxa"/>
            <w:tcBorders>
              <w:top w:val="nil"/>
              <w:left w:val="nil"/>
              <w:bottom w:val="nil"/>
              <w:right w:val="nil"/>
            </w:tcBorders>
            <w:shd w:val="clear" w:color="auto" w:fill="auto"/>
            <w:noWrap/>
            <w:vAlign w:val="center"/>
            <w:hideMark/>
          </w:tcPr>
          <w:p w14:paraId="07C2C1D6" w14:textId="38034261" w:rsidR="00B23C7F" w:rsidRPr="0066062D" w:rsidRDefault="00B23C7F" w:rsidP="00B23C7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5592F386" w14:textId="205647D4" w:rsidR="00B23C7F" w:rsidRPr="00B23C7F" w:rsidRDefault="00B23C7F" w:rsidP="00B23C7F">
            <w:pPr>
              <w:jc w:val="right"/>
              <w:rPr>
                <w:color w:val="000000"/>
              </w:rPr>
            </w:pPr>
            <w:r w:rsidRPr="00B23C7F">
              <w:rPr>
                <w:color w:val="000000"/>
              </w:rPr>
              <w:t>1.20E-02</w:t>
            </w:r>
          </w:p>
        </w:tc>
        <w:tc>
          <w:tcPr>
            <w:tcW w:w="1007" w:type="dxa"/>
            <w:tcBorders>
              <w:top w:val="nil"/>
              <w:left w:val="nil"/>
              <w:bottom w:val="nil"/>
              <w:right w:val="nil"/>
            </w:tcBorders>
            <w:shd w:val="clear" w:color="auto" w:fill="auto"/>
            <w:noWrap/>
            <w:vAlign w:val="bottom"/>
            <w:hideMark/>
          </w:tcPr>
          <w:p w14:paraId="01955225" w14:textId="26C3C1F8" w:rsidR="00B23C7F" w:rsidRPr="00B23C7F" w:rsidRDefault="00B23C7F" w:rsidP="00B23C7F">
            <w:pPr>
              <w:jc w:val="right"/>
              <w:rPr>
                <w:color w:val="000000"/>
              </w:rPr>
            </w:pPr>
            <w:r w:rsidRPr="00B23C7F">
              <w:rPr>
                <w:color w:val="000000"/>
              </w:rPr>
              <w:t>3.896</w:t>
            </w:r>
          </w:p>
        </w:tc>
        <w:tc>
          <w:tcPr>
            <w:tcW w:w="1070" w:type="dxa"/>
            <w:tcBorders>
              <w:top w:val="nil"/>
              <w:left w:val="nil"/>
              <w:bottom w:val="nil"/>
              <w:right w:val="nil"/>
            </w:tcBorders>
            <w:shd w:val="clear" w:color="auto" w:fill="auto"/>
            <w:noWrap/>
            <w:vAlign w:val="bottom"/>
            <w:hideMark/>
          </w:tcPr>
          <w:p w14:paraId="587D0F96" w14:textId="59570C87" w:rsidR="00B23C7F" w:rsidRPr="00B23C7F" w:rsidRDefault="00B23C7F" w:rsidP="00B23C7F">
            <w:pPr>
              <w:jc w:val="right"/>
              <w:rPr>
                <w:b/>
                <w:bCs/>
                <w:i/>
                <w:iCs/>
                <w:color w:val="000000"/>
              </w:rPr>
            </w:pPr>
            <w:r w:rsidRPr="00B23C7F">
              <w:rPr>
                <w:b/>
                <w:bCs/>
                <w:color w:val="000000"/>
              </w:rPr>
              <w:t>0.048</w:t>
            </w:r>
          </w:p>
        </w:tc>
        <w:tc>
          <w:tcPr>
            <w:tcW w:w="1303" w:type="dxa"/>
            <w:tcBorders>
              <w:top w:val="nil"/>
              <w:left w:val="nil"/>
              <w:bottom w:val="nil"/>
              <w:right w:val="nil"/>
            </w:tcBorders>
            <w:vAlign w:val="bottom"/>
          </w:tcPr>
          <w:p w14:paraId="1AB2C1B9" w14:textId="3BCCC65F" w:rsidR="00B23C7F" w:rsidRPr="00B23C7F" w:rsidRDefault="00B23C7F" w:rsidP="00B23C7F">
            <w:pPr>
              <w:jc w:val="right"/>
              <w:rPr>
                <w:color w:val="000000"/>
              </w:rPr>
            </w:pPr>
            <w:r w:rsidRPr="00B23C7F">
              <w:rPr>
                <w:color w:val="000000"/>
              </w:rPr>
              <w:t>1.39E-02</w:t>
            </w:r>
          </w:p>
        </w:tc>
        <w:tc>
          <w:tcPr>
            <w:tcW w:w="996" w:type="dxa"/>
            <w:tcBorders>
              <w:top w:val="nil"/>
              <w:left w:val="nil"/>
              <w:bottom w:val="nil"/>
              <w:right w:val="nil"/>
            </w:tcBorders>
            <w:vAlign w:val="bottom"/>
          </w:tcPr>
          <w:p w14:paraId="56BE9CCA" w14:textId="521CE58B" w:rsidR="00B23C7F" w:rsidRPr="00B23C7F" w:rsidRDefault="00B23C7F" w:rsidP="00B23C7F">
            <w:pPr>
              <w:jc w:val="right"/>
              <w:rPr>
                <w:color w:val="000000"/>
              </w:rPr>
            </w:pPr>
            <w:r w:rsidRPr="00B23C7F">
              <w:rPr>
                <w:color w:val="000000"/>
              </w:rPr>
              <w:t>51.038</w:t>
            </w:r>
          </w:p>
        </w:tc>
        <w:tc>
          <w:tcPr>
            <w:tcW w:w="1013" w:type="dxa"/>
            <w:tcBorders>
              <w:top w:val="nil"/>
              <w:left w:val="nil"/>
              <w:bottom w:val="nil"/>
              <w:right w:val="nil"/>
            </w:tcBorders>
            <w:vAlign w:val="bottom"/>
          </w:tcPr>
          <w:p w14:paraId="6991CF44" w14:textId="201B6A35" w:rsidR="00B23C7F" w:rsidRPr="00B23C7F" w:rsidRDefault="00B23C7F" w:rsidP="00B23C7F">
            <w:pPr>
              <w:jc w:val="right"/>
              <w:rPr>
                <w:b/>
                <w:bCs/>
                <w:color w:val="000000"/>
              </w:rPr>
            </w:pPr>
            <w:r w:rsidRPr="00B23C7F">
              <w:rPr>
                <w:b/>
                <w:bCs/>
                <w:color w:val="000000"/>
              </w:rPr>
              <w:t>&lt;0.001</w:t>
            </w:r>
          </w:p>
        </w:tc>
        <w:tc>
          <w:tcPr>
            <w:tcW w:w="1306" w:type="dxa"/>
            <w:tcBorders>
              <w:top w:val="nil"/>
              <w:left w:val="nil"/>
              <w:bottom w:val="nil"/>
              <w:right w:val="nil"/>
            </w:tcBorders>
            <w:vAlign w:val="bottom"/>
          </w:tcPr>
          <w:p w14:paraId="17A6A290" w14:textId="0E3DFDC7" w:rsidR="00B23C7F" w:rsidRPr="00B23C7F" w:rsidRDefault="00B23C7F" w:rsidP="00B23C7F">
            <w:pPr>
              <w:jc w:val="right"/>
              <w:rPr>
                <w:color w:val="000000"/>
              </w:rPr>
            </w:pPr>
            <w:r w:rsidRPr="00B23C7F">
              <w:rPr>
                <w:color w:val="000000"/>
              </w:rPr>
              <w:t>-1.80E-03</w:t>
            </w:r>
          </w:p>
        </w:tc>
        <w:tc>
          <w:tcPr>
            <w:tcW w:w="1070" w:type="dxa"/>
            <w:tcBorders>
              <w:top w:val="nil"/>
              <w:left w:val="nil"/>
              <w:bottom w:val="nil"/>
              <w:right w:val="nil"/>
            </w:tcBorders>
            <w:vAlign w:val="bottom"/>
          </w:tcPr>
          <w:p w14:paraId="6EB71BDB" w14:textId="7E3F93B3" w:rsidR="00B23C7F" w:rsidRPr="00B23C7F" w:rsidRDefault="00B23C7F" w:rsidP="00B23C7F">
            <w:pPr>
              <w:jc w:val="right"/>
              <w:rPr>
                <w:color w:val="000000"/>
              </w:rPr>
            </w:pPr>
            <w:r w:rsidRPr="00B23C7F">
              <w:rPr>
                <w:color w:val="000000"/>
              </w:rPr>
              <w:t>27.373</w:t>
            </w:r>
          </w:p>
        </w:tc>
        <w:tc>
          <w:tcPr>
            <w:tcW w:w="1070" w:type="dxa"/>
            <w:tcBorders>
              <w:top w:val="nil"/>
              <w:left w:val="nil"/>
              <w:bottom w:val="nil"/>
              <w:right w:val="nil"/>
            </w:tcBorders>
            <w:vAlign w:val="bottom"/>
          </w:tcPr>
          <w:p w14:paraId="01B4A24D" w14:textId="2061A363" w:rsidR="00B23C7F" w:rsidRPr="00B23C7F" w:rsidRDefault="00B23C7F" w:rsidP="00B23C7F">
            <w:pPr>
              <w:jc w:val="right"/>
              <w:rPr>
                <w:b/>
                <w:bCs/>
                <w:color w:val="000000"/>
              </w:rPr>
            </w:pPr>
            <w:r w:rsidRPr="00B23C7F">
              <w:rPr>
                <w:b/>
                <w:bCs/>
                <w:color w:val="000000"/>
              </w:rPr>
              <w:t>&lt;0.001</w:t>
            </w:r>
          </w:p>
        </w:tc>
      </w:tr>
      <w:tr w:rsidR="00B23C7F" w:rsidRPr="000959FB" w14:paraId="4E6FFFA2" w14:textId="09C317E7" w:rsidTr="006903B8">
        <w:trPr>
          <w:trHeight w:val="320"/>
          <w:jc w:val="center"/>
        </w:trPr>
        <w:tc>
          <w:tcPr>
            <w:tcW w:w="2330" w:type="dxa"/>
            <w:tcBorders>
              <w:top w:val="nil"/>
              <w:left w:val="nil"/>
              <w:bottom w:val="nil"/>
              <w:right w:val="nil"/>
            </w:tcBorders>
            <w:shd w:val="clear" w:color="auto" w:fill="auto"/>
            <w:noWrap/>
            <w:vAlign w:val="center"/>
            <w:hideMark/>
          </w:tcPr>
          <w:p w14:paraId="7A8CFC42" w14:textId="67AADCD2" w:rsidR="00B23C7F" w:rsidRPr="000959FB" w:rsidRDefault="00B23C7F" w:rsidP="00B23C7F">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center"/>
            <w:hideMark/>
          </w:tcPr>
          <w:p w14:paraId="0DB65C67" w14:textId="219F5F67" w:rsidR="00B23C7F" w:rsidRPr="0066062D" w:rsidRDefault="00B23C7F" w:rsidP="00B23C7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2803889A" w14:textId="2BC785F4" w:rsidR="00B23C7F" w:rsidRPr="00B23C7F" w:rsidRDefault="00B23C7F" w:rsidP="00B23C7F">
            <w:pPr>
              <w:jc w:val="right"/>
              <w:rPr>
                <w:color w:val="000000"/>
              </w:rPr>
            </w:pPr>
            <w:r w:rsidRPr="00B23C7F">
              <w:rPr>
                <w:color w:val="000000"/>
              </w:rPr>
              <w:t>3.60E-01</w:t>
            </w:r>
          </w:p>
        </w:tc>
        <w:tc>
          <w:tcPr>
            <w:tcW w:w="1007" w:type="dxa"/>
            <w:tcBorders>
              <w:top w:val="nil"/>
              <w:left w:val="nil"/>
              <w:bottom w:val="nil"/>
              <w:right w:val="nil"/>
            </w:tcBorders>
            <w:shd w:val="clear" w:color="auto" w:fill="auto"/>
            <w:noWrap/>
            <w:vAlign w:val="bottom"/>
            <w:hideMark/>
          </w:tcPr>
          <w:p w14:paraId="2A9C43BA" w14:textId="6DBA1AA9" w:rsidR="00B23C7F" w:rsidRPr="00B23C7F" w:rsidRDefault="00B23C7F" w:rsidP="00B23C7F">
            <w:pPr>
              <w:jc w:val="right"/>
              <w:rPr>
                <w:color w:val="000000"/>
              </w:rPr>
            </w:pPr>
            <w:r w:rsidRPr="00B23C7F">
              <w:rPr>
                <w:color w:val="000000"/>
              </w:rPr>
              <w:t>0.06</w:t>
            </w:r>
            <w:r>
              <w:rPr>
                <w:color w:val="000000"/>
              </w:rPr>
              <w:t>0</w:t>
            </w:r>
          </w:p>
        </w:tc>
        <w:tc>
          <w:tcPr>
            <w:tcW w:w="1070" w:type="dxa"/>
            <w:tcBorders>
              <w:top w:val="nil"/>
              <w:left w:val="nil"/>
              <w:bottom w:val="nil"/>
              <w:right w:val="nil"/>
            </w:tcBorders>
            <w:shd w:val="clear" w:color="auto" w:fill="auto"/>
            <w:noWrap/>
            <w:vAlign w:val="bottom"/>
            <w:hideMark/>
          </w:tcPr>
          <w:p w14:paraId="47DF10DC" w14:textId="02403341" w:rsidR="00B23C7F" w:rsidRPr="00B23C7F" w:rsidRDefault="00B23C7F" w:rsidP="00B23C7F">
            <w:pPr>
              <w:jc w:val="right"/>
              <w:rPr>
                <w:color w:val="000000"/>
              </w:rPr>
            </w:pPr>
            <w:r w:rsidRPr="00B23C7F">
              <w:rPr>
                <w:color w:val="000000"/>
              </w:rPr>
              <w:t>0.806</w:t>
            </w:r>
          </w:p>
        </w:tc>
        <w:tc>
          <w:tcPr>
            <w:tcW w:w="1303" w:type="dxa"/>
            <w:tcBorders>
              <w:top w:val="nil"/>
              <w:left w:val="nil"/>
              <w:bottom w:val="nil"/>
              <w:right w:val="nil"/>
            </w:tcBorders>
            <w:vAlign w:val="bottom"/>
          </w:tcPr>
          <w:p w14:paraId="5BB787B9" w14:textId="7FB8A8C2" w:rsidR="00B23C7F" w:rsidRPr="00B23C7F" w:rsidRDefault="00B23C7F" w:rsidP="00B23C7F">
            <w:pPr>
              <w:jc w:val="right"/>
              <w:rPr>
                <w:color w:val="000000"/>
              </w:rPr>
            </w:pPr>
            <w:r w:rsidRPr="00B23C7F">
              <w:rPr>
                <w:color w:val="000000"/>
              </w:rPr>
              <w:t>4.81E-01</w:t>
            </w:r>
          </w:p>
        </w:tc>
        <w:tc>
          <w:tcPr>
            <w:tcW w:w="996" w:type="dxa"/>
            <w:tcBorders>
              <w:top w:val="nil"/>
              <w:left w:val="nil"/>
              <w:bottom w:val="nil"/>
              <w:right w:val="nil"/>
            </w:tcBorders>
            <w:vAlign w:val="bottom"/>
          </w:tcPr>
          <w:p w14:paraId="2ADEA6AA" w14:textId="29B832A3" w:rsidR="00B23C7F" w:rsidRPr="00B23C7F" w:rsidRDefault="00B23C7F" w:rsidP="00B23C7F">
            <w:pPr>
              <w:jc w:val="right"/>
              <w:rPr>
                <w:color w:val="000000"/>
              </w:rPr>
            </w:pPr>
            <w:r w:rsidRPr="00B23C7F">
              <w:rPr>
                <w:color w:val="000000"/>
              </w:rPr>
              <w:t>12.943</w:t>
            </w:r>
          </w:p>
        </w:tc>
        <w:tc>
          <w:tcPr>
            <w:tcW w:w="1013" w:type="dxa"/>
            <w:tcBorders>
              <w:top w:val="nil"/>
              <w:left w:val="nil"/>
              <w:bottom w:val="nil"/>
              <w:right w:val="nil"/>
            </w:tcBorders>
            <w:vAlign w:val="bottom"/>
          </w:tcPr>
          <w:p w14:paraId="3AAC9529" w14:textId="07D60F80" w:rsidR="00B23C7F" w:rsidRPr="00B23C7F" w:rsidRDefault="00B23C7F" w:rsidP="00B23C7F">
            <w:pPr>
              <w:jc w:val="right"/>
              <w:rPr>
                <w:b/>
                <w:bCs/>
                <w:color w:val="000000"/>
              </w:rPr>
            </w:pPr>
            <w:r w:rsidRPr="00B23C7F">
              <w:rPr>
                <w:b/>
                <w:bCs/>
                <w:color w:val="000000"/>
              </w:rPr>
              <w:t>&lt;0.001</w:t>
            </w:r>
          </w:p>
        </w:tc>
        <w:tc>
          <w:tcPr>
            <w:tcW w:w="1306" w:type="dxa"/>
            <w:tcBorders>
              <w:top w:val="nil"/>
              <w:left w:val="nil"/>
              <w:bottom w:val="nil"/>
              <w:right w:val="nil"/>
            </w:tcBorders>
            <w:vAlign w:val="bottom"/>
          </w:tcPr>
          <w:p w14:paraId="1C78A7AE" w14:textId="13F8597C" w:rsidR="00B23C7F" w:rsidRPr="00B23C7F" w:rsidRDefault="00B23C7F" w:rsidP="00B23C7F">
            <w:pPr>
              <w:jc w:val="right"/>
              <w:rPr>
                <w:color w:val="000000"/>
              </w:rPr>
            </w:pPr>
            <w:r w:rsidRPr="00B23C7F">
              <w:rPr>
                <w:color w:val="000000"/>
              </w:rPr>
              <w:t>-9.27E-02</w:t>
            </w:r>
          </w:p>
        </w:tc>
        <w:tc>
          <w:tcPr>
            <w:tcW w:w="1070" w:type="dxa"/>
            <w:tcBorders>
              <w:top w:val="nil"/>
              <w:left w:val="nil"/>
              <w:bottom w:val="nil"/>
              <w:right w:val="nil"/>
            </w:tcBorders>
            <w:vAlign w:val="bottom"/>
          </w:tcPr>
          <w:p w14:paraId="5BC56F81" w14:textId="0A03424B" w:rsidR="00B23C7F" w:rsidRPr="00B23C7F" w:rsidRDefault="00B23C7F" w:rsidP="00B23C7F">
            <w:pPr>
              <w:jc w:val="right"/>
              <w:rPr>
                <w:color w:val="000000"/>
              </w:rPr>
            </w:pPr>
            <w:r w:rsidRPr="00B23C7F">
              <w:rPr>
                <w:color w:val="000000"/>
              </w:rPr>
              <w:t>8.061</w:t>
            </w:r>
          </w:p>
        </w:tc>
        <w:tc>
          <w:tcPr>
            <w:tcW w:w="1070" w:type="dxa"/>
            <w:tcBorders>
              <w:top w:val="nil"/>
              <w:left w:val="nil"/>
              <w:bottom w:val="nil"/>
              <w:right w:val="nil"/>
            </w:tcBorders>
            <w:vAlign w:val="bottom"/>
          </w:tcPr>
          <w:p w14:paraId="40538663" w14:textId="038FA3B3" w:rsidR="00B23C7F" w:rsidRPr="00B23C7F" w:rsidRDefault="00B23C7F" w:rsidP="00B23C7F">
            <w:pPr>
              <w:jc w:val="right"/>
              <w:rPr>
                <w:b/>
                <w:bCs/>
                <w:color w:val="000000"/>
              </w:rPr>
            </w:pPr>
            <w:r w:rsidRPr="00B23C7F">
              <w:rPr>
                <w:b/>
                <w:bCs/>
                <w:color w:val="000000"/>
              </w:rPr>
              <w:t>0.005</w:t>
            </w:r>
          </w:p>
        </w:tc>
      </w:tr>
      <w:tr w:rsidR="00B23C7F" w:rsidRPr="000959FB" w14:paraId="36547BBE" w14:textId="5F574FF1" w:rsidTr="006903B8">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B23C7F" w:rsidRPr="000959FB" w:rsidRDefault="00B23C7F" w:rsidP="00B23C7F">
            <w:pPr>
              <w:rPr>
                <w:color w:val="000000"/>
              </w:rPr>
            </w:pPr>
            <w:r w:rsidRPr="000959FB">
              <w:rPr>
                <w:color w:val="000000"/>
              </w:rPr>
              <w:t>PFT</w:t>
            </w:r>
          </w:p>
        </w:tc>
        <w:tc>
          <w:tcPr>
            <w:tcW w:w="536" w:type="dxa"/>
            <w:tcBorders>
              <w:top w:val="nil"/>
              <w:left w:val="nil"/>
              <w:bottom w:val="nil"/>
              <w:right w:val="nil"/>
            </w:tcBorders>
            <w:shd w:val="clear" w:color="auto" w:fill="auto"/>
            <w:noWrap/>
            <w:vAlign w:val="center"/>
            <w:hideMark/>
          </w:tcPr>
          <w:p w14:paraId="02FA736E" w14:textId="33893083" w:rsidR="00B23C7F" w:rsidRPr="0066062D" w:rsidRDefault="00B23C7F" w:rsidP="00B23C7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5D2AFA8E" w14:textId="4C91979C" w:rsidR="00B23C7F" w:rsidRPr="00B23C7F" w:rsidRDefault="00B23C7F" w:rsidP="00B23C7F">
            <w:pPr>
              <w:jc w:val="right"/>
              <w:rPr>
                <w:color w:val="000000"/>
              </w:rPr>
            </w:pPr>
            <w:r w:rsidRPr="00B23C7F">
              <w:rPr>
                <w:color w:val="000000"/>
              </w:rPr>
              <w:t>-</w:t>
            </w:r>
          </w:p>
        </w:tc>
        <w:tc>
          <w:tcPr>
            <w:tcW w:w="1007" w:type="dxa"/>
            <w:tcBorders>
              <w:top w:val="nil"/>
              <w:left w:val="nil"/>
              <w:bottom w:val="nil"/>
              <w:right w:val="nil"/>
            </w:tcBorders>
            <w:shd w:val="clear" w:color="auto" w:fill="auto"/>
            <w:noWrap/>
            <w:vAlign w:val="bottom"/>
            <w:hideMark/>
          </w:tcPr>
          <w:p w14:paraId="54DB113F" w14:textId="1C59ACA2" w:rsidR="00B23C7F" w:rsidRPr="00B23C7F" w:rsidRDefault="00B23C7F" w:rsidP="00B23C7F">
            <w:pPr>
              <w:jc w:val="right"/>
              <w:rPr>
                <w:color w:val="000000"/>
              </w:rPr>
            </w:pPr>
            <w:r w:rsidRPr="00B23C7F">
              <w:rPr>
                <w:color w:val="000000"/>
              </w:rPr>
              <w:t>59.358</w:t>
            </w:r>
          </w:p>
        </w:tc>
        <w:tc>
          <w:tcPr>
            <w:tcW w:w="1070" w:type="dxa"/>
            <w:tcBorders>
              <w:top w:val="nil"/>
              <w:left w:val="nil"/>
              <w:bottom w:val="nil"/>
              <w:right w:val="nil"/>
            </w:tcBorders>
            <w:shd w:val="clear" w:color="auto" w:fill="auto"/>
            <w:noWrap/>
            <w:vAlign w:val="bottom"/>
            <w:hideMark/>
          </w:tcPr>
          <w:p w14:paraId="733191CC" w14:textId="42C57B1F" w:rsidR="00B23C7F" w:rsidRPr="00B23C7F" w:rsidRDefault="00B23C7F" w:rsidP="00B23C7F">
            <w:pPr>
              <w:jc w:val="right"/>
              <w:rPr>
                <w:b/>
                <w:bCs/>
                <w:color w:val="000000"/>
              </w:rPr>
            </w:pPr>
            <w:r w:rsidRPr="00B23C7F">
              <w:rPr>
                <w:b/>
                <w:bCs/>
                <w:color w:val="000000"/>
              </w:rPr>
              <w:t>&lt;0.001</w:t>
            </w:r>
          </w:p>
        </w:tc>
        <w:tc>
          <w:tcPr>
            <w:tcW w:w="1303" w:type="dxa"/>
            <w:tcBorders>
              <w:top w:val="nil"/>
              <w:left w:val="nil"/>
              <w:bottom w:val="nil"/>
              <w:right w:val="nil"/>
            </w:tcBorders>
            <w:vAlign w:val="bottom"/>
          </w:tcPr>
          <w:p w14:paraId="672BB927" w14:textId="08617EC4" w:rsidR="00B23C7F" w:rsidRPr="00B23C7F" w:rsidRDefault="00B23C7F" w:rsidP="00B23C7F">
            <w:pPr>
              <w:jc w:val="right"/>
              <w:rPr>
                <w:b/>
                <w:bCs/>
                <w:color w:val="000000"/>
              </w:rPr>
            </w:pPr>
            <w:r w:rsidRPr="00B23C7F">
              <w:rPr>
                <w:color w:val="000000"/>
              </w:rPr>
              <w:t>-</w:t>
            </w:r>
          </w:p>
        </w:tc>
        <w:tc>
          <w:tcPr>
            <w:tcW w:w="996" w:type="dxa"/>
            <w:tcBorders>
              <w:top w:val="nil"/>
              <w:left w:val="nil"/>
              <w:bottom w:val="nil"/>
              <w:right w:val="nil"/>
            </w:tcBorders>
            <w:vAlign w:val="bottom"/>
          </w:tcPr>
          <w:p w14:paraId="136AE9EF" w14:textId="490C389D" w:rsidR="00B23C7F" w:rsidRPr="00B23C7F" w:rsidRDefault="00B23C7F" w:rsidP="00B23C7F">
            <w:pPr>
              <w:jc w:val="right"/>
              <w:rPr>
                <w:b/>
                <w:bCs/>
                <w:color w:val="000000"/>
              </w:rPr>
            </w:pPr>
            <w:r w:rsidRPr="00B23C7F">
              <w:rPr>
                <w:color w:val="000000"/>
              </w:rPr>
              <w:t>20.507</w:t>
            </w:r>
          </w:p>
        </w:tc>
        <w:tc>
          <w:tcPr>
            <w:tcW w:w="1013" w:type="dxa"/>
            <w:tcBorders>
              <w:top w:val="nil"/>
              <w:left w:val="nil"/>
              <w:bottom w:val="nil"/>
              <w:right w:val="nil"/>
            </w:tcBorders>
            <w:vAlign w:val="bottom"/>
          </w:tcPr>
          <w:p w14:paraId="079D245C" w14:textId="0821BDB2" w:rsidR="00B23C7F" w:rsidRPr="00B23C7F" w:rsidRDefault="00B23C7F" w:rsidP="00B23C7F">
            <w:pPr>
              <w:jc w:val="right"/>
              <w:rPr>
                <w:b/>
                <w:bCs/>
                <w:color w:val="000000"/>
              </w:rPr>
            </w:pPr>
            <w:r w:rsidRPr="00B23C7F">
              <w:rPr>
                <w:b/>
                <w:bCs/>
                <w:color w:val="000000"/>
              </w:rPr>
              <w:t>&lt;0.001</w:t>
            </w:r>
          </w:p>
        </w:tc>
        <w:tc>
          <w:tcPr>
            <w:tcW w:w="1306" w:type="dxa"/>
            <w:tcBorders>
              <w:top w:val="nil"/>
              <w:left w:val="nil"/>
              <w:bottom w:val="nil"/>
              <w:right w:val="nil"/>
            </w:tcBorders>
            <w:vAlign w:val="bottom"/>
          </w:tcPr>
          <w:p w14:paraId="33A2B16F" w14:textId="1C61D5E0" w:rsidR="00B23C7F" w:rsidRPr="00B23C7F" w:rsidRDefault="00B23C7F" w:rsidP="00B23C7F">
            <w:pPr>
              <w:jc w:val="right"/>
              <w:rPr>
                <w:b/>
                <w:bCs/>
                <w:color w:val="000000"/>
              </w:rPr>
            </w:pPr>
            <w:r w:rsidRPr="00B23C7F">
              <w:rPr>
                <w:color w:val="000000"/>
              </w:rPr>
              <w:t>-</w:t>
            </w:r>
          </w:p>
        </w:tc>
        <w:tc>
          <w:tcPr>
            <w:tcW w:w="1070" w:type="dxa"/>
            <w:tcBorders>
              <w:top w:val="nil"/>
              <w:left w:val="nil"/>
              <w:bottom w:val="nil"/>
              <w:right w:val="nil"/>
            </w:tcBorders>
            <w:vAlign w:val="bottom"/>
          </w:tcPr>
          <w:p w14:paraId="037DC3D9" w14:textId="7A770555" w:rsidR="00B23C7F" w:rsidRPr="00B23C7F" w:rsidRDefault="00B23C7F" w:rsidP="00B23C7F">
            <w:pPr>
              <w:jc w:val="right"/>
              <w:rPr>
                <w:b/>
                <w:bCs/>
                <w:color w:val="000000"/>
              </w:rPr>
            </w:pPr>
            <w:r w:rsidRPr="00B23C7F">
              <w:rPr>
                <w:color w:val="000000"/>
              </w:rPr>
              <w:t>5.76</w:t>
            </w:r>
            <w:r>
              <w:rPr>
                <w:color w:val="000000"/>
              </w:rPr>
              <w:t>0</w:t>
            </w:r>
          </w:p>
        </w:tc>
        <w:tc>
          <w:tcPr>
            <w:tcW w:w="1070" w:type="dxa"/>
            <w:tcBorders>
              <w:top w:val="nil"/>
              <w:left w:val="nil"/>
              <w:bottom w:val="nil"/>
              <w:right w:val="nil"/>
            </w:tcBorders>
            <w:vAlign w:val="bottom"/>
          </w:tcPr>
          <w:p w14:paraId="0ACF0B1E" w14:textId="2D12CFF9" w:rsidR="00B23C7F" w:rsidRPr="00B23C7F" w:rsidRDefault="00B23C7F" w:rsidP="00B23C7F">
            <w:pPr>
              <w:jc w:val="right"/>
              <w:rPr>
                <w:b/>
                <w:bCs/>
                <w:i/>
                <w:iCs/>
                <w:color w:val="000000"/>
              </w:rPr>
            </w:pPr>
            <w:r w:rsidRPr="00B23C7F">
              <w:rPr>
                <w:i/>
                <w:iCs/>
                <w:color w:val="000000"/>
              </w:rPr>
              <w:t>0.056</w:t>
            </w:r>
          </w:p>
        </w:tc>
      </w:tr>
      <w:tr w:rsidR="00B23C7F" w:rsidRPr="000959FB" w14:paraId="22CC3ACA" w14:textId="43EA229D" w:rsidTr="006903B8">
        <w:trPr>
          <w:trHeight w:val="320"/>
          <w:jc w:val="center"/>
        </w:trPr>
        <w:tc>
          <w:tcPr>
            <w:tcW w:w="2330" w:type="dxa"/>
            <w:tcBorders>
              <w:top w:val="nil"/>
              <w:left w:val="nil"/>
              <w:bottom w:val="nil"/>
              <w:right w:val="nil"/>
            </w:tcBorders>
            <w:shd w:val="clear" w:color="auto" w:fill="auto"/>
            <w:noWrap/>
            <w:vAlign w:val="center"/>
            <w:hideMark/>
          </w:tcPr>
          <w:p w14:paraId="621BF80C" w14:textId="3F1C3A1B" w:rsidR="00B23C7F" w:rsidRPr="000959FB" w:rsidRDefault="00B23C7F" w:rsidP="00B23C7F">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center"/>
            <w:hideMark/>
          </w:tcPr>
          <w:p w14:paraId="6607BDE6" w14:textId="262A6E99" w:rsidR="00B23C7F" w:rsidRPr="0066062D" w:rsidRDefault="00B23C7F" w:rsidP="00B23C7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520CFCB7" w14:textId="26C0374D" w:rsidR="00B23C7F" w:rsidRPr="00B23C7F" w:rsidRDefault="00B23C7F" w:rsidP="00B23C7F">
            <w:pPr>
              <w:jc w:val="right"/>
              <w:rPr>
                <w:color w:val="000000"/>
              </w:rPr>
            </w:pPr>
            <w:r w:rsidRPr="00B23C7F">
              <w:rPr>
                <w:color w:val="000000"/>
              </w:rPr>
              <w:t>-1.26E-02</w:t>
            </w:r>
          </w:p>
        </w:tc>
        <w:tc>
          <w:tcPr>
            <w:tcW w:w="1007" w:type="dxa"/>
            <w:tcBorders>
              <w:top w:val="nil"/>
              <w:left w:val="nil"/>
              <w:bottom w:val="nil"/>
              <w:right w:val="nil"/>
            </w:tcBorders>
            <w:shd w:val="clear" w:color="auto" w:fill="auto"/>
            <w:noWrap/>
            <w:vAlign w:val="bottom"/>
            <w:hideMark/>
          </w:tcPr>
          <w:p w14:paraId="5747E25A" w14:textId="7AA0AD1B" w:rsidR="00B23C7F" w:rsidRPr="00B23C7F" w:rsidRDefault="00B23C7F" w:rsidP="00B23C7F">
            <w:pPr>
              <w:jc w:val="right"/>
              <w:rPr>
                <w:color w:val="000000"/>
              </w:rPr>
            </w:pPr>
            <w:r w:rsidRPr="00B23C7F">
              <w:rPr>
                <w:color w:val="000000"/>
              </w:rPr>
              <w:t>5.29</w:t>
            </w:r>
            <w:r>
              <w:rPr>
                <w:color w:val="000000"/>
              </w:rPr>
              <w:t>0</w:t>
            </w:r>
          </w:p>
        </w:tc>
        <w:tc>
          <w:tcPr>
            <w:tcW w:w="1070" w:type="dxa"/>
            <w:tcBorders>
              <w:top w:val="nil"/>
              <w:left w:val="nil"/>
              <w:bottom w:val="nil"/>
              <w:right w:val="nil"/>
            </w:tcBorders>
            <w:shd w:val="clear" w:color="auto" w:fill="auto"/>
            <w:noWrap/>
            <w:vAlign w:val="bottom"/>
            <w:hideMark/>
          </w:tcPr>
          <w:p w14:paraId="7BC389C8" w14:textId="6D1D4162" w:rsidR="00B23C7F" w:rsidRPr="00B23C7F" w:rsidRDefault="00B23C7F" w:rsidP="00B23C7F">
            <w:pPr>
              <w:jc w:val="right"/>
              <w:rPr>
                <w:b/>
                <w:bCs/>
                <w:color w:val="000000"/>
              </w:rPr>
            </w:pPr>
            <w:r w:rsidRPr="00B23C7F">
              <w:rPr>
                <w:b/>
                <w:bCs/>
                <w:color w:val="000000"/>
              </w:rPr>
              <w:t>0.021</w:t>
            </w:r>
          </w:p>
        </w:tc>
        <w:tc>
          <w:tcPr>
            <w:tcW w:w="1303" w:type="dxa"/>
            <w:tcBorders>
              <w:top w:val="nil"/>
              <w:left w:val="nil"/>
              <w:bottom w:val="nil"/>
              <w:right w:val="nil"/>
            </w:tcBorders>
            <w:vAlign w:val="bottom"/>
          </w:tcPr>
          <w:p w14:paraId="3B03868C" w14:textId="542C2C61" w:rsidR="00B23C7F" w:rsidRPr="00B23C7F" w:rsidRDefault="00B23C7F" w:rsidP="00B23C7F">
            <w:pPr>
              <w:jc w:val="right"/>
              <w:rPr>
                <w:b/>
                <w:bCs/>
                <w:color w:val="000000"/>
              </w:rPr>
            </w:pPr>
            <w:r w:rsidRPr="00B23C7F">
              <w:rPr>
                <w:color w:val="000000"/>
              </w:rPr>
              <w:t>-1.77E-02</w:t>
            </w:r>
          </w:p>
        </w:tc>
        <w:tc>
          <w:tcPr>
            <w:tcW w:w="996" w:type="dxa"/>
            <w:tcBorders>
              <w:top w:val="nil"/>
              <w:left w:val="nil"/>
              <w:bottom w:val="nil"/>
              <w:right w:val="nil"/>
            </w:tcBorders>
            <w:vAlign w:val="bottom"/>
          </w:tcPr>
          <w:p w14:paraId="114D84BA" w14:textId="0B2FFBD4" w:rsidR="00B23C7F" w:rsidRPr="00B23C7F" w:rsidRDefault="00B23C7F" w:rsidP="00B23C7F">
            <w:pPr>
              <w:jc w:val="right"/>
              <w:rPr>
                <w:b/>
                <w:bCs/>
                <w:color w:val="000000"/>
              </w:rPr>
            </w:pPr>
            <w:r w:rsidRPr="00B23C7F">
              <w:rPr>
                <w:color w:val="000000"/>
              </w:rPr>
              <w:t>40.945</w:t>
            </w:r>
          </w:p>
        </w:tc>
        <w:tc>
          <w:tcPr>
            <w:tcW w:w="1013" w:type="dxa"/>
            <w:tcBorders>
              <w:top w:val="nil"/>
              <w:left w:val="nil"/>
              <w:bottom w:val="nil"/>
              <w:right w:val="nil"/>
            </w:tcBorders>
            <w:vAlign w:val="bottom"/>
          </w:tcPr>
          <w:p w14:paraId="65E97B35" w14:textId="112E9AA0" w:rsidR="00B23C7F" w:rsidRPr="00B23C7F" w:rsidRDefault="00B23C7F" w:rsidP="00B23C7F">
            <w:pPr>
              <w:jc w:val="right"/>
              <w:rPr>
                <w:b/>
                <w:bCs/>
                <w:color w:val="000000"/>
              </w:rPr>
            </w:pPr>
            <w:r w:rsidRPr="00B23C7F">
              <w:rPr>
                <w:b/>
                <w:bCs/>
                <w:color w:val="000000"/>
              </w:rPr>
              <w:t>&lt;0.001</w:t>
            </w:r>
          </w:p>
        </w:tc>
        <w:tc>
          <w:tcPr>
            <w:tcW w:w="1306" w:type="dxa"/>
            <w:tcBorders>
              <w:top w:val="nil"/>
              <w:left w:val="nil"/>
              <w:bottom w:val="nil"/>
              <w:right w:val="nil"/>
            </w:tcBorders>
            <w:vAlign w:val="bottom"/>
          </w:tcPr>
          <w:p w14:paraId="083EBB07" w14:textId="35C3B93A" w:rsidR="00B23C7F" w:rsidRPr="00B23C7F" w:rsidRDefault="00B23C7F" w:rsidP="00B23C7F">
            <w:pPr>
              <w:jc w:val="right"/>
              <w:rPr>
                <w:b/>
                <w:bCs/>
                <w:color w:val="000000"/>
              </w:rPr>
            </w:pPr>
            <w:r w:rsidRPr="00B23C7F">
              <w:rPr>
                <w:color w:val="000000"/>
              </w:rPr>
              <w:t>4.57E-03</w:t>
            </w:r>
          </w:p>
        </w:tc>
        <w:tc>
          <w:tcPr>
            <w:tcW w:w="1070" w:type="dxa"/>
            <w:tcBorders>
              <w:top w:val="nil"/>
              <w:left w:val="nil"/>
              <w:bottom w:val="nil"/>
              <w:right w:val="nil"/>
            </w:tcBorders>
            <w:vAlign w:val="bottom"/>
          </w:tcPr>
          <w:p w14:paraId="6999B4C9" w14:textId="62EDF1BC" w:rsidR="00B23C7F" w:rsidRPr="00B23C7F" w:rsidRDefault="00B23C7F" w:rsidP="00B23C7F">
            <w:pPr>
              <w:jc w:val="right"/>
              <w:rPr>
                <w:b/>
                <w:bCs/>
                <w:color w:val="000000"/>
              </w:rPr>
            </w:pPr>
            <w:r w:rsidRPr="00B23C7F">
              <w:rPr>
                <w:color w:val="000000"/>
              </w:rPr>
              <w:t>13.678</w:t>
            </w:r>
          </w:p>
        </w:tc>
        <w:tc>
          <w:tcPr>
            <w:tcW w:w="1070" w:type="dxa"/>
            <w:tcBorders>
              <w:top w:val="nil"/>
              <w:left w:val="nil"/>
              <w:bottom w:val="nil"/>
              <w:right w:val="nil"/>
            </w:tcBorders>
            <w:vAlign w:val="bottom"/>
          </w:tcPr>
          <w:p w14:paraId="48B97A88" w14:textId="3AAFE871" w:rsidR="00B23C7F" w:rsidRPr="00B23C7F" w:rsidRDefault="00B23C7F" w:rsidP="00B23C7F">
            <w:pPr>
              <w:jc w:val="right"/>
              <w:rPr>
                <w:b/>
                <w:bCs/>
                <w:color w:val="000000"/>
              </w:rPr>
            </w:pPr>
            <w:r w:rsidRPr="00B23C7F">
              <w:rPr>
                <w:b/>
                <w:bCs/>
                <w:color w:val="000000"/>
              </w:rPr>
              <w:t>&lt;0.001</w:t>
            </w:r>
          </w:p>
        </w:tc>
      </w:tr>
      <w:tr w:rsidR="00B23C7F" w:rsidRPr="000959FB" w14:paraId="46F8DC59" w14:textId="48DFFBA0" w:rsidTr="006903B8">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B23C7F" w:rsidRPr="000959FB" w:rsidRDefault="00B23C7F" w:rsidP="00B23C7F">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6986695F" w14:textId="07C28DD2" w:rsidR="00B23C7F" w:rsidRPr="0066062D" w:rsidRDefault="00B23C7F" w:rsidP="00B23C7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64854EE8" w14:textId="6B0D2CE3" w:rsidR="00B23C7F" w:rsidRPr="00B23C7F" w:rsidRDefault="00B23C7F" w:rsidP="00B23C7F">
            <w:pPr>
              <w:jc w:val="right"/>
              <w:rPr>
                <w:color w:val="000000"/>
              </w:rPr>
            </w:pPr>
            <w:r w:rsidRPr="00B23C7F">
              <w:rPr>
                <w:color w:val="000000"/>
              </w:rPr>
              <w:t>-</w:t>
            </w:r>
          </w:p>
        </w:tc>
        <w:tc>
          <w:tcPr>
            <w:tcW w:w="1007" w:type="dxa"/>
            <w:tcBorders>
              <w:top w:val="nil"/>
              <w:left w:val="nil"/>
              <w:bottom w:val="nil"/>
              <w:right w:val="nil"/>
            </w:tcBorders>
            <w:shd w:val="clear" w:color="auto" w:fill="auto"/>
            <w:noWrap/>
            <w:vAlign w:val="bottom"/>
            <w:hideMark/>
          </w:tcPr>
          <w:p w14:paraId="6930FB9C" w14:textId="0CAFBF99" w:rsidR="00B23C7F" w:rsidRPr="00B23C7F" w:rsidRDefault="00B23C7F" w:rsidP="00B23C7F">
            <w:pPr>
              <w:jc w:val="right"/>
              <w:rPr>
                <w:color w:val="000000"/>
              </w:rPr>
            </w:pPr>
            <w:r w:rsidRPr="00B23C7F">
              <w:rPr>
                <w:color w:val="000000"/>
              </w:rPr>
              <w:t>13.946</w:t>
            </w:r>
          </w:p>
        </w:tc>
        <w:tc>
          <w:tcPr>
            <w:tcW w:w="1070" w:type="dxa"/>
            <w:tcBorders>
              <w:top w:val="nil"/>
              <w:left w:val="nil"/>
              <w:bottom w:val="nil"/>
              <w:right w:val="nil"/>
            </w:tcBorders>
            <w:shd w:val="clear" w:color="auto" w:fill="auto"/>
            <w:noWrap/>
            <w:vAlign w:val="bottom"/>
            <w:hideMark/>
          </w:tcPr>
          <w:p w14:paraId="17318E01" w14:textId="7978F303" w:rsidR="00B23C7F" w:rsidRPr="00B23C7F" w:rsidRDefault="00B23C7F" w:rsidP="00B23C7F">
            <w:pPr>
              <w:jc w:val="right"/>
              <w:rPr>
                <w:b/>
                <w:bCs/>
                <w:i/>
                <w:iCs/>
                <w:color w:val="000000"/>
              </w:rPr>
            </w:pPr>
            <w:r w:rsidRPr="00B23C7F">
              <w:rPr>
                <w:b/>
                <w:bCs/>
                <w:color w:val="000000"/>
              </w:rPr>
              <w:t>&lt;0.001</w:t>
            </w:r>
          </w:p>
        </w:tc>
        <w:tc>
          <w:tcPr>
            <w:tcW w:w="1303" w:type="dxa"/>
            <w:tcBorders>
              <w:top w:val="nil"/>
              <w:left w:val="nil"/>
              <w:bottom w:val="nil"/>
              <w:right w:val="nil"/>
            </w:tcBorders>
            <w:vAlign w:val="bottom"/>
          </w:tcPr>
          <w:p w14:paraId="1FC86004" w14:textId="661FE45A" w:rsidR="00B23C7F" w:rsidRPr="00B23C7F" w:rsidRDefault="00B23C7F" w:rsidP="00B23C7F">
            <w:pPr>
              <w:jc w:val="right"/>
              <w:rPr>
                <w:color w:val="000000"/>
              </w:rPr>
            </w:pPr>
            <w:r w:rsidRPr="00B23C7F">
              <w:rPr>
                <w:color w:val="000000"/>
              </w:rPr>
              <w:t>-</w:t>
            </w:r>
          </w:p>
        </w:tc>
        <w:tc>
          <w:tcPr>
            <w:tcW w:w="996" w:type="dxa"/>
            <w:tcBorders>
              <w:top w:val="nil"/>
              <w:left w:val="nil"/>
              <w:bottom w:val="nil"/>
              <w:right w:val="nil"/>
            </w:tcBorders>
            <w:vAlign w:val="bottom"/>
          </w:tcPr>
          <w:p w14:paraId="65183B8A" w14:textId="385DBBAF" w:rsidR="00B23C7F" w:rsidRPr="00B23C7F" w:rsidRDefault="00B23C7F" w:rsidP="00B23C7F">
            <w:pPr>
              <w:jc w:val="right"/>
              <w:rPr>
                <w:color w:val="000000"/>
              </w:rPr>
            </w:pPr>
            <w:r w:rsidRPr="00B23C7F">
              <w:rPr>
                <w:color w:val="000000"/>
              </w:rPr>
              <w:t>9.105</w:t>
            </w:r>
          </w:p>
        </w:tc>
        <w:tc>
          <w:tcPr>
            <w:tcW w:w="1013" w:type="dxa"/>
            <w:tcBorders>
              <w:top w:val="nil"/>
              <w:left w:val="nil"/>
              <w:bottom w:val="nil"/>
              <w:right w:val="nil"/>
            </w:tcBorders>
            <w:vAlign w:val="bottom"/>
          </w:tcPr>
          <w:p w14:paraId="6DB0FEE9" w14:textId="3EF56C1C" w:rsidR="00B23C7F" w:rsidRPr="00B23C7F" w:rsidRDefault="00B23C7F" w:rsidP="00B23C7F">
            <w:pPr>
              <w:jc w:val="right"/>
              <w:rPr>
                <w:b/>
                <w:bCs/>
                <w:color w:val="000000"/>
              </w:rPr>
            </w:pPr>
            <w:r w:rsidRPr="00B23C7F">
              <w:rPr>
                <w:b/>
                <w:bCs/>
                <w:color w:val="000000"/>
              </w:rPr>
              <w:t>0.011</w:t>
            </w:r>
          </w:p>
        </w:tc>
        <w:tc>
          <w:tcPr>
            <w:tcW w:w="1306" w:type="dxa"/>
            <w:tcBorders>
              <w:top w:val="nil"/>
              <w:left w:val="nil"/>
              <w:bottom w:val="nil"/>
              <w:right w:val="nil"/>
            </w:tcBorders>
            <w:vAlign w:val="bottom"/>
          </w:tcPr>
          <w:p w14:paraId="53C5170B" w14:textId="2D06DAA8" w:rsidR="00B23C7F" w:rsidRPr="00B23C7F" w:rsidRDefault="00B23C7F" w:rsidP="00B23C7F">
            <w:pPr>
              <w:jc w:val="right"/>
              <w:rPr>
                <w:color w:val="000000"/>
              </w:rPr>
            </w:pPr>
            <w:r w:rsidRPr="00B23C7F">
              <w:rPr>
                <w:color w:val="000000"/>
              </w:rPr>
              <w:t>-</w:t>
            </w:r>
          </w:p>
        </w:tc>
        <w:tc>
          <w:tcPr>
            <w:tcW w:w="1070" w:type="dxa"/>
            <w:tcBorders>
              <w:top w:val="nil"/>
              <w:left w:val="nil"/>
              <w:bottom w:val="nil"/>
              <w:right w:val="nil"/>
            </w:tcBorders>
            <w:vAlign w:val="bottom"/>
          </w:tcPr>
          <w:p w14:paraId="4B11ECBE" w14:textId="3576658F" w:rsidR="00B23C7F" w:rsidRPr="00B23C7F" w:rsidRDefault="00B23C7F" w:rsidP="00B23C7F">
            <w:pPr>
              <w:jc w:val="right"/>
              <w:rPr>
                <w:color w:val="000000"/>
              </w:rPr>
            </w:pPr>
            <w:r w:rsidRPr="00B23C7F">
              <w:rPr>
                <w:color w:val="000000"/>
              </w:rPr>
              <w:t>10.41</w:t>
            </w:r>
            <w:r>
              <w:rPr>
                <w:color w:val="000000"/>
              </w:rPr>
              <w:t>0</w:t>
            </w:r>
          </w:p>
        </w:tc>
        <w:tc>
          <w:tcPr>
            <w:tcW w:w="1070" w:type="dxa"/>
            <w:tcBorders>
              <w:top w:val="nil"/>
              <w:left w:val="nil"/>
              <w:bottom w:val="nil"/>
              <w:right w:val="nil"/>
            </w:tcBorders>
            <w:vAlign w:val="bottom"/>
          </w:tcPr>
          <w:p w14:paraId="09B41682" w14:textId="1FA46AB0" w:rsidR="00B23C7F" w:rsidRPr="00B23C7F" w:rsidRDefault="00B23C7F" w:rsidP="00B23C7F">
            <w:pPr>
              <w:jc w:val="right"/>
              <w:rPr>
                <w:b/>
                <w:bCs/>
                <w:color w:val="000000"/>
              </w:rPr>
            </w:pPr>
            <w:r w:rsidRPr="00B23C7F">
              <w:rPr>
                <w:b/>
                <w:bCs/>
                <w:color w:val="000000"/>
              </w:rPr>
              <w:t>0.005</w:t>
            </w:r>
          </w:p>
        </w:tc>
      </w:tr>
      <w:tr w:rsidR="00B23C7F" w:rsidRPr="000959FB" w14:paraId="08546422" w14:textId="5CD038C4" w:rsidTr="006903B8">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B23C7F" w:rsidRPr="000959FB" w:rsidRDefault="00B23C7F" w:rsidP="00B23C7F">
            <w:pPr>
              <w:rPr>
                <w:color w:val="000000"/>
              </w:rPr>
            </w:pPr>
            <w:r w:rsidRPr="000959FB">
              <w:rPr>
                <w:color w:val="000000"/>
              </w:rPr>
              <w:t>N * PFT</w:t>
            </w:r>
          </w:p>
        </w:tc>
        <w:tc>
          <w:tcPr>
            <w:tcW w:w="536" w:type="dxa"/>
            <w:tcBorders>
              <w:top w:val="nil"/>
              <w:left w:val="nil"/>
              <w:bottom w:val="nil"/>
              <w:right w:val="nil"/>
            </w:tcBorders>
            <w:shd w:val="clear" w:color="auto" w:fill="auto"/>
            <w:noWrap/>
            <w:vAlign w:val="center"/>
            <w:hideMark/>
          </w:tcPr>
          <w:p w14:paraId="6EE95142" w14:textId="25A0843A" w:rsidR="00B23C7F" w:rsidRPr="0066062D" w:rsidRDefault="00B23C7F" w:rsidP="00B23C7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07DF37B5" w14:textId="159C53A1" w:rsidR="00B23C7F" w:rsidRPr="00B23C7F" w:rsidRDefault="00B23C7F" w:rsidP="00B23C7F">
            <w:pPr>
              <w:jc w:val="right"/>
              <w:rPr>
                <w:color w:val="000000"/>
              </w:rPr>
            </w:pPr>
            <w:r w:rsidRPr="00B23C7F">
              <w:rPr>
                <w:color w:val="000000"/>
              </w:rPr>
              <w:t>-</w:t>
            </w:r>
          </w:p>
        </w:tc>
        <w:tc>
          <w:tcPr>
            <w:tcW w:w="1007" w:type="dxa"/>
            <w:tcBorders>
              <w:top w:val="nil"/>
              <w:left w:val="nil"/>
              <w:bottom w:val="nil"/>
              <w:right w:val="nil"/>
            </w:tcBorders>
            <w:shd w:val="clear" w:color="auto" w:fill="auto"/>
            <w:noWrap/>
            <w:vAlign w:val="bottom"/>
            <w:hideMark/>
          </w:tcPr>
          <w:p w14:paraId="1968CF6E" w14:textId="40EDC49B" w:rsidR="00B23C7F" w:rsidRPr="00B23C7F" w:rsidRDefault="00B23C7F" w:rsidP="00B23C7F">
            <w:pPr>
              <w:jc w:val="right"/>
              <w:rPr>
                <w:color w:val="000000"/>
              </w:rPr>
            </w:pPr>
            <w:r w:rsidRPr="00B23C7F">
              <w:rPr>
                <w:color w:val="000000"/>
              </w:rPr>
              <w:t>2.605</w:t>
            </w:r>
          </w:p>
        </w:tc>
        <w:tc>
          <w:tcPr>
            <w:tcW w:w="1070" w:type="dxa"/>
            <w:tcBorders>
              <w:top w:val="nil"/>
              <w:left w:val="nil"/>
              <w:bottom w:val="nil"/>
              <w:right w:val="nil"/>
            </w:tcBorders>
            <w:shd w:val="clear" w:color="auto" w:fill="auto"/>
            <w:noWrap/>
            <w:vAlign w:val="bottom"/>
            <w:hideMark/>
          </w:tcPr>
          <w:p w14:paraId="64EA7D09" w14:textId="1208C146" w:rsidR="00B23C7F" w:rsidRPr="00B23C7F" w:rsidRDefault="00B23C7F" w:rsidP="00B23C7F">
            <w:pPr>
              <w:jc w:val="right"/>
              <w:rPr>
                <w:color w:val="000000"/>
              </w:rPr>
            </w:pPr>
            <w:r w:rsidRPr="00B23C7F">
              <w:rPr>
                <w:color w:val="000000"/>
              </w:rPr>
              <w:t>0.272</w:t>
            </w:r>
          </w:p>
        </w:tc>
        <w:tc>
          <w:tcPr>
            <w:tcW w:w="1303" w:type="dxa"/>
            <w:tcBorders>
              <w:top w:val="nil"/>
              <w:left w:val="nil"/>
              <w:bottom w:val="nil"/>
              <w:right w:val="nil"/>
            </w:tcBorders>
            <w:vAlign w:val="bottom"/>
          </w:tcPr>
          <w:p w14:paraId="660B23C9" w14:textId="01499845" w:rsidR="00B23C7F" w:rsidRPr="00B23C7F" w:rsidRDefault="00B23C7F" w:rsidP="00B23C7F">
            <w:pPr>
              <w:jc w:val="right"/>
              <w:rPr>
                <w:color w:val="000000"/>
              </w:rPr>
            </w:pPr>
            <w:r w:rsidRPr="00B23C7F">
              <w:rPr>
                <w:color w:val="000000"/>
              </w:rPr>
              <w:t>-</w:t>
            </w:r>
          </w:p>
        </w:tc>
        <w:tc>
          <w:tcPr>
            <w:tcW w:w="996" w:type="dxa"/>
            <w:tcBorders>
              <w:top w:val="nil"/>
              <w:left w:val="nil"/>
              <w:bottom w:val="nil"/>
              <w:right w:val="nil"/>
            </w:tcBorders>
            <w:vAlign w:val="bottom"/>
          </w:tcPr>
          <w:p w14:paraId="5468CBF5" w14:textId="1C6A3247" w:rsidR="00B23C7F" w:rsidRPr="00B23C7F" w:rsidRDefault="00B23C7F" w:rsidP="00B23C7F">
            <w:pPr>
              <w:jc w:val="right"/>
              <w:rPr>
                <w:color w:val="000000"/>
              </w:rPr>
            </w:pPr>
            <w:r w:rsidRPr="00B23C7F">
              <w:rPr>
                <w:color w:val="000000"/>
              </w:rPr>
              <w:t>1.301</w:t>
            </w:r>
          </w:p>
        </w:tc>
        <w:tc>
          <w:tcPr>
            <w:tcW w:w="1013" w:type="dxa"/>
            <w:tcBorders>
              <w:top w:val="nil"/>
              <w:left w:val="nil"/>
              <w:bottom w:val="nil"/>
              <w:right w:val="nil"/>
            </w:tcBorders>
            <w:vAlign w:val="bottom"/>
          </w:tcPr>
          <w:p w14:paraId="53654C18" w14:textId="6FA9F002" w:rsidR="00B23C7F" w:rsidRPr="00B23C7F" w:rsidRDefault="00B23C7F" w:rsidP="00B23C7F">
            <w:pPr>
              <w:jc w:val="right"/>
              <w:rPr>
                <w:color w:val="000000"/>
              </w:rPr>
            </w:pPr>
            <w:r w:rsidRPr="00B23C7F">
              <w:rPr>
                <w:color w:val="000000"/>
              </w:rPr>
              <w:t>0.522</w:t>
            </w:r>
          </w:p>
        </w:tc>
        <w:tc>
          <w:tcPr>
            <w:tcW w:w="1306" w:type="dxa"/>
            <w:tcBorders>
              <w:top w:val="nil"/>
              <w:left w:val="nil"/>
              <w:bottom w:val="nil"/>
              <w:right w:val="nil"/>
            </w:tcBorders>
            <w:vAlign w:val="bottom"/>
          </w:tcPr>
          <w:p w14:paraId="3B1E923E" w14:textId="1A944C17" w:rsidR="00B23C7F" w:rsidRPr="00B23C7F" w:rsidRDefault="00B23C7F" w:rsidP="00B23C7F">
            <w:pPr>
              <w:jc w:val="right"/>
              <w:rPr>
                <w:color w:val="000000"/>
              </w:rPr>
            </w:pPr>
            <w:r w:rsidRPr="00B23C7F">
              <w:rPr>
                <w:color w:val="000000"/>
              </w:rPr>
              <w:t>-</w:t>
            </w:r>
          </w:p>
        </w:tc>
        <w:tc>
          <w:tcPr>
            <w:tcW w:w="1070" w:type="dxa"/>
            <w:tcBorders>
              <w:top w:val="nil"/>
              <w:left w:val="nil"/>
              <w:bottom w:val="nil"/>
              <w:right w:val="nil"/>
            </w:tcBorders>
            <w:vAlign w:val="bottom"/>
          </w:tcPr>
          <w:p w14:paraId="1EDD229A" w14:textId="6655A00E" w:rsidR="00B23C7F" w:rsidRPr="00B23C7F" w:rsidRDefault="00B23C7F" w:rsidP="00B23C7F">
            <w:pPr>
              <w:jc w:val="right"/>
              <w:rPr>
                <w:color w:val="000000"/>
              </w:rPr>
            </w:pPr>
            <w:r w:rsidRPr="00B23C7F">
              <w:rPr>
                <w:color w:val="000000"/>
              </w:rPr>
              <w:t>6.616</w:t>
            </w:r>
          </w:p>
        </w:tc>
        <w:tc>
          <w:tcPr>
            <w:tcW w:w="1070" w:type="dxa"/>
            <w:tcBorders>
              <w:top w:val="nil"/>
              <w:left w:val="nil"/>
              <w:bottom w:val="nil"/>
              <w:right w:val="nil"/>
            </w:tcBorders>
            <w:vAlign w:val="bottom"/>
          </w:tcPr>
          <w:p w14:paraId="24852BC3" w14:textId="1A2C6585" w:rsidR="00B23C7F" w:rsidRPr="00B23C7F" w:rsidRDefault="00B23C7F" w:rsidP="00B23C7F">
            <w:pPr>
              <w:jc w:val="right"/>
              <w:rPr>
                <w:b/>
                <w:bCs/>
                <w:i/>
                <w:iCs/>
                <w:color w:val="000000"/>
              </w:rPr>
            </w:pPr>
            <w:r w:rsidRPr="00B23C7F">
              <w:rPr>
                <w:b/>
                <w:bCs/>
                <w:color w:val="000000"/>
              </w:rPr>
              <w:t>0.037</w:t>
            </w:r>
          </w:p>
        </w:tc>
      </w:tr>
      <w:tr w:rsidR="00B23C7F" w:rsidRPr="000959FB" w14:paraId="42F78064" w14:textId="23ECAC10" w:rsidTr="006903B8">
        <w:trPr>
          <w:trHeight w:val="320"/>
          <w:jc w:val="center"/>
        </w:trPr>
        <w:tc>
          <w:tcPr>
            <w:tcW w:w="2330" w:type="dxa"/>
            <w:tcBorders>
              <w:top w:val="nil"/>
              <w:left w:val="nil"/>
              <w:right w:val="nil"/>
            </w:tcBorders>
            <w:shd w:val="clear" w:color="auto" w:fill="auto"/>
            <w:noWrap/>
            <w:vAlign w:val="center"/>
            <w:hideMark/>
          </w:tcPr>
          <w:p w14:paraId="28921E7B" w14:textId="1A51235A" w:rsidR="00B23C7F" w:rsidRPr="000959FB" w:rsidRDefault="00B23C7F" w:rsidP="00B23C7F">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center"/>
            <w:hideMark/>
          </w:tcPr>
          <w:p w14:paraId="08A81C05" w14:textId="7AE3F178" w:rsidR="00B23C7F" w:rsidRPr="0066062D" w:rsidRDefault="00B23C7F" w:rsidP="00B23C7F">
            <w:pPr>
              <w:jc w:val="right"/>
              <w:rPr>
                <w:color w:val="000000"/>
              </w:rPr>
            </w:pPr>
            <w:r w:rsidRPr="0066062D">
              <w:rPr>
                <w:color w:val="000000"/>
              </w:rPr>
              <w:t>2</w:t>
            </w:r>
          </w:p>
        </w:tc>
        <w:tc>
          <w:tcPr>
            <w:tcW w:w="1416" w:type="dxa"/>
            <w:tcBorders>
              <w:top w:val="nil"/>
              <w:left w:val="nil"/>
              <w:right w:val="nil"/>
            </w:tcBorders>
            <w:shd w:val="clear" w:color="auto" w:fill="auto"/>
            <w:noWrap/>
            <w:vAlign w:val="bottom"/>
            <w:hideMark/>
          </w:tcPr>
          <w:p w14:paraId="34479C4C" w14:textId="7D663B42" w:rsidR="00B23C7F" w:rsidRPr="00B23C7F" w:rsidRDefault="00B23C7F" w:rsidP="00B23C7F">
            <w:pPr>
              <w:jc w:val="right"/>
              <w:rPr>
                <w:color w:val="000000"/>
              </w:rPr>
            </w:pPr>
            <w:r w:rsidRPr="00B23C7F">
              <w:rPr>
                <w:color w:val="000000"/>
              </w:rPr>
              <w:t>-</w:t>
            </w:r>
          </w:p>
        </w:tc>
        <w:tc>
          <w:tcPr>
            <w:tcW w:w="1007" w:type="dxa"/>
            <w:tcBorders>
              <w:top w:val="nil"/>
              <w:left w:val="nil"/>
              <w:right w:val="nil"/>
            </w:tcBorders>
            <w:shd w:val="clear" w:color="auto" w:fill="auto"/>
            <w:noWrap/>
            <w:vAlign w:val="bottom"/>
            <w:hideMark/>
          </w:tcPr>
          <w:p w14:paraId="3A43D717" w14:textId="4B6EE4B3" w:rsidR="00B23C7F" w:rsidRPr="00B23C7F" w:rsidRDefault="00B23C7F" w:rsidP="00B23C7F">
            <w:pPr>
              <w:jc w:val="right"/>
              <w:rPr>
                <w:color w:val="000000"/>
              </w:rPr>
            </w:pPr>
            <w:r w:rsidRPr="00B23C7F">
              <w:rPr>
                <w:color w:val="000000"/>
              </w:rPr>
              <w:t>0.818</w:t>
            </w:r>
          </w:p>
        </w:tc>
        <w:tc>
          <w:tcPr>
            <w:tcW w:w="1070" w:type="dxa"/>
            <w:tcBorders>
              <w:top w:val="nil"/>
              <w:left w:val="nil"/>
              <w:right w:val="nil"/>
            </w:tcBorders>
            <w:shd w:val="clear" w:color="auto" w:fill="auto"/>
            <w:noWrap/>
            <w:vAlign w:val="bottom"/>
            <w:hideMark/>
          </w:tcPr>
          <w:p w14:paraId="579F7222" w14:textId="1195AA0A" w:rsidR="00B23C7F" w:rsidRPr="00B23C7F" w:rsidRDefault="00B23C7F" w:rsidP="00B23C7F">
            <w:pPr>
              <w:jc w:val="right"/>
              <w:rPr>
                <w:color w:val="000000"/>
              </w:rPr>
            </w:pPr>
            <w:r w:rsidRPr="00B23C7F">
              <w:rPr>
                <w:color w:val="000000"/>
              </w:rPr>
              <w:t>0.664</w:t>
            </w:r>
          </w:p>
        </w:tc>
        <w:tc>
          <w:tcPr>
            <w:tcW w:w="1303" w:type="dxa"/>
            <w:tcBorders>
              <w:top w:val="nil"/>
              <w:left w:val="nil"/>
              <w:right w:val="nil"/>
            </w:tcBorders>
            <w:vAlign w:val="bottom"/>
          </w:tcPr>
          <w:p w14:paraId="5CBA06EF" w14:textId="2C93D312" w:rsidR="00B23C7F" w:rsidRPr="00B23C7F" w:rsidRDefault="00B23C7F" w:rsidP="00B23C7F">
            <w:pPr>
              <w:jc w:val="right"/>
              <w:rPr>
                <w:color w:val="000000"/>
              </w:rPr>
            </w:pPr>
            <w:r w:rsidRPr="00B23C7F">
              <w:rPr>
                <w:color w:val="000000"/>
              </w:rPr>
              <w:t>-</w:t>
            </w:r>
          </w:p>
        </w:tc>
        <w:tc>
          <w:tcPr>
            <w:tcW w:w="996" w:type="dxa"/>
            <w:tcBorders>
              <w:top w:val="nil"/>
              <w:left w:val="nil"/>
              <w:right w:val="nil"/>
            </w:tcBorders>
            <w:vAlign w:val="bottom"/>
          </w:tcPr>
          <w:p w14:paraId="67A8E0C1" w14:textId="4D416ED8" w:rsidR="00B23C7F" w:rsidRPr="00B23C7F" w:rsidRDefault="00B23C7F" w:rsidP="00B23C7F">
            <w:pPr>
              <w:jc w:val="right"/>
              <w:rPr>
                <w:color w:val="000000"/>
              </w:rPr>
            </w:pPr>
            <w:r w:rsidRPr="00B23C7F">
              <w:rPr>
                <w:color w:val="000000"/>
              </w:rPr>
              <w:t>0.188</w:t>
            </w:r>
          </w:p>
        </w:tc>
        <w:tc>
          <w:tcPr>
            <w:tcW w:w="1013" w:type="dxa"/>
            <w:tcBorders>
              <w:top w:val="nil"/>
              <w:left w:val="nil"/>
              <w:right w:val="nil"/>
            </w:tcBorders>
            <w:vAlign w:val="bottom"/>
          </w:tcPr>
          <w:p w14:paraId="54C33576" w14:textId="0FF416E7" w:rsidR="00B23C7F" w:rsidRPr="00B23C7F" w:rsidRDefault="00B23C7F" w:rsidP="00B23C7F">
            <w:pPr>
              <w:jc w:val="right"/>
              <w:rPr>
                <w:color w:val="000000"/>
              </w:rPr>
            </w:pPr>
            <w:r w:rsidRPr="00B23C7F">
              <w:rPr>
                <w:color w:val="000000"/>
              </w:rPr>
              <w:t>0.91</w:t>
            </w:r>
            <w:r>
              <w:rPr>
                <w:color w:val="000000"/>
              </w:rPr>
              <w:t>0</w:t>
            </w:r>
          </w:p>
        </w:tc>
        <w:tc>
          <w:tcPr>
            <w:tcW w:w="1306" w:type="dxa"/>
            <w:tcBorders>
              <w:top w:val="nil"/>
              <w:left w:val="nil"/>
              <w:right w:val="nil"/>
            </w:tcBorders>
            <w:vAlign w:val="bottom"/>
          </w:tcPr>
          <w:p w14:paraId="49919B95" w14:textId="2DB39F2A" w:rsidR="00B23C7F" w:rsidRPr="00B23C7F" w:rsidRDefault="00B23C7F" w:rsidP="00B23C7F">
            <w:pPr>
              <w:jc w:val="right"/>
              <w:rPr>
                <w:color w:val="000000"/>
              </w:rPr>
            </w:pPr>
            <w:r w:rsidRPr="00B23C7F">
              <w:rPr>
                <w:color w:val="000000"/>
              </w:rPr>
              <w:t>-</w:t>
            </w:r>
          </w:p>
        </w:tc>
        <w:tc>
          <w:tcPr>
            <w:tcW w:w="1070" w:type="dxa"/>
            <w:tcBorders>
              <w:top w:val="nil"/>
              <w:left w:val="nil"/>
              <w:right w:val="nil"/>
            </w:tcBorders>
            <w:vAlign w:val="bottom"/>
          </w:tcPr>
          <w:p w14:paraId="720A7EB0" w14:textId="63EE86CB" w:rsidR="00B23C7F" w:rsidRPr="00B23C7F" w:rsidRDefault="00B23C7F" w:rsidP="00B23C7F">
            <w:pPr>
              <w:jc w:val="right"/>
              <w:rPr>
                <w:color w:val="000000"/>
              </w:rPr>
            </w:pPr>
            <w:r w:rsidRPr="00B23C7F">
              <w:rPr>
                <w:color w:val="000000"/>
              </w:rPr>
              <w:t>2.292</w:t>
            </w:r>
          </w:p>
        </w:tc>
        <w:tc>
          <w:tcPr>
            <w:tcW w:w="1070" w:type="dxa"/>
            <w:tcBorders>
              <w:top w:val="nil"/>
              <w:left w:val="nil"/>
              <w:right w:val="nil"/>
            </w:tcBorders>
            <w:vAlign w:val="bottom"/>
          </w:tcPr>
          <w:p w14:paraId="17AB24CB" w14:textId="70A1C3E7" w:rsidR="00B23C7F" w:rsidRPr="00B23C7F" w:rsidRDefault="00B23C7F" w:rsidP="00B23C7F">
            <w:pPr>
              <w:jc w:val="right"/>
              <w:rPr>
                <w:color w:val="000000"/>
              </w:rPr>
            </w:pPr>
            <w:r w:rsidRPr="00B23C7F">
              <w:rPr>
                <w:color w:val="000000"/>
              </w:rPr>
              <w:t>0.318</w:t>
            </w:r>
          </w:p>
        </w:tc>
      </w:tr>
      <w:tr w:rsidR="00B23C7F" w:rsidRPr="000959FB" w14:paraId="09146C5E" w14:textId="1BAF4728" w:rsidTr="006903B8">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078C8EC4" w:rsidR="00B23C7F" w:rsidRPr="000959FB" w:rsidRDefault="00B23C7F" w:rsidP="00B23C7F">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center"/>
            <w:hideMark/>
          </w:tcPr>
          <w:p w14:paraId="650C52AD" w14:textId="24539071" w:rsidR="00B23C7F" w:rsidRPr="0066062D" w:rsidRDefault="00B23C7F" w:rsidP="00B23C7F">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61D72588" w:rsidR="00B23C7F" w:rsidRPr="00B23C7F" w:rsidRDefault="00B23C7F" w:rsidP="00B23C7F">
            <w:pPr>
              <w:jc w:val="right"/>
              <w:rPr>
                <w:color w:val="000000"/>
              </w:rPr>
            </w:pPr>
            <w:r w:rsidRPr="00B23C7F">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280DDFB9" w:rsidR="00B23C7F" w:rsidRPr="00B23C7F" w:rsidRDefault="00B23C7F" w:rsidP="00B23C7F">
            <w:pPr>
              <w:jc w:val="right"/>
              <w:rPr>
                <w:color w:val="000000"/>
              </w:rPr>
            </w:pPr>
            <w:r w:rsidRPr="00B23C7F">
              <w:rPr>
                <w:color w:val="000000"/>
              </w:rPr>
              <w:t>1.373</w:t>
            </w:r>
          </w:p>
        </w:tc>
        <w:tc>
          <w:tcPr>
            <w:tcW w:w="1070" w:type="dxa"/>
            <w:tcBorders>
              <w:top w:val="nil"/>
              <w:left w:val="nil"/>
              <w:bottom w:val="single" w:sz="4" w:space="0" w:color="auto"/>
              <w:right w:val="nil"/>
            </w:tcBorders>
            <w:shd w:val="clear" w:color="auto" w:fill="auto"/>
            <w:noWrap/>
            <w:vAlign w:val="bottom"/>
            <w:hideMark/>
          </w:tcPr>
          <w:p w14:paraId="063A0581" w14:textId="0FE2FF02" w:rsidR="00B23C7F" w:rsidRPr="00B23C7F" w:rsidRDefault="00B23C7F" w:rsidP="00B23C7F">
            <w:pPr>
              <w:jc w:val="right"/>
              <w:rPr>
                <w:color w:val="000000"/>
              </w:rPr>
            </w:pPr>
            <w:r w:rsidRPr="00B23C7F">
              <w:rPr>
                <w:color w:val="000000"/>
              </w:rPr>
              <w:t>0.503</w:t>
            </w:r>
          </w:p>
        </w:tc>
        <w:tc>
          <w:tcPr>
            <w:tcW w:w="1303" w:type="dxa"/>
            <w:tcBorders>
              <w:top w:val="nil"/>
              <w:left w:val="nil"/>
              <w:bottom w:val="single" w:sz="4" w:space="0" w:color="auto"/>
              <w:right w:val="nil"/>
            </w:tcBorders>
            <w:vAlign w:val="bottom"/>
          </w:tcPr>
          <w:p w14:paraId="360E1CD2" w14:textId="2FEE552C" w:rsidR="00B23C7F" w:rsidRPr="00B23C7F" w:rsidRDefault="00B23C7F" w:rsidP="00B23C7F">
            <w:pPr>
              <w:jc w:val="right"/>
              <w:rPr>
                <w:color w:val="000000"/>
              </w:rPr>
            </w:pPr>
            <w:r w:rsidRPr="00B23C7F">
              <w:rPr>
                <w:color w:val="000000"/>
              </w:rPr>
              <w:t>-</w:t>
            </w:r>
          </w:p>
        </w:tc>
        <w:tc>
          <w:tcPr>
            <w:tcW w:w="996" w:type="dxa"/>
            <w:tcBorders>
              <w:top w:val="nil"/>
              <w:left w:val="nil"/>
              <w:bottom w:val="single" w:sz="4" w:space="0" w:color="auto"/>
              <w:right w:val="nil"/>
            </w:tcBorders>
            <w:vAlign w:val="bottom"/>
          </w:tcPr>
          <w:p w14:paraId="56747356" w14:textId="546BAB44" w:rsidR="00B23C7F" w:rsidRPr="00B23C7F" w:rsidRDefault="00B23C7F" w:rsidP="00B23C7F">
            <w:pPr>
              <w:jc w:val="right"/>
              <w:rPr>
                <w:color w:val="000000"/>
              </w:rPr>
            </w:pPr>
            <w:r w:rsidRPr="00B23C7F">
              <w:rPr>
                <w:color w:val="000000"/>
              </w:rPr>
              <w:t>1.659</w:t>
            </w:r>
          </w:p>
        </w:tc>
        <w:tc>
          <w:tcPr>
            <w:tcW w:w="1013" w:type="dxa"/>
            <w:tcBorders>
              <w:top w:val="nil"/>
              <w:left w:val="nil"/>
              <w:bottom w:val="single" w:sz="4" w:space="0" w:color="auto"/>
              <w:right w:val="nil"/>
            </w:tcBorders>
            <w:vAlign w:val="bottom"/>
          </w:tcPr>
          <w:p w14:paraId="4C799C48" w14:textId="391DA729" w:rsidR="00B23C7F" w:rsidRPr="00B23C7F" w:rsidRDefault="00B23C7F" w:rsidP="00B23C7F">
            <w:pPr>
              <w:jc w:val="right"/>
              <w:rPr>
                <w:color w:val="000000"/>
              </w:rPr>
            </w:pPr>
            <w:r w:rsidRPr="00B23C7F">
              <w:rPr>
                <w:color w:val="000000"/>
              </w:rPr>
              <w:t>0.436</w:t>
            </w:r>
          </w:p>
        </w:tc>
        <w:tc>
          <w:tcPr>
            <w:tcW w:w="1306" w:type="dxa"/>
            <w:tcBorders>
              <w:top w:val="nil"/>
              <w:left w:val="nil"/>
              <w:bottom w:val="single" w:sz="4" w:space="0" w:color="auto"/>
              <w:right w:val="nil"/>
            </w:tcBorders>
            <w:vAlign w:val="bottom"/>
          </w:tcPr>
          <w:p w14:paraId="2E4980FB" w14:textId="165F599B" w:rsidR="00B23C7F" w:rsidRPr="00B23C7F" w:rsidRDefault="00B23C7F" w:rsidP="00B23C7F">
            <w:pPr>
              <w:jc w:val="right"/>
              <w:rPr>
                <w:color w:val="000000"/>
              </w:rPr>
            </w:pPr>
            <w:r w:rsidRPr="00B23C7F">
              <w:rPr>
                <w:color w:val="000000"/>
              </w:rPr>
              <w:t>-</w:t>
            </w:r>
          </w:p>
        </w:tc>
        <w:tc>
          <w:tcPr>
            <w:tcW w:w="1070" w:type="dxa"/>
            <w:tcBorders>
              <w:top w:val="nil"/>
              <w:left w:val="nil"/>
              <w:bottom w:val="single" w:sz="4" w:space="0" w:color="auto"/>
              <w:right w:val="nil"/>
            </w:tcBorders>
            <w:vAlign w:val="bottom"/>
          </w:tcPr>
          <w:p w14:paraId="54E5E08B" w14:textId="27BE98CA" w:rsidR="00B23C7F" w:rsidRPr="00B23C7F" w:rsidRDefault="00B23C7F" w:rsidP="00B23C7F">
            <w:pPr>
              <w:jc w:val="right"/>
              <w:rPr>
                <w:color w:val="000000"/>
              </w:rPr>
            </w:pPr>
            <w:r w:rsidRPr="00B23C7F">
              <w:rPr>
                <w:color w:val="000000"/>
              </w:rPr>
              <w:t>0.931</w:t>
            </w:r>
          </w:p>
        </w:tc>
        <w:tc>
          <w:tcPr>
            <w:tcW w:w="1070" w:type="dxa"/>
            <w:tcBorders>
              <w:top w:val="nil"/>
              <w:left w:val="nil"/>
              <w:bottom w:val="single" w:sz="4" w:space="0" w:color="auto"/>
              <w:right w:val="nil"/>
            </w:tcBorders>
            <w:vAlign w:val="bottom"/>
          </w:tcPr>
          <w:p w14:paraId="11E419A7" w14:textId="31796B6D" w:rsidR="00B23C7F" w:rsidRPr="00B23C7F" w:rsidRDefault="00B23C7F" w:rsidP="00B23C7F">
            <w:pPr>
              <w:jc w:val="right"/>
              <w:rPr>
                <w:color w:val="000000"/>
              </w:rPr>
            </w:pPr>
            <w:r w:rsidRPr="00B23C7F">
              <w:rPr>
                <w:color w:val="000000"/>
              </w:rPr>
              <w:t>0.628</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3B4EA8A1" w:rsidR="000E116E" w:rsidRDefault="00072F0D" w:rsidP="000E116E">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w:t>
      </w:r>
      <w:r w:rsidR="006432F4">
        <w:t xml:space="preserve"> p-values where</w:t>
      </w:r>
      <w:r w:rsidRPr="00EA6746">
        <w:t xml:space="preserve">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0E5BEF">
      <w:pPr>
        <w:spacing w:line="480" w:lineRule="auto"/>
        <w:rPr>
          <w:b/>
          <w:bCs/>
          <w:color w:val="000000" w:themeColor="text1"/>
        </w:rPr>
      </w:pPr>
      <w:r>
        <w:rPr>
          <w:b/>
          <w:bCs/>
          <w:color w:val="000000" w:themeColor="text1"/>
        </w:rPr>
        <w:br w:type="page"/>
      </w:r>
    </w:p>
    <w:p w14:paraId="6B118366" w14:textId="51DE7350" w:rsidR="00B34A11" w:rsidRPr="009C50E2" w:rsidRDefault="000E116E" w:rsidP="000E5BEF">
      <w:pPr>
        <w:spacing w:line="48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1E1434A" w:rsidR="005C46D0" w:rsidRDefault="008E025F" w:rsidP="000E5BEF">
      <w:pPr>
        <w:spacing w:line="480" w:lineRule="auto"/>
        <w:rPr>
          <w:color w:val="000000" w:themeColor="text1"/>
        </w:rPr>
      </w:pPr>
      <w:r>
        <w:rPr>
          <w:noProof/>
          <w:color w:val="000000" w:themeColor="text1"/>
        </w:rPr>
        <w:drawing>
          <wp:inline distT="0" distB="0" distL="0" distR="0" wp14:anchorId="09DF1D8A" wp14:editId="2EC5B506">
            <wp:extent cx="8229600" cy="4629150"/>
            <wp:effectExtent l="0" t="0" r="0" b="635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8"/>
                    <a:stretch>
                      <a:fillRect/>
                    </a:stretch>
                  </pic:blipFill>
                  <pic:spPr>
                    <a:xfrm>
                      <a:off x="0" y="0"/>
                      <a:ext cx="8229600" cy="4629150"/>
                    </a:xfrm>
                    <a:prstGeom prst="rect">
                      <a:avLst/>
                    </a:prstGeom>
                  </pic:spPr>
                </pic:pic>
              </a:graphicData>
            </a:graphic>
          </wp:inline>
        </w:drawing>
      </w:r>
    </w:p>
    <w:p w14:paraId="58C5F9D7" w14:textId="31D512DB" w:rsidR="00F86B84" w:rsidRDefault="002F39A9" w:rsidP="00F86B84">
      <w:pPr>
        <w:spacing w:line="480" w:lineRule="auto"/>
        <w:rPr>
          <w:color w:val="000000" w:themeColor="text1"/>
        </w:rPr>
      </w:pPr>
      <w:commentRangeStart w:id="247"/>
      <w:r>
        <w:rPr>
          <w:b/>
          <w:bCs/>
          <w:color w:val="000000" w:themeColor="text1"/>
        </w:rPr>
        <w:t>Fig. 4</w:t>
      </w:r>
      <w:r>
        <w:rPr>
          <w:color w:val="000000" w:themeColor="text1"/>
        </w:rPr>
        <w:t xml:space="preserve"> </w:t>
      </w:r>
      <w:commentRangeEnd w:id="247"/>
      <w:r w:rsidR="001C03A8">
        <w:rPr>
          <w:rStyle w:val="CommentReference"/>
          <w:rFonts w:eastAsiaTheme="minorHAnsi" w:cs="Times New Roman (Body CS)"/>
        </w:rPr>
        <w:commentReference w:id="247"/>
      </w:r>
      <w:r>
        <w:rPr>
          <w:color w:val="000000" w:themeColor="text1"/>
        </w:rPr>
        <w:t xml:space="preserve">Effects of </w:t>
      </w:r>
      <w:r w:rsidR="008E025F">
        <w:rPr>
          <w:color w:val="000000" w:themeColor="text1"/>
        </w:rPr>
        <w:t xml:space="preserve">the unit cost ratio </w:t>
      </w:r>
      <w:r w:rsidR="008E025F">
        <w:rPr>
          <w:i/>
          <w:iCs/>
          <w:color w:val="000000" w:themeColor="text1"/>
          <w:lang w:val="el-GR"/>
        </w:rPr>
        <w:t>β</w:t>
      </w:r>
      <w:r w:rsidR="008E025F">
        <w:rPr>
          <w:i/>
          <w:iCs/>
          <w:color w:val="000000" w:themeColor="text1"/>
        </w:rPr>
        <w:t xml:space="preserve"> </w:t>
      </w:r>
      <w:r w:rsidR="008E025F">
        <w:rPr>
          <w:color w:val="000000" w:themeColor="text1"/>
        </w:rPr>
        <w:t xml:space="preserve">and soil nitrogen availability on leaf nitrogen content per unit leaf area (panels A and D), leaf nitrogen content per unit leaf biomass (panels B and E), and leaf mass per area (panel C and F). </w:t>
      </w:r>
      <w:r w:rsidR="00F86B84">
        <w:rPr>
          <w:color w:val="000000" w:themeColor="text1"/>
        </w:rPr>
        <w:t xml:space="preserve">Yellow shading </w:t>
      </w:r>
      <w:proofErr w:type="gramStart"/>
      <w:r w:rsidR="00F86B84">
        <w:rPr>
          <w:color w:val="000000" w:themeColor="text1"/>
        </w:rPr>
        <w:t>indicate</w:t>
      </w:r>
      <w:proofErr w:type="gramEnd"/>
      <w:r w:rsidR="00F86B84">
        <w:rPr>
          <w:color w:val="000000" w:themeColor="text1"/>
        </w:rPr>
        <w:t xml:space="preserve"> C</w:t>
      </w:r>
      <w:r w:rsidR="00F86B84">
        <w:rPr>
          <w:color w:val="000000" w:themeColor="text1"/>
          <w:vertAlign w:val="subscript"/>
        </w:rPr>
        <w:t>3</w:t>
      </w:r>
      <w:r w:rsidR="00F86B84">
        <w:rPr>
          <w:color w:val="000000" w:themeColor="text1"/>
        </w:rPr>
        <w:t xml:space="preserve"> legumes, </w:t>
      </w:r>
      <w:r w:rsidR="00F86B84">
        <w:rPr>
          <w:color w:val="000000" w:themeColor="text1"/>
        </w:rPr>
        <w:lastRenderedPageBreak/>
        <w:t>red shading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indicate C</w:t>
      </w:r>
      <w:r w:rsidR="00F86B84" w:rsidRPr="00341F1C">
        <w:rPr>
          <w:color w:val="000000" w:themeColor="text1"/>
          <w:vertAlign w:val="subscript"/>
        </w:rPr>
        <w:t>3</w:t>
      </w:r>
      <w:r w:rsidR="00F86B84">
        <w:rPr>
          <w:color w:val="000000" w:themeColor="text1"/>
        </w:rPr>
        <w:t xml:space="preserve"> non-legumes. Points are jittered for visibility.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w:t>
      </w:r>
    </w:p>
    <w:p w14:paraId="26B68A8D" w14:textId="77777777" w:rsidR="008E025F" w:rsidRDefault="008E025F" w:rsidP="00F86B84">
      <w:pPr>
        <w:spacing w:line="48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503518">
      <w:pPr>
        <w:spacing w:line="480" w:lineRule="auto"/>
        <w:rPr>
          <w:color w:val="000000" w:themeColor="text1"/>
        </w:rPr>
      </w:pPr>
      <w:commentRangeStart w:id="248"/>
      <w:r>
        <w:rPr>
          <w:i/>
          <w:iCs/>
          <w:color w:val="000000" w:themeColor="text1"/>
        </w:rPr>
        <w:lastRenderedPageBreak/>
        <w:t>Structural equation model</w:t>
      </w:r>
      <w:commentRangeEnd w:id="248"/>
      <w:r w:rsidR="00E1150D">
        <w:rPr>
          <w:rStyle w:val="CommentReference"/>
          <w:rFonts w:eastAsiaTheme="minorHAnsi" w:cs="Times New Roman (Body CS)"/>
        </w:rPr>
        <w:commentReference w:id="248"/>
      </w:r>
    </w:p>
    <w:p w14:paraId="149999B1" w14:textId="0054E90D" w:rsidR="00C61567" w:rsidRPr="00C61567" w:rsidRDefault="00E241C3" w:rsidP="00E241C3">
      <w:pPr>
        <w:spacing w:line="480" w:lineRule="auto"/>
        <w:ind w:firstLine="720"/>
        <w:rPr>
          <w:color w:val="000000" w:themeColor="text1"/>
        </w:rPr>
      </w:pPr>
      <w:r>
        <w:rPr>
          <w:color w:val="000000" w:themeColor="text1"/>
        </w:rPr>
        <w:t xml:space="preserve">The piecewise structural equation model indicated that variance in </w:t>
      </w:r>
      <w:r w:rsidR="000758D4">
        <w:rPr>
          <w:i/>
          <w:iCs/>
          <w:color w:val="000000" w:themeColor="text1"/>
        </w:rPr>
        <w:t>N</w:t>
      </w:r>
      <w:r w:rsidR="000758D4">
        <w:rPr>
          <w:color w:val="000000" w:themeColor="text1"/>
          <w:vertAlign w:val="subscript"/>
        </w:rPr>
        <w:t>area</w:t>
      </w:r>
      <w:r w:rsidR="00AA5999">
        <w:rPr>
          <w:color w:val="000000" w:themeColor="text1"/>
        </w:rPr>
        <w:t xml:space="preserve"> was driven by </w:t>
      </w:r>
      <w:r w:rsidR="003C57E0">
        <w:rPr>
          <w:color w:val="000000" w:themeColor="text1"/>
        </w:rPr>
        <w:t xml:space="preserve">a negative effect of increasing </w:t>
      </w:r>
      <w:r w:rsidR="0099374C">
        <w:rPr>
          <w:i/>
          <w:iCs/>
          <w:color w:val="000000" w:themeColor="text1"/>
          <w:lang w:val="el-GR"/>
        </w:rPr>
        <w:t>β</w:t>
      </w:r>
      <w:r w:rsidR="00253023">
        <w:rPr>
          <w:color w:val="000000" w:themeColor="text1"/>
        </w:rPr>
        <w:t xml:space="preserve">, </w:t>
      </w:r>
      <w:r w:rsidR="00A24BD7">
        <w:rPr>
          <w:color w:val="000000" w:themeColor="text1"/>
        </w:rPr>
        <w:t xml:space="preserve">strong positive effects of increasing </w:t>
      </w:r>
      <w:r w:rsidR="003920D8">
        <w:rPr>
          <w:i/>
          <w:iCs/>
          <w:color w:val="000000" w:themeColor="text1"/>
        </w:rPr>
        <w:t>N</w:t>
      </w:r>
      <w:r w:rsidR="003920D8">
        <w:rPr>
          <w:color w:val="000000" w:themeColor="text1"/>
          <w:vertAlign w:val="subscript"/>
        </w:rPr>
        <w:t>mass</w:t>
      </w:r>
      <w:r w:rsidR="003920D8">
        <w:rPr>
          <w:color w:val="000000" w:themeColor="text1"/>
        </w:rPr>
        <w:t xml:space="preserve"> and </w:t>
      </w:r>
      <w:r w:rsidR="003920D8">
        <w:rPr>
          <w:i/>
          <w:iCs/>
          <w:color w:val="000000" w:themeColor="text1"/>
        </w:rPr>
        <w:t>M</w:t>
      </w:r>
      <w:r w:rsidR="003920D8">
        <w:rPr>
          <w:color w:val="000000" w:themeColor="text1"/>
          <w:vertAlign w:val="subscript"/>
        </w:rPr>
        <w:t>area</w:t>
      </w:r>
      <w:r w:rsidR="00253023">
        <w:rPr>
          <w:color w:val="000000" w:themeColor="text1"/>
        </w:rPr>
        <w:t>, and</w:t>
      </w:r>
      <w:r w:rsidR="00E1150D">
        <w:rPr>
          <w:color w:val="000000" w:themeColor="text1"/>
        </w:rPr>
        <w:t xml:space="preserve"> that </w:t>
      </w:r>
      <w:r w:rsidR="00E1150D">
        <w:rPr>
          <w:i/>
          <w:color w:val="000000" w:themeColor="text1"/>
        </w:rPr>
        <w:t>N</w:t>
      </w:r>
      <w:r w:rsidR="00E1150D">
        <w:rPr>
          <w:color w:val="000000" w:themeColor="text1"/>
          <w:vertAlign w:val="subscript"/>
        </w:rPr>
        <w:t>area</w:t>
      </w:r>
      <w:r w:rsidR="00253023">
        <w:rPr>
          <w:color w:val="000000" w:themeColor="text1"/>
        </w:rPr>
        <w:t xml:space="preserve"> was generally larger in </w:t>
      </w:r>
      <w:r w:rsidR="00EA541A">
        <w:t xml:space="preserve">N-fixing species </w:t>
      </w:r>
      <w:r w:rsidR="00A24BD7">
        <w:rPr>
          <w:color w:val="000000" w:themeColor="text1"/>
        </w:rPr>
        <w:t>(Table 5; Fig. 5)</w:t>
      </w:r>
      <w:r w:rsidR="004B4F66">
        <w:rPr>
          <w:color w:val="000000" w:themeColor="text1"/>
        </w:rPr>
        <w:t>.</w:t>
      </w:r>
      <w:r w:rsidR="00A24BD7">
        <w:rPr>
          <w:color w:val="000000" w:themeColor="text1"/>
        </w:rPr>
        <w:t xml:space="preserve"> </w:t>
      </w:r>
      <w:r w:rsidR="00C61567">
        <w:rPr>
          <w:color w:val="000000" w:themeColor="text1"/>
        </w:rPr>
        <w:t>There was</w:t>
      </w:r>
      <w:r w:rsidR="00253023">
        <w:rPr>
          <w:color w:val="000000" w:themeColor="text1"/>
        </w:rPr>
        <w:t xml:space="preserve"> no apparent effect of </w:t>
      </w:r>
      <w:r w:rsidR="00C61567" w:rsidRPr="000B0353">
        <w:rPr>
          <w:i/>
          <w:iCs/>
          <w:color w:val="000000" w:themeColor="text1"/>
          <w:lang w:val="el-GR"/>
        </w:rPr>
        <w:t>χ</w:t>
      </w:r>
      <w:r w:rsidR="00253023">
        <w:rPr>
          <w:color w:val="000000" w:themeColor="text1"/>
        </w:rPr>
        <w:t xml:space="preserve">, </w:t>
      </w:r>
      <w:r w:rsidR="00C61567">
        <w:rPr>
          <w:color w:val="000000" w:themeColor="text1"/>
        </w:rPr>
        <w:t>soil moisture, soil nitrogen availability, or photosynthetic pathway</w:t>
      </w:r>
      <w:r w:rsidR="00253023">
        <w:rPr>
          <w:color w:val="000000" w:themeColor="text1"/>
        </w:rPr>
        <w:t xml:space="preserve"> on </w:t>
      </w:r>
      <w:r w:rsidR="00253023">
        <w:rPr>
          <w:i/>
          <w:iCs/>
          <w:color w:val="000000" w:themeColor="text1"/>
        </w:rPr>
        <w:t>N</w:t>
      </w:r>
      <w:r w:rsidR="00253023">
        <w:rPr>
          <w:color w:val="000000" w:themeColor="text1"/>
          <w:vertAlign w:val="subscript"/>
        </w:rPr>
        <w:t>area</w:t>
      </w:r>
      <w:r w:rsidR="00C61567">
        <w:rPr>
          <w:color w:val="000000" w:themeColor="text1"/>
        </w:rPr>
        <w:t xml:space="preserve"> (Table 5; Fig. 5).</w:t>
      </w:r>
    </w:p>
    <w:p w14:paraId="7088FE9B" w14:textId="2F951E90" w:rsidR="00E241C3" w:rsidRDefault="00E241C3" w:rsidP="00C61567">
      <w:pPr>
        <w:spacing w:line="48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negative effect of increasing </w:t>
      </w:r>
      <w:r w:rsidR="00C61567">
        <w:rPr>
          <w:i/>
          <w:iCs/>
          <w:color w:val="000000" w:themeColor="text1"/>
          <w:lang w:val="el-GR"/>
        </w:rPr>
        <w:t>β</w:t>
      </w:r>
      <w:r w:rsidR="00C61567">
        <w:rPr>
          <w:color w:val="000000" w:themeColor="text1"/>
        </w:rPr>
        <w:t xml:space="preserve">, </w:t>
      </w:r>
      <w:r w:rsidR="00C61567" w:rsidRPr="000B0353">
        <w:rPr>
          <w:i/>
          <w:iCs/>
          <w:color w:val="000000" w:themeColor="text1"/>
          <w:lang w:val="el-GR"/>
        </w:rPr>
        <w:t>χ</w:t>
      </w:r>
      <w:r w:rsidR="00C61567">
        <w:rPr>
          <w:color w:val="000000" w:themeColor="text1"/>
        </w:rPr>
        <w:t xml:space="preserve">, soil nitrogen availability, and soil moisture (Table 5; Fig. 5). There was no apparent effect of </w:t>
      </w:r>
      <w:r>
        <w:rPr>
          <w:color w:val="000000" w:themeColor="text1"/>
        </w:rPr>
        <w:t>photosynthetic pathway or ability to associate with symbiotic nitrogen-fixing bacteria</w:t>
      </w:r>
      <w:r w:rsidR="00C61567">
        <w:rPr>
          <w:color w:val="000000" w:themeColor="text1"/>
        </w:rPr>
        <w:t xml:space="preserve"> on </w:t>
      </w:r>
      <w:r w:rsidR="00C61567">
        <w:rPr>
          <w:i/>
          <w:iCs/>
          <w:color w:val="000000" w:themeColor="text1"/>
        </w:rPr>
        <w:t>M</w:t>
      </w:r>
      <w:r w:rsidR="00C61567">
        <w:rPr>
          <w:color w:val="000000" w:themeColor="text1"/>
          <w:vertAlign w:val="subscript"/>
        </w:rPr>
        <w:t>area</w:t>
      </w:r>
      <w:r>
        <w:rPr>
          <w:color w:val="000000" w:themeColor="text1"/>
        </w:rPr>
        <w:t xml:space="preserve"> (Table 5).</w:t>
      </w:r>
    </w:p>
    <w:p w14:paraId="323976D0" w14:textId="43C84A91" w:rsidR="00FC3A26" w:rsidRDefault="00E241C3" w:rsidP="00FC3A26">
      <w:pPr>
        <w:spacing w:line="480" w:lineRule="auto"/>
        <w:ind w:firstLine="720"/>
        <w:rPr>
          <w:color w:val="000000" w:themeColor="text1"/>
        </w:rPr>
      </w:pPr>
      <w:r>
        <w:rPr>
          <w:color w:val="000000" w:themeColor="text1"/>
        </w:rPr>
        <w:t>I</w:t>
      </w:r>
      <w:r w:rsidR="00FC3A26">
        <w:rPr>
          <w:color w:val="000000" w:themeColor="text1"/>
        </w:rPr>
        <w:t xml:space="preserve">ncreasing soil nitrogen availability had a positive effect on </w:t>
      </w:r>
      <w:r w:rsidR="00FC3A26">
        <w:rPr>
          <w:i/>
          <w:iCs/>
          <w:color w:val="000000" w:themeColor="text1"/>
        </w:rPr>
        <w:t>N</w:t>
      </w:r>
      <w:r w:rsidR="00FC3A26">
        <w:rPr>
          <w:color w:val="000000" w:themeColor="text1"/>
          <w:vertAlign w:val="subscript"/>
        </w:rPr>
        <w:t>mass</w:t>
      </w:r>
      <w:r w:rsidR="00FC3A26">
        <w:rPr>
          <w:color w:val="000000" w:themeColor="text1"/>
        </w:rPr>
        <w:t xml:space="preserve">, while increasing </w:t>
      </w:r>
      <w:r w:rsidR="00FC3A26">
        <w:rPr>
          <w:i/>
          <w:iCs/>
          <w:color w:val="000000" w:themeColor="text1"/>
        </w:rPr>
        <w:t>M</w:t>
      </w:r>
      <w:r w:rsidR="00FC3A26">
        <w:rPr>
          <w:color w:val="000000" w:themeColor="text1"/>
          <w:vertAlign w:val="subscript"/>
        </w:rPr>
        <w:t>area</w:t>
      </w:r>
      <w:r w:rsidR="00FC3A26">
        <w:rPr>
          <w:color w:val="000000" w:themeColor="text1"/>
        </w:rPr>
        <w:t xml:space="preserve"> and </w:t>
      </w:r>
      <w:r w:rsidR="00FC3A26">
        <w:rPr>
          <w:i/>
          <w:iCs/>
          <w:color w:val="000000" w:themeColor="text1"/>
          <w:lang w:val="el-GR"/>
        </w:rPr>
        <w:t>β</w:t>
      </w:r>
      <w:r w:rsidR="00FC3A26">
        <w:rPr>
          <w:color w:val="000000" w:themeColor="text1"/>
        </w:rPr>
        <w:t xml:space="preserve"> each had a negative effect on </w:t>
      </w:r>
      <w:r w:rsidR="00FC3A26">
        <w:rPr>
          <w:i/>
          <w:iCs/>
          <w:color w:val="000000" w:themeColor="text1"/>
        </w:rPr>
        <w:t>N</w:t>
      </w:r>
      <w:r w:rsidR="00FC3A26">
        <w:rPr>
          <w:color w:val="000000" w:themeColor="text1"/>
          <w:vertAlign w:val="subscript"/>
        </w:rPr>
        <w:t>mass</w:t>
      </w:r>
      <w:r w:rsidR="00FC3A26">
        <w:rPr>
          <w:color w:val="000000" w:themeColor="text1"/>
        </w:rPr>
        <w:t xml:space="preserve"> (Table 5; Fig. 5). Model results suggested that </w:t>
      </w:r>
      <w:r w:rsidR="00FC3A26">
        <w:rPr>
          <w:i/>
          <w:iCs/>
          <w:color w:val="000000" w:themeColor="text1"/>
        </w:rPr>
        <w:t>N</w:t>
      </w:r>
      <w:r w:rsidR="00FC3A26">
        <w:rPr>
          <w:color w:val="000000" w:themeColor="text1"/>
          <w:vertAlign w:val="subscript"/>
        </w:rPr>
        <w:t>mass</w:t>
      </w:r>
      <w:r w:rsidR="00FC3A26">
        <w:rPr>
          <w:color w:val="000000" w:themeColor="text1"/>
        </w:rPr>
        <w:t xml:space="preserve"> was </w:t>
      </w:r>
      <w:r w:rsidR="00253023">
        <w:rPr>
          <w:color w:val="000000" w:themeColor="text1"/>
        </w:rPr>
        <w:t>larger</w:t>
      </w:r>
      <w:r w:rsidR="00FC3A26">
        <w:rPr>
          <w:color w:val="000000" w:themeColor="text1"/>
        </w:rPr>
        <w:t xml:space="preserve"> in </w:t>
      </w:r>
      <w:r w:rsidR="00EA541A">
        <w:t xml:space="preserve">N-fixing species </w:t>
      </w:r>
      <w:r w:rsidR="00FC3A26">
        <w:rPr>
          <w:color w:val="000000" w:themeColor="text1"/>
        </w:rPr>
        <w:t>and in C</w:t>
      </w:r>
      <w:r w:rsidR="00FC3A26">
        <w:rPr>
          <w:color w:val="000000" w:themeColor="text1"/>
          <w:vertAlign w:val="subscript"/>
        </w:rPr>
        <w:t>3</w:t>
      </w:r>
      <w:r w:rsidR="00FC3A26">
        <w:rPr>
          <w:color w:val="000000" w:themeColor="text1"/>
        </w:rPr>
        <w:t xml:space="preserve"> species (Table 5; Fig. 5)</w:t>
      </w:r>
      <w:r w:rsidR="00D94E2E">
        <w:rPr>
          <w:color w:val="000000" w:themeColor="text1"/>
        </w:rPr>
        <w:t xml:space="preserve">. There was no apparent effect of soil moisture or </w:t>
      </w:r>
      <w:r w:rsidR="00D94E2E" w:rsidRPr="000B0353">
        <w:rPr>
          <w:i/>
          <w:iCs/>
          <w:color w:val="000000" w:themeColor="text1"/>
          <w:lang w:val="el-GR"/>
        </w:rPr>
        <w:t>χ</w:t>
      </w:r>
      <w:r w:rsidR="00D94E2E">
        <w:rPr>
          <w:color w:val="000000" w:themeColor="text1"/>
        </w:rPr>
        <w:t xml:space="preserve"> on </w:t>
      </w:r>
      <w:r w:rsidR="00D94E2E">
        <w:rPr>
          <w:i/>
          <w:iCs/>
          <w:color w:val="000000" w:themeColor="text1"/>
        </w:rPr>
        <w:t>N</w:t>
      </w:r>
      <w:r w:rsidR="00D94E2E">
        <w:rPr>
          <w:color w:val="000000" w:themeColor="text1"/>
          <w:vertAlign w:val="subscript"/>
        </w:rPr>
        <w:t>mass</w:t>
      </w:r>
      <w:r w:rsidR="00D94E2E">
        <w:rPr>
          <w:color w:val="000000" w:themeColor="text1"/>
        </w:rPr>
        <w:t xml:space="preserve"> (Table 5).</w:t>
      </w:r>
    </w:p>
    <w:p w14:paraId="1DEFD374" w14:textId="776ED660" w:rsidR="00C61567" w:rsidRDefault="00E241C3" w:rsidP="00785A1F">
      <w:pPr>
        <w:spacing w:line="480" w:lineRule="auto"/>
        <w:ind w:firstLine="720"/>
        <w:rPr>
          <w:color w:val="000000" w:themeColor="text1"/>
        </w:rPr>
      </w:pPr>
      <w:r>
        <w:rPr>
          <w:color w:val="000000" w:themeColor="text1"/>
        </w:rPr>
        <w:t xml:space="preserve">Variance in </w:t>
      </w:r>
      <w:r>
        <w:rPr>
          <w:i/>
          <w:iCs/>
          <w:color w:val="000000" w:themeColor="text1"/>
          <w:lang w:val="el-GR"/>
        </w:rPr>
        <w:t>β</w:t>
      </w:r>
      <w:r>
        <w:rPr>
          <w:color w:val="000000" w:themeColor="text1"/>
        </w:rPr>
        <w:t xml:space="preserve"> was driven by a negative effect </w:t>
      </w:r>
      <w:r w:rsidR="00C61567">
        <w:rPr>
          <w:color w:val="000000" w:themeColor="text1"/>
        </w:rPr>
        <w:t xml:space="preserve">of increasing soil nitrogen availability, a positive effect of increasing </w:t>
      </w:r>
      <w:r w:rsidR="00C61567" w:rsidRPr="000B0353">
        <w:rPr>
          <w:i/>
          <w:iCs/>
          <w:color w:val="000000" w:themeColor="text1"/>
          <w:lang w:val="el-GR"/>
        </w:rPr>
        <w:t>χ</w:t>
      </w:r>
      <w:r w:rsidR="00C61567">
        <w:rPr>
          <w:color w:val="000000" w:themeColor="text1"/>
        </w:rPr>
        <w:t>, and was generally higher in C</w:t>
      </w:r>
      <w:r w:rsidR="00C61567">
        <w:rPr>
          <w:color w:val="000000" w:themeColor="text1"/>
          <w:vertAlign w:val="subscript"/>
        </w:rPr>
        <w:t>4</w:t>
      </w:r>
      <w:r w:rsidR="00C61567">
        <w:rPr>
          <w:color w:val="000000" w:themeColor="text1"/>
        </w:rPr>
        <w:t xml:space="preserve"> species (Table 5; Fig. 5). There was a marginal negative effect of increasing soil moisture on </w:t>
      </w:r>
      <w:r w:rsidR="00785A1F">
        <w:rPr>
          <w:i/>
          <w:iCs/>
          <w:color w:val="000000" w:themeColor="text1"/>
          <w:lang w:val="el-GR"/>
        </w:rPr>
        <w:t>β</w:t>
      </w:r>
      <w:r w:rsidR="00C61567">
        <w:rPr>
          <w:color w:val="000000" w:themeColor="text1"/>
        </w:rPr>
        <w:t>, but no apparent effect o</w:t>
      </w:r>
      <w:r w:rsidR="00785A1F">
        <w:rPr>
          <w:color w:val="000000" w:themeColor="text1"/>
        </w:rPr>
        <w:t>f ability to associate with symbiotic nitrogen-fixing bacteria (Table 5).</w:t>
      </w:r>
    </w:p>
    <w:p w14:paraId="63EF89E9" w14:textId="6D0D3E3C" w:rsidR="0061524E" w:rsidRDefault="00785A1F" w:rsidP="0061524E">
      <w:pPr>
        <w:spacing w:line="480" w:lineRule="auto"/>
        <w:ind w:firstLine="720"/>
        <w:rPr>
          <w:color w:val="000000" w:themeColor="text1"/>
        </w:rPr>
      </w:pPr>
      <w:r>
        <w:rPr>
          <w:color w:val="000000" w:themeColor="text1"/>
        </w:rPr>
        <w:t xml:space="preserve">Increasing vapor pressure deficit and soil moisture each had a negative effect on </w:t>
      </w:r>
      <w:r w:rsidRPr="000B0353">
        <w:rPr>
          <w:i/>
          <w:iCs/>
          <w:color w:val="000000" w:themeColor="text1"/>
          <w:lang w:val="el-GR"/>
        </w:rPr>
        <w:t>χ</w:t>
      </w:r>
      <w:r w:rsidR="00253023">
        <w:rPr>
          <w:color w:val="000000" w:themeColor="text1"/>
        </w:rPr>
        <w:t xml:space="preserve"> and were generally higher in</w:t>
      </w:r>
      <w:r w:rsidR="00E241C3">
        <w:rPr>
          <w:color w:val="000000" w:themeColor="text1"/>
        </w:rPr>
        <w:t xml:space="preserve"> C</w:t>
      </w:r>
      <w:r w:rsidR="00E241C3">
        <w:rPr>
          <w:color w:val="000000" w:themeColor="text1"/>
          <w:vertAlign w:val="subscript"/>
        </w:rPr>
        <w:t>3</w:t>
      </w:r>
      <w:r w:rsidR="00E241C3">
        <w:rPr>
          <w:color w:val="000000" w:themeColor="text1"/>
        </w:rPr>
        <w:t xml:space="preserve"> species (Table 5; Fig. 5)</w:t>
      </w:r>
      <w:r w:rsidR="00253023">
        <w:rPr>
          <w:color w:val="000000" w:themeColor="text1"/>
        </w:rPr>
        <w:t>. I</w:t>
      </w:r>
      <w:r>
        <w:rPr>
          <w:color w:val="000000" w:themeColor="text1"/>
        </w:rPr>
        <w:t xml:space="preserve">ncreasing air temperature </w:t>
      </w:r>
      <w:r w:rsidR="00C76908">
        <w:rPr>
          <w:color w:val="000000" w:themeColor="text1"/>
        </w:rPr>
        <w:t xml:space="preserve">also </w:t>
      </w:r>
      <w:r>
        <w:rPr>
          <w:color w:val="000000" w:themeColor="text1"/>
        </w:rPr>
        <w:t xml:space="preserve">had a marginal positive effect on </w:t>
      </w:r>
      <w:r w:rsidRPr="000B0353">
        <w:rPr>
          <w:i/>
          <w:iCs/>
          <w:color w:val="000000" w:themeColor="text1"/>
          <w:lang w:val="el-GR"/>
        </w:rPr>
        <w:t>χ</w:t>
      </w:r>
      <w:r>
        <w:rPr>
          <w:color w:val="000000" w:themeColor="text1"/>
        </w:rPr>
        <w:t xml:space="preserve"> (Table 5).</w:t>
      </w:r>
      <w:r w:rsidR="0061524E">
        <w:rPr>
          <w:color w:val="000000" w:themeColor="text1"/>
        </w:rPr>
        <w:t xml:space="preserve"> </w:t>
      </w:r>
    </w:p>
    <w:p w14:paraId="372798BF" w14:textId="77777777" w:rsidR="00C76908" w:rsidRDefault="00253023" w:rsidP="00C76908">
      <w:pPr>
        <w:spacing w:line="480" w:lineRule="auto"/>
        <w:ind w:firstLine="720"/>
        <w:rPr>
          <w:color w:val="000000" w:themeColor="text1"/>
        </w:rPr>
      </w:pPr>
      <w:r>
        <w:rPr>
          <w:color w:val="000000" w:themeColor="text1"/>
        </w:rPr>
        <w:t>Increasing</w:t>
      </w:r>
      <w:r w:rsidR="001F117F">
        <w:rPr>
          <w:color w:val="000000" w:themeColor="text1"/>
        </w:rPr>
        <w:t xml:space="preserve"> soil moisture had a strong positive effect </w:t>
      </w:r>
      <w:r w:rsidR="00C76908">
        <w:rPr>
          <w:color w:val="000000" w:themeColor="text1"/>
        </w:rPr>
        <w:t>and increasing air temperature had a negative effect on soil nitrogen availability</w:t>
      </w:r>
      <w:r w:rsidR="001F117F">
        <w:rPr>
          <w:color w:val="000000" w:themeColor="text1"/>
        </w:rPr>
        <w:t xml:space="preserve"> (Table 5; Fig. 5). </w:t>
      </w:r>
      <w:r w:rsidR="00E241C3">
        <w:rPr>
          <w:color w:val="000000" w:themeColor="text1"/>
        </w:rPr>
        <w:t xml:space="preserve">Increasing soil moisture and air temperature </w:t>
      </w:r>
      <w:r w:rsidR="0061524E">
        <w:rPr>
          <w:color w:val="000000" w:themeColor="text1"/>
        </w:rPr>
        <w:t>were each negatively related to increasing</w:t>
      </w:r>
      <w:r w:rsidR="00E241C3">
        <w:rPr>
          <w:color w:val="000000" w:themeColor="text1"/>
        </w:rPr>
        <w:t xml:space="preserve"> vapor pressure deficit (Table 5; Fig. 5).</w:t>
      </w:r>
    </w:p>
    <w:p w14:paraId="3BD8C108" w14:textId="5C51549B" w:rsidR="003B2720" w:rsidRDefault="003B2720" w:rsidP="00C76908">
      <w:pPr>
        <w:spacing w:line="480" w:lineRule="auto"/>
        <w:ind w:firstLine="720"/>
        <w:rPr>
          <w:color w:val="000000" w:themeColor="text1"/>
        </w:rPr>
      </w:pPr>
      <w:r>
        <w:rPr>
          <w:color w:val="000000" w:themeColor="text1"/>
        </w:rPr>
        <w:br w:type="page"/>
      </w:r>
    </w:p>
    <w:p w14:paraId="64CD8D2E" w14:textId="7DCDFE5C" w:rsidR="008B3519" w:rsidRPr="003F607E" w:rsidRDefault="003B2720" w:rsidP="008B3519">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C561FA" w:rsidRPr="003F607E">
        <w:rPr>
          <w:i/>
          <w:iCs/>
          <w:color w:val="000000"/>
          <w:lang w:val="el-GR"/>
        </w:rPr>
        <w:t>χ</w:t>
      </w:r>
      <w:r w:rsidR="00C561FA" w:rsidRPr="003F607E">
        <w:rPr>
          <w:color w:val="000000" w:themeColor="text1"/>
        </w:rPr>
        <w:t xml:space="preserve">, and </w:t>
      </w:r>
      <w:r w:rsidR="00C561FA" w:rsidRPr="003F607E">
        <w:rPr>
          <w:i/>
          <w:iCs/>
          <w:color w:val="000000" w:themeColor="text1"/>
          <w:lang w:val="el-GR"/>
        </w:rPr>
        <w:t>β</w:t>
      </w:r>
      <w:r w:rsidR="00032B7F" w:rsidRPr="003F607E">
        <w:rPr>
          <w:color w:val="000000" w:themeColor="text1"/>
        </w:rPr>
        <w:t>*</w:t>
      </w:r>
    </w:p>
    <w:tbl>
      <w:tblPr>
        <w:tblStyle w:val="TableGrid"/>
        <w:tblW w:w="6670" w:type="dxa"/>
        <w:jc w:val="center"/>
        <w:tblLook w:val="04A0" w:firstRow="1" w:lastRow="0" w:firstColumn="1" w:lastColumn="0" w:noHBand="0" w:noVBand="1"/>
      </w:tblPr>
      <w:tblGrid>
        <w:gridCol w:w="2371"/>
        <w:gridCol w:w="1749"/>
        <w:gridCol w:w="1455"/>
        <w:gridCol w:w="1095"/>
      </w:tblGrid>
      <w:tr w:rsidR="003F607E" w:rsidRPr="00503F5A" w14:paraId="0E86AB05" w14:textId="77777777" w:rsidTr="00503F5A">
        <w:trPr>
          <w:jc w:val="center"/>
        </w:trPr>
        <w:tc>
          <w:tcPr>
            <w:tcW w:w="2371" w:type="dxa"/>
            <w:tcBorders>
              <w:top w:val="single" w:sz="4" w:space="0" w:color="auto"/>
              <w:left w:val="nil"/>
              <w:bottom w:val="single" w:sz="4" w:space="0" w:color="auto"/>
              <w:right w:val="nil"/>
            </w:tcBorders>
            <w:vAlign w:val="center"/>
          </w:tcPr>
          <w:p w14:paraId="5152025E" w14:textId="77777777" w:rsidR="003F607E" w:rsidRPr="00503F5A" w:rsidRDefault="003F607E" w:rsidP="006738DC">
            <w:pPr>
              <w:rPr>
                <w:b/>
                <w:bCs/>
                <w:color w:val="000000" w:themeColor="text1"/>
                <w:sz w:val="20"/>
                <w:szCs w:val="20"/>
              </w:rPr>
            </w:pPr>
            <w:r w:rsidRPr="00503F5A">
              <w:rPr>
                <w:b/>
                <w:bCs/>
                <w:color w:val="000000" w:themeColor="text1"/>
                <w:sz w:val="20"/>
                <w:szCs w:val="20"/>
              </w:rPr>
              <w:t>Response variable</w:t>
            </w:r>
          </w:p>
        </w:tc>
        <w:tc>
          <w:tcPr>
            <w:tcW w:w="1749" w:type="dxa"/>
            <w:tcBorders>
              <w:top w:val="single" w:sz="4" w:space="0" w:color="auto"/>
              <w:left w:val="nil"/>
              <w:bottom w:val="single" w:sz="4" w:space="0" w:color="auto"/>
              <w:right w:val="nil"/>
            </w:tcBorders>
            <w:vAlign w:val="center"/>
          </w:tcPr>
          <w:p w14:paraId="5231AC02" w14:textId="77777777" w:rsidR="003F607E" w:rsidRPr="00503F5A" w:rsidRDefault="003F607E" w:rsidP="006738DC">
            <w:pPr>
              <w:rPr>
                <w:b/>
                <w:bCs/>
                <w:color w:val="000000" w:themeColor="text1"/>
                <w:sz w:val="20"/>
                <w:szCs w:val="20"/>
              </w:rPr>
            </w:pPr>
            <w:r w:rsidRPr="00503F5A">
              <w:rPr>
                <w:b/>
                <w:bCs/>
                <w:color w:val="000000" w:themeColor="text1"/>
                <w:sz w:val="20"/>
                <w:szCs w:val="20"/>
              </w:rPr>
              <w:t>Predictor</w:t>
            </w:r>
          </w:p>
        </w:tc>
        <w:tc>
          <w:tcPr>
            <w:tcW w:w="1455" w:type="dxa"/>
            <w:tcBorders>
              <w:top w:val="single" w:sz="4" w:space="0" w:color="auto"/>
              <w:left w:val="nil"/>
              <w:bottom w:val="single" w:sz="4" w:space="0" w:color="auto"/>
              <w:right w:val="nil"/>
            </w:tcBorders>
            <w:vAlign w:val="center"/>
          </w:tcPr>
          <w:p w14:paraId="56A0BD17" w14:textId="77777777" w:rsidR="003F607E" w:rsidRPr="00503F5A" w:rsidRDefault="003F607E" w:rsidP="006738DC">
            <w:pPr>
              <w:rPr>
                <w:b/>
                <w:bCs/>
                <w:color w:val="000000" w:themeColor="text1"/>
                <w:sz w:val="20"/>
                <w:szCs w:val="20"/>
              </w:rPr>
            </w:pPr>
            <w:r w:rsidRPr="00503F5A">
              <w:rPr>
                <w:b/>
                <w:bCs/>
                <w:color w:val="000000"/>
                <w:sz w:val="20"/>
                <w:szCs w:val="20"/>
              </w:rPr>
              <w:t>Coefficient</w:t>
            </w:r>
          </w:p>
        </w:tc>
        <w:tc>
          <w:tcPr>
            <w:tcW w:w="1095" w:type="dxa"/>
            <w:tcBorders>
              <w:top w:val="single" w:sz="4" w:space="0" w:color="auto"/>
              <w:left w:val="nil"/>
              <w:bottom w:val="single" w:sz="4" w:space="0" w:color="auto"/>
              <w:right w:val="nil"/>
            </w:tcBorders>
            <w:vAlign w:val="center"/>
          </w:tcPr>
          <w:p w14:paraId="6F82F890" w14:textId="77777777" w:rsidR="003F607E" w:rsidRPr="00503F5A" w:rsidRDefault="003F607E" w:rsidP="006738DC">
            <w:pPr>
              <w:rPr>
                <w:b/>
                <w:bCs/>
                <w:color w:val="000000" w:themeColor="text1"/>
                <w:sz w:val="20"/>
                <w:szCs w:val="20"/>
              </w:rPr>
            </w:pPr>
            <w:r w:rsidRPr="00503F5A">
              <w:rPr>
                <w:b/>
                <w:bCs/>
                <w:color w:val="000000"/>
                <w:sz w:val="20"/>
                <w:szCs w:val="20"/>
              </w:rPr>
              <w:t>p-value</w:t>
            </w:r>
          </w:p>
        </w:tc>
      </w:tr>
      <w:tr w:rsidR="00253023" w:rsidRPr="00503F5A" w14:paraId="1E144DEE" w14:textId="77777777" w:rsidTr="006738DC">
        <w:trPr>
          <w:jc w:val="center"/>
        </w:trPr>
        <w:tc>
          <w:tcPr>
            <w:tcW w:w="2371" w:type="dxa"/>
            <w:vMerge w:val="restart"/>
            <w:tcBorders>
              <w:top w:val="single" w:sz="4" w:space="0" w:color="auto"/>
              <w:left w:val="nil"/>
              <w:bottom w:val="nil"/>
              <w:right w:val="nil"/>
            </w:tcBorders>
            <w:vAlign w:val="center"/>
          </w:tcPr>
          <w:p w14:paraId="5F5B9849" w14:textId="77777777" w:rsidR="00253023" w:rsidRPr="008817BC" w:rsidRDefault="00253023" w:rsidP="00253023">
            <w:pPr>
              <w:spacing w:line="276" w:lineRule="auto"/>
              <w:rPr>
                <w:b/>
                <w:bCs/>
                <w:color w:val="000000"/>
                <w:sz w:val="22"/>
                <w:szCs w:val="22"/>
              </w:rPr>
            </w:pPr>
            <w:r w:rsidRPr="008817BC">
              <w:rPr>
                <w:b/>
                <w:bCs/>
                <w:i/>
                <w:iCs/>
                <w:color w:val="000000"/>
                <w:sz w:val="22"/>
                <w:szCs w:val="22"/>
              </w:rPr>
              <w:t>N</w:t>
            </w:r>
            <w:r w:rsidRPr="008817BC">
              <w:rPr>
                <w:b/>
                <w:bCs/>
                <w:color w:val="000000"/>
                <w:sz w:val="22"/>
                <w:szCs w:val="22"/>
                <w:vertAlign w:val="subscript"/>
              </w:rPr>
              <w:t>area</w:t>
            </w:r>
          </w:p>
          <w:p w14:paraId="57EE0E92" w14:textId="477C2271" w:rsidR="00253023" w:rsidRPr="00503F5A" w:rsidRDefault="00253023" w:rsidP="00253023">
            <w:pPr>
              <w:spacing w:line="276" w:lineRule="auto"/>
              <w:ind w:left="255"/>
              <w:rPr>
                <w:color w:val="000000"/>
                <w:sz w:val="20"/>
                <w:szCs w:val="20"/>
              </w:rPr>
            </w:pPr>
            <w:r w:rsidRPr="00503F5A">
              <w:rPr>
                <w:color w:val="000000"/>
                <w:sz w:val="20"/>
                <w:szCs w:val="20"/>
              </w:rPr>
              <w:t xml:space="preserve">Marginal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0.7</w:t>
            </w:r>
            <w:r>
              <w:rPr>
                <w:color w:val="000000"/>
                <w:sz w:val="20"/>
                <w:szCs w:val="20"/>
              </w:rPr>
              <w:t>7</w:t>
            </w:r>
          </w:p>
          <w:p w14:paraId="62B1E003" w14:textId="77777777" w:rsidR="00253023" w:rsidRPr="00503F5A" w:rsidRDefault="00253023" w:rsidP="00253023">
            <w:pPr>
              <w:spacing w:line="276" w:lineRule="auto"/>
              <w:ind w:left="255"/>
              <w:rPr>
                <w:color w:val="000000"/>
                <w:sz w:val="20"/>
                <w:szCs w:val="20"/>
              </w:rPr>
            </w:pPr>
            <w:r w:rsidRPr="00503F5A">
              <w:rPr>
                <w:color w:val="000000"/>
                <w:sz w:val="20"/>
                <w:szCs w:val="20"/>
              </w:rPr>
              <w:t xml:space="preserve">Conditional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0.92</w:t>
            </w:r>
          </w:p>
        </w:tc>
        <w:tc>
          <w:tcPr>
            <w:tcW w:w="1749" w:type="dxa"/>
            <w:tcBorders>
              <w:top w:val="single" w:sz="4" w:space="0" w:color="auto"/>
              <w:left w:val="nil"/>
              <w:bottom w:val="nil"/>
              <w:right w:val="nil"/>
            </w:tcBorders>
            <w:vAlign w:val="center"/>
          </w:tcPr>
          <w:p w14:paraId="5CEBBF49" w14:textId="77777777" w:rsidR="00253023" w:rsidRPr="008817BC" w:rsidRDefault="00253023" w:rsidP="00253023">
            <w:pPr>
              <w:spacing w:line="276" w:lineRule="auto"/>
              <w:rPr>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bottom"/>
          </w:tcPr>
          <w:p w14:paraId="5B163872" w14:textId="3A92B271" w:rsidR="00253023" w:rsidRPr="00253023" w:rsidRDefault="00253023" w:rsidP="00253023">
            <w:pPr>
              <w:spacing w:line="276" w:lineRule="auto"/>
              <w:jc w:val="right"/>
              <w:rPr>
                <w:color w:val="000000" w:themeColor="text1"/>
                <w:sz w:val="22"/>
                <w:szCs w:val="22"/>
              </w:rPr>
            </w:pPr>
            <w:r w:rsidRPr="00253023">
              <w:rPr>
                <w:color w:val="000000"/>
                <w:sz w:val="22"/>
                <w:szCs w:val="22"/>
              </w:rPr>
              <w:t>-0.064</w:t>
            </w:r>
          </w:p>
        </w:tc>
        <w:tc>
          <w:tcPr>
            <w:tcW w:w="1095" w:type="dxa"/>
            <w:tcBorders>
              <w:top w:val="single" w:sz="4" w:space="0" w:color="auto"/>
              <w:left w:val="nil"/>
              <w:bottom w:val="nil"/>
              <w:right w:val="nil"/>
            </w:tcBorders>
            <w:vAlign w:val="bottom"/>
          </w:tcPr>
          <w:p w14:paraId="7E8060F3" w14:textId="76712737" w:rsidR="00253023" w:rsidRPr="00253023" w:rsidRDefault="00253023" w:rsidP="00253023">
            <w:pPr>
              <w:spacing w:line="276" w:lineRule="auto"/>
              <w:jc w:val="right"/>
              <w:rPr>
                <w:b/>
                <w:bCs/>
                <w:color w:val="000000" w:themeColor="text1"/>
                <w:sz w:val="22"/>
                <w:szCs w:val="22"/>
              </w:rPr>
            </w:pPr>
            <w:r w:rsidRPr="00253023">
              <w:rPr>
                <w:b/>
                <w:bCs/>
                <w:color w:val="000000"/>
                <w:sz w:val="22"/>
                <w:szCs w:val="22"/>
              </w:rPr>
              <w:t>0.005</w:t>
            </w:r>
          </w:p>
        </w:tc>
      </w:tr>
      <w:tr w:rsidR="00253023" w:rsidRPr="00503F5A" w14:paraId="00721A18" w14:textId="77777777" w:rsidTr="006738DC">
        <w:trPr>
          <w:jc w:val="center"/>
        </w:trPr>
        <w:tc>
          <w:tcPr>
            <w:tcW w:w="2371" w:type="dxa"/>
            <w:vMerge/>
            <w:tcBorders>
              <w:top w:val="nil"/>
              <w:left w:val="nil"/>
              <w:bottom w:val="nil"/>
              <w:right w:val="nil"/>
            </w:tcBorders>
          </w:tcPr>
          <w:p w14:paraId="0BFE5C7C"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vAlign w:val="center"/>
          </w:tcPr>
          <w:p w14:paraId="382EBD4A" w14:textId="77777777" w:rsidR="00253023" w:rsidRPr="008817BC" w:rsidRDefault="00253023" w:rsidP="00253023">
            <w:pPr>
              <w:spacing w:line="276" w:lineRule="auto"/>
              <w:rPr>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74209B38" w14:textId="3B9656C1" w:rsidR="00253023" w:rsidRPr="00253023" w:rsidRDefault="00253023" w:rsidP="00253023">
            <w:pPr>
              <w:spacing w:line="276" w:lineRule="auto"/>
              <w:jc w:val="right"/>
              <w:rPr>
                <w:color w:val="000000" w:themeColor="text1"/>
                <w:sz w:val="22"/>
                <w:szCs w:val="22"/>
              </w:rPr>
            </w:pPr>
            <w:r w:rsidRPr="00253023">
              <w:rPr>
                <w:color w:val="000000"/>
                <w:sz w:val="22"/>
                <w:szCs w:val="22"/>
              </w:rPr>
              <w:t>-0.038</w:t>
            </w:r>
          </w:p>
        </w:tc>
        <w:tc>
          <w:tcPr>
            <w:tcW w:w="1095" w:type="dxa"/>
            <w:tcBorders>
              <w:top w:val="nil"/>
              <w:left w:val="nil"/>
              <w:bottom w:val="nil"/>
              <w:right w:val="nil"/>
            </w:tcBorders>
            <w:vAlign w:val="bottom"/>
          </w:tcPr>
          <w:p w14:paraId="21EF9D4B" w14:textId="1C5482A0" w:rsidR="00253023" w:rsidRPr="00253023" w:rsidRDefault="00253023" w:rsidP="00253023">
            <w:pPr>
              <w:spacing w:line="276" w:lineRule="auto"/>
              <w:jc w:val="right"/>
              <w:rPr>
                <w:i/>
                <w:iCs/>
                <w:color w:val="000000" w:themeColor="text1"/>
                <w:sz w:val="22"/>
                <w:szCs w:val="22"/>
              </w:rPr>
            </w:pPr>
            <w:r w:rsidRPr="00253023">
              <w:rPr>
                <w:color w:val="000000"/>
                <w:sz w:val="22"/>
                <w:szCs w:val="22"/>
              </w:rPr>
              <w:t>0.275</w:t>
            </w:r>
          </w:p>
        </w:tc>
      </w:tr>
      <w:tr w:rsidR="00253023" w:rsidRPr="00503F5A" w14:paraId="7AC9F749" w14:textId="77777777" w:rsidTr="006738DC">
        <w:trPr>
          <w:jc w:val="center"/>
        </w:trPr>
        <w:tc>
          <w:tcPr>
            <w:tcW w:w="2371" w:type="dxa"/>
            <w:vMerge/>
            <w:tcBorders>
              <w:top w:val="nil"/>
              <w:left w:val="nil"/>
              <w:bottom w:val="nil"/>
              <w:right w:val="nil"/>
            </w:tcBorders>
          </w:tcPr>
          <w:p w14:paraId="345FC803"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vAlign w:val="center"/>
          </w:tcPr>
          <w:p w14:paraId="5988E4E5" w14:textId="77777777" w:rsidR="00253023" w:rsidRPr="008817BC" w:rsidRDefault="00253023" w:rsidP="00253023">
            <w:pPr>
              <w:spacing w:line="276" w:lineRule="auto"/>
              <w:rPr>
                <w:color w:val="000000" w:themeColor="text1"/>
                <w:sz w:val="22"/>
                <w:szCs w:val="22"/>
              </w:rPr>
            </w:pPr>
            <w:r w:rsidRPr="008817BC">
              <w:rPr>
                <w:i/>
                <w:iCs/>
                <w:color w:val="000000"/>
                <w:sz w:val="22"/>
                <w:szCs w:val="22"/>
              </w:rPr>
              <w:t>Soil N</w:t>
            </w:r>
          </w:p>
        </w:tc>
        <w:tc>
          <w:tcPr>
            <w:tcW w:w="1455" w:type="dxa"/>
            <w:tcBorders>
              <w:top w:val="nil"/>
              <w:left w:val="nil"/>
              <w:bottom w:val="nil"/>
              <w:right w:val="nil"/>
            </w:tcBorders>
            <w:vAlign w:val="bottom"/>
          </w:tcPr>
          <w:p w14:paraId="73C2074F" w14:textId="0DA060C5" w:rsidR="00253023" w:rsidRPr="00253023" w:rsidRDefault="00253023" w:rsidP="00253023">
            <w:pPr>
              <w:spacing w:line="276" w:lineRule="auto"/>
              <w:jc w:val="right"/>
              <w:rPr>
                <w:color w:val="000000" w:themeColor="text1"/>
                <w:sz w:val="22"/>
                <w:szCs w:val="22"/>
              </w:rPr>
            </w:pPr>
            <w:r w:rsidRPr="00253023">
              <w:rPr>
                <w:color w:val="000000"/>
                <w:sz w:val="22"/>
                <w:szCs w:val="22"/>
              </w:rPr>
              <w:t>-0.012</w:t>
            </w:r>
          </w:p>
        </w:tc>
        <w:tc>
          <w:tcPr>
            <w:tcW w:w="1095" w:type="dxa"/>
            <w:tcBorders>
              <w:top w:val="nil"/>
              <w:left w:val="nil"/>
              <w:bottom w:val="nil"/>
              <w:right w:val="nil"/>
            </w:tcBorders>
            <w:vAlign w:val="bottom"/>
          </w:tcPr>
          <w:p w14:paraId="759F493F" w14:textId="790AFCA1" w:rsidR="00253023" w:rsidRPr="00253023" w:rsidRDefault="00253023" w:rsidP="00253023">
            <w:pPr>
              <w:spacing w:line="276" w:lineRule="auto"/>
              <w:jc w:val="right"/>
              <w:rPr>
                <w:color w:val="000000" w:themeColor="text1"/>
                <w:sz w:val="22"/>
                <w:szCs w:val="22"/>
              </w:rPr>
            </w:pPr>
            <w:r w:rsidRPr="00253023">
              <w:rPr>
                <w:color w:val="000000"/>
                <w:sz w:val="22"/>
                <w:szCs w:val="22"/>
              </w:rPr>
              <w:t>0.575</w:t>
            </w:r>
          </w:p>
        </w:tc>
      </w:tr>
      <w:tr w:rsidR="00253023" w:rsidRPr="00503F5A" w14:paraId="06010260" w14:textId="77777777" w:rsidTr="006738DC">
        <w:trPr>
          <w:jc w:val="center"/>
        </w:trPr>
        <w:tc>
          <w:tcPr>
            <w:tcW w:w="2371" w:type="dxa"/>
            <w:vMerge/>
            <w:tcBorders>
              <w:top w:val="nil"/>
              <w:left w:val="nil"/>
              <w:bottom w:val="nil"/>
              <w:right w:val="nil"/>
            </w:tcBorders>
          </w:tcPr>
          <w:p w14:paraId="3120A009"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vAlign w:val="center"/>
          </w:tcPr>
          <w:p w14:paraId="4BA83E21" w14:textId="77777777" w:rsidR="00253023" w:rsidRPr="008817BC" w:rsidRDefault="00253023" w:rsidP="00253023">
            <w:pPr>
              <w:spacing w:line="276" w:lineRule="auto"/>
              <w:rPr>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0644F0F" w14:textId="22272A09" w:rsidR="00253023" w:rsidRPr="00253023" w:rsidRDefault="00253023" w:rsidP="00253023">
            <w:pPr>
              <w:spacing w:line="276" w:lineRule="auto"/>
              <w:jc w:val="right"/>
              <w:rPr>
                <w:color w:val="000000" w:themeColor="text1"/>
                <w:sz w:val="22"/>
                <w:szCs w:val="22"/>
              </w:rPr>
            </w:pPr>
            <w:r w:rsidRPr="00253023">
              <w:rPr>
                <w:color w:val="000000"/>
                <w:sz w:val="22"/>
                <w:szCs w:val="22"/>
              </w:rPr>
              <w:t>-0.008</w:t>
            </w:r>
          </w:p>
        </w:tc>
        <w:tc>
          <w:tcPr>
            <w:tcW w:w="1095" w:type="dxa"/>
            <w:tcBorders>
              <w:top w:val="nil"/>
              <w:left w:val="nil"/>
              <w:bottom w:val="nil"/>
              <w:right w:val="nil"/>
            </w:tcBorders>
            <w:vAlign w:val="bottom"/>
          </w:tcPr>
          <w:p w14:paraId="7339A878" w14:textId="18490A7B" w:rsidR="00253023" w:rsidRPr="00253023" w:rsidRDefault="00253023" w:rsidP="00253023">
            <w:pPr>
              <w:spacing w:line="276" w:lineRule="auto"/>
              <w:jc w:val="right"/>
              <w:rPr>
                <w:color w:val="000000" w:themeColor="text1"/>
                <w:sz w:val="22"/>
                <w:szCs w:val="22"/>
              </w:rPr>
            </w:pPr>
            <w:r w:rsidRPr="00253023">
              <w:rPr>
                <w:color w:val="000000"/>
                <w:sz w:val="22"/>
                <w:szCs w:val="22"/>
              </w:rPr>
              <w:t>0.742</w:t>
            </w:r>
          </w:p>
        </w:tc>
      </w:tr>
      <w:tr w:rsidR="00253023" w:rsidRPr="00503F5A" w14:paraId="7A7C9BD3" w14:textId="77777777" w:rsidTr="006738DC">
        <w:trPr>
          <w:jc w:val="center"/>
        </w:trPr>
        <w:tc>
          <w:tcPr>
            <w:tcW w:w="2371" w:type="dxa"/>
            <w:vMerge/>
            <w:tcBorders>
              <w:top w:val="nil"/>
              <w:left w:val="nil"/>
              <w:bottom w:val="nil"/>
              <w:right w:val="nil"/>
            </w:tcBorders>
          </w:tcPr>
          <w:p w14:paraId="2D5BB995"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tcPr>
          <w:p w14:paraId="32EB57A8" w14:textId="378D4486" w:rsidR="00253023" w:rsidRPr="008817BC" w:rsidRDefault="00253023" w:rsidP="00253023">
            <w:pPr>
              <w:spacing w:line="276" w:lineRule="auto"/>
              <w:rPr>
                <w:i/>
                <w:iCs/>
                <w:color w:val="000000"/>
                <w:sz w:val="22"/>
                <w:szCs w:val="22"/>
              </w:rPr>
            </w:pPr>
            <w:r w:rsidRPr="008817BC">
              <w:rPr>
                <w:i/>
                <w:iCs/>
                <w:color w:val="000000" w:themeColor="text1"/>
                <w:sz w:val="22"/>
                <w:szCs w:val="22"/>
              </w:rPr>
              <w:t>M</w:t>
            </w:r>
            <w:r w:rsidRPr="008817BC">
              <w:rPr>
                <w:color w:val="000000" w:themeColor="text1"/>
                <w:sz w:val="22"/>
                <w:szCs w:val="22"/>
                <w:vertAlign w:val="subscript"/>
              </w:rPr>
              <w:t>area</w:t>
            </w:r>
          </w:p>
        </w:tc>
        <w:tc>
          <w:tcPr>
            <w:tcW w:w="1455" w:type="dxa"/>
            <w:tcBorders>
              <w:top w:val="nil"/>
              <w:left w:val="nil"/>
              <w:bottom w:val="nil"/>
              <w:right w:val="nil"/>
            </w:tcBorders>
            <w:vAlign w:val="bottom"/>
          </w:tcPr>
          <w:p w14:paraId="098E894C" w14:textId="5604ADC7" w:rsidR="00253023" w:rsidRPr="00253023" w:rsidRDefault="00253023" w:rsidP="00253023">
            <w:pPr>
              <w:spacing w:line="276" w:lineRule="auto"/>
              <w:jc w:val="right"/>
              <w:rPr>
                <w:color w:val="000000"/>
                <w:sz w:val="22"/>
                <w:szCs w:val="22"/>
              </w:rPr>
            </w:pPr>
            <w:r w:rsidRPr="00253023">
              <w:rPr>
                <w:color w:val="000000"/>
                <w:sz w:val="22"/>
                <w:szCs w:val="22"/>
              </w:rPr>
              <w:t>0.77</w:t>
            </w:r>
            <w:r w:rsidR="00025FB0">
              <w:rPr>
                <w:color w:val="000000"/>
                <w:sz w:val="22"/>
                <w:szCs w:val="22"/>
              </w:rPr>
              <w:t>0</w:t>
            </w:r>
          </w:p>
        </w:tc>
        <w:tc>
          <w:tcPr>
            <w:tcW w:w="1095" w:type="dxa"/>
            <w:tcBorders>
              <w:top w:val="nil"/>
              <w:left w:val="nil"/>
              <w:bottom w:val="nil"/>
              <w:right w:val="nil"/>
            </w:tcBorders>
            <w:vAlign w:val="bottom"/>
          </w:tcPr>
          <w:p w14:paraId="3C35E41A" w14:textId="5DC6E227" w:rsidR="00253023" w:rsidRPr="00253023" w:rsidRDefault="00253023" w:rsidP="00253023">
            <w:pPr>
              <w:spacing w:line="276" w:lineRule="auto"/>
              <w:jc w:val="right"/>
              <w:rPr>
                <w:b/>
                <w:bCs/>
                <w:color w:val="000000"/>
                <w:sz w:val="22"/>
                <w:szCs w:val="22"/>
              </w:rPr>
            </w:pPr>
            <w:r w:rsidRPr="00253023">
              <w:rPr>
                <w:b/>
                <w:bCs/>
                <w:color w:val="000000"/>
                <w:sz w:val="22"/>
                <w:szCs w:val="22"/>
              </w:rPr>
              <w:t>&lt;0.001</w:t>
            </w:r>
          </w:p>
        </w:tc>
      </w:tr>
      <w:tr w:rsidR="00253023" w:rsidRPr="00503F5A" w14:paraId="3B28C878" w14:textId="77777777" w:rsidTr="006738DC">
        <w:trPr>
          <w:jc w:val="center"/>
        </w:trPr>
        <w:tc>
          <w:tcPr>
            <w:tcW w:w="2371" w:type="dxa"/>
            <w:vMerge/>
            <w:tcBorders>
              <w:top w:val="nil"/>
              <w:left w:val="nil"/>
              <w:bottom w:val="nil"/>
              <w:right w:val="nil"/>
            </w:tcBorders>
          </w:tcPr>
          <w:p w14:paraId="02A2AE26"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tcPr>
          <w:p w14:paraId="35FF9FC7" w14:textId="418A9495" w:rsidR="00253023" w:rsidRPr="008817BC" w:rsidRDefault="00253023" w:rsidP="00253023">
            <w:pPr>
              <w:spacing w:line="276" w:lineRule="auto"/>
              <w:rPr>
                <w:i/>
                <w:iCs/>
                <w:color w:val="000000"/>
                <w:sz w:val="22"/>
                <w:szCs w:val="22"/>
              </w:rPr>
            </w:pPr>
            <w:r w:rsidRPr="008817BC">
              <w:rPr>
                <w:i/>
                <w:iCs/>
                <w:color w:val="000000" w:themeColor="text1"/>
                <w:sz w:val="22"/>
                <w:szCs w:val="22"/>
              </w:rPr>
              <w:t>N</w:t>
            </w:r>
            <w:r w:rsidRPr="008817BC">
              <w:rPr>
                <w:color w:val="000000" w:themeColor="text1"/>
                <w:sz w:val="22"/>
                <w:szCs w:val="22"/>
                <w:vertAlign w:val="subscript"/>
              </w:rPr>
              <w:t>mass</w:t>
            </w:r>
          </w:p>
        </w:tc>
        <w:tc>
          <w:tcPr>
            <w:tcW w:w="1455" w:type="dxa"/>
            <w:tcBorders>
              <w:top w:val="nil"/>
              <w:left w:val="nil"/>
              <w:bottom w:val="nil"/>
              <w:right w:val="nil"/>
            </w:tcBorders>
            <w:vAlign w:val="bottom"/>
          </w:tcPr>
          <w:p w14:paraId="2AA16313" w14:textId="4B1FDC14" w:rsidR="00253023" w:rsidRPr="00253023" w:rsidRDefault="00253023" w:rsidP="00253023">
            <w:pPr>
              <w:spacing w:line="276" w:lineRule="auto"/>
              <w:jc w:val="right"/>
              <w:rPr>
                <w:color w:val="000000"/>
                <w:sz w:val="22"/>
                <w:szCs w:val="22"/>
              </w:rPr>
            </w:pPr>
            <w:r w:rsidRPr="00253023">
              <w:rPr>
                <w:color w:val="000000"/>
                <w:sz w:val="22"/>
                <w:szCs w:val="22"/>
              </w:rPr>
              <w:t>0.765</w:t>
            </w:r>
          </w:p>
        </w:tc>
        <w:tc>
          <w:tcPr>
            <w:tcW w:w="1095" w:type="dxa"/>
            <w:tcBorders>
              <w:top w:val="nil"/>
              <w:left w:val="nil"/>
              <w:bottom w:val="nil"/>
              <w:right w:val="nil"/>
            </w:tcBorders>
            <w:vAlign w:val="bottom"/>
          </w:tcPr>
          <w:p w14:paraId="0C6288DA" w14:textId="71AEB500" w:rsidR="00253023" w:rsidRPr="00253023" w:rsidRDefault="00253023" w:rsidP="00253023">
            <w:pPr>
              <w:spacing w:line="276" w:lineRule="auto"/>
              <w:jc w:val="right"/>
              <w:rPr>
                <w:b/>
                <w:bCs/>
                <w:color w:val="000000"/>
                <w:sz w:val="22"/>
                <w:szCs w:val="22"/>
              </w:rPr>
            </w:pPr>
            <w:r w:rsidRPr="00253023">
              <w:rPr>
                <w:b/>
                <w:bCs/>
                <w:color w:val="000000"/>
                <w:sz w:val="22"/>
                <w:szCs w:val="22"/>
              </w:rPr>
              <w:t>&lt;0.001</w:t>
            </w:r>
          </w:p>
        </w:tc>
      </w:tr>
      <w:tr w:rsidR="00253023" w:rsidRPr="00503F5A" w14:paraId="08B7054C" w14:textId="77777777" w:rsidTr="006738DC">
        <w:trPr>
          <w:jc w:val="center"/>
        </w:trPr>
        <w:tc>
          <w:tcPr>
            <w:tcW w:w="2371" w:type="dxa"/>
            <w:vMerge/>
            <w:tcBorders>
              <w:top w:val="nil"/>
              <w:left w:val="nil"/>
              <w:bottom w:val="nil"/>
              <w:right w:val="nil"/>
            </w:tcBorders>
          </w:tcPr>
          <w:p w14:paraId="6FC4DD3C"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vAlign w:val="center"/>
          </w:tcPr>
          <w:p w14:paraId="6E68481F" w14:textId="77777777" w:rsidR="00253023" w:rsidRPr="008817BC" w:rsidRDefault="00253023" w:rsidP="00253023">
            <w:pPr>
              <w:spacing w:line="276" w:lineRule="auto"/>
              <w:rPr>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bottom"/>
          </w:tcPr>
          <w:p w14:paraId="31A3BAE2" w14:textId="249AE539" w:rsidR="00253023" w:rsidRPr="00253023" w:rsidRDefault="00253023" w:rsidP="00253023">
            <w:pPr>
              <w:spacing w:line="276" w:lineRule="auto"/>
              <w:jc w:val="right"/>
              <w:rPr>
                <w:color w:val="000000" w:themeColor="text1"/>
                <w:sz w:val="22"/>
                <w:szCs w:val="22"/>
              </w:rPr>
            </w:pPr>
            <w:r w:rsidRPr="00253023">
              <w:rPr>
                <w:color w:val="000000"/>
                <w:sz w:val="22"/>
                <w:szCs w:val="22"/>
              </w:rPr>
              <w:t>0.008</w:t>
            </w:r>
          </w:p>
        </w:tc>
        <w:tc>
          <w:tcPr>
            <w:tcW w:w="1095" w:type="dxa"/>
            <w:tcBorders>
              <w:top w:val="nil"/>
              <w:left w:val="nil"/>
              <w:bottom w:val="nil"/>
              <w:right w:val="nil"/>
            </w:tcBorders>
            <w:vAlign w:val="bottom"/>
          </w:tcPr>
          <w:p w14:paraId="7145400C" w14:textId="11EC935B" w:rsidR="00253023" w:rsidRPr="00253023" w:rsidRDefault="00253023" w:rsidP="00253023">
            <w:pPr>
              <w:spacing w:line="276" w:lineRule="auto"/>
              <w:jc w:val="right"/>
              <w:rPr>
                <w:b/>
                <w:bCs/>
                <w:color w:val="000000" w:themeColor="text1"/>
                <w:sz w:val="22"/>
                <w:szCs w:val="22"/>
              </w:rPr>
            </w:pPr>
            <w:r w:rsidRPr="00253023">
              <w:rPr>
                <w:color w:val="000000"/>
                <w:sz w:val="22"/>
                <w:szCs w:val="22"/>
              </w:rPr>
              <w:t>0.921</w:t>
            </w:r>
          </w:p>
        </w:tc>
      </w:tr>
      <w:tr w:rsidR="00253023" w:rsidRPr="00503F5A" w14:paraId="70FB7EE9" w14:textId="77777777" w:rsidTr="006738DC">
        <w:trPr>
          <w:jc w:val="center"/>
        </w:trPr>
        <w:tc>
          <w:tcPr>
            <w:tcW w:w="2371" w:type="dxa"/>
            <w:vMerge/>
            <w:tcBorders>
              <w:top w:val="nil"/>
              <w:left w:val="nil"/>
              <w:bottom w:val="single" w:sz="4" w:space="0" w:color="auto"/>
              <w:right w:val="nil"/>
            </w:tcBorders>
          </w:tcPr>
          <w:p w14:paraId="7052EEAD"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single" w:sz="4" w:space="0" w:color="auto"/>
              <w:right w:val="nil"/>
            </w:tcBorders>
          </w:tcPr>
          <w:p w14:paraId="389B5A49" w14:textId="77777777" w:rsidR="00253023" w:rsidRPr="008817BC" w:rsidRDefault="00253023" w:rsidP="00253023">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bottom"/>
          </w:tcPr>
          <w:p w14:paraId="3AE36AAD" w14:textId="43B76E36" w:rsidR="00253023" w:rsidRPr="00253023" w:rsidRDefault="00253023" w:rsidP="00253023">
            <w:pPr>
              <w:spacing w:line="276" w:lineRule="auto"/>
              <w:jc w:val="right"/>
              <w:rPr>
                <w:color w:val="000000" w:themeColor="text1"/>
                <w:sz w:val="22"/>
                <w:szCs w:val="22"/>
              </w:rPr>
            </w:pPr>
            <w:r w:rsidRPr="00253023">
              <w:rPr>
                <w:color w:val="000000"/>
                <w:sz w:val="22"/>
                <w:szCs w:val="22"/>
              </w:rPr>
              <w:t>0.148</w:t>
            </w:r>
          </w:p>
        </w:tc>
        <w:tc>
          <w:tcPr>
            <w:tcW w:w="1095" w:type="dxa"/>
            <w:tcBorders>
              <w:top w:val="nil"/>
              <w:left w:val="nil"/>
              <w:bottom w:val="single" w:sz="4" w:space="0" w:color="auto"/>
              <w:right w:val="nil"/>
            </w:tcBorders>
            <w:vAlign w:val="bottom"/>
          </w:tcPr>
          <w:p w14:paraId="4180459D" w14:textId="355F74D3" w:rsidR="00253023" w:rsidRPr="00253023" w:rsidRDefault="00253023" w:rsidP="00253023">
            <w:pPr>
              <w:spacing w:line="276" w:lineRule="auto"/>
              <w:jc w:val="right"/>
              <w:rPr>
                <w:b/>
                <w:bCs/>
                <w:i/>
                <w:iCs/>
                <w:color w:val="000000" w:themeColor="text1"/>
                <w:sz w:val="22"/>
                <w:szCs w:val="22"/>
              </w:rPr>
            </w:pPr>
            <w:r w:rsidRPr="00253023">
              <w:rPr>
                <w:b/>
                <w:bCs/>
                <w:color w:val="000000"/>
                <w:sz w:val="22"/>
                <w:szCs w:val="22"/>
              </w:rPr>
              <w:t>0.036</w:t>
            </w:r>
          </w:p>
        </w:tc>
      </w:tr>
      <w:tr w:rsidR="00A2298C" w:rsidRPr="00503F5A" w14:paraId="0AEB23D4" w14:textId="77777777" w:rsidTr="006738DC">
        <w:trPr>
          <w:jc w:val="center"/>
        </w:trPr>
        <w:tc>
          <w:tcPr>
            <w:tcW w:w="2371" w:type="dxa"/>
            <w:vMerge w:val="restart"/>
            <w:tcBorders>
              <w:top w:val="single" w:sz="4" w:space="0" w:color="auto"/>
              <w:left w:val="nil"/>
              <w:right w:val="nil"/>
            </w:tcBorders>
            <w:vAlign w:val="center"/>
          </w:tcPr>
          <w:p w14:paraId="1ED0E3B5" w14:textId="77777777" w:rsidR="00A2298C" w:rsidRPr="008817BC" w:rsidRDefault="00A2298C" w:rsidP="00A2298C">
            <w:pPr>
              <w:spacing w:line="276" w:lineRule="auto"/>
              <w:rPr>
                <w:b/>
                <w:bCs/>
                <w:color w:val="000000"/>
                <w:sz w:val="22"/>
                <w:szCs w:val="22"/>
              </w:rPr>
            </w:pPr>
            <w:r w:rsidRPr="008817BC">
              <w:rPr>
                <w:b/>
                <w:bCs/>
                <w:i/>
                <w:iCs/>
                <w:color w:val="000000"/>
                <w:sz w:val="22"/>
                <w:szCs w:val="22"/>
              </w:rPr>
              <w:t>M</w:t>
            </w:r>
            <w:r w:rsidRPr="008817BC">
              <w:rPr>
                <w:b/>
                <w:bCs/>
                <w:color w:val="000000"/>
                <w:sz w:val="22"/>
                <w:szCs w:val="22"/>
                <w:vertAlign w:val="subscript"/>
              </w:rPr>
              <w:t>area</w:t>
            </w:r>
          </w:p>
          <w:p w14:paraId="476753B5" w14:textId="3F176D92" w:rsidR="00A2298C" w:rsidRPr="00503F5A" w:rsidRDefault="00A2298C" w:rsidP="00A2298C">
            <w:pPr>
              <w:spacing w:line="276" w:lineRule="auto"/>
              <w:ind w:left="255"/>
              <w:rPr>
                <w:color w:val="000000"/>
                <w:sz w:val="20"/>
                <w:szCs w:val="20"/>
              </w:rPr>
            </w:pPr>
            <w:r w:rsidRPr="00503F5A">
              <w:rPr>
                <w:color w:val="000000"/>
                <w:sz w:val="20"/>
                <w:szCs w:val="20"/>
              </w:rPr>
              <w:t xml:space="preserve">Marginal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0.0</w:t>
            </w:r>
            <w:r w:rsidR="00253023">
              <w:rPr>
                <w:color w:val="000000"/>
                <w:sz w:val="20"/>
                <w:szCs w:val="20"/>
              </w:rPr>
              <w:t>6</w:t>
            </w:r>
          </w:p>
          <w:p w14:paraId="567CA5C4" w14:textId="4AF5811F" w:rsidR="00A2298C" w:rsidRPr="00503F5A" w:rsidRDefault="00A2298C" w:rsidP="00A2298C">
            <w:pPr>
              <w:spacing w:line="276" w:lineRule="auto"/>
              <w:ind w:left="255"/>
              <w:rPr>
                <w:color w:val="000000"/>
                <w:sz w:val="20"/>
                <w:szCs w:val="20"/>
              </w:rPr>
            </w:pPr>
            <w:r w:rsidRPr="00503F5A">
              <w:rPr>
                <w:color w:val="000000"/>
                <w:sz w:val="20"/>
                <w:szCs w:val="20"/>
              </w:rPr>
              <w:t xml:space="preserve">Conditional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0.79</w:t>
            </w:r>
          </w:p>
        </w:tc>
        <w:tc>
          <w:tcPr>
            <w:tcW w:w="1749" w:type="dxa"/>
            <w:tcBorders>
              <w:top w:val="single" w:sz="4" w:space="0" w:color="auto"/>
              <w:left w:val="nil"/>
              <w:bottom w:val="nil"/>
              <w:right w:val="nil"/>
            </w:tcBorders>
            <w:vAlign w:val="bottom"/>
          </w:tcPr>
          <w:p w14:paraId="06F04373" w14:textId="58EA7ABE"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bottom"/>
          </w:tcPr>
          <w:p w14:paraId="4A58394A" w14:textId="77091075" w:rsidR="00A2298C" w:rsidRPr="00A2298C" w:rsidRDefault="00A2298C" w:rsidP="00A2298C">
            <w:pPr>
              <w:spacing w:line="276" w:lineRule="auto"/>
              <w:jc w:val="right"/>
              <w:rPr>
                <w:color w:val="000000"/>
                <w:sz w:val="22"/>
                <w:szCs w:val="22"/>
              </w:rPr>
            </w:pPr>
            <w:r w:rsidRPr="00A2298C">
              <w:rPr>
                <w:color w:val="000000"/>
                <w:sz w:val="22"/>
                <w:szCs w:val="22"/>
              </w:rPr>
              <w:t>-0.081</w:t>
            </w:r>
          </w:p>
        </w:tc>
        <w:tc>
          <w:tcPr>
            <w:tcW w:w="1095" w:type="dxa"/>
            <w:tcBorders>
              <w:top w:val="single" w:sz="4" w:space="0" w:color="auto"/>
              <w:left w:val="nil"/>
              <w:bottom w:val="nil"/>
              <w:right w:val="nil"/>
            </w:tcBorders>
            <w:vAlign w:val="bottom"/>
          </w:tcPr>
          <w:p w14:paraId="359AB3A9" w14:textId="125780C8" w:rsidR="00A2298C" w:rsidRPr="00A2298C" w:rsidRDefault="00A2298C" w:rsidP="00A2298C">
            <w:pPr>
              <w:spacing w:line="276" w:lineRule="auto"/>
              <w:jc w:val="right"/>
              <w:rPr>
                <w:b/>
                <w:bCs/>
                <w:i/>
                <w:iCs/>
                <w:color w:val="000000"/>
                <w:sz w:val="22"/>
                <w:szCs w:val="22"/>
              </w:rPr>
            </w:pPr>
            <w:r w:rsidRPr="00A2298C">
              <w:rPr>
                <w:b/>
                <w:bCs/>
                <w:color w:val="000000"/>
                <w:sz w:val="22"/>
                <w:szCs w:val="22"/>
              </w:rPr>
              <w:t>0.048</w:t>
            </w:r>
          </w:p>
        </w:tc>
      </w:tr>
      <w:tr w:rsidR="00A2298C" w:rsidRPr="00503F5A" w14:paraId="1475ADBF" w14:textId="77777777" w:rsidTr="006738DC">
        <w:trPr>
          <w:jc w:val="center"/>
        </w:trPr>
        <w:tc>
          <w:tcPr>
            <w:tcW w:w="2371" w:type="dxa"/>
            <w:vMerge/>
            <w:tcBorders>
              <w:left w:val="nil"/>
              <w:right w:val="nil"/>
            </w:tcBorders>
          </w:tcPr>
          <w:p w14:paraId="4DFC8F2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6D0C08C7" w14:textId="25650E7B"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01B9BD0C" w14:textId="52366487" w:rsidR="00A2298C" w:rsidRPr="00A2298C" w:rsidRDefault="00A2298C" w:rsidP="00A2298C">
            <w:pPr>
              <w:spacing w:line="276" w:lineRule="auto"/>
              <w:jc w:val="right"/>
              <w:rPr>
                <w:color w:val="000000"/>
                <w:sz w:val="22"/>
                <w:szCs w:val="22"/>
              </w:rPr>
            </w:pPr>
            <w:r w:rsidRPr="00A2298C">
              <w:rPr>
                <w:color w:val="000000"/>
                <w:sz w:val="22"/>
                <w:szCs w:val="22"/>
              </w:rPr>
              <w:t>-0.146</w:t>
            </w:r>
          </w:p>
        </w:tc>
        <w:tc>
          <w:tcPr>
            <w:tcW w:w="1095" w:type="dxa"/>
            <w:tcBorders>
              <w:top w:val="nil"/>
              <w:left w:val="nil"/>
              <w:bottom w:val="nil"/>
              <w:right w:val="nil"/>
            </w:tcBorders>
            <w:vAlign w:val="bottom"/>
          </w:tcPr>
          <w:p w14:paraId="4D96277C" w14:textId="30A7CCC8" w:rsidR="00A2298C" w:rsidRPr="00A2298C" w:rsidRDefault="00A2298C" w:rsidP="00A2298C">
            <w:pPr>
              <w:spacing w:line="276" w:lineRule="auto"/>
              <w:jc w:val="right"/>
              <w:rPr>
                <w:b/>
                <w:bCs/>
                <w:i/>
                <w:iCs/>
                <w:color w:val="000000"/>
                <w:sz w:val="22"/>
                <w:szCs w:val="22"/>
              </w:rPr>
            </w:pPr>
            <w:r w:rsidRPr="00A2298C">
              <w:rPr>
                <w:b/>
                <w:bCs/>
                <w:color w:val="000000"/>
                <w:sz w:val="22"/>
                <w:szCs w:val="22"/>
              </w:rPr>
              <w:t>0.022</w:t>
            </w:r>
          </w:p>
        </w:tc>
      </w:tr>
      <w:tr w:rsidR="00A2298C" w:rsidRPr="00503F5A" w14:paraId="11ED1BE9" w14:textId="77777777" w:rsidTr="006738DC">
        <w:trPr>
          <w:trHeight w:val="116"/>
          <w:jc w:val="center"/>
        </w:trPr>
        <w:tc>
          <w:tcPr>
            <w:tcW w:w="2371" w:type="dxa"/>
            <w:vMerge/>
            <w:tcBorders>
              <w:left w:val="nil"/>
              <w:right w:val="nil"/>
            </w:tcBorders>
          </w:tcPr>
          <w:p w14:paraId="445DE9D0"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61DFB7D0" w14:textId="328A208E" w:rsidR="00A2298C" w:rsidRPr="008817BC" w:rsidRDefault="00A2298C" w:rsidP="00A2298C">
            <w:pPr>
              <w:spacing w:line="276" w:lineRule="auto"/>
              <w:rPr>
                <w:i/>
                <w:iCs/>
                <w:color w:val="000000"/>
                <w:sz w:val="22"/>
                <w:szCs w:val="22"/>
              </w:rPr>
            </w:pPr>
            <w:r w:rsidRPr="008817BC">
              <w:rPr>
                <w:i/>
                <w:iCs/>
                <w:color w:val="000000"/>
                <w:sz w:val="22"/>
                <w:szCs w:val="22"/>
              </w:rPr>
              <w:t>Soil N</w:t>
            </w:r>
          </w:p>
        </w:tc>
        <w:tc>
          <w:tcPr>
            <w:tcW w:w="1455" w:type="dxa"/>
            <w:tcBorders>
              <w:top w:val="nil"/>
              <w:left w:val="nil"/>
              <w:bottom w:val="nil"/>
              <w:right w:val="nil"/>
            </w:tcBorders>
            <w:vAlign w:val="bottom"/>
          </w:tcPr>
          <w:p w14:paraId="5E9B8BF0" w14:textId="1D637940" w:rsidR="00A2298C" w:rsidRPr="00A2298C" w:rsidRDefault="00A2298C" w:rsidP="00A2298C">
            <w:pPr>
              <w:spacing w:line="276" w:lineRule="auto"/>
              <w:jc w:val="right"/>
              <w:rPr>
                <w:color w:val="000000"/>
                <w:sz w:val="22"/>
                <w:szCs w:val="22"/>
              </w:rPr>
            </w:pPr>
            <w:r w:rsidRPr="00A2298C">
              <w:rPr>
                <w:color w:val="000000"/>
                <w:sz w:val="22"/>
                <w:szCs w:val="22"/>
              </w:rPr>
              <w:t>-0.148</w:t>
            </w:r>
          </w:p>
        </w:tc>
        <w:tc>
          <w:tcPr>
            <w:tcW w:w="1095" w:type="dxa"/>
            <w:tcBorders>
              <w:top w:val="nil"/>
              <w:left w:val="nil"/>
              <w:bottom w:val="nil"/>
              <w:right w:val="nil"/>
            </w:tcBorders>
            <w:vAlign w:val="bottom"/>
          </w:tcPr>
          <w:p w14:paraId="10546D2D" w14:textId="10723D48" w:rsidR="00A2298C" w:rsidRPr="00A2298C" w:rsidRDefault="00A2298C" w:rsidP="00A2298C">
            <w:pPr>
              <w:spacing w:line="276" w:lineRule="auto"/>
              <w:jc w:val="right"/>
              <w:rPr>
                <w:b/>
                <w:bCs/>
                <w:color w:val="000000"/>
                <w:sz w:val="22"/>
                <w:szCs w:val="22"/>
              </w:rPr>
            </w:pPr>
            <w:r w:rsidRPr="00A2298C">
              <w:rPr>
                <w:b/>
                <w:bCs/>
                <w:color w:val="000000"/>
                <w:sz w:val="22"/>
                <w:szCs w:val="22"/>
              </w:rPr>
              <w:t>&lt;0.001</w:t>
            </w:r>
          </w:p>
        </w:tc>
      </w:tr>
      <w:tr w:rsidR="00A2298C" w:rsidRPr="00503F5A" w14:paraId="3BC213BE" w14:textId="77777777" w:rsidTr="006738DC">
        <w:trPr>
          <w:jc w:val="center"/>
        </w:trPr>
        <w:tc>
          <w:tcPr>
            <w:tcW w:w="2371" w:type="dxa"/>
            <w:vMerge/>
            <w:tcBorders>
              <w:left w:val="nil"/>
              <w:right w:val="nil"/>
            </w:tcBorders>
          </w:tcPr>
          <w:p w14:paraId="6E6A667D"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02EAC951" w14:textId="03DCF5C7"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0439DE4E" w14:textId="34E1F069" w:rsidR="00A2298C" w:rsidRPr="00A2298C" w:rsidRDefault="00A2298C" w:rsidP="00A2298C">
            <w:pPr>
              <w:spacing w:line="276" w:lineRule="auto"/>
              <w:jc w:val="right"/>
              <w:rPr>
                <w:color w:val="000000"/>
                <w:sz w:val="22"/>
                <w:szCs w:val="22"/>
              </w:rPr>
            </w:pPr>
            <w:r w:rsidRPr="00A2298C">
              <w:rPr>
                <w:color w:val="000000"/>
                <w:sz w:val="22"/>
                <w:szCs w:val="22"/>
              </w:rPr>
              <w:t>-0.138</w:t>
            </w:r>
          </w:p>
        </w:tc>
        <w:tc>
          <w:tcPr>
            <w:tcW w:w="1095" w:type="dxa"/>
            <w:tcBorders>
              <w:top w:val="nil"/>
              <w:left w:val="nil"/>
              <w:bottom w:val="nil"/>
              <w:right w:val="nil"/>
            </w:tcBorders>
            <w:vAlign w:val="bottom"/>
          </w:tcPr>
          <w:p w14:paraId="3B11FA74" w14:textId="14179F71" w:rsidR="00A2298C" w:rsidRPr="00A2298C" w:rsidRDefault="00A2298C" w:rsidP="00A2298C">
            <w:pPr>
              <w:spacing w:line="276" w:lineRule="auto"/>
              <w:jc w:val="right"/>
              <w:rPr>
                <w:b/>
                <w:bCs/>
                <w:i/>
                <w:iCs/>
                <w:color w:val="000000"/>
                <w:sz w:val="22"/>
                <w:szCs w:val="22"/>
              </w:rPr>
            </w:pPr>
            <w:r w:rsidRPr="00A2298C">
              <w:rPr>
                <w:b/>
                <w:bCs/>
                <w:color w:val="000000"/>
                <w:sz w:val="22"/>
                <w:szCs w:val="22"/>
              </w:rPr>
              <w:t>0.001</w:t>
            </w:r>
          </w:p>
        </w:tc>
      </w:tr>
      <w:tr w:rsidR="00A2298C" w:rsidRPr="00503F5A" w14:paraId="749AB6F9" w14:textId="77777777" w:rsidTr="006738DC">
        <w:trPr>
          <w:jc w:val="center"/>
        </w:trPr>
        <w:tc>
          <w:tcPr>
            <w:tcW w:w="2371" w:type="dxa"/>
            <w:vMerge/>
            <w:tcBorders>
              <w:left w:val="nil"/>
              <w:right w:val="nil"/>
            </w:tcBorders>
          </w:tcPr>
          <w:p w14:paraId="7B49F9B4"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FFD71BD" w14:textId="463272A7" w:rsidR="00A2298C" w:rsidRPr="008817BC" w:rsidRDefault="00A2298C" w:rsidP="00A2298C">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bottom"/>
          </w:tcPr>
          <w:p w14:paraId="19014989" w14:textId="3280E1FC" w:rsidR="00A2298C" w:rsidRPr="00A2298C" w:rsidRDefault="00A2298C" w:rsidP="00A2298C">
            <w:pPr>
              <w:spacing w:line="276" w:lineRule="auto"/>
              <w:jc w:val="right"/>
              <w:rPr>
                <w:color w:val="000000"/>
                <w:sz w:val="22"/>
                <w:szCs w:val="22"/>
              </w:rPr>
            </w:pPr>
            <w:r w:rsidRPr="00A2298C">
              <w:rPr>
                <w:color w:val="000000"/>
                <w:sz w:val="22"/>
                <w:szCs w:val="22"/>
              </w:rPr>
              <w:t>0.273</w:t>
            </w:r>
          </w:p>
        </w:tc>
        <w:tc>
          <w:tcPr>
            <w:tcW w:w="1095" w:type="dxa"/>
            <w:tcBorders>
              <w:top w:val="nil"/>
              <w:left w:val="nil"/>
              <w:bottom w:val="nil"/>
              <w:right w:val="nil"/>
            </w:tcBorders>
            <w:vAlign w:val="bottom"/>
          </w:tcPr>
          <w:p w14:paraId="616ED97F" w14:textId="296B588C" w:rsidR="00A2298C" w:rsidRPr="00A2298C" w:rsidRDefault="00A2298C" w:rsidP="00A2298C">
            <w:pPr>
              <w:spacing w:line="276" w:lineRule="auto"/>
              <w:jc w:val="right"/>
              <w:rPr>
                <w:i/>
                <w:iCs/>
                <w:color w:val="000000"/>
                <w:sz w:val="22"/>
                <w:szCs w:val="22"/>
              </w:rPr>
            </w:pPr>
            <w:r w:rsidRPr="00A2298C">
              <w:rPr>
                <w:color w:val="000000"/>
                <w:sz w:val="22"/>
                <w:szCs w:val="22"/>
              </w:rPr>
              <w:t>0.136</w:t>
            </w:r>
          </w:p>
        </w:tc>
      </w:tr>
      <w:tr w:rsidR="00A2298C" w:rsidRPr="00503F5A" w14:paraId="67FE2908" w14:textId="77777777" w:rsidTr="006738DC">
        <w:trPr>
          <w:jc w:val="center"/>
        </w:trPr>
        <w:tc>
          <w:tcPr>
            <w:tcW w:w="2371" w:type="dxa"/>
            <w:vMerge/>
            <w:tcBorders>
              <w:left w:val="nil"/>
              <w:bottom w:val="single" w:sz="4" w:space="0" w:color="auto"/>
              <w:right w:val="nil"/>
            </w:tcBorders>
          </w:tcPr>
          <w:p w14:paraId="4B3EF989"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tcPr>
          <w:p w14:paraId="49F7E119" w14:textId="63F8AE73"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bottom"/>
          </w:tcPr>
          <w:p w14:paraId="45835E3D" w14:textId="77527F81" w:rsidR="00A2298C" w:rsidRPr="00A2298C" w:rsidRDefault="00A2298C" w:rsidP="00A2298C">
            <w:pPr>
              <w:spacing w:line="276" w:lineRule="auto"/>
              <w:jc w:val="right"/>
              <w:rPr>
                <w:color w:val="000000"/>
                <w:sz w:val="22"/>
                <w:szCs w:val="22"/>
              </w:rPr>
            </w:pPr>
            <w:r w:rsidRPr="00A2298C">
              <w:rPr>
                <w:color w:val="000000"/>
                <w:sz w:val="22"/>
                <w:szCs w:val="22"/>
              </w:rPr>
              <w:t>-0.04</w:t>
            </w:r>
            <w:r>
              <w:rPr>
                <w:color w:val="000000"/>
                <w:sz w:val="22"/>
                <w:szCs w:val="22"/>
              </w:rPr>
              <w:t>0</w:t>
            </w:r>
          </w:p>
        </w:tc>
        <w:tc>
          <w:tcPr>
            <w:tcW w:w="1095" w:type="dxa"/>
            <w:tcBorders>
              <w:top w:val="nil"/>
              <w:left w:val="nil"/>
              <w:bottom w:val="single" w:sz="4" w:space="0" w:color="auto"/>
              <w:right w:val="nil"/>
            </w:tcBorders>
            <w:vAlign w:val="bottom"/>
          </w:tcPr>
          <w:p w14:paraId="5BC3220D" w14:textId="4603E005" w:rsidR="00A2298C" w:rsidRPr="00A2298C" w:rsidRDefault="00A2298C" w:rsidP="00A2298C">
            <w:pPr>
              <w:spacing w:line="276" w:lineRule="auto"/>
              <w:jc w:val="right"/>
              <w:rPr>
                <w:i/>
                <w:iCs/>
                <w:color w:val="000000"/>
                <w:sz w:val="22"/>
                <w:szCs w:val="22"/>
              </w:rPr>
            </w:pPr>
            <w:r w:rsidRPr="00A2298C">
              <w:rPr>
                <w:color w:val="000000"/>
                <w:sz w:val="22"/>
                <w:szCs w:val="22"/>
              </w:rPr>
              <w:t>0.809</w:t>
            </w:r>
          </w:p>
        </w:tc>
      </w:tr>
      <w:tr w:rsidR="00A2298C" w:rsidRPr="00503F5A" w14:paraId="6308E819" w14:textId="77777777" w:rsidTr="00503F5A">
        <w:trPr>
          <w:jc w:val="center"/>
        </w:trPr>
        <w:tc>
          <w:tcPr>
            <w:tcW w:w="2371" w:type="dxa"/>
            <w:vMerge w:val="restart"/>
            <w:tcBorders>
              <w:top w:val="single" w:sz="4" w:space="0" w:color="auto"/>
              <w:left w:val="nil"/>
              <w:right w:val="nil"/>
            </w:tcBorders>
            <w:vAlign w:val="center"/>
          </w:tcPr>
          <w:p w14:paraId="053A281F" w14:textId="77777777" w:rsidR="00A2298C" w:rsidRPr="008817BC" w:rsidRDefault="00A2298C" w:rsidP="00A2298C">
            <w:pPr>
              <w:spacing w:line="276" w:lineRule="auto"/>
              <w:rPr>
                <w:b/>
                <w:bCs/>
                <w:color w:val="000000"/>
                <w:sz w:val="22"/>
                <w:szCs w:val="22"/>
              </w:rPr>
            </w:pPr>
            <w:r w:rsidRPr="008817BC">
              <w:rPr>
                <w:b/>
                <w:bCs/>
                <w:i/>
                <w:iCs/>
                <w:color w:val="000000"/>
                <w:sz w:val="22"/>
                <w:szCs w:val="22"/>
              </w:rPr>
              <w:t>N</w:t>
            </w:r>
            <w:r w:rsidRPr="008817BC">
              <w:rPr>
                <w:b/>
                <w:bCs/>
                <w:color w:val="000000"/>
                <w:sz w:val="22"/>
                <w:szCs w:val="22"/>
                <w:vertAlign w:val="subscript"/>
              </w:rPr>
              <w:t>mass</w:t>
            </w:r>
          </w:p>
          <w:p w14:paraId="65D2DC78" w14:textId="1FF65CDE"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0.4</w:t>
            </w:r>
            <w:r w:rsidR="00EA28FF">
              <w:rPr>
                <w:color w:val="000000"/>
                <w:sz w:val="20"/>
                <w:szCs w:val="20"/>
              </w:rPr>
              <w:t>1</w:t>
            </w:r>
          </w:p>
          <w:p w14:paraId="1C790FB8" w14:textId="6E19B856"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0.5</w:t>
            </w:r>
            <w:r w:rsidR="00EA28FF">
              <w:rPr>
                <w:color w:val="000000"/>
                <w:sz w:val="20"/>
                <w:szCs w:val="20"/>
              </w:rPr>
              <w:t>7</w:t>
            </w:r>
          </w:p>
        </w:tc>
        <w:tc>
          <w:tcPr>
            <w:tcW w:w="1749" w:type="dxa"/>
            <w:tcBorders>
              <w:top w:val="single" w:sz="4" w:space="0" w:color="auto"/>
              <w:left w:val="nil"/>
              <w:bottom w:val="nil"/>
              <w:right w:val="nil"/>
            </w:tcBorders>
            <w:vAlign w:val="center"/>
          </w:tcPr>
          <w:p w14:paraId="6B5CCA53" w14:textId="1885E23E"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bottom"/>
          </w:tcPr>
          <w:p w14:paraId="61CAD31A" w14:textId="398B08D8" w:rsidR="00A2298C" w:rsidRPr="00A2298C" w:rsidRDefault="00A2298C" w:rsidP="00A2298C">
            <w:pPr>
              <w:spacing w:line="276" w:lineRule="auto"/>
              <w:jc w:val="right"/>
              <w:rPr>
                <w:color w:val="000000"/>
                <w:sz w:val="22"/>
                <w:szCs w:val="22"/>
              </w:rPr>
            </w:pPr>
            <w:r w:rsidRPr="00A2298C">
              <w:rPr>
                <w:color w:val="000000"/>
                <w:sz w:val="22"/>
                <w:szCs w:val="22"/>
              </w:rPr>
              <w:t>-0.105</w:t>
            </w:r>
          </w:p>
        </w:tc>
        <w:tc>
          <w:tcPr>
            <w:tcW w:w="1095" w:type="dxa"/>
            <w:tcBorders>
              <w:top w:val="single" w:sz="4" w:space="0" w:color="auto"/>
              <w:left w:val="nil"/>
              <w:bottom w:val="nil"/>
              <w:right w:val="nil"/>
            </w:tcBorders>
            <w:vAlign w:val="bottom"/>
          </w:tcPr>
          <w:p w14:paraId="3D117D83" w14:textId="7B68CE0F" w:rsidR="00A2298C" w:rsidRPr="00A2298C" w:rsidRDefault="00A2298C" w:rsidP="00A2298C">
            <w:pPr>
              <w:spacing w:line="276" w:lineRule="auto"/>
              <w:jc w:val="right"/>
              <w:rPr>
                <w:b/>
                <w:bCs/>
                <w:i/>
                <w:iCs/>
                <w:color w:val="000000"/>
                <w:sz w:val="22"/>
                <w:szCs w:val="22"/>
              </w:rPr>
            </w:pPr>
            <w:r w:rsidRPr="00A2298C">
              <w:rPr>
                <w:b/>
                <w:bCs/>
                <w:color w:val="000000"/>
                <w:sz w:val="22"/>
                <w:szCs w:val="22"/>
              </w:rPr>
              <w:t>0.019</w:t>
            </w:r>
          </w:p>
        </w:tc>
      </w:tr>
      <w:tr w:rsidR="00A2298C" w:rsidRPr="00503F5A" w14:paraId="20AF0542" w14:textId="77777777" w:rsidTr="00503F5A">
        <w:trPr>
          <w:jc w:val="center"/>
        </w:trPr>
        <w:tc>
          <w:tcPr>
            <w:tcW w:w="2371" w:type="dxa"/>
            <w:vMerge/>
            <w:tcBorders>
              <w:left w:val="nil"/>
              <w:right w:val="nil"/>
            </w:tcBorders>
          </w:tcPr>
          <w:p w14:paraId="67BCFB4B"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80161E2" w14:textId="6C12B10B"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4814FBAF" w14:textId="28C5CC4C" w:rsidR="00A2298C" w:rsidRPr="00A2298C" w:rsidRDefault="00A2298C" w:rsidP="00A2298C">
            <w:pPr>
              <w:spacing w:line="276" w:lineRule="auto"/>
              <w:jc w:val="right"/>
              <w:rPr>
                <w:color w:val="000000"/>
                <w:sz w:val="22"/>
                <w:szCs w:val="22"/>
              </w:rPr>
            </w:pPr>
            <w:r w:rsidRPr="00A2298C">
              <w:rPr>
                <w:color w:val="000000"/>
                <w:sz w:val="22"/>
                <w:szCs w:val="22"/>
              </w:rPr>
              <w:t>0.062</w:t>
            </w:r>
          </w:p>
        </w:tc>
        <w:tc>
          <w:tcPr>
            <w:tcW w:w="1095" w:type="dxa"/>
            <w:tcBorders>
              <w:top w:val="nil"/>
              <w:left w:val="nil"/>
              <w:bottom w:val="nil"/>
              <w:right w:val="nil"/>
            </w:tcBorders>
            <w:vAlign w:val="bottom"/>
          </w:tcPr>
          <w:p w14:paraId="68084795" w14:textId="4A0EAC05" w:rsidR="00A2298C" w:rsidRPr="00A2298C" w:rsidRDefault="00A2298C" w:rsidP="00A2298C">
            <w:pPr>
              <w:spacing w:line="276" w:lineRule="auto"/>
              <w:jc w:val="right"/>
              <w:rPr>
                <w:i/>
                <w:iCs/>
                <w:color w:val="000000"/>
                <w:sz w:val="22"/>
                <w:szCs w:val="22"/>
              </w:rPr>
            </w:pPr>
            <w:r w:rsidRPr="00A2298C">
              <w:rPr>
                <w:color w:val="000000"/>
                <w:sz w:val="22"/>
                <w:szCs w:val="22"/>
              </w:rPr>
              <w:t>0.323</w:t>
            </w:r>
          </w:p>
        </w:tc>
      </w:tr>
      <w:tr w:rsidR="00A2298C" w:rsidRPr="00503F5A" w14:paraId="2A9257CC" w14:textId="77777777" w:rsidTr="00503F5A">
        <w:trPr>
          <w:jc w:val="center"/>
        </w:trPr>
        <w:tc>
          <w:tcPr>
            <w:tcW w:w="2371" w:type="dxa"/>
            <w:vMerge/>
            <w:tcBorders>
              <w:left w:val="nil"/>
              <w:right w:val="nil"/>
            </w:tcBorders>
          </w:tcPr>
          <w:p w14:paraId="560EB0B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0C9F0400" w14:textId="4D48D80B" w:rsidR="00A2298C" w:rsidRPr="008817BC" w:rsidRDefault="00A2298C" w:rsidP="00A2298C">
            <w:pPr>
              <w:spacing w:line="276" w:lineRule="auto"/>
              <w:rPr>
                <w:i/>
                <w:iCs/>
                <w:color w:val="000000" w:themeColor="text1"/>
                <w:sz w:val="22"/>
                <w:szCs w:val="22"/>
              </w:rPr>
            </w:pPr>
            <w:r w:rsidRPr="008817BC">
              <w:rPr>
                <w:i/>
                <w:iCs/>
                <w:color w:val="000000"/>
                <w:sz w:val="22"/>
                <w:szCs w:val="22"/>
              </w:rPr>
              <w:t>Soil N</w:t>
            </w:r>
          </w:p>
        </w:tc>
        <w:tc>
          <w:tcPr>
            <w:tcW w:w="1455" w:type="dxa"/>
            <w:tcBorders>
              <w:top w:val="nil"/>
              <w:left w:val="nil"/>
              <w:bottom w:val="nil"/>
              <w:right w:val="nil"/>
            </w:tcBorders>
            <w:vAlign w:val="bottom"/>
          </w:tcPr>
          <w:p w14:paraId="4B693676" w14:textId="41F1A3D7" w:rsidR="00A2298C" w:rsidRPr="00A2298C" w:rsidRDefault="00A2298C" w:rsidP="00A2298C">
            <w:pPr>
              <w:spacing w:line="276" w:lineRule="auto"/>
              <w:jc w:val="right"/>
              <w:rPr>
                <w:color w:val="000000"/>
                <w:sz w:val="22"/>
                <w:szCs w:val="22"/>
              </w:rPr>
            </w:pPr>
            <w:r w:rsidRPr="00A2298C">
              <w:rPr>
                <w:color w:val="000000"/>
                <w:sz w:val="22"/>
                <w:szCs w:val="22"/>
              </w:rPr>
              <w:t>0.203</w:t>
            </w:r>
          </w:p>
        </w:tc>
        <w:tc>
          <w:tcPr>
            <w:tcW w:w="1095" w:type="dxa"/>
            <w:tcBorders>
              <w:top w:val="nil"/>
              <w:left w:val="nil"/>
              <w:bottom w:val="nil"/>
              <w:right w:val="nil"/>
            </w:tcBorders>
            <w:vAlign w:val="bottom"/>
          </w:tcPr>
          <w:p w14:paraId="1E5B2B21" w14:textId="7698E164"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3B88FC3E" w14:textId="77777777" w:rsidTr="00503F5A">
        <w:trPr>
          <w:jc w:val="center"/>
        </w:trPr>
        <w:tc>
          <w:tcPr>
            <w:tcW w:w="2371" w:type="dxa"/>
            <w:vMerge/>
            <w:tcBorders>
              <w:left w:val="nil"/>
              <w:right w:val="nil"/>
            </w:tcBorders>
          </w:tcPr>
          <w:p w14:paraId="50F832E5"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CC551E2" w14:textId="332E4757"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8E32B03" w14:textId="7461049A" w:rsidR="00A2298C" w:rsidRPr="00A2298C" w:rsidRDefault="00A2298C" w:rsidP="00A2298C">
            <w:pPr>
              <w:spacing w:line="276" w:lineRule="auto"/>
              <w:jc w:val="right"/>
              <w:rPr>
                <w:color w:val="000000"/>
                <w:sz w:val="22"/>
                <w:szCs w:val="22"/>
              </w:rPr>
            </w:pPr>
            <w:r w:rsidRPr="00A2298C">
              <w:rPr>
                <w:color w:val="000000"/>
                <w:sz w:val="22"/>
                <w:szCs w:val="22"/>
              </w:rPr>
              <w:t>0.067</w:t>
            </w:r>
          </w:p>
        </w:tc>
        <w:tc>
          <w:tcPr>
            <w:tcW w:w="1095" w:type="dxa"/>
            <w:tcBorders>
              <w:top w:val="nil"/>
              <w:left w:val="nil"/>
              <w:bottom w:val="nil"/>
              <w:right w:val="nil"/>
            </w:tcBorders>
            <w:vAlign w:val="bottom"/>
          </w:tcPr>
          <w:p w14:paraId="5DF5D8BF" w14:textId="4D2398B0" w:rsidR="00A2298C" w:rsidRPr="00A2298C" w:rsidRDefault="00A2298C" w:rsidP="00A2298C">
            <w:pPr>
              <w:spacing w:line="276" w:lineRule="auto"/>
              <w:jc w:val="right"/>
              <w:rPr>
                <w:i/>
                <w:iCs/>
                <w:color w:val="000000"/>
                <w:sz w:val="22"/>
                <w:szCs w:val="22"/>
              </w:rPr>
            </w:pPr>
            <w:r w:rsidRPr="00A2298C">
              <w:rPr>
                <w:color w:val="000000"/>
                <w:sz w:val="22"/>
                <w:szCs w:val="22"/>
              </w:rPr>
              <w:t>0.123</w:t>
            </w:r>
          </w:p>
        </w:tc>
      </w:tr>
      <w:tr w:rsidR="00A2298C" w:rsidRPr="00503F5A" w14:paraId="4E6E4B19" w14:textId="77777777" w:rsidTr="00503F5A">
        <w:trPr>
          <w:jc w:val="center"/>
        </w:trPr>
        <w:tc>
          <w:tcPr>
            <w:tcW w:w="2371" w:type="dxa"/>
            <w:vMerge/>
            <w:tcBorders>
              <w:left w:val="nil"/>
              <w:right w:val="nil"/>
            </w:tcBorders>
          </w:tcPr>
          <w:p w14:paraId="11419CB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1D269358" w14:textId="3C76D5C8"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M</w:t>
            </w:r>
            <w:r w:rsidRPr="008817BC">
              <w:rPr>
                <w:color w:val="000000" w:themeColor="text1"/>
                <w:sz w:val="22"/>
                <w:szCs w:val="22"/>
                <w:vertAlign w:val="subscript"/>
              </w:rPr>
              <w:t>area</w:t>
            </w:r>
          </w:p>
        </w:tc>
        <w:tc>
          <w:tcPr>
            <w:tcW w:w="1455" w:type="dxa"/>
            <w:tcBorders>
              <w:top w:val="nil"/>
              <w:left w:val="nil"/>
              <w:bottom w:val="nil"/>
              <w:right w:val="nil"/>
            </w:tcBorders>
            <w:vAlign w:val="bottom"/>
          </w:tcPr>
          <w:p w14:paraId="6BEF4F8A" w14:textId="32F26B5E" w:rsidR="00A2298C" w:rsidRPr="00A2298C" w:rsidRDefault="00A2298C" w:rsidP="00A2298C">
            <w:pPr>
              <w:spacing w:line="276" w:lineRule="auto"/>
              <w:jc w:val="right"/>
              <w:rPr>
                <w:color w:val="000000"/>
                <w:sz w:val="22"/>
                <w:szCs w:val="22"/>
              </w:rPr>
            </w:pPr>
            <w:r w:rsidRPr="00A2298C">
              <w:rPr>
                <w:color w:val="000000"/>
                <w:sz w:val="22"/>
                <w:szCs w:val="22"/>
              </w:rPr>
              <w:t>-0.29</w:t>
            </w:r>
            <w:r>
              <w:rPr>
                <w:color w:val="000000"/>
                <w:sz w:val="22"/>
                <w:szCs w:val="22"/>
              </w:rPr>
              <w:t>0</w:t>
            </w:r>
          </w:p>
        </w:tc>
        <w:tc>
          <w:tcPr>
            <w:tcW w:w="1095" w:type="dxa"/>
            <w:tcBorders>
              <w:top w:val="nil"/>
              <w:left w:val="nil"/>
              <w:bottom w:val="nil"/>
              <w:right w:val="nil"/>
            </w:tcBorders>
            <w:vAlign w:val="bottom"/>
          </w:tcPr>
          <w:p w14:paraId="56CB404A" w14:textId="16053160"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76C7553B" w14:textId="77777777" w:rsidTr="00503F5A">
        <w:trPr>
          <w:jc w:val="center"/>
        </w:trPr>
        <w:tc>
          <w:tcPr>
            <w:tcW w:w="2371" w:type="dxa"/>
            <w:vMerge/>
            <w:tcBorders>
              <w:left w:val="nil"/>
              <w:right w:val="nil"/>
            </w:tcBorders>
          </w:tcPr>
          <w:p w14:paraId="7843CD5A"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C29FCA4" w14:textId="588311A1" w:rsidR="00A2298C" w:rsidRPr="008817BC" w:rsidRDefault="00A2298C" w:rsidP="00A2298C">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bottom"/>
          </w:tcPr>
          <w:p w14:paraId="51CDFEA9" w14:textId="287B599A" w:rsidR="00A2298C" w:rsidRPr="00A2298C" w:rsidRDefault="00A2298C" w:rsidP="00A2298C">
            <w:pPr>
              <w:spacing w:line="276" w:lineRule="auto"/>
              <w:jc w:val="right"/>
              <w:rPr>
                <w:color w:val="000000"/>
                <w:sz w:val="22"/>
                <w:szCs w:val="22"/>
              </w:rPr>
            </w:pPr>
            <w:r w:rsidRPr="00A2298C">
              <w:rPr>
                <w:color w:val="000000"/>
                <w:sz w:val="22"/>
                <w:szCs w:val="22"/>
              </w:rPr>
              <w:t>0.355</w:t>
            </w:r>
          </w:p>
        </w:tc>
        <w:tc>
          <w:tcPr>
            <w:tcW w:w="1095" w:type="dxa"/>
            <w:tcBorders>
              <w:top w:val="nil"/>
              <w:left w:val="nil"/>
              <w:bottom w:val="nil"/>
              <w:right w:val="nil"/>
            </w:tcBorders>
            <w:vAlign w:val="bottom"/>
          </w:tcPr>
          <w:p w14:paraId="66AF867D" w14:textId="086D7ED0" w:rsidR="00A2298C" w:rsidRPr="00A2298C" w:rsidRDefault="00A2298C" w:rsidP="00A2298C">
            <w:pPr>
              <w:spacing w:line="276" w:lineRule="auto"/>
              <w:jc w:val="right"/>
              <w:rPr>
                <w:b/>
                <w:bCs/>
                <w:i/>
                <w:iCs/>
                <w:color w:val="000000"/>
                <w:sz w:val="22"/>
                <w:szCs w:val="22"/>
              </w:rPr>
            </w:pPr>
            <w:r w:rsidRPr="00A2298C">
              <w:rPr>
                <w:b/>
                <w:bCs/>
                <w:color w:val="000000"/>
                <w:sz w:val="22"/>
                <w:szCs w:val="22"/>
              </w:rPr>
              <w:t>0.001</w:t>
            </w:r>
          </w:p>
        </w:tc>
      </w:tr>
      <w:tr w:rsidR="00A2298C" w:rsidRPr="00503F5A" w14:paraId="052F9136" w14:textId="77777777" w:rsidTr="00503F5A">
        <w:trPr>
          <w:jc w:val="center"/>
        </w:trPr>
        <w:tc>
          <w:tcPr>
            <w:tcW w:w="2371" w:type="dxa"/>
            <w:vMerge/>
            <w:tcBorders>
              <w:left w:val="nil"/>
              <w:bottom w:val="single" w:sz="4" w:space="0" w:color="auto"/>
              <w:right w:val="nil"/>
            </w:tcBorders>
          </w:tcPr>
          <w:p w14:paraId="581DA0E2"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tcPr>
          <w:p w14:paraId="03B1E009" w14:textId="669AED5E"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bottom"/>
          </w:tcPr>
          <w:p w14:paraId="59EC7C41" w14:textId="74B14FCF" w:rsidR="00A2298C" w:rsidRPr="00A2298C" w:rsidRDefault="00A2298C" w:rsidP="00A2298C">
            <w:pPr>
              <w:spacing w:line="276" w:lineRule="auto"/>
              <w:jc w:val="right"/>
              <w:rPr>
                <w:color w:val="000000"/>
                <w:sz w:val="22"/>
                <w:szCs w:val="22"/>
              </w:rPr>
            </w:pPr>
            <w:r w:rsidRPr="00A2298C">
              <w:rPr>
                <w:color w:val="000000"/>
                <w:sz w:val="22"/>
                <w:szCs w:val="22"/>
              </w:rPr>
              <w:t>0.295</w:t>
            </w:r>
          </w:p>
        </w:tc>
        <w:tc>
          <w:tcPr>
            <w:tcW w:w="1095" w:type="dxa"/>
            <w:tcBorders>
              <w:top w:val="nil"/>
              <w:left w:val="nil"/>
              <w:bottom w:val="single" w:sz="4" w:space="0" w:color="auto"/>
              <w:right w:val="nil"/>
            </w:tcBorders>
            <w:vAlign w:val="bottom"/>
          </w:tcPr>
          <w:p w14:paraId="6067B249" w14:textId="783FF1BC"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5810DD28" w14:textId="77777777" w:rsidTr="00503F5A">
        <w:trPr>
          <w:jc w:val="center"/>
        </w:trPr>
        <w:tc>
          <w:tcPr>
            <w:tcW w:w="2371" w:type="dxa"/>
            <w:vMerge w:val="restart"/>
            <w:tcBorders>
              <w:top w:val="single" w:sz="4" w:space="0" w:color="auto"/>
              <w:left w:val="nil"/>
              <w:right w:val="nil"/>
            </w:tcBorders>
            <w:vAlign w:val="center"/>
          </w:tcPr>
          <w:p w14:paraId="3BD31F7A" w14:textId="05FE0837" w:rsidR="00A2298C" w:rsidRPr="008817BC" w:rsidRDefault="00A2298C" w:rsidP="00A2298C">
            <w:pPr>
              <w:spacing w:line="276" w:lineRule="auto"/>
              <w:rPr>
                <w:color w:val="000000" w:themeColor="text1"/>
                <w:sz w:val="22"/>
                <w:szCs w:val="22"/>
              </w:rPr>
            </w:pPr>
            <w:r w:rsidRPr="008817BC">
              <w:rPr>
                <w:b/>
                <w:bCs/>
                <w:i/>
                <w:iCs/>
                <w:color w:val="000000"/>
                <w:sz w:val="22"/>
                <w:szCs w:val="22"/>
                <w:lang w:val="el-GR"/>
              </w:rPr>
              <w:t>χ</w:t>
            </w:r>
          </w:p>
          <w:p w14:paraId="25519A0B" w14:textId="77777777"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0.52</w:t>
            </w:r>
          </w:p>
          <w:p w14:paraId="0CE26D4F" w14:textId="7DF9A781"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EA28FF">
              <w:rPr>
                <w:color w:val="000000"/>
                <w:sz w:val="20"/>
                <w:szCs w:val="20"/>
              </w:rPr>
              <w:t>7</w:t>
            </w:r>
            <w:r w:rsidRPr="008817BC">
              <w:rPr>
                <w:color w:val="000000"/>
                <w:sz w:val="20"/>
                <w:szCs w:val="20"/>
              </w:rPr>
              <w:t>8</w:t>
            </w:r>
          </w:p>
        </w:tc>
        <w:tc>
          <w:tcPr>
            <w:tcW w:w="1749" w:type="dxa"/>
            <w:tcBorders>
              <w:top w:val="single" w:sz="4" w:space="0" w:color="auto"/>
              <w:left w:val="nil"/>
              <w:bottom w:val="nil"/>
              <w:right w:val="nil"/>
            </w:tcBorders>
            <w:vAlign w:val="bottom"/>
          </w:tcPr>
          <w:p w14:paraId="65881503" w14:textId="11B17A74" w:rsidR="00A2298C" w:rsidRPr="008817BC" w:rsidRDefault="00A2298C" w:rsidP="00A2298C">
            <w:pPr>
              <w:spacing w:line="276" w:lineRule="auto"/>
              <w:rPr>
                <w:i/>
                <w:iCs/>
                <w:color w:val="000000" w:themeColor="text1"/>
                <w:sz w:val="22"/>
                <w:szCs w:val="22"/>
              </w:rPr>
            </w:pPr>
            <w:r w:rsidRPr="008817BC">
              <w:rPr>
                <w:i/>
                <w:iCs/>
                <w:color w:val="000000"/>
                <w:sz w:val="22"/>
                <w:szCs w:val="22"/>
              </w:rPr>
              <w:t>VPD</w:t>
            </w:r>
            <w:r w:rsidRPr="008817BC">
              <w:rPr>
                <w:color w:val="000000"/>
                <w:sz w:val="22"/>
                <w:szCs w:val="22"/>
                <w:vertAlign w:val="subscript"/>
              </w:rPr>
              <w:t>4</w:t>
            </w:r>
          </w:p>
        </w:tc>
        <w:tc>
          <w:tcPr>
            <w:tcW w:w="1455" w:type="dxa"/>
            <w:tcBorders>
              <w:top w:val="single" w:sz="4" w:space="0" w:color="auto"/>
              <w:left w:val="nil"/>
              <w:bottom w:val="nil"/>
              <w:right w:val="nil"/>
            </w:tcBorders>
            <w:vAlign w:val="bottom"/>
          </w:tcPr>
          <w:p w14:paraId="309AFF77" w14:textId="0603FF04" w:rsidR="00A2298C" w:rsidRPr="00A2298C" w:rsidRDefault="00A2298C" w:rsidP="00A2298C">
            <w:pPr>
              <w:spacing w:line="276" w:lineRule="auto"/>
              <w:jc w:val="right"/>
              <w:rPr>
                <w:color w:val="000000"/>
                <w:sz w:val="22"/>
                <w:szCs w:val="22"/>
              </w:rPr>
            </w:pPr>
            <w:r w:rsidRPr="00A2298C">
              <w:rPr>
                <w:color w:val="000000"/>
                <w:sz w:val="22"/>
                <w:szCs w:val="22"/>
              </w:rPr>
              <w:t>-0.196</w:t>
            </w:r>
          </w:p>
        </w:tc>
        <w:tc>
          <w:tcPr>
            <w:tcW w:w="1095" w:type="dxa"/>
            <w:tcBorders>
              <w:top w:val="single" w:sz="4" w:space="0" w:color="auto"/>
              <w:left w:val="nil"/>
              <w:bottom w:val="nil"/>
              <w:right w:val="nil"/>
            </w:tcBorders>
            <w:vAlign w:val="bottom"/>
          </w:tcPr>
          <w:p w14:paraId="454736DF" w14:textId="5662BE3D"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57663402" w14:textId="77777777" w:rsidTr="00503F5A">
        <w:trPr>
          <w:jc w:val="center"/>
        </w:trPr>
        <w:tc>
          <w:tcPr>
            <w:tcW w:w="2371" w:type="dxa"/>
            <w:vMerge/>
            <w:tcBorders>
              <w:left w:val="nil"/>
              <w:right w:val="nil"/>
            </w:tcBorders>
            <w:vAlign w:val="center"/>
          </w:tcPr>
          <w:p w14:paraId="1A0120B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38502C59" w14:textId="7B6D29D6" w:rsidR="00A2298C" w:rsidRPr="008817BC" w:rsidRDefault="00A2298C" w:rsidP="00A2298C">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nil"/>
              <w:left w:val="nil"/>
              <w:bottom w:val="nil"/>
              <w:right w:val="nil"/>
            </w:tcBorders>
            <w:vAlign w:val="bottom"/>
          </w:tcPr>
          <w:p w14:paraId="76C22A72" w14:textId="306612DD" w:rsidR="00A2298C" w:rsidRPr="00A2298C" w:rsidRDefault="00A2298C" w:rsidP="00A2298C">
            <w:pPr>
              <w:spacing w:line="276" w:lineRule="auto"/>
              <w:jc w:val="right"/>
              <w:rPr>
                <w:color w:val="000000"/>
                <w:sz w:val="22"/>
                <w:szCs w:val="22"/>
              </w:rPr>
            </w:pPr>
            <w:r w:rsidRPr="00A2298C">
              <w:rPr>
                <w:color w:val="000000"/>
                <w:sz w:val="22"/>
                <w:szCs w:val="22"/>
              </w:rPr>
              <w:t>0.069</w:t>
            </w:r>
          </w:p>
        </w:tc>
        <w:tc>
          <w:tcPr>
            <w:tcW w:w="1095" w:type="dxa"/>
            <w:tcBorders>
              <w:top w:val="nil"/>
              <w:left w:val="nil"/>
              <w:bottom w:val="nil"/>
              <w:right w:val="nil"/>
            </w:tcBorders>
            <w:vAlign w:val="bottom"/>
          </w:tcPr>
          <w:p w14:paraId="11E348A2" w14:textId="16B25AEC" w:rsidR="00A2298C" w:rsidRPr="00A2298C" w:rsidRDefault="00A2298C" w:rsidP="00A2298C">
            <w:pPr>
              <w:spacing w:line="276" w:lineRule="auto"/>
              <w:jc w:val="right"/>
              <w:rPr>
                <w:i/>
                <w:iCs/>
                <w:color w:val="000000"/>
                <w:sz w:val="22"/>
                <w:szCs w:val="22"/>
              </w:rPr>
            </w:pPr>
            <w:r w:rsidRPr="00A2298C">
              <w:rPr>
                <w:i/>
                <w:iCs/>
                <w:color w:val="000000"/>
                <w:sz w:val="22"/>
                <w:szCs w:val="22"/>
              </w:rPr>
              <w:t>0.069</w:t>
            </w:r>
          </w:p>
        </w:tc>
      </w:tr>
      <w:tr w:rsidR="00A2298C" w:rsidRPr="00503F5A" w14:paraId="2F7D1AB1" w14:textId="77777777" w:rsidTr="00503F5A">
        <w:trPr>
          <w:jc w:val="center"/>
        </w:trPr>
        <w:tc>
          <w:tcPr>
            <w:tcW w:w="2371" w:type="dxa"/>
            <w:vMerge/>
            <w:tcBorders>
              <w:left w:val="nil"/>
              <w:right w:val="nil"/>
            </w:tcBorders>
            <w:vAlign w:val="center"/>
          </w:tcPr>
          <w:p w14:paraId="06E623A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45F32306" w14:textId="1C840119"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B937719" w14:textId="4286008C" w:rsidR="00A2298C" w:rsidRPr="00A2298C" w:rsidRDefault="00A2298C" w:rsidP="00A2298C">
            <w:pPr>
              <w:spacing w:line="276" w:lineRule="auto"/>
              <w:jc w:val="right"/>
              <w:rPr>
                <w:color w:val="000000"/>
                <w:sz w:val="22"/>
                <w:szCs w:val="22"/>
              </w:rPr>
            </w:pPr>
            <w:r w:rsidRPr="00A2298C">
              <w:rPr>
                <w:color w:val="000000"/>
                <w:sz w:val="22"/>
                <w:szCs w:val="22"/>
              </w:rPr>
              <w:t>-0.134</w:t>
            </w:r>
          </w:p>
        </w:tc>
        <w:tc>
          <w:tcPr>
            <w:tcW w:w="1095" w:type="dxa"/>
            <w:tcBorders>
              <w:top w:val="nil"/>
              <w:left w:val="nil"/>
              <w:bottom w:val="nil"/>
              <w:right w:val="nil"/>
            </w:tcBorders>
            <w:vAlign w:val="bottom"/>
          </w:tcPr>
          <w:p w14:paraId="034CAC5D" w14:textId="264A9B40" w:rsidR="00A2298C" w:rsidRPr="00A2298C" w:rsidRDefault="00A2298C" w:rsidP="00A2298C">
            <w:pPr>
              <w:spacing w:line="276" w:lineRule="auto"/>
              <w:jc w:val="right"/>
              <w:rPr>
                <w:b/>
                <w:bCs/>
                <w:i/>
                <w:iCs/>
                <w:color w:val="000000"/>
                <w:sz w:val="22"/>
                <w:szCs w:val="22"/>
              </w:rPr>
            </w:pPr>
            <w:r w:rsidRPr="00A2298C">
              <w:rPr>
                <w:b/>
                <w:bCs/>
                <w:color w:val="000000"/>
                <w:sz w:val="22"/>
                <w:szCs w:val="22"/>
              </w:rPr>
              <w:t>0.004</w:t>
            </w:r>
          </w:p>
        </w:tc>
      </w:tr>
      <w:tr w:rsidR="00A2298C" w:rsidRPr="00503F5A" w14:paraId="4554601E" w14:textId="77777777" w:rsidTr="00503F5A">
        <w:trPr>
          <w:jc w:val="center"/>
        </w:trPr>
        <w:tc>
          <w:tcPr>
            <w:tcW w:w="2371" w:type="dxa"/>
            <w:vMerge/>
            <w:tcBorders>
              <w:left w:val="nil"/>
              <w:bottom w:val="single" w:sz="4" w:space="0" w:color="auto"/>
              <w:right w:val="nil"/>
            </w:tcBorders>
            <w:vAlign w:val="center"/>
          </w:tcPr>
          <w:p w14:paraId="137D61F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vAlign w:val="bottom"/>
          </w:tcPr>
          <w:p w14:paraId="4C236EFC" w14:textId="5E565A91" w:rsidR="00A2298C" w:rsidRPr="008817BC" w:rsidRDefault="00A2298C" w:rsidP="00A2298C">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single" w:sz="4" w:space="0" w:color="auto"/>
              <w:right w:val="nil"/>
            </w:tcBorders>
            <w:vAlign w:val="bottom"/>
          </w:tcPr>
          <w:p w14:paraId="06658CDF" w14:textId="0FF1D030" w:rsidR="00A2298C" w:rsidRPr="00A2298C" w:rsidRDefault="00A2298C" w:rsidP="00A2298C">
            <w:pPr>
              <w:spacing w:line="276" w:lineRule="auto"/>
              <w:jc w:val="right"/>
              <w:rPr>
                <w:color w:val="000000"/>
                <w:sz w:val="22"/>
                <w:szCs w:val="22"/>
              </w:rPr>
            </w:pPr>
            <w:r w:rsidRPr="00A2298C">
              <w:rPr>
                <w:color w:val="000000"/>
                <w:sz w:val="22"/>
                <w:szCs w:val="22"/>
              </w:rPr>
              <w:t>0.905</w:t>
            </w:r>
          </w:p>
        </w:tc>
        <w:tc>
          <w:tcPr>
            <w:tcW w:w="1095" w:type="dxa"/>
            <w:tcBorders>
              <w:top w:val="nil"/>
              <w:left w:val="nil"/>
              <w:bottom w:val="single" w:sz="4" w:space="0" w:color="auto"/>
              <w:right w:val="nil"/>
            </w:tcBorders>
            <w:vAlign w:val="bottom"/>
          </w:tcPr>
          <w:p w14:paraId="00D9F9E4" w14:textId="212C80FE"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29FD2CBD" w14:textId="77777777" w:rsidTr="008817BC">
        <w:trPr>
          <w:jc w:val="center"/>
        </w:trPr>
        <w:tc>
          <w:tcPr>
            <w:tcW w:w="2371" w:type="dxa"/>
            <w:vMerge w:val="restart"/>
            <w:tcBorders>
              <w:top w:val="single" w:sz="4" w:space="0" w:color="auto"/>
              <w:left w:val="nil"/>
              <w:right w:val="nil"/>
            </w:tcBorders>
            <w:vAlign w:val="center"/>
          </w:tcPr>
          <w:p w14:paraId="3F57CBD5" w14:textId="3BAB4780" w:rsidR="00A2298C" w:rsidRPr="008817BC" w:rsidRDefault="00A2298C" w:rsidP="00A2298C">
            <w:pPr>
              <w:spacing w:line="276" w:lineRule="auto"/>
              <w:rPr>
                <w:color w:val="000000"/>
                <w:sz w:val="22"/>
                <w:szCs w:val="22"/>
              </w:rPr>
            </w:pPr>
            <w:r w:rsidRPr="008817BC">
              <w:rPr>
                <w:b/>
                <w:bCs/>
                <w:i/>
                <w:iCs/>
                <w:color w:val="000000" w:themeColor="text1"/>
                <w:sz w:val="22"/>
                <w:szCs w:val="22"/>
                <w:lang w:val="el-GR"/>
              </w:rPr>
              <w:t>β</w:t>
            </w:r>
          </w:p>
          <w:p w14:paraId="1629395B" w14:textId="7AAA976B"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EA28FF">
              <w:rPr>
                <w:color w:val="000000"/>
                <w:sz w:val="20"/>
                <w:szCs w:val="20"/>
              </w:rPr>
              <w:t>42</w:t>
            </w:r>
          </w:p>
          <w:p w14:paraId="71D9C5AB" w14:textId="06DB0AAA"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EA28FF">
              <w:rPr>
                <w:color w:val="000000"/>
                <w:sz w:val="20"/>
                <w:szCs w:val="20"/>
              </w:rPr>
              <w:t>51</w:t>
            </w:r>
          </w:p>
        </w:tc>
        <w:tc>
          <w:tcPr>
            <w:tcW w:w="1749" w:type="dxa"/>
            <w:tcBorders>
              <w:top w:val="single" w:sz="4" w:space="0" w:color="auto"/>
              <w:left w:val="nil"/>
              <w:bottom w:val="nil"/>
              <w:right w:val="nil"/>
            </w:tcBorders>
            <w:vAlign w:val="center"/>
          </w:tcPr>
          <w:p w14:paraId="4A8116F3" w14:textId="58C21D1B"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single" w:sz="4" w:space="0" w:color="auto"/>
              <w:left w:val="nil"/>
              <w:bottom w:val="nil"/>
              <w:right w:val="nil"/>
            </w:tcBorders>
            <w:vAlign w:val="bottom"/>
          </w:tcPr>
          <w:p w14:paraId="555A3C6C" w14:textId="79F0F6B6" w:rsidR="00A2298C" w:rsidRPr="00A2298C" w:rsidRDefault="00A2298C" w:rsidP="00A2298C">
            <w:pPr>
              <w:spacing w:line="276" w:lineRule="auto"/>
              <w:jc w:val="right"/>
              <w:rPr>
                <w:color w:val="000000"/>
                <w:sz w:val="22"/>
                <w:szCs w:val="22"/>
              </w:rPr>
            </w:pPr>
            <w:r w:rsidRPr="00A2298C">
              <w:rPr>
                <w:color w:val="000000"/>
                <w:sz w:val="22"/>
                <w:szCs w:val="22"/>
              </w:rPr>
              <w:t>0.803</w:t>
            </w:r>
          </w:p>
        </w:tc>
        <w:tc>
          <w:tcPr>
            <w:tcW w:w="1095" w:type="dxa"/>
            <w:tcBorders>
              <w:top w:val="single" w:sz="4" w:space="0" w:color="auto"/>
              <w:left w:val="nil"/>
              <w:bottom w:val="nil"/>
              <w:right w:val="nil"/>
            </w:tcBorders>
            <w:vAlign w:val="bottom"/>
          </w:tcPr>
          <w:p w14:paraId="01CCD467" w14:textId="22BC7AA4"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56633929" w14:textId="77777777" w:rsidTr="008817BC">
        <w:trPr>
          <w:jc w:val="center"/>
        </w:trPr>
        <w:tc>
          <w:tcPr>
            <w:tcW w:w="2371" w:type="dxa"/>
            <w:vMerge/>
            <w:tcBorders>
              <w:top w:val="single" w:sz="4" w:space="0" w:color="auto"/>
              <w:left w:val="nil"/>
              <w:right w:val="nil"/>
            </w:tcBorders>
            <w:vAlign w:val="center"/>
          </w:tcPr>
          <w:p w14:paraId="15DF9753" w14:textId="77777777" w:rsidR="00A2298C" w:rsidRPr="00503F5A" w:rsidRDefault="00A2298C" w:rsidP="00A2298C">
            <w:pPr>
              <w:spacing w:line="276" w:lineRule="auto"/>
              <w:rPr>
                <w:b/>
                <w:bCs/>
                <w:i/>
                <w:iCs/>
                <w:color w:val="000000" w:themeColor="text1"/>
                <w:sz w:val="20"/>
                <w:szCs w:val="20"/>
                <w:lang w:val="el-GR"/>
              </w:rPr>
            </w:pPr>
          </w:p>
        </w:tc>
        <w:tc>
          <w:tcPr>
            <w:tcW w:w="1749" w:type="dxa"/>
            <w:tcBorders>
              <w:top w:val="nil"/>
              <w:left w:val="nil"/>
              <w:bottom w:val="nil"/>
              <w:right w:val="nil"/>
            </w:tcBorders>
            <w:vAlign w:val="center"/>
          </w:tcPr>
          <w:p w14:paraId="3DBCF8B6" w14:textId="0DD170D8" w:rsidR="00A2298C" w:rsidRPr="00A2298C" w:rsidRDefault="00A2298C" w:rsidP="00A2298C">
            <w:pPr>
              <w:spacing w:line="276" w:lineRule="auto"/>
              <w:rPr>
                <w:i/>
                <w:iCs/>
                <w:color w:val="000000"/>
                <w:sz w:val="22"/>
                <w:szCs w:val="22"/>
              </w:rPr>
            </w:pPr>
            <w:r>
              <w:rPr>
                <w:i/>
                <w:iCs/>
                <w:color w:val="000000"/>
                <w:sz w:val="22"/>
                <w:szCs w:val="22"/>
              </w:rPr>
              <w:t>Soil N</w:t>
            </w:r>
          </w:p>
        </w:tc>
        <w:tc>
          <w:tcPr>
            <w:tcW w:w="1455" w:type="dxa"/>
            <w:tcBorders>
              <w:top w:val="nil"/>
              <w:left w:val="nil"/>
              <w:bottom w:val="nil"/>
              <w:right w:val="nil"/>
            </w:tcBorders>
            <w:vAlign w:val="bottom"/>
          </w:tcPr>
          <w:p w14:paraId="159E3962" w14:textId="762DF1D8" w:rsidR="00A2298C" w:rsidRPr="00A2298C" w:rsidRDefault="00A2298C" w:rsidP="00A2298C">
            <w:pPr>
              <w:spacing w:line="276" w:lineRule="auto"/>
              <w:jc w:val="right"/>
              <w:rPr>
                <w:color w:val="000000"/>
                <w:sz w:val="22"/>
                <w:szCs w:val="22"/>
              </w:rPr>
            </w:pPr>
            <w:r w:rsidRPr="00A2298C">
              <w:rPr>
                <w:color w:val="000000"/>
                <w:sz w:val="22"/>
                <w:szCs w:val="22"/>
              </w:rPr>
              <w:t>-0.163</w:t>
            </w:r>
          </w:p>
        </w:tc>
        <w:tc>
          <w:tcPr>
            <w:tcW w:w="1095" w:type="dxa"/>
            <w:tcBorders>
              <w:top w:val="nil"/>
              <w:left w:val="nil"/>
              <w:bottom w:val="nil"/>
              <w:right w:val="nil"/>
            </w:tcBorders>
            <w:vAlign w:val="bottom"/>
          </w:tcPr>
          <w:p w14:paraId="720C2137" w14:textId="39BD60DB" w:rsidR="00A2298C" w:rsidRPr="00A2298C" w:rsidRDefault="00A2298C" w:rsidP="00A2298C">
            <w:pPr>
              <w:spacing w:line="276" w:lineRule="auto"/>
              <w:jc w:val="right"/>
              <w:rPr>
                <w:b/>
                <w:bCs/>
                <w:color w:val="000000"/>
                <w:sz w:val="22"/>
                <w:szCs w:val="22"/>
              </w:rPr>
            </w:pPr>
            <w:r w:rsidRPr="00A2298C">
              <w:rPr>
                <w:b/>
                <w:bCs/>
                <w:color w:val="000000"/>
                <w:sz w:val="22"/>
                <w:szCs w:val="22"/>
              </w:rPr>
              <w:t>&lt;0.001</w:t>
            </w:r>
          </w:p>
        </w:tc>
      </w:tr>
      <w:tr w:rsidR="00A2298C" w:rsidRPr="00503F5A" w14:paraId="1A2887BF" w14:textId="77777777" w:rsidTr="00503F5A">
        <w:trPr>
          <w:jc w:val="center"/>
        </w:trPr>
        <w:tc>
          <w:tcPr>
            <w:tcW w:w="2371" w:type="dxa"/>
            <w:vMerge/>
            <w:tcBorders>
              <w:left w:val="nil"/>
              <w:right w:val="nil"/>
            </w:tcBorders>
            <w:vAlign w:val="bottom"/>
          </w:tcPr>
          <w:p w14:paraId="70AA26C7"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4A9E8226" w14:textId="2C52E908"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3DF3CE56" w14:textId="07E7B6C1" w:rsidR="00A2298C" w:rsidRPr="00A2298C" w:rsidRDefault="00A2298C" w:rsidP="00A2298C">
            <w:pPr>
              <w:spacing w:line="276" w:lineRule="auto"/>
              <w:jc w:val="right"/>
              <w:rPr>
                <w:color w:val="000000"/>
                <w:sz w:val="22"/>
                <w:szCs w:val="22"/>
              </w:rPr>
            </w:pPr>
            <w:r w:rsidRPr="00A2298C">
              <w:rPr>
                <w:color w:val="000000"/>
                <w:sz w:val="22"/>
                <w:szCs w:val="22"/>
              </w:rPr>
              <w:t>-0.087</w:t>
            </w:r>
          </w:p>
        </w:tc>
        <w:tc>
          <w:tcPr>
            <w:tcW w:w="1095" w:type="dxa"/>
            <w:tcBorders>
              <w:top w:val="nil"/>
              <w:left w:val="nil"/>
              <w:bottom w:val="nil"/>
              <w:right w:val="nil"/>
            </w:tcBorders>
            <w:vAlign w:val="bottom"/>
          </w:tcPr>
          <w:p w14:paraId="4D3F8D9C" w14:textId="3A21D942" w:rsidR="00A2298C" w:rsidRPr="00A2298C" w:rsidRDefault="00A2298C" w:rsidP="00A2298C">
            <w:pPr>
              <w:spacing w:line="276" w:lineRule="auto"/>
              <w:jc w:val="right"/>
              <w:rPr>
                <w:b/>
                <w:bCs/>
                <w:i/>
                <w:iCs/>
                <w:color w:val="000000"/>
                <w:sz w:val="22"/>
                <w:szCs w:val="22"/>
              </w:rPr>
            </w:pPr>
            <w:r w:rsidRPr="00A2298C">
              <w:rPr>
                <w:i/>
                <w:iCs/>
                <w:color w:val="000000"/>
                <w:sz w:val="22"/>
                <w:szCs w:val="22"/>
              </w:rPr>
              <w:t>0.059</w:t>
            </w:r>
          </w:p>
        </w:tc>
      </w:tr>
      <w:tr w:rsidR="00A2298C" w:rsidRPr="00503F5A" w14:paraId="6B87AA05" w14:textId="77777777" w:rsidTr="00503F5A">
        <w:trPr>
          <w:jc w:val="center"/>
        </w:trPr>
        <w:tc>
          <w:tcPr>
            <w:tcW w:w="2371" w:type="dxa"/>
            <w:vMerge/>
            <w:tcBorders>
              <w:left w:val="nil"/>
              <w:right w:val="nil"/>
            </w:tcBorders>
            <w:vAlign w:val="bottom"/>
          </w:tcPr>
          <w:p w14:paraId="1FEC5759"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48DFA435" w14:textId="3BA4B62D"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nil"/>
              <w:right w:val="nil"/>
            </w:tcBorders>
            <w:vAlign w:val="bottom"/>
          </w:tcPr>
          <w:p w14:paraId="46AB6BE8" w14:textId="5884ED48" w:rsidR="00A2298C" w:rsidRPr="00A2298C" w:rsidRDefault="00A2298C" w:rsidP="00A2298C">
            <w:pPr>
              <w:spacing w:line="276" w:lineRule="auto"/>
              <w:jc w:val="right"/>
              <w:rPr>
                <w:color w:val="000000"/>
                <w:sz w:val="22"/>
                <w:szCs w:val="22"/>
              </w:rPr>
            </w:pPr>
            <w:r w:rsidRPr="00A2298C">
              <w:rPr>
                <w:color w:val="000000"/>
                <w:sz w:val="22"/>
                <w:szCs w:val="22"/>
              </w:rPr>
              <w:t>-0.011</w:t>
            </w:r>
          </w:p>
        </w:tc>
        <w:tc>
          <w:tcPr>
            <w:tcW w:w="1095" w:type="dxa"/>
            <w:tcBorders>
              <w:top w:val="nil"/>
              <w:left w:val="nil"/>
              <w:bottom w:val="nil"/>
              <w:right w:val="nil"/>
            </w:tcBorders>
            <w:vAlign w:val="bottom"/>
          </w:tcPr>
          <w:p w14:paraId="39577747" w14:textId="6D15A001" w:rsidR="00A2298C" w:rsidRPr="00A2298C" w:rsidRDefault="00A2298C" w:rsidP="00A2298C">
            <w:pPr>
              <w:spacing w:line="276" w:lineRule="auto"/>
              <w:jc w:val="right"/>
              <w:rPr>
                <w:i/>
                <w:iCs/>
                <w:color w:val="000000"/>
                <w:sz w:val="22"/>
                <w:szCs w:val="22"/>
              </w:rPr>
            </w:pPr>
            <w:r w:rsidRPr="00A2298C">
              <w:rPr>
                <w:color w:val="000000"/>
                <w:sz w:val="22"/>
                <w:szCs w:val="22"/>
              </w:rPr>
              <w:t>0.869</w:t>
            </w:r>
          </w:p>
        </w:tc>
      </w:tr>
      <w:tr w:rsidR="00A2298C" w:rsidRPr="00503F5A" w14:paraId="131C346E" w14:textId="77777777" w:rsidTr="00503F5A">
        <w:trPr>
          <w:jc w:val="center"/>
        </w:trPr>
        <w:tc>
          <w:tcPr>
            <w:tcW w:w="2371" w:type="dxa"/>
            <w:vMerge/>
            <w:tcBorders>
              <w:left w:val="nil"/>
              <w:bottom w:val="single" w:sz="4" w:space="0" w:color="auto"/>
              <w:right w:val="nil"/>
            </w:tcBorders>
            <w:vAlign w:val="bottom"/>
          </w:tcPr>
          <w:p w14:paraId="4E9269BE"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vAlign w:val="bottom"/>
          </w:tcPr>
          <w:p w14:paraId="61EF7577" w14:textId="1B377670"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Photo. pathway</w:t>
            </w:r>
          </w:p>
        </w:tc>
        <w:tc>
          <w:tcPr>
            <w:tcW w:w="1455" w:type="dxa"/>
            <w:tcBorders>
              <w:top w:val="nil"/>
              <w:left w:val="nil"/>
              <w:bottom w:val="single" w:sz="4" w:space="0" w:color="auto"/>
              <w:right w:val="nil"/>
            </w:tcBorders>
            <w:vAlign w:val="bottom"/>
          </w:tcPr>
          <w:p w14:paraId="3A7A2F19" w14:textId="04111BD1" w:rsidR="00A2298C" w:rsidRPr="00A2298C" w:rsidRDefault="00A2298C" w:rsidP="00A2298C">
            <w:pPr>
              <w:spacing w:line="276" w:lineRule="auto"/>
              <w:jc w:val="right"/>
              <w:rPr>
                <w:color w:val="000000"/>
                <w:sz w:val="22"/>
                <w:szCs w:val="22"/>
              </w:rPr>
            </w:pPr>
            <w:r w:rsidRPr="00A2298C">
              <w:rPr>
                <w:color w:val="000000"/>
                <w:sz w:val="22"/>
                <w:szCs w:val="22"/>
              </w:rPr>
              <w:t>-0.49</w:t>
            </w:r>
            <w:r>
              <w:rPr>
                <w:color w:val="000000"/>
                <w:sz w:val="22"/>
                <w:szCs w:val="22"/>
              </w:rPr>
              <w:t>0</w:t>
            </w:r>
          </w:p>
        </w:tc>
        <w:tc>
          <w:tcPr>
            <w:tcW w:w="1095" w:type="dxa"/>
            <w:tcBorders>
              <w:top w:val="nil"/>
              <w:left w:val="nil"/>
              <w:bottom w:val="single" w:sz="4" w:space="0" w:color="auto"/>
              <w:right w:val="nil"/>
            </w:tcBorders>
            <w:vAlign w:val="bottom"/>
          </w:tcPr>
          <w:p w14:paraId="7C6D95E4" w14:textId="23D7D35B"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7602C4C0" w14:textId="77777777" w:rsidTr="00A2298C">
        <w:trPr>
          <w:jc w:val="center"/>
        </w:trPr>
        <w:tc>
          <w:tcPr>
            <w:tcW w:w="2371" w:type="dxa"/>
            <w:vMerge w:val="restart"/>
            <w:tcBorders>
              <w:top w:val="single" w:sz="4" w:space="0" w:color="auto"/>
              <w:left w:val="nil"/>
              <w:right w:val="nil"/>
            </w:tcBorders>
          </w:tcPr>
          <w:p w14:paraId="5FCFFE93" w14:textId="77777777" w:rsidR="00A2298C" w:rsidRPr="008817BC" w:rsidRDefault="00A2298C" w:rsidP="00A2298C">
            <w:pPr>
              <w:spacing w:line="276" w:lineRule="auto"/>
              <w:rPr>
                <w:color w:val="000000"/>
                <w:sz w:val="22"/>
                <w:szCs w:val="22"/>
              </w:rPr>
            </w:pPr>
            <w:r w:rsidRPr="008817BC">
              <w:rPr>
                <w:b/>
                <w:bCs/>
                <w:i/>
                <w:iCs/>
                <w:color w:val="000000"/>
                <w:sz w:val="22"/>
                <w:szCs w:val="22"/>
              </w:rPr>
              <w:t>Soil N</w:t>
            </w:r>
          </w:p>
          <w:p w14:paraId="392EE587" w14:textId="341FADCD"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23</w:t>
            </w:r>
          </w:p>
          <w:p w14:paraId="3C142951" w14:textId="4F2AB726"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43</w:t>
            </w:r>
          </w:p>
        </w:tc>
        <w:tc>
          <w:tcPr>
            <w:tcW w:w="1749" w:type="dxa"/>
            <w:tcBorders>
              <w:top w:val="single" w:sz="4" w:space="0" w:color="auto"/>
              <w:left w:val="nil"/>
              <w:bottom w:val="nil"/>
              <w:right w:val="nil"/>
            </w:tcBorders>
            <w:vAlign w:val="center"/>
          </w:tcPr>
          <w:p w14:paraId="6C81DB98" w14:textId="79B986E7"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single" w:sz="4" w:space="0" w:color="auto"/>
              <w:left w:val="nil"/>
              <w:bottom w:val="nil"/>
              <w:right w:val="nil"/>
            </w:tcBorders>
            <w:vAlign w:val="center"/>
          </w:tcPr>
          <w:p w14:paraId="4CD247E2" w14:textId="6DC8BCC1" w:rsidR="00A2298C" w:rsidRPr="00A2298C" w:rsidRDefault="00A2298C" w:rsidP="00A2298C">
            <w:pPr>
              <w:spacing w:line="276" w:lineRule="auto"/>
              <w:jc w:val="right"/>
              <w:rPr>
                <w:color w:val="000000"/>
                <w:sz w:val="22"/>
                <w:szCs w:val="22"/>
              </w:rPr>
            </w:pPr>
            <w:r w:rsidRPr="00A2298C">
              <w:rPr>
                <w:color w:val="000000"/>
                <w:sz w:val="22"/>
                <w:szCs w:val="22"/>
              </w:rPr>
              <w:t>0.529</w:t>
            </w:r>
          </w:p>
        </w:tc>
        <w:tc>
          <w:tcPr>
            <w:tcW w:w="1095" w:type="dxa"/>
            <w:tcBorders>
              <w:top w:val="single" w:sz="4" w:space="0" w:color="auto"/>
              <w:left w:val="nil"/>
              <w:bottom w:val="nil"/>
              <w:right w:val="nil"/>
            </w:tcBorders>
            <w:vAlign w:val="center"/>
          </w:tcPr>
          <w:p w14:paraId="3A1C9812" w14:textId="59A125BE"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2E5C9D8B" w14:textId="77777777" w:rsidTr="00A2298C">
        <w:trPr>
          <w:jc w:val="center"/>
        </w:trPr>
        <w:tc>
          <w:tcPr>
            <w:tcW w:w="2371" w:type="dxa"/>
            <w:vMerge/>
            <w:tcBorders>
              <w:left w:val="nil"/>
              <w:bottom w:val="single" w:sz="4" w:space="0" w:color="auto"/>
              <w:right w:val="nil"/>
            </w:tcBorders>
          </w:tcPr>
          <w:p w14:paraId="6342EE4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vAlign w:val="center"/>
          </w:tcPr>
          <w:p w14:paraId="19BB6B91" w14:textId="3735D307" w:rsidR="00A2298C" w:rsidRPr="008817BC" w:rsidRDefault="00A2298C" w:rsidP="00A2298C">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nil"/>
              <w:left w:val="nil"/>
              <w:bottom w:val="single" w:sz="4" w:space="0" w:color="auto"/>
              <w:right w:val="nil"/>
            </w:tcBorders>
            <w:vAlign w:val="center"/>
          </w:tcPr>
          <w:p w14:paraId="461A4A61" w14:textId="1189808D" w:rsidR="00A2298C" w:rsidRPr="00A2298C" w:rsidRDefault="00A2298C" w:rsidP="00A2298C">
            <w:pPr>
              <w:spacing w:line="276" w:lineRule="auto"/>
              <w:jc w:val="right"/>
              <w:rPr>
                <w:color w:val="000000"/>
                <w:sz w:val="22"/>
                <w:szCs w:val="22"/>
              </w:rPr>
            </w:pPr>
            <w:r w:rsidRPr="00A2298C">
              <w:rPr>
                <w:color w:val="000000"/>
                <w:sz w:val="22"/>
                <w:szCs w:val="22"/>
              </w:rPr>
              <w:t>-0.311</w:t>
            </w:r>
          </w:p>
        </w:tc>
        <w:tc>
          <w:tcPr>
            <w:tcW w:w="1095" w:type="dxa"/>
            <w:tcBorders>
              <w:top w:val="nil"/>
              <w:left w:val="nil"/>
              <w:bottom w:val="single" w:sz="4" w:space="0" w:color="auto"/>
              <w:right w:val="nil"/>
            </w:tcBorders>
            <w:vAlign w:val="center"/>
          </w:tcPr>
          <w:p w14:paraId="79A4479F" w14:textId="44DAC323"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61524E" w:rsidRPr="00503F5A" w14:paraId="31238C74" w14:textId="77777777" w:rsidTr="0061524E">
        <w:trPr>
          <w:jc w:val="center"/>
        </w:trPr>
        <w:tc>
          <w:tcPr>
            <w:tcW w:w="2371" w:type="dxa"/>
            <w:vMerge w:val="restart"/>
            <w:tcBorders>
              <w:top w:val="single" w:sz="4" w:space="0" w:color="auto"/>
              <w:left w:val="nil"/>
              <w:right w:val="nil"/>
            </w:tcBorders>
          </w:tcPr>
          <w:p w14:paraId="41AFB662" w14:textId="77777777" w:rsidR="0061524E" w:rsidRPr="008817BC" w:rsidRDefault="0061524E" w:rsidP="0061524E">
            <w:pPr>
              <w:spacing w:line="276" w:lineRule="auto"/>
              <w:rPr>
                <w:color w:val="000000"/>
                <w:sz w:val="22"/>
                <w:szCs w:val="22"/>
              </w:rPr>
            </w:pPr>
            <w:r w:rsidRPr="008817BC">
              <w:rPr>
                <w:b/>
                <w:bCs/>
                <w:i/>
                <w:iCs/>
                <w:color w:val="000000"/>
                <w:sz w:val="22"/>
                <w:szCs w:val="22"/>
              </w:rPr>
              <w:t>VPD</w:t>
            </w:r>
            <w:r w:rsidRPr="008817BC">
              <w:rPr>
                <w:b/>
                <w:bCs/>
                <w:color w:val="000000"/>
                <w:sz w:val="22"/>
                <w:szCs w:val="22"/>
                <w:vertAlign w:val="subscript"/>
              </w:rPr>
              <w:t>4</w:t>
            </w:r>
            <w:r w:rsidRPr="008817BC">
              <w:rPr>
                <w:color w:val="000000"/>
                <w:sz w:val="22"/>
                <w:szCs w:val="22"/>
              </w:rPr>
              <w:t xml:space="preserve"> </w:t>
            </w:r>
          </w:p>
          <w:p w14:paraId="23D92F32" w14:textId="3DA342BC" w:rsidR="0061524E" w:rsidRPr="008817BC" w:rsidRDefault="0061524E" w:rsidP="0061524E">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58</w:t>
            </w:r>
          </w:p>
          <w:p w14:paraId="32149DDC" w14:textId="6D866CC8" w:rsidR="0061524E" w:rsidRPr="00503F5A" w:rsidRDefault="0061524E" w:rsidP="0061524E">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63</w:t>
            </w:r>
          </w:p>
        </w:tc>
        <w:tc>
          <w:tcPr>
            <w:tcW w:w="1749" w:type="dxa"/>
            <w:tcBorders>
              <w:top w:val="single" w:sz="4" w:space="0" w:color="auto"/>
              <w:left w:val="nil"/>
              <w:bottom w:val="nil"/>
              <w:right w:val="nil"/>
            </w:tcBorders>
            <w:vAlign w:val="center"/>
          </w:tcPr>
          <w:p w14:paraId="5BF8DBE2" w14:textId="609C793A" w:rsidR="0061524E" w:rsidRPr="008817BC" w:rsidRDefault="0061524E" w:rsidP="0061524E">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single" w:sz="4" w:space="0" w:color="auto"/>
              <w:left w:val="nil"/>
              <w:bottom w:val="nil"/>
              <w:right w:val="nil"/>
            </w:tcBorders>
            <w:vAlign w:val="center"/>
          </w:tcPr>
          <w:p w14:paraId="75185A92" w14:textId="2E4C2A8B" w:rsidR="0061524E" w:rsidRPr="0061524E" w:rsidRDefault="0061524E" w:rsidP="0061524E">
            <w:pPr>
              <w:spacing w:line="276" w:lineRule="auto"/>
              <w:jc w:val="right"/>
              <w:rPr>
                <w:color w:val="000000"/>
                <w:sz w:val="22"/>
                <w:szCs w:val="22"/>
              </w:rPr>
            </w:pPr>
            <w:r w:rsidRPr="0061524E">
              <w:rPr>
                <w:color w:val="000000"/>
                <w:sz w:val="22"/>
                <w:szCs w:val="22"/>
              </w:rPr>
              <w:t>-0.396</w:t>
            </w:r>
          </w:p>
        </w:tc>
        <w:tc>
          <w:tcPr>
            <w:tcW w:w="1095" w:type="dxa"/>
            <w:tcBorders>
              <w:top w:val="single" w:sz="4" w:space="0" w:color="auto"/>
              <w:left w:val="nil"/>
              <w:bottom w:val="nil"/>
              <w:right w:val="nil"/>
            </w:tcBorders>
            <w:vAlign w:val="center"/>
          </w:tcPr>
          <w:p w14:paraId="42577B57" w14:textId="6043CD0F" w:rsidR="0061524E" w:rsidRPr="0061524E" w:rsidRDefault="0061524E" w:rsidP="0061524E">
            <w:pPr>
              <w:spacing w:line="276" w:lineRule="auto"/>
              <w:jc w:val="right"/>
              <w:rPr>
                <w:b/>
                <w:bCs/>
                <w:i/>
                <w:iCs/>
                <w:color w:val="000000"/>
                <w:sz w:val="22"/>
                <w:szCs w:val="22"/>
              </w:rPr>
            </w:pPr>
            <w:r w:rsidRPr="0061524E">
              <w:rPr>
                <w:b/>
                <w:bCs/>
                <w:color w:val="000000"/>
                <w:sz w:val="22"/>
                <w:szCs w:val="22"/>
              </w:rPr>
              <w:t>&lt;0.001</w:t>
            </w:r>
          </w:p>
        </w:tc>
      </w:tr>
      <w:tr w:rsidR="0061524E" w:rsidRPr="00503F5A" w14:paraId="565D5807" w14:textId="77777777" w:rsidTr="0061524E">
        <w:trPr>
          <w:trHeight w:val="323"/>
          <w:jc w:val="center"/>
        </w:trPr>
        <w:tc>
          <w:tcPr>
            <w:tcW w:w="2371" w:type="dxa"/>
            <w:vMerge/>
            <w:tcBorders>
              <w:left w:val="nil"/>
              <w:bottom w:val="single" w:sz="4" w:space="0" w:color="auto"/>
              <w:right w:val="nil"/>
            </w:tcBorders>
          </w:tcPr>
          <w:p w14:paraId="3BCFFB6F" w14:textId="77777777" w:rsidR="0061524E" w:rsidRPr="00503F5A" w:rsidRDefault="0061524E" w:rsidP="0061524E">
            <w:pPr>
              <w:spacing w:line="276" w:lineRule="auto"/>
              <w:rPr>
                <w:color w:val="000000" w:themeColor="text1"/>
                <w:sz w:val="20"/>
                <w:szCs w:val="20"/>
              </w:rPr>
            </w:pPr>
          </w:p>
        </w:tc>
        <w:tc>
          <w:tcPr>
            <w:tcW w:w="1749" w:type="dxa"/>
            <w:tcBorders>
              <w:top w:val="nil"/>
              <w:left w:val="nil"/>
              <w:bottom w:val="single" w:sz="4" w:space="0" w:color="auto"/>
              <w:right w:val="nil"/>
            </w:tcBorders>
            <w:vAlign w:val="center"/>
          </w:tcPr>
          <w:p w14:paraId="34ED9B21" w14:textId="57528E1E" w:rsidR="0061524E" w:rsidRPr="00FE02FB" w:rsidRDefault="0061524E" w:rsidP="0061524E">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single" w:sz="4" w:space="0" w:color="auto"/>
              <w:right w:val="nil"/>
            </w:tcBorders>
            <w:vAlign w:val="center"/>
          </w:tcPr>
          <w:p w14:paraId="1A65179C" w14:textId="5918ACA5" w:rsidR="0061524E" w:rsidRPr="0061524E" w:rsidRDefault="0061524E" w:rsidP="0061524E">
            <w:pPr>
              <w:spacing w:line="276" w:lineRule="auto"/>
              <w:jc w:val="right"/>
              <w:rPr>
                <w:color w:val="000000"/>
                <w:sz w:val="22"/>
                <w:szCs w:val="22"/>
              </w:rPr>
            </w:pPr>
            <w:r w:rsidRPr="0061524E">
              <w:rPr>
                <w:color w:val="000000"/>
                <w:sz w:val="22"/>
                <w:szCs w:val="22"/>
              </w:rPr>
              <w:t>-0.47</w:t>
            </w:r>
            <w:r>
              <w:rPr>
                <w:color w:val="000000"/>
                <w:sz w:val="22"/>
                <w:szCs w:val="22"/>
              </w:rPr>
              <w:t>0</w:t>
            </w:r>
          </w:p>
        </w:tc>
        <w:tc>
          <w:tcPr>
            <w:tcW w:w="1095" w:type="dxa"/>
            <w:tcBorders>
              <w:top w:val="nil"/>
              <w:left w:val="nil"/>
              <w:bottom w:val="single" w:sz="4" w:space="0" w:color="auto"/>
              <w:right w:val="nil"/>
            </w:tcBorders>
            <w:vAlign w:val="center"/>
          </w:tcPr>
          <w:p w14:paraId="33476E40" w14:textId="746B2583" w:rsidR="0061524E" w:rsidRPr="0061524E" w:rsidRDefault="0061524E" w:rsidP="0061524E">
            <w:pPr>
              <w:spacing w:line="276" w:lineRule="auto"/>
              <w:jc w:val="right"/>
              <w:rPr>
                <w:b/>
                <w:bCs/>
                <w:i/>
                <w:iCs/>
                <w:color w:val="000000"/>
                <w:sz w:val="22"/>
                <w:szCs w:val="22"/>
              </w:rPr>
            </w:pPr>
            <w:r w:rsidRPr="0061524E">
              <w:rPr>
                <w:b/>
                <w:bCs/>
                <w:color w:val="000000"/>
                <w:sz w:val="22"/>
                <w:szCs w:val="22"/>
              </w:rPr>
              <w:t>&lt;0.001</w:t>
            </w:r>
          </w:p>
        </w:tc>
      </w:tr>
    </w:tbl>
    <w:p w14:paraId="67703279" w14:textId="77777777" w:rsidR="00253023" w:rsidRPr="00EA541A" w:rsidRDefault="00253023" w:rsidP="00B95C39">
      <w:pPr>
        <w:spacing w:line="480" w:lineRule="auto"/>
        <w:rPr>
          <w:color w:val="000000" w:themeColor="text1"/>
        </w:rPr>
      </w:pPr>
    </w:p>
    <w:p w14:paraId="32515369" w14:textId="36A11475" w:rsidR="003109E7" w:rsidRPr="00E94E5D" w:rsidRDefault="000C287B" w:rsidP="00B95C39">
      <w:pPr>
        <w:spacing w:line="480" w:lineRule="auto"/>
        <w:rPr>
          <w:color w:val="000000" w:themeColor="text1"/>
        </w:rPr>
      </w:pPr>
      <w:r w:rsidRPr="00E94E5D">
        <w:rPr>
          <w:color w:val="000000" w:themeColor="text1"/>
          <w:vertAlign w:val="superscript"/>
        </w:rPr>
        <w:lastRenderedPageBreak/>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indicates generally larger values in </w:t>
      </w:r>
      <w:r w:rsidR="00EA541A">
        <w:t>N-fixing species</w:t>
      </w:r>
      <w:r w:rsidR="00E94E5D">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 xml:space="preserve">=leaf mass per unit leaf dry biomass, </w:t>
      </w:r>
      <w:r w:rsidR="008817BC">
        <w:rPr>
          <w:i/>
          <w:iCs/>
          <w:color w:val="000000"/>
        </w:rPr>
        <w:t>N</w:t>
      </w:r>
      <w:r w:rsidR="008817BC">
        <w:rPr>
          <w:color w:val="000000"/>
          <w:vertAlign w:val="subscript"/>
        </w:rPr>
        <w:t>mass</w:t>
      </w:r>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402C58" w:rsidRPr="006F7E47">
        <w:rPr>
          <w:i/>
          <w:iCs/>
          <w:color w:val="000000"/>
        </w:rPr>
        <w:t>T</w:t>
      </w:r>
      <w:r w:rsidR="00402C58">
        <w:rPr>
          <w:color w:val="000000"/>
          <w:vertAlign w:val="subscript"/>
        </w:rPr>
        <w:t>avg4</w:t>
      </w:r>
      <w:r w:rsidR="00402C58">
        <w:rPr>
          <w:color w:val="000000"/>
        </w:rPr>
        <w:t xml:space="preserve">=4-day mean air temperature, </w:t>
      </w:r>
      <w:r w:rsidR="00E976AA" w:rsidRPr="003109E7">
        <w:rPr>
          <w:i/>
          <w:iCs/>
          <w:color w:val="000000"/>
        </w:rPr>
        <w:t>SM</w:t>
      </w:r>
      <w:r w:rsidR="003109E7">
        <w:rPr>
          <w:color w:val="000000"/>
          <w:vertAlign w:val="subscript"/>
        </w:rPr>
        <w:t>3</w:t>
      </w:r>
      <w:r w:rsidR="00E976AA">
        <w:rPr>
          <w:color w:val="000000"/>
        </w:rPr>
        <w:t>=</w:t>
      </w:r>
      <w:r w:rsidR="003109E7">
        <w:rPr>
          <w:color w:val="000000"/>
        </w:rPr>
        <w:t xml:space="preserve">3-day mean </w:t>
      </w:r>
      <w:r w:rsidR="00E976AA">
        <w:rPr>
          <w:color w:val="000000"/>
        </w:rPr>
        <w:t>soil moisture</w:t>
      </w:r>
    </w:p>
    <w:p w14:paraId="1240EEC6" w14:textId="5CD3542E" w:rsidR="003B2720" w:rsidRPr="003109E7" w:rsidRDefault="003B2720" w:rsidP="00B95C39">
      <w:pPr>
        <w:spacing w:line="480" w:lineRule="auto"/>
        <w:rPr>
          <w:color w:val="000000" w:themeColor="text1"/>
        </w:rPr>
      </w:pPr>
      <w:r>
        <w:rPr>
          <w:color w:val="000000" w:themeColor="text1"/>
        </w:rPr>
        <w:br w:type="page"/>
      </w:r>
    </w:p>
    <w:p w14:paraId="71BD6F1E" w14:textId="02FD83CB" w:rsidR="001178A7" w:rsidRDefault="00B34A11" w:rsidP="000E5BEF">
      <w:pPr>
        <w:spacing w:line="480" w:lineRule="auto"/>
        <w:rPr>
          <w:b/>
          <w:bCs/>
          <w:color w:val="000000" w:themeColor="text1"/>
        </w:rPr>
      </w:pPr>
      <w:r>
        <w:rPr>
          <w:b/>
          <w:bCs/>
          <w:color w:val="000000" w:themeColor="text1"/>
        </w:rPr>
        <w:lastRenderedPageBreak/>
        <w:t>Figure 5</w:t>
      </w:r>
    </w:p>
    <w:p w14:paraId="188C5B01" w14:textId="0AF52794" w:rsidR="002052B6" w:rsidRPr="000E5BEF" w:rsidRDefault="000C1CCA" w:rsidP="000E5BEF">
      <w:pPr>
        <w:spacing w:line="480" w:lineRule="auto"/>
        <w:rPr>
          <w:b/>
          <w:bCs/>
          <w:color w:val="000000" w:themeColor="text1"/>
        </w:rPr>
      </w:pPr>
      <w:r>
        <w:rPr>
          <w:b/>
          <w:bCs/>
          <w:noProof/>
          <w:color w:val="000000" w:themeColor="text1"/>
        </w:rPr>
        <w:drawing>
          <wp:inline distT="0" distB="0" distL="0" distR="0" wp14:anchorId="79FC0917" wp14:editId="746A8C17">
            <wp:extent cx="6758082" cy="3497452"/>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9"/>
                    <a:stretch>
                      <a:fillRect/>
                    </a:stretch>
                  </pic:blipFill>
                  <pic:spPr>
                    <a:xfrm>
                      <a:off x="0" y="0"/>
                      <a:ext cx="6775000" cy="3506207"/>
                    </a:xfrm>
                    <a:prstGeom prst="rect">
                      <a:avLst/>
                    </a:prstGeom>
                  </pic:spPr>
                </pic:pic>
              </a:graphicData>
            </a:graphic>
          </wp:inline>
        </w:drawing>
      </w:r>
    </w:p>
    <w:p w14:paraId="10E20C1A" w14:textId="1BCDD16A" w:rsidR="00BB2E9F" w:rsidRDefault="00FD5ABE" w:rsidP="000E5BEF">
      <w:pPr>
        <w:spacing w:line="480" w:lineRule="auto"/>
        <w:rPr>
          <w:color w:val="000000" w:themeColor="text1"/>
        </w:rPr>
      </w:pPr>
      <w:commentRangeStart w:id="249"/>
      <w:r>
        <w:rPr>
          <w:b/>
          <w:bCs/>
          <w:color w:val="000000" w:themeColor="text1"/>
        </w:rPr>
        <w:t>Figure 5</w:t>
      </w:r>
      <w:r>
        <w:rPr>
          <w:color w:val="000000" w:themeColor="text1"/>
        </w:rPr>
        <w:t xml:space="preserve"> </w:t>
      </w:r>
      <w:commentRangeEnd w:id="249"/>
      <w:r w:rsidR="00D0016D">
        <w:rPr>
          <w:rStyle w:val="CommentReference"/>
          <w:rFonts w:eastAsiaTheme="minorHAnsi" w:cs="Times New Roman (Body CS)"/>
        </w:rPr>
        <w:commentReference w:id="249"/>
      </w:r>
      <w:r>
        <w:rPr>
          <w:color w:val="000000" w:themeColor="text1"/>
        </w:rPr>
        <w:t xml:space="preserve">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Only significant bivariate relationships are included (p&lt;0.05), where positive correlations are indicated through blue solid arrows and negative correlations are indicated through red solid arrows. </w:t>
      </w:r>
      <w:r w:rsidR="00E8501A">
        <w:rPr>
          <w:color w:val="000000" w:themeColor="text1"/>
        </w:rPr>
        <w:t xml:space="preserve">A positive coefficient 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generally larger values in </w:t>
      </w:r>
      <w:r w:rsidR="00EA541A">
        <w:t>N-fixing species</w:t>
      </w:r>
      <w:r w:rsidR="00E8501A">
        <w:rPr>
          <w:color w:val="000000" w:themeColor="text1"/>
        </w:rPr>
        <w:t>.</w:t>
      </w:r>
      <w:r w:rsidR="000B4C6C">
        <w:rPr>
          <w:color w:val="000000" w:themeColor="text1"/>
        </w:rPr>
        <w:t xml:space="preserve"> Arrow thickness scales with the reported </w:t>
      </w:r>
      <w:commentRangeStart w:id="250"/>
      <w:r w:rsidR="000B4C6C">
        <w:rPr>
          <w:color w:val="000000" w:themeColor="text1"/>
        </w:rPr>
        <w:t xml:space="preserve">p-value </w:t>
      </w:r>
      <w:commentRangeEnd w:id="250"/>
      <w:r w:rsidR="00F45FFB">
        <w:rPr>
          <w:rStyle w:val="CommentReference"/>
          <w:rFonts w:eastAsiaTheme="minorHAnsi" w:cs="Times New Roman (Body CS)"/>
        </w:rPr>
        <w:commentReference w:id="250"/>
      </w:r>
      <w:r w:rsidR="000B4C6C">
        <w:rPr>
          <w:color w:val="000000" w:themeColor="text1"/>
        </w:rPr>
        <w:t>of the relationship. Standardized model coefficients and associated p-values are reported in Table 5. Goodness-of-fit indices are included on the right side of the figure.</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commentRangeStart w:id="251"/>
      <w:r>
        <w:rPr>
          <w:b/>
          <w:bCs/>
          <w:color w:val="000000" w:themeColor="text1"/>
        </w:rPr>
        <w:lastRenderedPageBreak/>
        <w:t>D</w:t>
      </w:r>
      <w:r w:rsidR="00AA3362">
        <w:rPr>
          <w:b/>
          <w:bCs/>
          <w:color w:val="000000" w:themeColor="text1"/>
        </w:rPr>
        <w:t>iscussion</w:t>
      </w:r>
      <w:commentRangeEnd w:id="251"/>
      <w:r w:rsidR="00E42439">
        <w:rPr>
          <w:rStyle w:val="CommentReference"/>
          <w:rFonts w:eastAsiaTheme="minorHAnsi" w:cs="Times New Roman (Body CS)"/>
        </w:rPr>
        <w:commentReference w:id="251"/>
      </w:r>
    </w:p>
    <w:p w14:paraId="5AD553C2" w14:textId="54F64F3C" w:rsidR="00514764" w:rsidRDefault="001145EF" w:rsidP="006F74B4">
      <w:pPr>
        <w:autoSpaceDE w:val="0"/>
        <w:autoSpaceDN w:val="0"/>
        <w:adjustRightInd w:val="0"/>
        <w:spacing w:line="480" w:lineRule="auto"/>
      </w:pPr>
      <w:r>
        <w:rPr>
          <w:color w:val="000000" w:themeColor="text1"/>
        </w:rPr>
        <w:t>Aboveground climat</w:t>
      </w:r>
      <w:r w:rsidR="00642906">
        <w:rPr>
          <w:color w:val="000000" w:themeColor="text1"/>
        </w:rPr>
        <w:t>e</w:t>
      </w:r>
      <w:r>
        <w:rPr>
          <w:color w:val="000000" w:themeColor="text1"/>
        </w:rPr>
        <w:t xml:space="preserve"> and soil</w:t>
      </w:r>
      <w:r w:rsidR="00B83198">
        <w:rPr>
          <w:color w:val="000000" w:themeColor="text1"/>
        </w:rPr>
        <w:t xml:space="preserve"> resource</w:t>
      </w:r>
      <w:r>
        <w:rPr>
          <w:color w:val="000000" w:themeColor="text1"/>
        </w:rPr>
        <w:t xml:space="preserve"> availability are important </w:t>
      </w:r>
      <w:r w:rsidR="00A70150">
        <w:rPr>
          <w:color w:val="000000" w:themeColor="text1"/>
        </w:rPr>
        <w:t>drivers</w:t>
      </w:r>
      <w:r>
        <w:rPr>
          <w:color w:val="000000" w:themeColor="text1"/>
        </w:rPr>
        <w:t xml:space="preserve"> of plant nitrogen uptake and </w:t>
      </w:r>
      <w:r w:rsidR="0087327E">
        <w:rPr>
          <w:color w:val="000000" w:themeColor="text1"/>
        </w:rPr>
        <w:t xml:space="preserve">area-based </w:t>
      </w:r>
      <w:r>
        <w:rPr>
          <w:color w:val="000000" w:themeColor="text1"/>
        </w:rPr>
        <w:t>leaf nitrogen content</w:t>
      </w:r>
      <w:r w:rsidR="0087327E">
        <w:rPr>
          <w:color w:val="000000" w:themeColor="text1"/>
        </w:rPr>
        <w:t xml:space="preserve"> (</w:t>
      </w:r>
      <w:r w:rsidR="0087327E">
        <w:rPr>
          <w:i/>
          <w:iCs/>
          <w:color w:val="000000" w:themeColor="text1"/>
        </w:rPr>
        <w:t>N</w:t>
      </w:r>
      <w:r w:rsidR="0087327E">
        <w:rPr>
          <w:color w:val="000000" w:themeColor="text1"/>
          <w:vertAlign w:val="subscript"/>
        </w:rPr>
        <w:t>area</w:t>
      </w:r>
      <w:r w:rsidR="0087327E">
        <w:rPr>
          <w:color w:val="000000" w:themeColor="text1"/>
        </w:rPr>
        <w:t>)</w:t>
      </w:r>
      <w:r>
        <w:rPr>
          <w:color w:val="000000" w:themeColor="text1"/>
        </w:rPr>
        <w:t xml:space="preserve">. Photosynthetic least-cost theory provides a useful unified framework for understanding the integrative role of climatic and edaphic drivers of </w:t>
      </w:r>
      <w:r w:rsidR="0087327E">
        <w:rPr>
          <w:i/>
          <w:iCs/>
          <w:color w:val="000000" w:themeColor="text1"/>
        </w:rPr>
        <w:t>N</w:t>
      </w:r>
      <w:r w:rsidR="0087327E">
        <w:rPr>
          <w:color w:val="000000" w:themeColor="text1"/>
          <w:vertAlign w:val="subscript"/>
        </w:rPr>
        <w:t>area</w:t>
      </w:r>
      <w:r w:rsidR="0087327E">
        <w:rPr>
          <w:color w:val="000000" w:themeColor="text1"/>
        </w:rPr>
        <w:t xml:space="preserve">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The theory suggests that </w:t>
      </w:r>
      <w:r>
        <w:t xml:space="preserve">variance in </w:t>
      </w:r>
      <w:r w:rsidR="0087327E">
        <w:rPr>
          <w:i/>
          <w:iCs/>
          <w:color w:val="000000" w:themeColor="text1"/>
        </w:rPr>
        <w:t>N</w:t>
      </w:r>
      <w:r w:rsidR="0087327E">
        <w:rPr>
          <w:color w:val="000000" w:themeColor="text1"/>
          <w:vertAlign w:val="subscript"/>
        </w:rPr>
        <w:t>area</w:t>
      </w:r>
      <w:r w:rsidR="0087327E">
        <w:t xml:space="preserve"> </w:t>
      </w:r>
      <w:r>
        <w:t xml:space="preserve">across </w:t>
      </w:r>
      <w:r w:rsidR="00A70150">
        <w:t>environmental gradients</w:t>
      </w:r>
      <w:r>
        <w:t xml:space="preserve"> is driven by a negative relationship with the unit cost of acquiring nutrients relative to water (</w:t>
      </w:r>
      <w:r>
        <w:rPr>
          <w:i/>
          <w:iCs/>
          <w:lang w:val="el-GR"/>
        </w:rPr>
        <w:t>β</w:t>
      </w:r>
      <w:r>
        <w:t>)</w:t>
      </w:r>
      <w:r w:rsidR="00B83198">
        <w:t>,</w:t>
      </w:r>
      <w:r w:rsidR="004555D7">
        <w:t xml:space="preserve"> which</w:t>
      </w:r>
      <w:r w:rsidR="00B83198">
        <w:t xml:space="preserve"> impl</w:t>
      </w:r>
      <w:r w:rsidR="004555D7">
        <w:t xml:space="preserve">ies </w:t>
      </w:r>
      <w:r w:rsidR="00AD59AA">
        <w:t>t</w:t>
      </w:r>
      <w:r>
        <w:t>hat environmental factors</w:t>
      </w:r>
      <w:r w:rsidR="00AD59AA">
        <w:t xml:space="preserve"> </w:t>
      </w:r>
      <w:r>
        <w:t xml:space="preserve">which influence </w:t>
      </w:r>
      <w:r>
        <w:rPr>
          <w:i/>
          <w:iCs/>
          <w:lang w:val="el-GR"/>
        </w:rPr>
        <w:t>β</w:t>
      </w:r>
      <w:r>
        <w:t xml:space="preserve"> </w:t>
      </w:r>
      <w:r w:rsidR="000B4C6C">
        <w:t>should</w:t>
      </w:r>
      <w:r w:rsidR="00AD59AA">
        <w:t xml:space="preserve"> </w:t>
      </w:r>
      <w:r>
        <w:t xml:space="preserve">have predictable </w:t>
      </w:r>
      <w:r w:rsidR="00370EBB">
        <w:t xml:space="preserve">opposite effects </w:t>
      </w:r>
      <w:r>
        <w:t xml:space="preserve">on </w:t>
      </w:r>
      <w:r w:rsidR="0087327E">
        <w:rPr>
          <w:i/>
          <w:iCs/>
          <w:color w:val="000000" w:themeColor="text1"/>
        </w:rPr>
        <w:t>N</w:t>
      </w:r>
      <w:r w:rsidR="0087327E">
        <w:rPr>
          <w:color w:val="000000" w:themeColor="text1"/>
          <w:vertAlign w:val="subscript"/>
        </w:rPr>
        <w:t>area</w:t>
      </w:r>
      <w:r w:rsidR="0010638E">
        <w:t>.</w:t>
      </w:r>
    </w:p>
    <w:p w14:paraId="1FE0CA41" w14:textId="7F0B755B" w:rsidR="00A46B75" w:rsidRPr="009C4309" w:rsidRDefault="001145EF" w:rsidP="009C4309">
      <w:pPr>
        <w:autoSpaceDE w:val="0"/>
        <w:autoSpaceDN w:val="0"/>
        <w:adjustRightInd w:val="0"/>
        <w:spacing w:line="480" w:lineRule="auto"/>
        <w:ind w:firstLine="720"/>
      </w:pPr>
      <w:r>
        <w:t>In this study, we quantif</w:t>
      </w:r>
      <w:r w:rsidR="00AD59AA">
        <w:t>ied</w:t>
      </w:r>
      <w:r>
        <w:t xml:space="preserve"> direct and indirect effects of soil </w:t>
      </w:r>
      <w:r w:rsidR="009157F8">
        <w:t xml:space="preserve">resource </w:t>
      </w:r>
      <w:r>
        <w:t xml:space="preserve">availability, </w:t>
      </w:r>
      <w:r w:rsidR="009157F8">
        <w:t>climate</w:t>
      </w:r>
      <w:r w:rsidR="009C4309">
        <w:t xml:space="preserve">, </w:t>
      </w:r>
      <w:commentRangeStart w:id="252"/>
      <w:r w:rsidR="0010638E">
        <w:t xml:space="preserve">leaf </w:t>
      </w:r>
      <w:proofErr w:type="gramStart"/>
      <w:r w:rsidR="0010638E">
        <w:rPr>
          <w:i/>
          <w:iCs/>
        </w:rPr>
        <w:t>C</w:t>
      </w:r>
      <w:r w:rsidR="0010638E">
        <w:rPr>
          <w:vertAlign w:val="subscript"/>
        </w:rPr>
        <w:t>i</w:t>
      </w:r>
      <w:r w:rsidR="0010638E">
        <w:t>:</w:t>
      </w:r>
      <w:r w:rsidR="0010638E">
        <w:rPr>
          <w:i/>
          <w:iCs/>
        </w:rPr>
        <w:t>C</w:t>
      </w:r>
      <w:r w:rsidR="0010638E">
        <w:rPr>
          <w:vertAlign w:val="subscript"/>
        </w:rPr>
        <w:t>a</w:t>
      </w:r>
      <w:commentRangeEnd w:id="252"/>
      <w:proofErr w:type="gramEnd"/>
      <w:r w:rsidR="009157F8">
        <w:rPr>
          <w:rStyle w:val="CommentReference"/>
          <w:rFonts w:eastAsiaTheme="minorHAnsi" w:cs="Times New Roman (Body CS)"/>
        </w:rPr>
        <w:commentReference w:id="252"/>
      </w:r>
      <w:r w:rsidR="0010638E">
        <w:t xml:space="preserve">, </w:t>
      </w:r>
      <w:r w:rsidR="009C4309">
        <w:t xml:space="preserve">and </w:t>
      </w:r>
      <w:r w:rsidR="0010638E">
        <w:rPr>
          <w:i/>
          <w:iCs/>
          <w:color w:val="000000" w:themeColor="text1"/>
          <w:lang w:val="el-GR"/>
        </w:rPr>
        <w:t>β</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9C4309">
        <w:rPr>
          <w:color w:val="000000" w:themeColor="text1"/>
        </w:rPr>
        <w:t xml:space="preserve"> </w:t>
      </w:r>
      <w:r w:rsidR="00E94E5D">
        <w:rPr>
          <w:color w:val="000000" w:themeColor="text1"/>
        </w:rPr>
        <w:t xml:space="preserve">in </w:t>
      </w:r>
      <w:r w:rsidR="00012D96">
        <w:rPr>
          <w:color w:val="000000" w:themeColor="text1"/>
        </w:rPr>
        <w:t xml:space="preserve">520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theory, a result driven by a strong </w:t>
      </w:r>
      <w:r w:rsidR="00370EBB">
        <w:t xml:space="preserve">direct </w:t>
      </w:r>
      <w:commentRangeStart w:id="253"/>
      <w:r w:rsidR="001A3F78">
        <w:t xml:space="preserve">negative effect of increasing </w:t>
      </w:r>
      <w:r w:rsidR="001A3F78">
        <w:rPr>
          <w:i/>
          <w:iCs/>
          <w:color w:val="000000" w:themeColor="text1"/>
          <w:lang w:val="el-GR"/>
        </w:rPr>
        <w:t>β</w:t>
      </w:r>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4A</w:t>
      </w:r>
      <w:r w:rsidR="00D7406A">
        <w:rPr>
          <w:color w:val="000000" w:themeColor="text1"/>
        </w:rPr>
        <w:t>; Fig. 5</w:t>
      </w:r>
      <w:r w:rsidR="001A3F78">
        <w:rPr>
          <w:color w:val="000000" w:themeColor="text1"/>
        </w:rPr>
        <w:t>)</w:t>
      </w:r>
      <w:r w:rsidR="00F30C7D">
        <w:rPr>
          <w:color w:val="000000" w:themeColor="text1"/>
        </w:rPr>
        <w:t xml:space="preserve"> and a positive relationship between leaf </w:t>
      </w:r>
      <w:r w:rsidR="00F30C7D">
        <w:rPr>
          <w:i/>
          <w:iCs/>
          <w:color w:val="000000" w:themeColor="text1"/>
        </w:rPr>
        <w:t>C</w:t>
      </w:r>
      <w:r w:rsidR="00F30C7D">
        <w:rPr>
          <w:color w:val="000000" w:themeColor="text1"/>
          <w:vertAlign w:val="subscript"/>
        </w:rPr>
        <w:t>i</w:t>
      </w:r>
      <w:r w:rsidR="00F30C7D">
        <w:rPr>
          <w:color w:val="000000" w:themeColor="text1"/>
        </w:rPr>
        <w:t>:</w:t>
      </w:r>
      <w:r w:rsidR="00F30C7D">
        <w:rPr>
          <w:i/>
          <w:iCs/>
          <w:color w:val="000000" w:themeColor="text1"/>
        </w:rPr>
        <w:t>C</w:t>
      </w:r>
      <w:r w:rsidR="00F30C7D">
        <w:rPr>
          <w:color w:val="000000" w:themeColor="text1"/>
          <w:vertAlign w:val="subscript"/>
        </w:rPr>
        <w:t>a</w:t>
      </w:r>
      <w:r w:rsidR="00F30C7D" w:rsidRPr="00F30C7D">
        <w:rPr>
          <w:color w:val="000000" w:themeColor="text1"/>
        </w:rPr>
        <w:t xml:space="preserve"> (</w:t>
      </w:r>
      <w:r w:rsidR="00F30C7D">
        <w:rPr>
          <w:color w:val="000000" w:themeColor="text1"/>
          <w:lang w:val="el-GR"/>
        </w:rPr>
        <w:t>χ</w:t>
      </w:r>
      <w:r w:rsidR="00F30C7D">
        <w:rPr>
          <w:color w:val="000000" w:themeColor="text1"/>
        </w:rPr>
        <w:t xml:space="preserve">) and </w:t>
      </w:r>
      <w:r w:rsidR="00F30C7D">
        <w:rPr>
          <w:i/>
          <w:iCs/>
          <w:color w:val="000000" w:themeColor="text1"/>
          <w:lang w:val="el-GR"/>
        </w:rPr>
        <w:t>β</w:t>
      </w:r>
      <w:r w:rsidR="00F30C7D">
        <w:rPr>
          <w:color w:val="000000" w:themeColor="text1"/>
        </w:rPr>
        <w:t xml:space="preserve"> (Fig. 5)</w:t>
      </w:r>
      <w:r w:rsidR="009A15CF" w:rsidRPr="00F30C7D">
        <w:rPr>
          <w:color w:val="000000" w:themeColor="text1"/>
        </w:rPr>
        <w:t>.</w:t>
      </w:r>
      <w:commentRangeEnd w:id="253"/>
      <w:r w:rsidR="009157F8">
        <w:rPr>
          <w:rStyle w:val="CommentReference"/>
          <w:rFonts w:eastAsiaTheme="minorHAnsi" w:cs="Times New Roman (Body CS)"/>
        </w:rPr>
        <w:commentReference w:id="253"/>
      </w:r>
      <w:r w:rsidR="009A15CF" w:rsidRPr="00F30C7D">
        <w:rPr>
          <w:color w:val="000000" w:themeColor="text1"/>
        </w:rPr>
        <w:t xml:space="preserve"> </w:t>
      </w:r>
      <w:r w:rsidR="00F30C7D">
        <w:rPr>
          <w:color w:val="000000" w:themeColor="text1"/>
        </w:rPr>
        <w:t>In further support of patterns expected from theory, effects of soil resource</w:t>
      </w:r>
      <w:r w:rsidR="00B321DD">
        <w:rPr>
          <w:color w:val="000000" w:themeColor="text1"/>
        </w:rPr>
        <w:t xml:space="preserve"> availability</w:t>
      </w:r>
      <w:r w:rsidR="00F30C7D">
        <w:rPr>
          <w:color w:val="000000" w:themeColor="text1"/>
        </w:rPr>
        <w:t xml:space="preserve"> and climate were all mediated through change</w:t>
      </w:r>
      <w:r w:rsidR="00B321DD">
        <w:rPr>
          <w:color w:val="000000" w:themeColor="text1"/>
        </w:rPr>
        <w:t>s</w:t>
      </w:r>
      <w:r w:rsidR="00F30C7D">
        <w:rPr>
          <w:color w:val="000000" w:themeColor="text1"/>
        </w:rPr>
        <w:t xml:space="preserve"> in </w:t>
      </w:r>
      <w:r w:rsidR="00F30C7D">
        <w:rPr>
          <w:i/>
          <w:iCs/>
          <w:color w:val="000000" w:themeColor="text1"/>
          <w:lang w:val="el-GR"/>
        </w:rPr>
        <w:t>β</w:t>
      </w:r>
      <w:r w:rsidR="00F30C7D">
        <w:rPr>
          <w:color w:val="000000" w:themeColor="text1"/>
        </w:rPr>
        <w:t xml:space="preserve"> </w:t>
      </w:r>
      <w:r w:rsidR="00FE2271">
        <w:rPr>
          <w:color w:val="000000" w:themeColor="text1"/>
        </w:rPr>
        <w:t xml:space="preserve">despite </w:t>
      </w:r>
      <w:r w:rsidR="00B321DD">
        <w:rPr>
          <w:color w:val="000000" w:themeColor="text1"/>
        </w:rPr>
        <w:t xml:space="preserve">mostly </w:t>
      </w:r>
      <w:r w:rsidR="00FE2271">
        <w:rPr>
          <w:color w:val="000000" w:themeColor="text1"/>
        </w:rPr>
        <w:t>null</w:t>
      </w:r>
      <w:r w:rsidR="006200EE">
        <w:rPr>
          <w:color w:val="000000" w:themeColor="text1"/>
        </w:rPr>
        <w:t xml:space="preserve"> direct</w:t>
      </w:r>
      <w:r w:rsidR="00FE2271">
        <w:rPr>
          <w:color w:val="000000" w:themeColor="text1"/>
        </w:rPr>
        <w:t xml:space="preserve"> effects of soil resource availability and climate on </w:t>
      </w:r>
      <w:r w:rsidR="00FE2271">
        <w:rPr>
          <w:i/>
          <w:iCs/>
          <w:color w:val="000000" w:themeColor="text1"/>
        </w:rPr>
        <w:t>N</w:t>
      </w:r>
      <w:r w:rsidR="00FE2271">
        <w:rPr>
          <w:color w:val="000000" w:themeColor="text1"/>
          <w:vertAlign w:val="subscript"/>
        </w:rPr>
        <w:t>area</w:t>
      </w:r>
      <w:r w:rsidR="00FE2271">
        <w:rPr>
          <w:color w:val="000000" w:themeColor="text1"/>
        </w:rPr>
        <w:t xml:space="preserve"> (Table 5). S</w:t>
      </w:r>
      <w:r w:rsidR="00A751EB">
        <w:rPr>
          <w:color w:val="000000" w:themeColor="text1"/>
        </w:rPr>
        <w:t>pecifically,</w:t>
      </w:r>
      <w:r w:rsidR="00482E50">
        <w:rPr>
          <w:color w:val="000000" w:themeColor="text1"/>
        </w:rPr>
        <w:t xml:space="preserve"> </w:t>
      </w:r>
      <w:r w:rsidR="00FE2271">
        <w:rPr>
          <w:color w:val="000000" w:themeColor="text1"/>
        </w:rPr>
        <w:t xml:space="preserve">increasing soil nitrogen availability, soil moisture, </w:t>
      </w:r>
      <w:commentRangeStart w:id="254"/>
      <w:r w:rsidR="00FE2271">
        <w:rPr>
          <w:color w:val="000000" w:themeColor="text1"/>
        </w:rPr>
        <w:t xml:space="preserve">and vapor pressure deficit indirectly decreased </w:t>
      </w:r>
      <w:r w:rsidR="00FE2271">
        <w:rPr>
          <w:i/>
          <w:iCs/>
          <w:color w:val="000000" w:themeColor="text1"/>
          <w:lang w:val="el-GR"/>
        </w:rPr>
        <w:t>β</w:t>
      </w:r>
      <w:r w:rsidR="00FE2271">
        <w:rPr>
          <w:color w:val="000000" w:themeColor="text1"/>
        </w:rPr>
        <w:t xml:space="preserve"> and increased </w:t>
      </w:r>
      <w:r w:rsidR="00FE2271">
        <w:rPr>
          <w:i/>
          <w:iCs/>
        </w:rPr>
        <w:t>N</w:t>
      </w:r>
      <w:r w:rsidR="00FE2271">
        <w:rPr>
          <w:vertAlign w:val="subscript"/>
        </w:rPr>
        <w:t>area</w:t>
      </w:r>
      <w:r w:rsidR="00FE2271">
        <w:t>, while air temperature</w:t>
      </w:r>
      <w:commentRangeEnd w:id="254"/>
      <w:r w:rsidR="009157F8">
        <w:rPr>
          <w:rStyle w:val="CommentReference"/>
          <w:rFonts w:eastAsiaTheme="minorHAnsi" w:cs="Times New Roman (Body CS)"/>
        </w:rPr>
        <w:commentReference w:id="254"/>
      </w:r>
      <w:r w:rsidR="00FE2271">
        <w:t xml:space="preserve"> indirectly increased </w:t>
      </w:r>
      <w:r w:rsidR="00FE2271">
        <w:rPr>
          <w:i/>
          <w:iCs/>
          <w:color w:val="000000" w:themeColor="text1"/>
          <w:lang w:val="el-GR"/>
        </w:rPr>
        <w:t>β</w:t>
      </w:r>
      <w:r w:rsidR="00FE2271">
        <w:rPr>
          <w:color w:val="000000" w:themeColor="text1"/>
        </w:rPr>
        <w:t xml:space="preserve"> and decreased </w:t>
      </w:r>
      <w:r w:rsidR="00FE2271">
        <w:rPr>
          <w:i/>
          <w:iCs/>
        </w:rPr>
        <w:t>N</w:t>
      </w:r>
      <w:r w:rsidR="00FE2271">
        <w:rPr>
          <w:vertAlign w:val="subscript"/>
        </w:rPr>
        <w:t>area</w:t>
      </w:r>
      <w:r w:rsidR="006200EE">
        <w:t xml:space="preserve"> (Fig. 5)</w:t>
      </w:r>
      <w:r w:rsidR="00FE2271">
        <w:t>.</w:t>
      </w:r>
      <w:r w:rsidR="00CB6B57">
        <w:t xml:space="preserve"> </w:t>
      </w:r>
      <w:r w:rsidR="00EC2EFD">
        <w:t>Overall, results</w:t>
      </w:r>
      <w:r w:rsidR="00482E50">
        <w:t xml:space="preserve"> from this environmental gradient experiment provide </w:t>
      </w:r>
      <w:r w:rsidR="00253023">
        <w:t>strong and consistent</w:t>
      </w:r>
      <w:r w:rsidR="00482E50">
        <w:t xml:space="preserve"> support for patterns expected from photosynthetic least-cost theory, showing that </w:t>
      </w:r>
      <w:r w:rsidR="00EC2EFD" w:rsidRPr="00EC2EFD">
        <w:rPr>
          <w:i/>
          <w:iCs/>
        </w:rPr>
        <w:t>β</w:t>
      </w:r>
      <w:r w:rsidR="00EC2EFD">
        <w:t xml:space="preserve"> is a</w:t>
      </w:r>
      <w:r w:rsidR="00675050">
        <w:t xml:space="preserve"> dynamic</w:t>
      </w:r>
      <w:r w:rsidR="00EC2EFD">
        <w:t xml:space="preserve"> driver of</w:t>
      </w:r>
      <w:r w:rsidR="00A91F4B">
        <w:t xml:space="preserve"> variance in</w:t>
      </w:r>
      <w:r w:rsidR="00EC2EFD">
        <w:t xml:space="preserve"> </w:t>
      </w:r>
      <w:r w:rsidR="00EC2EFD">
        <w:rPr>
          <w:i/>
          <w:iCs/>
        </w:rPr>
        <w:t>N</w:t>
      </w:r>
      <w:r w:rsidR="00EC2EFD">
        <w:rPr>
          <w:vertAlign w:val="subscript"/>
        </w:rPr>
        <w:t>area</w:t>
      </w:r>
      <w:r w:rsidR="00EC2EFD">
        <w:t xml:space="preserve"> </w:t>
      </w:r>
      <w:r w:rsidR="00482E50">
        <w:t xml:space="preserve">and is </w:t>
      </w:r>
      <w:r w:rsidR="00EC2EFD">
        <w:t xml:space="preserve">capable of unifying expected responses of </w:t>
      </w:r>
      <w:r w:rsidR="00EC2EFD">
        <w:rPr>
          <w:i/>
          <w:iCs/>
        </w:rPr>
        <w:t>N</w:t>
      </w:r>
      <w:r w:rsidR="00EC2EFD">
        <w:rPr>
          <w:vertAlign w:val="subscript"/>
        </w:rPr>
        <w:t>area</w:t>
      </w:r>
      <w:r w:rsidR="00EC2EFD">
        <w:t xml:space="preserve"> to shifts in soil resource availability and climate.</w:t>
      </w:r>
    </w:p>
    <w:p w14:paraId="54ABD560" w14:textId="3F82A288" w:rsidR="007D4062" w:rsidRDefault="007D4062" w:rsidP="007D4062">
      <w:pPr>
        <w:autoSpaceDE w:val="0"/>
        <w:autoSpaceDN w:val="0"/>
        <w:adjustRightInd w:val="0"/>
        <w:spacing w:line="480" w:lineRule="auto"/>
      </w:pPr>
    </w:p>
    <w:p w14:paraId="11A204FD" w14:textId="6436E70F" w:rsidR="007D4062" w:rsidRPr="007D4062" w:rsidRDefault="007D4062" w:rsidP="007D4062">
      <w:pPr>
        <w:autoSpaceDE w:val="0"/>
        <w:autoSpaceDN w:val="0"/>
        <w:adjustRightInd w:val="0"/>
        <w:spacing w:line="480" w:lineRule="auto"/>
        <w:rPr>
          <w:i/>
          <w:iCs/>
        </w:rPr>
      </w:pPr>
      <w:r>
        <w:rPr>
          <w:i/>
          <w:iCs/>
        </w:rPr>
        <w:lastRenderedPageBreak/>
        <w:t xml:space="preserve">Effects of </w:t>
      </w:r>
      <w:r w:rsidRPr="004150F4">
        <w:rPr>
          <w:i/>
          <w:iCs/>
          <w:lang w:val="el-GR"/>
        </w:rPr>
        <w:t>β</w:t>
      </w:r>
      <w:r>
        <w:rPr>
          <w:i/>
          <w:iCs/>
        </w:rPr>
        <w:t xml:space="preserve"> on N</w:t>
      </w:r>
      <w:r>
        <w:rPr>
          <w:i/>
          <w:iCs/>
          <w:vertAlign w:val="subscript"/>
        </w:rPr>
        <w:t>area</w:t>
      </w:r>
      <w:r>
        <w:rPr>
          <w:i/>
          <w:iCs/>
        </w:rPr>
        <w:t xml:space="preserve"> are driven by larger negative effects of increasing </w:t>
      </w:r>
      <w:r w:rsidRPr="004150F4">
        <w:rPr>
          <w:i/>
          <w:iCs/>
          <w:lang w:val="el-GR"/>
        </w:rPr>
        <w:t>β</w:t>
      </w:r>
      <w:r>
        <w:rPr>
          <w:i/>
          <w:iCs/>
        </w:rPr>
        <w:t xml:space="preserve"> on M</w:t>
      </w:r>
      <w:r>
        <w:rPr>
          <w:i/>
          <w:iCs/>
          <w:vertAlign w:val="subscript"/>
        </w:rPr>
        <w:t>area</w:t>
      </w:r>
      <w:r>
        <w:rPr>
          <w:i/>
          <w:iCs/>
        </w:rPr>
        <w:t xml:space="preserve"> than N</w:t>
      </w:r>
      <w:r>
        <w:rPr>
          <w:i/>
          <w:iCs/>
          <w:vertAlign w:val="subscript"/>
        </w:rPr>
        <w:t>mass</w:t>
      </w:r>
    </w:p>
    <w:p w14:paraId="18B6163E" w14:textId="5AEF3CF7" w:rsidR="00F36A5B" w:rsidRDefault="00634047" w:rsidP="00AA3C4F">
      <w:pPr>
        <w:autoSpaceDE w:val="0"/>
        <w:autoSpaceDN w:val="0"/>
        <w:adjustRightInd w:val="0"/>
        <w:spacing w:line="480" w:lineRule="auto"/>
        <w:ind w:firstLine="720"/>
      </w:pPr>
      <w:r>
        <w:rPr>
          <w:color w:val="000000" w:themeColor="text1"/>
        </w:rPr>
        <w:t>A</w:t>
      </w:r>
      <w:r w:rsidR="00514764">
        <w:rPr>
          <w:color w:val="000000" w:themeColor="text1"/>
        </w:rPr>
        <w:t xml:space="preserve"> strong negative effect of increasing </w:t>
      </w:r>
      <w:r w:rsidR="00514764" w:rsidRPr="004150F4">
        <w:rPr>
          <w:i/>
          <w:iCs/>
          <w:lang w:val="el-GR"/>
        </w:rPr>
        <w:t>β</w:t>
      </w:r>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(Table 4; Fig. 4A) and piecewise structural equation (Table 5; Fig. 5)</w:t>
      </w:r>
      <w:r>
        <w:t xml:space="preserve"> models</w:t>
      </w:r>
      <w:r w:rsidR="00514764">
        <w:t>. In both model</w:t>
      </w:r>
      <w:r>
        <w:t>s</w:t>
      </w:r>
      <w:r w:rsidR="00514764">
        <w:t xml:space="preserve">, negative </w:t>
      </w:r>
      <w:r>
        <w:t>effects</w:t>
      </w:r>
      <w:r w:rsidR="00514764">
        <w:t xml:space="preserve"> of </w:t>
      </w:r>
      <w:r w:rsidR="00514764">
        <w:rPr>
          <w:color w:val="000000" w:themeColor="text1"/>
        </w:rPr>
        <w:t xml:space="preserve">increasing </w:t>
      </w:r>
      <w:r w:rsidR="00514764" w:rsidRPr="004150F4">
        <w:rPr>
          <w:i/>
          <w:iCs/>
          <w:lang w:val="el-GR"/>
        </w:rPr>
        <w:t>β</w:t>
      </w:r>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514764">
        <w:t>negative</w:t>
      </w:r>
      <w:r>
        <w:t xml:space="preserve"> trending</w:t>
      </w:r>
      <w:r w:rsidR="00514764">
        <w:t xml:space="preserve"> effect</w:t>
      </w:r>
      <w:r>
        <w:t>s</w:t>
      </w:r>
      <w:r w:rsidR="00514764">
        <w:t xml:space="preserve"> of increasing </w:t>
      </w:r>
      <w:r w:rsidR="00514764" w:rsidRPr="004150F4">
        <w:rPr>
          <w:i/>
          <w:iCs/>
          <w:lang w:val="el-GR"/>
        </w:rPr>
        <w:t>β</w:t>
      </w:r>
      <w:r w:rsidR="00514764">
        <w:t xml:space="preserve"> on</w:t>
      </w:r>
      <w:r w:rsidR="007D4062">
        <w:t xml:space="preserve"> both</w:t>
      </w:r>
      <w:r w:rsidR="00514764">
        <w:t xml:space="preserve"> </w:t>
      </w:r>
      <w:r w:rsidR="00514764">
        <w:rPr>
          <w:i/>
          <w:iCs/>
        </w:rPr>
        <w:t>N</w:t>
      </w:r>
      <w:r w:rsidR="00514764">
        <w:rPr>
          <w:vertAlign w:val="subscript"/>
        </w:rPr>
        <w:t>mass</w:t>
      </w:r>
      <w:r w:rsidR="00514764">
        <w:t xml:space="preserve"> and </w:t>
      </w:r>
      <w:r w:rsidR="00514764">
        <w:rPr>
          <w:i/>
          <w:iCs/>
        </w:rPr>
        <w:t>M</w:t>
      </w:r>
      <w:r w:rsidR="00514764">
        <w:rPr>
          <w:vertAlign w:val="subscript"/>
        </w:rPr>
        <w:t>area</w:t>
      </w:r>
      <w:r w:rsidR="00E463B8">
        <w:t xml:space="preserve"> (Fig. 4; Fig. 5)</w:t>
      </w:r>
      <w:r w:rsidR="00514764">
        <w:t xml:space="preserve">. </w:t>
      </w:r>
      <w:r w:rsidR="0028171B">
        <w:t xml:space="preserve">The structural equation model suggested that the response of </w:t>
      </w:r>
      <w:r w:rsidR="0028171B">
        <w:rPr>
          <w:i/>
          <w:iCs/>
        </w:rPr>
        <w:t>N</w:t>
      </w:r>
      <w:r w:rsidR="0028171B">
        <w:rPr>
          <w:vertAlign w:val="subscript"/>
        </w:rPr>
        <w:t>mass</w:t>
      </w:r>
      <w:r w:rsidR="0028171B">
        <w:t xml:space="preserve"> and </w:t>
      </w:r>
      <w:r w:rsidR="0028171B">
        <w:rPr>
          <w:i/>
          <w:iCs/>
        </w:rPr>
        <w:t>M</w:t>
      </w:r>
      <w:r w:rsidR="0028171B">
        <w:rPr>
          <w:vertAlign w:val="subscript"/>
        </w:rPr>
        <w:t>area</w:t>
      </w:r>
      <w:r w:rsidR="0028171B">
        <w:t xml:space="preserve"> to </w:t>
      </w:r>
      <w:r w:rsidR="0028171B" w:rsidRPr="004150F4">
        <w:rPr>
          <w:i/>
          <w:iCs/>
          <w:lang w:val="el-GR"/>
        </w:rPr>
        <w:t>β</w:t>
      </w:r>
      <w:r w:rsidR="0028171B">
        <w:t xml:space="preserve"> was similar in magnitude and direction</w:t>
      </w:r>
      <w:r w:rsidR="00514764">
        <w:t xml:space="preserve"> (Table 5; Fig. 5)</w:t>
      </w:r>
      <w:r w:rsidR="0028171B">
        <w:t>, while the linear mixed effect model indicated a</w:t>
      </w:r>
      <w:r w:rsidR="007D4062">
        <w:t xml:space="preserve"> strong negative response of </w:t>
      </w:r>
      <w:r w:rsidR="007D4062">
        <w:rPr>
          <w:i/>
          <w:iCs/>
        </w:rPr>
        <w:t>M</w:t>
      </w:r>
      <w:r w:rsidR="007D4062">
        <w:rPr>
          <w:vertAlign w:val="subscript"/>
        </w:rPr>
        <w:t>area</w:t>
      </w:r>
      <w:r w:rsidR="007D4062">
        <w:t xml:space="preserve"> to </w:t>
      </w:r>
      <w:r w:rsidR="007D4062" w:rsidRPr="004150F4">
        <w:rPr>
          <w:i/>
          <w:iCs/>
          <w:lang w:val="el-GR"/>
        </w:rPr>
        <w:t>β</w:t>
      </w:r>
      <w:r w:rsidR="007D4062">
        <w:t xml:space="preserve"> (Table 4; Fig. 4C) </w:t>
      </w:r>
      <w:r w:rsidR="003D3665">
        <w:t xml:space="preserve">and </w:t>
      </w:r>
      <w:r w:rsidR="00AA3C4F">
        <w:t xml:space="preserve">a nonsignificant, but negative trending, effect of increasing </w:t>
      </w:r>
      <w:r w:rsidR="007D4062" w:rsidRPr="004150F4">
        <w:rPr>
          <w:i/>
          <w:iCs/>
          <w:lang w:val="el-GR"/>
        </w:rPr>
        <w:t>β</w:t>
      </w:r>
      <w:r w:rsidR="007D4062">
        <w:t xml:space="preserve"> </w:t>
      </w:r>
      <w:r w:rsidR="003D3665">
        <w:t>on</w:t>
      </w:r>
      <w:r w:rsidR="007D4062">
        <w:t xml:space="preserve"> </w:t>
      </w:r>
      <w:r w:rsidR="007D4062">
        <w:rPr>
          <w:i/>
          <w:iCs/>
        </w:rPr>
        <w:t>N</w:t>
      </w:r>
      <w:r w:rsidR="007D4062">
        <w:rPr>
          <w:vertAlign w:val="subscript"/>
        </w:rPr>
        <w:t>mass</w:t>
      </w:r>
      <w:r w:rsidR="007D4062">
        <w:t xml:space="preserve"> (</w:t>
      </w:r>
      <w:r w:rsidR="00AA3C4F">
        <w:t xml:space="preserve">p=0.109; </w:t>
      </w:r>
      <w:r w:rsidR="007D4062">
        <w:t xml:space="preserve">Table 4; Fig. 4B). </w:t>
      </w:r>
      <w:r w:rsidR="006200EE">
        <w:t>While the structural equation model suggest</w:t>
      </w:r>
      <w:r w:rsidR="00EC2EFD">
        <w:t>ed</w:t>
      </w:r>
      <w:r w:rsidR="006200EE">
        <w:t xml:space="preserve"> that variance in </w:t>
      </w:r>
      <w:r w:rsidR="006200EE">
        <w:rPr>
          <w:i/>
          <w:iCs/>
        </w:rPr>
        <w:t>N</w:t>
      </w:r>
      <w:r w:rsidR="006200EE">
        <w:rPr>
          <w:vertAlign w:val="subscript"/>
        </w:rPr>
        <w:t>area</w:t>
      </w:r>
      <w:r w:rsidR="006200EE">
        <w:t xml:space="preserve"> </w:t>
      </w:r>
      <w:r w:rsidR="000F4E0D">
        <w:t xml:space="preserve">was driven by similar direct responses of </w:t>
      </w:r>
      <w:r w:rsidR="000F4E0D">
        <w:rPr>
          <w:i/>
          <w:iCs/>
        </w:rPr>
        <w:t>N</w:t>
      </w:r>
      <w:r w:rsidR="000F4E0D">
        <w:rPr>
          <w:vertAlign w:val="subscript"/>
        </w:rPr>
        <w:t>mass</w:t>
      </w:r>
      <w:r w:rsidR="000F4E0D">
        <w:t xml:space="preserve"> and </w:t>
      </w:r>
      <w:r w:rsidR="000F4E0D">
        <w:rPr>
          <w:i/>
          <w:iCs/>
        </w:rPr>
        <w:t>M</w:t>
      </w:r>
      <w:r w:rsidR="000F4E0D">
        <w:rPr>
          <w:vertAlign w:val="subscript"/>
        </w:rPr>
        <w:t>area</w:t>
      </w:r>
      <w:r w:rsidR="000F4E0D">
        <w:t xml:space="preserve"> to </w:t>
      </w:r>
      <w:r w:rsidR="000F4E0D" w:rsidRPr="004150F4">
        <w:rPr>
          <w:i/>
          <w:iCs/>
          <w:lang w:val="el-GR"/>
        </w:rPr>
        <w:t>β</w:t>
      </w:r>
      <w:r w:rsidR="000F4E0D">
        <w:t xml:space="preserve">, a concurrent strong positive effect of increasing </w:t>
      </w:r>
      <w:r w:rsidR="006200EE">
        <w:rPr>
          <w:i/>
          <w:iCs/>
        </w:rPr>
        <w:t>M</w:t>
      </w:r>
      <w:r w:rsidR="006200EE">
        <w:rPr>
          <w:vertAlign w:val="subscript"/>
        </w:rPr>
        <w:t>area</w:t>
      </w:r>
      <w:r w:rsidR="006200EE">
        <w:t xml:space="preserve"> on </w:t>
      </w:r>
      <w:r w:rsidR="006200EE">
        <w:rPr>
          <w:i/>
          <w:iCs/>
        </w:rPr>
        <w:t>N</w:t>
      </w:r>
      <w:r w:rsidR="006200EE">
        <w:rPr>
          <w:vertAlign w:val="subscript"/>
        </w:rPr>
        <w:t>mass</w:t>
      </w:r>
      <w:r w:rsidR="006200EE">
        <w:t xml:space="preserve"> </w:t>
      </w:r>
      <w:r w:rsidR="003D3665">
        <w:t xml:space="preserve">indicated that </w:t>
      </w:r>
      <w:r w:rsidR="000F4E0D">
        <w:t xml:space="preserve">that variance in </w:t>
      </w:r>
      <w:r w:rsidR="000F4E0D">
        <w:rPr>
          <w:i/>
          <w:iCs/>
        </w:rPr>
        <w:t>N</w:t>
      </w:r>
      <w:r w:rsidR="000F4E0D">
        <w:rPr>
          <w:vertAlign w:val="subscript"/>
        </w:rPr>
        <w:t>area</w:t>
      </w:r>
      <w:r w:rsidR="000F4E0D">
        <w:t xml:space="preserve"> due to </w:t>
      </w:r>
      <w:r w:rsidR="000F4E0D" w:rsidRPr="004150F4">
        <w:rPr>
          <w:i/>
          <w:iCs/>
          <w:lang w:val="el-GR"/>
        </w:rPr>
        <w:t>β</w:t>
      </w:r>
      <w:r w:rsidR="000F4E0D">
        <w:t xml:space="preserve"> was driven by a stronger total contribution of the negative </w:t>
      </w:r>
      <w:r w:rsidR="000F4E0D">
        <w:rPr>
          <w:i/>
          <w:iCs/>
        </w:rPr>
        <w:t>M</w:t>
      </w:r>
      <w:r w:rsidR="000F4E0D">
        <w:rPr>
          <w:vertAlign w:val="subscript"/>
        </w:rPr>
        <w:t>area</w:t>
      </w:r>
      <w:r w:rsidR="000F4E0D">
        <w:t xml:space="preserve"> response to </w:t>
      </w:r>
      <w:r w:rsidR="000F4E0D" w:rsidRPr="004150F4">
        <w:rPr>
          <w:i/>
          <w:iCs/>
          <w:lang w:val="el-GR"/>
        </w:rPr>
        <w:t>β</w:t>
      </w:r>
      <w:r w:rsidR="00E463B8">
        <w:t xml:space="preserve"> than </w:t>
      </w:r>
      <w:r w:rsidR="00E463B8">
        <w:rPr>
          <w:i/>
          <w:iCs/>
        </w:rPr>
        <w:t>N</w:t>
      </w:r>
      <w:r w:rsidR="00E463B8">
        <w:rPr>
          <w:vertAlign w:val="subscript"/>
        </w:rPr>
        <w:t>mass</w:t>
      </w:r>
      <w:r w:rsidR="007B0F36">
        <w:t xml:space="preserve">. </w:t>
      </w:r>
      <w:r w:rsidR="000F4E0D">
        <w:t xml:space="preserve">Together, results from both modeling approaches supported our hypothesis that the negative effect of </w:t>
      </w:r>
      <w:r w:rsidR="007B0F36">
        <w:t xml:space="preserve">increasing </w:t>
      </w:r>
      <w:r w:rsidR="007B0F36" w:rsidRPr="004150F4">
        <w:rPr>
          <w:i/>
          <w:iCs/>
          <w:lang w:val="el-GR"/>
        </w:rPr>
        <w:t>β</w:t>
      </w:r>
      <w:r w:rsidR="007B0F36">
        <w:t xml:space="preserve"> on </w:t>
      </w:r>
      <w:r w:rsidR="007B0F36">
        <w:rPr>
          <w:i/>
          <w:iCs/>
        </w:rPr>
        <w:t>N</w:t>
      </w:r>
      <w:r w:rsidR="007B0F36">
        <w:rPr>
          <w:vertAlign w:val="subscript"/>
        </w:rPr>
        <w:t>area</w:t>
      </w:r>
      <w:r w:rsidR="007B0F36">
        <w:t xml:space="preserve"> would be more strongly </w:t>
      </w:r>
      <w:r w:rsidR="00EC2EFD">
        <w:t xml:space="preserve">regulated by changes in </w:t>
      </w:r>
      <w:r w:rsidR="00EC2EFD">
        <w:rPr>
          <w:i/>
          <w:iCs/>
        </w:rPr>
        <w:t>M</w:t>
      </w:r>
      <w:r w:rsidR="00EC2EFD">
        <w:rPr>
          <w:vertAlign w:val="subscript"/>
        </w:rPr>
        <w:t>area</w:t>
      </w:r>
      <w:r w:rsidR="00F36A5B">
        <w:t xml:space="preserve"> </w:t>
      </w:r>
      <w:r w:rsidR="000F4E0D">
        <w:t>than</w:t>
      </w:r>
      <w:r w:rsidR="00EC2EFD">
        <w:t xml:space="preserve"> </w:t>
      </w:r>
      <w:r w:rsidR="00EC2EFD">
        <w:rPr>
          <w:i/>
          <w:iCs/>
        </w:rPr>
        <w:t>N</w:t>
      </w:r>
      <w:r w:rsidR="00EC2EFD">
        <w:rPr>
          <w:vertAlign w:val="subscript"/>
        </w:rPr>
        <w:t>mass</w:t>
      </w:r>
      <w:r w:rsidR="00EC2EFD">
        <w:t>.</w:t>
      </w:r>
      <w:r w:rsidR="000F4E0D">
        <w:t xml:space="preserve"> </w:t>
      </w:r>
      <w:commentRangeStart w:id="255"/>
      <w:r w:rsidR="000F4E0D">
        <w:t xml:space="preserve">Our results are also consistent with patterns reported from previous studies, which show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is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0F4E0D">
        <w:t xml:space="preserve"> </w:t>
      </w:r>
      <w:r w:rsidR="007D4062">
        <w:fldChar w:fldCharType="begin" w:fldLock="1"/>
      </w:r>
      <w:r w:rsidR="00AD5D68">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spectrum","type":"article-journal","volume":"428"},"uris":["http://www.mendeley.com/documents/?uuid=32f5a021-31d8-49dc-94bd-2dd61c9445d5"]}],"mendeley":{"formattedCitation":"(Wright &lt;i&gt;et al.&lt;/i&gt;, 2004; Dong &lt;i&gt;et al.&lt;/i&gt;, 2017, 2022; Querejeta &lt;i&gt;et al.&lt;/i&gt;, 2022)","plainTextFormattedCitation":"(Wright et al., 2004; Dong et al., 2017, 2022; Querejeta et al., 2022)","previouslyFormattedCitation":"(Wright &lt;i&gt;et al.&lt;/i&gt;, 2004; Dong &lt;i&gt;et al.&lt;/i&gt;, 2017, 2022a; Querejeta &lt;i&gt;et al.&lt;/i&gt;, 2022)"},"properties":{"noteIndex":0},"schema":"https://github.com/citation-style-language/schema/raw/master/csl-citation.json"}</w:instrText>
      </w:r>
      <w:r w:rsidR="007D4062">
        <w:fldChar w:fldCharType="separate"/>
      </w:r>
      <w:r w:rsidR="00AD5D68" w:rsidRPr="00AD5D68">
        <w:rPr>
          <w:noProof/>
        </w:rPr>
        <w:t xml:space="preserve">(Wright </w:t>
      </w:r>
      <w:r w:rsidR="00AD5D68" w:rsidRPr="00AD5D68">
        <w:rPr>
          <w:i/>
          <w:noProof/>
        </w:rPr>
        <w:t>et al.</w:t>
      </w:r>
      <w:r w:rsidR="00AD5D68" w:rsidRPr="00AD5D68">
        <w:rPr>
          <w:noProof/>
        </w:rPr>
        <w:t xml:space="preserve">, 2004; Dong </w:t>
      </w:r>
      <w:r w:rsidR="00AD5D68" w:rsidRPr="00AD5D68">
        <w:rPr>
          <w:i/>
          <w:noProof/>
        </w:rPr>
        <w:t>et al.</w:t>
      </w:r>
      <w:r w:rsidR="00AD5D68" w:rsidRPr="00AD5D68">
        <w:rPr>
          <w:noProof/>
        </w:rPr>
        <w:t xml:space="preserve">, 2017, 2022; Querejeta </w:t>
      </w:r>
      <w:r w:rsidR="00AD5D68" w:rsidRPr="00AD5D68">
        <w:rPr>
          <w:i/>
          <w:noProof/>
        </w:rPr>
        <w:t>et al.</w:t>
      </w:r>
      <w:r w:rsidR="00AD5D68" w:rsidRPr="00AD5D68">
        <w:rPr>
          <w:noProof/>
        </w:rPr>
        <w:t>, 2022)</w:t>
      </w:r>
      <w:r w:rsidR="007D4062">
        <w:fldChar w:fldCharType="end"/>
      </w:r>
      <w:r w:rsidR="007D4062">
        <w:t>.</w:t>
      </w:r>
      <w:commentRangeEnd w:id="255"/>
      <w:r w:rsidR="004025A1">
        <w:rPr>
          <w:rStyle w:val="CommentReference"/>
          <w:rFonts w:eastAsiaTheme="minorHAnsi" w:cs="Times New Roman (Body CS)"/>
        </w:rPr>
        <w:commentReference w:id="255"/>
      </w:r>
    </w:p>
    <w:p w14:paraId="6FD78C3E" w14:textId="00337EA5" w:rsidR="00A46B75" w:rsidRDefault="00A46B75" w:rsidP="00A46B75">
      <w:pPr>
        <w:autoSpaceDE w:val="0"/>
        <w:autoSpaceDN w:val="0"/>
        <w:adjustRightInd w:val="0"/>
        <w:spacing w:line="480" w:lineRule="auto"/>
      </w:pPr>
    </w:p>
    <w:p w14:paraId="0FF51851" w14:textId="24EF2DD4" w:rsidR="005C0CE5" w:rsidRPr="005C0CE5" w:rsidRDefault="00A46B75" w:rsidP="00AA3C4F">
      <w:pPr>
        <w:autoSpaceDE w:val="0"/>
        <w:autoSpaceDN w:val="0"/>
        <w:adjustRightInd w:val="0"/>
        <w:spacing w:line="480" w:lineRule="auto"/>
        <w:rPr>
          <w:i/>
          <w:iCs/>
        </w:rPr>
      </w:pPr>
      <w:r>
        <w:rPr>
          <w:i/>
          <w:iCs/>
        </w:rPr>
        <w:t>Soil nitrogen availability</w:t>
      </w:r>
      <w:r w:rsidR="005C0CE5">
        <w:rPr>
          <w:i/>
          <w:iCs/>
        </w:rPr>
        <w:t xml:space="preserve"> increases N</w:t>
      </w:r>
      <w:r w:rsidR="005C0CE5">
        <w:rPr>
          <w:i/>
          <w:iCs/>
          <w:vertAlign w:val="subscript"/>
        </w:rPr>
        <w:t>area</w:t>
      </w:r>
      <w:r w:rsidR="005C0CE5">
        <w:rPr>
          <w:i/>
          <w:iCs/>
        </w:rPr>
        <w:t xml:space="preserve">, but only when mediated by changes in </w:t>
      </w:r>
      <w:r w:rsidR="005C0CE5">
        <w:rPr>
          <w:i/>
          <w:iCs/>
          <w:color w:val="000000" w:themeColor="text1"/>
          <w:lang w:val="el-GR"/>
        </w:rPr>
        <w:t>β</w:t>
      </w:r>
    </w:p>
    <w:p w14:paraId="43799808" w14:textId="19041A33" w:rsidR="005C0CE5" w:rsidRDefault="00E75BE5" w:rsidP="00D52F0B">
      <w:pPr>
        <w:autoSpaceDE w:val="0"/>
        <w:autoSpaceDN w:val="0"/>
        <w:adjustRightInd w:val="0"/>
        <w:spacing w:line="480" w:lineRule="auto"/>
        <w:ind w:firstLine="720"/>
        <w:rPr>
          <w:color w:val="000000" w:themeColor="text1"/>
        </w:rPr>
      </w:pPr>
      <w:r>
        <w:rPr>
          <w:color w:val="000000" w:themeColor="text1"/>
        </w:rPr>
        <w:t>The</w:t>
      </w:r>
      <w:r w:rsidR="00A60FCB">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(Fig. 4D; Fig. 5) </w:t>
      </w:r>
      <w:r w:rsidR="00A60FCB">
        <w:rPr>
          <w:color w:val="000000" w:themeColor="text1"/>
        </w:rPr>
        <w:t>was driven by directionally opposite</w:t>
      </w:r>
      <w:r w:rsidR="00484073">
        <w:rPr>
          <w:color w:val="000000" w:themeColor="text1"/>
        </w:rPr>
        <w:t>,</w:t>
      </w:r>
      <w:r w:rsidR="00A60FCB">
        <w:rPr>
          <w:color w:val="000000" w:themeColor="text1"/>
        </w:rPr>
        <w:t xml:space="preserve"> but equal in magnitude</w:t>
      </w:r>
      <w:r w:rsidR="00484073">
        <w:rPr>
          <w:color w:val="000000" w:themeColor="text1"/>
        </w:rPr>
        <w:t>,</w:t>
      </w:r>
      <w:r w:rsidR="00A60FCB">
        <w:rPr>
          <w:color w:val="000000" w:themeColor="text1"/>
        </w:rPr>
        <w:t xml:space="preserve"> effects of soil nitrogen availability on </w:t>
      </w:r>
      <w:r w:rsidR="00A60FCB">
        <w:rPr>
          <w:i/>
          <w:iCs/>
          <w:color w:val="000000" w:themeColor="text1"/>
        </w:rPr>
        <w:t>N</w:t>
      </w:r>
      <w:r w:rsidR="00A60FCB">
        <w:rPr>
          <w:color w:val="000000" w:themeColor="text1"/>
          <w:vertAlign w:val="subscript"/>
        </w:rPr>
        <w:t>mass</w:t>
      </w:r>
      <w:r w:rsidR="00A60FCB">
        <w:rPr>
          <w:color w:val="000000" w:themeColor="text1"/>
        </w:rPr>
        <w:t xml:space="preserve"> and </w:t>
      </w:r>
      <w:r w:rsidR="00A60FCB">
        <w:rPr>
          <w:i/>
          <w:iCs/>
          <w:color w:val="000000" w:themeColor="text1"/>
        </w:rPr>
        <w:t>M</w:t>
      </w:r>
      <w:r w:rsidR="00A60FCB">
        <w:rPr>
          <w:color w:val="000000" w:themeColor="text1"/>
          <w:vertAlign w:val="subscript"/>
        </w:rPr>
        <w:t>area</w:t>
      </w:r>
      <w:r w:rsidR="00A60FCB">
        <w:rPr>
          <w:color w:val="000000" w:themeColor="text1"/>
        </w:rPr>
        <w:t>. Specifically, model results indicated that increasing soil nitrogen availability had strong</w:t>
      </w:r>
      <w:r w:rsidR="003D3665">
        <w:rPr>
          <w:color w:val="000000" w:themeColor="text1"/>
        </w:rPr>
        <w:t xml:space="preserve"> </w:t>
      </w:r>
      <w:r w:rsidR="003D3665">
        <w:rPr>
          <w:color w:val="000000" w:themeColor="text1"/>
        </w:rPr>
        <w:lastRenderedPageBreak/>
        <w:t>respective</w:t>
      </w:r>
      <w:r w:rsidR="00A60FCB">
        <w:rPr>
          <w:color w:val="000000" w:themeColor="text1"/>
        </w:rPr>
        <w:t xml:space="preserve"> positive and negative effects on </w:t>
      </w:r>
      <w:r w:rsidR="00A60FCB">
        <w:rPr>
          <w:i/>
          <w:iCs/>
          <w:color w:val="000000" w:themeColor="text1"/>
        </w:rPr>
        <w:t>N</w:t>
      </w:r>
      <w:r w:rsidR="00A60FCB">
        <w:rPr>
          <w:color w:val="000000" w:themeColor="text1"/>
          <w:vertAlign w:val="subscript"/>
        </w:rPr>
        <w:t>mass</w:t>
      </w:r>
      <w:r w:rsidR="00A60FCB">
        <w:rPr>
          <w:color w:val="000000" w:themeColor="text1"/>
        </w:rPr>
        <w:t xml:space="preserve"> (Fig. 4E; Fig. 5) and </w:t>
      </w:r>
      <w:r w:rsidR="00A60FCB">
        <w:rPr>
          <w:i/>
          <w:iCs/>
          <w:color w:val="000000" w:themeColor="text1"/>
        </w:rPr>
        <w:t>M</w:t>
      </w:r>
      <w:r w:rsidR="00A60FCB">
        <w:rPr>
          <w:color w:val="000000" w:themeColor="text1"/>
          <w:vertAlign w:val="subscript"/>
        </w:rPr>
        <w:t>area</w:t>
      </w:r>
      <w:r w:rsidR="00A60FCB">
        <w:rPr>
          <w:color w:val="000000" w:themeColor="text1"/>
        </w:rPr>
        <w:t xml:space="preserve"> (Fig. 4F; Fig. 5)</w:t>
      </w:r>
      <w:r w:rsidR="00A52129">
        <w:rPr>
          <w:color w:val="000000" w:themeColor="text1"/>
        </w:rPr>
        <w:t>.</w:t>
      </w:r>
      <w:r w:rsidR="003D3665">
        <w:rPr>
          <w:color w:val="000000" w:themeColor="text1"/>
        </w:rPr>
        <w:t xml:space="preserve"> T</w:t>
      </w:r>
      <w:r w:rsidR="00A60FCB">
        <w:rPr>
          <w:color w:val="000000" w:themeColor="text1"/>
        </w:rPr>
        <w:t xml:space="preserve">he </w:t>
      </w:r>
      <w:r w:rsidR="003D3665">
        <w:rPr>
          <w:color w:val="000000" w:themeColor="text1"/>
        </w:rPr>
        <w:t xml:space="preserve">null response of </w:t>
      </w:r>
      <w:r w:rsidR="003D3665">
        <w:rPr>
          <w:i/>
          <w:iCs/>
          <w:color w:val="000000" w:themeColor="text1"/>
        </w:rPr>
        <w:t>N</w:t>
      </w:r>
      <w:r w:rsidR="003D3665">
        <w:rPr>
          <w:color w:val="000000" w:themeColor="text1"/>
          <w:vertAlign w:val="subscript"/>
        </w:rPr>
        <w:t>area</w:t>
      </w:r>
      <w:r w:rsidR="003D3665">
        <w:rPr>
          <w:color w:val="000000" w:themeColor="text1"/>
        </w:rPr>
        <w:t xml:space="preserve"> to soil nitrogen availability occurred alongside a negative effect of increasing soil nitrogen availability on </w:t>
      </w:r>
      <w:r w:rsidR="00A60FCB">
        <w:rPr>
          <w:i/>
          <w:iCs/>
          <w:color w:val="000000" w:themeColor="text1"/>
          <w:lang w:val="el-GR"/>
        </w:rPr>
        <w:t>β</w:t>
      </w:r>
      <w:r w:rsidR="00A60FCB">
        <w:rPr>
          <w:i/>
          <w:iCs/>
          <w:color w:val="000000" w:themeColor="text1"/>
        </w:rPr>
        <w:t xml:space="preserve"> </w:t>
      </w:r>
      <w:r w:rsidR="00A60FCB">
        <w:rPr>
          <w:color w:val="000000" w:themeColor="text1"/>
        </w:rPr>
        <w:t>(Fig. 2B; Fig. 5),</w:t>
      </w:r>
      <w:r w:rsidR="003D3665">
        <w:rPr>
          <w:color w:val="000000" w:themeColor="text1"/>
        </w:rPr>
        <w:t xml:space="preserve"> which, paired with the negative relationship between </w:t>
      </w:r>
      <w:r w:rsidR="003D3665">
        <w:rPr>
          <w:i/>
          <w:iCs/>
          <w:color w:val="000000" w:themeColor="text1"/>
          <w:lang w:val="el-GR"/>
        </w:rPr>
        <w:t>β</w:t>
      </w:r>
      <w:r w:rsidR="003D3665">
        <w:rPr>
          <w:color w:val="000000" w:themeColor="text1"/>
        </w:rPr>
        <w:t xml:space="preserve"> and </w:t>
      </w:r>
      <w:r w:rsidR="003D3665">
        <w:rPr>
          <w:i/>
          <w:iCs/>
          <w:color w:val="000000" w:themeColor="text1"/>
        </w:rPr>
        <w:t>N</w:t>
      </w:r>
      <w:r w:rsidR="003D3665">
        <w:rPr>
          <w:color w:val="000000" w:themeColor="text1"/>
          <w:vertAlign w:val="subscript"/>
        </w:rPr>
        <w:t>area</w:t>
      </w:r>
      <w:r w:rsidR="003D3665">
        <w:rPr>
          <w:color w:val="000000" w:themeColor="text1"/>
        </w:rPr>
        <w:t xml:space="preserve">, suggests </w:t>
      </w:r>
      <w:r w:rsidR="005A2C5C">
        <w:rPr>
          <w:color w:val="000000" w:themeColor="text1"/>
        </w:rPr>
        <w:t>a general positive effect of increasing s</w:t>
      </w:r>
      <w:r w:rsidR="00A60FCB">
        <w:rPr>
          <w:color w:val="000000" w:themeColor="text1"/>
        </w:rPr>
        <w:t xml:space="preserve">oil nitrogen availability on </w:t>
      </w:r>
      <w:r w:rsidR="00A60FCB">
        <w:rPr>
          <w:i/>
          <w:iCs/>
          <w:color w:val="000000" w:themeColor="text1"/>
        </w:rPr>
        <w:t>N</w:t>
      </w:r>
      <w:r w:rsidR="00A60FCB" w:rsidRPr="00734003">
        <w:rPr>
          <w:color w:val="000000" w:themeColor="text1"/>
          <w:vertAlign w:val="subscript"/>
        </w:rPr>
        <w:t>area</w:t>
      </w:r>
      <w:r w:rsidR="00A60FCB">
        <w:rPr>
          <w:color w:val="000000" w:themeColor="text1"/>
        </w:rPr>
        <w:t xml:space="preserve">, but only when mediated through changes in </w:t>
      </w:r>
      <w:r w:rsidR="00A60FCB">
        <w:rPr>
          <w:i/>
          <w:iCs/>
          <w:color w:val="000000" w:themeColor="text1"/>
          <w:lang w:val="el-GR"/>
        </w:rPr>
        <w:t>β</w:t>
      </w:r>
      <w:r w:rsidR="00A60FCB">
        <w:rPr>
          <w:color w:val="000000" w:themeColor="text1"/>
        </w:rPr>
        <w:t xml:space="preserve"> (Fig. 5).</w:t>
      </w:r>
      <w:r w:rsidR="005A2C5C">
        <w:rPr>
          <w:color w:val="000000" w:themeColor="text1"/>
        </w:rPr>
        <w:t xml:space="preserve"> This result is consistent with our hypotheses and patterns expected from photosynthetic least-cost theory.</w:t>
      </w:r>
    </w:p>
    <w:p w14:paraId="58642533" w14:textId="574C8F92" w:rsidR="00A46B75" w:rsidRDefault="005C0CE5" w:rsidP="00971E03">
      <w:pPr>
        <w:autoSpaceDE w:val="0"/>
        <w:autoSpaceDN w:val="0"/>
        <w:adjustRightInd w:val="0"/>
        <w:spacing w:line="480" w:lineRule="auto"/>
        <w:ind w:firstLine="720"/>
        <w:rPr>
          <w:color w:val="000000" w:themeColor="text1"/>
        </w:rPr>
      </w:pPr>
      <w:r>
        <w:rPr>
          <w:color w:val="000000" w:themeColor="text1"/>
        </w:rPr>
        <w:t xml:space="preserve">These results suggest that positive direct effects of increasing soil nitrogen availability on </w:t>
      </w:r>
      <w:r>
        <w:rPr>
          <w:i/>
          <w:iCs/>
          <w:color w:val="000000" w:themeColor="text1"/>
        </w:rPr>
        <w:t>N</w:t>
      </w:r>
      <w:r>
        <w:rPr>
          <w:color w:val="000000" w:themeColor="text1"/>
          <w:vertAlign w:val="subscript"/>
        </w:rPr>
        <w:t>area</w:t>
      </w:r>
      <w:r>
        <w:rPr>
          <w:color w:val="000000" w:themeColor="text1"/>
        </w:rPr>
        <w:t xml:space="preserve"> are not ubiquitous</w:t>
      </w:r>
      <w:r w:rsidR="005A2C5C">
        <w:rPr>
          <w:color w:val="000000" w:themeColor="text1"/>
        </w:rPr>
        <w:t xml:space="preserve"> across environmental gradients</w:t>
      </w:r>
      <w:r>
        <w:rPr>
          <w:color w:val="000000" w:themeColor="text1"/>
        </w:rPr>
        <w:t xml:space="preserve">. Instead, as predicted by our hypotheses and patterns expected from theory, positive responses of </w:t>
      </w:r>
      <w:r>
        <w:rPr>
          <w:i/>
          <w:iCs/>
          <w:color w:val="000000" w:themeColor="text1"/>
        </w:rPr>
        <w:t>N</w:t>
      </w:r>
      <w:r>
        <w:rPr>
          <w:color w:val="000000" w:themeColor="text1"/>
          <w:vertAlign w:val="subscript"/>
        </w:rPr>
        <w:t>area</w:t>
      </w:r>
      <w:r>
        <w:rPr>
          <w:color w:val="000000" w:themeColor="text1"/>
        </w:rPr>
        <w:t xml:space="preserve"> to increasing soil nitrogen availability are a deterministic acclimation response to shifts in climate-related demand to build and maintain photosynthetic enzymes, which</w:t>
      </w:r>
      <w:r w:rsidR="005A2C5C">
        <w:rPr>
          <w:color w:val="000000" w:themeColor="text1"/>
        </w:rPr>
        <w:t xml:space="preserve"> is a mechanism that</w:t>
      </w:r>
      <w:r>
        <w:rPr>
          <w:color w:val="000000" w:themeColor="text1"/>
        </w:rPr>
        <w:t xml:space="preserve"> allows plants to optimize photosynthetic processes</w:t>
      </w:r>
      <w:r w:rsidR="00012D96">
        <w:rPr>
          <w:color w:val="000000" w:themeColor="text1"/>
        </w:rPr>
        <w:t xml:space="preserve"> and resource use</w:t>
      </w:r>
      <w:r>
        <w:rPr>
          <w:color w:val="000000" w:themeColor="text1"/>
        </w:rPr>
        <w:t xml:space="preserve"> to a given environment</w:t>
      </w:r>
      <w:r w:rsidR="005A2C5C">
        <w:rPr>
          <w:color w:val="000000" w:themeColor="text1"/>
        </w:rPr>
        <w:t xml:space="preserve"> </w:t>
      </w:r>
      <w:r w:rsidR="005A2C5C">
        <w:rPr>
          <w:color w:val="000000" w:themeColor="text1"/>
        </w:rPr>
        <w:fldChar w:fldCharType="begin" w:fldLock="1"/>
      </w:r>
      <w:r w:rsidR="00AD5D68">
        <w:rPr>
          <w:color w:val="000000" w:themeColor="text1"/>
        </w:rPr>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Biology","id":"ITEM-4","issued":{"date-parts":[["2022","11","16"]]},"page":"1-29","title":"Coordination of photosynthetic traits across soil and climate gradients","type":"article-journal"},"uris":["http://www.mendeley.com/documents/?uuid=21ffc03c-3e82-40b0-846f-1638da6585e7"]}],"mendeley":{"formattedCitation":"(Paillassa &lt;i&gt;et al.&lt;/i&gt;, 2020; Peng &lt;i&gt;et al.&lt;/i&gt;, 2021; Dong &lt;i&gt;et al.&lt;/i&gt;, 2022; Westerband &lt;i&gt;et al.&lt;/i&gt;, 2022)","plainTextFormattedCitation":"(Paillassa et al., 2020; Peng et al., 2021; Dong et al., 2022; Westerband et al., 2022)","previouslyFormattedCitation":"(Paillassa &lt;i&gt;et al.&lt;/i&gt;, 2020; Peng &lt;i&gt;et al.&lt;/i&gt;, 2021; Dong &lt;i&gt;et al.&lt;/i&gt;, 2022a; Westerband &lt;i&gt;et al.&lt;/i&gt;, 2022)"},"properties":{"noteIndex":0},"schema":"https://github.com/citation-style-language/schema/raw/master/csl-citation.json"}</w:instrText>
      </w:r>
      <w:r w:rsidR="005A2C5C">
        <w:rPr>
          <w:color w:val="000000" w:themeColor="text1"/>
        </w:rPr>
        <w:fldChar w:fldCharType="separate"/>
      </w:r>
      <w:r w:rsidR="00AD5D68" w:rsidRPr="00AD5D68">
        <w:rPr>
          <w:noProof/>
          <w:color w:val="000000" w:themeColor="text1"/>
        </w:rPr>
        <w:t xml:space="preserve">(Paillassa </w:t>
      </w:r>
      <w:r w:rsidR="00AD5D68" w:rsidRPr="00AD5D68">
        <w:rPr>
          <w:i/>
          <w:noProof/>
          <w:color w:val="000000" w:themeColor="text1"/>
        </w:rPr>
        <w:t>et al.</w:t>
      </w:r>
      <w:r w:rsidR="00AD5D68" w:rsidRPr="00AD5D68">
        <w:rPr>
          <w:noProof/>
          <w:color w:val="000000" w:themeColor="text1"/>
        </w:rPr>
        <w:t xml:space="preserve">, 2020; Peng </w:t>
      </w:r>
      <w:r w:rsidR="00AD5D68" w:rsidRPr="00AD5D68">
        <w:rPr>
          <w:i/>
          <w:noProof/>
          <w:color w:val="000000" w:themeColor="text1"/>
        </w:rPr>
        <w:t>et al.</w:t>
      </w:r>
      <w:r w:rsidR="00AD5D68" w:rsidRPr="00AD5D68">
        <w:rPr>
          <w:noProof/>
          <w:color w:val="000000" w:themeColor="text1"/>
        </w:rPr>
        <w:t xml:space="preserve">, 2021; Dong </w:t>
      </w:r>
      <w:r w:rsidR="00AD5D68" w:rsidRPr="00AD5D68">
        <w:rPr>
          <w:i/>
          <w:noProof/>
          <w:color w:val="000000" w:themeColor="text1"/>
        </w:rPr>
        <w:t>et al.</w:t>
      </w:r>
      <w:r w:rsidR="00AD5D68" w:rsidRPr="00AD5D68">
        <w:rPr>
          <w:noProof/>
          <w:color w:val="000000" w:themeColor="text1"/>
        </w:rPr>
        <w:t xml:space="preserve">, 2022; Westerband </w:t>
      </w:r>
      <w:r w:rsidR="00AD5D68" w:rsidRPr="00AD5D68">
        <w:rPr>
          <w:i/>
          <w:noProof/>
          <w:color w:val="000000" w:themeColor="text1"/>
        </w:rPr>
        <w:t>et al.</w:t>
      </w:r>
      <w:r w:rsidR="00AD5D68" w:rsidRPr="00AD5D68">
        <w:rPr>
          <w:noProof/>
          <w:color w:val="000000" w:themeColor="text1"/>
        </w:rPr>
        <w:t>, 2022)</w:t>
      </w:r>
      <w:r w:rsidR="005A2C5C">
        <w:rPr>
          <w:color w:val="000000" w:themeColor="text1"/>
        </w:rPr>
        <w:fldChar w:fldCharType="end"/>
      </w:r>
      <w:r>
        <w:rPr>
          <w:color w:val="000000" w:themeColor="text1"/>
        </w:rPr>
        <w:t xml:space="preserve">. </w:t>
      </w:r>
      <w:r w:rsidR="005E5CA6">
        <w:rPr>
          <w:color w:val="000000" w:themeColor="text1"/>
        </w:rPr>
        <w:t>I</w:t>
      </w:r>
      <w:r>
        <w:rPr>
          <w:color w:val="000000" w:themeColor="text1"/>
        </w:rPr>
        <w:t xml:space="preserve">n this study, we collected fully developed leaves of plants that </w:t>
      </w:r>
      <w:r w:rsidR="005A2C5C">
        <w:rPr>
          <w:color w:val="000000" w:themeColor="text1"/>
        </w:rPr>
        <w:t xml:space="preserve">anecdotal observations suggested </w:t>
      </w:r>
      <w:r>
        <w:rPr>
          <w:color w:val="000000" w:themeColor="text1"/>
        </w:rPr>
        <w:t xml:space="preserve">were nearing </w:t>
      </w:r>
      <w:r w:rsidR="005A2C5C">
        <w:rPr>
          <w:color w:val="000000" w:themeColor="text1"/>
        </w:rPr>
        <w:t>periods of</w:t>
      </w:r>
      <w:r>
        <w:rPr>
          <w:color w:val="000000" w:themeColor="text1"/>
        </w:rPr>
        <w:t xml:space="preserve"> peak biomass before senescence. </w:t>
      </w:r>
      <w:r w:rsidR="005E5CA6">
        <w:rPr>
          <w:color w:val="000000" w:themeColor="text1"/>
        </w:rPr>
        <w:t xml:space="preserve">Thus, the null direct response of soil nitrogen availability </w:t>
      </w:r>
      <w:r w:rsidR="00D52F0B">
        <w:rPr>
          <w:color w:val="000000" w:themeColor="text1"/>
        </w:rPr>
        <w:t xml:space="preserve">on </w:t>
      </w:r>
      <w:r w:rsidR="00D52F0B">
        <w:rPr>
          <w:i/>
          <w:iCs/>
          <w:color w:val="000000" w:themeColor="text1"/>
        </w:rPr>
        <w:t>N</w:t>
      </w:r>
      <w:r w:rsidR="00D52F0B">
        <w:rPr>
          <w:color w:val="000000" w:themeColor="text1"/>
          <w:vertAlign w:val="subscript"/>
        </w:rPr>
        <w:t>area</w:t>
      </w:r>
      <w:r w:rsidR="00D52F0B">
        <w:rPr>
          <w:color w:val="000000" w:themeColor="text1"/>
        </w:rPr>
        <w:t xml:space="preserve"> </w:t>
      </w:r>
      <w:r w:rsidR="00F94539">
        <w:rPr>
          <w:color w:val="000000" w:themeColor="text1"/>
        </w:rPr>
        <w:t xml:space="preserve">may be an indication that </w:t>
      </w:r>
      <w:r w:rsidR="00D52F0B">
        <w:rPr>
          <w:color w:val="000000" w:themeColor="text1"/>
        </w:rPr>
        <w:t xml:space="preserve">plants had already optimized their </w:t>
      </w:r>
      <w:r>
        <w:rPr>
          <w:color w:val="000000" w:themeColor="text1"/>
        </w:rPr>
        <w:t>photosynthetic processes</w:t>
      </w:r>
      <w:r w:rsidR="005A2C5C">
        <w:rPr>
          <w:color w:val="000000" w:themeColor="text1"/>
        </w:rPr>
        <w:t xml:space="preserve">, </w:t>
      </w:r>
      <w:r w:rsidR="005E5CA6">
        <w:rPr>
          <w:color w:val="000000" w:themeColor="text1"/>
        </w:rPr>
        <w:t>although future experiments that leverage multiple field collection efforts throughout a growing season would be better equipped to address effects of phenology or growth duration on patterns</w:t>
      </w:r>
      <w:r w:rsidR="00012D96">
        <w:rPr>
          <w:color w:val="000000" w:themeColor="text1"/>
        </w:rPr>
        <w:t xml:space="preserve"> expected from theory</w:t>
      </w:r>
      <w:r>
        <w:rPr>
          <w:color w:val="000000" w:themeColor="text1"/>
        </w:rPr>
        <w:t>.</w:t>
      </w:r>
    </w:p>
    <w:p w14:paraId="7177B689" w14:textId="77777777" w:rsidR="00971E03" w:rsidRDefault="00971E03" w:rsidP="00971E03">
      <w:pPr>
        <w:autoSpaceDE w:val="0"/>
        <w:autoSpaceDN w:val="0"/>
        <w:adjustRightInd w:val="0"/>
        <w:spacing w:line="480" w:lineRule="auto"/>
        <w:ind w:firstLine="720"/>
        <w:rPr>
          <w:color w:val="000000" w:themeColor="text1"/>
        </w:rPr>
      </w:pPr>
    </w:p>
    <w:p w14:paraId="259EA04C" w14:textId="6DD72F66" w:rsidR="00B85BE0" w:rsidRDefault="00A46B75" w:rsidP="00A46B75">
      <w:pPr>
        <w:autoSpaceDE w:val="0"/>
        <w:autoSpaceDN w:val="0"/>
        <w:adjustRightInd w:val="0"/>
        <w:spacing w:line="48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 xml:space="preserve">by facilitating increases in soil nitrogen availability, </w:t>
      </w:r>
      <w:commentRangeStart w:id="256"/>
      <w:r w:rsidR="00B85BE0">
        <w:rPr>
          <w:i/>
          <w:iCs/>
          <w:color w:val="000000" w:themeColor="text1"/>
        </w:rPr>
        <w:t>but is also negatively correlated with site vapor pressure deficit</w:t>
      </w:r>
      <w:commentRangeEnd w:id="256"/>
      <w:r w:rsidR="008042A0">
        <w:rPr>
          <w:rStyle w:val="CommentReference"/>
          <w:rFonts w:eastAsiaTheme="minorHAnsi" w:cs="Times New Roman (Body CS)"/>
        </w:rPr>
        <w:commentReference w:id="256"/>
      </w:r>
    </w:p>
    <w:p w14:paraId="5116A5A2" w14:textId="4A285625" w:rsidR="00032518" w:rsidRDefault="00032518" w:rsidP="00032518">
      <w:pPr>
        <w:autoSpaceDE w:val="0"/>
        <w:autoSpaceDN w:val="0"/>
        <w:adjustRightInd w:val="0"/>
        <w:spacing w:line="480" w:lineRule="auto"/>
        <w:ind w:firstLine="720"/>
        <w:rPr>
          <w:color w:val="000000" w:themeColor="text1"/>
        </w:rPr>
      </w:pPr>
      <w:commentRangeStart w:id="257"/>
      <w:r>
        <w:rPr>
          <w:color w:val="000000" w:themeColor="text1"/>
        </w:rPr>
        <w:lastRenderedPageBreak/>
        <w:t xml:space="preserve">Increasing soil moisture generally had no effect on </w:t>
      </w:r>
      <w:r w:rsidR="00860C08">
        <w:rPr>
          <w:i/>
          <w:iCs/>
          <w:color w:val="000000" w:themeColor="text1"/>
        </w:rPr>
        <w:t>N</w:t>
      </w:r>
      <w:r w:rsidR="00860C08">
        <w:rPr>
          <w:color w:val="000000" w:themeColor="text1"/>
          <w:vertAlign w:val="subscript"/>
        </w:rPr>
        <w:t>area</w:t>
      </w:r>
      <w:r w:rsidR="00860C08">
        <w:rPr>
          <w:color w:val="000000" w:themeColor="text1"/>
        </w:rPr>
        <w:t xml:space="preserve"> (Table 4; Fig. 5</w:t>
      </w:r>
      <w:r w:rsidR="002F6DCC">
        <w:rPr>
          <w:color w:val="000000" w:themeColor="text1"/>
        </w:rPr>
        <w:t>).</w:t>
      </w:r>
      <w:commentRangeEnd w:id="257"/>
      <w:r w:rsidR="00C86368">
        <w:rPr>
          <w:rStyle w:val="CommentReference"/>
          <w:rFonts w:eastAsiaTheme="minorHAnsi" w:cs="Times New Roman (Body CS)"/>
        </w:rPr>
        <w:commentReference w:id="257"/>
      </w:r>
      <w:r w:rsidR="002F6DCC">
        <w:rPr>
          <w:color w:val="000000" w:themeColor="text1"/>
        </w:rPr>
        <w:t xml:space="preserve"> </w:t>
      </w:r>
      <w:r>
        <w:rPr>
          <w:color w:val="000000" w:themeColor="text1"/>
        </w:rPr>
        <w:t xml:space="preserve">Results from the linear mixed effect model suggested a strong negative effect of increasing soil moisture on </w:t>
      </w:r>
      <w:r>
        <w:rPr>
          <w:i/>
          <w:iCs/>
          <w:color w:val="000000" w:themeColor="text1"/>
          <w:lang w:val="el-GR"/>
        </w:rPr>
        <w:t>β</w:t>
      </w:r>
      <w:r>
        <w:rPr>
          <w:color w:val="000000" w:themeColor="text1"/>
        </w:rPr>
        <w:t xml:space="preserve"> (Fig. 2A), which, coupled with a negative effect of increasing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(Fig. 4A), indicated an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mediated through </w:t>
      </w:r>
      <w:r>
        <w:rPr>
          <w:i/>
          <w:iCs/>
          <w:color w:val="000000" w:themeColor="text1"/>
          <w:lang w:val="el-GR"/>
        </w:rPr>
        <w:t>β</w:t>
      </w:r>
      <w:r>
        <w:rPr>
          <w:color w:val="000000" w:themeColor="text1"/>
        </w:rPr>
        <w:t xml:space="preserve">. We observed similar responses in the structural equation model, where two separate paths indicated indirect positive effects of increasing soil moisture on </w:t>
      </w:r>
      <w:r>
        <w:rPr>
          <w:i/>
          <w:iCs/>
          <w:color w:val="000000" w:themeColor="text1"/>
        </w:rPr>
        <w:t>N</w:t>
      </w:r>
      <w:r>
        <w:rPr>
          <w:color w:val="000000" w:themeColor="text1"/>
          <w:vertAlign w:val="subscript"/>
        </w:rPr>
        <w:t>area</w:t>
      </w:r>
      <w:r>
        <w:rPr>
          <w:color w:val="000000" w:themeColor="text1"/>
        </w:rPr>
        <w:t xml:space="preserve"> (Fig. 5). </w:t>
      </w:r>
      <w:r w:rsidR="00E75BE5">
        <w:rPr>
          <w:color w:val="000000" w:themeColor="text1"/>
        </w:rPr>
        <w:t xml:space="preserve">The first pathway indicated a strong negative effect of increasing soil moisture on </w:t>
      </w:r>
      <w:r w:rsidR="00E75BE5">
        <w:rPr>
          <w:i/>
          <w:iCs/>
          <w:color w:val="000000" w:themeColor="text1"/>
          <w:lang w:val="el-GR"/>
        </w:rPr>
        <w:t>β</w:t>
      </w:r>
      <w:r w:rsidR="00E75BE5">
        <w:rPr>
          <w:color w:val="000000" w:themeColor="text1"/>
        </w:rPr>
        <w:t xml:space="preserve"> mediated through a strong positive effect of increasing soil moisture on soil nitrogen availability and a strong negative effect of increasing soil nitrogen availability on </w:t>
      </w:r>
      <w:r w:rsidR="00E75BE5">
        <w:rPr>
          <w:i/>
          <w:iCs/>
          <w:color w:val="000000" w:themeColor="text1"/>
          <w:lang w:val="el-GR"/>
        </w:rPr>
        <w:t>β</w:t>
      </w:r>
      <w:r w:rsidR="00E75BE5">
        <w:rPr>
          <w:color w:val="000000" w:themeColor="text1"/>
        </w:rPr>
        <w:t xml:space="preserve">. The second pathway also indicated a negative effect of increasing soil moisture on </w:t>
      </w:r>
      <w:r w:rsidR="00E75BE5">
        <w:rPr>
          <w:i/>
          <w:iCs/>
          <w:color w:val="000000" w:themeColor="text1"/>
          <w:lang w:val="el-GR"/>
        </w:rPr>
        <w:t>β</w:t>
      </w:r>
      <w:r w:rsidR="00E75BE5">
        <w:rPr>
          <w:color w:val="000000" w:themeColor="text1"/>
        </w:rPr>
        <w:t xml:space="preserve"> mediated through a negative effect of increasing soil moisture on leaf </w:t>
      </w:r>
      <w:proofErr w:type="gramStart"/>
      <w:r w:rsidR="00E75BE5">
        <w:rPr>
          <w:i/>
          <w:iCs/>
          <w:color w:val="000000" w:themeColor="text1"/>
        </w:rPr>
        <w:t>C</w:t>
      </w:r>
      <w:r w:rsidR="00E75BE5">
        <w:rPr>
          <w:color w:val="000000" w:themeColor="text1"/>
          <w:vertAlign w:val="subscript"/>
        </w:rPr>
        <w:t>i</w:t>
      </w:r>
      <w:r w:rsidR="00E75BE5">
        <w:rPr>
          <w:color w:val="000000" w:themeColor="text1"/>
        </w:rPr>
        <w:t>:</w:t>
      </w:r>
      <w:r w:rsidR="00E75BE5">
        <w:rPr>
          <w:i/>
          <w:iCs/>
          <w:color w:val="000000" w:themeColor="text1"/>
        </w:rPr>
        <w:t>C</w:t>
      </w:r>
      <w:r w:rsidR="00E75BE5">
        <w:rPr>
          <w:color w:val="000000" w:themeColor="text1"/>
          <w:vertAlign w:val="subscript"/>
        </w:rPr>
        <w:t>a</w:t>
      </w:r>
      <w:proofErr w:type="gramEnd"/>
      <w:r w:rsidR="00E75BE5">
        <w:rPr>
          <w:color w:val="000000" w:themeColor="text1"/>
        </w:rPr>
        <w:t xml:space="preserve"> coupled with a strong positive effect of increasing leaf </w:t>
      </w:r>
      <w:r w:rsidR="00E75BE5">
        <w:rPr>
          <w:i/>
          <w:iCs/>
          <w:color w:val="000000" w:themeColor="text1"/>
        </w:rPr>
        <w:t>C</w:t>
      </w:r>
      <w:r w:rsidR="00E75BE5">
        <w:rPr>
          <w:color w:val="000000" w:themeColor="text1"/>
          <w:vertAlign w:val="subscript"/>
        </w:rPr>
        <w:t>i</w:t>
      </w:r>
      <w:r w:rsidR="00E75BE5">
        <w:rPr>
          <w:color w:val="000000" w:themeColor="text1"/>
        </w:rPr>
        <w:t>:</w:t>
      </w:r>
      <w:r w:rsidR="00E75BE5">
        <w:rPr>
          <w:i/>
          <w:iCs/>
          <w:color w:val="000000" w:themeColor="text1"/>
        </w:rPr>
        <w:t>C</w:t>
      </w:r>
      <w:r w:rsidR="00E75BE5">
        <w:rPr>
          <w:color w:val="000000" w:themeColor="text1"/>
          <w:vertAlign w:val="subscript"/>
        </w:rPr>
        <w:t>a</w:t>
      </w:r>
      <w:r w:rsidR="00E75BE5">
        <w:rPr>
          <w:color w:val="000000" w:themeColor="text1"/>
        </w:rPr>
        <w:t xml:space="preserve"> on </w:t>
      </w:r>
      <w:r w:rsidR="00E75BE5">
        <w:rPr>
          <w:i/>
          <w:iCs/>
          <w:color w:val="000000" w:themeColor="text1"/>
          <w:lang w:val="el-GR"/>
        </w:rPr>
        <w:t>β</w:t>
      </w:r>
      <w:r w:rsidR="00E75BE5">
        <w:rPr>
          <w:color w:val="000000" w:themeColor="text1"/>
        </w:rPr>
        <w:t>.</w:t>
      </w:r>
    </w:p>
    <w:p w14:paraId="13F06DB7" w14:textId="4652C239" w:rsidR="005B6568" w:rsidRDefault="006957FE" w:rsidP="005D4E7F">
      <w:pPr>
        <w:autoSpaceDE w:val="0"/>
        <w:autoSpaceDN w:val="0"/>
        <w:adjustRightInd w:val="0"/>
        <w:spacing w:line="480" w:lineRule="auto"/>
        <w:ind w:firstLine="720"/>
        <w:rPr>
          <w:color w:val="000000" w:themeColor="text1"/>
        </w:rPr>
      </w:pPr>
      <w:r>
        <w:rPr>
          <w:color w:val="000000" w:themeColor="text1"/>
        </w:rPr>
        <w:t xml:space="preserve">The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deviates from our third hypothesis and patterns expected from theory. Specifically, theory predicts that increasing soil moisture </w:t>
      </w:r>
      <w:commentRangeStart w:id="258"/>
      <w:r>
        <w:rPr>
          <w:color w:val="000000" w:themeColor="text1"/>
        </w:rPr>
        <w:t xml:space="preserve">will increase </w:t>
      </w:r>
      <w:r>
        <w:rPr>
          <w:i/>
          <w:iCs/>
          <w:color w:val="000000" w:themeColor="text1"/>
          <w:lang w:val="el-GR"/>
        </w:rPr>
        <w:t>β</w:t>
      </w:r>
      <w:r>
        <w:rPr>
          <w:color w:val="000000" w:themeColor="text1"/>
        </w:rPr>
        <w:t xml:space="preserve"> through an increase in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commentRangeEnd w:id="258"/>
      <w:proofErr w:type="gramEnd"/>
      <w:r w:rsidR="00DF37F5">
        <w:rPr>
          <w:rStyle w:val="CommentReference"/>
          <w:rFonts w:eastAsiaTheme="minorHAnsi" w:cs="Times New Roman (Body CS)"/>
        </w:rPr>
        <w:commentReference w:id="258"/>
      </w:r>
      <w:r>
        <w:rPr>
          <w:color w:val="000000" w:themeColor="text1"/>
        </w:rPr>
        <w:t xml:space="preserve">, leading to an indirect negative effect of increasing soil moisture on </w:t>
      </w:r>
      <w:r>
        <w:rPr>
          <w:i/>
          <w:iCs/>
          <w:color w:val="000000" w:themeColor="text1"/>
        </w:rPr>
        <w:t>N</w:t>
      </w:r>
      <w:r w:rsidRPr="00734003">
        <w:rPr>
          <w:color w:val="000000" w:themeColor="text1"/>
          <w:vertAlign w:val="subscript"/>
        </w:rPr>
        <w:t>area</w:t>
      </w:r>
      <w:r>
        <w:rPr>
          <w:color w:val="000000" w:themeColor="text1"/>
        </w:rPr>
        <w:t>.</w:t>
      </w:r>
      <w:r w:rsidR="00FB6FEA">
        <w:rPr>
          <w:color w:val="000000" w:themeColor="text1"/>
        </w:rPr>
        <w:t xml:space="preserve"> Patterns expected from theory were supported in </w:t>
      </w:r>
      <w:r w:rsidR="00FB6FEA">
        <w:rPr>
          <w:color w:val="000000" w:themeColor="text1"/>
        </w:rPr>
        <w:fldChar w:fldCharType="begin" w:fldLock="1"/>
      </w:r>
      <w:r w:rsidR="00AD5D68">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FB6FEA">
        <w:rPr>
          <w:color w:val="000000" w:themeColor="text1"/>
        </w:rPr>
        <w:fldChar w:fldCharType="separate"/>
      </w:r>
      <w:r w:rsidR="00FB6FEA" w:rsidRPr="00FB6FEA">
        <w:rPr>
          <w:noProof/>
          <w:color w:val="000000" w:themeColor="text1"/>
        </w:rPr>
        <w:t xml:space="preserve">Lavergne </w:t>
      </w:r>
      <w:r w:rsidR="00FB6FEA" w:rsidRPr="00FB6FEA">
        <w:rPr>
          <w:i/>
          <w:noProof/>
          <w:color w:val="000000" w:themeColor="text1"/>
        </w:rPr>
        <w:t>et al.</w:t>
      </w:r>
      <w:r w:rsidR="00FB6FEA" w:rsidRPr="00FB6FEA">
        <w:rPr>
          <w:noProof/>
          <w:color w:val="000000" w:themeColor="text1"/>
        </w:rPr>
        <w:t xml:space="preserve"> </w:t>
      </w:r>
      <w:r w:rsidR="00FB6FEA">
        <w:rPr>
          <w:noProof/>
          <w:color w:val="000000" w:themeColor="text1"/>
        </w:rPr>
        <w:t>(</w:t>
      </w:r>
      <w:r w:rsidR="00FB6FEA" w:rsidRPr="00FB6FEA">
        <w:rPr>
          <w:noProof/>
          <w:color w:val="000000" w:themeColor="text1"/>
        </w:rPr>
        <w:t>2020)</w:t>
      </w:r>
      <w:r w:rsidR="00FB6FEA">
        <w:rPr>
          <w:color w:val="000000" w:themeColor="text1"/>
        </w:rPr>
        <w:fldChar w:fldCharType="end"/>
      </w:r>
      <w:r w:rsidR="00FB6FEA">
        <w:rPr>
          <w:color w:val="000000" w:themeColor="text1"/>
        </w:rPr>
        <w:t xml:space="preserve">, who used a global dataset to show that increasing soil moisture generally increased </w:t>
      </w:r>
      <w:r w:rsidR="00FB6FEA">
        <w:rPr>
          <w:i/>
          <w:iCs/>
          <w:color w:val="000000" w:themeColor="text1"/>
          <w:lang w:val="el-GR"/>
        </w:rPr>
        <w:t>β</w:t>
      </w:r>
      <w:r w:rsidR="00FB6FEA">
        <w:rPr>
          <w:color w:val="000000" w:themeColor="text1"/>
        </w:rPr>
        <w:t>.</w:t>
      </w:r>
      <w:r>
        <w:rPr>
          <w:color w:val="000000" w:themeColor="text1"/>
        </w:rPr>
        <w:t xml:space="preserve"> We observed the opposite patterns here, where increasing soil moisture</w:t>
      </w:r>
      <w:r w:rsidR="0007470B">
        <w:rPr>
          <w:color w:val="000000" w:themeColor="text1"/>
        </w:rPr>
        <w:t xml:space="preserve"> increased </w:t>
      </w:r>
      <w:r w:rsidR="0007470B">
        <w:rPr>
          <w:i/>
          <w:iCs/>
          <w:color w:val="000000" w:themeColor="text1"/>
        </w:rPr>
        <w:t>N</w:t>
      </w:r>
      <w:r w:rsidR="0007470B">
        <w:rPr>
          <w:color w:val="000000" w:themeColor="text1"/>
          <w:vertAlign w:val="subscript"/>
        </w:rPr>
        <w:t>area</w:t>
      </w:r>
      <w:r w:rsidR="0007470B">
        <w:rPr>
          <w:color w:val="000000" w:themeColor="text1"/>
        </w:rPr>
        <w:t xml:space="preserve"> and decreased </w:t>
      </w:r>
      <w:r>
        <w:rPr>
          <w:color w:val="000000" w:themeColor="text1"/>
        </w:rPr>
        <w:t xml:space="preserve">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sidR="00FB6FEA">
        <w:rPr>
          <w:color w:val="000000" w:themeColor="text1"/>
        </w:rPr>
        <w:t xml:space="preserve"> through a</w:t>
      </w:r>
      <w:ins w:id="259" w:author="Nick Smith" w:date="2022-12-30T15:46:00Z">
        <w:r w:rsidR="00323ED2">
          <w:rPr>
            <w:color w:val="000000" w:themeColor="text1"/>
          </w:rPr>
          <w:t>n increase in soil N that reduced</w:t>
        </w:r>
      </w:ins>
      <w:r w:rsidR="00FB6FEA">
        <w:rPr>
          <w:color w:val="000000" w:themeColor="text1"/>
        </w:rPr>
        <w:t xml:space="preserve"> </w:t>
      </w:r>
      <w:r w:rsidR="00FB6FEA">
        <w:rPr>
          <w:i/>
          <w:iCs/>
          <w:color w:val="000000" w:themeColor="text1"/>
          <w:lang w:val="el-GR"/>
        </w:rPr>
        <w:t>β</w:t>
      </w:r>
      <w:r w:rsidR="005B6568">
        <w:rPr>
          <w:color w:val="000000" w:themeColor="text1"/>
        </w:rPr>
        <w:t>.</w:t>
      </w:r>
      <w:r w:rsidR="00B85BE0">
        <w:rPr>
          <w:color w:val="000000" w:themeColor="text1"/>
        </w:rPr>
        <w:t xml:space="preserve"> </w:t>
      </w:r>
      <w:r>
        <w:rPr>
          <w:color w:val="000000" w:themeColor="text1"/>
        </w:rPr>
        <w:t xml:space="preserve">In Texan grasslands, productivity and nutrient uptake are often co-limited by precipitation and nutrient limitation </w:t>
      </w:r>
      <w:r>
        <w:rPr>
          <w:color w:val="000000" w:themeColor="text1"/>
        </w:rPr>
        <w:fldChar w:fldCharType="begin" w:fldLock="1"/>
      </w:r>
      <w:r w:rsidR="00BE60E6">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&lt;i&gt;et al.&lt;/i&gt;, 2011; Wang &lt;i&gt;et al.&lt;/i&gt;, 2017a)","plainTextFormattedCitation":"(Yahdjian et al., 2011; Wang et al., 2017a)","previouslyFormattedCitation":"(Yahdjian &lt;i&gt;et al.&lt;/i&gt;, 2011; Wang &lt;i&gt;et al.&lt;/i&gt;, 2017a)"},"properties":{"noteIndex":0},"schema":"https://github.com/citation-style-language/schema/raw/master/csl-citation.json"}</w:instrText>
      </w:r>
      <w:r>
        <w:rPr>
          <w:color w:val="000000" w:themeColor="text1"/>
        </w:rPr>
        <w:fldChar w:fldCharType="separate"/>
      </w:r>
      <w:r w:rsidR="00BE60E6" w:rsidRPr="00BE60E6">
        <w:rPr>
          <w:noProof/>
          <w:color w:val="000000" w:themeColor="text1"/>
        </w:rPr>
        <w:t xml:space="preserve">(Yahdjian </w:t>
      </w:r>
      <w:r w:rsidR="00BE60E6" w:rsidRPr="00BE60E6">
        <w:rPr>
          <w:i/>
          <w:noProof/>
          <w:color w:val="000000" w:themeColor="text1"/>
        </w:rPr>
        <w:t>et al.</w:t>
      </w:r>
      <w:r w:rsidR="00BE60E6" w:rsidRPr="00BE60E6">
        <w:rPr>
          <w:noProof/>
          <w:color w:val="000000" w:themeColor="text1"/>
        </w:rPr>
        <w:t xml:space="preserve">, 2011; Wang </w:t>
      </w:r>
      <w:r w:rsidR="00BE60E6" w:rsidRPr="00BE60E6">
        <w:rPr>
          <w:i/>
          <w:noProof/>
          <w:color w:val="000000" w:themeColor="text1"/>
        </w:rPr>
        <w:t>et al.</w:t>
      </w:r>
      <w:r w:rsidR="00BE60E6" w:rsidRPr="00BE60E6">
        <w:rPr>
          <w:noProof/>
          <w:color w:val="000000" w:themeColor="text1"/>
        </w:rPr>
        <w:t>, 2017a)</w:t>
      </w:r>
      <w:r>
        <w:rPr>
          <w:color w:val="000000" w:themeColor="text1"/>
        </w:rPr>
        <w:fldChar w:fldCharType="end"/>
      </w:r>
      <w:r>
        <w:rPr>
          <w:color w:val="000000" w:themeColor="text1"/>
        </w:rPr>
        <w:t xml:space="preserve">. Thus, increases in soil moisture </w:t>
      </w:r>
      <w:r w:rsidR="00B85BE0">
        <w:rPr>
          <w:color w:val="000000" w:themeColor="text1"/>
        </w:rPr>
        <w:t>may have facilitated</w:t>
      </w:r>
      <w:r>
        <w:rPr>
          <w:color w:val="000000" w:themeColor="text1"/>
        </w:rPr>
        <w:t xml:space="preserve"> more favorable and productive environments for soil microbial communities, thereby stimulating the accumulation of plant</w:t>
      </w:r>
      <w:r w:rsidR="00B85BE0">
        <w:rPr>
          <w:color w:val="000000" w:themeColor="text1"/>
        </w:rPr>
        <w:t>-</w:t>
      </w:r>
      <w:r>
        <w:rPr>
          <w:color w:val="000000" w:themeColor="text1"/>
        </w:rPr>
        <w:t xml:space="preserve">available nitrogen substrate through increased ammonification or nitrification rates </w:t>
      </w:r>
      <w:r>
        <w:rPr>
          <w:color w:val="000000" w:themeColor="text1"/>
        </w:rPr>
        <w:fldChar w:fldCharType="begin" w:fldLock="1"/>
      </w:r>
      <w:r>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&lt;i&gt;et al.&lt;/i&gt;, 1966; Stark &amp; Firestone, 1995; Paul &lt;i&gt;et al.&lt;/i&gt;, 2003)","plainTextFormattedCitation":"(Reichman et al., 1966; Stark &amp; Firestone, 1995; Paul et al., 2003)","previouslyFormattedCitation":"(Reichman &lt;i&gt;et al.&lt;/i&gt;, 1966; Stark &amp; Firestone, 1995; Paul &lt;i&gt;et al.&lt;/i&gt;, 2003)"},"properties":{"noteIndex":0},"schema":"https://github.com/citation-style-language/schema/raw/master/csl-citation.json"}</w:instrText>
      </w:r>
      <w:r>
        <w:rPr>
          <w:color w:val="000000" w:themeColor="text1"/>
        </w:rPr>
        <w:fldChar w:fldCharType="separate"/>
      </w:r>
      <w:r w:rsidRPr="003A0A8E">
        <w:rPr>
          <w:noProof/>
          <w:color w:val="000000" w:themeColor="text1"/>
        </w:rPr>
        <w:t xml:space="preserve">(Reichman </w:t>
      </w:r>
      <w:r w:rsidRPr="003A0A8E">
        <w:rPr>
          <w:i/>
          <w:noProof/>
          <w:color w:val="000000" w:themeColor="text1"/>
        </w:rPr>
        <w:t>et al.</w:t>
      </w:r>
      <w:r w:rsidRPr="003A0A8E">
        <w:rPr>
          <w:noProof/>
          <w:color w:val="000000" w:themeColor="text1"/>
        </w:rPr>
        <w:t xml:space="preserve">, 1966; Stark &amp; Firestone, 1995; Paul </w:t>
      </w:r>
      <w:r w:rsidRPr="003A0A8E">
        <w:rPr>
          <w:i/>
          <w:noProof/>
          <w:color w:val="000000" w:themeColor="text1"/>
        </w:rPr>
        <w:t>et al.</w:t>
      </w:r>
      <w:r w:rsidRPr="003A0A8E">
        <w:rPr>
          <w:noProof/>
          <w:color w:val="000000" w:themeColor="text1"/>
        </w:rPr>
        <w:t>, 2003)</w:t>
      </w:r>
      <w:r>
        <w:rPr>
          <w:color w:val="000000" w:themeColor="text1"/>
        </w:rPr>
        <w:fldChar w:fldCharType="end"/>
      </w:r>
      <w:r>
        <w:rPr>
          <w:color w:val="000000" w:themeColor="text1"/>
        </w:rPr>
        <w:t>.</w:t>
      </w:r>
      <w:r w:rsidR="005B6568">
        <w:rPr>
          <w:color w:val="000000" w:themeColor="text1"/>
        </w:rPr>
        <w:t xml:space="preserve"> As </w:t>
      </w:r>
      <w:r w:rsidR="005D4E7F">
        <w:rPr>
          <w:color w:val="000000" w:themeColor="text1"/>
        </w:rPr>
        <w:lastRenderedPageBreak/>
        <w:t>discussed</w:t>
      </w:r>
      <w:r w:rsidR="005B6568">
        <w:rPr>
          <w:color w:val="000000" w:themeColor="text1"/>
        </w:rPr>
        <w:t xml:space="preserve"> above, the positive indirect response of </w:t>
      </w:r>
      <w:r w:rsidR="005B6568">
        <w:rPr>
          <w:i/>
          <w:iCs/>
          <w:color w:val="000000" w:themeColor="text1"/>
        </w:rPr>
        <w:t>N</w:t>
      </w:r>
      <w:r w:rsidR="005B6568">
        <w:rPr>
          <w:color w:val="000000" w:themeColor="text1"/>
          <w:vertAlign w:val="subscript"/>
        </w:rPr>
        <w:t>area</w:t>
      </w:r>
      <w:r w:rsidR="005B6568">
        <w:rPr>
          <w:color w:val="000000" w:themeColor="text1"/>
        </w:rPr>
        <w:t xml:space="preserve"> to increasing soil nitrogen availability </w:t>
      </w:r>
      <w:r w:rsidR="00971E03">
        <w:rPr>
          <w:color w:val="000000" w:themeColor="text1"/>
        </w:rPr>
        <w:t xml:space="preserve">as mediated through changes in </w:t>
      </w:r>
      <w:r w:rsidR="00971E03">
        <w:rPr>
          <w:i/>
          <w:iCs/>
          <w:color w:val="000000" w:themeColor="text1"/>
          <w:lang w:val="el-GR"/>
        </w:rPr>
        <w:t>β</w:t>
      </w:r>
      <w:r w:rsidR="00971E03">
        <w:rPr>
          <w:color w:val="000000" w:themeColor="text1"/>
        </w:rPr>
        <w:t xml:space="preserve"> </w:t>
      </w:r>
      <w:r w:rsidR="005B6568">
        <w:rPr>
          <w:color w:val="000000" w:themeColor="text1"/>
        </w:rPr>
        <w:t>follows patterns expected from theory</w:t>
      </w:r>
      <w:r w:rsidR="005D4E7F">
        <w:rPr>
          <w:color w:val="000000" w:themeColor="text1"/>
        </w:rPr>
        <w:t>.</w:t>
      </w:r>
      <w:r w:rsidR="005B6568">
        <w:rPr>
          <w:color w:val="000000" w:themeColor="text1"/>
        </w:rPr>
        <w:t xml:space="preserve"> </w:t>
      </w:r>
    </w:p>
    <w:p w14:paraId="4693EC52" w14:textId="1A74626C" w:rsidR="00700F3C" w:rsidRPr="00700F3C" w:rsidRDefault="00032518" w:rsidP="00F94539">
      <w:pPr>
        <w:autoSpaceDE w:val="0"/>
        <w:autoSpaceDN w:val="0"/>
        <w:adjustRightInd w:val="0"/>
        <w:spacing w:line="480" w:lineRule="auto"/>
        <w:ind w:firstLine="720"/>
        <w:rPr>
          <w:color w:val="000000" w:themeColor="text1"/>
        </w:rPr>
      </w:pPr>
      <w:r>
        <w:rPr>
          <w:color w:val="000000" w:themeColor="text1"/>
        </w:rPr>
        <w:t xml:space="preserve">While the structural equation model indicated two pathways that yielded an indirect positive effect of increasing soil moisture on </w:t>
      </w:r>
      <w:r>
        <w:rPr>
          <w:i/>
          <w:iCs/>
          <w:color w:val="000000" w:themeColor="text1"/>
        </w:rPr>
        <w:t>N</w:t>
      </w:r>
      <w:r>
        <w:rPr>
          <w:color w:val="000000" w:themeColor="text1"/>
          <w:vertAlign w:val="subscript"/>
        </w:rPr>
        <w:t>area</w:t>
      </w:r>
      <w:r>
        <w:rPr>
          <w:color w:val="000000" w:themeColor="text1"/>
        </w:rPr>
        <w:t>, a third indirect pathway</w:t>
      </w:r>
      <w:r w:rsidR="006957FE">
        <w:rPr>
          <w:color w:val="000000" w:themeColor="text1"/>
        </w:rPr>
        <w:t xml:space="preserve"> </w:t>
      </w:r>
      <w:r w:rsidR="00012D96">
        <w:rPr>
          <w:color w:val="000000" w:themeColor="text1"/>
        </w:rPr>
        <w:t>revealed the</w:t>
      </w:r>
      <w:r>
        <w:rPr>
          <w:color w:val="000000" w:themeColor="text1"/>
        </w:rPr>
        <w:t xml:space="preserve"> expected negative effect of increasing soil moisture on</w:t>
      </w:r>
      <w:r>
        <w:rPr>
          <w:i/>
          <w:iCs/>
          <w:color w:val="000000" w:themeColor="text1"/>
        </w:rPr>
        <w:t xml:space="preserve"> N</w:t>
      </w:r>
      <w:r>
        <w:rPr>
          <w:color w:val="000000" w:themeColor="text1"/>
          <w:vertAlign w:val="subscript"/>
        </w:rPr>
        <w:t>area</w:t>
      </w:r>
      <w:r>
        <w:rPr>
          <w:color w:val="000000" w:themeColor="text1"/>
        </w:rPr>
        <w:t xml:space="preserve">. This pathway suggested that a </w:t>
      </w:r>
      <w:r w:rsidR="006957FE">
        <w:rPr>
          <w:color w:val="000000" w:themeColor="text1"/>
        </w:rPr>
        <w:t>negative</w:t>
      </w:r>
      <w:r>
        <w:rPr>
          <w:color w:val="000000" w:themeColor="text1"/>
        </w:rPr>
        <w:t xml:space="preserve"> effect of increasing soil moisture on </w:t>
      </w:r>
      <w:r>
        <w:rPr>
          <w:i/>
          <w:iCs/>
          <w:color w:val="000000" w:themeColor="text1"/>
        </w:rPr>
        <w:t>N</w:t>
      </w:r>
      <w:r>
        <w:rPr>
          <w:color w:val="000000" w:themeColor="text1"/>
          <w:vertAlign w:val="subscript"/>
        </w:rPr>
        <w:t>area</w:t>
      </w:r>
      <w:r>
        <w:rPr>
          <w:color w:val="000000" w:themeColor="text1"/>
        </w:rPr>
        <w:t xml:space="preserve"> </w:t>
      </w:r>
      <w:r w:rsidR="00012D96">
        <w:rPr>
          <w:color w:val="000000" w:themeColor="text1"/>
        </w:rPr>
        <w:t xml:space="preserve">could be achieved </w:t>
      </w:r>
      <w:r w:rsidR="006957FE">
        <w:rPr>
          <w:color w:val="000000" w:themeColor="text1"/>
        </w:rPr>
        <w:t xml:space="preserve">through </w:t>
      </w:r>
      <w:r>
        <w:rPr>
          <w:color w:val="000000" w:themeColor="text1"/>
        </w:rPr>
        <w:t xml:space="preserve">a strong negative </w:t>
      </w:r>
      <w:r w:rsidR="00EF5B4A">
        <w:rPr>
          <w:color w:val="000000" w:themeColor="text1"/>
        </w:rPr>
        <w:t>correlation</w:t>
      </w:r>
      <w:r>
        <w:rPr>
          <w:color w:val="000000" w:themeColor="text1"/>
        </w:rPr>
        <w:t xml:space="preserve"> between </w:t>
      </w:r>
      <w:r w:rsidR="006957FE">
        <w:rPr>
          <w:color w:val="000000" w:themeColor="text1"/>
        </w:rPr>
        <w:t xml:space="preserve">increasing soil moisture and vapor pressure deficit, a negative relationship between increasing vapor pressure deficit and leaf </w:t>
      </w:r>
      <w:proofErr w:type="gramStart"/>
      <w:r w:rsidR="006957FE">
        <w:rPr>
          <w:i/>
          <w:iCs/>
          <w:color w:val="000000" w:themeColor="text1"/>
        </w:rPr>
        <w:t>C</w:t>
      </w:r>
      <w:r w:rsidR="006957FE">
        <w:rPr>
          <w:color w:val="000000" w:themeColor="text1"/>
          <w:vertAlign w:val="subscript"/>
        </w:rPr>
        <w:t>i</w:t>
      </w:r>
      <w:r w:rsidR="006957FE">
        <w:rPr>
          <w:color w:val="000000" w:themeColor="text1"/>
        </w:rPr>
        <w:t>:</w:t>
      </w:r>
      <w:r w:rsidR="006957FE">
        <w:rPr>
          <w:i/>
          <w:iCs/>
          <w:color w:val="000000" w:themeColor="text1"/>
        </w:rPr>
        <w:t>C</w:t>
      </w:r>
      <w:r w:rsidR="006957FE">
        <w:rPr>
          <w:color w:val="000000" w:themeColor="text1"/>
          <w:vertAlign w:val="subscript"/>
        </w:rPr>
        <w:t>a</w:t>
      </w:r>
      <w:proofErr w:type="gramEnd"/>
      <w:r w:rsidR="006957FE">
        <w:rPr>
          <w:color w:val="000000" w:themeColor="text1"/>
        </w:rPr>
        <w:t xml:space="preserve">, </w:t>
      </w:r>
      <w:commentRangeStart w:id="260"/>
      <w:r w:rsidR="006957FE">
        <w:rPr>
          <w:color w:val="000000" w:themeColor="text1"/>
        </w:rPr>
        <w:t xml:space="preserve">a positive relationship between increasing leaf </w:t>
      </w:r>
      <w:r w:rsidR="006957FE">
        <w:rPr>
          <w:i/>
          <w:iCs/>
          <w:color w:val="000000" w:themeColor="text1"/>
        </w:rPr>
        <w:t>C</w:t>
      </w:r>
      <w:r w:rsidR="006957FE">
        <w:rPr>
          <w:color w:val="000000" w:themeColor="text1"/>
          <w:vertAlign w:val="subscript"/>
        </w:rPr>
        <w:t>i</w:t>
      </w:r>
      <w:r w:rsidR="006957FE">
        <w:rPr>
          <w:color w:val="000000" w:themeColor="text1"/>
        </w:rPr>
        <w:t>:</w:t>
      </w:r>
      <w:r w:rsidR="006957FE">
        <w:rPr>
          <w:i/>
          <w:iCs/>
          <w:color w:val="000000" w:themeColor="text1"/>
        </w:rPr>
        <w:t>C</w:t>
      </w:r>
      <w:r w:rsidR="006957FE">
        <w:rPr>
          <w:color w:val="000000" w:themeColor="text1"/>
          <w:vertAlign w:val="subscript"/>
        </w:rPr>
        <w:t>a</w:t>
      </w:r>
      <w:r w:rsidR="006957FE">
        <w:rPr>
          <w:color w:val="000000" w:themeColor="text1"/>
        </w:rPr>
        <w:t xml:space="preserve"> and </w:t>
      </w:r>
      <w:r w:rsidR="006957FE">
        <w:rPr>
          <w:i/>
          <w:iCs/>
          <w:color w:val="000000" w:themeColor="text1"/>
          <w:lang w:val="el-GR"/>
        </w:rPr>
        <w:t>β</w:t>
      </w:r>
      <w:commentRangeEnd w:id="260"/>
      <w:r w:rsidR="00D857C9">
        <w:rPr>
          <w:rStyle w:val="CommentReference"/>
          <w:rFonts w:eastAsiaTheme="minorHAnsi" w:cs="Times New Roman (Body CS)"/>
        </w:rPr>
        <w:commentReference w:id="260"/>
      </w:r>
      <w:r w:rsidR="006957FE">
        <w:rPr>
          <w:color w:val="000000" w:themeColor="text1"/>
        </w:rPr>
        <w:t xml:space="preserve">, and the negative relationship between increasing </w:t>
      </w:r>
      <w:r w:rsidR="006957FE">
        <w:rPr>
          <w:i/>
          <w:iCs/>
          <w:color w:val="000000" w:themeColor="text1"/>
          <w:lang w:val="el-GR"/>
        </w:rPr>
        <w:t>β</w:t>
      </w:r>
      <w:r w:rsidR="006957FE">
        <w:rPr>
          <w:color w:val="000000" w:themeColor="text1"/>
        </w:rPr>
        <w:t xml:space="preserve"> and </w:t>
      </w:r>
      <w:r w:rsidR="006957FE">
        <w:rPr>
          <w:i/>
          <w:iCs/>
          <w:color w:val="000000" w:themeColor="text1"/>
        </w:rPr>
        <w:t>N</w:t>
      </w:r>
      <w:r w:rsidR="006957FE">
        <w:rPr>
          <w:color w:val="000000" w:themeColor="text1"/>
          <w:vertAlign w:val="subscript"/>
        </w:rPr>
        <w:t>area</w:t>
      </w:r>
      <w:r w:rsidR="00EF5B4A">
        <w:rPr>
          <w:color w:val="000000" w:themeColor="text1"/>
        </w:rPr>
        <w:t xml:space="preserve"> (Fig. 5)</w:t>
      </w:r>
      <w:r w:rsidR="006957FE">
        <w:rPr>
          <w:color w:val="000000" w:themeColor="text1"/>
        </w:rPr>
        <w:t>.</w:t>
      </w:r>
      <w:r w:rsidR="005D4E7F">
        <w:rPr>
          <w:color w:val="000000" w:themeColor="text1"/>
        </w:rPr>
        <w:t xml:space="preserve"> </w:t>
      </w:r>
      <w:r w:rsidR="00D102F3">
        <w:rPr>
          <w:color w:val="000000" w:themeColor="text1"/>
        </w:rPr>
        <w:t xml:space="preserve">These patterns are consistent with those expected from theory, as </w:t>
      </w:r>
      <w:commentRangeStart w:id="261"/>
      <w:r w:rsidR="00D102F3">
        <w:rPr>
          <w:color w:val="000000" w:themeColor="text1"/>
        </w:rPr>
        <w:t xml:space="preserve">increasing vapor pressure deficit is expected to increase </w:t>
      </w:r>
      <w:r w:rsidR="00D102F3">
        <w:rPr>
          <w:i/>
          <w:iCs/>
          <w:color w:val="000000" w:themeColor="text1"/>
        </w:rPr>
        <w:t>N</w:t>
      </w:r>
      <w:r w:rsidR="00D102F3">
        <w:rPr>
          <w:color w:val="000000" w:themeColor="text1"/>
          <w:vertAlign w:val="subscript"/>
        </w:rPr>
        <w:t>area</w:t>
      </w:r>
      <w:r w:rsidR="00D102F3">
        <w:rPr>
          <w:color w:val="000000" w:themeColor="text1"/>
        </w:rPr>
        <w:t xml:space="preserve"> through a reduction in leaf </w:t>
      </w:r>
      <w:proofErr w:type="gramStart"/>
      <w:r w:rsidR="00D102F3">
        <w:rPr>
          <w:i/>
          <w:iCs/>
          <w:color w:val="000000" w:themeColor="text1"/>
        </w:rPr>
        <w:t>C</w:t>
      </w:r>
      <w:r w:rsidR="00D102F3">
        <w:rPr>
          <w:color w:val="000000" w:themeColor="text1"/>
          <w:vertAlign w:val="subscript"/>
        </w:rPr>
        <w:t>i</w:t>
      </w:r>
      <w:r w:rsidR="00D102F3">
        <w:rPr>
          <w:color w:val="000000" w:themeColor="text1"/>
        </w:rPr>
        <w:t>:</w:t>
      </w:r>
      <w:r w:rsidR="00D102F3">
        <w:rPr>
          <w:i/>
          <w:iCs/>
          <w:color w:val="000000" w:themeColor="text1"/>
        </w:rPr>
        <w:t>C</w:t>
      </w:r>
      <w:r w:rsidR="00D102F3">
        <w:rPr>
          <w:color w:val="000000" w:themeColor="text1"/>
          <w:vertAlign w:val="subscript"/>
        </w:rPr>
        <w:t>a</w:t>
      </w:r>
      <w:commentRangeEnd w:id="261"/>
      <w:proofErr w:type="gramEnd"/>
      <w:r w:rsidR="00BE3C65">
        <w:rPr>
          <w:rStyle w:val="CommentReference"/>
          <w:rFonts w:eastAsiaTheme="minorHAnsi" w:cs="Times New Roman (Body CS)"/>
        </w:rPr>
        <w:commentReference w:id="261"/>
      </w:r>
      <w:r w:rsidR="00012D96">
        <w:rPr>
          <w:color w:val="000000" w:themeColor="text1"/>
        </w:rPr>
        <w:t xml:space="preserve">. </w:t>
      </w:r>
      <w:r w:rsidR="00D102F3">
        <w:rPr>
          <w:color w:val="000000" w:themeColor="text1"/>
        </w:rPr>
        <w:t>However,</w:t>
      </w:r>
      <w:r w:rsidR="00012D96">
        <w:rPr>
          <w:color w:val="000000" w:themeColor="text1"/>
        </w:rPr>
        <w:t xml:space="preserve"> while soil moisture is often negatively correlated with vapor pressure deficit </w:t>
      </w:r>
      <w:r w:rsidR="00012D96">
        <w:rPr>
          <w:color w:val="000000" w:themeColor="text1"/>
        </w:rPr>
        <w:fldChar w:fldCharType="begin" w:fldLock="1"/>
      </w:r>
      <w:r w:rsidR="00AD5D68">
        <w:rPr>
          <w:color w:val="000000" w:themeColor="text1"/>
        </w:rPr>
        <w:instrText>ADDIN CSL_CITATION {"citationItems":[{"id":"ITEM-1","itemData":{"DOI":"10.1111/gcb.12528","ISSN":"13652486","PMID":"24421179","abstract":"Predicted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Ltd.","author":[{"dropping-particle":"","family":"Brzostek","given":"Edward R.","non-dropping-particle":"","parse-names":false,"suffix":""},{"dropping-particle":"","family":"Dragoni","given":"Danilo","non-dropping-particle":"","parse-names":false,"suffix":""},{"dropping-particle":"","family":"Schmid","given":"Hans Peter","non-dropping-particle":"","parse-names":false,"suffix":""},{"dropping-particle":"","family":"Rahman","given":"Abdullah F.","non-dropping-particle":"","parse-names":false,"suffix":""},{"dropping-particle":"","family":"Sims","given":"Daniel","non-dropping-particle":"","parse-names":false,"suffix":""},{"dropping-particle":"","family":"Wayson","given":"Craig A.","non-dropping-particle":"","parse-names":false,"suffix":""},{"dropping-particle":"","family":"Johnson","given":"Daniel J.","non-dropping-particle":"","parse-names":false,"suffix":""},{"dropping-particle":"","family":"Phillips","given":"Richard P.","non-dropping-particle":"","parse-names":false,"suffix":""}],"container-title":"Global Change Biology","id":"ITEM-1","issue":"8","issued":{"date-parts":[["2014"]]},"page":"2531-2539","title":"Chronic water stress reduces tree growth and the carbon sink of deciduous hardwood forests","type":"article-journal","volume":"20"},"uris":["http://www.mendeley.com/documents/?uuid=f34ba56e-546d-45fa-be97-3c902c7503cf"]}],"mendeley":{"formattedCitation":"(Brzostek &lt;i&gt;et al.&lt;/i&gt;, 2014)","plainTextFormattedCitation":"(Brzostek et al., 2014)","previouslyFormattedCitation":"(Brzostek &lt;i&gt;et al.&lt;/i&gt;, 2014)"},"properties":{"noteIndex":0},"schema":"https://github.com/citation-style-language/schema/raw/master/csl-citation.json"}</w:instrText>
      </w:r>
      <w:r w:rsidR="00012D96">
        <w:rPr>
          <w:color w:val="000000" w:themeColor="text1"/>
        </w:rPr>
        <w:fldChar w:fldCharType="separate"/>
      </w:r>
      <w:r w:rsidR="00012D96" w:rsidRPr="002822D0">
        <w:rPr>
          <w:noProof/>
          <w:color w:val="000000" w:themeColor="text1"/>
        </w:rPr>
        <w:t xml:space="preserve">(Brzostek </w:t>
      </w:r>
      <w:r w:rsidR="00012D96" w:rsidRPr="002822D0">
        <w:rPr>
          <w:i/>
          <w:noProof/>
          <w:color w:val="000000" w:themeColor="text1"/>
        </w:rPr>
        <w:t>et al.</w:t>
      </w:r>
      <w:r w:rsidR="00012D96" w:rsidRPr="002822D0">
        <w:rPr>
          <w:noProof/>
          <w:color w:val="000000" w:themeColor="text1"/>
        </w:rPr>
        <w:t>, 2014)</w:t>
      </w:r>
      <w:r w:rsidR="00012D96">
        <w:rPr>
          <w:color w:val="000000" w:themeColor="text1"/>
        </w:rPr>
        <w:fldChar w:fldCharType="end"/>
      </w:r>
      <w:r w:rsidR="00012D96">
        <w:rPr>
          <w:color w:val="000000" w:themeColor="text1"/>
        </w:rPr>
        <w:t>,</w:t>
      </w:r>
      <w:r w:rsidR="00D102F3">
        <w:rPr>
          <w:color w:val="000000" w:themeColor="text1"/>
        </w:rPr>
        <w:t xml:space="preserve"> previous work notes that</w:t>
      </w:r>
      <w:r w:rsidR="00971E03">
        <w:rPr>
          <w:color w:val="000000" w:themeColor="text1"/>
        </w:rPr>
        <w:t xml:space="preserve"> </w:t>
      </w:r>
      <w:r w:rsidR="00191624">
        <w:rPr>
          <w:color w:val="000000" w:themeColor="text1"/>
        </w:rPr>
        <w:t xml:space="preserve">leaf stomatal conductance and </w:t>
      </w:r>
      <w:r w:rsidR="00191624">
        <w:rPr>
          <w:i/>
          <w:iCs/>
          <w:color w:val="000000" w:themeColor="text1"/>
        </w:rPr>
        <w:t>C</w:t>
      </w:r>
      <w:r w:rsidR="00191624">
        <w:rPr>
          <w:color w:val="000000" w:themeColor="text1"/>
          <w:vertAlign w:val="subscript"/>
        </w:rPr>
        <w:t>i</w:t>
      </w:r>
      <w:r w:rsidR="00191624">
        <w:rPr>
          <w:color w:val="000000" w:themeColor="text1"/>
        </w:rPr>
        <w:t>:</w:t>
      </w:r>
      <w:r w:rsidR="00191624">
        <w:rPr>
          <w:i/>
          <w:iCs/>
          <w:color w:val="000000" w:themeColor="text1"/>
        </w:rPr>
        <w:t>C</w:t>
      </w:r>
      <w:r w:rsidR="00191624">
        <w:rPr>
          <w:color w:val="000000" w:themeColor="text1"/>
          <w:vertAlign w:val="subscript"/>
        </w:rPr>
        <w:t>a</w:t>
      </w:r>
      <w:r w:rsidR="00191624">
        <w:rPr>
          <w:color w:val="000000" w:themeColor="text1"/>
        </w:rPr>
        <w:t xml:space="preserve"> tend</w:t>
      </w:r>
      <w:r w:rsidR="00C87EB2">
        <w:rPr>
          <w:color w:val="000000" w:themeColor="text1"/>
        </w:rPr>
        <w:t>s</w:t>
      </w:r>
      <w:r w:rsidR="00191624">
        <w:rPr>
          <w:color w:val="000000" w:themeColor="text1"/>
        </w:rPr>
        <w:t xml:space="preserve"> to be more strongly regulated by changes in vapor pressure deficit than soil moisture </w:t>
      </w:r>
      <w:r w:rsidR="00191624">
        <w:rPr>
          <w:color w:val="000000" w:themeColor="text1"/>
        </w:rPr>
        <w:fldChar w:fldCharType="begin" w:fldLock="1"/>
      </w:r>
      <w:r w:rsidR="00AD5D68">
        <w:rPr>
          <w:color w:val="000000" w:themeColor="text1"/>
        </w:rPr>
        <w:instrText>ADDIN CSL_CITATION {"citationItems":[{"id":"ITEM-1","itemData":{"DOI":"10.1038/nclimate3114","ISSN":"17586798","abstract":"Soil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Change","id":"ITEM-1","issue":"11","issued":{"date-parts":[["2016"]]},"page":"1023-1027","title":"The increasing importance of atmospheric demand for ecosystem water and carbon fluxes","type":"article-journal","volume":"6"},"uris":["http://www.mendeley.com/documents/?uuid=2403359c-4827-451a-9095-efdbac2aba00"]},{"id":"ITEM-2","itemData":{"DOI":"10.1002/2016GL069416","ISSN":"19448007","abstract":"When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Letters","id":"ITEM-2","issue":"18","issued":{"date-parts":[["2016"]]},"page":"9686-9695","title":"High atmospheric demand for water can limit forest carbon uptake and transpiration as severely as dry soil","type":"article-journal","volume":"43"},"uris":["http://www.mendeley.com/documents/?uuid=1f62d4c1-56d9-4dde-9da8-40dd90c2b794"]}],"mendeley":{"formattedCitation":"(Novick &lt;i&gt;et al.&lt;/i&gt;, 2016; Sulman &lt;i&gt;et al.&lt;/i&gt;, 2016)","plainTextFormattedCitation":"(Novick et al., 2016; Sulman et al., 2016)","previouslyFormattedCitation":"(Novick &lt;i&gt;et al.&lt;/i&gt;, 2016; Sulman &lt;i&gt;et al.&lt;/i&gt;, 2016)"},"properties":{"noteIndex":0},"schema":"https://github.com/citation-style-language/schema/raw/master/csl-citation.json"}</w:instrText>
      </w:r>
      <w:r w:rsidR="00191624">
        <w:rPr>
          <w:color w:val="000000" w:themeColor="text1"/>
        </w:rPr>
        <w:fldChar w:fldCharType="separate"/>
      </w:r>
      <w:r w:rsidR="00DF0593" w:rsidRPr="00DF0593">
        <w:rPr>
          <w:noProof/>
          <w:color w:val="000000" w:themeColor="text1"/>
        </w:rPr>
        <w:t xml:space="preserve">(Novick </w:t>
      </w:r>
      <w:r w:rsidR="00DF0593" w:rsidRPr="00DF0593">
        <w:rPr>
          <w:i/>
          <w:noProof/>
          <w:color w:val="000000" w:themeColor="text1"/>
        </w:rPr>
        <w:t>et al.</w:t>
      </w:r>
      <w:r w:rsidR="00DF0593" w:rsidRPr="00DF0593">
        <w:rPr>
          <w:noProof/>
          <w:color w:val="000000" w:themeColor="text1"/>
        </w:rPr>
        <w:t xml:space="preserve">, 2016; Sulman </w:t>
      </w:r>
      <w:r w:rsidR="00DF0593" w:rsidRPr="00DF0593">
        <w:rPr>
          <w:i/>
          <w:noProof/>
          <w:color w:val="000000" w:themeColor="text1"/>
        </w:rPr>
        <w:t>et al.</w:t>
      </w:r>
      <w:r w:rsidR="00DF0593" w:rsidRPr="00DF0593">
        <w:rPr>
          <w:noProof/>
          <w:color w:val="000000" w:themeColor="text1"/>
        </w:rPr>
        <w:t>, 2016)</w:t>
      </w:r>
      <w:r w:rsidR="00191624">
        <w:rPr>
          <w:color w:val="000000" w:themeColor="text1"/>
        </w:rPr>
        <w:fldChar w:fldCharType="end"/>
      </w:r>
      <w:r w:rsidR="00F94539">
        <w:rPr>
          <w:color w:val="000000" w:themeColor="text1"/>
        </w:rPr>
        <w:t xml:space="preserve">. Thus, it is possible that this indirect pathway was simply driven by </w:t>
      </w:r>
      <w:r w:rsidR="00F81B11">
        <w:rPr>
          <w:color w:val="000000" w:themeColor="text1"/>
        </w:rPr>
        <w:t xml:space="preserve">stochastic covariance between soil moisture and vapor pressure deficit. </w:t>
      </w:r>
      <w:r w:rsidR="00EF5B4A">
        <w:rPr>
          <w:color w:val="000000" w:themeColor="text1"/>
        </w:rPr>
        <w:t>The experiment conducted here is not well equipped to address</w:t>
      </w:r>
      <w:r w:rsidR="00700F3C">
        <w:rPr>
          <w:color w:val="000000" w:themeColor="text1"/>
        </w:rPr>
        <w:t xml:space="preserve"> whether these patterns were more strongly determined through soil moisture or vapor pressure deficit, although future studies </w:t>
      </w:r>
      <w:r w:rsidR="00971E03">
        <w:rPr>
          <w:color w:val="000000" w:themeColor="text1"/>
        </w:rPr>
        <w:t>c</w:t>
      </w:r>
      <w:r w:rsidR="00700F3C">
        <w:rPr>
          <w:color w:val="000000" w:themeColor="text1"/>
        </w:rPr>
        <w:t xml:space="preserve">ould address this </w:t>
      </w:r>
      <w:r w:rsidR="00971E03">
        <w:rPr>
          <w:color w:val="000000" w:themeColor="text1"/>
        </w:rPr>
        <w:t xml:space="preserve">by using multiple sample timepoints within and across growing seasons to quantify any differential </w:t>
      </w:r>
      <w:r w:rsidR="00700F3C">
        <w:rPr>
          <w:color w:val="000000" w:themeColor="text1"/>
        </w:rPr>
        <w:t>effect</w:t>
      </w:r>
      <w:r w:rsidR="00971E03">
        <w:rPr>
          <w:color w:val="000000" w:themeColor="text1"/>
        </w:rPr>
        <w:t>s</w:t>
      </w:r>
      <w:r w:rsidR="00700F3C">
        <w:rPr>
          <w:color w:val="000000" w:themeColor="text1"/>
        </w:rPr>
        <w:t xml:space="preserve"> of soil moisture and vapor pressure deficit on </w:t>
      </w:r>
      <w:r w:rsidR="00700F3C" w:rsidRPr="00700F3C">
        <w:rPr>
          <w:i/>
          <w:iCs/>
          <w:color w:val="000000" w:themeColor="text1"/>
          <w:lang w:val="el-GR"/>
        </w:rPr>
        <w:t>β</w:t>
      </w:r>
      <w:r w:rsidR="00700F3C">
        <w:rPr>
          <w:color w:val="000000" w:themeColor="text1"/>
        </w:rPr>
        <w:t xml:space="preserve"> and </w:t>
      </w:r>
      <w:r w:rsidR="00700F3C">
        <w:rPr>
          <w:i/>
          <w:iCs/>
          <w:color w:val="000000" w:themeColor="text1"/>
        </w:rPr>
        <w:t>N</w:t>
      </w:r>
      <w:r w:rsidR="00700F3C">
        <w:rPr>
          <w:color w:val="000000" w:themeColor="text1"/>
          <w:vertAlign w:val="subscript"/>
        </w:rPr>
        <w:t>area</w:t>
      </w:r>
      <w:r w:rsidR="00700F3C">
        <w:rPr>
          <w:color w:val="000000" w:themeColor="text1"/>
        </w:rPr>
        <w:t>.</w:t>
      </w:r>
    </w:p>
    <w:p w14:paraId="543CE5BB" w14:textId="77777777" w:rsidR="00573DF3" w:rsidRPr="00A751EB" w:rsidRDefault="00573DF3" w:rsidP="00565700">
      <w:pPr>
        <w:autoSpaceDE w:val="0"/>
        <w:autoSpaceDN w:val="0"/>
        <w:adjustRightInd w:val="0"/>
        <w:spacing w:line="480" w:lineRule="auto"/>
        <w:rPr>
          <w:color w:val="000000" w:themeColor="text1"/>
        </w:rPr>
      </w:pPr>
    </w:p>
    <w:p w14:paraId="45090A0D" w14:textId="12BA5146" w:rsidR="00A751EB" w:rsidRDefault="00A751EB" w:rsidP="00565700">
      <w:pPr>
        <w:autoSpaceDE w:val="0"/>
        <w:autoSpaceDN w:val="0"/>
        <w:adjustRightInd w:val="0"/>
        <w:spacing w:line="48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sidRPr="009C2552">
        <w:rPr>
          <w:i/>
          <w:iCs/>
          <w:color w:val="000000" w:themeColor="text1"/>
          <w:lang w:val="el-GR"/>
        </w:rPr>
        <w:t>β</w:t>
      </w:r>
    </w:p>
    <w:p w14:paraId="59341371" w14:textId="6AAC928A" w:rsidR="007F2A13" w:rsidRDefault="007F2A13" w:rsidP="007F2A13">
      <w:pPr>
        <w:autoSpaceDE w:val="0"/>
        <w:autoSpaceDN w:val="0"/>
        <w:adjustRightInd w:val="0"/>
        <w:spacing w:line="480" w:lineRule="auto"/>
        <w:ind w:firstLine="720"/>
        <w:rPr>
          <w:color w:val="000000" w:themeColor="text1"/>
        </w:rPr>
      </w:pPr>
      <w:r>
        <w:rPr>
          <w:color w:val="000000" w:themeColor="text1"/>
        </w:rPr>
        <w:lastRenderedPageBreak/>
        <w:t xml:space="preserve">In support of our hypothesis and patterns expected from theory, increasing vapor pressure deficit 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a strong negative effect of increasing vapor pressure deficit on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(Fig. 3A; Fig. 5) paired with a strong positive relationship between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and negative relationship between increasing </w:t>
      </w:r>
      <w:r>
        <w:rPr>
          <w:i/>
          <w:iCs/>
          <w:color w:val="000000" w:themeColor="text1"/>
          <w:lang w:val="el-GR"/>
        </w:rPr>
        <w:t>β</w:t>
      </w:r>
      <w:r>
        <w:rPr>
          <w:color w:val="000000" w:themeColor="text1"/>
        </w:rPr>
        <w:t xml:space="preserve"> and </w:t>
      </w:r>
      <w:r>
        <w:rPr>
          <w:i/>
          <w:iCs/>
          <w:color w:val="000000" w:themeColor="text1"/>
        </w:rPr>
        <w:t>N</w:t>
      </w:r>
      <w:r>
        <w:rPr>
          <w:color w:val="000000" w:themeColor="text1"/>
          <w:vertAlign w:val="subscript"/>
        </w:rPr>
        <w:t>area</w:t>
      </w:r>
      <w:r>
        <w:rPr>
          <w:color w:val="000000" w:themeColor="text1"/>
        </w:rPr>
        <w:t xml:space="preserve"> (Fig. 5). These responses are</w:t>
      </w:r>
      <w:r w:rsidR="00722EFC">
        <w:rPr>
          <w:color w:val="000000" w:themeColor="text1"/>
        </w:rPr>
        <w:t xml:space="preserve"> also</w:t>
      </w:r>
      <w:r>
        <w:rPr>
          <w:color w:val="000000" w:themeColor="text1"/>
        </w:rPr>
        <w:t xml:space="preserve"> consistent with previous work noting strong reductions in stomatal conductance with increasing vapor pressure deficit</w:t>
      </w:r>
      <w:r w:rsidR="00722EFC">
        <w:rPr>
          <w:color w:val="000000" w:themeColor="text1"/>
        </w:rPr>
        <w:t xml:space="preserve"> </w:t>
      </w:r>
      <w:r w:rsidR="00722EFC">
        <w:rPr>
          <w:color w:val="000000" w:themeColor="text1"/>
        </w:rPr>
        <w:fldChar w:fldCharType="begin" w:fldLock="1"/>
      </w:r>
      <w:r w:rsidR="00AD5D68">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V.R.","non-dropping-particle":"","parse-names":false,"suffix":""}],"container-title":"Plant, Cell and Environment","id":"ITEM-2","issue":"12","issued":{"date-parts":[["1999"]]},"page":"1515-1526","title":"Survey and synthesis of intra- and interspecific variation in stomatal sensitivity to vapour pressure deficit","type":"article-journal","volume":"22"},"uris":["http://www.mendeley.com/documents/?uuid=eae220b6-67bd-4ddb-9a55-67d18ba5ff43"]},{"id":"ITEM-3","itemData":{"DOI":"10.1038/nclimate3114","ISSN":"17586798","abstract":"Soil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Change","id":"ITEM-3","issue":"11","issued":{"date-parts":[["2016"]]},"page":"1023-1027","title":"The increasing importance of atmospheric demand for ecosystem water and carbon fluxes","type":"article-journal","volume":"6"},"uris":["http://www.mendeley.com/documents/?uuid=2403359c-4827-451a-9095-efdbac2aba00"]},{"id":"ITEM-4","itemData":{"DOI":"10.1002/2016GL069416","ISSN":"19448007","abstract":"When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Letters","id":"ITEM-4","issue":"18","issued":{"date-parts":[["2016"]]},"page":"9686-9695","title":"High atmospheric demand for water can limit forest carbon uptake and transpiration as severely as dry soil","type":"article-journal","volume":"43"},"uris":["http://www.mendeley.com/documents/?uuid=1f62d4c1-56d9-4dde-9da8-40dd90c2b794"]}],"mendeley":{"formattedCitation":"(Oren &lt;i&gt;et al.&lt;/i&gt;, 1999; Novick &lt;i&gt;et al.&lt;/i&gt;, 2016; Sulman &lt;i&gt;et al.&lt;/i&gt;, 2016; Grossiord &lt;i&gt;et al.&lt;/i&gt;, 2020)","plainTextFormattedCitation":"(Oren et al., 1999; Novick et al., 2016; Sulman et al., 2016; Grossiord et al., 2020)","previouslyFormattedCitation":"(Oren &lt;i&gt;et al.&lt;/i&gt;, 1999; Novick &lt;i&gt;et al.&lt;/i&gt;, 2016; Sulman &lt;i&gt;et al.&lt;/i&gt;, 2016; Grossiord &lt;i&gt;et al.&lt;/i&gt;, 2020)"},"properties":{"noteIndex":0},"schema":"https://github.com/citation-style-language/schema/raw/master/csl-citation.json"}</w:instrText>
      </w:r>
      <w:r w:rsidR="00722EFC">
        <w:rPr>
          <w:color w:val="000000" w:themeColor="text1"/>
        </w:rPr>
        <w:fldChar w:fldCharType="separate"/>
      </w:r>
      <w:r w:rsidR="00722EFC" w:rsidRPr="00722EFC">
        <w:rPr>
          <w:noProof/>
          <w:color w:val="000000" w:themeColor="text1"/>
        </w:rPr>
        <w:t xml:space="preserve">(Oren </w:t>
      </w:r>
      <w:r w:rsidR="00722EFC" w:rsidRPr="00722EFC">
        <w:rPr>
          <w:i/>
          <w:noProof/>
          <w:color w:val="000000" w:themeColor="text1"/>
        </w:rPr>
        <w:t>et al.</w:t>
      </w:r>
      <w:r w:rsidR="00722EFC" w:rsidRPr="00722EFC">
        <w:rPr>
          <w:noProof/>
          <w:color w:val="000000" w:themeColor="text1"/>
        </w:rPr>
        <w:t xml:space="preserve">, 1999; Novick </w:t>
      </w:r>
      <w:r w:rsidR="00722EFC" w:rsidRPr="00722EFC">
        <w:rPr>
          <w:i/>
          <w:noProof/>
          <w:color w:val="000000" w:themeColor="text1"/>
        </w:rPr>
        <w:t>et al.</w:t>
      </w:r>
      <w:r w:rsidR="00722EFC" w:rsidRPr="00722EFC">
        <w:rPr>
          <w:noProof/>
          <w:color w:val="000000" w:themeColor="text1"/>
        </w:rPr>
        <w:t xml:space="preserve">, 2016; Sulman </w:t>
      </w:r>
      <w:r w:rsidR="00722EFC" w:rsidRPr="00722EFC">
        <w:rPr>
          <w:i/>
          <w:noProof/>
          <w:color w:val="000000" w:themeColor="text1"/>
        </w:rPr>
        <w:t>et al.</w:t>
      </w:r>
      <w:r w:rsidR="00722EFC" w:rsidRPr="00722EFC">
        <w:rPr>
          <w:noProof/>
          <w:color w:val="000000" w:themeColor="text1"/>
        </w:rPr>
        <w:t xml:space="preserve">, 2016; Grossiord </w:t>
      </w:r>
      <w:r w:rsidR="00722EFC" w:rsidRPr="00722EFC">
        <w:rPr>
          <w:i/>
          <w:noProof/>
          <w:color w:val="000000" w:themeColor="text1"/>
        </w:rPr>
        <w:t>et al.</w:t>
      </w:r>
      <w:r w:rsidR="00722EFC" w:rsidRPr="00722EFC">
        <w:rPr>
          <w:noProof/>
          <w:color w:val="000000" w:themeColor="text1"/>
        </w:rPr>
        <w:t>, 2020)</w:t>
      </w:r>
      <w:r w:rsidR="00722EFC">
        <w:rPr>
          <w:color w:val="000000" w:themeColor="text1"/>
        </w:rPr>
        <w:fldChar w:fldCharType="end"/>
      </w:r>
      <w:r>
        <w:rPr>
          <w:color w:val="000000" w:themeColor="text1"/>
        </w:rPr>
        <w:t>, a response that allows plants to minimize water loss</w:t>
      </w:r>
      <w:r w:rsidR="00722EFC">
        <w:rPr>
          <w:color w:val="000000" w:themeColor="text1"/>
        </w:rPr>
        <w:t xml:space="preserve"> in </w:t>
      </w:r>
      <w:r>
        <w:rPr>
          <w:color w:val="000000" w:themeColor="text1"/>
        </w:rPr>
        <w:t>response to high atmospheric water demand.</w:t>
      </w:r>
      <w:r w:rsidR="00722EFC">
        <w:rPr>
          <w:color w:val="000000" w:themeColor="text1"/>
        </w:rPr>
        <w:t xml:space="preserve"> Results also support findings from previous experiments across environmental gradients, where increasing vapor pressure</w:t>
      </w:r>
      <w:r w:rsidR="00D1020A">
        <w:rPr>
          <w:color w:val="000000" w:themeColor="text1"/>
        </w:rPr>
        <w:t xml:space="preserve"> deficit</w:t>
      </w:r>
      <w:r w:rsidR="00722EFC">
        <w:rPr>
          <w:color w:val="000000" w:themeColor="text1"/>
        </w:rPr>
        <w:t xml:space="preserve"> generally 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AD5D6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Biology","id":"ITEM-4","issued":{"date-parts":[["2022","11","16"]]},"page":"1-29","title":"Coordination of photosynthetic traits across soil and climate gradients","type":"article-journal"},"uris":["http://www.mendeley.com/documents/?uuid=21ffc03c-3e82-40b0-846f-1638da6585e7"]}],"mendeley":{"formattedCitation":"(Dong &lt;i&gt;et al.&lt;/i&gt;, 2017, 2022; Paillassa &lt;i&gt;et al.&lt;/i&gt;, 2020; Westerband &lt;i&gt;et al.&lt;/i&gt;, 2022)","plainTextFormattedCitation":"(Dong et al., 2017, 2022; Paillassa et al., 2020; Westerband et al., 2022)","previouslyFormattedCitation":"(Dong &lt;i&gt;et al.&lt;/i&gt;, 2017, 2022a; Paillassa &lt;i&gt;et al.&lt;/i&gt;, 2020; Westerband &lt;i&gt;et al.&lt;/i&gt;, 2022)"},"properties":{"noteIndex":0},"schema":"https://github.com/citation-style-language/schema/raw/master/csl-citation.json"}</w:instrText>
      </w:r>
      <w:r w:rsidR="00722EFC">
        <w:rPr>
          <w:color w:val="000000" w:themeColor="text1"/>
        </w:rPr>
        <w:fldChar w:fldCharType="separate"/>
      </w:r>
      <w:r w:rsidR="00AD5D68" w:rsidRPr="00AD5D68">
        <w:rPr>
          <w:noProof/>
          <w:color w:val="000000" w:themeColor="text1"/>
        </w:rPr>
        <w:t xml:space="preserve">(Dong </w:t>
      </w:r>
      <w:r w:rsidR="00AD5D68" w:rsidRPr="00AD5D68">
        <w:rPr>
          <w:i/>
          <w:noProof/>
          <w:color w:val="000000" w:themeColor="text1"/>
        </w:rPr>
        <w:t>et al.</w:t>
      </w:r>
      <w:r w:rsidR="00AD5D68" w:rsidRPr="00AD5D68">
        <w:rPr>
          <w:noProof/>
          <w:color w:val="000000" w:themeColor="text1"/>
        </w:rPr>
        <w:t xml:space="preserve">, 2017, 2022; Paillassa </w:t>
      </w:r>
      <w:r w:rsidR="00AD5D68" w:rsidRPr="00AD5D68">
        <w:rPr>
          <w:i/>
          <w:noProof/>
          <w:color w:val="000000" w:themeColor="text1"/>
        </w:rPr>
        <w:t>et al.</w:t>
      </w:r>
      <w:r w:rsidR="00AD5D68" w:rsidRPr="00AD5D68">
        <w:rPr>
          <w:noProof/>
          <w:color w:val="000000" w:themeColor="text1"/>
        </w:rPr>
        <w:t xml:space="preserve">, 2020; Westerband </w:t>
      </w:r>
      <w:r w:rsidR="00AD5D68" w:rsidRPr="00AD5D68">
        <w:rPr>
          <w:i/>
          <w:noProof/>
          <w:color w:val="000000" w:themeColor="text1"/>
        </w:rPr>
        <w:t>et al.</w:t>
      </w:r>
      <w:r w:rsidR="00AD5D68" w:rsidRPr="00AD5D68">
        <w:rPr>
          <w:noProof/>
          <w:color w:val="000000" w:themeColor="text1"/>
        </w:rPr>
        <w:t>, 2022)</w:t>
      </w:r>
      <w:r w:rsidR="00722EFC">
        <w:rPr>
          <w:color w:val="000000" w:themeColor="text1"/>
        </w:rPr>
        <w:fldChar w:fldCharType="end"/>
      </w:r>
      <w:r w:rsidR="002D12B6">
        <w:rPr>
          <w:color w:val="000000" w:themeColor="text1"/>
        </w:rPr>
        <w:t>.</w:t>
      </w:r>
    </w:p>
    <w:p w14:paraId="50911CBE" w14:textId="226E738F" w:rsidR="00D102F3" w:rsidRDefault="002D12B6" w:rsidP="00F4054A">
      <w:pPr>
        <w:autoSpaceDE w:val="0"/>
        <w:autoSpaceDN w:val="0"/>
        <w:adjustRightInd w:val="0"/>
        <w:spacing w:line="480" w:lineRule="auto"/>
        <w:ind w:firstLine="720"/>
        <w:rPr>
          <w:color w:val="000000" w:themeColor="text1"/>
        </w:rPr>
      </w:pPr>
      <w:r>
        <w:rPr>
          <w:color w:val="000000" w:themeColor="text1"/>
        </w:rPr>
        <w:t>In further support of our hypothes</w:t>
      </w:r>
      <w:r w:rsidR="008A6A49">
        <w:rPr>
          <w:color w:val="000000" w:themeColor="text1"/>
        </w:rPr>
        <w:t>e</w:t>
      </w:r>
      <w:r>
        <w:rPr>
          <w:color w:val="000000" w:themeColor="text1"/>
        </w:rPr>
        <w:t xml:space="preserve">s and patterns expected from theory, increasing air temperature indirectly decreased </w:t>
      </w:r>
      <w:r>
        <w:rPr>
          <w:i/>
          <w:iCs/>
          <w:color w:val="000000" w:themeColor="text1"/>
        </w:rPr>
        <w:t>N</w:t>
      </w:r>
      <w:r>
        <w:rPr>
          <w:color w:val="000000" w:themeColor="text1"/>
          <w:vertAlign w:val="subscript"/>
        </w:rPr>
        <w:t>area</w:t>
      </w:r>
      <w:r>
        <w:rPr>
          <w:color w:val="000000" w:themeColor="text1"/>
        </w:rPr>
        <w:t xml:space="preserve">, </w:t>
      </w:r>
      <w:r w:rsidR="00D1020A">
        <w:rPr>
          <w:color w:val="000000" w:themeColor="text1"/>
        </w:rPr>
        <w:t>a response that was observed in each of two indirect pathways. The first indirect pathway indicated that increasing air temperature decreased soil nitrogen availability, which decrease</w:t>
      </w:r>
      <w:r w:rsidR="00971E03">
        <w:rPr>
          <w:color w:val="000000" w:themeColor="text1"/>
        </w:rPr>
        <w:t>d</w:t>
      </w:r>
      <w:r w:rsidR="00D1020A">
        <w:rPr>
          <w:color w:val="000000" w:themeColor="text1"/>
        </w:rPr>
        <w:t xml:space="preserve"> </w:t>
      </w:r>
      <w:r w:rsidR="00D1020A">
        <w:rPr>
          <w:i/>
          <w:iCs/>
          <w:color w:val="000000" w:themeColor="text1"/>
        </w:rPr>
        <w:t>N</w:t>
      </w:r>
      <w:r w:rsidR="00D1020A">
        <w:rPr>
          <w:color w:val="000000" w:themeColor="text1"/>
          <w:vertAlign w:val="subscript"/>
        </w:rPr>
        <w:t>area</w:t>
      </w:r>
      <w:r w:rsidR="00D1020A">
        <w:rPr>
          <w:color w:val="000000" w:themeColor="text1"/>
        </w:rPr>
        <w:t xml:space="preserve"> through </w:t>
      </w:r>
      <w:r w:rsidR="00971E03">
        <w:rPr>
          <w:color w:val="000000" w:themeColor="text1"/>
        </w:rPr>
        <w:t>a</w:t>
      </w:r>
      <w:r w:rsidR="00D1020A">
        <w:rPr>
          <w:color w:val="000000" w:themeColor="text1"/>
        </w:rPr>
        <w:t xml:space="preserve"> negative effect of increasing soil nitrogen availability on </w:t>
      </w:r>
      <w:r w:rsidR="00D1020A">
        <w:rPr>
          <w:i/>
          <w:iCs/>
          <w:color w:val="000000" w:themeColor="text1"/>
          <w:lang w:val="el-GR"/>
        </w:rPr>
        <w:t>β</w:t>
      </w:r>
      <w:r w:rsidR="00D1020A">
        <w:rPr>
          <w:color w:val="000000" w:themeColor="text1"/>
        </w:rPr>
        <w:t xml:space="preserve"> and negative effect of increasing </w:t>
      </w:r>
      <w:r w:rsidR="00D1020A">
        <w:rPr>
          <w:i/>
          <w:iCs/>
          <w:color w:val="000000" w:themeColor="text1"/>
          <w:lang w:val="el-GR"/>
        </w:rPr>
        <w:t>β</w:t>
      </w:r>
      <w:r w:rsidR="00D1020A">
        <w:rPr>
          <w:color w:val="000000" w:themeColor="text1"/>
        </w:rPr>
        <w:t xml:space="preserve"> on </w:t>
      </w:r>
      <w:r w:rsidR="00D1020A">
        <w:rPr>
          <w:i/>
          <w:iCs/>
          <w:color w:val="000000" w:themeColor="text1"/>
        </w:rPr>
        <w:t>N</w:t>
      </w:r>
      <w:r w:rsidR="00D1020A">
        <w:rPr>
          <w:color w:val="000000" w:themeColor="text1"/>
          <w:vertAlign w:val="subscript"/>
        </w:rPr>
        <w:t>area</w:t>
      </w:r>
      <w:r w:rsidR="00D1020A">
        <w:rPr>
          <w:color w:val="000000" w:themeColor="text1"/>
        </w:rPr>
        <w:t xml:space="preserve"> (Fig. 5).</w:t>
      </w:r>
      <w:r w:rsidR="00F40BE2">
        <w:rPr>
          <w:color w:val="000000" w:themeColor="text1"/>
        </w:rPr>
        <w:t xml:space="preserve"> </w:t>
      </w:r>
      <w:r w:rsidR="00D1020A">
        <w:rPr>
          <w:color w:val="000000" w:themeColor="text1"/>
        </w:rPr>
        <w:t xml:space="preserve">The second indirect pathway indicated that increasing air temperature </w:t>
      </w:r>
      <w:commentRangeStart w:id="262"/>
      <w:r w:rsidR="00D1020A">
        <w:rPr>
          <w:color w:val="000000" w:themeColor="text1"/>
        </w:rPr>
        <w:t xml:space="preserve">decreased </w:t>
      </w:r>
      <w:commentRangeEnd w:id="262"/>
      <w:r w:rsidR="00BE32FF">
        <w:rPr>
          <w:rStyle w:val="CommentReference"/>
          <w:rFonts w:eastAsiaTheme="minorHAnsi" w:cs="Times New Roman (Body CS)"/>
        </w:rPr>
        <w:commentReference w:id="262"/>
      </w:r>
      <w:r w:rsidR="00D1020A">
        <w:rPr>
          <w:color w:val="000000" w:themeColor="text1"/>
        </w:rPr>
        <w:t xml:space="preserve">vapor pressure deficit, which also led to a decrease in </w:t>
      </w:r>
      <w:r w:rsidR="00D1020A">
        <w:rPr>
          <w:i/>
          <w:iCs/>
          <w:color w:val="000000" w:themeColor="text1"/>
        </w:rPr>
        <w:t>N</w:t>
      </w:r>
      <w:r w:rsidR="00D1020A">
        <w:rPr>
          <w:color w:val="000000" w:themeColor="text1"/>
          <w:vertAlign w:val="subscript"/>
        </w:rPr>
        <w:t>area</w:t>
      </w:r>
      <w:r w:rsidR="00D1020A">
        <w:rPr>
          <w:color w:val="000000" w:themeColor="text1"/>
        </w:rPr>
        <w:t xml:space="preserve"> through a negative relationship between increasing vapor pressure deficit and leaf </w:t>
      </w:r>
      <w:proofErr w:type="gramStart"/>
      <w:r w:rsidR="00D1020A">
        <w:rPr>
          <w:i/>
          <w:iCs/>
          <w:color w:val="000000" w:themeColor="text1"/>
        </w:rPr>
        <w:t>C</w:t>
      </w:r>
      <w:r w:rsidR="00D1020A">
        <w:rPr>
          <w:color w:val="000000" w:themeColor="text1"/>
          <w:vertAlign w:val="subscript"/>
        </w:rPr>
        <w:t>i</w:t>
      </w:r>
      <w:r w:rsidR="00D1020A">
        <w:rPr>
          <w:color w:val="000000" w:themeColor="text1"/>
        </w:rPr>
        <w:t>:</w:t>
      </w:r>
      <w:r w:rsidR="00D1020A">
        <w:rPr>
          <w:i/>
          <w:iCs/>
          <w:color w:val="000000" w:themeColor="text1"/>
        </w:rPr>
        <w:t>C</w:t>
      </w:r>
      <w:r w:rsidR="00D1020A">
        <w:rPr>
          <w:color w:val="000000" w:themeColor="text1"/>
          <w:vertAlign w:val="subscript"/>
        </w:rPr>
        <w:t>a</w:t>
      </w:r>
      <w:proofErr w:type="gramEnd"/>
      <w:r w:rsidR="00D1020A">
        <w:rPr>
          <w:color w:val="000000" w:themeColor="text1"/>
        </w:rPr>
        <w:t xml:space="preserve">, a positive relationship between increasing leaf </w:t>
      </w:r>
      <w:r w:rsidR="00D1020A">
        <w:rPr>
          <w:i/>
          <w:iCs/>
          <w:color w:val="000000" w:themeColor="text1"/>
        </w:rPr>
        <w:t>C</w:t>
      </w:r>
      <w:r w:rsidR="00D1020A">
        <w:rPr>
          <w:color w:val="000000" w:themeColor="text1"/>
          <w:vertAlign w:val="subscript"/>
        </w:rPr>
        <w:t>i</w:t>
      </w:r>
      <w:r w:rsidR="00D1020A">
        <w:rPr>
          <w:color w:val="000000" w:themeColor="text1"/>
        </w:rPr>
        <w:t>:</w:t>
      </w:r>
      <w:r w:rsidR="00D1020A">
        <w:rPr>
          <w:i/>
          <w:iCs/>
          <w:color w:val="000000" w:themeColor="text1"/>
        </w:rPr>
        <w:t>C</w:t>
      </w:r>
      <w:r w:rsidR="00D1020A">
        <w:rPr>
          <w:color w:val="000000" w:themeColor="text1"/>
          <w:vertAlign w:val="subscript"/>
        </w:rPr>
        <w:t>a</w:t>
      </w:r>
      <w:r w:rsidR="00D1020A">
        <w:rPr>
          <w:color w:val="000000" w:themeColor="text1"/>
        </w:rPr>
        <w:t xml:space="preserve">, and a negative effect of increasing </w:t>
      </w:r>
      <w:r w:rsidR="00D1020A">
        <w:rPr>
          <w:i/>
          <w:iCs/>
          <w:color w:val="000000" w:themeColor="text1"/>
          <w:lang w:val="el-GR"/>
        </w:rPr>
        <w:t>β</w:t>
      </w:r>
      <w:r w:rsidR="00D1020A">
        <w:rPr>
          <w:color w:val="000000" w:themeColor="text1"/>
        </w:rPr>
        <w:t xml:space="preserve"> on </w:t>
      </w:r>
      <w:r w:rsidR="00D1020A">
        <w:rPr>
          <w:i/>
          <w:iCs/>
          <w:color w:val="000000" w:themeColor="text1"/>
        </w:rPr>
        <w:t>N</w:t>
      </w:r>
      <w:r w:rsidR="00D1020A">
        <w:rPr>
          <w:color w:val="000000" w:themeColor="text1"/>
          <w:vertAlign w:val="subscript"/>
        </w:rPr>
        <w:t>area</w:t>
      </w:r>
      <w:r w:rsidR="00D1020A">
        <w:rPr>
          <w:color w:val="000000" w:themeColor="text1"/>
        </w:rPr>
        <w:t xml:space="preserve">. </w:t>
      </w:r>
      <w:r w:rsidR="00F40BE2">
        <w:rPr>
          <w:color w:val="000000" w:themeColor="text1"/>
        </w:rPr>
        <w:t xml:space="preserve">Analysis of the two indirect pathways indicated a stronger reduction in </w:t>
      </w:r>
      <w:r w:rsidR="00F40BE2">
        <w:rPr>
          <w:i/>
          <w:iCs/>
          <w:color w:val="000000" w:themeColor="text1"/>
        </w:rPr>
        <w:t>N</w:t>
      </w:r>
      <w:r w:rsidR="00F40BE2">
        <w:rPr>
          <w:color w:val="000000" w:themeColor="text1"/>
          <w:vertAlign w:val="subscript"/>
        </w:rPr>
        <w:t>area</w:t>
      </w:r>
      <w:r w:rsidR="00F40BE2">
        <w:rPr>
          <w:color w:val="000000" w:themeColor="text1"/>
        </w:rPr>
        <w:t xml:space="preserve"> when mediated through changes in vapor pressure deficit (</w:t>
      </w:r>
      <w:r w:rsidR="00012D96">
        <w:rPr>
          <w:color w:val="000000" w:themeColor="text1"/>
        </w:rPr>
        <w:t xml:space="preserve">standardized </w:t>
      </w:r>
      <w:r w:rsidR="00F40BE2">
        <w:rPr>
          <w:color w:val="000000" w:themeColor="text1"/>
        </w:rPr>
        <w:t>model coefficient: -0.0040) than soil nitrogen availability (</w:t>
      </w:r>
      <w:r w:rsidR="00BE60E6">
        <w:rPr>
          <w:color w:val="000000" w:themeColor="text1"/>
        </w:rPr>
        <w:t>standardized</w:t>
      </w:r>
      <w:r w:rsidR="00F40BE2">
        <w:rPr>
          <w:color w:val="000000" w:themeColor="text1"/>
        </w:rPr>
        <w:t xml:space="preserve"> model coefficient: -0.0032), following our hypothesis that changes in </w:t>
      </w:r>
      <w:r w:rsidR="00F40BE2">
        <w:rPr>
          <w:i/>
          <w:iCs/>
          <w:color w:val="000000" w:themeColor="text1"/>
        </w:rPr>
        <w:t>N</w:t>
      </w:r>
      <w:r w:rsidR="00F40BE2">
        <w:rPr>
          <w:color w:val="000000" w:themeColor="text1"/>
          <w:vertAlign w:val="subscript"/>
        </w:rPr>
        <w:t>area</w:t>
      </w:r>
      <w:r w:rsidR="00F40BE2">
        <w:rPr>
          <w:color w:val="000000" w:themeColor="text1"/>
        </w:rPr>
        <w:t xml:space="preserve"> due to increasing temperature would be driven by a </w:t>
      </w:r>
      <w:r w:rsidR="00F4054A">
        <w:rPr>
          <w:color w:val="000000" w:themeColor="text1"/>
        </w:rPr>
        <w:t xml:space="preserve">stimulation </w:t>
      </w:r>
      <w:r w:rsidR="00F4054A">
        <w:rPr>
          <w:color w:val="000000" w:themeColor="text1"/>
        </w:rPr>
        <w:lastRenderedPageBreak/>
        <w:t xml:space="preserve">in </w:t>
      </w:r>
      <w:r w:rsidR="00F4054A">
        <w:t xml:space="preserve">leaf </w:t>
      </w:r>
      <w:proofErr w:type="gramStart"/>
      <w:r w:rsidR="00F4054A" w:rsidRPr="00F40BE2">
        <w:rPr>
          <w:i/>
          <w:iCs/>
        </w:rPr>
        <w:t>C</w:t>
      </w:r>
      <w:r w:rsidR="00F4054A" w:rsidRPr="00F40BE2">
        <w:rPr>
          <w:vertAlign w:val="subscript"/>
        </w:rPr>
        <w:t>i</w:t>
      </w:r>
      <w:r w:rsidR="00F4054A">
        <w:t>:</w:t>
      </w:r>
      <w:r w:rsidR="00F4054A" w:rsidRPr="00F40BE2">
        <w:rPr>
          <w:i/>
          <w:iCs/>
        </w:rPr>
        <w:t>C</w:t>
      </w:r>
      <w:r w:rsidR="00F4054A" w:rsidRPr="00F40BE2">
        <w:rPr>
          <w:vertAlign w:val="subscript"/>
        </w:rPr>
        <w:t>a</w:t>
      </w:r>
      <w:proofErr w:type="gramEnd"/>
      <w:r w:rsidR="00F4054A">
        <w:t xml:space="preserve"> due to decreasing vapor pressure deficit.</w:t>
      </w:r>
      <w:r w:rsidR="00D1020A">
        <w:rPr>
          <w:color w:val="000000" w:themeColor="text1"/>
        </w:rPr>
        <w:t xml:space="preserve"> </w:t>
      </w:r>
      <w:commentRangeStart w:id="263"/>
      <w:r w:rsidR="00D1020A">
        <w:rPr>
          <w:color w:val="000000" w:themeColor="text1"/>
        </w:rPr>
        <w:t>These results also support findings from previous experiments across environmental gradients, where increasing vapor pressure</w:t>
      </w:r>
      <w:r w:rsidR="008A6A49">
        <w:rPr>
          <w:color w:val="000000" w:themeColor="text1"/>
        </w:rPr>
        <w:t xml:space="preserve"> deficit is negatively correlated with air temperature, a pattern likely driven by an increase in saturated water vapor pressure with increasing temperature </w:t>
      </w:r>
      <w:r w:rsidR="008A6A49">
        <w:rPr>
          <w:color w:val="000000" w:themeColor="text1"/>
        </w:rPr>
        <w:fldChar w:fldCharType="begin" w:fldLock="1"/>
      </w:r>
      <w:r w:rsidR="005C0CE5">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deficit","type":"article-journal","volume":"226"},"uris":["http://www.mendeley.com/documents/?uuid=7cb2c7a9-b7ae-4982-937d-1fdbeeecf4ef"]}],"mendeley":{"formattedCitation":"(Grossiord &lt;i&gt;et al.&lt;/i&gt;, 2020)","plainTextFormattedCitation":"(Grossiord et al., 2020)","previouslyFormattedCitation":"(Grossiord &lt;i&gt;et al.&lt;/i&gt;, 2020)"},"properties":{"noteIndex":0},"schema":"https://github.com/citation-style-language/schema/raw/master/csl-citation.json"}</w:instrText>
      </w:r>
      <w:r w:rsidR="008A6A49">
        <w:rPr>
          <w:color w:val="000000" w:themeColor="text1"/>
        </w:rPr>
        <w:fldChar w:fldCharType="separate"/>
      </w:r>
      <w:r w:rsidR="008A6A49" w:rsidRPr="008A6A49">
        <w:rPr>
          <w:noProof/>
          <w:color w:val="000000" w:themeColor="text1"/>
        </w:rPr>
        <w:t xml:space="preserve">(Grossiord </w:t>
      </w:r>
      <w:r w:rsidR="008A6A49" w:rsidRPr="008A6A49">
        <w:rPr>
          <w:i/>
          <w:noProof/>
          <w:color w:val="000000" w:themeColor="text1"/>
        </w:rPr>
        <w:t>et al.</w:t>
      </w:r>
      <w:r w:rsidR="008A6A49" w:rsidRPr="008A6A49">
        <w:rPr>
          <w:noProof/>
          <w:color w:val="000000" w:themeColor="text1"/>
        </w:rPr>
        <w:t>, 2020)</w:t>
      </w:r>
      <w:r w:rsidR="008A6A49">
        <w:rPr>
          <w:color w:val="000000" w:themeColor="text1"/>
        </w:rPr>
        <w:fldChar w:fldCharType="end"/>
      </w:r>
      <w:r w:rsidR="00971E03">
        <w:rPr>
          <w:color w:val="000000" w:themeColor="text1"/>
        </w:rPr>
        <w:t>.</w:t>
      </w:r>
      <w:commentRangeEnd w:id="263"/>
      <w:r w:rsidR="00BE32FF">
        <w:rPr>
          <w:rStyle w:val="CommentReference"/>
          <w:rFonts w:eastAsiaTheme="minorHAnsi" w:cs="Times New Roman (Body CS)"/>
        </w:rPr>
        <w:commentReference w:id="263"/>
      </w:r>
    </w:p>
    <w:p w14:paraId="0BB3D210" w14:textId="778AB35D" w:rsidR="00F4054A" w:rsidRDefault="00F4054A" w:rsidP="00F4054A">
      <w:pPr>
        <w:autoSpaceDE w:val="0"/>
        <w:autoSpaceDN w:val="0"/>
        <w:adjustRightInd w:val="0"/>
        <w:spacing w:line="480" w:lineRule="auto"/>
        <w:rPr>
          <w:color w:val="000000" w:themeColor="text1"/>
        </w:rPr>
      </w:pPr>
    </w:p>
    <w:p w14:paraId="1F0FE7B4" w14:textId="6C4444C7" w:rsidR="00F4054A" w:rsidRDefault="00F4054A" w:rsidP="00F4054A">
      <w:pPr>
        <w:autoSpaceDE w:val="0"/>
        <w:autoSpaceDN w:val="0"/>
        <w:adjustRightInd w:val="0"/>
        <w:spacing w:line="480" w:lineRule="auto"/>
        <w:rPr>
          <w:i/>
          <w:iCs/>
          <w:color w:val="000000" w:themeColor="text1"/>
          <w:vertAlign w:val="subscript"/>
        </w:rPr>
      </w:pPr>
      <w:r>
        <w:rPr>
          <w:i/>
          <w:iCs/>
          <w:color w:val="000000" w:themeColor="text1"/>
        </w:rPr>
        <w:t xml:space="preserve">Species identity traits modify effects of the environment </w:t>
      </w:r>
      <w:r w:rsidRPr="00F4054A">
        <w:rPr>
          <w:i/>
          <w:iCs/>
          <w:color w:val="000000" w:themeColor="text1"/>
        </w:rPr>
        <w:t xml:space="preserve">on </w:t>
      </w:r>
      <w:r w:rsidRPr="00F4054A">
        <w:rPr>
          <w:i/>
          <w:iCs/>
          <w:color w:val="000000" w:themeColor="text1"/>
          <w:lang w:val="el-GR"/>
        </w:rPr>
        <w:t>β</w:t>
      </w:r>
      <w:r w:rsidRPr="00F4054A">
        <w:rPr>
          <w:i/>
          <w:iCs/>
          <w:color w:val="000000" w:themeColor="text1"/>
        </w:rPr>
        <w:t xml:space="preserve">, leaf </w:t>
      </w:r>
      <w:proofErr w:type="gramStart"/>
      <w:r w:rsidRPr="00F4054A">
        <w:rPr>
          <w:i/>
          <w:iCs/>
          <w:color w:val="000000" w:themeColor="text1"/>
        </w:rPr>
        <w:t>C</w:t>
      </w:r>
      <w:r w:rsidRPr="00F4054A">
        <w:rPr>
          <w:i/>
          <w:iCs/>
          <w:color w:val="000000" w:themeColor="text1"/>
          <w:vertAlign w:val="subscript"/>
        </w:rPr>
        <w:t>i</w:t>
      </w:r>
      <w:r w:rsidRPr="00F4054A">
        <w:rPr>
          <w:i/>
          <w:iCs/>
          <w:color w:val="000000" w:themeColor="text1"/>
        </w:rPr>
        <w:t>:C</w:t>
      </w:r>
      <w:r w:rsidRPr="00F4054A">
        <w:rPr>
          <w:i/>
          <w:iCs/>
          <w:color w:val="000000" w:themeColor="text1"/>
          <w:vertAlign w:val="subscript"/>
        </w:rPr>
        <w:t>a</w:t>
      </w:r>
      <w:proofErr w:type="gramEnd"/>
      <w:r w:rsidRPr="00F4054A">
        <w:rPr>
          <w:i/>
          <w:iCs/>
          <w:color w:val="000000" w:themeColor="text1"/>
        </w:rPr>
        <w:t>, and N</w:t>
      </w:r>
      <w:r w:rsidRPr="00F4054A">
        <w:rPr>
          <w:i/>
          <w:iCs/>
          <w:color w:val="000000" w:themeColor="text1"/>
          <w:vertAlign w:val="subscript"/>
        </w:rPr>
        <w:t>area</w:t>
      </w:r>
    </w:p>
    <w:p w14:paraId="24860380" w14:textId="52EBD833" w:rsidR="00EE6FF9" w:rsidRDefault="00E557CE" w:rsidP="00F4054A">
      <w:pPr>
        <w:autoSpaceDE w:val="0"/>
        <w:autoSpaceDN w:val="0"/>
        <w:adjustRightInd w:val="0"/>
        <w:spacing w:line="480" w:lineRule="auto"/>
      </w:pPr>
      <w:r>
        <w:rPr>
          <w:color w:val="000000" w:themeColor="text1"/>
        </w:rPr>
        <w:tab/>
        <w:t xml:space="preserve">N-fixing species generally had higher </w:t>
      </w:r>
      <w:r>
        <w:rPr>
          <w:i/>
          <w:iCs/>
          <w:color w:val="000000" w:themeColor="text1"/>
        </w:rPr>
        <w:t>N</w:t>
      </w:r>
      <w:r>
        <w:rPr>
          <w:color w:val="000000" w:themeColor="text1"/>
          <w:vertAlign w:val="subscript"/>
        </w:rPr>
        <w:t>area</w:t>
      </w:r>
      <w:r>
        <w:rPr>
          <w:color w:val="000000" w:themeColor="text1"/>
        </w:rPr>
        <w:t xml:space="preserve"> values on average compared to non-fixing species (Table 4; Fig. 5),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 (Table 4; Fig. 5).</w:t>
      </w:r>
      <w:r w:rsidR="003C0438">
        <w:rPr>
          <w:color w:val="000000" w:themeColor="text1"/>
        </w:rPr>
        <w:t xml:space="preserve"> We also found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leaf </w:t>
      </w:r>
      <w:proofErr w:type="gramStart"/>
      <w:r w:rsidR="003C0438">
        <w:rPr>
          <w:i/>
          <w:iCs/>
          <w:color w:val="000000" w:themeColor="text1"/>
        </w:rPr>
        <w:t>C</w:t>
      </w:r>
      <w:r w:rsidR="003C0438">
        <w:rPr>
          <w:color w:val="000000" w:themeColor="text1"/>
          <w:vertAlign w:val="subscript"/>
        </w:rPr>
        <w:t>i</w:t>
      </w:r>
      <w:r w:rsidR="003C0438">
        <w:rPr>
          <w:color w:val="000000" w:themeColor="text1"/>
        </w:rPr>
        <w:t>:</w:t>
      </w:r>
      <w:r w:rsidR="003C0438">
        <w:rPr>
          <w:i/>
          <w:iCs/>
          <w:color w:val="000000" w:themeColor="text1"/>
        </w:rPr>
        <w:t>C</w:t>
      </w:r>
      <w:r w:rsidR="003C0438">
        <w:rPr>
          <w:color w:val="000000" w:themeColor="text1"/>
          <w:vertAlign w:val="subscript"/>
        </w:rPr>
        <w:t>a</w:t>
      </w:r>
      <w:proofErr w:type="gramEnd"/>
      <w:r w:rsidR="003C0438">
        <w:rPr>
          <w:color w:val="000000" w:themeColor="text1"/>
        </w:rPr>
        <w:t xml:space="preserve"> values compared to non-fixing species</w:t>
      </w:r>
      <w:r w:rsidR="00B75C7A">
        <w:rPr>
          <w:color w:val="000000" w:themeColor="text1"/>
        </w:rPr>
        <w:t xml:space="preserve"> across environmental gradients (Fig. 3, Table 5)</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B75C7A">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&lt;i&gt;et al.&lt;/i&gt;, 2016; Dong &lt;i&gt;et al.&lt;/i&gt;, 2017, 2020)","plainTextFormattedCitation":"(Adams et al., 2016; Dong et al., 2017, 2020)","previouslyFormattedCitation":"(Adams &lt;i&gt;et al.&lt;/i&gt;, 2016; Dong &lt;i&gt;et al.&lt;/i&gt;, 2017, 2020)"},"properties":{"noteIndex":0},"schema":"https://github.com/citation-style-language/schema/raw/master/csl-citation.json"}</w:instrText>
      </w:r>
      <w:r w:rsidR="003C0438">
        <w:rPr>
          <w:color w:val="000000" w:themeColor="text1"/>
        </w:rPr>
        <w:fldChar w:fldCharType="separate"/>
      </w:r>
      <w:r w:rsidR="003C0438" w:rsidRPr="003C0438">
        <w:rPr>
          <w:noProof/>
          <w:color w:val="000000" w:themeColor="text1"/>
        </w:rPr>
        <w:t xml:space="preserve">(Adams </w:t>
      </w:r>
      <w:r w:rsidR="003C0438" w:rsidRPr="003C0438">
        <w:rPr>
          <w:i/>
          <w:noProof/>
          <w:color w:val="000000" w:themeColor="text1"/>
        </w:rPr>
        <w:t>et al.</w:t>
      </w:r>
      <w:r w:rsidR="003C0438" w:rsidRPr="003C0438">
        <w:rPr>
          <w:noProof/>
          <w:color w:val="000000" w:themeColor="text1"/>
        </w:rPr>
        <w:t xml:space="preserve">, 2016; Dong </w:t>
      </w:r>
      <w:r w:rsidR="003C0438" w:rsidRPr="003C0438">
        <w:rPr>
          <w:i/>
          <w:noProof/>
          <w:color w:val="000000" w:themeColor="text1"/>
        </w:rPr>
        <w:t>et al.</w:t>
      </w:r>
      <w:r w:rsidR="003C0438" w:rsidRPr="003C0438">
        <w:rPr>
          <w:noProof/>
          <w:color w:val="000000" w:themeColor="text1"/>
        </w:rPr>
        <w:t>, 2017, 2020)</w:t>
      </w:r>
      <w:r w:rsidR="003C0438">
        <w:rPr>
          <w:color w:val="000000" w:themeColor="text1"/>
        </w:rPr>
        <w:fldChar w:fldCharType="end"/>
      </w:r>
      <w:r w:rsidR="00B75C7A">
        <w:rPr>
          <w:color w:val="000000" w:themeColor="text1"/>
        </w:rPr>
        <w:t xml:space="preserve">, and that increases in </w:t>
      </w:r>
      <w:r w:rsidR="003C0438">
        <w:rPr>
          <w:i/>
          <w:iCs/>
          <w:color w:val="000000" w:themeColor="text1"/>
        </w:rPr>
        <w:t>N</w:t>
      </w:r>
      <w:r w:rsidR="003C0438">
        <w:rPr>
          <w:color w:val="000000" w:themeColor="text1"/>
          <w:vertAlign w:val="subscript"/>
        </w:rPr>
        <w:t>mass</w:t>
      </w:r>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leaf </w:t>
      </w:r>
      <w:r w:rsidR="003C0438">
        <w:rPr>
          <w:i/>
          <w:iCs/>
          <w:color w:val="000000" w:themeColor="text1"/>
        </w:rPr>
        <w:t>C</w:t>
      </w:r>
      <w:r w:rsidR="003C0438">
        <w:rPr>
          <w:color w:val="000000" w:themeColor="text1"/>
          <w:vertAlign w:val="subscript"/>
        </w:rPr>
        <w:t>i</w:t>
      </w:r>
      <w:r w:rsidR="003C0438">
        <w:rPr>
          <w:color w:val="000000" w:themeColor="text1"/>
        </w:rPr>
        <w:t>:</w:t>
      </w:r>
      <w:r w:rsidR="003C0438">
        <w:rPr>
          <w:i/>
          <w:iCs/>
          <w:color w:val="000000" w:themeColor="text1"/>
        </w:rPr>
        <w:t>C</w:t>
      </w:r>
      <w:r w:rsidR="003C0438">
        <w:rPr>
          <w:color w:val="000000" w:themeColor="text1"/>
          <w:vertAlign w:val="subscript"/>
        </w:rPr>
        <w:t>a</w:t>
      </w:r>
      <w:r w:rsidR="00B75C7A">
        <w:rPr>
          <w:color w:val="000000" w:themeColor="text1"/>
        </w:rPr>
        <w:t xml:space="preserve"> </w:t>
      </w:r>
      <w:r w:rsidR="00B75C7A">
        <w:rPr>
          <w:color w:val="000000" w:themeColor="text1"/>
        </w:rPr>
        <w:fldChar w:fldCharType="begin" w:fldLock="1"/>
      </w:r>
      <w:r w:rsidR="00A65E34">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&lt;i&gt;et al.&lt;/i&gt;, 2016)","plainTextFormattedCitation":"(Adams et al., 2016)","previouslyFormattedCitation":"(Adams &lt;i&gt;et al.&lt;/i&gt;, 2016)"},"properties":{"noteIndex":0},"schema":"https://github.com/citation-style-language/schema/raw/master/csl-citation.json"}</w:instrText>
      </w:r>
      <w:r w:rsidR="00B75C7A">
        <w:rPr>
          <w:color w:val="000000" w:themeColor="text1"/>
        </w:rPr>
        <w:fldChar w:fldCharType="separate"/>
      </w:r>
      <w:r w:rsidR="00B75C7A" w:rsidRPr="00B75C7A">
        <w:rPr>
          <w:noProof/>
          <w:color w:val="000000" w:themeColor="text1"/>
        </w:rPr>
        <w:t xml:space="preserve">(Adams </w:t>
      </w:r>
      <w:r w:rsidR="00B75C7A" w:rsidRPr="00B75C7A">
        <w:rPr>
          <w:i/>
          <w:noProof/>
          <w:color w:val="000000" w:themeColor="text1"/>
        </w:rPr>
        <w:t>et al.</w:t>
      </w:r>
      <w:r w:rsidR="00B75C7A" w:rsidRPr="00B75C7A">
        <w:rPr>
          <w:noProof/>
          <w:color w:val="000000" w:themeColor="text1"/>
        </w:rPr>
        <w:t>, 2016)</w:t>
      </w:r>
      <w:r w:rsidR="00B75C7A">
        <w:rPr>
          <w:color w:val="000000" w:themeColor="text1"/>
        </w:rPr>
        <w:fldChar w:fldCharType="end"/>
      </w:r>
      <w:r w:rsidR="00B75C7A">
        <w:rPr>
          <w:color w:val="000000" w:themeColor="text1"/>
        </w:rPr>
        <w:t xml:space="preserve">. </w:t>
      </w:r>
      <w:r w:rsidR="003C0438">
        <w:rPr>
          <w:color w:val="000000" w:themeColor="text1"/>
        </w:rPr>
        <w:t>While our results are consistent with results from</w:t>
      </w:r>
      <w:r w:rsidR="00B75C7A">
        <w:rPr>
          <w:color w:val="000000" w:themeColor="text1"/>
        </w:rPr>
        <w:t xml:space="preserve"> previous environmental gradient experiments, </w:t>
      </w:r>
      <w:r w:rsidR="003C0438">
        <w:rPr>
          <w:color w:val="000000" w:themeColor="text1"/>
        </w:rPr>
        <w:t>they do not necessarily support our hypothesis nor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leaf </w:t>
      </w:r>
      <w:proofErr w:type="gramStart"/>
      <w:r w:rsidR="00B75C7A">
        <w:rPr>
          <w:i/>
          <w:iCs/>
        </w:rPr>
        <w:t>C</w:t>
      </w:r>
      <w:r w:rsidR="00B75C7A">
        <w:rPr>
          <w:vertAlign w:val="subscript"/>
        </w:rPr>
        <w:t>i</w:t>
      </w:r>
      <w:r w:rsidR="00B75C7A">
        <w:t>:</w:t>
      </w:r>
      <w:r w:rsidR="00B75C7A">
        <w:rPr>
          <w:i/>
          <w:iCs/>
        </w:rPr>
        <w:t>C</w:t>
      </w:r>
      <w:r w:rsidR="00B75C7A">
        <w:rPr>
          <w:vertAlign w:val="subscript"/>
        </w:rPr>
        <w:t>a</w:t>
      </w:r>
      <w:r w:rsidR="003C0438">
        <w:t>.</w:t>
      </w:r>
      <w:proofErr w:type="gramEnd"/>
      <w:r w:rsidR="00BE60E6">
        <w:t xml:space="preserve"> </w:t>
      </w:r>
    </w:p>
    <w:p w14:paraId="1F0BCD4F" w14:textId="0AC0D3D9" w:rsidR="00BE60E6" w:rsidRDefault="00B75C7A" w:rsidP="00BE60E6">
      <w:pPr>
        <w:autoSpaceDE w:val="0"/>
        <w:autoSpaceDN w:val="0"/>
        <w:adjustRightInd w:val="0"/>
        <w:spacing w:line="480" w:lineRule="auto"/>
      </w:pPr>
      <w:r>
        <w:tab/>
        <w:t xml:space="preserve">We did, however, find strong evidence to suggest that photosynthetic pathway modifies </w:t>
      </w:r>
      <w:r w:rsidRPr="00B75C7A">
        <w:rPr>
          <w:color w:val="000000" w:themeColor="text1"/>
        </w:rPr>
        <w:t>effects of the environment on</w:t>
      </w:r>
      <w:r w:rsidRPr="00F4054A">
        <w:rPr>
          <w:i/>
          <w:iCs/>
          <w:color w:val="000000" w:themeColor="text1"/>
        </w:rPr>
        <w:t xml:space="preserve"> </w:t>
      </w:r>
      <w:r w:rsidRPr="00F4054A">
        <w:rPr>
          <w:i/>
          <w:iCs/>
          <w:color w:val="000000" w:themeColor="text1"/>
          <w:lang w:val="el-GR"/>
        </w:rPr>
        <w:t>β</w:t>
      </w:r>
      <w:r w:rsidRPr="00B75C7A">
        <w:rPr>
          <w:color w:val="000000" w:themeColor="text1"/>
        </w:rPr>
        <w:t>, leaf</w:t>
      </w:r>
      <w:r w:rsidRPr="00F4054A">
        <w:rPr>
          <w:i/>
          <w:iCs/>
          <w:color w:val="000000" w:themeColor="text1"/>
        </w:rPr>
        <w:t xml:space="preserve"> </w:t>
      </w:r>
      <w:proofErr w:type="gramStart"/>
      <w:r w:rsidRPr="00F4054A">
        <w:rPr>
          <w:i/>
          <w:iCs/>
          <w:color w:val="000000" w:themeColor="text1"/>
        </w:rPr>
        <w:t>C</w:t>
      </w:r>
      <w:r w:rsidRPr="00F4054A">
        <w:rPr>
          <w:i/>
          <w:iCs/>
          <w:color w:val="000000" w:themeColor="text1"/>
          <w:vertAlign w:val="subscript"/>
        </w:rPr>
        <w:t>i</w:t>
      </w:r>
      <w:r w:rsidRPr="00F4054A">
        <w:rPr>
          <w:i/>
          <w:iCs/>
          <w:color w:val="000000" w:themeColor="text1"/>
        </w:rPr>
        <w:t>:C</w:t>
      </w:r>
      <w:r w:rsidRPr="00F4054A">
        <w:rPr>
          <w:i/>
          <w:iCs/>
          <w:color w:val="000000" w:themeColor="text1"/>
          <w:vertAlign w:val="subscript"/>
        </w:rPr>
        <w:t>a</w:t>
      </w:r>
      <w:proofErr w:type="gramEnd"/>
      <w:r w:rsidRPr="00B75C7A">
        <w:rPr>
          <w:color w:val="000000" w:themeColor="text1"/>
        </w:rPr>
        <w:t>, and</w:t>
      </w:r>
      <w:r w:rsidRPr="00F4054A">
        <w:rPr>
          <w:i/>
          <w:iCs/>
          <w:color w:val="000000" w:themeColor="text1"/>
        </w:rPr>
        <w:t xml:space="preserve"> N</w:t>
      </w:r>
      <w:r w:rsidRPr="00B75C7A">
        <w:rPr>
          <w:color w:val="000000" w:themeColor="text1"/>
          <w:vertAlign w:val="subscript"/>
        </w:rPr>
        <w:t>area</w:t>
      </w:r>
      <w:r w:rsidR="000C63A9">
        <w:rPr>
          <w:color w:val="000000" w:themeColor="text1"/>
        </w:rPr>
        <w:t xml:space="preserve"> in ways expected from theory. Theory predicts that </w:t>
      </w:r>
      <w:r w:rsidR="007251E5">
        <w:t>C</w:t>
      </w:r>
      <w:r w:rsidR="007251E5" w:rsidRPr="000C63A9">
        <w:rPr>
          <w:vertAlign w:val="subscript"/>
        </w:rPr>
        <w:t>4</w:t>
      </w:r>
      <w:r w:rsidR="007251E5">
        <w:t xml:space="preserve"> species will have lower </w:t>
      </w:r>
      <w:r w:rsidR="007251E5" w:rsidRPr="000C63A9">
        <w:rPr>
          <w:i/>
          <w:iCs/>
          <w:lang w:val="el-GR"/>
        </w:rPr>
        <w:t>β</w:t>
      </w:r>
      <w:r w:rsidR="007251E5">
        <w:t xml:space="preserve"> values on average compared to C</w:t>
      </w:r>
      <w:r w:rsidR="007251E5" w:rsidRPr="000C63A9">
        <w:rPr>
          <w:vertAlign w:val="subscript"/>
        </w:rPr>
        <w:t>3</w:t>
      </w:r>
      <w:r w:rsidR="007251E5">
        <w:t xml:space="preserve"> species</w:t>
      </w:r>
      <w:r w:rsidR="000C63A9">
        <w:t xml:space="preserve"> a</w:t>
      </w:r>
      <w:commentRangeStart w:id="264"/>
      <w:r w:rsidR="000C63A9">
        <w:t xml:space="preserve">s a direct result of generally lower stomatal conductance rates and consequent lower leaf </w:t>
      </w:r>
      <w:proofErr w:type="gramStart"/>
      <w:r w:rsidR="007251E5" w:rsidRPr="000C63A9">
        <w:rPr>
          <w:i/>
          <w:iCs/>
        </w:rPr>
        <w:t>C</w:t>
      </w:r>
      <w:r w:rsidR="007251E5" w:rsidRPr="000C63A9">
        <w:rPr>
          <w:vertAlign w:val="subscript"/>
        </w:rPr>
        <w:t>i</w:t>
      </w:r>
      <w:r w:rsidR="007251E5">
        <w:t>:</w:t>
      </w:r>
      <w:r w:rsidR="007251E5" w:rsidRPr="000C63A9">
        <w:rPr>
          <w:i/>
          <w:iCs/>
        </w:rPr>
        <w:t>C</w:t>
      </w:r>
      <w:r w:rsidR="00CF2746">
        <w:rPr>
          <w:vertAlign w:val="subscript"/>
        </w:rPr>
        <w:t>a</w:t>
      </w:r>
      <w:commentRangeEnd w:id="264"/>
      <w:proofErr w:type="gramEnd"/>
      <w:r w:rsidR="006A428A">
        <w:rPr>
          <w:rStyle w:val="CommentReference"/>
          <w:rFonts w:eastAsiaTheme="minorHAnsi" w:cs="Times New Roman (Body CS)"/>
        </w:rPr>
        <w:commentReference w:id="264"/>
      </w:r>
      <w:r w:rsidR="00CF2746">
        <w:t xml:space="preserve">, which </w:t>
      </w:r>
      <w:r w:rsidR="00CF2746">
        <w:lastRenderedPageBreak/>
        <w:t xml:space="preserve">should result in generally higher </w:t>
      </w:r>
      <w:r w:rsidR="000C63A9">
        <w:t xml:space="preserve">average </w:t>
      </w:r>
      <w:r w:rsidR="007251E5" w:rsidRPr="000C63A9">
        <w:rPr>
          <w:i/>
          <w:iCs/>
        </w:rPr>
        <w:t>N</w:t>
      </w:r>
      <w:r w:rsidR="007251E5" w:rsidRPr="000C63A9">
        <w:rPr>
          <w:vertAlign w:val="subscript"/>
        </w:rPr>
        <w:t>area</w:t>
      </w:r>
      <w:r w:rsidR="007251E5">
        <w:t xml:space="preserve"> values in C</w:t>
      </w:r>
      <w:r w:rsidR="007251E5" w:rsidRPr="000C63A9">
        <w:rPr>
          <w:vertAlign w:val="subscript"/>
        </w:rPr>
        <w:t>4</w:t>
      </w:r>
      <w:r w:rsidR="007251E5">
        <w:t xml:space="preserve"> species</w:t>
      </w:r>
      <w:r w:rsidR="000C63A9">
        <w:t xml:space="preserve">. </w:t>
      </w:r>
      <w:commentRangeStart w:id="265"/>
      <w:r w:rsidR="000C63A9">
        <w:t>Following our seventh hypothesis and patterns expected from theory, we found strong evidence suggesting that C</w:t>
      </w:r>
      <w:r w:rsidR="000C63A9">
        <w:rPr>
          <w:vertAlign w:val="subscript"/>
        </w:rPr>
        <w:t>4</w:t>
      </w:r>
      <w:r w:rsidR="000C63A9">
        <w:t xml:space="preserve"> species generally had lower leaf </w:t>
      </w:r>
      <w:proofErr w:type="gramStart"/>
      <w:r w:rsidR="000C63A9" w:rsidRPr="000C63A9">
        <w:rPr>
          <w:i/>
          <w:iCs/>
        </w:rPr>
        <w:t>C</w:t>
      </w:r>
      <w:r w:rsidR="000C63A9" w:rsidRPr="000C63A9">
        <w:rPr>
          <w:vertAlign w:val="subscript"/>
        </w:rPr>
        <w:t>i</w:t>
      </w:r>
      <w:r w:rsidR="000C63A9">
        <w:t>:</w:t>
      </w:r>
      <w:r w:rsidR="000C63A9" w:rsidRPr="000C63A9">
        <w:rPr>
          <w:i/>
          <w:iCs/>
        </w:rPr>
        <w:t>C</w:t>
      </w:r>
      <w:r w:rsidR="000C63A9" w:rsidRPr="000C63A9">
        <w:rPr>
          <w:vertAlign w:val="subscript"/>
        </w:rPr>
        <w:t>a</w:t>
      </w:r>
      <w:proofErr w:type="gramEnd"/>
      <w:r w:rsidR="000C63A9">
        <w:t xml:space="preserve"> and </w:t>
      </w:r>
      <w:r w:rsidR="000C63A9" w:rsidRPr="000C63A9">
        <w:rPr>
          <w:i/>
          <w:iCs/>
          <w:lang w:val="el-GR"/>
        </w:rPr>
        <w:t>β</w:t>
      </w:r>
      <w:r w:rsidR="000C63A9">
        <w:t xml:space="preserve"> values on average compared to C</w:t>
      </w:r>
      <w:r w:rsidR="000C63A9" w:rsidRPr="000C63A9">
        <w:rPr>
          <w:vertAlign w:val="subscript"/>
        </w:rPr>
        <w:t>3</w:t>
      </w:r>
      <w:r w:rsidR="000C63A9">
        <w:t xml:space="preserve"> species, leading to an indirect stimulation in </w:t>
      </w:r>
      <w:r w:rsidR="000C63A9">
        <w:rPr>
          <w:i/>
          <w:iCs/>
        </w:rPr>
        <w:t>N</w:t>
      </w:r>
      <w:r w:rsidR="000C63A9">
        <w:rPr>
          <w:vertAlign w:val="subscript"/>
        </w:rPr>
        <w:t>area</w:t>
      </w:r>
      <w:r w:rsidR="000C63A9">
        <w:t xml:space="preserve"> mediated through the positive effect of leaf </w:t>
      </w:r>
      <w:r w:rsidR="000C63A9" w:rsidRPr="000C63A9">
        <w:rPr>
          <w:i/>
          <w:iCs/>
        </w:rPr>
        <w:t>C</w:t>
      </w:r>
      <w:r w:rsidR="000C63A9" w:rsidRPr="000C63A9">
        <w:rPr>
          <w:vertAlign w:val="subscript"/>
        </w:rPr>
        <w:t>i</w:t>
      </w:r>
      <w:r w:rsidR="000C63A9">
        <w:t>:</w:t>
      </w:r>
      <w:r w:rsidR="000C63A9" w:rsidRPr="000C63A9">
        <w:rPr>
          <w:i/>
          <w:iCs/>
        </w:rPr>
        <w:t>C</w:t>
      </w:r>
      <w:r w:rsidR="000C63A9" w:rsidRPr="000C63A9">
        <w:rPr>
          <w:vertAlign w:val="subscript"/>
        </w:rPr>
        <w:t>a</w:t>
      </w:r>
      <w:r w:rsidR="000C63A9">
        <w:t xml:space="preserve"> on </w:t>
      </w:r>
      <w:r w:rsidR="000C63A9" w:rsidRPr="000C63A9">
        <w:rPr>
          <w:i/>
          <w:iCs/>
          <w:lang w:val="el-GR"/>
        </w:rPr>
        <w:t>β</w:t>
      </w:r>
      <w:r w:rsidR="000C63A9">
        <w:t xml:space="preserve"> and negative effect of increasing </w:t>
      </w:r>
      <w:r w:rsidR="000C63A9" w:rsidRPr="000C63A9">
        <w:rPr>
          <w:i/>
          <w:iCs/>
          <w:lang w:val="el-GR"/>
        </w:rPr>
        <w:t>β</w:t>
      </w:r>
      <w:r w:rsidR="000C63A9">
        <w:t xml:space="preserve"> on </w:t>
      </w:r>
      <w:r w:rsidR="000C63A9">
        <w:rPr>
          <w:i/>
          <w:iCs/>
        </w:rPr>
        <w:t>N</w:t>
      </w:r>
      <w:r w:rsidR="000C63A9">
        <w:rPr>
          <w:vertAlign w:val="subscript"/>
        </w:rPr>
        <w:t>area</w:t>
      </w:r>
      <w:r w:rsidR="000C63A9">
        <w:t>.</w:t>
      </w:r>
      <w:commentRangeEnd w:id="265"/>
      <w:r w:rsidR="00440EAD">
        <w:rPr>
          <w:rStyle w:val="CommentReference"/>
          <w:rFonts w:eastAsiaTheme="minorHAnsi" w:cs="Times New Roman (Body CS)"/>
        </w:rPr>
        <w:commentReference w:id="265"/>
      </w:r>
    </w:p>
    <w:p w14:paraId="3C3EC03A" w14:textId="02B3F273" w:rsidR="00BE60E6" w:rsidRDefault="00BE60E6" w:rsidP="00BE60E6">
      <w:pPr>
        <w:autoSpaceDE w:val="0"/>
        <w:autoSpaceDN w:val="0"/>
        <w:adjustRightInd w:val="0"/>
        <w:spacing w:line="480" w:lineRule="auto"/>
      </w:pPr>
    </w:p>
    <w:p w14:paraId="4C68D488" w14:textId="185FFD85" w:rsidR="00BE60E6" w:rsidRDefault="00BE60E6" w:rsidP="00BE60E6">
      <w:pPr>
        <w:autoSpaceDE w:val="0"/>
        <w:autoSpaceDN w:val="0"/>
        <w:adjustRightInd w:val="0"/>
        <w:spacing w:line="480" w:lineRule="auto"/>
        <w:rPr>
          <w:i/>
          <w:iCs/>
        </w:rPr>
      </w:pPr>
      <w:r>
        <w:rPr>
          <w:i/>
          <w:iCs/>
        </w:rPr>
        <w:t xml:space="preserve">Next steps for </w:t>
      </w:r>
      <w:r w:rsidR="00B626C6">
        <w:rPr>
          <w:i/>
          <w:iCs/>
        </w:rPr>
        <w:t xml:space="preserve">optimality </w:t>
      </w:r>
      <w:r>
        <w:rPr>
          <w:i/>
          <w:iCs/>
        </w:rPr>
        <w:t>model development</w:t>
      </w:r>
    </w:p>
    <w:p w14:paraId="550E356C" w14:textId="367C38FF" w:rsidR="00C04141" w:rsidRDefault="00BE60E6" w:rsidP="00C04141">
      <w:pPr>
        <w:autoSpaceDE w:val="0"/>
        <w:autoSpaceDN w:val="0"/>
        <w:adjustRightInd w:val="0"/>
        <w:spacing w:line="480" w:lineRule="auto"/>
      </w:pPr>
      <w:r>
        <w:tab/>
        <w:t>Optimality models for both C</w:t>
      </w:r>
      <w:r>
        <w:rPr>
          <w:vertAlign w:val="subscript"/>
        </w:rPr>
        <w:t>3</w:t>
      </w:r>
      <w:r>
        <w:t xml:space="preserve"> and C</w:t>
      </w:r>
      <w:r>
        <w:rPr>
          <w:vertAlign w:val="subscript"/>
        </w:rPr>
        <w:t>4</w:t>
      </w:r>
      <w:r>
        <w:t xml:space="preserve"> species have been developed using principles from optimal coordination and photosynthetic least-cost theories </w:t>
      </w:r>
      <w:r>
        <w:fldChar w:fldCharType="begin" w:fldLock="1"/>
      </w:r>
      <w:r w:rsidR="00AD5D68">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Systems","id":"ITEM-3","issue":"3","issued":{"date-parts":[["2022"]]},"page":"1-16","title":"A Model of C4 Photosynthetic Acclimation Based on Least-Cost Optimality Theory Suitable for Earth System Model Incorporation","type":"article-journal","volume":"14"},"uris":["http://www.mendeley.com/documents/?uuid=48145d5a-a6b8-4581-9182-4fc9e7a3441b"]},{"id":"ITEM-4","itemData":{"DOI":"10.1111/ele.12211","ISSN":"1461023X","abstract":"A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&lt;i&gt;et al.&lt;/i&gt;, 2014; Wang &lt;i&gt;et al.&lt;/i&gt;, 2017b; Stocker &lt;i&gt;et al.&lt;/i&gt;, 2020; Scott &amp; Smith, 2022)","plainTextFormattedCitation":"(Prentice et al., 2014; Wang et al., 2017b; Stocker et al., 2020; Scott &amp; Smith, 2022)","previouslyFormattedCitation":"(Prentice &lt;i&gt;et al.&lt;/i&gt;, 2014; Wang &lt;i&gt;et al.&lt;/i&gt;, 2017b; Stocker &lt;i&gt;et al.&lt;/i&gt;, 2020; Scott &amp; Smith, 2022)"},"properties":{"noteIndex":0},"schema":"https://github.com/citation-style-language/schema/raw/master/csl-citation.json"}</w:instrText>
      </w:r>
      <w:r>
        <w:fldChar w:fldCharType="separate"/>
      </w:r>
      <w:r w:rsidRPr="00BE60E6">
        <w:rPr>
          <w:noProof/>
        </w:rPr>
        <w:t xml:space="preserve">(Prentice </w:t>
      </w:r>
      <w:r w:rsidRPr="00BE60E6">
        <w:rPr>
          <w:i/>
          <w:noProof/>
        </w:rPr>
        <w:t>et al.</w:t>
      </w:r>
      <w:r w:rsidRPr="00BE60E6">
        <w:rPr>
          <w:noProof/>
        </w:rPr>
        <w:t xml:space="preserve">, 2014; Wang </w:t>
      </w:r>
      <w:r w:rsidRPr="00BE60E6">
        <w:rPr>
          <w:i/>
          <w:noProof/>
        </w:rPr>
        <w:t>et al.</w:t>
      </w:r>
      <w:r w:rsidRPr="00BE60E6">
        <w:rPr>
          <w:noProof/>
        </w:rPr>
        <w:t xml:space="preserve">, 2017b; Stocker </w:t>
      </w:r>
      <w:r w:rsidRPr="00BE60E6">
        <w:rPr>
          <w:i/>
          <w:noProof/>
        </w:rPr>
        <w:t>et al.</w:t>
      </w:r>
      <w:r w:rsidRPr="00BE60E6">
        <w:rPr>
          <w:noProof/>
        </w:rPr>
        <w:t>, 2020; Scott &amp; Smith, 2022)</w:t>
      </w:r>
      <w:r>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values are held constant using global datasets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B626C6">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&lt;i&gt;et al.&lt;/i&gt;, 2017b; Cornwell &lt;i&gt;et al.&lt;/i&gt;, 2018)","plainTextFormattedCitation":"(Wang et al., 2017b; Cornwell et al., 2018)","previouslyFormattedCitation":"(Wang &lt;i&gt;et al.&lt;/i&gt;, 2017b; Cornwell &lt;i&gt;et al.&lt;/i&gt;, 2018)"},"properties":{"noteIndex":0},"schema":"https://github.com/citation-style-language/schema/raw/master/csl-citation.json"}</w:instrText>
      </w:r>
      <w:r w:rsidR="00B626C6">
        <w:fldChar w:fldCharType="separate"/>
      </w:r>
      <w:r w:rsidR="00B626C6" w:rsidRPr="00B626C6">
        <w:rPr>
          <w:noProof/>
        </w:rPr>
        <w:t xml:space="preserve">(Wang </w:t>
      </w:r>
      <w:r w:rsidR="00B626C6" w:rsidRPr="00B626C6">
        <w:rPr>
          <w:i/>
          <w:noProof/>
        </w:rPr>
        <w:t>et al.</w:t>
      </w:r>
      <w:r w:rsidR="00B626C6" w:rsidRPr="00B626C6">
        <w:rPr>
          <w:noProof/>
        </w:rPr>
        <w:t xml:space="preserve">, 2017b; Cornwell </w:t>
      </w:r>
      <w:r w:rsidR="00B626C6" w:rsidRPr="00B626C6">
        <w:rPr>
          <w:i/>
          <w:noProof/>
        </w:rPr>
        <w:t>et al.</w:t>
      </w:r>
      <w:r w:rsidR="00B626C6" w:rsidRPr="00B626C6">
        <w:rPr>
          <w:noProof/>
        </w:rPr>
        <w:t>, 2018)</w:t>
      </w:r>
      <w:r w:rsidR="00B626C6">
        <w:fldChar w:fldCharType="end"/>
      </w:r>
      <w:r w:rsidR="00B626C6">
        <w:t>. Specifically, the C</w:t>
      </w:r>
      <w:r w:rsidR="00B626C6">
        <w:rPr>
          <w:vertAlign w:val="subscript"/>
        </w:rPr>
        <w:t>3</w:t>
      </w:r>
      <w:r w:rsidR="00B626C6">
        <w:t xml:space="preserve"> model initially assumed a constant </w:t>
      </w:r>
      <w:r w:rsidR="00B626C6" w:rsidRPr="000C63A9">
        <w:rPr>
          <w:i/>
          <w:iCs/>
          <w:lang w:val="el-GR"/>
        </w:rPr>
        <w:t>β</w:t>
      </w:r>
      <w:r w:rsidR="00B626C6">
        <w:t xml:space="preserve"> value of 240 </w:t>
      </w:r>
      <w:r w:rsidR="00B626C6">
        <w:fldChar w:fldCharType="begin" w:fldLock="1"/>
      </w:r>
      <w:r w:rsidR="00B626C6">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&lt;i&gt;et al.&lt;/i&gt;, 2017b)","plainTextFormattedCitation":"(Wang et al., 2017b)","previouslyFormattedCitation":"(Wang &lt;i&gt;et al.&lt;/i&gt;, 2017b)"},"properties":{"noteIndex":0},"schema":"https://github.com/citation-style-language/schema/raw/master/csl-citation.json"}</w:instrText>
      </w:r>
      <w:r w:rsidR="00B626C6">
        <w:fldChar w:fldCharType="separate"/>
      </w:r>
      <w:r w:rsidR="00B626C6" w:rsidRPr="00B626C6">
        <w:rPr>
          <w:noProof/>
        </w:rPr>
        <w:t xml:space="preserve">(Wang </w:t>
      </w:r>
      <w:r w:rsidR="00B626C6" w:rsidRPr="00B626C6">
        <w:rPr>
          <w:i/>
          <w:noProof/>
        </w:rPr>
        <w:t>et al.</w:t>
      </w:r>
      <w:r w:rsidR="00B626C6" w:rsidRPr="00B626C6">
        <w:rPr>
          <w:noProof/>
        </w:rPr>
        <w:t>, 2017b)</w:t>
      </w:r>
      <w:r w:rsidR="00B626C6">
        <w:fldChar w:fldCharType="end"/>
      </w:r>
      <w:r w:rsidR="00B626C6">
        <w:t xml:space="preserve">, later corrected to 146 </w:t>
      </w:r>
      <w:r w:rsidR="00B626C6">
        <w:fldChar w:fldCharType="begin" w:fldLock="1"/>
      </w:r>
      <w:r w:rsidR="00B626C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2020)","plainTextFormattedCitation":"(Stocker et al., 2020)","previouslyFormattedCitation":"(Stocker &lt;i&gt;et al.&lt;/i&gt;, 2020)"},"properties":{"noteIndex":0},"schema":"https://github.com/citation-style-language/schema/raw/master/csl-citation.json"}</w:instrText>
      </w:r>
      <w:r w:rsidR="00B626C6">
        <w:fldChar w:fldCharType="separate"/>
      </w:r>
      <w:r w:rsidR="00B626C6" w:rsidRPr="00B626C6">
        <w:rPr>
          <w:noProof/>
        </w:rPr>
        <w:t xml:space="preserve">(Stocker </w:t>
      </w:r>
      <w:r w:rsidR="00B626C6" w:rsidRPr="00B626C6">
        <w:rPr>
          <w:i/>
          <w:noProof/>
        </w:rPr>
        <w:t>et al.</w:t>
      </w:r>
      <w:r w:rsidR="00B626C6" w:rsidRPr="00B626C6">
        <w:rPr>
          <w:noProof/>
        </w:rPr>
        <w:t>, 2020)</w:t>
      </w:r>
      <w:r w:rsidR="00B626C6">
        <w:fldChar w:fldCharType="end"/>
      </w:r>
      <w:r w:rsidR="00B626C6">
        <w:t>, while the C</w:t>
      </w:r>
      <w:r w:rsidR="00B626C6">
        <w:rPr>
          <w:vertAlign w:val="subscript"/>
        </w:rPr>
        <w:t>4</w:t>
      </w:r>
      <w:r w:rsidR="00B626C6">
        <w:t xml:space="preserve"> model assumes a constant </w:t>
      </w:r>
      <w:r w:rsidR="00B626C6" w:rsidRPr="000C63A9">
        <w:rPr>
          <w:i/>
          <w:iCs/>
          <w:lang w:val="el-GR"/>
        </w:rPr>
        <w:t>β</w:t>
      </w:r>
      <w:r w:rsidR="00B626C6">
        <w:t xml:space="preserve"> value of 166 </w:t>
      </w:r>
      <w:r w:rsidR="00B626C6">
        <w:fldChar w:fldCharType="begin" w:fldLock="1"/>
      </w:r>
      <w:r w:rsidR="00AD5D68">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&amp; Smith, 2022)","plainTextFormattedCitation":"(Scott &amp; Smith, 2022)","previouslyFormattedCitation":"(Scott &amp; Smith, 2022)"},"properties":{"noteIndex":0},"schema":"https://github.com/citation-style-language/schema/raw/master/csl-citation.json"}</w:instrText>
      </w:r>
      <w:r w:rsidR="00B626C6">
        <w:fldChar w:fldCharType="separate"/>
      </w:r>
      <w:r w:rsidR="00B626C6" w:rsidRPr="00B626C6">
        <w:rPr>
          <w:noProof/>
        </w:rPr>
        <w:t>(Scott &amp; Smith, 2022)</w:t>
      </w:r>
      <w:r w:rsidR="00B626C6">
        <w:fldChar w:fldCharType="end"/>
      </w:r>
      <w:r w:rsidR="00B626C6">
        <w:t xml:space="preserve">. Our results, which build on findings from </w:t>
      </w:r>
      <w:proofErr w:type="spellStart"/>
      <w:r w:rsidR="00B626C6">
        <w:t>Paillassa</w:t>
      </w:r>
      <w:proofErr w:type="spellEnd"/>
      <w:r w:rsidR="00B626C6">
        <w:t xml:space="preserve"> </w:t>
      </w:r>
      <w:r w:rsidR="00B626C6">
        <w:rPr>
          <w:i/>
          <w:iCs/>
        </w:rPr>
        <w:t>et al</w:t>
      </w:r>
      <w:r w:rsidR="00B626C6">
        <w:t xml:space="preserve">. (2020), </w:t>
      </w:r>
      <w:r w:rsidR="006D10DC">
        <w:t xml:space="preserve">demonstrate high variability in calculated </w:t>
      </w:r>
      <w:r w:rsidR="006D10DC" w:rsidRPr="000C63A9">
        <w:rPr>
          <w:i/>
          <w:iCs/>
          <w:lang w:val="el-GR"/>
        </w:rPr>
        <w:t>β</w:t>
      </w:r>
      <w:r w:rsidR="006D10DC">
        <w:t xml:space="preserve"> values across the environmental gradient. Specifically, </w:t>
      </w:r>
      <w:r w:rsidR="006D10DC" w:rsidRPr="000C63A9">
        <w:rPr>
          <w:i/>
          <w:iCs/>
          <w:lang w:val="el-GR"/>
        </w:rPr>
        <w:t>β</w:t>
      </w:r>
      <w:r w:rsidR="006D10DC">
        <w:t xml:space="preserve"> values in C</w:t>
      </w:r>
      <w:r w:rsidR="006D10DC">
        <w:rPr>
          <w:vertAlign w:val="subscript"/>
        </w:rPr>
        <w:t>3</w:t>
      </w:r>
      <w:r w:rsidR="006D10DC">
        <w:t xml:space="preserve"> species ranged from </w:t>
      </w:r>
      <w:r w:rsidR="00E66041">
        <w:t xml:space="preserve">2.5 </w:t>
      </w:r>
      <w:r w:rsidR="006D10DC">
        <w:t>to</w:t>
      </w:r>
      <w:r w:rsidR="00E66041">
        <w:t xml:space="preserve"> 590.2 (mean: 60.2; median: 42.0; standard deviation: 66.7)</w:t>
      </w:r>
      <w:r w:rsidR="006D10DC">
        <w:t xml:space="preserve">, while ranged from </w:t>
      </w:r>
      <w:r w:rsidR="00E66041">
        <w:t xml:space="preserve">0.1 </w:t>
      </w:r>
      <w:r w:rsidR="006D10DC">
        <w:t xml:space="preserve">to </w:t>
      </w:r>
      <w:r w:rsidR="00E66041">
        <w:t xml:space="preserve">222.5 </w:t>
      </w:r>
      <w:r w:rsidR="006D10DC">
        <w:t>in C</w:t>
      </w:r>
      <w:r w:rsidR="006D10DC">
        <w:rPr>
          <w:vertAlign w:val="subscript"/>
        </w:rPr>
        <w:t xml:space="preserve">4 </w:t>
      </w:r>
      <w:r w:rsidR="006D10DC">
        <w:t xml:space="preserve">species </w:t>
      </w:r>
      <w:r w:rsidR="00E66041">
        <w:t>(mean: 26.1; median: 4.4; standard deviation: 50.5)</w:t>
      </w:r>
      <w:r w:rsidR="006D10DC">
        <w:t>.</w:t>
      </w:r>
      <w:r w:rsidR="00E66041">
        <w:t xml:space="preserve"> 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this environmental gradien</w:t>
      </w:r>
      <w:r w:rsidR="006D10DC">
        <w:t xml:space="preserve">t, together with findings </w:t>
      </w:r>
      <w:proofErr w:type="gramStart"/>
      <w:r w:rsidR="006D10DC">
        <w:t xml:space="preserve">from </w:t>
      </w:r>
      <w:ins w:id="266" w:author="Nick Smith" w:date="2022-12-30T15:55:00Z">
        <w:r w:rsidR="00440EAD">
          <w:t>?</w:t>
        </w:r>
      </w:ins>
      <w:proofErr w:type="gramEnd"/>
      <w:r w:rsidR="00E66041">
        <w:t xml:space="preserve"> suggest</w:t>
      </w:r>
      <w:r w:rsidR="006D10DC">
        <w:t>s</w:t>
      </w:r>
      <w:r w:rsidR="00E66041">
        <w:t xml:space="preserve"> that the use of constant </w:t>
      </w:r>
      <w:r w:rsidR="00B626C6" w:rsidRPr="000C63A9">
        <w:rPr>
          <w:i/>
          <w:iCs/>
          <w:lang w:val="el-GR"/>
        </w:rPr>
        <w:t>β</w:t>
      </w:r>
      <w:r w:rsidR="00B626C6">
        <w:t xml:space="preserve"> values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E66041">
        <w:t xml:space="preserve">We therefore recommend future model developments consider the use of dynamic </w:t>
      </w:r>
      <w:r w:rsidR="00E66041" w:rsidRPr="000C63A9">
        <w:rPr>
          <w:i/>
          <w:iCs/>
          <w:lang w:val="el-GR"/>
        </w:rPr>
        <w:t>β</w:t>
      </w:r>
      <w:r w:rsidR="00E66041">
        <w:t xml:space="preserve"> values.</w:t>
      </w:r>
    </w:p>
    <w:p w14:paraId="14CE7DC7" w14:textId="77777777" w:rsidR="00E66041" w:rsidRPr="00E66041" w:rsidRDefault="00E66041" w:rsidP="00C04141">
      <w:pPr>
        <w:autoSpaceDE w:val="0"/>
        <w:autoSpaceDN w:val="0"/>
        <w:adjustRightInd w:val="0"/>
        <w:spacing w:line="480" w:lineRule="auto"/>
      </w:pPr>
    </w:p>
    <w:p w14:paraId="1A5CDE2D" w14:textId="64579989" w:rsidR="002F7BF0" w:rsidRPr="002F7BF0" w:rsidRDefault="002F7BF0" w:rsidP="00883496">
      <w:pPr>
        <w:autoSpaceDE w:val="0"/>
        <w:autoSpaceDN w:val="0"/>
        <w:adjustRightInd w:val="0"/>
        <w:spacing w:line="480" w:lineRule="auto"/>
        <w:rPr>
          <w:color w:val="000000" w:themeColor="text1"/>
        </w:rPr>
      </w:pPr>
      <w:r>
        <w:rPr>
          <w:i/>
          <w:iCs/>
          <w:color w:val="000000" w:themeColor="text1"/>
        </w:rPr>
        <w:t>Conclusions</w:t>
      </w:r>
    </w:p>
    <w:p w14:paraId="3183FC4E" w14:textId="262F140A" w:rsidR="006039C0" w:rsidRPr="00B626C6" w:rsidRDefault="00F17D1D" w:rsidP="00F32BE4">
      <w:pPr>
        <w:spacing w:line="480" w:lineRule="auto"/>
        <w:rPr>
          <w:color w:val="000000" w:themeColor="text1"/>
        </w:rPr>
      </w:pPr>
      <w:r>
        <w:rPr>
          <w:color w:val="000000" w:themeColor="text1"/>
        </w:rPr>
        <w:lastRenderedPageBreak/>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our environmental gradient was driven by indirect effects of climate and soil resource availability mediated, in all cases, through a negative effect of increasing </w:t>
      </w:r>
      <w:r w:rsidR="00D10086">
        <w:rPr>
          <w:i/>
          <w:iCs/>
          <w:color w:val="000000" w:themeColor="text1"/>
          <w:lang w:val="el-GR"/>
        </w:rPr>
        <w:t>β</w:t>
      </w:r>
      <w:r w:rsidR="00D10086">
        <w:rPr>
          <w:color w:val="000000" w:themeColor="text1"/>
        </w:rPr>
        <w:t xml:space="preserve"> on </w:t>
      </w:r>
      <w:r w:rsidR="00D10086">
        <w:rPr>
          <w:i/>
          <w:iCs/>
          <w:color w:val="000000" w:themeColor="text1"/>
        </w:rPr>
        <w:t>N</w:t>
      </w:r>
      <w:r w:rsidR="00D10086">
        <w:rPr>
          <w:color w:val="000000" w:themeColor="text1"/>
          <w:vertAlign w:val="subscript"/>
        </w:rPr>
        <w:t>area</w:t>
      </w:r>
      <w:r w:rsidR="00D10086">
        <w:rPr>
          <w:color w:val="000000" w:themeColor="text1"/>
        </w:rPr>
        <w:t xml:space="preserve">. When </w:t>
      </w:r>
      <w:r w:rsidR="00D10086">
        <w:rPr>
          <w:i/>
          <w:iCs/>
          <w:color w:val="000000" w:themeColor="text1"/>
        </w:rPr>
        <w:t>N</w:t>
      </w:r>
      <w:r w:rsidR="00D10086">
        <w:rPr>
          <w:color w:val="000000" w:themeColor="text1"/>
          <w:vertAlign w:val="subscript"/>
        </w:rPr>
        <w:t>area</w:t>
      </w:r>
      <w:r w:rsidR="00D10086">
        <w:rPr>
          <w:color w:val="000000" w:themeColor="text1"/>
        </w:rPr>
        <w:t xml:space="preserve"> was broken down into its components, </w:t>
      </w:r>
      <w:r w:rsidR="00573DF3">
        <w:rPr>
          <w:color w:val="000000" w:themeColor="text1"/>
        </w:rPr>
        <w:t xml:space="preserve">we found similar negative effects of </w:t>
      </w:r>
      <w:r w:rsidR="00573DF3">
        <w:rPr>
          <w:i/>
          <w:iCs/>
          <w:color w:val="000000" w:themeColor="text1"/>
          <w:lang w:val="el-GR"/>
        </w:rPr>
        <w:t>β</w:t>
      </w:r>
      <w:r w:rsidR="00573DF3">
        <w:rPr>
          <w:color w:val="000000" w:themeColor="text1"/>
        </w:rPr>
        <w:t xml:space="preserve"> on </w:t>
      </w:r>
      <w:r w:rsidR="00573DF3">
        <w:rPr>
          <w:i/>
          <w:iCs/>
          <w:color w:val="000000" w:themeColor="text1"/>
        </w:rPr>
        <w:t>N</w:t>
      </w:r>
      <w:r w:rsidR="00573DF3">
        <w:rPr>
          <w:color w:val="000000" w:themeColor="text1"/>
          <w:vertAlign w:val="subscript"/>
        </w:rPr>
        <w:t>mass</w:t>
      </w:r>
      <w:r w:rsidR="00573DF3">
        <w:rPr>
          <w:color w:val="000000" w:themeColor="text1"/>
        </w:rPr>
        <w:t xml:space="preserve"> and </w:t>
      </w:r>
      <w:r w:rsidR="00573DF3">
        <w:rPr>
          <w:i/>
          <w:iCs/>
          <w:color w:val="000000" w:themeColor="text1"/>
        </w:rPr>
        <w:t>M</w:t>
      </w:r>
      <w:r w:rsidR="00573DF3">
        <w:rPr>
          <w:color w:val="000000" w:themeColor="text1"/>
          <w:vertAlign w:val="subscript"/>
        </w:rPr>
        <w:t>area</w:t>
      </w:r>
      <w:r w:rsidR="00A46B75">
        <w:rPr>
          <w:color w:val="000000" w:themeColor="text1"/>
        </w:rPr>
        <w:t xml:space="preserve">, but also negative covariance between </w:t>
      </w:r>
      <w:r w:rsidR="00A46B75">
        <w:rPr>
          <w:i/>
          <w:iCs/>
          <w:color w:val="000000" w:themeColor="text1"/>
        </w:rPr>
        <w:t>M</w:t>
      </w:r>
      <w:r w:rsidR="00A46B75">
        <w:rPr>
          <w:color w:val="000000" w:themeColor="text1"/>
          <w:vertAlign w:val="subscript"/>
        </w:rPr>
        <w:t>area</w:t>
      </w:r>
      <w:r w:rsidR="00A46B75" w:rsidRPr="00A46B75">
        <w:rPr>
          <w:color w:val="000000" w:themeColor="text1"/>
        </w:rPr>
        <w:t xml:space="preserve"> </w:t>
      </w:r>
      <w:r w:rsidR="00A46B75">
        <w:rPr>
          <w:color w:val="000000" w:themeColor="text1"/>
        </w:rPr>
        <w:t>and</w:t>
      </w:r>
      <w:r w:rsidR="00A46B75" w:rsidRPr="00A46B75">
        <w:rPr>
          <w:i/>
          <w:iCs/>
          <w:color w:val="000000" w:themeColor="text1"/>
        </w:rPr>
        <w:t xml:space="preserve"> </w:t>
      </w:r>
      <w:r w:rsidR="00A46B75">
        <w:rPr>
          <w:i/>
          <w:iCs/>
          <w:color w:val="000000" w:themeColor="text1"/>
        </w:rPr>
        <w:t>N</w:t>
      </w:r>
      <w:r w:rsidR="00A46B75">
        <w:rPr>
          <w:color w:val="000000" w:themeColor="text1"/>
          <w:vertAlign w:val="subscript"/>
        </w:rPr>
        <w:t>mass</w:t>
      </w:r>
      <w:r w:rsidR="00A46B75">
        <w:rPr>
          <w:color w:val="000000" w:themeColor="text1"/>
        </w:rPr>
        <w:t xml:space="preserve">, suggesting that variance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the </w:t>
      </w:r>
      <w:r w:rsidR="00573DF3">
        <w:rPr>
          <w:color w:val="000000" w:themeColor="text1"/>
        </w:rPr>
        <w:t>environmental gradient</w:t>
      </w:r>
      <w:r w:rsidR="00D10086">
        <w:rPr>
          <w:color w:val="000000" w:themeColor="text1"/>
        </w:rPr>
        <w:t xml:space="preserve"> was best explained through </w:t>
      </w:r>
      <w:r w:rsidR="00573DF3">
        <w:rPr>
          <w:color w:val="000000" w:themeColor="text1"/>
        </w:rPr>
        <w:t xml:space="preserve">changes in </w:t>
      </w:r>
      <w:r w:rsidR="006039C0">
        <w:rPr>
          <w:i/>
          <w:iCs/>
          <w:color w:val="000000" w:themeColor="text1"/>
        </w:rPr>
        <w:t>M</w:t>
      </w:r>
      <w:r w:rsidR="006039C0">
        <w:rPr>
          <w:color w:val="000000" w:themeColor="text1"/>
          <w:vertAlign w:val="subscript"/>
        </w:rPr>
        <w:t>area</w:t>
      </w:r>
      <w:r w:rsidR="006039C0">
        <w:rPr>
          <w:color w:val="000000" w:themeColor="text1"/>
        </w:rPr>
        <w:t xml:space="preserve"> and related costs of leaf morphology</w:t>
      </w:r>
      <w:r w:rsidR="00D10086">
        <w:rPr>
          <w:color w:val="000000" w:themeColor="text1"/>
        </w:rPr>
        <w:t xml:space="preserve">. Results from this experiment validate patterns expected from photosynthetic least-cost theory for the first time using </w:t>
      </w:r>
      <w:r w:rsidR="00D10086">
        <w:rPr>
          <w:i/>
          <w:iCs/>
          <w:color w:val="000000" w:themeColor="text1"/>
          <w:lang w:val="el-GR"/>
        </w:rPr>
        <w:t>β</w:t>
      </w:r>
      <w:r w:rsidR="00D10086">
        <w:rPr>
          <w:color w:val="000000" w:themeColor="text1"/>
        </w:rPr>
        <w:t xml:space="preserve"> as a direct predictor of </w:t>
      </w:r>
      <w:r w:rsidR="00D10086">
        <w:rPr>
          <w:i/>
          <w:iCs/>
          <w:color w:val="000000" w:themeColor="text1"/>
        </w:rPr>
        <w:t>N</w:t>
      </w:r>
      <w:r w:rsidR="00D10086">
        <w:rPr>
          <w:color w:val="000000" w:themeColor="text1"/>
          <w:vertAlign w:val="subscript"/>
        </w:rPr>
        <w:t>area</w:t>
      </w:r>
      <w:r w:rsidR="00D10086">
        <w:rPr>
          <w:color w:val="000000" w:themeColor="text1"/>
        </w:rPr>
        <w:t xml:space="preserve">, </w:t>
      </w:r>
      <w:r w:rsidR="00D10086">
        <w:rPr>
          <w:i/>
          <w:iCs/>
          <w:color w:val="000000" w:themeColor="text1"/>
        </w:rPr>
        <w:t>N</w:t>
      </w:r>
      <w:r w:rsidR="00D10086">
        <w:rPr>
          <w:color w:val="000000" w:themeColor="text1"/>
          <w:vertAlign w:val="subscript"/>
        </w:rPr>
        <w:t>mass</w:t>
      </w:r>
      <w:r w:rsidR="00D10086">
        <w:rPr>
          <w:color w:val="000000" w:themeColor="text1"/>
        </w:rPr>
        <w:t xml:space="preserve">, and </w:t>
      </w:r>
      <w:r w:rsidR="00D10086">
        <w:rPr>
          <w:i/>
          <w:iCs/>
          <w:color w:val="000000" w:themeColor="text1"/>
        </w:rPr>
        <w:t>M</w:t>
      </w:r>
      <w:r w:rsidR="00D10086">
        <w:rPr>
          <w:color w:val="000000" w:themeColor="text1"/>
          <w:vertAlign w:val="subscript"/>
        </w:rPr>
        <w:t>area</w:t>
      </w:r>
      <w:r w:rsidR="00A46B75">
        <w:rPr>
          <w:color w:val="000000" w:themeColor="text1"/>
        </w:rPr>
        <w:t>,</w:t>
      </w:r>
      <w:r w:rsidR="00F32BE4">
        <w:rPr>
          <w:color w:val="000000" w:themeColor="text1"/>
        </w:rPr>
        <w:t xml:space="preserve"> demonstrating </w:t>
      </w:r>
      <w:r w:rsidR="006039C0">
        <w:rPr>
          <w:color w:val="000000" w:themeColor="text1"/>
        </w:rPr>
        <w:t xml:space="preserve">the ability of </w:t>
      </w:r>
      <w:r w:rsidR="00F32BE4">
        <w:rPr>
          <w:i/>
          <w:iCs/>
          <w:color w:val="000000" w:themeColor="text1"/>
          <w:lang w:val="el-GR"/>
        </w:rPr>
        <w:t>β</w:t>
      </w:r>
      <w:r w:rsidR="00F32BE4">
        <w:rPr>
          <w:color w:val="000000" w:themeColor="text1"/>
        </w:rPr>
        <w:t xml:space="preserve"> </w:t>
      </w:r>
      <w:r w:rsidR="006039C0">
        <w:rPr>
          <w:color w:val="000000" w:themeColor="text1"/>
        </w:rPr>
        <w:t>to integrate expected effects of climatic and edaphic characteristics on leaf nitrogen allocation.</w:t>
      </w:r>
      <w:r w:rsidR="00B626C6">
        <w:rPr>
          <w:color w:val="000000" w:themeColor="text1"/>
        </w:rPr>
        <w:t xml:space="preserve"> Our results also demonstrate a need to consider the dynamic nature of </w:t>
      </w:r>
      <w:r w:rsidR="00B626C6">
        <w:rPr>
          <w:i/>
          <w:iCs/>
          <w:color w:val="000000" w:themeColor="text1"/>
          <w:lang w:val="el-GR"/>
        </w:rPr>
        <w:t>β</w:t>
      </w:r>
      <w:r w:rsidR="00B626C6">
        <w:rPr>
          <w:color w:val="000000" w:themeColor="text1"/>
        </w:rPr>
        <w:t xml:space="preserve"> across environmental gradients in optimality models that leverage principles of photosynthetic least-cost theory.</w:t>
      </w:r>
    </w:p>
    <w:p w14:paraId="56E7A1F8" w14:textId="77777777" w:rsidR="006039C0" w:rsidRDefault="006039C0" w:rsidP="00F32BE4">
      <w:pPr>
        <w:spacing w:line="480" w:lineRule="auto"/>
        <w:rPr>
          <w:color w:val="000000" w:themeColor="text1"/>
        </w:rPr>
      </w:pPr>
    </w:p>
    <w:p w14:paraId="4007C0EE" w14:textId="6ACDBEB2" w:rsidR="006039C0" w:rsidRDefault="006039C0" w:rsidP="00F32BE4">
      <w:pPr>
        <w:spacing w:line="480" w:lineRule="auto"/>
        <w:rPr>
          <w:color w:val="000000" w:themeColor="text1"/>
        </w:rPr>
      </w:pPr>
      <w:r>
        <w:rPr>
          <w:i/>
          <w:iCs/>
          <w:color w:val="000000" w:themeColor="text1"/>
        </w:rPr>
        <w:t>Acknowledgements</w:t>
      </w:r>
    </w:p>
    <w:p w14:paraId="7219B556" w14:textId="3B83E572" w:rsidR="006039C0" w:rsidRPr="006039C0" w:rsidRDefault="00F81B11" w:rsidP="00F81B11">
      <w:pPr>
        <w:spacing w:line="480" w:lineRule="auto"/>
        <w:rPr>
          <w:color w:val="000000" w:themeColor="text1"/>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experiment funding and access to private land, as well as property owners for their cooperation throughout each property visit.</w:t>
      </w:r>
    </w:p>
    <w:p w14:paraId="20FB8C84" w14:textId="4E5F7B3D" w:rsidR="00AA3362" w:rsidRDefault="00AA3362" w:rsidP="00F32BE4">
      <w:pPr>
        <w:spacing w:line="48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47B3FD92" w14:textId="652FB459" w:rsidR="00AD5D68" w:rsidRPr="00AD5D68" w:rsidRDefault="00AA3362" w:rsidP="00AD5D68">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AD5D68" w:rsidRPr="00AD5D68">
        <w:rPr>
          <w:b/>
          <w:bCs/>
          <w:noProof/>
        </w:rPr>
        <w:t>Adams MA, Turnbull TL, Sprent JI, Buchmann N</w:t>
      </w:r>
      <w:r w:rsidR="00AD5D68" w:rsidRPr="00AD5D68">
        <w:rPr>
          <w:noProof/>
        </w:rPr>
        <w:t xml:space="preserve">. </w:t>
      </w:r>
      <w:r w:rsidR="00AD5D68" w:rsidRPr="00AD5D68">
        <w:rPr>
          <w:b/>
          <w:bCs/>
          <w:noProof/>
        </w:rPr>
        <w:t>2016</w:t>
      </w:r>
      <w:r w:rsidR="00AD5D68" w:rsidRPr="00AD5D68">
        <w:rPr>
          <w:noProof/>
        </w:rPr>
        <w:t xml:space="preserve">. Legumes are different: Leaf nitrogen, photosynthesis, and water use efficiency. </w:t>
      </w:r>
      <w:r w:rsidR="00AD5D68" w:rsidRPr="00AD5D68">
        <w:rPr>
          <w:i/>
          <w:iCs/>
          <w:noProof/>
        </w:rPr>
        <w:t>Proceedings of the National Academy of Sciences of the United States of America</w:t>
      </w:r>
      <w:r w:rsidR="00AD5D68" w:rsidRPr="00AD5D68">
        <w:rPr>
          <w:noProof/>
        </w:rPr>
        <w:t xml:space="preserve"> </w:t>
      </w:r>
      <w:r w:rsidR="00AD5D68" w:rsidRPr="00AD5D68">
        <w:rPr>
          <w:b/>
          <w:bCs/>
          <w:noProof/>
        </w:rPr>
        <w:t>113</w:t>
      </w:r>
      <w:r w:rsidR="00AD5D68" w:rsidRPr="00AD5D68">
        <w:rPr>
          <w:noProof/>
        </w:rPr>
        <w:t>: 4098–4103.</w:t>
      </w:r>
    </w:p>
    <w:p w14:paraId="5F13B75C" w14:textId="77777777" w:rsidR="00AD5D68" w:rsidRPr="00AD5D68" w:rsidRDefault="00AD5D68" w:rsidP="00AD5D68">
      <w:pPr>
        <w:widowControl w:val="0"/>
        <w:autoSpaceDE w:val="0"/>
        <w:autoSpaceDN w:val="0"/>
        <w:adjustRightInd w:val="0"/>
        <w:spacing w:line="480" w:lineRule="auto"/>
        <w:rPr>
          <w:noProof/>
        </w:rPr>
      </w:pPr>
      <w:r w:rsidRPr="00AD5D68">
        <w:rPr>
          <w:b/>
          <w:bCs/>
          <w:noProof/>
        </w:rPr>
        <w:t>Bae K, Fahey TJ, Yanai RD, Fisk M</w:t>
      </w:r>
      <w:r w:rsidRPr="00AD5D68">
        <w:rPr>
          <w:noProof/>
        </w:rPr>
        <w:t xml:space="preserve">. </w:t>
      </w:r>
      <w:r w:rsidRPr="00AD5D68">
        <w:rPr>
          <w:b/>
          <w:bCs/>
          <w:noProof/>
        </w:rPr>
        <w:t>2015</w:t>
      </w:r>
      <w:r w:rsidRPr="00AD5D68">
        <w:rPr>
          <w:noProof/>
        </w:rPr>
        <w:t xml:space="preserve">. Soil nitrogen availability affects belowground carbon allocation and soil respiration in northern hardwood forests of New Hampshire. </w:t>
      </w:r>
      <w:r w:rsidRPr="00AD5D68">
        <w:rPr>
          <w:i/>
          <w:iCs/>
          <w:noProof/>
        </w:rPr>
        <w:t>Ecosystems</w:t>
      </w:r>
      <w:r w:rsidRPr="00AD5D68">
        <w:rPr>
          <w:noProof/>
        </w:rPr>
        <w:t xml:space="preserve"> </w:t>
      </w:r>
      <w:r w:rsidRPr="00AD5D68">
        <w:rPr>
          <w:b/>
          <w:bCs/>
          <w:noProof/>
        </w:rPr>
        <w:t>18</w:t>
      </w:r>
      <w:r w:rsidRPr="00AD5D68">
        <w:rPr>
          <w:noProof/>
        </w:rPr>
        <w:t>: 1179–1191.</w:t>
      </w:r>
    </w:p>
    <w:p w14:paraId="126E1ECA" w14:textId="77777777" w:rsidR="00AD5D68" w:rsidRPr="00AD5D68" w:rsidRDefault="00AD5D68" w:rsidP="00AD5D68">
      <w:pPr>
        <w:widowControl w:val="0"/>
        <w:autoSpaceDE w:val="0"/>
        <w:autoSpaceDN w:val="0"/>
        <w:adjustRightInd w:val="0"/>
        <w:spacing w:line="480" w:lineRule="auto"/>
        <w:rPr>
          <w:noProof/>
        </w:rPr>
      </w:pPr>
      <w:r w:rsidRPr="00AD5D68">
        <w:rPr>
          <w:b/>
          <w:bCs/>
          <w:noProof/>
        </w:rPr>
        <w:t>Bates D, Mächler M, Bolker B, Walker S</w:t>
      </w:r>
      <w:r w:rsidRPr="00AD5D68">
        <w:rPr>
          <w:noProof/>
        </w:rPr>
        <w:t xml:space="preserve">. </w:t>
      </w:r>
      <w:r w:rsidRPr="00AD5D68">
        <w:rPr>
          <w:b/>
          <w:bCs/>
          <w:noProof/>
        </w:rPr>
        <w:t>2015</w:t>
      </w:r>
      <w:r w:rsidRPr="00AD5D68">
        <w:rPr>
          <w:noProof/>
        </w:rPr>
        <w:t xml:space="preserve">. Fitting linear mixed-effects models using lme4. </w:t>
      </w:r>
      <w:r w:rsidRPr="00AD5D68">
        <w:rPr>
          <w:i/>
          <w:iCs/>
          <w:noProof/>
        </w:rPr>
        <w:t>Journal of Statistical Software</w:t>
      </w:r>
      <w:r w:rsidRPr="00AD5D68">
        <w:rPr>
          <w:noProof/>
        </w:rPr>
        <w:t xml:space="preserve"> </w:t>
      </w:r>
      <w:r w:rsidRPr="00AD5D68">
        <w:rPr>
          <w:b/>
          <w:bCs/>
          <w:noProof/>
        </w:rPr>
        <w:t>67</w:t>
      </w:r>
      <w:r w:rsidRPr="00AD5D68">
        <w:rPr>
          <w:noProof/>
        </w:rPr>
        <w:t>: 1–48.</w:t>
      </w:r>
    </w:p>
    <w:p w14:paraId="259FE11C" w14:textId="77777777" w:rsidR="00AD5D68" w:rsidRPr="00AD5D68" w:rsidRDefault="00AD5D68" w:rsidP="00AD5D68">
      <w:pPr>
        <w:widowControl w:val="0"/>
        <w:autoSpaceDE w:val="0"/>
        <w:autoSpaceDN w:val="0"/>
        <w:adjustRightInd w:val="0"/>
        <w:spacing w:line="480" w:lineRule="auto"/>
        <w:rPr>
          <w:noProof/>
        </w:rPr>
      </w:pPr>
      <w:r w:rsidRPr="00AD5D68">
        <w:rPr>
          <w:b/>
          <w:bCs/>
          <w:noProof/>
        </w:rPr>
        <w:t>Beaudette D, Skovlin J, Roeker S, Brown A</w:t>
      </w:r>
      <w:r w:rsidRPr="00AD5D68">
        <w:rPr>
          <w:noProof/>
        </w:rPr>
        <w:t xml:space="preserve">. </w:t>
      </w:r>
      <w:r w:rsidRPr="00AD5D68">
        <w:rPr>
          <w:b/>
          <w:bCs/>
          <w:noProof/>
        </w:rPr>
        <w:t>2022</w:t>
      </w:r>
      <w:r w:rsidRPr="00AD5D68">
        <w:rPr>
          <w:noProof/>
        </w:rPr>
        <w:t>. soilDB: Soil Database Interface.</w:t>
      </w:r>
    </w:p>
    <w:p w14:paraId="018BABB8" w14:textId="77777777" w:rsidR="00AD5D68" w:rsidRPr="00AD5D68" w:rsidRDefault="00AD5D68" w:rsidP="00AD5D68">
      <w:pPr>
        <w:widowControl w:val="0"/>
        <w:autoSpaceDE w:val="0"/>
        <w:autoSpaceDN w:val="0"/>
        <w:adjustRightInd w:val="0"/>
        <w:spacing w:line="480" w:lineRule="auto"/>
        <w:rPr>
          <w:noProof/>
        </w:rPr>
      </w:pPr>
      <w:r w:rsidRPr="00AD5D68">
        <w:rPr>
          <w:b/>
          <w:bCs/>
          <w:noProof/>
        </w:rPr>
        <w:t>Bernacchi CJ, Singsaas EL, Pimentel C, Portis AR, Long SP</w:t>
      </w:r>
      <w:r w:rsidRPr="00AD5D68">
        <w:rPr>
          <w:noProof/>
        </w:rPr>
        <w:t xml:space="preserve">. </w:t>
      </w:r>
      <w:r w:rsidRPr="00AD5D68">
        <w:rPr>
          <w:b/>
          <w:bCs/>
          <w:noProof/>
        </w:rPr>
        <w:t>2001</w:t>
      </w:r>
      <w:r w:rsidRPr="00AD5D68">
        <w:rPr>
          <w:noProof/>
        </w:rPr>
        <w:t xml:space="preserve">. Improved temperature response functions for models of Rubisco-limited photosynthesis. </w:t>
      </w:r>
      <w:r w:rsidRPr="00AD5D68">
        <w:rPr>
          <w:i/>
          <w:iCs/>
          <w:noProof/>
        </w:rPr>
        <w:t>Plant, Cell and Environment</w:t>
      </w:r>
      <w:r w:rsidRPr="00AD5D68">
        <w:rPr>
          <w:noProof/>
        </w:rPr>
        <w:t xml:space="preserve"> </w:t>
      </w:r>
      <w:r w:rsidRPr="00AD5D68">
        <w:rPr>
          <w:b/>
          <w:bCs/>
          <w:noProof/>
        </w:rPr>
        <w:t>24</w:t>
      </w:r>
      <w:r w:rsidRPr="00AD5D68">
        <w:rPr>
          <w:noProof/>
        </w:rPr>
        <w:t>: 253–259.</w:t>
      </w:r>
    </w:p>
    <w:p w14:paraId="66475C53" w14:textId="77777777" w:rsidR="00AD5D68" w:rsidRPr="00AD5D68" w:rsidRDefault="00AD5D68" w:rsidP="00AD5D68">
      <w:pPr>
        <w:widowControl w:val="0"/>
        <w:autoSpaceDE w:val="0"/>
        <w:autoSpaceDN w:val="0"/>
        <w:adjustRightInd w:val="0"/>
        <w:spacing w:line="480" w:lineRule="auto"/>
        <w:rPr>
          <w:noProof/>
        </w:rPr>
      </w:pPr>
      <w:r w:rsidRPr="00AD5D68">
        <w:rPr>
          <w:b/>
          <w:bCs/>
          <w:noProof/>
        </w:rPr>
        <w:t>Bialic‐Murphy L, Smith NG, Voothuluru P, McElderry RM, Roche MD, Cassidy ST, Kivlin SN, Kalisz S</w:t>
      </w:r>
      <w:r w:rsidRPr="00AD5D68">
        <w:rPr>
          <w:noProof/>
        </w:rPr>
        <w:t xml:space="preserve">. </w:t>
      </w:r>
      <w:r w:rsidRPr="00AD5D68">
        <w:rPr>
          <w:b/>
          <w:bCs/>
          <w:noProof/>
        </w:rPr>
        <w:t>2021</w:t>
      </w:r>
      <w:r w:rsidRPr="00AD5D68">
        <w:rPr>
          <w:noProof/>
        </w:rPr>
        <w:t xml:space="preserve">. Invasion‐induced root–fungal disruptions alter plant water and nitrogen economies (M Rejmanek, Ed.). </w:t>
      </w:r>
      <w:r w:rsidRPr="00AD5D68">
        <w:rPr>
          <w:i/>
          <w:iCs/>
          <w:noProof/>
        </w:rPr>
        <w:t>Ecology Letters</w:t>
      </w:r>
      <w:r w:rsidRPr="00AD5D68">
        <w:rPr>
          <w:noProof/>
        </w:rPr>
        <w:t xml:space="preserve"> </w:t>
      </w:r>
      <w:r w:rsidRPr="00AD5D68">
        <w:rPr>
          <w:b/>
          <w:bCs/>
          <w:noProof/>
        </w:rPr>
        <w:t>24</w:t>
      </w:r>
      <w:r w:rsidRPr="00AD5D68">
        <w:rPr>
          <w:noProof/>
        </w:rPr>
        <w:t>: 1145–1156.</w:t>
      </w:r>
    </w:p>
    <w:p w14:paraId="5AADDBFB" w14:textId="77777777" w:rsidR="00AD5D68" w:rsidRPr="00AD5D68" w:rsidRDefault="00AD5D68" w:rsidP="00AD5D68">
      <w:pPr>
        <w:widowControl w:val="0"/>
        <w:autoSpaceDE w:val="0"/>
        <w:autoSpaceDN w:val="0"/>
        <w:adjustRightInd w:val="0"/>
        <w:spacing w:line="480" w:lineRule="auto"/>
        <w:rPr>
          <w:noProof/>
        </w:rPr>
      </w:pPr>
      <w:r w:rsidRPr="00AD5D68">
        <w:rPr>
          <w:b/>
          <w:bCs/>
          <w:noProof/>
        </w:rPr>
        <w:t>Bloomfield KJ, Stocker BD, Keenan TF, Prentice IC</w:t>
      </w:r>
      <w:r w:rsidRPr="00AD5D68">
        <w:rPr>
          <w:noProof/>
        </w:rPr>
        <w:t xml:space="preserve">. </w:t>
      </w:r>
      <w:r w:rsidRPr="00AD5D68">
        <w:rPr>
          <w:b/>
          <w:bCs/>
          <w:noProof/>
        </w:rPr>
        <w:t>2022</w:t>
      </w:r>
      <w:r w:rsidRPr="00AD5D68">
        <w:rPr>
          <w:noProof/>
        </w:rPr>
        <w:t xml:space="preserve">. </w:t>
      </w:r>
      <w:r w:rsidRPr="00AD5D68">
        <w:rPr>
          <w:i/>
          <w:iCs/>
          <w:noProof/>
        </w:rPr>
        <w:t>Environmental controls on the light use efficiency of terrestrial gross primary production</w:t>
      </w:r>
      <w:r w:rsidRPr="00AD5D68">
        <w:rPr>
          <w:noProof/>
        </w:rPr>
        <w:t>.</w:t>
      </w:r>
    </w:p>
    <w:p w14:paraId="5ADD0CD7" w14:textId="77777777" w:rsidR="00AD5D68" w:rsidRPr="00AD5D68" w:rsidRDefault="00AD5D68" w:rsidP="00AD5D68">
      <w:pPr>
        <w:widowControl w:val="0"/>
        <w:autoSpaceDE w:val="0"/>
        <w:autoSpaceDN w:val="0"/>
        <w:adjustRightInd w:val="0"/>
        <w:spacing w:line="480" w:lineRule="auto"/>
        <w:rPr>
          <w:noProof/>
        </w:rPr>
      </w:pPr>
      <w:r w:rsidRPr="00AD5D68">
        <w:rPr>
          <w:b/>
          <w:bCs/>
          <w:noProof/>
        </w:rPr>
        <w:t>Booth BBB, Jones CD, Collins M, Totterdell IJ, Cox PM, Sitch S, Huntingford C, Betts RA, Harris GR, Lloyd J</w:t>
      </w:r>
      <w:r w:rsidRPr="00AD5D68">
        <w:rPr>
          <w:noProof/>
        </w:rPr>
        <w:t xml:space="preserve">. </w:t>
      </w:r>
      <w:r w:rsidRPr="00AD5D68">
        <w:rPr>
          <w:b/>
          <w:bCs/>
          <w:noProof/>
        </w:rPr>
        <w:t>2012</w:t>
      </w:r>
      <w:r w:rsidRPr="00AD5D68">
        <w:rPr>
          <w:noProof/>
        </w:rPr>
        <w:t xml:space="preserve">. High sensitivity of future global warming to land carbon cycle processes. </w:t>
      </w:r>
      <w:r w:rsidRPr="00AD5D68">
        <w:rPr>
          <w:i/>
          <w:iCs/>
          <w:noProof/>
        </w:rPr>
        <w:t>Environmental Research Letters</w:t>
      </w:r>
      <w:r w:rsidRPr="00AD5D68">
        <w:rPr>
          <w:noProof/>
        </w:rPr>
        <w:t xml:space="preserve"> </w:t>
      </w:r>
      <w:r w:rsidRPr="00AD5D68">
        <w:rPr>
          <w:b/>
          <w:bCs/>
          <w:noProof/>
        </w:rPr>
        <w:t>7</w:t>
      </w:r>
      <w:r w:rsidRPr="00AD5D68">
        <w:rPr>
          <w:noProof/>
        </w:rPr>
        <w:t>: 024002.</w:t>
      </w:r>
    </w:p>
    <w:p w14:paraId="6D427A15" w14:textId="77777777" w:rsidR="00AD5D68" w:rsidRPr="00AD5D68" w:rsidRDefault="00AD5D68" w:rsidP="00AD5D68">
      <w:pPr>
        <w:widowControl w:val="0"/>
        <w:autoSpaceDE w:val="0"/>
        <w:autoSpaceDN w:val="0"/>
        <w:adjustRightInd w:val="0"/>
        <w:spacing w:line="480" w:lineRule="auto"/>
        <w:rPr>
          <w:noProof/>
        </w:rPr>
      </w:pPr>
      <w:r w:rsidRPr="00AD5D68">
        <w:rPr>
          <w:b/>
          <w:bCs/>
          <w:noProof/>
        </w:rPr>
        <w:t>Braghiere RK, Fisher JB, Allen K, Brzostek ER, Shi M, Yang X, Ricciuto DM, Fisher RA, Zhu Q, Phillips RP</w:t>
      </w:r>
      <w:r w:rsidRPr="00AD5D68">
        <w:rPr>
          <w:noProof/>
        </w:rPr>
        <w:t xml:space="preserve">. </w:t>
      </w:r>
      <w:r w:rsidRPr="00AD5D68">
        <w:rPr>
          <w:b/>
          <w:bCs/>
          <w:noProof/>
        </w:rPr>
        <w:t>2022</w:t>
      </w:r>
      <w:r w:rsidRPr="00AD5D68">
        <w:rPr>
          <w:noProof/>
        </w:rPr>
        <w:t xml:space="preserve">. Modeling global carbon costs of plant nitrogen and phosphorus </w:t>
      </w:r>
      <w:r w:rsidRPr="00AD5D68">
        <w:rPr>
          <w:noProof/>
        </w:rPr>
        <w:lastRenderedPageBreak/>
        <w:t xml:space="preserve">acquisition. </w:t>
      </w:r>
      <w:r w:rsidRPr="00AD5D68">
        <w:rPr>
          <w:i/>
          <w:iCs/>
          <w:noProof/>
        </w:rPr>
        <w:t>Journal of Advances in Modeling Earth Systems</w:t>
      </w:r>
      <w:r w:rsidRPr="00AD5D68">
        <w:rPr>
          <w:noProof/>
        </w:rPr>
        <w:t xml:space="preserve"> </w:t>
      </w:r>
      <w:r w:rsidRPr="00AD5D68">
        <w:rPr>
          <w:b/>
          <w:bCs/>
          <w:noProof/>
        </w:rPr>
        <w:t>14</w:t>
      </w:r>
      <w:r w:rsidRPr="00AD5D68">
        <w:rPr>
          <w:noProof/>
        </w:rPr>
        <w:t>: 1–23.</w:t>
      </w:r>
    </w:p>
    <w:p w14:paraId="2A5259A3" w14:textId="77777777" w:rsidR="00AD5D68" w:rsidRPr="00AD5D68" w:rsidRDefault="00AD5D68" w:rsidP="00AD5D68">
      <w:pPr>
        <w:widowControl w:val="0"/>
        <w:autoSpaceDE w:val="0"/>
        <w:autoSpaceDN w:val="0"/>
        <w:adjustRightInd w:val="0"/>
        <w:spacing w:line="480" w:lineRule="auto"/>
        <w:rPr>
          <w:noProof/>
        </w:rPr>
      </w:pPr>
      <w:r w:rsidRPr="00AD5D68">
        <w:rPr>
          <w:b/>
          <w:bCs/>
          <w:noProof/>
        </w:rPr>
        <w:t>Brzostek ER, Dragoni D, Schmid HP, Rahman AF, Sims D, Wayson CA, Johnson DJ, Phillips RP</w:t>
      </w:r>
      <w:r w:rsidRPr="00AD5D68">
        <w:rPr>
          <w:noProof/>
        </w:rPr>
        <w:t xml:space="preserve">. </w:t>
      </w:r>
      <w:r w:rsidRPr="00AD5D68">
        <w:rPr>
          <w:b/>
          <w:bCs/>
          <w:noProof/>
        </w:rPr>
        <w:t>2014</w:t>
      </w:r>
      <w:r w:rsidRPr="00AD5D68">
        <w:rPr>
          <w:noProof/>
        </w:rPr>
        <w:t xml:space="preserve">. Chronic water stress reduces tree growth and the carbon sink of deciduous hardwood forests. </w:t>
      </w:r>
      <w:r w:rsidRPr="00AD5D68">
        <w:rPr>
          <w:i/>
          <w:iCs/>
          <w:noProof/>
        </w:rPr>
        <w:t>Global Change Biology</w:t>
      </w:r>
      <w:r w:rsidRPr="00AD5D68">
        <w:rPr>
          <w:noProof/>
        </w:rPr>
        <w:t xml:space="preserve"> </w:t>
      </w:r>
      <w:r w:rsidRPr="00AD5D68">
        <w:rPr>
          <w:b/>
          <w:bCs/>
          <w:noProof/>
        </w:rPr>
        <w:t>20</w:t>
      </w:r>
      <w:r w:rsidRPr="00AD5D68">
        <w:rPr>
          <w:noProof/>
        </w:rPr>
        <w:t>: 2531–2539.</w:t>
      </w:r>
    </w:p>
    <w:p w14:paraId="34458C2C" w14:textId="77777777" w:rsidR="00AD5D68" w:rsidRPr="00AD5D68" w:rsidRDefault="00AD5D68" w:rsidP="00AD5D68">
      <w:pPr>
        <w:widowControl w:val="0"/>
        <w:autoSpaceDE w:val="0"/>
        <w:autoSpaceDN w:val="0"/>
        <w:adjustRightInd w:val="0"/>
        <w:spacing w:line="480" w:lineRule="auto"/>
        <w:rPr>
          <w:noProof/>
        </w:rPr>
      </w:pPr>
      <w:r w:rsidRPr="00AD5D68">
        <w:rPr>
          <w:b/>
          <w:bCs/>
          <w:noProof/>
        </w:rPr>
        <w:t>Cernusak LA, Ubierna N, Winter K, Holtum JAM, Marshall JD, Farquhar GD</w:t>
      </w:r>
      <w:r w:rsidRPr="00AD5D68">
        <w:rPr>
          <w:noProof/>
        </w:rPr>
        <w:t xml:space="preserve">. </w:t>
      </w:r>
      <w:r w:rsidRPr="00AD5D68">
        <w:rPr>
          <w:b/>
          <w:bCs/>
          <w:noProof/>
        </w:rPr>
        <w:t>2013</w:t>
      </w:r>
      <w:r w:rsidRPr="00AD5D68">
        <w:rPr>
          <w:noProof/>
        </w:rPr>
        <w:t xml:space="preserve">. Environmental and physiological determinants of carbon isotope discrimination in terrestrial plants. </w:t>
      </w:r>
      <w:r w:rsidRPr="00AD5D68">
        <w:rPr>
          <w:i/>
          <w:iCs/>
          <w:noProof/>
        </w:rPr>
        <w:t>New Phytologist</w:t>
      </w:r>
      <w:r w:rsidRPr="00AD5D68">
        <w:rPr>
          <w:noProof/>
        </w:rPr>
        <w:t xml:space="preserve"> </w:t>
      </w:r>
      <w:r w:rsidRPr="00AD5D68">
        <w:rPr>
          <w:b/>
          <w:bCs/>
          <w:noProof/>
        </w:rPr>
        <w:t>200</w:t>
      </w:r>
      <w:r w:rsidRPr="00AD5D68">
        <w:rPr>
          <w:noProof/>
        </w:rPr>
        <w:t>: 950–965.</w:t>
      </w:r>
    </w:p>
    <w:p w14:paraId="6B1F322C" w14:textId="77777777" w:rsidR="00AD5D68" w:rsidRPr="00AD5D68" w:rsidRDefault="00AD5D68" w:rsidP="00AD5D68">
      <w:pPr>
        <w:widowControl w:val="0"/>
        <w:autoSpaceDE w:val="0"/>
        <w:autoSpaceDN w:val="0"/>
        <w:adjustRightInd w:val="0"/>
        <w:spacing w:line="480" w:lineRule="auto"/>
        <w:rPr>
          <w:noProof/>
        </w:rPr>
      </w:pPr>
      <w:r w:rsidRPr="00AD5D68">
        <w:rPr>
          <w:b/>
          <w:bCs/>
          <w:noProof/>
        </w:rPr>
        <w:t xml:space="preserve">Cornwell WK, Wright IJ, Turner J, Maire V, Barbour MM, Cernusak LA, Dawson TE, Ellsworth DS, Farquhar GD, Griffiths H, </w:t>
      </w:r>
      <w:r w:rsidRPr="00AD5D68">
        <w:rPr>
          <w:b/>
          <w:bCs/>
          <w:i/>
          <w:iCs/>
          <w:noProof/>
        </w:rPr>
        <w:t>et al.</w:t>
      </w:r>
      <w:r w:rsidRPr="00AD5D68">
        <w:rPr>
          <w:noProof/>
        </w:rPr>
        <w:t xml:space="preserve"> </w:t>
      </w:r>
      <w:r w:rsidRPr="00AD5D68">
        <w:rPr>
          <w:b/>
          <w:bCs/>
          <w:noProof/>
        </w:rPr>
        <w:t>2018</w:t>
      </w:r>
      <w:r w:rsidRPr="00AD5D68">
        <w:rPr>
          <w:noProof/>
        </w:rPr>
        <w:t>. Climate and soils together regulate photosynthetic carbon isotope discrimination within C</w:t>
      </w:r>
      <w:r w:rsidRPr="00AD5D68">
        <w:rPr>
          <w:noProof/>
          <w:vertAlign w:val="subscript"/>
        </w:rPr>
        <w:t>3</w:t>
      </w:r>
      <w:r w:rsidRPr="00AD5D68">
        <w:rPr>
          <w:noProof/>
        </w:rPr>
        <w:t xml:space="preserve"> plants worldwide. </w:t>
      </w:r>
      <w:r w:rsidRPr="00AD5D68">
        <w:rPr>
          <w:i/>
          <w:iCs/>
          <w:noProof/>
        </w:rPr>
        <w:t>Global Ecology and Biogeography</w:t>
      </w:r>
      <w:r w:rsidRPr="00AD5D68">
        <w:rPr>
          <w:noProof/>
        </w:rPr>
        <w:t xml:space="preserve"> </w:t>
      </w:r>
      <w:r w:rsidRPr="00AD5D68">
        <w:rPr>
          <w:b/>
          <w:bCs/>
          <w:noProof/>
        </w:rPr>
        <w:t>27</w:t>
      </w:r>
      <w:r w:rsidRPr="00AD5D68">
        <w:rPr>
          <w:noProof/>
        </w:rPr>
        <w:t>: 1056–1067.</w:t>
      </w:r>
    </w:p>
    <w:p w14:paraId="26D4B90C" w14:textId="77777777" w:rsidR="00AD5D68" w:rsidRPr="00AD5D68" w:rsidRDefault="00AD5D68" w:rsidP="00AD5D68">
      <w:pPr>
        <w:widowControl w:val="0"/>
        <w:autoSpaceDE w:val="0"/>
        <w:autoSpaceDN w:val="0"/>
        <w:adjustRightInd w:val="0"/>
        <w:spacing w:line="480" w:lineRule="auto"/>
        <w:rPr>
          <w:noProof/>
        </w:rPr>
      </w:pPr>
      <w:r w:rsidRPr="00AD5D68">
        <w:rPr>
          <w:b/>
          <w:bCs/>
          <w:noProof/>
        </w:rPr>
        <w:t>Cramer W, Prentice IC</w:t>
      </w:r>
      <w:r w:rsidRPr="00AD5D68">
        <w:rPr>
          <w:noProof/>
        </w:rPr>
        <w:t xml:space="preserve">. </w:t>
      </w:r>
      <w:r w:rsidRPr="00AD5D68">
        <w:rPr>
          <w:b/>
          <w:bCs/>
          <w:noProof/>
        </w:rPr>
        <w:t>1988</w:t>
      </w:r>
      <w:r w:rsidRPr="00AD5D68">
        <w:rPr>
          <w:noProof/>
        </w:rPr>
        <w:t xml:space="preserve">. Simulation of regional soil moisture deficits on a European scale. </w:t>
      </w:r>
      <w:r w:rsidRPr="00AD5D68">
        <w:rPr>
          <w:i/>
          <w:iCs/>
          <w:noProof/>
        </w:rPr>
        <w:t>Norsk Geografisk Tidsskrift - Norwegian Journal of Geography</w:t>
      </w:r>
      <w:r w:rsidRPr="00AD5D68">
        <w:rPr>
          <w:noProof/>
        </w:rPr>
        <w:t xml:space="preserve"> </w:t>
      </w:r>
      <w:r w:rsidRPr="00AD5D68">
        <w:rPr>
          <w:b/>
          <w:bCs/>
          <w:noProof/>
        </w:rPr>
        <w:t>42</w:t>
      </w:r>
      <w:r w:rsidRPr="00AD5D68">
        <w:rPr>
          <w:noProof/>
        </w:rPr>
        <w:t>: 149–151.</w:t>
      </w:r>
    </w:p>
    <w:p w14:paraId="49CBCCF6" w14:textId="77777777" w:rsidR="00AD5D68" w:rsidRPr="00AD5D68" w:rsidRDefault="00AD5D68" w:rsidP="00AD5D68">
      <w:pPr>
        <w:widowControl w:val="0"/>
        <w:autoSpaceDE w:val="0"/>
        <w:autoSpaceDN w:val="0"/>
        <w:adjustRightInd w:val="0"/>
        <w:spacing w:line="480" w:lineRule="auto"/>
        <w:rPr>
          <w:noProof/>
        </w:rPr>
      </w:pPr>
      <w:r w:rsidRPr="00AD5D68">
        <w:rPr>
          <w:b/>
          <w:bCs/>
          <w:noProof/>
        </w:rPr>
        <w:t>Daly C, Halbleib M, Smith JI, Gibson WP, Doggett MK, Taylor GH, Curtis J, Pasteris PP</w:t>
      </w:r>
      <w:r w:rsidRPr="00AD5D68">
        <w:rPr>
          <w:noProof/>
        </w:rPr>
        <w:t xml:space="preserve">. </w:t>
      </w:r>
      <w:r w:rsidRPr="00AD5D68">
        <w:rPr>
          <w:b/>
          <w:bCs/>
          <w:noProof/>
        </w:rPr>
        <w:t>2008</w:t>
      </w:r>
      <w:r w:rsidRPr="00AD5D68">
        <w:rPr>
          <w:noProof/>
        </w:rPr>
        <w:t xml:space="preserve">. Physiographically sensitive mapping of climatological temperature and precipitation across the conterminous United States. </w:t>
      </w:r>
      <w:r w:rsidRPr="00AD5D68">
        <w:rPr>
          <w:i/>
          <w:iCs/>
          <w:noProof/>
        </w:rPr>
        <w:t>International Journal of Climatology</w:t>
      </w:r>
      <w:r w:rsidRPr="00AD5D68">
        <w:rPr>
          <w:noProof/>
        </w:rPr>
        <w:t xml:space="preserve"> </w:t>
      </w:r>
      <w:r w:rsidRPr="00AD5D68">
        <w:rPr>
          <w:b/>
          <w:bCs/>
          <w:noProof/>
        </w:rPr>
        <w:t>28</w:t>
      </w:r>
      <w:r w:rsidRPr="00AD5D68">
        <w:rPr>
          <w:noProof/>
        </w:rPr>
        <w:t>: 2031–2064.</w:t>
      </w:r>
    </w:p>
    <w:p w14:paraId="2A82DDC6" w14:textId="77777777" w:rsidR="00AD5D68" w:rsidRPr="00AD5D68" w:rsidRDefault="00AD5D68" w:rsidP="00AD5D68">
      <w:pPr>
        <w:widowControl w:val="0"/>
        <w:autoSpaceDE w:val="0"/>
        <w:autoSpaceDN w:val="0"/>
        <w:adjustRightInd w:val="0"/>
        <w:spacing w:line="480" w:lineRule="auto"/>
        <w:rPr>
          <w:noProof/>
        </w:rPr>
      </w:pPr>
      <w:r w:rsidRPr="00AD5D68">
        <w:rPr>
          <w:b/>
          <w:bCs/>
          <w:noProof/>
        </w:rPr>
        <w:t xml:space="preserve">Davies-Barnard T, Meyerholt J, Zaehle S, Friedlingstein P, Brovkin V, Fan Y, Fisher RA, Jones CD, Lee H, Peano D, </w:t>
      </w:r>
      <w:r w:rsidRPr="00AD5D68">
        <w:rPr>
          <w:b/>
          <w:bCs/>
          <w:i/>
          <w:iCs/>
          <w:noProof/>
        </w:rPr>
        <w:t>et al.</w:t>
      </w:r>
      <w:r w:rsidRPr="00AD5D68">
        <w:rPr>
          <w:noProof/>
        </w:rPr>
        <w:t xml:space="preserve"> </w:t>
      </w:r>
      <w:r w:rsidRPr="00AD5D68">
        <w:rPr>
          <w:b/>
          <w:bCs/>
          <w:noProof/>
        </w:rPr>
        <w:t>2020</w:t>
      </w:r>
      <w:r w:rsidRPr="00AD5D68">
        <w:rPr>
          <w:noProof/>
        </w:rPr>
        <w:t xml:space="preserve">. Nitrogen cycling in CMIP6 land surface models: progress and limitations. </w:t>
      </w:r>
      <w:r w:rsidRPr="00AD5D68">
        <w:rPr>
          <w:i/>
          <w:iCs/>
          <w:noProof/>
        </w:rPr>
        <w:t>Biogeosciences</w:t>
      </w:r>
      <w:r w:rsidRPr="00AD5D68">
        <w:rPr>
          <w:noProof/>
        </w:rPr>
        <w:t xml:space="preserve"> </w:t>
      </w:r>
      <w:r w:rsidRPr="00AD5D68">
        <w:rPr>
          <w:b/>
          <w:bCs/>
          <w:noProof/>
        </w:rPr>
        <w:t>17</w:t>
      </w:r>
      <w:r w:rsidRPr="00AD5D68">
        <w:rPr>
          <w:noProof/>
        </w:rPr>
        <w:t>: 5129–5148.</w:t>
      </w:r>
    </w:p>
    <w:p w14:paraId="7982B7B0" w14:textId="77777777" w:rsidR="00AD5D68" w:rsidRPr="00AD5D68" w:rsidRDefault="00AD5D68" w:rsidP="00AD5D68">
      <w:pPr>
        <w:widowControl w:val="0"/>
        <w:autoSpaceDE w:val="0"/>
        <w:autoSpaceDN w:val="0"/>
        <w:adjustRightInd w:val="0"/>
        <w:spacing w:line="480" w:lineRule="auto"/>
        <w:rPr>
          <w:noProof/>
        </w:rPr>
      </w:pPr>
      <w:r w:rsidRPr="00AD5D68">
        <w:rPr>
          <w:b/>
          <w:bCs/>
          <w:noProof/>
        </w:rPr>
        <w:t>Davis TW, Prentice IC, Stocker BD, Thomas RT, Whitley RJ, Wang H, Evans BJ, Gallego-Sala A V, Sykes MT, Cramer W</w:t>
      </w:r>
      <w:r w:rsidRPr="00AD5D68">
        <w:rPr>
          <w:noProof/>
        </w:rPr>
        <w:t xml:space="preserve">. </w:t>
      </w:r>
      <w:r w:rsidRPr="00AD5D68">
        <w:rPr>
          <w:b/>
          <w:bCs/>
          <w:noProof/>
        </w:rPr>
        <w:t>2017</w:t>
      </w:r>
      <w:r w:rsidRPr="00AD5D68">
        <w:rPr>
          <w:noProof/>
        </w:rPr>
        <w:t xml:space="preserve">. Simple process-led algorithms for simulating habitats (SPLASH v.1.0): robust indices of radiation, evapotranspiration and plant-available moisture. </w:t>
      </w:r>
      <w:r w:rsidRPr="00AD5D68">
        <w:rPr>
          <w:i/>
          <w:iCs/>
          <w:noProof/>
        </w:rPr>
        <w:t>Geoscientific Model Development</w:t>
      </w:r>
      <w:r w:rsidRPr="00AD5D68">
        <w:rPr>
          <w:noProof/>
        </w:rPr>
        <w:t xml:space="preserve"> </w:t>
      </w:r>
      <w:r w:rsidRPr="00AD5D68">
        <w:rPr>
          <w:b/>
          <w:bCs/>
          <w:noProof/>
        </w:rPr>
        <w:t>10</w:t>
      </w:r>
      <w:r w:rsidRPr="00AD5D68">
        <w:rPr>
          <w:noProof/>
        </w:rPr>
        <w:t>: 689–708.</w:t>
      </w:r>
    </w:p>
    <w:p w14:paraId="26CDD513" w14:textId="77777777" w:rsidR="00AD5D68" w:rsidRPr="00AD5D68" w:rsidRDefault="00AD5D68" w:rsidP="00AD5D68">
      <w:pPr>
        <w:widowControl w:val="0"/>
        <w:autoSpaceDE w:val="0"/>
        <w:autoSpaceDN w:val="0"/>
        <w:adjustRightInd w:val="0"/>
        <w:spacing w:line="480" w:lineRule="auto"/>
        <w:rPr>
          <w:noProof/>
        </w:rPr>
      </w:pPr>
      <w:r w:rsidRPr="00AD5D68">
        <w:rPr>
          <w:b/>
          <w:bCs/>
          <w:noProof/>
        </w:rPr>
        <w:lastRenderedPageBreak/>
        <w:t>Dong N, Prentice IC, Evans BJ, Caddy-Retalic S, Lowe AJ, Wright IJ</w:t>
      </w:r>
      <w:r w:rsidRPr="00AD5D68">
        <w:rPr>
          <w:noProof/>
        </w:rPr>
        <w:t xml:space="preserve">. </w:t>
      </w:r>
      <w:r w:rsidRPr="00AD5D68">
        <w:rPr>
          <w:b/>
          <w:bCs/>
          <w:noProof/>
        </w:rPr>
        <w:t>2017</w:t>
      </w:r>
      <w:r w:rsidRPr="00AD5D68">
        <w:rPr>
          <w:noProof/>
        </w:rPr>
        <w:t xml:space="preserve">. Leaf nitrogen from first principles: field evidence for adaptive variation with climate. </w:t>
      </w:r>
      <w:r w:rsidRPr="00AD5D68">
        <w:rPr>
          <w:i/>
          <w:iCs/>
          <w:noProof/>
        </w:rPr>
        <w:t>Biogeosciences</w:t>
      </w:r>
      <w:r w:rsidRPr="00AD5D68">
        <w:rPr>
          <w:noProof/>
        </w:rPr>
        <w:t xml:space="preserve"> </w:t>
      </w:r>
      <w:r w:rsidRPr="00AD5D68">
        <w:rPr>
          <w:b/>
          <w:bCs/>
          <w:noProof/>
        </w:rPr>
        <w:t>14</w:t>
      </w:r>
      <w:r w:rsidRPr="00AD5D68">
        <w:rPr>
          <w:noProof/>
        </w:rPr>
        <w:t>: 481–495.</w:t>
      </w:r>
    </w:p>
    <w:p w14:paraId="4173F060" w14:textId="77777777" w:rsidR="00AD5D68" w:rsidRPr="00AD5D68" w:rsidRDefault="00AD5D68" w:rsidP="00AD5D68">
      <w:pPr>
        <w:widowControl w:val="0"/>
        <w:autoSpaceDE w:val="0"/>
        <w:autoSpaceDN w:val="0"/>
        <w:adjustRightInd w:val="0"/>
        <w:spacing w:line="480" w:lineRule="auto"/>
        <w:rPr>
          <w:noProof/>
        </w:rPr>
      </w:pPr>
      <w:r w:rsidRPr="00AD5D68">
        <w:rPr>
          <w:b/>
          <w:bCs/>
          <w:noProof/>
        </w:rPr>
        <w:t>Dong N, Prentice IC, Wright IJ, Evans BJ, Togashi HF, Caddy-Retalic S, McInerney FA, Sparrow B, Leitch E, Lowe AJ</w:t>
      </w:r>
      <w:r w:rsidRPr="00AD5D68">
        <w:rPr>
          <w:noProof/>
        </w:rPr>
        <w:t xml:space="preserve">. </w:t>
      </w:r>
      <w:r w:rsidRPr="00AD5D68">
        <w:rPr>
          <w:b/>
          <w:bCs/>
          <w:noProof/>
        </w:rPr>
        <w:t>2020</w:t>
      </w:r>
      <w:r w:rsidRPr="00AD5D68">
        <w:rPr>
          <w:noProof/>
        </w:rPr>
        <w:t xml:space="preserve">. Components of leaf‐trait variation along environmental gradients. </w:t>
      </w:r>
      <w:r w:rsidRPr="00AD5D68">
        <w:rPr>
          <w:i/>
          <w:iCs/>
          <w:noProof/>
        </w:rPr>
        <w:t>New Phytologist</w:t>
      </w:r>
      <w:r w:rsidRPr="00AD5D68">
        <w:rPr>
          <w:noProof/>
        </w:rPr>
        <w:t xml:space="preserve"> </w:t>
      </w:r>
      <w:r w:rsidRPr="00AD5D68">
        <w:rPr>
          <w:b/>
          <w:bCs/>
          <w:noProof/>
        </w:rPr>
        <w:t>228</w:t>
      </w:r>
      <w:r w:rsidRPr="00AD5D68">
        <w:rPr>
          <w:noProof/>
        </w:rPr>
        <w:t>: 82–94.</w:t>
      </w:r>
    </w:p>
    <w:p w14:paraId="17D96EBD" w14:textId="77777777" w:rsidR="00AD5D68" w:rsidRPr="00AD5D68" w:rsidRDefault="00AD5D68" w:rsidP="00AD5D68">
      <w:pPr>
        <w:widowControl w:val="0"/>
        <w:autoSpaceDE w:val="0"/>
        <w:autoSpaceDN w:val="0"/>
        <w:adjustRightInd w:val="0"/>
        <w:spacing w:line="480" w:lineRule="auto"/>
        <w:rPr>
          <w:noProof/>
        </w:rPr>
      </w:pPr>
      <w:r w:rsidRPr="00AD5D68">
        <w:rPr>
          <w:b/>
          <w:bCs/>
          <w:noProof/>
        </w:rPr>
        <w:t xml:space="preserve">Dong N, Prentice IC, Wright IJ, Wang H, Atkin OK, Bloomfield KJ, Domingues TF, Gleason SM, Maire V, Onoda Y, </w:t>
      </w:r>
      <w:r w:rsidRPr="00AD5D68">
        <w:rPr>
          <w:b/>
          <w:bCs/>
          <w:i/>
          <w:iCs/>
          <w:noProof/>
        </w:rPr>
        <w:t>et al.</w:t>
      </w:r>
      <w:r w:rsidRPr="00AD5D68">
        <w:rPr>
          <w:noProof/>
        </w:rPr>
        <w:t xml:space="preserve"> </w:t>
      </w:r>
      <w:r w:rsidRPr="00AD5D68">
        <w:rPr>
          <w:b/>
          <w:bCs/>
          <w:noProof/>
        </w:rPr>
        <w:t>2022</w:t>
      </w:r>
      <w:r w:rsidRPr="00AD5D68">
        <w:rPr>
          <w:noProof/>
        </w:rPr>
        <w:t xml:space="preserve">. Leaf nitrogen from the perspective of optimal plant function. </w:t>
      </w:r>
      <w:r w:rsidRPr="00AD5D68">
        <w:rPr>
          <w:i/>
          <w:iCs/>
          <w:noProof/>
        </w:rPr>
        <w:t>Journal of Ecology</w:t>
      </w:r>
      <w:r w:rsidRPr="00AD5D68">
        <w:rPr>
          <w:noProof/>
        </w:rPr>
        <w:t xml:space="preserve"> </w:t>
      </w:r>
      <w:r w:rsidRPr="00AD5D68">
        <w:rPr>
          <w:b/>
          <w:bCs/>
          <w:noProof/>
        </w:rPr>
        <w:t>110</w:t>
      </w:r>
      <w:r w:rsidRPr="00AD5D68">
        <w:rPr>
          <w:noProof/>
        </w:rPr>
        <w:t>: 2585–2602.</w:t>
      </w:r>
    </w:p>
    <w:p w14:paraId="0B7A16AA" w14:textId="77777777" w:rsidR="00AD5D68" w:rsidRPr="00AD5D68" w:rsidRDefault="00AD5D68" w:rsidP="00AD5D68">
      <w:pPr>
        <w:widowControl w:val="0"/>
        <w:autoSpaceDE w:val="0"/>
        <w:autoSpaceDN w:val="0"/>
        <w:adjustRightInd w:val="0"/>
        <w:spacing w:line="480" w:lineRule="auto"/>
        <w:rPr>
          <w:noProof/>
        </w:rPr>
      </w:pPr>
      <w:r w:rsidRPr="00AD5D68">
        <w:rPr>
          <w:b/>
          <w:bCs/>
          <w:noProof/>
        </w:rPr>
        <w:t>Evans JR</w:t>
      </w:r>
      <w:r w:rsidRPr="00AD5D68">
        <w:rPr>
          <w:noProof/>
        </w:rPr>
        <w:t xml:space="preserve">. </w:t>
      </w:r>
      <w:r w:rsidRPr="00AD5D68">
        <w:rPr>
          <w:b/>
          <w:bCs/>
          <w:noProof/>
        </w:rPr>
        <w:t>1989a</w:t>
      </w:r>
      <w:r w:rsidRPr="00AD5D68">
        <w:rPr>
          <w:noProof/>
        </w:rPr>
        <w:t xml:space="preserve">. Partitioning of nitrogen between and within leaves grown under different irradiances. </w:t>
      </w:r>
      <w:r w:rsidRPr="00AD5D68">
        <w:rPr>
          <w:i/>
          <w:iCs/>
          <w:noProof/>
        </w:rPr>
        <w:t>Functional Plant Biology</w:t>
      </w:r>
      <w:r w:rsidRPr="00AD5D68">
        <w:rPr>
          <w:noProof/>
        </w:rPr>
        <w:t xml:space="preserve"> </w:t>
      </w:r>
      <w:r w:rsidRPr="00AD5D68">
        <w:rPr>
          <w:b/>
          <w:bCs/>
          <w:noProof/>
        </w:rPr>
        <w:t>16</w:t>
      </w:r>
      <w:r w:rsidRPr="00AD5D68">
        <w:rPr>
          <w:noProof/>
        </w:rPr>
        <w:t>: 533.</w:t>
      </w:r>
    </w:p>
    <w:p w14:paraId="65C42E9A" w14:textId="77777777" w:rsidR="00AD5D68" w:rsidRPr="00AD5D68" w:rsidRDefault="00AD5D68" w:rsidP="00AD5D68">
      <w:pPr>
        <w:widowControl w:val="0"/>
        <w:autoSpaceDE w:val="0"/>
        <w:autoSpaceDN w:val="0"/>
        <w:adjustRightInd w:val="0"/>
        <w:spacing w:line="480" w:lineRule="auto"/>
        <w:rPr>
          <w:noProof/>
        </w:rPr>
      </w:pPr>
      <w:r w:rsidRPr="00AD5D68">
        <w:rPr>
          <w:b/>
          <w:bCs/>
          <w:noProof/>
        </w:rPr>
        <w:t>Evans JR</w:t>
      </w:r>
      <w:r w:rsidRPr="00AD5D68">
        <w:rPr>
          <w:noProof/>
        </w:rPr>
        <w:t xml:space="preserve">. </w:t>
      </w:r>
      <w:r w:rsidRPr="00AD5D68">
        <w:rPr>
          <w:b/>
          <w:bCs/>
          <w:noProof/>
        </w:rPr>
        <w:t>1989b</w:t>
      </w:r>
      <w:r w:rsidRPr="00AD5D68">
        <w:rPr>
          <w:noProof/>
        </w:rPr>
        <w:t xml:space="preserve">. Photosynthesis and nitrogen relationships in leaves of C3 plants. </w:t>
      </w:r>
      <w:r w:rsidRPr="00AD5D68">
        <w:rPr>
          <w:i/>
          <w:iCs/>
          <w:noProof/>
        </w:rPr>
        <w:t>Oecologia</w:t>
      </w:r>
      <w:r w:rsidRPr="00AD5D68">
        <w:rPr>
          <w:noProof/>
        </w:rPr>
        <w:t xml:space="preserve"> </w:t>
      </w:r>
      <w:r w:rsidRPr="00AD5D68">
        <w:rPr>
          <w:b/>
          <w:bCs/>
          <w:noProof/>
        </w:rPr>
        <w:t>78</w:t>
      </w:r>
      <w:r w:rsidRPr="00AD5D68">
        <w:rPr>
          <w:noProof/>
        </w:rPr>
        <w:t>: 9–19.</w:t>
      </w:r>
    </w:p>
    <w:p w14:paraId="323CC8A6" w14:textId="77777777" w:rsidR="00AD5D68" w:rsidRPr="00AD5D68" w:rsidRDefault="00AD5D68" w:rsidP="00AD5D68">
      <w:pPr>
        <w:widowControl w:val="0"/>
        <w:autoSpaceDE w:val="0"/>
        <w:autoSpaceDN w:val="0"/>
        <w:adjustRightInd w:val="0"/>
        <w:spacing w:line="480" w:lineRule="auto"/>
        <w:rPr>
          <w:noProof/>
        </w:rPr>
      </w:pPr>
      <w:r w:rsidRPr="00AD5D68">
        <w:rPr>
          <w:b/>
          <w:bCs/>
          <w:noProof/>
        </w:rPr>
        <w:t>Evans JR, Seemann JR</w:t>
      </w:r>
      <w:r w:rsidRPr="00AD5D68">
        <w:rPr>
          <w:noProof/>
        </w:rPr>
        <w:t xml:space="preserve">. </w:t>
      </w:r>
      <w:r w:rsidRPr="00AD5D68">
        <w:rPr>
          <w:b/>
          <w:bCs/>
          <w:noProof/>
        </w:rPr>
        <w:t>1989</w:t>
      </w:r>
      <w:r w:rsidRPr="00AD5D68">
        <w:rPr>
          <w:noProof/>
        </w:rPr>
        <w:t xml:space="preserve">. The allocation of protein nitrogen in the photosynthetic apparatus: costs, consequences, and control. </w:t>
      </w:r>
      <w:r w:rsidRPr="00AD5D68">
        <w:rPr>
          <w:i/>
          <w:iCs/>
          <w:noProof/>
        </w:rPr>
        <w:t>Photosynthesis</w:t>
      </w:r>
      <w:r w:rsidRPr="00AD5D68">
        <w:rPr>
          <w:noProof/>
        </w:rPr>
        <w:t xml:space="preserve"> </w:t>
      </w:r>
      <w:r w:rsidRPr="00AD5D68">
        <w:rPr>
          <w:b/>
          <w:bCs/>
          <w:noProof/>
        </w:rPr>
        <w:t>8</w:t>
      </w:r>
      <w:r w:rsidRPr="00AD5D68">
        <w:rPr>
          <w:noProof/>
        </w:rPr>
        <w:t>: 183–205.</w:t>
      </w:r>
    </w:p>
    <w:p w14:paraId="60EA6810" w14:textId="77777777" w:rsidR="00AD5D68" w:rsidRPr="00AD5D68" w:rsidRDefault="00AD5D68" w:rsidP="00AD5D68">
      <w:pPr>
        <w:widowControl w:val="0"/>
        <w:autoSpaceDE w:val="0"/>
        <w:autoSpaceDN w:val="0"/>
        <w:adjustRightInd w:val="0"/>
        <w:spacing w:line="480" w:lineRule="auto"/>
        <w:rPr>
          <w:noProof/>
        </w:rPr>
      </w:pPr>
      <w:r w:rsidRPr="00AD5D68">
        <w:rPr>
          <w:b/>
          <w:bCs/>
          <w:noProof/>
        </w:rPr>
        <w:t>Farquhar GD, Ehleringer JR, Hubick KT</w:t>
      </w:r>
      <w:r w:rsidRPr="00AD5D68">
        <w:rPr>
          <w:noProof/>
        </w:rPr>
        <w:t xml:space="preserve">. </w:t>
      </w:r>
      <w:r w:rsidRPr="00AD5D68">
        <w:rPr>
          <w:b/>
          <w:bCs/>
          <w:noProof/>
        </w:rPr>
        <w:t>1989</w:t>
      </w:r>
      <w:r w:rsidRPr="00AD5D68">
        <w:rPr>
          <w:noProof/>
        </w:rPr>
        <w:t xml:space="preserve">. Carbon Isotope Discrimination and Photosynthesis. </w:t>
      </w:r>
      <w:r w:rsidRPr="00AD5D68">
        <w:rPr>
          <w:i/>
          <w:iCs/>
          <w:noProof/>
        </w:rPr>
        <w:t>Annual Review of Plant Physiology and Plant Molecular Biology</w:t>
      </w:r>
      <w:r w:rsidRPr="00AD5D68">
        <w:rPr>
          <w:noProof/>
        </w:rPr>
        <w:t xml:space="preserve"> </w:t>
      </w:r>
      <w:r w:rsidRPr="00AD5D68">
        <w:rPr>
          <w:b/>
          <w:bCs/>
          <w:noProof/>
        </w:rPr>
        <w:t>40</w:t>
      </w:r>
      <w:r w:rsidRPr="00AD5D68">
        <w:rPr>
          <w:noProof/>
        </w:rPr>
        <w:t>: 503–537.</w:t>
      </w:r>
    </w:p>
    <w:p w14:paraId="1BA70CE6" w14:textId="77777777" w:rsidR="00AD5D68" w:rsidRPr="00AD5D68" w:rsidRDefault="00AD5D68" w:rsidP="00AD5D68">
      <w:pPr>
        <w:widowControl w:val="0"/>
        <w:autoSpaceDE w:val="0"/>
        <w:autoSpaceDN w:val="0"/>
        <w:adjustRightInd w:val="0"/>
        <w:spacing w:line="480" w:lineRule="auto"/>
        <w:rPr>
          <w:noProof/>
        </w:rPr>
      </w:pPr>
      <w:r w:rsidRPr="00AD5D68">
        <w:rPr>
          <w:b/>
          <w:bCs/>
          <w:noProof/>
        </w:rPr>
        <w:t xml:space="preserve">Fay PA, Prober SM, Harpole WS, Knops JMH, Bakker JD, Borer ET, Lind EM, MacDougall AS, Seabloom EW, Wragg PD, </w:t>
      </w:r>
      <w:r w:rsidRPr="00AD5D68">
        <w:rPr>
          <w:b/>
          <w:bCs/>
          <w:i/>
          <w:iCs/>
          <w:noProof/>
        </w:rPr>
        <w:t>et al.</w:t>
      </w:r>
      <w:r w:rsidRPr="00AD5D68">
        <w:rPr>
          <w:noProof/>
        </w:rPr>
        <w:t xml:space="preserve"> </w:t>
      </w:r>
      <w:r w:rsidRPr="00AD5D68">
        <w:rPr>
          <w:b/>
          <w:bCs/>
          <w:noProof/>
        </w:rPr>
        <w:t>2015</w:t>
      </w:r>
      <w:r w:rsidRPr="00AD5D68">
        <w:rPr>
          <w:noProof/>
        </w:rPr>
        <w:t xml:space="preserve">. Grassland productivity limited by multiple nutrients. </w:t>
      </w:r>
      <w:r w:rsidRPr="00AD5D68">
        <w:rPr>
          <w:i/>
          <w:iCs/>
          <w:noProof/>
        </w:rPr>
        <w:t>Nature Plants</w:t>
      </w:r>
      <w:r w:rsidRPr="00AD5D68">
        <w:rPr>
          <w:noProof/>
        </w:rPr>
        <w:t xml:space="preserve"> </w:t>
      </w:r>
      <w:r w:rsidRPr="00AD5D68">
        <w:rPr>
          <w:b/>
          <w:bCs/>
          <w:noProof/>
        </w:rPr>
        <w:t>1</w:t>
      </w:r>
      <w:r w:rsidRPr="00AD5D68">
        <w:rPr>
          <w:noProof/>
        </w:rPr>
        <w:t>: 15080.</w:t>
      </w:r>
    </w:p>
    <w:p w14:paraId="72A69A49" w14:textId="77777777" w:rsidR="00AD5D68" w:rsidRPr="00AD5D68" w:rsidRDefault="00AD5D68" w:rsidP="00AD5D68">
      <w:pPr>
        <w:widowControl w:val="0"/>
        <w:autoSpaceDE w:val="0"/>
        <w:autoSpaceDN w:val="0"/>
        <w:adjustRightInd w:val="0"/>
        <w:spacing w:line="480" w:lineRule="auto"/>
        <w:rPr>
          <w:noProof/>
        </w:rPr>
      </w:pPr>
      <w:r w:rsidRPr="00AD5D68">
        <w:rPr>
          <w:b/>
          <w:bCs/>
          <w:noProof/>
        </w:rPr>
        <w:t>Field CB, Mooney HA</w:t>
      </w:r>
      <w:r w:rsidRPr="00AD5D68">
        <w:rPr>
          <w:noProof/>
        </w:rPr>
        <w:t xml:space="preserve">. </w:t>
      </w:r>
      <w:r w:rsidRPr="00AD5D68">
        <w:rPr>
          <w:b/>
          <w:bCs/>
          <w:noProof/>
        </w:rPr>
        <w:t>1986</w:t>
      </w:r>
      <w:r w:rsidRPr="00AD5D68">
        <w:rPr>
          <w:noProof/>
        </w:rPr>
        <w:t>. The photosynthesis-nitrogen relationship in wild plants. In: Givnish TJ, ed. On the Economy of Plant Form and Function. Cambridge: Cambridge University Press, 25–55.</w:t>
      </w:r>
    </w:p>
    <w:p w14:paraId="7C79CE57" w14:textId="77777777" w:rsidR="00AD5D68" w:rsidRPr="00AD5D68" w:rsidRDefault="00AD5D68" w:rsidP="00AD5D68">
      <w:pPr>
        <w:widowControl w:val="0"/>
        <w:autoSpaceDE w:val="0"/>
        <w:autoSpaceDN w:val="0"/>
        <w:adjustRightInd w:val="0"/>
        <w:spacing w:line="480" w:lineRule="auto"/>
        <w:rPr>
          <w:noProof/>
        </w:rPr>
      </w:pPr>
      <w:r w:rsidRPr="00AD5D68">
        <w:rPr>
          <w:b/>
          <w:bCs/>
          <w:noProof/>
        </w:rPr>
        <w:lastRenderedPageBreak/>
        <w:t xml:space="preserve">Firn J, McGree JM, Harvey E, Flores-Moreno H, Schütz M, Buckley YM, Borer ET, Seabloom EW, La Pierre KJ, MacDougall AM, </w:t>
      </w:r>
      <w:r w:rsidRPr="00AD5D68">
        <w:rPr>
          <w:b/>
          <w:bCs/>
          <w:i/>
          <w:iCs/>
          <w:noProof/>
        </w:rPr>
        <w:t>et al.</w:t>
      </w:r>
      <w:r w:rsidRPr="00AD5D68">
        <w:rPr>
          <w:noProof/>
        </w:rPr>
        <w:t xml:space="preserve"> </w:t>
      </w:r>
      <w:r w:rsidRPr="00AD5D68">
        <w:rPr>
          <w:b/>
          <w:bCs/>
          <w:noProof/>
        </w:rPr>
        <w:t>2019</w:t>
      </w:r>
      <w:r w:rsidRPr="00AD5D68">
        <w:rPr>
          <w:noProof/>
        </w:rPr>
        <w:t xml:space="preserve">. Leaf nutrients, not specific leaf area, are consistent indicators of elevated nutrient inputs. </w:t>
      </w:r>
      <w:r w:rsidRPr="00AD5D68">
        <w:rPr>
          <w:i/>
          <w:iCs/>
          <w:noProof/>
        </w:rPr>
        <w:t>Nature Ecology &amp; Evolution</w:t>
      </w:r>
      <w:r w:rsidRPr="00AD5D68">
        <w:rPr>
          <w:noProof/>
        </w:rPr>
        <w:t xml:space="preserve"> </w:t>
      </w:r>
      <w:r w:rsidRPr="00AD5D68">
        <w:rPr>
          <w:b/>
          <w:bCs/>
          <w:noProof/>
        </w:rPr>
        <w:t>3</w:t>
      </w:r>
      <w:r w:rsidRPr="00AD5D68">
        <w:rPr>
          <w:noProof/>
        </w:rPr>
        <w:t>: 400–406.</w:t>
      </w:r>
    </w:p>
    <w:p w14:paraId="67EDC821" w14:textId="77777777" w:rsidR="00AD5D68" w:rsidRPr="00AD5D68" w:rsidRDefault="00AD5D68" w:rsidP="00AD5D68">
      <w:pPr>
        <w:widowControl w:val="0"/>
        <w:autoSpaceDE w:val="0"/>
        <w:autoSpaceDN w:val="0"/>
        <w:adjustRightInd w:val="0"/>
        <w:spacing w:line="480" w:lineRule="auto"/>
        <w:rPr>
          <w:noProof/>
        </w:rPr>
      </w:pPr>
      <w:r w:rsidRPr="00AD5D68">
        <w:rPr>
          <w:b/>
          <w:bCs/>
          <w:noProof/>
        </w:rPr>
        <w:t>Fox J, Weisberg S</w:t>
      </w:r>
      <w:r w:rsidRPr="00AD5D68">
        <w:rPr>
          <w:noProof/>
        </w:rPr>
        <w:t xml:space="preserve">. </w:t>
      </w:r>
      <w:r w:rsidRPr="00AD5D68">
        <w:rPr>
          <w:b/>
          <w:bCs/>
          <w:noProof/>
        </w:rPr>
        <w:t>2019</w:t>
      </w:r>
      <w:r w:rsidRPr="00AD5D68">
        <w:rPr>
          <w:noProof/>
        </w:rPr>
        <w:t xml:space="preserve">. </w:t>
      </w:r>
      <w:r w:rsidRPr="00AD5D68">
        <w:rPr>
          <w:i/>
          <w:iCs/>
          <w:noProof/>
        </w:rPr>
        <w:t>An R companion to applied regression</w:t>
      </w:r>
      <w:r w:rsidRPr="00AD5D68">
        <w:rPr>
          <w:noProof/>
        </w:rPr>
        <w:t>. Thousand Oaks, California: Sage.</w:t>
      </w:r>
    </w:p>
    <w:p w14:paraId="282382D1" w14:textId="77777777" w:rsidR="00AD5D68" w:rsidRPr="00AD5D68" w:rsidRDefault="00AD5D68" w:rsidP="00AD5D68">
      <w:pPr>
        <w:widowControl w:val="0"/>
        <w:autoSpaceDE w:val="0"/>
        <w:autoSpaceDN w:val="0"/>
        <w:adjustRightInd w:val="0"/>
        <w:spacing w:line="480" w:lineRule="auto"/>
        <w:rPr>
          <w:noProof/>
        </w:rPr>
      </w:pPr>
      <w:r w:rsidRPr="00AD5D68">
        <w:rPr>
          <w:b/>
          <w:bCs/>
          <w:noProof/>
        </w:rPr>
        <w:t>Grossiord C, Buckley TN, Cernusak LA, Novick KA, Poulter B, Siegwolf RTW, Sperry JS, McDowell NG</w:t>
      </w:r>
      <w:r w:rsidRPr="00AD5D68">
        <w:rPr>
          <w:noProof/>
        </w:rPr>
        <w:t xml:space="preserve">. </w:t>
      </w:r>
      <w:r w:rsidRPr="00AD5D68">
        <w:rPr>
          <w:b/>
          <w:bCs/>
          <w:noProof/>
        </w:rPr>
        <w:t>2020</w:t>
      </w:r>
      <w:r w:rsidRPr="00AD5D68">
        <w:rPr>
          <w:noProof/>
        </w:rPr>
        <w:t xml:space="preserve">. Plant responses to rising vapor pressure deficit. </w:t>
      </w:r>
      <w:r w:rsidRPr="00AD5D68">
        <w:rPr>
          <w:i/>
          <w:iCs/>
          <w:noProof/>
        </w:rPr>
        <w:t>New Phytologist</w:t>
      </w:r>
      <w:r w:rsidRPr="00AD5D68">
        <w:rPr>
          <w:noProof/>
        </w:rPr>
        <w:t xml:space="preserve"> </w:t>
      </w:r>
      <w:r w:rsidRPr="00AD5D68">
        <w:rPr>
          <w:b/>
          <w:bCs/>
          <w:noProof/>
        </w:rPr>
        <w:t>226</w:t>
      </w:r>
      <w:r w:rsidRPr="00AD5D68">
        <w:rPr>
          <w:noProof/>
        </w:rPr>
        <w:t>: 1550–1566.</w:t>
      </w:r>
    </w:p>
    <w:p w14:paraId="755E43D2" w14:textId="77777777" w:rsidR="00AD5D68" w:rsidRPr="00AD5D68" w:rsidRDefault="00AD5D68" w:rsidP="00AD5D68">
      <w:pPr>
        <w:widowControl w:val="0"/>
        <w:autoSpaceDE w:val="0"/>
        <w:autoSpaceDN w:val="0"/>
        <w:adjustRightInd w:val="0"/>
        <w:spacing w:line="480" w:lineRule="auto"/>
        <w:rPr>
          <w:noProof/>
        </w:rPr>
      </w:pPr>
      <w:r w:rsidRPr="00AD5D68">
        <w:rPr>
          <w:b/>
          <w:bCs/>
          <w:noProof/>
        </w:rPr>
        <w:t xml:space="preserve">Harrison SP, Cramer W, Franklin O, Prentice IC, Wang H, Brännström Å, de Boer H, Dieckmann U, Joshi J, Keenan TF, </w:t>
      </w:r>
      <w:r w:rsidRPr="00AD5D68">
        <w:rPr>
          <w:b/>
          <w:bCs/>
          <w:i/>
          <w:iCs/>
          <w:noProof/>
        </w:rPr>
        <w:t>et al.</w:t>
      </w:r>
      <w:r w:rsidRPr="00AD5D68">
        <w:rPr>
          <w:noProof/>
        </w:rPr>
        <w:t xml:space="preserve"> </w:t>
      </w:r>
      <w:r w:rsidRPr="00AD5D68">
        <w:rPr>
          <w:b/>
          <w:bCs/>
          <w:noProof/>
        </w:rPr>
        <w:t>2021</w:t>
      </w:r>
      <w:r w:rsidRPr="00AD5D68">
        <w:rPr>
          <w:noProof/>
        </w:rPr>
        <w:t xml:space="preserve">. Eco-evolutionary optimality as a means to improve vegetation and land-surface models. </w:t>
      </w:r>
      <w:r w:rsidRPr="00AD5D68">
        <w:rPr>
          <w:i/>
          <w:iCs/>
          <w:noProof/>
        </w:rPr>
        <w:t>New Phytologist</w:t>
      </w:r>
      <w:r w:rsidRPr="00AD5D68">
        <w:rPr>
          <w:noProof/>
        </w:rPr>
        <w:t xml:space="preserve"> </w:t>
      </w:r>
      <w:r w:rsidRPr="00AD5D68">
        <w:rPr>
          <w:b/>
          <w:bCs/>
          <w:noProof/>
        </w:rPr>
        <w:t>231</w:t>
      </w:r>
      <w:r w:rsidRPr="00AD5D68">
        <w:rPr>
          <w:noProof/>
        </w:rPr>
        <w:t>: 2125–2141.</w:t>
      </w:r>
    </w:p>
    <w:p w14:paraId="3C5CBC76" w14:textId="77777777" w:rsidR="00AD5D68" w:rsidRPr="00AD5D68" w:rsidRDefault="00AD5D68" w:rsidP="00AD5D68">
      <w:pPr>
        <w:widowControl w:val="0"/>
        <w:autoSpaceDE w:val="0"/>
        <w:autoSpaceDN w:val="0"/>
        <w:adjustRightInd w:val="0"/>
        <w:spacing w:line="480" w:lineRule="auto"/>
        <w:rPr>
          <w:noProof/>
        </w:rPr>
      </w:pPr>
      <w:r w:rsidRPr="00AD5D68">
        <w:rPr>
          <w:b/>
          <w:bCs/>
          <w:noProof/>
        </w:rPr>
        <w:t>Hijmans RJ</w:t>
      </w:r>
      <w:r w:rsidRPr="00AD5D68">
        <w:rPr>
          <w:noProof/>
        </w:rPr>
        <w:t xml:space="preserve">. </w:t>
      </w:r>
      <w:r w:rsidRPr="00AD5D68">
        <w:rPr>
          <w:b/>
          <w:bCs/>
          <w:noProof/>
        </w:rPr>
        <w:t>2022</w:t>
      </w:r>
      <w:r w:rsidRPr="00AD5D68">
        <w:rPr>
          <w:noProof/>
        </w:rPr>
        <w:t>. terra: Spatial Data Analysis.</w:t>
      </w:r>
    </w:p>
    <w:p w14:paraId="4CB6C75E" w14:textId="77777777" w:rsidR="00AD5D68" w:rsidRPr="00AD5D68" w:rsidRDefault="00AD5D68" w:rsidP="00AD5D68">
      <w:pPr>
        <w:widowControl w:val="0"/>
        <w:autoSpaceDE w:val="0"/>
        <w:autoSpaceDN w:val="0"/>
        <w:adjustRightInd w:val="0"/>
        <w:spacing w:line="480" w:lineRule="auto"/>
        <w:rPr>
          <w:noProof/>
        </w:rPr>
      </w:pPr>
      <w:r w:rsidRPr="00AD5D68">
        <w:rPr>
          <w:b/>
          <w:bCs/>
          <w:noProof/>
        </w:rPr>
        <w:t>Huber ML, Perkins RA, Laesecke A, Friend DG, Sengers J V, Assael MJ, Metaxa IN, Vogel E, Mareš R, Miyagawa K</w:t>
      </w:r>
      <w:r w:rsidRPr="00AD5D68">
        <w:rPr>
          <w:noProof/>
        </w:rPr>
        <w:t xml:space="preserve">. </w:t>
      </w:r>
      <w:r w:rsidRPr="00AD5D68">
        <w:rPr>
          <w:b/>
          <w:bCs/>
          <w:noProof/>
        </w:rPr>
        <w:t>2009</w:t>
      </w:r>
      <w:r w:rsidRPr="00AD5D68">
        <w:rPr>
          <w:noProof/>
        </w:rPr>
        <w:t xml:space="preserve">. New international formulation for the viscosity of H2 O. </w:t>
      </w:r>
      <w:r w:rsidRPr="00AD5D68">
        <w:rPr>
          <w:i/>
          <w:iCs/>
          <w:noProof/>
        </w:rPr>
        <w:t>Journal of Physical and Chemical Reference Data</w:t>
      </w:r>
      <w:r w:rsidRPr="00AD5D68">
        <w:rPr>
          <w:noProof/>
        </w:rPr>
        <w:t xml:space="preserve"> </w:t>
      </w:r>
      <w:r w:rsidRPr="00AD5D68">
        <w:rPr>
          <w:b/>
          <w:bCs/>
          <w:noProof/>
        </w:rPr>
        <w:t>38</w:t>
      </w:r>
      <w:r w:rsidRPr="00AD5D68">
        <w:rPr>
          <w:noProof/>
        </w:rPr>
        <w:t>: 101–125.</w:t>
      </w:r>
    </w:p>
    <w:p w14:paraId="1B0B4C73" w14:textId="77777777" w:rsidR="00AD5D68" w:rsidRPr="00AD5D68" w:rsidRDefault="00AD5D68" w:rsidP="00AD5D68">
      <w:pPr>
        <w:widowControl w:val="0"/>
        <w:autoSpaceDE w:val="0"/>
        <w:autoSpaceDN w:val="0"/>
        <w:adjustRightInd w:val="0"/>
        <w:spacing w:line="480" w:lineRule="auto"/>
        <w:rPr>
          <w:noProof/>
        </w:rPr>
      </w:pPr>
      <w:r w:rsidRPr="00AD5D68">
        <w:rPr>
          <w:b/>
          <w:bCs/>
          <w:noProof/>
        </w:rPr>
        <w:t>Hungate BA, Dukes JS, Shaw MR, Luo Y, Field CB</w:t>
      </w:r>
      <w:r w:rsidRPr="00AD5D68">
        <w:rPr>
          <w:noProof/>
        </w:rPr>
        <w:t xml:space="preserve">. </w:t>
      </w:r>
      <w:r w:rsidRPr="00AD5D68">
        <w:rPr>
          <w:b/>
          <w:bCs/>
          <w:noProof/>
        </w:rPr>
        <w:t>2003</w:t>
      </w:r>
      <w:r w:rsidRPr="00AD5D68">
        <w:rPr>
          <w:noProof/>
        </w:rPr>
        <w:t xml:space="preserve">. Nitrogen and climate change. </w:t>
      </w:r>
      <w:r w:rsidRPr="00AD5D68">
        <w:rPr>
          <w:i/>
          <w:iCs/>
          <w:noProof/>
        </w:rPr>
        <w:t>Science</w:t>
      </w:r>
      <w:r w:rsidRPr="00AD5D68">
        <w:rPr>
          <w:noProof/>
        </w:rPr>
        <w:t xml:space="preserve"> </w:t>
      </w:r>
      <w:r w:rsidRPr="00AD5D68">
        <w:rPr>
          <w:b/>
          <w:bCs/>
          <w:noProof/>
        </w:rPr>
        <w:t>302</w:t>
      </w:r>
      <w:r w:rsidRPr="00AD5D68">
        <w:rPr>
          <w:noProof/>
        </w:rPr>
        <w:t>: 1512–1513.</w:t>
      </w:r>
    </w:p>
    <w:p w14:paraId="1B808F74" w14:textId="77777777" w:rsidR="00AD5D68" w:rsidRPr="00AD5D68" w:rsidRDefault="00AD5D68" w:rsidP="00AD5D68">
      <w:pPr>
        <w:widowControl w:val="0"/>
        <w:autoSpaceDE w:val="0"/>
        <w:autoSpaceDN w:val="0"/>
        <w:adjustRightInd w:val="0"/>
        <w:spacing w:line="480" w:lineRule="auto"/>
        <w:rPr>
          <w:noProof/>
        </w:rPr>
      </w:pPr>
      <w:r w:rsidRPr="00AD5D68">
        <w:rPr>
          <w:b/>
          <w:bCs/>
          <w:noProof/>
        </w:rPr>
        <w:t>IPCC</w:t>
      </w:r>
      <w:r w:rsidRPr="00AD5D68">
        <w:rPr>
          <w:noProof/>
        </w:rPr>
        <w:t xml:space="preserve">. </w:t>
      </w:r>
      <w:r w:rsidRPr="00AD5D68">
        <w:rPr>
          <w:b/>
          <w:bCs/>
          <w:noProof/>
        </w:rPr>
        <w:t>2013</w:t>
      </w:r>
      <w:r w:rsidRPr="00AD5D68">
        <w:rPr>
          <w:noProof/>
        </w:rPr>
        <w:t xml:space="preserve">. </w:t>
      </w:r>
      <w:r w:rsidRPr="00AD5D68">
        <w:rPr>
          <w:i/>
          <w:iCs/>
          <w:noProof/>
        </w:rPr>
        <w:t>Climate Change 2013: The Physical Science Basis. Contribution of Working Group I to the Fifth Assessment Report of the Intergovernmental Panel on Climate Change</w:t>
      </w:r>
      <w:r w:rsidRPr="00AD5D68">
        <w:rPr>
          <w:noProof/>
        </w:rPr>
        <w:t>.</w:t>
      </w:r>
    </w:p>
    <w:p w14:paraId="2E0C070B" w14:textId="77777777" w:rsidR="00AD5D68" w:rsidRPr="00AD5D68" w:rsidRDefault="00AD5D68" w:rsidP="00AD5D68">
      <w:pPr>
        <w:widowControl w:val="0"/>
        <w:autoSpaceDE w:val="0"/>
        <w:autoSpaceDN w:val="0"/>
        <w:adjustRightInd w:val="0"/>
        <w:spacing w:line="480" w:lineRule="auto"/>
        <w:rPr>
          <w:noProof/>
        </w:rPr>
      </w:pPr>
      <w:r w:rsidRPr="00AD5D68">
        <w:rPr>
          <w:b/>
          <w:bCs/>
          <w:noProof/>
        </w:rPr>
        <w:t>Kachurina OM, Zhang H, Raun WR, Krenzer EG</w:t>
      </w:r>
      <w:r w:rsidRPr="00AD5D68">
        <w:rPr>
          <w:noProof/>
        </w:rPr>
        <w:t xml:space="preserve">. </w:t>
      </w:r>
      <w:r w:rsidRPr="00AD5D68">
        <w:rPr>
          <w:b/>
          <w:bCs/>
          <w:noProof/>
        </w:rPr>
        <w:t>2000</w:t>
      </w:r>
      <w:r w:rsidRPr="00AD5D68">
        <w:rPr>
          <w:noProof/>
        </w:rPr>
        <w:t xml:space="preserve">. Simultaneous determination of soil aluminum, ammonium- and nitrate- nitrogen using 1 M potassium chloride. </w:t>
      </w:r>
      <w:r w:rsidRPr="00AD5D68">
        <w:rPr>
          <w:i/>
          <w:iCs/>
          <w:noProof/>
        </w:rPr>
        <w:t>Communications in Soil Science and Plant Analysis</w:t>
      </w:r>
      <w:r w:rsidRPr="00AD5D68">
        <w:rPr>
          <w:noProof/>
        </w:rPr>
        <w:t xml:space="preserve"> </w:t>
      </w:r>
      <w:r w:rsidRPr="00AD5D68">
        <w:rPr>
          <w:b/>
          <w:bCs/>
          <w:noProof/>
        </w:rPr>
        <w:t>31</w:t>
      </w:r>
      <w:r w:rsidRPr="00AD5D68">
        <w:rPr>
          <w:noProof/>
        </w:rPr>
        <w:t>: 893–903.</w:t>
      </w:r>
    </w:p>
    <w:p w14:paraId="1E7709CA" w14:textId="77777777" w:rsidR="00AD5D68" w:rsidRPr="00AD5D68" w:rsidRDefault="00AD5D68" w:rsidP="00AD5D68">
      <w:pPr>
        <w:widowControl w:val="0"/>
        <w:autoSpaceDE w:val="0"/>
        <w:autoSpaceDN w:val="0"/>
        <w:adjustRightInd w:val="0"/>
        <w:spacing w:line="480" w:lineRule="auto"/>
        <w:rPr>
          <w:noProof/>
        </w:rPr>
      </w:pPr>
      <w:r w:rsidRPr="00AD5D68">
        <w:rPr>
          <w:b/>
          <w:bCs/>
          <w:noProof/>
        </w:rPr>
        <w:lastRenderedPageBreak/>
        <w:t>Katabuchi M</w:t>
      </w:r>
      <w:r w:rsidRPr="00AD5D68">
        <w:rPr>
          <w:noProof/>
        </w:rPr>
        <w:t xml:space="preserve">. </w:t>
      </w:r>
      <w:r w:rsidRPr="00AD5D68">
        <w:rPr>
          <w:b/>
          <w:bCs/>
          <w:noProof/>
        </w:rPr>
        <w:t>2015</w:t>
      </w:r>
      <w:r w:rsidRPr="00AD5D68">
        <w:rPr>
          <w:noProof/>
        </w:rPr>
        <w:t xml:space="preserve">. LeafArea: An R package for rapid digital analysis of leaf area. </w:t>
      </w:r>
      <w:r w:rsidRPr="00AD5D68">
        <w:rPr>
          <w:i/>
          <w:iCs/>
          <w:noProof/>
        </w:rPr>
        <w:t>Ecological Research</w:t>
      </w:r>
      <w:r w:rsidRPr="00AD5D68">
        <w:rPr>
          <w:noProof/>
        </w:rPr>
        <w:t xml:space="preserve"> </w:t>
      </w:r>
      <w:r w:rsidRPr="00AD5D68">
        <w:rPr>
          <w:b/>
          <w:bCs/>
          <w:noProof/>
        </w:rPr>
        <w:t>30</w:t>
      </w:r>
      <w:r w:rsidRPr="00AD5D68">
        <w:rPr>
          <w:noProof/>
        </w:rPr>
        <w:t>: 1073–1077.</w:t>
      </w:r>
    </w:p>
    <w:p w14:paraId="57BF4739" w14:textId="77777777" w:rsidR="00AD5D68" w:rsidRPr="00AD5D68" w:rsidRDefault="00AD5D68" w:rsidP="00AD5D68">
      <w:pPr>
        <w:widowControl w:val="0"/>
        <w:autoSpaceDE w:val="0"/>
        <w:autoSpaceDN w:val="0"/>
        <w:adjustRightInd w:val="0"/>
        <w:spacing w:line="480" w:lineRule="auto"/>
        <w:rPr>
          <w:noProof/>
        </w:rPr>
      </w:pPr>
      <w:r w:rsidRPr="00AD5D68">
        <w:rPr>
          <w:b/>
          <w:bCs/>
          <w:noProof/>
        </w:rPr>
        <w:t>Kattge J, Knorr W, Raddatz T, Wirth C</w:t>
      </w:r>
      <w:r w:rsidRPr="00AD5D68">
        <w:rPr>
          <w:noProof/>
        </w:rPr>
        <w:t xml:space="preserve">. </w:t>
      </w:r>
      <w:r w:rsidRPr="00AD5D68">
        <w:rPr>
          <w:b/>
          <w:bCs/>
          <w:noProof/>
        </w:rPr>
        <w:t>2009</w:t>
      </w:r>
      <w:r w:rsidRPr="00AD5D68">
        <w:rPr>
          <w:noProof/>
        </w:rPr>
        <w:t xml:space="preserve">. Quantifying photosynthetic capacity and its relationship to leaf nitrogen content for global-scale terrestrial biosphere models. </w:t>
      </w:r>
      <w:r w:rsidRPr="00AD5D68">
        <w:rPr>
          <w:i/>
          <w:iCs/>
          <w:noProof/>
        </w:rPr>
        <w:t>Global Change Biology</w:t>
      </w:r>
      <w:r w:rsidRPr="00AD5D68">
        <w:rPr>
          <w:noProof/>
        </w:rPr>
        <w:t xml:space="preserve"> </w:t>
      </w:r>
      <w:r w:rsidRPr="00AD5D68">
        <w:rPr>
          <w:b/>
          <w:bCs/>
          <w:noProof/>
        </w:rPr>
        <w:t>15</w:t>
      </w:r>
      <w:r w:rsidRPr="00AD5D68">
        <w:rPr>
          <w:noProof/>
        </w:rPr>
        <w:t>: 976–991.</w:t>
      </w:r>
    </w:p>
    <w:p w14:paraId="601C426D" w14:textId="77777777" w:rsidR="00AD5D68" w:rsidRPr="00AD5D68" w:rsidRDefault="00AD5D68" w:rsidP="00AD5D68">
      <w:pPr>
        <w:widowControl w:val="0"/>
        <w:autoSpaceDE w:val="0"/>
        <w:autoSpaceDN w:val="0"/>
        <w:adjustRightInd w:val="0"/>
        <w:spacing w:line="480" w:lineRule="auto"/>
        <w:rPr>
          <w:noProof/>
        </w:rPr>
      </w:pPr>
      <w:r w:rsidRPr="00AD5D68">
        <w:rPr>
          <w:b/>
          <w:bCs/>
          <w:noProof/>
        </w:rPr>
        <w:t>Keeling CD, Mook WG, Tans PP</w:t>
      </w:r>
      <w:r w:rsidRPr="00AD5D68">
        <w:rPr>
          <w:noProof/>
        </w:rPr>
        <w:t xml:space="preserve">. </w:t>
      </w:r>
      <w:r w:rsidRPr="00AD5D68">
        <w:rPr>
          <w:b/>
          <w:bCs/>
          <w:noProof/>
        </w:rPr>
        <w:t>1979</w:t>
      </w:r>
      <w:r w:rsidRPr="00AD5D68">
        <w:rPr>
          <w:noProof/>
        </w:rPr>
        <w:t xml:space="preserve">. Recent trends in the </w:t>
      </w:r>
      <w:r w:rsidRPr="00AD5D68">
        <w:rPr>
          <w:noProof/>
          <w:vertAlign w:val="superscript"/>
        </w:rPr>
        <w:t>13</w:t>
      </w:r>
      <w:r w:rsidRPr="00AD5D68">
        <w:rPr>
          <w:noProof/>
        </w:rPr>
        <w:t>C/</w:t>
      </w:r>
      <w:r w:rsidRPr="00AD5D68">
        <w:rPr>
          <w:noProof/>
          <w:vertAlign w:val="superscript"/>
        </w:rPr>
        <w:t>12</w:t>
      </w:r>
      <w:r w:rsidRPr="00AD5D68">
        <w:rPr>
          <w:noProof/>
        </w:rPr>
        <w:t xml:space="preserve">C ratio of atmospheric carbon dioxide. </w:t>
      </w:r>
      <w:r w:rsidRPr="00AD5D68">
        <w:rPr>
          <w:i/>
          <w:iCs/>
          <w:noProof/>
        </w:rPr>
        <w:t>Nature</w:t>
      </w:r>
      <w:r w:rsidRPr="00AD5D68">
        <w:rPr>
          <w:noProof/>
        </w:rPr>
        <w:t xml:space="preserve"> </w:t>
      </w:r>
      <w:r w:rsidRPr="00AD5D68">
        <w:rPr>
          <w:b/>
          <w:bCs/>
          <w:noProof/>
        </w:rPr>
        <w:t>277</w:t>
      </w:r>
      <w:r w:rsidRPr="00AD5D68">
        <w:rPr>
          <w:noProof/>
        </w:rPr>
        <w:t>: 121–123.</w:t>
      </w:r>
    </w:p>
    <w:p w14:paraId="372D3EF1" w14:textId="77777777" w:rsidR="00AD5D68" w:rsidRPr="00AD5D68" w:rsidRDefault="00AD5D68" w:rsidP="00AD5D68">
      <w:pPr>
        <w:widowControl w:val="0"/>
        <w:autoSpaceDE w:val="0"/>
        <w:autoSpaceDN w:val="0"/>
        <w:adjustRightInd w:val="0"/>
        <w:spacing w:line="480" w:lineRule="auto"/>
        <w:rPr>
          <w:noProof/>
        </w:rPr>
      </w:pPr>
      <w:r w:rsidRPr="00AD5D68">
        <w:rPr>
          <w:b/>
          <w:bCs/>
          <w:noProof/>
        </w:rPr>
        <w:t>Keeney DR, Nelson DW</w:t>
      </w:r>
      <w:r w:rsidRPr="00AD5D68">
        <w:rPr>
          <w:noProof/>
        </w:rPr>
        <w:t xml:space="preserve">. </w:t>
      </w:r>
      <w:r w:rsidRPr="00AD5D68">
        <w:rPr>
          <w:b/>
          <w:bCs/>
          <w:noProof/>
        </w:rPr>
        <w:t>1983</w:t>
      </w:r>
      <w:r w:rsidRPr="00AD5D68">
        <w:rPr>
          <w:noProof/>
        </w:rPr>
        <w:t>. Nitrogen—Inorganic Forms. In: Page AL, ed. Methods of Soil Analysis. Madison, WI, USA: ASA and SSSA, 643–698.</w:t>
      </w:r>
    </w:p>
    <w:p w14:paraId="5DD47A3E" w14:textId="77777777" w:rsidR="00AD5D68" w:rsidRPr="00AD5D68" w:rsidRDefault="00AD5D68" w:rsidP="00AD5D68">
      <w:pPr>
        <w:widowControl w:val="0"/>
        <w:autoSpaceDE w:val="0"/>
        <w:autoSpaceDN w:val="0"/>
        <w:adjustRightInd w:val="0"/>
        <w:spacing w:line="480" w:lineRule="auto"/>
        <w:rPr>
          <w:noProof/>
        </w:rPr>
      </w:pPr>
      <w:r w:rsidRPr="00AD5D68">
        <w:rPr>
          <w:b/>
          <w:bCs/>
          <w:noProof/>
        </w:rPr>
        <w:t>Kenward MG, Roger JH</w:t>
      </w:r>
      <w:r w:rsidRPr="00AD5D68">
        <w:rPr>
          <w:noProof/>
        </w:rPr>
        <w:t xml:space="preserve">. </w:t>
      </w:r>
      <w:r w:rsidRPr="00AD5D68">
        <w:rPr>
          <w:b/>
          <w:bCs/>
          <w:noProof/>
        </w:rPr>
        <w:t>1997</w:t>
      </w:r>
      <w:r w:rsidRPr="00AD5D68">
        <w:rPr>
          <w:noProof/>
        </w:rPr>
        <w:t xml:space="preserve">. Small sample inference for fixed effects from restricted maximum likelihood. </w:t>
      </w:r>
      <w:r w:rsidRPr="00AD5D68">
        <w:rPr>
          <w:i/>
          <w:iCs/>
          <w:noProof/>
        </w:rPr>
        <w:t>Biometrics</w:t>
      </w:r>
      <w:r w:rsidRPr="00AD5D68">
        <w:rPr>
          <w:noProof/>
        </w:rPr>
        <w:t xml:space="preserve"> </w:t>
      </w:r>
      <w:r w:rsidRPr="00AD5D68">
        <w:rPr>
          <w:b/>
          <w:bCs/>
          <w:noProof/>
        </w:rPr>
        <w:t>53</w:t>
      </w:r>
      <w:r w:rsidRPr="00AD5D68">
        <w:rPr>
          <w:noProof/>
        </w:rPr>
        <w:t>: 983.</w:t>
      </w:r>
    </w:p>
    <w:p w14:paraId="3B627C6F" w14:textId="77777777" w:rsidR="00AD5D68" w:rsidRPr="00AD5D68" w:rsidRDefault="00AD5D68" w:rsidP="00AD5D68">
      <w:pPr>
        <w:widowControl w:val="0"/>
        <w:autoSpaceDE w:val="0"/>
        <w:autoSpaceDN w:val="0"/>
        <w:adjustRightInd w:val="0"/>
        <w:spacing w:line="480" w:lineRule="auto"/>
        <w:rPr>
          <w:noProof/>
        </w:rPr>
      </w:pPr>
      <w:r w:rsidRPr="00AD5D68">
        <w:rPr>
          <w:b/>
          <w:bCs/>
          <w:noProof/>
        </w:rPr>
        <w:t>Knorr W, Heimann M</w:t>
      </w:r>
      <w:r w:rsidRPr="00AD5D68">
        <w:rPr>
          <w:noProof/>
        </w:rPr>
        <w:t xml:space="preserve">. </w:t>
      </w:r>
      <w:r w:rsidRPr="00AD5D68">
        <w:rPr>
          <w:b/>
          <w:bCs/>
          <w:noProof/>
        </w:rPr>
        <w:t>2001</w:t>
      </w:r>
      <w:r w:rsidRPr="00AD5D68">
        <w:rPr>
          <w:noProof/>
        </w:rPr>
        <w:t xml:space="preserve">. Uncertainties in global terrestrial biosphere modeling: 1. A comprehensive sensitivity analysis with a new photosynthesis and energy balance scheme. </w:t>
      </w:r>
      <w:r w:rsidRPr="00AD5D68">
        <w:rPr>
          <w:i/>
          <w:iCs/>
          <w:noProof/>
        </w:rPr>
        <w:t>Global Biogeochemical Cycles</w:t>
      </w:r>
      <w:r w:rsidRPr="00AD5D68">
        <w:rPr>
          <w:noProof/>
        </w:rPr>
        <w:t xml:space="preserve"> </w:t>
      </w:r>
      <w:r w:rsidRPr="00AD5D68">
        <w:rPr>
          <w:b/>
          <w:bCs/>
          <w:noProof/>
        </w:rPr>
        <w:t>15</w:t>
      </w:r>
      <w:r w:rsidRPr="00AD5D68">
        <w:rPr>
          <w:noProof/>
        </w:rPr>
        <w:t>: 207–225.</w:t>
      </w:r>
    </w:p>
    <w:p w14:paraId="4C4C74FB" w14:textId="77777777" w:rsidR="00AD5D68" w:rsidRPr="00AD5D68" w:rsidRDefault="00AD5D68" w:rsidP="00AD5D68">
      <w:pPr>
        <w:widowControl w:val="0"/>
        <w:autoSpaceDE w:val="0"/>
        <w:autoSpaceDN w:val="0"/>
        <w:adjustRightInd w:val="0"/>
        <w:spacing w:line="480" w:lineRule="auto"/>
        <w:rPr>
          <w:noProof/>
        </w:rPr>
      </w:pPr>
      <w:r w:rsidRPr="00AD5D68">
        <w:rPr>
          <w:b/>
          <w:bCs/>
          <w:noProof/>
        </w:rPr>
        <w:t>Korson L, Drost-Hansen W, Millero FJ</w:t>
      </w:r>
      <w:r w:rsidRPr="00AD5D68">
        <w:rPr>
          <w:noProof/>
        </w:rPr>
        <w:t xml:space="preserve">. </w:t>
      </w:r>
      <w:r w:rsidRPr="00AD5D68">
        <w:rPr>
          <w:b/>
          <w:bCs/>
          <w:noProof/>
        </w:rPr>
        <w:t>1969</w:t>
      </w:r>
      <w:r w:rsidRPr="00AD5D68">
        <w:rPr>
          <w:noProof/>
        </w:rPr>
        <w:t xml:space="preserve">. Viscosity of water at various temperatures. </w:t>
      </w:r>
      <w:r w:rsidRPr="00AD5D68">
        <w:rPr>
          <w:i/>
          <w:iCs/>
          <w:noProof/>
        </w:rPr>
        <w:t>Journal of Physical Chemistry</w:t>
      </w:r>
      <w:r w:rsidRPr="00AD5D68">
        <w:rPr>
          <w:noProof/>
        </w:rPr>
        <w:t xml:space="preserve"> </w:t>
      </w:r>
      <w:r w:rsidRPr="00AD5D68">
        <w:rPr>
          <w:b/>
          <w:bCs/>
          <w:noProof/>
        </w:rPr>
        <w:t>73</w:t>
      </w:r>
      <w:r w:rsidRPr="00AD5D68">
        <w:rPr>
          <w:noProof/>
        </w:rPr>
        <w:t>: 34–39.</w:t>
      </w:r>
    </w:p>
    <w:p w14:paraId="2C30A60A" w14:textId="77777777" w:rsidR="00AD5D68" w:rsidRPr="00AD5D68" w:rsidRDefault="00AD5D68" w:rsidP="00AD5D68">
      <w:pPr>
        <w:widowControl w:val="0"/>
        <w:autoSpaceDE w:val="0"/>
        <w:autoSpaceDN w:val="0"/>
        <w:adjustRightInd w:val="0"/>
        <w:spacing w:line="480" w:lineRule="auto"/>
        <w:rPr>
          <w:noProof/>
        </w:rPr>
      </w:pPr>
      <w:r w:rsidRPr="00AD5D68">
        <w:rPr>
          <w:b/>
          <w:bCs/>
          <w:noProof/>
        </w:rPr>
        <w:t>Lavergne A, Sandoval D, Hare VJ, Graven H, Prentice IC</w:t>
      </w:r>
      <w:r w:rsidRPr="00AD5D68">
        <w:rPr>
          <w:noProof/>
        </w:rPr>
        <w:t xml:space="preserve">. </w:t>
      </w:r>
      <w:r w:rsidRPr="00AD5D68">
        <w:rPr>
          <w:b/>
          <w:bCs/>
          <w:noProof/>
        </w:rPr>
        <w:t>2020</w:t>
      </w:r>
      <w:r w:rsidRPr="00AD5D68">
        <w:rPr>
          <w:noProof/>
        </w:rPr>
        <w:t xml:space="preserve">. Impacts of soil water stress on the acclimated stomatal limitation of photosynthesis: Insights from stable carbon isotope data. </w:t>
      </w:r>
      <w:r w:rsidRPr="00AD5D68">
        <w:rPr>
          <w:i/>
          <w:iCs/>
          <w:noProof/>
        </w:rPr>
        <w:t>Global Change Biology</w:t>
      </w:r>
      <w:r w:rsidRPr="00AD5D68">
        <w:rPr>
          <w:noProof/>
        </w:rPr>
        <w:t xml:space="preserve"> </w:t>
      </w:r>
      <w:r w:rsidRPr="00AD5D68">
        <w:rPr>
          <w:b/>
          <w:bCs/>
          <w:noProof/>
        </w:rPr>
        <w:t>26</w:t>
      </w:r>
      <w:r w:rsidRPr="00AD5D68">
        <w:rPr>
          <w:noProof/>
        </w:rPr>
        <w:t>: 7158–7172.</w:t>
      </w:r>
    </w:p>
    <w:p w14:paraId="615E93D7" w14:textId="77777777" w:rsidR="00AD5D68" w:rsidRPr="00AD5D68" w:rsidRDefault="00AD5D68" w:rsidP="00AD5D68">
      <w:pPr>
        <w:widowControl w:val="0"/>
        <w:autoSpaceDE w:val="0"/>
        <w:autoSpaceDN w:val="0"/>
        <w:adjustRightInd w:val="0"/>
        <w:spacing w:line="480" w:lineRule="auto"/>
        <w:rPr>
          <w:noProof/>
        </w:rPr>
      </w:pPr>
      <w:r w:rsidRPr="00AD5D68">
        <w:rPr>
          <w:b/>
          <w:bCs/>
          <w:noProof/>
        </w:rPr>
        <w:t xml:space="preserve">Lawrence DM, Fisher RA, Koven CD, Oleson KW, Swenson SC, Bonan GB, Collier N, Ghimire B, Kampenhout L, Kennedy D, </w:t>
      </w:r>
      <w:r w:rsidRPr="00AD5D68">
        <w:rPr>
          <w:b/>
          <w:bCs/>
          <w:i/>
          <w:iCs/>
          <w:noProof/>
        </w:rPr>
        <w:t>et al.</w:t>
      </w:r>
      <w:r w:rsidRPr="00AD5D68">
        <w:rPr>
          <w:noProof/>
        </w:rPr>
        <w:t xml:space="preserve"> </w:t>
      </w:r>
      <w:r w:rsidRPr="00AD5D68">
        <w:rPr>
          <w:b/>
          <w:bCs/>
          <w:noProof/>
        </w:rPr>
        <w:t>2019</w:t>
      </w:r>
      <w:r w:rsidRPr="00AD5D68">
        <w:rPr>
          <w:noProof/>
        </w:rPr>
        <w:t xml:space="preserve">. The Community Land Model Version 5: description of new features, benchmarking, and impact of forcing uncertainty. </w:t>
      </w:r>
      <w:r w:rsidRPr="00AD5D68">
        <w:rPr>
          <w:i/>
          <w:iCs/>
          <w:noProof/>
        </w:rPr>
        <w:t>Journal of Advances in Modeling Earth Systems</w:t>
      </w:r>
      <w:r w:rsidRPr="00AD5D68">
        <w:rPr>
          <w:noProof/>
        </w:rPr>
        <w:t xml:space="preserve"> </w:t>
      </w:r>
      <w:r w:rsidRPr="00AD5D68">
        <w:rPr>
          <w:b/>
          <w:bCs/>
          <w:noProof/>
        </w:rPr>
        <w:t>11</w:t>
      </w:r>
      <w:r w:rsidRPr="00AD5D68">
        <w:rPr>
          <w:noProof/>
        </w:rPr>
        <w:t>: 4245–4287.</w:t>
      </w:r>
    </w:p>
    <w:p w14:paraId="045A8084" w14:textId="77777777" w:rsidR="00AD5D68" w:rsidRPr="00AD5D68" w:rsidRDefault="00AD5D68" w:rsidP="00AD5D68">
      <w:pPr>
        <w:widowControl w:val="0"/>
        <w:autoSpaceDE w:val="0"/>
        <w:autoSpaceDN w:val="0"/>
        <w:adjustRightInd w:val="0"/>
        <w:spacing w:line="480" w:lineRule="auto"/>
        <w:rPr>
          <w:noProof/>
        </w:rPr>
      </w:pPr>
      <w:r w:rsidRPr="00AD5D68">
        <w:rPr>
          <w:b/>
          <w:bCs/>
          <w:noProof/>
        </w:rPr>
        <w:lastRenderedPageBreak/>
        <w:t>LeBauer DS, Treseder K</w:t>
      </w:r>
      <w:r w:rsidRPr="00AD5D68">
        <w:rPr>
          <w:noProof/>
        </w:rPr>
        <w:t xml:space="preserve">. </w:t>
      </w:r>
      <w:r w:rsidRPr="00AD5D68">
        <w:rPr>
          <w:b/>
          <w:bCs/>
          <w:noProof/>
        </w:rPr>
        <w:t>2008</w:t>
      </w:r>
      <w:r w:rsidRPr="00AD5D68">
        <w:rPr>
          <w:noProof/>
        </w:rPr>
        <w:t xml:space="preserve">. Nitrogen limitation of net primary productivity. </w:t>
      </w:r>
      <w:r w:rsidRPr="00AD5D68">
        <w:rPr>
          <w:i/>
          <w:iCs/>
          <w:noProof/>
        </w:rPr>
        <w:t>Ecology</w:t>
      </w:r>
      <w:r w:rsidRPr="00AD5D68">
        <w:rPr>
          <w:noProof/>
        </w:rPr>
        <w:t xml:space="preserve"> </w:t>
      </w:r>
      <w:r w:rsidRPr="00AD5D68">
        <w:rPr>
          <w:b/>
          <w:bCs/>
          <w:noProof/>
        </w:rPr>
        <w:t>89</w:t>
      </w:r>
      <w:r w:rsidRPr="00AD5D68">
        <w:rPr>
          <w:noProof/>
        </w:rPr>
        <w:t>: 371–379.</w:t>
      </w:r>
    </w:p>
    <w:p w14:paraId="1F010087" w14:textId="77777777" w:rsidR="00AD5D68" w:rsidRPr="00AD5D68" w:rsidRDefault="00AD5D68" w:rsidP="00AD5D68">
      <w:pPr>
        <w:widowControl w:val="0"/>
        <w:autoSpaceDE w:val="0"/>
        <w:autoSpaceDN w:val="0"/>
        <w:adjustRightInd w:val="0"/>
        <w:spacing w:line="480" w:lineRule="auto"/>
        <w:rPr>
          <w:noProof/>
        </w:rPr>
      </w:pPr>
      <w:r w:rsidRPr="00AD5D68">
        <w:rPr>
          <w:b/>
          <w:bCs/>
          <w:noProof/>
        </w:rPr>
        <w:t>Lefcheck JS</w:t>
      </w:r>
      <w:r w:rsidRPr="00AD5D68">
        <w:rPr>
          <w:noProof/>
        </w:rPr>
        <w:t xml:space="preserve">. </w:t>
      </w:r>
      <w:r w:rsidRPr="00AD5D68">
        <w:rPr>
          <w:b/>
          <w:bCs/>
          <w:noProof/>
        </w:rPr>
        <w:t>2016</w:t>
      </w:r>
      <w:r w:rsidRPr="00AD5D68">
        <w:rPr>
          <w:noProof/>
        </w:rPr>
        <w:t xml:space="preserve">. piecewiseSEM: Piecewise structural equation modelling in r for ecology, evolution, and systematics. </w:t>
      </w:r>
      <w:r w:rsidRPr="00AD5D68">
        <w:rPr>
          <w:i/>
          <w:iCs/>
          <w:noProof/>
        </w:rPr>
        <w:t>Methods in Ecology and Evolution</w:t>
      </w:r>
      <w:r w:rsidRPr="00AD5D68">
        <w:rPr>
          <w:noProof/>
        </w:rPr>
        <w:t xml:space="preserve"> </w:t>
      </w:r>
      <w:r w:rsidRPr="00AD5D68">
        <w:rPr>
          <w:b/>
          <w:bCs/>
          <w:noProof/>
        </w:rPr>
        <w:t>7</w:t>
      </w:r>
      <w:r w:rsidRPr="00AD5D68">
        <w:rPr>
          <w:noProof/>
        </w:rPr>
        <w:t>: 573–579.</w:t>
      </w:r>
    </w:p>
    <w:p w14:paraId="047DF3D8" w14:textId="77777777" w:rsidR="00AD5D68" w:rsidRPr="00AD5D68" w:rsidRDefault="00AD5D68" w:rsidP="00AD5D68">
      <w:pPr>
        <w:widowControl w:val="0"/>
        <w:autoSpaceDE w:val="0"/>
        <w:autoSpaceDN w:val="0"/>
        <w:adjustRightInd w:val="0"/>
        <w:spacing w:line="480" w:lineRule="auto"/>
        <w:rPr>
          <w:noProof/>
        </w:rPr>
      </w:pPr>
      <w:r w:rsidRPr="00AD5D68">
        <w:rPr>
          <w:b/>
          <w:bCs/>
          <w:noProof/>
        </w:rPr>
        <w:t>Lenth R</w:t>
      </w:r>
      <w:r w:rsidRPr="00AD5D68">
        <w:rPr>
          <w:noProof/>
        </w:rPr>
        <w:t xml:space="preserve">. </w:t>
      </w:r>
      <w:r w:rsidRPr="00AD5D68">
        <w:rPr>
          <w:b/>
          <w:bCs/>
          <w:noProof/>
        </w:rPr>
        <w:t>2019</w:t>
      </w:r>
      <w:r w:rsidRPr="00AD5D68">
        <w:rPr>
          <w:noProof/>
        </w:rPr>
        <w:t>. emmeans: estimated marginal means, aka least-squares means.</w:t>
      </w:r>
    </w:p>
    <w:p w14:paraId="6F004CCE" w14:textId="77777777" w:rsidR="00AD5D68" w:rsidRPr="00AD5D68" w:rsidRDefault="00AD5D68" w:rsidP="00AD5D68">
      <w:pPr>
        <w:widowControl w:val="0"/>
        <w:autoSpaceDE w:val="0"/>
        <w:autoSpaceDN w:val="0"/>
        <w:adjustRightInd w:val="0"/>
        <w:spacing w:line="480" w:lineRule="auto"/>
        <w:rPr>
          <w:noProof/>
        </w:rPr>
      </w:pPr>
      <w:r w:rsidRPr="00AD5D68">
        <w:rPr>
          <w:b/>
          <w:bCs/>
          <w:noProof/>
        </w:rPr>
        <w:t>Li W, Zhang H, Huang G, Liu R, Wu H, Zhao C, McDowell NG</w:t>
      </w:r>
      <w:r w:rsidRPr="00AD5D68">
        <w:rPr>
          <w:noProof/>
        </w:rPr>
        <w:t xml:space="preserve">. </w:t>
      </w:r>
      <w:r w:rsidRPr="00AD5D68">
        <w:rPr>
          <w:b/>
          <w:bCs/>
          <w:noProof/>
        </w:rPr>
        <w:t>2020</w:t>
      </w:r>
      <w:r w:rsidRPr="00AD5D68">
        <w:rPr>
          <w:noProof/>
        </w:rPr>
        <w:t xml:space="preserve">. Effects of nitrogen enrichment on tree carbon allocation: A global synthesis. </w:t>
      </w:r>
      <w:r w:rsidRPr="00AD5D68">
        <w:rPr>
          <w:i/>
          <w:iCs/>
          <w:noProof/>
        </w:rPr>
        <w:t>Global Ecology and Biogeography</w:t>
      </w:r>
      <w:r w:rsidRPr="00AD5D68">
        <w:rPr>
          <w:noProof/>
        </w:rPr>
        <w:t xml:space="preserve"> </w:t>
      </w:r>
      <w:r w:rsidRPr="00AD5D68">
        <w:rPr>
          <w:b/>
          <w:bCs/>
          <w:noProof/>
        </w:rPr>
        <w:t>29</w:t>
      </w:r>
      <w:r w:rsidRPr="00AD5D68">
        <w:rPr>
          <w:noProof/>
        </w:rPr>
        <w:t>: 573–589.</w:t>
      </w:r>
    </w:p>
    <w:p w14:paraId="798F6289" w14:textId="77777777" w:rsidR="00AD5D68" w:rsidRPr="00AD5D68" w:rsidRDefault="00AD5D68" w:rsidP="00AD5D68">
      <w:pPr>
        <w:widowControl w:val="0"/>
        <w:autoSpaceDE w:val="0"/>
        <w:autoSpaceDN w:val="0"/>
        <w:adjustRightInd w:val="0"/>
        <w:spacing w:line="480" w:lineRule="auto"/>
        <w:rPr>
          <w:noProof/>
        </w:rPr>
      </w:pPr>
      <w:r w:rsidRPr="00AD5D68">
        <w:rPr>
          <w:b/>
          <w:bCs/>
          <w:noProof/>
        </w:rPr>
        <w:t xml:space="preserve">Liang X, Zhang T, Lu X, Ellsworth DS, BassiriRad H, You C, Wang D, He P, Deng Q, Liu H, </w:t>
      </w:r>
      <w:r w:rsidRPr="00AD5D68">
        <w:rPr>
          <w:b/>
          <w:bCs/>
          <w:i/>
          <w:iCs/>
          <w:noProof/>
        </w:rPr>
        <w:t>et al.</w:t>
      </w:r>
      <w:r w:rsidRPr="00AD5D68">
        <w:rPr>
          <w:noProof/>
        </w:rPr>
        <w:t xml:space="preserve"> </w:t>
      </w:r>
      <w:r w:rsidRPr="00AD5D68">
        <w:rPr>
          <w:b/>
          <w:bCs/>
          <w:noProof/>
        </w:rPr>
        <w:t>2020</w:t>
      </w:r>
      <w:r w:rsidRPr="00AD5D68">
        <w:rPr>
          <w:noProof/>
        </w:rPr>
        <w:t xml:space="preserve">. Global response patterns of plant photosynthesis to nitrogen addition: A meta‐analysis. </w:t>
      </w:r>
      <w:r w:rsidRPr="00AD5D68">
        <w:rPr>
          <w:i/>
          <w:iCs/>
          <w:noProof/>
        </w:rPr>
        <w:t>Global Change Biology</w:t>
      </w:r>
      <w:r w:rsidRPr="00AD5D68">
        <w:rPr>
          <w:noProof/>
        </w:rPr>
        <w:t xml:space="preserve"> </w:t>
      </w:r>
      <w:r w:rsidRPr="00AD5D68">
        <w:rPr>
          <w:b/>
          <w:bCs/>
          <w:noProof/>
        </w:rPr>
        <w:t>26</w:t>
      </w:r>
      <w:r w:rsidRPr="00AD5D68">
        <w:rPr>
          <w:noProof/>
        </w:rPr>
        <w:t>: 3585–3600.</w:t>
      </w:r>
    </w:p>
    <w:p w14:paraId="0CC40A99" w14:textId="77777777" w:rsidR="00AD5D68" w:rsidRPr="00AD5D68" w:rsidRDefault="00AD5D68" w:rsidP="00AD5D68">
      <w:pPr>
        <w:widowControl w:val="0"/>
        <w:autoSpaceDE w:val="0"/>
        <w:autoSpaceDN w:val="0"/>
        <w:adjustRightInd w:val="0"/>
        <w:spacing w:line="480" w:lineRule="auto"/>
        <w:rPr>
          <w:noProof/>
        </w:rPr>
      </w:pPr>
      <w:r w:rsidRPr="00AD5D68">
        <w:rPr>
          <w:b/>
          <w:bCs/>
          <w:noProof/>
        </w:rPr>
        <w:t>Lu J, Yang J, Keitel C, Yin L, Wang P, Cheng W, Dijkstra FA</w:t>
      </w:r>
      <w:r w:rsidRPr="00AD5D68">
        <w:rPr>
          <w:noProof/>
        </w:rPr>
        <w:t xml:space="preserve">. </w:t>
      </w:r>
      <w:r w:rsidRPr="00AD5D68">
        <w:rPr>
          <w:b/>
          <w:bCs/>
          <w:noProof/>
        </w:rPr>
        <w:t>2022</w:t>
      </w:r>
      <w:r w:rsidRPr="00AD5D68">
        <w:rPr>
          <w:noProof/>
        </w:rPr>
        <w:t xml:space="preserve">. Belowground Carbon Efficiency for Nitrogen and Phosphorus Acquisition Varies Between Lolium perenne and Trifolium repens and Depends on Phosphorus Fertilization. </w:t>
      </w:r>
      <w:r w:rsidRPr="00AD5D68">
        <w:rPr>
          <w:i/>
          <w:iCs/>
          <w:noProof/>
        </w:rPr>
        <w:t>Frontiers in Plant Science</w:t>
      </w:r>
      <w:r w:rsidRPr="00AD5D68">
        <w:rPr>
          <w:noProof/>
        </w:rPr>
        <w:t xml:space="preserve"> </w:t>
      </w:r>
      <w:r w:rsidRPr="00AD5D68">
        <w:rPr>
          <w:b/>
          <w:bCs/>
          <w:noProof/>
        </w:rPr>
        <w:t>13</w:t>
      </w:r>
      <w:r w:rsidRPr="00AD5D68">
        <w:rPr>
          <w:noProof/>
        </w:rPr>
        <w:t>: 1–9.</w:t>
      </w:r>
    </w:p>
    <w:p w14:paraId="57D7478D" w14:textId="77777777" w:rsidR="00AD5D68" w:rsidRPr="00AD5D68" w:rsidRDefault="00AD5D68" w:rsidP="00AD5D68">
      <w:pPr>
        <w:widowControl w:val="0"/>
        <w:autoSpaceDE w:val="0"/>
        <w:autoSpaceDN w:val="0"/>
        <w:adjustRightInd w:val="0"/>
        <w:spacing w:line="480" w:lineRule="auto"/>
        <w:rPr>
          <w:noProof/>
        </w:rPr>
      </w:pPr>
      <w:r w:rsidRPr="00AD5D68">
        <w:rPr>
          <w:b/>
          <w:bCs/>
          <w:noProof/>
        </w:rPr>
        <w:t xml:space="preserve">Luo X, Keenan TF, Chen JM, Croft H, Prentice IC, Smith NG, Walker AP, Wang H, Wang R, Xu C, </w:t>
      </w:r>
      <w:r w:rsidRPr="00AD5D68">
        <w:rPr>
          <w:b/>
          <w:bCs/>
          <w:i/>
          <w:iCs/>
          <w:noProof/>
        </w:rPr>
        <w:t>et al.</w:t>
      </w:r>
      <w:r w:rsidRPr="00AD5D68">
        <w:rPr>
          <w:noProof/>
        </w:rPr>
        <w:t xml:space="preserve"> </w:t>
      </w:r>
      <w:r w:rsidRPr="00AD5D68">
        <w:rPr>
          <w:b/>
          <w:bCs/>
          <w:noProof/>
        </w:rPr>
        <w:t>2021</w:t>
      </w:r>
      <w:r w:rsidRPr="00AD5D68">
        <w:rPr>
          <w:noProof/>
        </w:rPr>
        <w:t xml:space="preserve">. Global variation in the fraction of leaf nitrogen allocated to photosynthesis. </w:t>
      </w:r>
      <w:r w:rsidRPr="00AD5D68">
        <w:rPr>
          <w:i/>
          <w:iCs/>
          <w:noProof/>
        </w:rPr>
        <w:t>Nature Communications</w:t>
      </w:r>
      <w:r w:rsidRPr="00AD5D68">
        <w:rPr>
          <w:noProof/>
        </w:rPr>
        <w:t xml:space="preserve"> </w:t>
      </w:r>
      <w:r w:rsidRPr="00AD5D68">
        <w:rPr>
          <w:b/>
          <w:bCs/>
          <w:noProof/>
        </w:rPr>
        <w:t>12</w:t>
      </w:r>
      <w:r w:rsidRPr="00AD5D68">
        <w:rPr>
          <w:noProof/>
        </w:rPr>
        <w:t>: 4866.</w:t>
      </w:r>
    </w:p>
    <w:p w14:paraId="78E0E05C" w14:textId="77777777" w:rsidR="00AD5D68" w:rsidRPr="00AD5D68" w:rsidRDefault="00AD5D68" w:rsidP="00AD5D68">
      <w:pPr>
        <w:widowControl w:val="0"/>
        <w:autoSpaceDE w:val="0"/>
        <w:autoSpaceDN w:val="0"/>
        <w:adjustRightInd w:val="0"/>
        <w:spacing w:line="480" w:lineRule="auto"/>
        <w:rPr>
          <w:noProof/>
        </w:rPr>
      </w:pPr>
      <w:r w:rsidRPr="00AD5D68">
        <w:rPr>
          <w:b/>
          <w:bCs/>
          <w:noProof/>
        </w:rPr>
        <w:t xml:space="preserve">Medlyn BE, Dreyer E, Ellsworth DS, Forstreuter M, Harley PC, Kirschbaum MUF, Le Roux X, Montpied P, Strassemeyer J, Walcroft A, </w:t>
      </w:r>
      <w:r w:rsidRPr="00AD5D68">
        <w:rPr>
          <w:b/>
          <w:bCs/>
          <w:i/>
          <w:iCs/>
          <w:noProof/>
        </w:rPr>
        <w:t>et al.</w:t>
      </w:r>
      <w:r w:rsidRPr="00AD5D68">
        <w:rPr>
          <w:noProof/>
        </w:rPr>
        <w:t xml:space="preserve"> </w:t>
      </w:r>
      <w:r w:rsidRPr="00AD5D68">
        <w:rPr>
          <w:b/>
          <w:bCs/>
          <w:noProof/>
        </w:rPr>
        <w:t>2002</w:t>
      </w:r>
      <w:r w:rsidRPr="00AD5D68">
        <w:rPr>
          <w:noProof/>
        </w:rPr>
        <w:t xml:space="preserve">. Temperature response of parameters of a biochemically based model of photosynthesis. II. A review of experimental data. </w:t>
      </w:r>
      <w:r w:rsidRPr="00AD5D68">
        <w:rPr>
          <w:i/>
          <w:iCs/>
          <w:noProof/>
        </w:rPr>
        <w:t>Plant, Cell &amp; Environment</w:t>
      </w:r>
      <w:r w:rsidRPr="00AD5D68">
        <w:rPr>
          <w:noProof/>
        </w:rPr>
        <w:t xml:space="preserve"> </w:t>
      </w:r>
      <w:r w:rsidRPr="00AD5D68">
        <w:rPr>
          <w:b/>
          <w:bCs/>
          <w:noProof/>
        </w:rPr>
        <w:t>25</w:t>
      </w:r>
      <w:r w:rsidRPr="00AD5D68">
        <w:rPr>
          <w:noProof/>
        </w:rPr>
        <w:t>: 1167–1179.</w:t>
      </w:r>
    </w:p>
    <w:p w14:paraId="660C1817" w14:textId="77777777" w:rsidR="00AD5D68" w:rsidRPr="00AD5D68" w:rsidRDefault="00AD5D68" w:rsidP="00AD5D68">
      <w:pPr>
        <w:widowControl w:val="0"/>
        <w:autoSpaceDE w:val="0"/>
        <w:autoSpaceDN w:val="0"/>
        <w:adjustRightInd w:val="0"/>
        <w:spacing w:line="480" w:lineRule="auto"/>
        <w:rPr>
          <w:noProof/>
        </w:rPr>
      </w:pPr>
      <w:r w:rsidRPr="00AD5D68">
        <w:rPr>
          <w:b/>
          <w:bCs/>
          <w:noProof/>
        </w:rPr>
        <w:t xml:space="preserve">Novick KA, Ficklin DL, Stoy PC, Williams CA, Bohrer G, Oishi AC, Papuga SA, Blanken PD, Noormets A, Sulman BN, </w:t>
      </w:r>
      <w:r w:rsidRPr="00AD5D68">
        <w:rPr>
          <w:b/>
          <w:bCs/>
          <w:i/>
          <w:iCs/>
          <w:noProof/>
        </w:rPr>
        <w:t>et al.</w:t>
      </w:r>
      <w:r w:rsidRPr="00AD5D68">
        <w:rPr>
          <w:noProof/>
        </w:rPr>
        <w:t xml:space="preserve"> </w:t>
      </w:r>
      <w:r w:rsidRPr="00AD5D68">
        <w:rPr>
          <w:b/>
          <w:bCs/>
          <w:noProof/>
        </w:rPr>
        <w:t>2016</w:t>
      </w:r>
      <w:r w:rsidRPr="00AD5D68">
        <w:rPr>
          <w:noProof/>
        </w:rPr>
        <w:t xml:space="preserve">. The increasing importance of atmospheric demand </w:t>
      </w:r>
      <w:r w:rsidRPr="00AD5D68">
        <w:rPr>
          <w:noProof/>
        </w:rPr>
        <w:lastRenderedPageBreak/>
        <w:t xml:space="preserve">for ecosystem water and carbon fluxes. </w:t>
      </w:r>
      <w:r w:rsidRPr="00AD5D68">
        <w:rPr>
          <w:i/>
          <w:iCs/>
          <w:noProof/>
        </w:rPr>
        <w:t>Nature Climate Change</w:t>
      </w:r>
      <w:r w:rsidRPr="00AD5D68">
        <w:rPr>
          <w:noProof/>
        </w:rPr>
        <w:t xml:space="preserve"> </w:t>
      </w:r>
      <w:r w:rsidRPr="00AD5D68">
        <w:rPr>
          <w:b/>
          <w:bCs/>
          <w:noProof/>
        </w:rPr>
        <w:t>6</w:t>
      </w:r>
      <w:r w:rsidRPr="00AD5D68">
        <w:rPr>
          <w:noProof/>
        </w:rPr>
        <w:t>: 1023–1027.</w:t>
      </w:r>
    </w:p>
    <w:p w14:paraId="79050F22" w14:textId="77777777" w:rsidR="00AD5D68" w:rsidRPr="00AD5D68" w:rsidRDefault="00AD5D68" w:rsidP="00AD5D68">
      <w:pPr>
        <w:widowControl w:val="0"/>
        <w:autoSpaceDE w:val="0"/>
        <w:autoSpaceDN w:val="0"/>
        <w:adjustRightInd w:val="0"/>
        <w:spacing w:line="480" w:lineRule="auto"/>
        <w:rPr>
          <w:noProof/>
        </w:rPr>
      </w:pPr>
      <w:r w:rsidRPr="00AD5D68">
        <w:rPr>
          <w:b/>
          <w:bCs/>
          <w:noProof/>
        </w:rPr>
        <w:t>Onoda Y, Hikosaka K, Hirose T</w:t>
      </w:r>
      <w:r w:rsidRPr="00AD5D68">
        <w:rPr>
          <w:noProof/>
        </w:rPr>
        <w:t xml:space="preserve">. </w:t>
      </w:r>
      <w:r w:rsidRPr="00AD5D68">
        <w:rPr>
          <w:b/>
          <w:bCs/>
          <w:noProof/>
        </w:rPr>
        <w:t>2004</w:t>
      </w:r>
      <w:r w:rsidRPr="00AD5D68">
        <w:rPr>
          <w:noProof/>
        </w:rPr>
        <w:t xml:space="preserve">. Allocation of nitrogen to cell walls decreases photosynthetic nitrogen-use efficiency. </w:t>
      </w:r>
      <w:r w:rsidRPr="00AD5D68">
        <w:rPr>
          <w:i/>
          <w:iCs/>
          <w:noProof/>
        </w:rPr>
        <w:t>Functional Ecology</w:t>
      </w:r>
      <w:r w:rsidRPr="00AD5D68">
        <w:rPr>
          <w:noProof/>
        </w:rPr>
        <w:t xml:space="preserve"> </w:t>
      </w:r>
      <w:r w:rsidRPr="00AD5D68">
        <w:rPr>
          <w:b/>
          <w:bCs/>
          <w:noProof/>
        </w:rPr>
        <w:t>18</w:t>
      </w:r>
      <w:r w:rsidRPr="00AD5D68">
        <w:rPr>
          <w:noProof/>
        </w:rPr>
        <w:t>: 419–425.</w:t>
      </w:r>
    </w:p>
    <w:p w14:paraId="522270F4" w14:textId="77777777" w:rsidR="00AD5D68" w:rsidRPr="00AD5D68" w:rsidRDefault="00AD5D68" w:rsidP="00AD5D68">
      <w:pPr>
        <w:widowControl w:val="0"/>
        <w:autoSpaceDE w:val="0"/>
        <w:autoSpaceDN w:val="0"/>
        <w:adjustRightInd w:val="0"/>
        <w:spacing w:line="480" w:lineRule="auto"/>
        <w:rPr>
          <w:noProof/>
        </w:rPr>
      </w:pPr>
      <w:r w:rsidRPr="00AD5D68">
        <w:rPr>
          <w:b/>
          <w:bCs/>
          <w:noProof/>
        </w:rPr>
        <w:t>Onoda Y, Wright IJ, Evans JR, Hikosaka K, Kitajima K, Niinemets Ü, Poorter H, Tosens T, Westoby M</w:t>
      </w:r>
      <w:r w:rsidRPr="00AD5D68">
        <w:rPr>
          <w:noProof/>
        </w:rPr>
        <w:t xml:space="preserve">. </w:t>
      </w:r>
      <w:r w:rsidRPr="00AD5D68">
        <w:rPr>
          <w:b/>
          <w:bCs/>
          <w:noProof/>
        </w:rPr>
        <w:t>2017</w:t>
      </w:r>
      <w:r w:rsidRPr="00AD5D68">
        <w:rPr>
          <w:noProof/>
        </w:rPr>
        <w:t xml:space="preserve">. Physiological and structural tradeoffs underlying the leaf economics spectrum. </w:t>
      </w:r>
      <w:r w:rsidRPr="00AD5D68">
        <w:rPr>
          <w:i/>
          <w:iCs/>
          <w:noProof/>
        </w:rPr>
        <w:t>New Phytologist</w:t>
      </w:r>
      <w:r w:rsidRPr="00AD5D68">
        <w:rPr>
          <w:noProof/>
        </w:rPr>
        <w:t xml:space="preserve"> </w:t>
      </w:r>
      <w:r w:rsidRPr="00AD5D68">
        <w:rPr>
          <w:b/>
          <w:bCs/>
          <w:noProof/>
        </w:rPr>
        <w:t>214</w:t>
      </w:r>
      <w:r w:rsidRPr="00AD5D68">
        <w:rPr>
          <w:noProof/>
        </w:rPr>
        <w:t>: 1447–1463.</w:t>
      </w:r>
    </w:p>
    <w:p w14:paraId="0E54262C" w14:textId="77777777" w:rsidR="00AD5D68" w:rsidRPr="00AD5D68" w:rsidRDefault="00AD5D68" w:rsidP="00AD5D68">
      <w:pPr>
        <w:widowControl w:val="0"/>
        <w:autoSpaceDE w:val="0"/>
        <w:autoSpaceDN w:val="0"/>
        <w:adjustRightInd w:val="0"/>
        <w:spacing w:line="480" w:lineRule="auto"/>
        <w:rPr>
          <w:noProof/>
        </w:rPr>
      </w:pPr>
      <w:r w:rsidRPr="00AD5D68">
        <w:rPr>
          <w:b/>
          <w:bCs/>
          <w:noProof/>
        </w:rPr>
        <w:t>Oren R, Sperry JS, Katul GG, Pataki DE, Ewers BE, Phillips N, Schäfer KVR</w:t>
      </w:r>
      <w:r w:rsidRPr="00AD5D68">
        <w:rPr>
          <w:noProof/>
        </w:rPr>
        <w:t xml:space="preserve">. </w:t>
      </w:r>
      <w:r w:rsidRPr="00AD5D68">
        <w:rPr>
          <w:b/>
          <w:bCs/>
          <w:noProof/>
        </w:rPr>
        <w:t>1999</w:t>
      </w:r>
      <w:r w:rsidRPr="00AD5D68">
        <w:rPr>
          <w:noProof/>
        </w:rPr>
        <w:t xml:space="preserve">. Survey and synthesis of intra- and interspecific variation in stomatal sensitivity to vapour pressure deficit. </w:t>
      </w:r>
      <w:r w:rsidRPr="00AD5D68">
        <w:rPr>
          <w:i/>
          <w:iCs/>
          <w:noProof/>
        </w:rPr>
        <w:t>Plant, Cell and Environment</w:t>
      </w:r>
      <w:r w:rsidRPr="00AD5D68">
        <w:rPr>
          <w:noProof/>
        </w:rPr>
        <w:t xml:space="preserve"> </w:t>
      </w:r>
      <w:r w:rsidRPr="00AD5D68">
        <w:rPr>
          <w:b/>
          <w:bCs/>
          <w:noProof/>
        </w:rPr>
        <w:t>22</w:t>
      </w:r>
      <w:r w:rsidRPr="00AD5D68">
        <w:rPr>
          <w:noProof/>
        </w:rPr>
        <w:t>: 1515–1526.</w:t>
      </w:r>
    </w:p>
    <w:p w14:paraId="4D491E2E" w14:textId="77777777" w:rsidR="00AD5D68" w:rsidRPr="00AD5D68" w:rsidRDefault="00AD5D68" w:rsidP="00AD5D68">
      <w:pPr>
        <w:widowControl w:val="0"/>
        <w:autoSpaceDE w:val="0"/>
        <w:autoSpaceDN w:val="0"/>
        <w:adjustRightInd w:val="0"/>
        <w:spacing w:line="480" w:lineRule="auto"/>
        <w:rPr>
          <w:noProof/>
        </w:rPr>
      </w:pPr>
      <w:r w:rsidRPr="00AD5D68">
        <w:rPr>
          <w:b/>
          <w:bCs/>
          <w:noProof/>
        </w:rPr>
        <w:t>Osborne CP, Freckleton RP</w:t>
      </w:r>
      <w:r w:rsidRPr="00AD5D68">
        <w:rPr>
          <w:noProof/>
        </w:rPr>
        <w:t xml:space="preserve">. </w:t>
      </w:r>
      <w:r w:rsidRPr="00AD5D68">
        <w:rPr>
          <w:b/>
          <w:bCs/>
          <w:noProof/>
        </w:rPr>
        <w:t>2009</w:t>
      </w:r>
      <w:r w:rsidRPr="00AD5D68">
        <w:rPr>
          <w:noProof/>
        </w:rPr>
        <w:t xml:space="preserve">. Ecological selection pressures for C4 photosynthesis in the grasses. </w:t>
      </w:r>
      <w:r w:rsidRPr="00AD5D68">
        <w:rPr>
          <w:i/>
          <w:iCs/>
          <w:noProof/>
        </w:rPr>
        <w:t>Proceedings of the Royal Society B: Biological Sciences</w:t>
      </w:r>
      <w:r w:rsidRPr="00AD5D68">
        <w:rPr>
          <w:noProof/>
        </w:rPr>
        <w:t xml:space="preserve"> </w:t>
      </w:r>
      <w:r w:rsidRPr="00AD5D68">
        <w:rPr>
          <w:b/>
          <w:bCs/>
          <w:noProof/>
        </w:rPr>
        <w:t>276</w:t>
      </w:r>
      <w:r w:rsidRPr="00AD5D68">
        <w:rPr>
          <w:noProof/>
        </w:rPr>
        <w:t>: 1753–1760.</w:t>
      </w:r>
    </w:p>
    <w:p w14:paraId="0917AD65" w14:textId="77777777" w:rsidR="00AD5D68" w:rsidRPr="00AD5D68" w:rsidRDefault="00AD5D68" w:rsidP="00AD5D68">
      <w:pPr>
        <w:widowControl w:val="0"/>
        <w:autoSpaceDE w:val="0"/>
        <w:autoSpaceDN w:val="0"/>
        <w:adjustRightInd w:val="0"/>
        <w:spacing w:line="480" w:lineRule="auto"/>
        <w:rPr>
          <w:noProof/>
        </w:rPr>
      </w:pPr>
      <w:r w:rsidRPr="00AD5D68">
        <w:rPr>
          <w:b/>
          <w:bCs/>
          <w:noProof/>
        </w:rPr>
        <w:t xml:space="preserve">Paillassa J, Wright IJ, Prentice IC, Pepin S, Smith NG, Ethier G, Westerband AC, Lamarque LJ, Wang H, Cornwell WK, </w:t>
      </w:r>
      <w:r w:rsidRPr="00AD5D68">
        <w:rPr>
          <w:b/>
          <w:bCs/>
          <w:i/>
          <w:iCs/>
          <w:noProof/>
        </w:rPr>
        <w:t>et al.</w:t>
      </w:r>
      <w:r w:rsidRPr="00AD5D68">
        <w:rPr>
          <w:noProof/>
        </w:rPr>
        <w:t xml:space="preserve"> </w:t>
      </w:r>
      <w:r w:rsidRPr="00AD5D68">
        <w:rPr>
          <w:b/>
          <w:bCs/>
          <w:noProof/>
        </w:rPr>
        <w:t>2020</w:t>
      </w:r>
      <w:r w:rsidRPr="00AD5D68">
        <w:rPr>
          <w:noProof/>
        </w:rPr>
        <w:t xml:space="preserve">. When and where soil is important to modify the carbon and water economy of leaves. </w:t>
      </w:r>
      <w:r w:rsidRPr="00AD5D68">
        <w:rPr>
          <w:i/>
          <w:iCs/>
          <w:noProof/>
        </w:rPr>
        <w:t>New Phytologist</w:t>
      </w:r>
      <w:r w:rsidRPr="00AD5D68">
        <w:rPr>
          <w:noProof/>
        </w:rPr>
        <w:t xml:space="preserve"> </w:t>
      </w:r>
      <w:r w:rsidRPr="00AD5D68">
        <w:rPr>
          <w:b/>
          <w:bCs/>
          <w:noProof/>
        </w:rPr>
        <w:t>228</w:t>
      </w:r>
      <w:r w:rsidRPr="00AD5D68">
        <w:rPr>
          <w:noProof/>
        </w:rPr>
        <w:t>: 121–135.</w:t>
      </w:r>
    </w:p>
    <w:p w14:paraId="6C63B7A2" w14:textId="77777777" w:rsidR="00AD5D68" w:rsidRPr="00AD5D68" w:rsidRDefault="00AD5D68" w:rsidP="00AD5D68">
      <w:pPr>
        <w:widowControl w:val="0"/>
        <w:autoSpaceDE w:val="0"/>
        <w:autoSpaceDN w:val="0"/>
        <w:adjustRightInd w:val="0"/>
        <w:spacing w:line="480" w:lineRule="auto"/>
        <w:rPr>
          <w:noProof/>
        </w:rPr>
      </w:pPr>
      <w:r w:rsidRPr="00AD5D68">
        <w:rPr>
          <w:b/>
          <w:bCs/>
          <w:noProof/>
        </w:rPr>
        <w:t>Paul KI, Polglase PJ, O’Connell AM, Carlyle JC, Smethurst PJ, Khanna PK</w:t>
      </w:r>
      <w:r w:rsidRPr="00AD5D68">
        <w:rPr>
          <w:noProof/>
        </w:rPr>
        <w:t xml:space="preserve">. </w:t>
      </w:r>
      <w:r w:rsidRPr="00AD5D68">
        <w:rPr>
          <w:b/>
          <w:bCs/>
          <w:noProof/>
        </w:rPr>
        <w:t>2003</w:t>
      </w:r>
      <w:r w:rsidRPr="00AD5D68">
        <w:rPr>
          <w:noProof/>
        </w:rPr>
        <w:t xml:space="preserve">. Defining the relation between soil water content and net nitrogen mineralization. </w:t>
      </w:r>
      <w:r w:rsidRPr="00AD5D68">
        <w:rPr>
          <w:i/>
          <w:iCs/>
          <w:noProof/>
        </w:rPr>
        <w:t>European Journal of Soil Science</w:t>
      </w:r>
      <w:r w:rsidRPr="00AD5D68">
        <w:rPr>
          <w:noProof/>
        </w:rPr>
        <w:t xml:space="preserve"> </w:t>
      </w:r>
      <w:r w:rsidRPr="00AD5D68">
        <w:rPr>
          <w:b/>
          <w:bCs/>
          <w:noProof/>
        </w:rPr>
        <w:t>54</w:t>
      </w:r>
      <w:r w:rsidRPr="00AD5D68">
        <w:rPr>
          <w:noProof/>
        </w:rPr>
        <w:t>: 39–48.</w:t>
      </w:r>
    </w:p>
    <w:p w14:paraId="4888A7AE" w14:textId="77777777" w:rsidR="00AD5D68" w:rsidRPr="00AD5D68" w:rsidRDefault="00AD5D68" w:rsidP="00AD5D68">
      <w:pPr>
        <w:widowControl w:val="0"/>
        <w:autoSpaceDE w:val="0"/>
        <w:autoSpaceDN w:val="0"/>
        <w:adjustRightInd w:val="0"/>
        <w:spacing w:line="480" w:lineRule="auto"/>
        <w:rPr>
          <w:noProof/>
        </w:rPr>
      </w:pPr>
      <w:r w:rsidRPr="00AD5D68">
        <w:rPr>
          <w:b/>
          <w:bCs/>
          <w:noProof/>
        </w:rPr>
        <w:t>Peng Y, Bloomfield KJ, Cernusak LA, Domingues TF, Prentice IC</w:t>
      </w:r>
      <w:r w:rsidRPr="00AD5D68">
        <w:rPr>
          <w:noProof/>
        </w:rPr>
        <w:t xml:space="preserve">. </w:t>
      </w:r>
      <w:r w:rsidRPr="00AD5D68">
        <w:rPr>
          <w:b/>
          <w:bCs/>
          <w:noProof/>
        </w:rPr>
        <w:t>2021</w:t>
      </w:r>
      <w:r w:rsidRPr="00AD5D68">
        <w:rPr>
          <w:noProof/>
        </w:rPr>
        <w:t xml:space="preserve">. Global climate and nutrient controls of photosynthetic capacity. </w:t>
      </w:r>
      <w:r w:rsidRPr="00AD5D68">
        <w:rPr>
          <w:i/>
          <w:iCs/>
          <w:noProof/>
        </w:rPr>
        <w:t>Communications Biology</w:t>
      </w:r>
      <w:r w:rsidRPr="00AD5D68">
        <w:rPr>
          <w:noProof/>
        </w:rPr>
        <w:t xml:space="preserve"> </w:t>
      </w:r>
      <w:r w:rsidRPr="00AD5D68">
        <w:rPr>
          <w:b/>
          <w:bCs/>
          <w:noProof/>
        </w:rPr>
        <w:t>4</w:t>
      </w:r>
      <w:r w:rsidRPr="00AD5D68">
        <w:rPr>
          <w:noProof/>
        </w:rPr>
        <w:t>: 462.</w:t>
      </w:r>
    </w:p>
    <w:p w14:paraId="3D95925B" w14:textId="77777777" w:rsidR="00AD5D68" w:rsidRPr="00AD5D68" w:rsidRDefault="00AD5D68" w:rsidP="00AD5D68">
      <w:pPr>
        <w:widowControl w:val="0"/>
        <w:autoSpaceDE w:val="0"/>
        <w:autoSpaceDN w:val="0"/>
        <w:adjustRightInd w:val="0"/>
        <w:spacing w:line="480" w:lineRule="auto"/>
        <w:rPr>
          <w:noProof/>
        </w:rPr>
      </w:pPr>
      <w:r w:rsidRPr="00AD5D68">
        <w:rPr>
          <w:b/>
          <w:bCs/>
          <w:noProof/>
        </w:rPr>
        <w:t>Perkowski EA, Frey DW, Goodale CL, Smith NG</w:t>
      </w:r>
      <w:r w:rsidRPr="00AD5D68">
        <w:rPr>
          <w:noProof/>
        </w:rPr>
        <w:t>. Soil nitrogen availability modifies leaf nitrogen economics in mature temperate deciduous forests: a direct test of photosynthetic least-cos theory.</w:t>
      </w:r>
    </w:p>
    <w:p w14:paraId="2E1C863A" w14:textId="77777777" w:rsidR="00AD5D68" w:rsidRPr="00AD5D68" w:rsidRDefault="00AD5D68" w:rsidP="00AD5D68">
      <w:pPr>
        <w:widowControl w:val="0"/>
        <w:autoSpaceDE w:val="0"/>
        <w:autoSpaceDN w:val="0"/>
        <w:adjustRightInd w:val="0"/>
        <w:spacing w:line="480" w:lineRule="auto"/>
        <w:rPr>
          <w:noProof/>
        </w:rPr>
      </w:pPr>
      <w:r w:rsidRPr="00AD5D68">
        <w:rPr>
          <w:b/>
          <w:bCs/>
          <w:noProof/>
        </w:rPr>
        <w:t>Perkowski EA, Waring EF, Smith NG</w:t>
      </w:r>
      <w:r w:rsidRPr="00AD5D68">
        <w:rPr>
          <w:noProof/>
        </w:rPr>
        <w:t xml:space="preserve">. </w:t>
      </w:r>
      <w:r w:rsidRPr="00AD5D68">
        <w:rPr>
          <w:b/>
          <w:bCs/>
          <w:noProof/>
        </w:rPr>
        <w:t>2021</w:t>
      </w:r>
      <w:r w:rsidRPr="00AD5D68">
        <w:rPr>
          <w:noProof/>
        </w:rPr>
        <w:t xml:space="preserve">. Root mass carbon costs to acquire nitrogen are </w:t>
      </w:r>
      <w:r w:rsidRPr="00AD5D68">
        <w:rPr>
          <w:noProof/>
        </w:rPr>
        <w:lastRenderedPageBreak/>
        <w:t xml:space="preserve">determined by nitrogen and light availability in two species with different nitrogen acquisition strategies (A Rogers, Ed.). </w:t>
      </w:r>
      <w:r w:rsidRPr="00AD5D68">
        <w:rPr>
          <w:i/>
          <w:iCs/>
          <w:noProof/>
        </w:rPr>
        <w:t>Journal of Experimental Botany</w:t>
      </w:r>
      <w:r w:rsidRPr="00AD5D68">
        <w:rPr>
          <w:noProof/>
        </w:rPr>
        <w:t xml:space="preserve"> </w:t>
      </w:r>
      <w:r w:rsidRPr="00AD5D68">
        <w:rPr>
          <w:b/>
          <w:bCs/>
          <w:noProof/>
        </w:rPr>
        <w:t>72</w:t>
      </w:r>
      <w:r w:rsidRPr="00AD5D68">
        <w:rPr>
          <w:noProof/>
        </w:rPr>
        <w:t>: 5766–5776.</w:t>
      </w:r>
    </w:p>
    <w:p w14:paraId="17561865" w14:textId="77777777" w:rsidR="00AD5D68" w:rsidRPr="00AD5D68" w:rsidRDefault="00AD5D68" w:rsidP="00AD5D68">
      <w:pPr>
        <w:widowControl w:val="0"/>
        <w:autoSpaceDE w:val="0"/>
        <w:autoSpaceDN w:val="0"/>
        <w:adjustRightInd w:val="0"/>
        <w:spacing w:line="480" w:lineRule="auto"/>
        <w:rPr>
          <w:noProof/>
        </w:rPr>
      </w:pPr>
      <w:r w:rsidRPr="00AD5D68">
        <w:rPr>
          <w:b/>
          <w:bCs/>
          <w:noProof/>
        </w:rPr>
        <w:t>Pinheiro J, Bates D</w:t>
      </w:r>
      <w:r w:rsidRPr="00AD5D68">
        <w:rPr>
          <w:noProof/>
        </w:rPr>
        <w:t xml:space="preserve">. </w:t>
      </w:r>
      <w:r w:rsidRPr="00AD5D68">
        <w:rPr>
          <w:b/>
          <w:bCs/>
          <w:noProof/>
        </w:rPr>
        <w:t>2022</w:t>
      </w:r>
      <w:r w:rsidRPr="00AD5D68">
        <w:rPr>
          <w:noProof/>
        </w:rPr>
        <w:t>. nlme: linear and nonlinear mixed effects models.</w:t>
      </w:r>
    </w:p>
    <w:p w14:paraId="5CF28C71" w14:textId="77777777" w:rsidR="00AD5D68" w:rsidRPr="00AD5D68" w:rsidRDefault="00AD5D68" w:rsidP="00AD5D68">
      <w:pPr>
        <w:widowControl w:val="0"/>
        <w:autoSpaceDE w:val="0"/>
        <w:autoSpaceDN w:val="0"/>
        <w:adjustRightInd w:val="0"/>
        <w:spacing w:line="480" w:lineRule="auto"/>
        <w:rPr>
          <w:noProof/>
        </w:rPr>
      </w:pPr>
      <w:r w:rsidRPr="00AD5D68">
        <w:rPr>
          <w:b/>
          <w:bCs/>
          <w:noProof/>
        </w:rPr>
        <w:t>Poggio L, De Sousa LM, Batjes NH, Heuvelink GBM, Kempen B, Ribeiro E, Rossiter D</w:t>
      </w:r>
      <w:r w:rsidRPr="00AD5D68">
        <w:rPr>
          <w:noProof/>
        </w:rPr>
        <w:t xml:space="preserve">. </w:t>
      </w:r>
      <w:r w:rsidRPr="00AD5D68">
        <w:rPr>
          <w:b/>
          <w:bCs/>
          <w:noProof/>
        </w:rPr>
        <w:t>2021</w:t>
      </w:r>
      <w:r w:rsidRPr="00AD5D68">
        <w:rPr>
          <w:noProof/>
        </w:rPr>
        <w:t xml:space="preserve">. SoilGrids 2.0: Producing soil information for the globe with quantified spatial uncertainty. </w:t>
      </w:r>
      <w:r w:rsidRPr="00AD5D68">
        <w:rPr>
          <w:i/>
          <w:iCs/>
          <w:noProof/>
        </w:rPr>
        <w:t>Soil</w:t>
      </w:r>
      <w:r w:rsidRPr="00AD5D68">
        <w:rPr>
          <w:noProof/>
        </w:rPr>
        <w:t xml:space="preserve"> </w:t>
      </w:r>
      <w:r w:rsidRPr="00AD5D68">
        <w:rPr>
          <w:b/>
          <w:bCs/>
          <w:noProof/>
        </w:rPr>
        <w:t>7</w:t>
      </w:r>
      <w:r w:rsidRPr="00AD5D68">
        <w:rPr>
          <w:noProof/>
        </w:rPr>
        <w:t>: 217–240.</w:t>
      </w:r>
    </w:p>
    <w:p w14:paraId="6002BC44" w14:textId="77777777" w:rsidR="00AD5D68" w:rsidRPr="00AD5D68" w:rsidRDefault="00AD5D68" w:rsidP="00AD5D68">
      <w:pPr>
        <w:widowControl w:val="0"/>
        <w:autoSpaceDE w:val="0"/>
        <w:autoSpaceDN w:val="0"/>
        <w:adjustRightInd w:val="0"/>
        <w:spacing w:line="480" w:lineRule="auto"/>
        <w:rPr>
          <w:noProof/>
        </w:rPr>
      </w:pPr>
      <w:r w:rsidRPr="00AD5D68">
        <w:rPr>
          <w:b/>
          <w:bCs/>
          <w:noProof/>
        </w:rPr>
        <w:t>Prentice IC, Dong N, Gleason SM, Maire V, Wright IJ</w:t>
      </w:r>
      <w:r w:rsidRPr="00AD5D68">
        <w:rPr>
          <w:noProof/>
        </w:rPr>
        <w:t xml:space="preserve">. </w:t>
      </w:r>
      <w:r w:rsidRPr="00AD5D68">
        <w:rPr>
          <w:b/>
          <w:bCs/>
          <w:noProof/>
        </w:rPr>
        <w:t>2014</w:t>
      </w:r>
      <w:r w:rsidRPr="00AD5D68">
        <w:rPr>
          <w:noProof/>
        </w:rPr>
        <w:t xml:space="preserve">. Balancing the costs of carbon gain and water transport: testing a new theoretical framework for plant functional ecology. </w:t>
      </w:r>
      <w:r w:rsidRPr="00AD5D68">
        <w:rPr>
          <w:i/>
          <w:iCs/>
          <w:noProof/>
        </w:rPr>
        <w:t>Ecology Letters</w:t>
      </w:r>
      <w:r w:rsidRPr="00AD5D68">
        <w:rPr>
          <w:noProof/>
        </w:rPr>
        <w:t xml:space="preserve"> </w:t>
      </w:r>
      <w:r w:rsidRPr="00AD5D68">
        <w:rPr>
          <w:b/>
          <w:bCs/>
          <w:noProof/>
        </w:rPr>
        <w:t>17</w:t>
      </w:r>
      <w:r w:rsidRPr="00AD5D68">
        <w:rPr>
          <w:noProof/>
        </w:rPr>
        <w:t>: 82–91.</w:t>
      </w:r>
    </w:p>
    <w:p w14:paraId="63FD6826" w14:textId="77777777" w:rsidR="00AD5D68" w:rsidRPr="00AD5D68" w:rsidRDefault="00AD5D68" w:rsidP="00AD5D68">
      <w:pPr>
        <w:widowControl w:val="0"/>
        <w:autoSpaceDE w:val="0"/>
        <w:autoSpaceDN w:val="0"/>
        <w:adjustRightInd w:val="0"/>
        <w:spacing w:line="480" w:lineRule="auto"/>
        <w:rPr>
          <w:noProof/>
        </w:rPr>
      </w:pPr>
      <w:r w:rsidRPr="00AD5D68">
        <w:rPr>
          <w:b/>
          <w:bCs/>
          <w:noProof/>
        </w:rPr>
        <w:t>Priestley CHB, Taylor RJ</w:t>
      </w:r>
      <w:r w:rsidRPr="00AD5D68">
        <w:rPr>
          <w:noProof/>
        </w:rPr>
        <w:t xml:space="preserve">. </w:t>
      </w:r>
      <w:r w:rsidRPr="00AD5D68">
        <w:rPr>
          <w:b/>
          <w:bCs/>
          <w:noProof/>
        </w:rPr>
        <w:t>1972</w:t>
      </w:r>
      <w:r w:rsidRPr="00AD5D68">
        <w:rPr>
          <w:noProof/>
        </w:rPr>
        <w:t xml:space="preserve">. On the Assessment of Surface Heat Flux and Evaporation Using Large-Scale Parameters. </w:t>
      </w:r>
      <w:r w:rsidRPr="00AD5D68">
        <w:rPr>
          <w:i/>
          <w:iCs/>
          <w:noProof/>
        </w:rPr>
        <w:t>Monthly Weather Review</w:t>
      </w:r>
      <w:r w:rsidRPr="00AD5D68">
        <w:rPr>
          <w:noProof/>
        </w:rPr>
        <w:t xml:space="preserve"> </w:t>
      </w:r>
      <w:r w:rsidRPr="00AD5D68">
        <w:rPr>
          <w:b/>
          <w:bCs/>
          <w:noProof/>
        </w:rPr>
        <w:t>100</w:t>
      </w:r>
      <w:r w:rsidRPr="00AD5D68">
        <w:rPr>
          <w:noProof/>
        </w:rPr>
        <w:t>: 81–92.</w:t>
      </w:r>
    </w:p>
    <w:p w14:paraId="0B9165C8" w14:textId="77777777" w:rsidR="00AD5D68" w:rsidRPr="00AD5D68" w:rsidRDefault="00AD5D68" w:rsidP="00AD5D68">
      <w:pPr>
        <w:widowControl w:val="0"/>
        <w:autoSpaceDE w:val="0"/>
        <w:autoSpaceDN w:val="0"/>
        <w:adjustRightInd w:val="0"/>
        <w:spacing w:line="480" w:lineRule="auto"/>
        <w:rPr>
          <w:noProof/>
        </w:rPr>
      </w:pPr>
      <w:r w:rsidRPr="00AD5D68">
        <w:rPr>
          <w:b/>
          <w:bCs/>
          <w:noProof/>
        </w:rPr>
        <w:t>Querejeta JI, Prieto I, Armas C, Casanoves F, Diémé JS, Diouf M, Yossi H, Kaya B, Pugnaire FI, Rusch GM</w:t>
      </w:r>
      <w:r w:rsidRPr="00AD5D68">
        <w:rPr>
          <w:noProof/>
        </w:rPr>
        <w:t xml:space="preserve">. </w:t>
      </w:r>
      <w:r w:rsidRPr="00AD5D68">
        <w:rPr>
          <w:b/>
          <w:bCs/>
          <w:noProof/>
        </w:rPr>
        <w:t>2022</w:t>
      </w:r>
      <w:r w:rsidRPr="00AD5D68">
        <w:rPr>
          <w:noProof/>
        </w:rPr>
        <w:t xml:space="preserve">. Higher leaf nitrogen content is linked to tighter stomatal regulation of transpiration and more efficient water use across dryland trees. </w:t>
      </w:r>
      <w:r w:rsidRPr="00AD5D68">
        <w:rPr>
          <w:i/>
          <w:iCs/>
          <w:noProof/>
        </w:rPr>
        <w:t>New Phytologist</w:t>
      </w:r>
      <w:r w:rsidRPr="00AD5D68">
        <w:rPr>
          <w:noProof/>
        </w:rPr>
        <w:t xml:space="preserve"> </w:t>
      </w:r>
      <w:r w:rsidRPr="00AD5D68">
        <w:rPr>
          <w:b/>
          <w:bCs/>
          <w:noProof/>
        </w:rPr>
        <w:t>235</w:t>
      </w:r>
      <w:r w:rsidRPr="00AD5D68">
        <w:rPr>
          <w:noProof/>
        </w:rPr>
        <w:t>: 1351–1364.</w:t>
      </w:r>
    </w:p>
    <w:p w14:paraId="63FA5351" w14:textId="77777777" w:rsidR="00AD5D68" w:rsidRPr="00AD5D68" w:rsidRDefault="00AD5D68" w:rsidP="00AD5D68">
      <w:pPr>
        <w:widowControl w:val="0"/>
        <w:autoSpaceDE w:val="0"/>
        <w:autoSpaceDN w:val="0"/>
        <w:adjustRightInd w:val="0"/>
        <w:spacing w:line="480" w:lineRule="auto"/>
        <w:rPr>
          <w:noProof/>
        </w:rPr>
      </w:pPr>
      <w:r w:rsidRPr="00AD5D68">
        <w:rPr>
          <w:b/>
          <w:bCs/>
          <w:noProof/>
        </w:rPr>
        <w:t>R Core Team</w:t>
      </w:r>
      <w:r w:rsidRPr="00AD5D68">
        <w:rPr>
          <w:noProof/>
        </w:rPr>
        <w:t xml:space="preserve">. </w:t>
      </w:r>
      <w:r w:rsidRPr="00AD5D68">
        <w:rPr>
          <w:b/>
          <w:bCs/>
          <w:noProof/>
        </w:rPr>
        <w:t>2021</w:t>
      </w:r>
      <w:r w:rsidRPr="00AD5D68">
        <w:rPr>
          <w:noProof/>
        </w:rPr>
        <w:t>. R: A language and environment for statistical computing.</w:t>
      </w:r>
    </w:p>
    <w:p w14:paraId="155B23F8" w14:textId="77777777" w:rsidR="00AD5D68" w:rsidRPr="00AD5D68" w:rsidRDefault="00AD5D68" w:rsidP="00AD5D68">
      <w:pPr>
        <w:widowControl w:val="0"/>
        <w:autoSpaceDE w:val="0"/>
        <w:autoSpaceDN w:val="0"/>
        <w:adjustRightInd w:val="0"/>
        <w:spacing w:line="480" w:lineRule="auto"/>
        <w:rPr>
          <w:noProof/>
        </w:rPr>
      </w:pPr>
      <w:r w:rsidRPr="00AD5D68">
        <w:rPr>
          <w:b/>
          <w:bCs/>
          <w:noProof/>
        </w:rPr>
        <w:t>Reichman GA, Grunes DL, Viets FG</w:t>
      </w:r>
      <w:r w:rsidRPr="00AD5D68">
        <w:rPr>
          <w:noProof/>
        </w:rPr>
        <w:t xml:space="preserve">. </w:t>
      </w:r>
      <w:r w:rsidRPr="00AD5D68">
        <w:rPr>
          <w:b/>
          <w:bCs/>
          <w:noProof/>
        </w:rPr>
        <w:t>1966</w:t>
      </w:r>
      <w:r w:rsidRPr="00AD5D68">
        <w:rPr>
          <w:noProof/>
        </w:rPr>
        <w:t xml:space="preserve">. Effect of Soil Moisture on Ammonification and Nitrification in Two Northern Plains Soils. </w:t>
      </w:r>
      <w:r w:rsidRPr="00AD5D68">
        <w:rPr>
          <w:i/>
          <w:iCs/>
          <w:noProof/>
        </w:rPr>
        <w:t>Soil Science Society of America Journal</w:t>
      </w:r>
      <w:r w:rsidRPr="00AD5D68">
        <w:rPr>
          <w:noProof/>
        </w:rPr>
        <w:t xml:space="preserve"> </w:t>
      </w:r>
      <w:r w:rsidRPr="00AD5D68">
        <w:rPr>
          <w:b/>
          <w:bCs/>
          <w:noProof/>
        </w:rPr>
        <w:t>30</w:t>
      </w:r>
      <w:r w:rsidRPr="00AD5D68">
        <w:rPr>
          <w:noProof/>
        </w:rPr>
        <w:t>: 363–366.</w:t>
      </w:r>
    </w:p>
    <w:p w14:paraId="647F96E4" w14:textId="77777777" w:rsidR="00AD5D68" w:rsidRPr="00AD5D68" w:rsidRDefault="00AD5D68" w:rsidP="00AD5D68">
      <w:pPr>
        <w:widowControl w:val="0"/>
        <w:autoSpaceDE w:val="0"/>
        <w:autoSpaceDN w:val="0"/>
        <w:adjustRightInd w:val="0"/>
        <w:spacing w:line="480" w:lineRule="auto"/>
        <w:rPr>
          <w:noProof/>
        </w:rPr>
      </w:pPr>
      <w:r w:rsidRPr="00AD5D68">
        <w:rPr>
          <w:b/>
          <w:bCs/>
          <w:noProof/>
        </w:rPr>
        <w:t>Rogers A</w:t>
      </w:r>
      <w:r w:rsidRPr="00AD5D68">
        <w:rPr>
          <w:noProof/>
        </w:rPr>
        <w:t xml:space="preserve">. </w:t>
      </w:r>
      <w:r w:rsidRPr="00AD5D68">
        <w:rPr>
          <w:b/>
          <w:bCs/>
          <w:noProof/>
        </w:rPr>
        <w:t>2014</w:t>
      </w:r>
      <w:r w:rsidRPr="00AD5D68">
        <w:rPr>
          <w:noProof/>
        </w:rPr>
        <w:t>. The use and misuse of V</w:t>
      </w:r>
      <w:r w:rsidRPr="00AD5D68">
        <w:rPr>
          <w:noProof/>
          <w:vertAlign w:val="subscript"/>
        </w:rPr>
        <w:t>c,max</w:t>
      </w:r>
      <w:r w:rsidRPr="00AD5D68">
        <w:rPr>
          <w:noProof/>
        </w:rPr>
        <w:t xml:space="preserve"> in Earth System Models. </w:t>
      </w:r>
      <w:r w:rsidRPr="00AD5D68">
        <w:rPr>
          <w:i/>
          <w:iCs/>
          <w:noProof/>
        </w:rPr>
        <w:t>Photosynthesis Research</w:t>
      </w:r>
      <w:r w:rsidRPr="00AD5D68">
        <w:rPr>
          <w:noProof/>
        </w:rPr>
        <w:t xml:space="preserve"> </w:t>
      </w:r>
      <w:r w:rsidRPr="00AD5D68">
        <w:rPr>
          <w:b/>
          <w:bCs/>
          <w:noProof/>
        </w:rPr>
        <w:t>119</w:t>
      </w:r>
      <w:r w:rsidRPr="00AD5D68">
        <w:rPr>
          <w:noProof/>
        </w:rPr>
        <w:t>: 15–29.</w:t>
      </w:r>
    </w:p>
    <w:p w14:paraId="0DCC92B5" w14:textId="77777777" w:rsidR="00AD5D68" w:rsidRPr="00AD5D68" w:rsidRDefault="00AD5D68" w:rsidP="00AD5D68">
      <w:pPr>
        <w:widowControl w:val="0"/>
        <w:autoSpaceDE w:val="0"/>
        <w:autoSpaceDN w:val="0"/>
        <w:adjustRightInd w:val="0"/>
        <w:spacing w:line="480" w:lineRule="auto"/>
        <w:rPr>
          <w:noProof/>
        </w:rPr>
      </w:pPr>
      <w:r w:rsidRPr="00AD5D68">
        <w:rPr>
          <w:b/>
          <w:bCs/>
          <w:noProof/>
        </w:rPr>
        <w:t xml:space="preserve">Rogers A, Medlyn BE, Dukes JS, Bonan GB, Caemmerer S, Dietze MC, Kattge J, Leakey ADB, Mercado LM, Niinemets Ü, </w:t>
      </w:r>
      <w:r w:rsidRPr="00AD5D68">
        <w:rPr>
          <w:b/>
          <w:bCs/>
          <w:i/>
          <w:iCs/>
          <w:noProof/>
        </w:rPr>
        <w:t>et al.</w:t>
      </w:r>
      <w:r w:rsidRPr="00AD5D68">
        <w:rPr>
          <w:noProof/>
        </w:rPr>
        <w:t xml:space="preserve"> </w:t>
      </w:r>
      <w:r w:rsidRPr="00AD5D68">
        <w:rPr>
          <w:b/>
          <w:bCs/>
          <w:noProof/>
        </w:rPr>
        <w:t>2017</w:t>
      </w:r>
      <w:r w:rsidRPr="00AD5D68">
        <w:rPr>
          <w:noProof/>
        </w:rPr>
        <w:t xml:space="preserve">. A roadmap for improving the representation of photosynthesis in Earth system models. </w:t>
      </w:r>
      <w:r w:rsidRPr="00AD5D68">
        <w:rPr>
          <w:i/>
          <w:iCs/>
          <w:noProof/>
        </w:rPr>
        <w:t>New Phytologist</w:t>
      </w:r>
      <w:r w:rsidRPr="00AD5D68">
        <w:rPr>
          <w:noProof/>
        </w:rPr>
        <w:t xml:space="preserve"> </w:t>
      </w:r>
      <w:r w:rsidRPr="00AD5D68">
        <w:rPr>
          <w:b/>
          <w:bCs/>
          <w:noProof/>
        </w:rPr>
        <w:t>213</w:t>
      </w:r>
      <w:r w:rsidRPr="00AD5D68">
        <w:rPr>
          <w:noProof/>
        </w:rPr>
        <w:t>: 22–42.</w:t>
      </w:r>
    </w:p>
    <w:p w14:paraId="7C24D01D" w14:textId="77777777" w:rsidR="00AD5D68" w:rsidRPr="00AD5D68" w:rsidRDefault="00AD5D68" w:rsidP="00AD5D68">
      <w:pPr>
        <w:widowControl w:val="0"/>
        <w:autoSpaceDE w:val="0"/>
        <w:autoSpaceDN w:val="0"/>
        <w:adjustRightInd w:val="0"/>
        <w:spacing w:line="480" w:lineRule="auto"/>
        <w:rPr>
          <w:noProof/>
        </w:rPr>
      </w:pPr>
      <w:r w:rsidRPr="00AD5D68">
        <w:rPr>
          <w:b/>
          <w:bCs/>
          <w:noProof/>
        </w:rPr>
        <w:lastRenderedPageBreak/>
        <w:t>Sage RF, Pearcy RW</w:t>
      </w:r>
      <w:r w:rsidRPr="00AD5D68">
        <w:rPr>
          <w:noProof/>
        </w:rPr>
        <w:t xml:space="preserve">. </w:t>
      </w:r>
      <w:r w:rsidRPr="00AD5D68">
        <w:rPr>
          <w:b/>
          <w:bCs/>
          <w:noProof/>
        </w:rPr>
        <w:t>1987</w:t>
      </w:r>
      <w:r w:rsidRPr="00AD5D68">
        <w:rPr>
          <w:noProof/>
        </w:rPr>
        <w:t xml:space="preserve">. The nitrogen use efficiency of C3 and C4 plants: I. Leaf nitrogen, growth, and biomass partitioning in </w:t>
      </w:r>
      <w:r w:rsidRPr="00AD5D68">
        <w:rPr>
          <w:i/>
          <w:iCs/>
          <w:noProof/>
        </w:rPr>
        <w:t>Chenopodium album</w:t>
      </w:r>
      <w:r w:rsidRPr="00AD5D68">
        <w:rPr>
          <w:noProof/>
        </w:rPr>
        <w:t xml:space="preserve"> (L.) and </w:t>
      </w:r>
      <w:r w:rsidRPr="00AD5D68">
        <w:rPr>
          <w:i/>
          <w:iCs/>
          <w:noProof/>
        </w:rPr>
        <w:t>Amaranthus retroflexus</w:t>
      </w:r>
      <w:r w:rsidRPr="00AD5D68">
        <w:rPr>
          <w:noProof/>
        </w:rPr>
        <w:t xml:space="preserve"> (L.). </w:t>
      </w:r>
      <w:r w:rsidRPr="00AD5D68">
        <w:rPr>
          <w:i/>
          <w:iCs/>
          <w:noProof/>
        </w:rPr>
        <w:t>Plant Physiology</w:t>
      </w:r>
      <w:r w:rsidRPr="00AD5D68">
        <w:rPr>
          <w:noProof/>
        </w:rPr>
        <w:t xml:space="preserve"> </w:t>
      </w:r>
      <w:r w:rsidRPr="00AD5D68">
        <w:rPr>
          <w:b/>
          <w:bCs/>
          <w:noProof/>
        </w:rPr>
        <w:t>84</w:t>
      </w:r>
      <w:r w:rsidRPr="00AD5D68">
        <w:rPr>
          <w:noProof/>
        </w:rPr>
        <w:t>: 954–958.</w:t>
      </w:r>
    </w:p>
    <w:p w14:paraId="2B50E8BD" w14:textId="77777777" w:rsidR="00AD5D68" w:rsidRPr="00AD5D68" w:rsidRDefault="00AD5D68" w:rsidP="00AD5D68">
      <w:pPr>
        <w:widowControl w:val="0"/>
        <w:autoSpaceDE w:val="0"/>
        <w:autoSpaceDN w:val="0"/>
        <w:adjustRightInd w:val="0"/>
        <w:spacing w:line="480" w:lineRule="auto"/>
        <w:rPr>
          <w:noProof/>
        </w:rPr>
      </w:pPr>
      <w:r w:rsidRPr="00AD5D68">
        <w:rPr>
          <w:b/>
          <w:bCs/>
          <w:noProof/>
        </w:rPr>
        <w:t>Saxton KE, Rawls WJ</w:t>
      </w:r>
      <w:r w:rsidRPr="00AD5D68">
        <w:rPr>
          <w:noProof/>
        </w:rPr>
        <w:t xml:space="preserve">. </w:t>
      </w:r>
      <w:r w:rsidRPr="00AD5D68">
        <w:rPr>
          <w:b/>
          <w:bCs/>
          <w:noProof/>
        </w:rPr>
        <w:t>2006</w:t>
      </w:r>
      <w:r w:rsidRPr="00AD5D68">
        <w:rPr>
          <w:noProof/>
        </w:rPr>
        <w:t xml:space="preserve">. Soil water characteristic estimates by texture and organic matter for hydrologic solutions. </w:t>
      </w:r>
      <w:r w:rsidRPr="00AD5D68">
        <w:rPr>
          <w:i/>
          <w:iCs/>
          <w:noProof/>
        </w:rPr>
        <w:t>Soil Science Society of America Journal</w:t>
      </w:r>
      <w:r w:rsidRPr="00AD5D68">
        <w:rPr>
          <w:noProof/>
        </w:rPr>
        <w:t xml:space="preserve"> </w:t>
      </w:r>
      <w:r w:rsidRPr="00AD5D68">
        <w:rPr>
          <w:b/>
          <w:bCs/>
          <w:noProof/>
        </w:rPr>
        <w:t>70</w:t>
      </w:r>
      <w:r w:rsidRPr="00AD5D68">
        <w:rPr>
          <w:noProof/>
        </w:rPr>
        <w:t>: 1569–1578.</w:t>
      </w:r>
    </w:p>
    <w:p w14:paraId="59FD6C68" w14:textId="77777777" w:rsidR="00AD5D68" w:rsidRPr="00AD5D68" w:rsidRDefault="00AD5D68" w:rsidP="00AD5D68">
      <w:pPr>
        <w:widowControl w:val="0"/>
        <w:autoSpaceDE w:val="0"/>
        <w:autoSpaceDN w:val="0"/>
        <w:adjustRightInd w:val="0"/>
        <w:spacing w:line="480" w:lineRule="auto"/>
        <w:rPr>
          <w:noProof/>
        </w:rPr>
      </w:pPr>
      <w:r w:rsidRPr="00AD5D68">
        <w:rPr>
          <w:b/>
          <w:bCs/>
          <w:noProof/>
        </w:rPr>
        <w:t>Schneider CA, Rasband WS, Eliceiri KW</w:t>
      </w:r>
      <w:r w:rsidRPr="00AD5D68">
        <w:rPr>
          <w:noProof/>
        </w:rPr>
        <w:t xml:space="preserve">. </w:t>
      </w:r>
      <w:r w:rsidRPr="00AD5D68">
        <w:rPr>
          <w:b/>
          <w:bCs/>
          <w:noProof/>
        </w:rPr>
        <w:t>2012</w:t>
      </w:r>
      <w:r w:rsidRPr="00AD5D68">
        <w:rPr>
          <w:noProof/>
        </w:rPr>
        <w:t xml:space="preserve">. NIH Image to ImageJ: 25 years of image analysis. </w:t>
      </w:r>
      <w:r w:rsidRPr="00AD5D68">
        <w:rPr>
          <w:i/>
          <w:iCs/>
          <w:noProof/>
        </w:rPr>
        <w:t>Nature methods</w:t>
      </w:r>
      <w:r w:rsidRPr="00AD5D68">
        <w:rPr>
          <w:noProof/>
        </w:rPr>
        <w:t xml:space="preserve"> </w:t>
      </w:r>
      <w:r w:rsidRPr="00AD5D68">
        <w:rPr>
          <w:b/>
          <w:bCs/>
          <w:noProof/>
        </w:rPr>
        <w:t>9</w:t>
      </w:r>
      <w:r w:rsidRPr="00AD5D68">
        <w:rPr>
          <w:noProof/>
        </w:rPr>
        <w:t>: 671–675.</w:t>
      </w:r>
    </w:p>
    <w:p w14:paraId="6A34B223" w14:textId="77777777" w:rsidR="00AD5D68" w:rsidRPr="00AD5D68" w:rsidRDefault="00AD5D68" w:rsidP="00AD5D68">
      <w:pPr>
        <w:widowControl w:val="0"/>
        <w:autoSpaceDE w:val="0"/>
        <w:autoSpaceDN w:val="0"/>
        <w:adjustRightInd w:val="0"/>
        <w:spacing w:line="480" w:lineRule="auto"/>
        <w:rPr>
          <w:noProof/>
        </w:rPr>
      </w:pPr>
      <w:r w:rsidRPr="00AD5D68">
        <w:rPr>
          <w:b/>
          <w:bCs/>
          <w:noProof/>
        </w:rPr>
        <w:t>Scott HG, Smith NG</w:t>
      </w:r>
      <w:r w:rsidRPr="00AD5D68">
        <w:rPr>
          <w:noProof/>
        </w:rPr>
        <w:t xml:space="preserve">. </w:t>
      </w:r>
      <w:r w:rsidRPr="00AD5D68">
        <w:rPr>
          <w:b/>
          <w:bCs/>
          <w:noProof/>
        </w:rPr>
        <w:t>2022</w:t>
      </w:r>
      <w:r w:rsidRPr="00AD5D68">
        <w:rPr>
          <w:noProof/>
        </w:rPr>
        <w:t xml:space="preserve">. A Model of C4 Photosynthetic Acclimation Based on Least-Cost Optimality Theory Suitable for Earth System Model Incorporation. </w:t>
      </w:r>
      <w:r w:rsidRPr="00AD5D68">
        <w:rPr>
          <w:i/>
          <w:iCs/>
          <w:noProof/>
        </w:rPr>
        <w:t>Journal of Advances in Modeling Earth Systems</w:t>
      </w:r>
      <w:r w:rsidRPr="00AD5D68">
        <w:rPr>
          <w:noProof/>
        </w:rPr>
        <w:t xml:space="preserve"> </w:t>
      </w:r>
      <w:r w:rsidRPr="00AD5D68">
        <w:rPr>
          <w:b/>
          <w:bCs/>
          <w:noProof/>
        </w:rPr>
        <w:t>14</w:t>
      </w:r>
      <w:r w:rsidRPr="00AD5D68">
        <w:rPr>
          <w:noProof/>
        </w:rPr>
        <w:t>: 1–16.</w:t>
      </w:r>
    </w:p>
    <w:p w14:paraId="02A2D930" w14:textId="77777777" w:rsidR="00AD5D68" w:rsidRPr="00AD5D68" w:rsidRDefault="00AD5D68" w:rsidP="00AD5D68">
      <w:pPr>
        <w:widowControl w:val="0"/>
        <w:autoSpaceDE w:val="0"/>
        <w:autoSpaceDN w:val="0"/>
        <w:adjustRightInd w:val="0"/>
        <w:spacing w:line="480" w:lineRule="auto"/>
        <w:rPr>
          <w:noProof/>
        </w:rPr>
      </w:pPr>
      <w:r w:rsidRPr="00AD5D68">
        <w:rPr>
          <w:b/>
          <w:bCs/>
          <w:noProof/>
        </w:rPr>
        <w:t>Shi M, Fisher JB, Brzostek ER, Phillips RP</w:t>
      </w:r>
      <w:r w:rsidRPr="00AD5D68">
        <w:rPr>
          <w:noProof/>
        </w:rPr>
        <w:t xml:space="preserve">. </w:t>
      </w:r>
      <w:r w:rsidRPr="00AD5D68">
        <w:rPr>
          <w:b/>
          <w:bCs/>
          <w:noProof/>
        </w:rPr>
        <w:t>2016</w:t>
      </w:r>
      <w:r w:rsidRPr="00AD5D68">
        <w:rPr>
          <w:noProof/>
        </w:rPr>
        <w:t xml:space="preserve">. Carbon cost of plant nitrogen acquisition: Global carbon cycle impact from an improved plant nitrogen cycle in the Community Land Model. </w:t>
      </w:r>
      <w:r w:rsidRPr="00AD5D68">
        <w:rPr>
          <w:i/>
          <w:iCs/>
          <w:noProof/>
        </w:rPr>
        <w:t>Global Change Biology</w:t>
      </w:r>
      <w:r w:rsidRPr="00AD5D68">
        <w:rPr>
          <w:noProof/>
        </w:rPr>
        <w:t xml:space="preserve"> </w:t>
      </w:r>
      <w:r w:rsidRPr="00AD5D68">
        <w:rPr>
          <w:b/>
          <w:bCs/>
          <w:noProof/>
        </w:rPr>
        <w:t>22</w:t>
      </w:r>
      <w:r w:rsidRPr="00AD5D68">
        <w:rPr>
          <w:noProof/>
        </w:rPr>
        <w:t>: 1299–1314.</w:t>
      </w:r>
    </w:p>
    <w:p w14:paraId="3C72AC34" w14:textId="77777777" w:rsidR="00AD5D68" w:rsidRPr="00AD5D68" w:rsidRDefault="00AD5D68" w:rsidP="00AD5D68">
      <w:pPr>
        <w:widowControl w:val="0"/>
        <w:autoSpaceDE w:val="0"/>
        <w:autoSpaceDN w:val="0"/>
        <w:adjustRightInd w:val="0"/>
        <w:spacing w:line="480" w:lineRule="auto"/>
        <w:rPr>
          <w:noProof/>
        </w:rPr>
      </w:pPr>
      <w:r w:rsidRPr="00AD5D68">
        <w:rPr>
          <w:b/>
          <w:bCs/>
          <w:noProof/>
        </w:rPr>
        <w:t xml:space="preserve">Smith NG, Keenan TF, Prentice IC, Wang H, Wright IJ, Niinemets Ü, Crous KY, Domingues TF, Guerrieri R, Ishida F oko, </w:t>
      </w:r>
      <w:r w:rsidRPr="00AD5D68">
        <w:rPr>
          <w:b/>
          <w:bCs/>
          <w:i/>
          <w:iCs/>
          <w:noProof/>
        </w:rPr>
        <w:t>et al.</w:t>
      </w:r>
      <w:r w:rsidRPr="00AD5D68">
        <w:rPr>
          <w:noProof/>
        </w:rPr>
        <w:t xml:space="preserve"> </w:t>
      </w:r>
      <w:r w:rsidRPr="00AD5D68">
        <w:rPr>
          <w:b/>
          <w:bCs/>
          <w:noProof/>
        </w:rPr>
        <w:t>2019</w:t>
      </w:r>
      <w:r w:rsidRPr="00AD5D68">
        <w:rPr>
          <w:noProof/>
        </w:rPr>
        <w:t xml:space="preserve">. Global photosynthetic capacity is optimized to the environment (S Niu, Ed.). </w:t>
      </w:r>
      <w:r w:rsidRPr="00AD5D68">
        <w:rPr>
          <w:i/>
          <w:iCs/>
          <w:noProof/>
        </w:rPr>
        <w:t>Ecology Letters</w:t>
      </w:r>
      <w:r w:rsidRPr="00AD5D68">
        <w:rPr>
          <w:noProof/>
        </w:rPr>
        <w:t xml:space="preserve"> </w:t>
      </w:r>
      <w:r w:rsidRPr="00AD5D68">
        <w:rPr>
          <w:b/>
          <w:bCs/>
          <w:noProof/>
        </w:rPr>
        <w:t>22</w:t>
      </w:r>
      <w:r w:rsidRPr="00AD5D68">
        <w:rPr>
          <w:noProof/>
        </w:rPr>
        <w:t>: 506–517.</w:t>
      </w:r>
    </w:p>
    <w:p w14:paraId="16450F5A" w14:textId="77777777" w:rsidR="00AD5D68" w:rsidRPr="00AD5D68" w:rsidRDefault="00AD5D68" w:rsidP="00AD5D68">
      <w:pPr>
        <w:widowControl w:val="0"/>
        <w:autoSpaceDE w:val="0"/>
        <w:autoSpaceDN w:val="0"/>
        <w:adjustRightInd w:val="0"/>
        <w:spacing w:line="480" w:lineRule="auto"/>
        <w:rPr>
          <w:noProof/>
        </w:rPr>
      </w:pPr>
      <w:r w:rsidRPr="00AD5D68">
        <w:rPr>
          <w:b/>
          <w:bCs/>
          <w:noProof/>
        </w:rPr>
        <w:t>Smith B, Wärlind D, Arneth A, Hickler T, Leadley P, Siltberg J, Zaehle S</w:t>
      </w:r>
      <w:r w:rsidRPr="00AD5D68">
        <w:rPr>
          <w:noProof/>
        </w:rPr>
        <w:t xml:space="preserve">. </w:t>
      </w:r>
      <w:r w:rsidRPr="00AD5D68">
        <w:rPr>
          <w:b/>
          <w:bCs/>
          <w:noProof/>
        </w:rPr>
        <w:t>2014</w:t>
      </w:r>
      <w:r w:rsidRPr="00AD5D68">
        <w:rPr>
          <w:noProof/>
        </w:rPr>
        <w:t xml:space="preserve">. Implications of incorporating N cycling and N limitations on primary production in an individual-based dynamic vegetation model. </w:t>
      </w:r>
      <w:r w:rsidRPr="00AD5D68">
        <w:rPr>
          <w:i/>
          <w:iCs/>
          <w:noProof/>
        </w:rPr>
        <w:t>Biogeosciences</w:t>
      </w:r>
      <w:r w:rsidRPr="00AD5D68">
        <w:rPr>
          <w:noProof/>
        </w:rPr>
        <w:t xml:space="preserve"> </w:t>
      </w:r>
      <w:r w:rsidRPr="00AD5D68">
        <w:rPr>
          <w:b/>
          <w:bCs/>
          <w:noProof/>
        </w:rPr>
        <w:t>11</w:t>
      </w:r>
      <w:r w:rsidRPr="00AD5D68">
        <w:rPr>
          <w:noProof/>
        </w:rPr>
        <w:t>: 2027–2054.</w:t>
      </w:r>
    </w:p>
    <w:p w14:paraId="726AAC9C" w14:textId="77777777" w:rsidR="00AD5D68" w:rsidRPr="00AD5D68" w:rsidRDefault="00AD5D68" w:rsidP="00AD5D68">
      <w:pPr>
        <w:widowControl w:val="0"/>
        <w:autoSpaceDE w:val="0"/>
        <w:autoSpaceDN w:val="0"/>
        <w:adjustRightInd w:val="0"/>
        <w:spacing w:line="480" w:lineRule="auto"/>
        <w:rPr>
          <w:noProof/>
        </w:rPr>
      </w:pPr>
      <w:r w:rsidRPr="00AD5D68">
        <w:rPr>
          <w:b/>
          <w:bCs/>
          <w:noProof/>
        </w:rPr>
        <w:t>Stark JM, Firestone MK</w:t>
      </w:r>
      <w:r w:rsidRPr="00AD5D68">
        <w:rPr>
          <w:noProof/>
        </w:rPr>
        <w:t xml:space="preserve">. </w:t>
      </w:r>
      <w:r w:rsidRPr="00AD5D68">
        <w:rPr>
          <w:b/>
          <w:bCs/>
          <w:noProof/>
        </w:rPr>
        <w:t>1995</w:t>
      </w:r>
      <w:r w:rsidRPr="00AD5D68">
        <w:rPr>
          <w:noProof/>
        </w:rPr>
        <w:t xml:space="preserve">. Mechanisms for soil moisture effects on activity of nitrifying bacteria. </w:t>
      </w:r>
      <w:r w:rsidRPr="00AD5D68">
        <w:rPr>
          <w:i/>
          <w:iCs/>
          <w:noProof/>
        </w:rPr>
        <w:t>Applied and Environmental Microbiology</w:t>
      </w:r>
      <w:r w:rsidRPr="00AD5D68">
        <w:rPr>
          <w:noProof/>
        </w:rPr>
        <w:t xml:space="preserve"> </w:t>
      </w:r>
      <w:r w:rsidRPr="00AD5D68">
        <w:rPr>
          <w:b/>
          <w:bCs/>
          <w:noProof/>
        </w:rPr>
        <w:t>61</w:t>
      </w:r>
      <w:r w:rsidRPr="00AD5D68">
        <w:rPr>
          <w:noProof/>
        </w:rPr>
        <w:t>: 218–221.</w:t>
      </w:r>
    </w:p>
    <w:p w14:paraId="016CD05E" w14:textId="77777777" w:rsidR="00AD5D68" w:rsidRPr="00AD5D68" w:rsidRDefault="00AD5D68" w:rsidP="00AD5D68">
      <w:pPr>
        <w:widowControl w:val="0"/>
        <w:autoSpaceDE w:val="0"/>
        <w:autoSpaceDN w:val="0"/>
        <w:adjustRightInd w:val="0"/>
        <w:spacing w:line="480" w:lineRule="auto"/>
        <w:rPr>
          <w:noProof/>
        </w:rPr>
      </w:pPr>
      <w:r w:rsidRPr="00AD5D68">
        <w:rPr>
          <w:b/>
          <w:bCs/>
          <w:noProof/>
        </w:rPr>
        <w:t>Stocker BD, Wang H, Smith NG, Harrison SP, Keenan TF, Sandoval D, Davis T, Prentice IC</w:t>
      </w:r>
      <w:r w:rsidRPr="00AD5D68">
        <w:rPr>
          <w:noProof/>
        </w:rPr>
        <w:t xml:space="preserve">. </w:t>
      </w:r>
      <w:r w:rsidRPr="00AD5D68">
        <w:rPr>
          <w:b/>
          <w:bCs/>
          <w:noProof/>
        </w:rPr>
        <w:t>2020</w:t>
      </w:r>
      <w:r w:rsidRPr="00AD5D68">
        <w:rPr>
          <w:noProof/>
        </w:rPr>
        <w:t xml:space="preserve">. P-model v1.0: An optimality-based light use efficiency model for simulating </w:t>
      </w:r>
      <w:r w:rsidRPr="00AD5D68">
        <w:rPr>
          <w:noProof/>
        </w:rPr>
        <w:lastRenderedPageBreak/>
        <w:t xml:space="preserve">ecosystem gross primary production. </w:t>
      </w:r>
      <w:r w:rsidRPr="00AD5D68">
        <w:rPr>
          <w:i/>
          <w:iCs/>
          <w:noProof/>
        </w:rPr>
        <w:t>Geoscientific Model Development</w:t>
      </w:r>
      <w:r w:rsidRPr="00AD5D68">
        <w:rPr>
          <w:noProof/>
        </w:rPr>
        <w:t xml:space="preserve"> </w:t>
      </w:r>
      <w:r w:rsidRPr="00AD5D68">
        <w:rPr>
          <w:b/>
          <w:bCs/>
          <w:noProof/>
        </w:rPr>
        <w:t>13</w:t>
      </w:r>
      <w:r w:rsidRPr="00AD5D68">
        <w:rPr>
          <w:noProof/>
        </w:rPr>
        <w:t>: 1545–1581.</w:t>
      </w:r>
    </w:p>
    <w:p w14:paraId="468244A5" w14:textId="77777777" w:rsidR="00AD5D68" w:rsidRPr="00AD5D68" w:rsidRDefault="00AD5D68" w:rsidP="00AD5D68">
      <w:pPr>
        <w:widowControl w:val="0"/>
        <w:autoSpaceDE w:val="0"/>
        <w:autoSpaceDN w:val="0"/>
        <w:adjustRightInd w:val="0"/>
        <w:spacing w:line="480" w:lineRule="auto"/>
        <w:rPr>
          <w:noProof/>
        </w:rPr>
      </w:pPr>
      <w:r w:rsidRPr="00AD5D68">
        <w:rPr>
          <w:b/>
          <w:bCs/>
          <w:noProof/>
        </w:rPr>
        <w:t>Stocker BD, Zscheischler J, Keenan TF, Prentice IC, Peñuelas J, Seneviratne SI</w:t>
      </w:r>
      <w:r w:rsidRPr="00AD5D68">
        <w:rPr>
          <w:noProof/>
        </w:rPr>
        <w:t xml:space="preserve">. </w:t>
      </w:r>
      <w:r w:rsidRPr="00AD5D68">
        <w:rPr>
          <w:b/>
          <w:bCs/>
          <w:noProof/>
        </w:rPr>
        <w:t>2018</w:t>
      </w:r>
      <w:r w:rsidRPr="00AD5D68">
        <w:rPr>
          <w:noProof/>
        </w:rPr>
        <w:t xml:space="preserve">. Quantifying soil moisture impacts on light use efficiency across biomes. </w:t>
      </w:r>
      <w:r w:rsidRPr="00AD5D68">
        <w:rPr>
          <w:i/>
          <w:iCs/>
          <w:noProof/>
        </w:rPr>
        <w:t>New Phytologist</w:t>
      </w:r>
      <w:r w:rsidRPr="00AD5D68">
        <w:rPr>
          <w:noProof/>
        </w:rPr>
        <w:t xml:space="preserve"> </w:t>
      </w:r>
      <w:r w:rsidRPr="00AD5D68">
        <w:rPr>
          <w:b/>
          <w:bCs/>
          <w:noProof/>
        </w:rPr>
        <w:t>218</w:t>
      </w:r>
      <w:r w:rsidRPr="00AD5D68">
        <w:rPr>
          <w:noProof/>
        </w:rPr>
        <w:t>: 1430–1449.</w:t>
      </w:r>
    </w:p>
    <w:p w14:paraId="0E904503" w14:textId="77777777" w:rsidR="00AD5D68" w:rsidRPr="00AD5D68" w:rsidRDefault="00AD5D68" w:rsidP="00AD5D68">
      <w:pPr>
        <w:widowControl w:val="0"/>
        <w:autoSpaceDE w:val="0"/>
        <w:autoSpaceDN w:val="0"/>
        <w:adjustRightInd w:val="0"/>
        <w:spacing w:line="480" w:lineRule="auto"/>
        <w:rPr>
          <w:noProof/>
        </w:rPr>
      </w:pPr>
      <w:r w:rsidRPr="00AD5D68">
        <w:rPr>
          <w:b/>
          <w:bCs/>
          <w:noProof/>
        </w:rPr>
        <w:t>Sulman BN, Roman DT, Yi K, Wang L, Phillips RP, Novick KA</w:t>
      </w:r>
      <w:r w:rsidRPr="00AD5D68">
        <w:rPr>
          <w:noProof/>
        </w:rPr>
        <w:t xml:space="preserve">. </w:t>
      </w:r>
      <w:r w:rsidRPr="00AD5D68">
        <w:rPr>
          <w:b/>
          <w:bCs/>
          <w:noProof/>
        </w:rPr>
        <w:t>2016</w:t>
      </w:r>
      <w:r w:rsidRPr="00AD5D68">
        <w:rPr>
          <w:noProof/>
        </w:rPr>
        <w:t xml:space="preserve">. High atmospheric demand for water can limit forest carbon uptake and transpiration as severely as dry soil. </w:t>
      </w:r>
      <w:r w:rsidRPr="00AD5D68">
        <w:rPr>
          <w:i/>
          <w:iCs/>
          <w:noProof/>
        </w:rPr>
        <w:t>Geophysical Research Letters</w:t>
      </w:r>
      <w:r w:rsidRPr="00AD5D68">
        <w:rPr>
          <w:noProof/>
        </w:rPr>
        <w:t xml:space="preserve"> </w:t>
      </w:r>
      <w:r w:rsidRPr="00AD5D68">
        <w:rPr>
          <w:b/>
          <w:bCs/>
          <w:noProof/>
        </w:rPr>
        <w:t>43</w:t>
      </w:r>
      <w:r w:rsidRPr="00AD5D68">
        <w:rPr>
          <w:noProof/>
        </w:rPr>
        <w:t>: 9686–9695.</w:t>
      </w:r>
    </w:p>
    <w:p w14:paraId="4FB44594" w14:textId="77777777" w:rsidR="00AD5D68" w:rsidRPr="00AD5D68" w:rsidRDefault="00AD5D68" w:rsidP="00AD5D68">
      <w:pPr>
        <w:widowControl w:val="0"/>
        <w:autoSpaceDE w:val="0"/>
        <w:autoSpaceDN w:val="0"/>
        <w:adjustRightInd w:val="0"/>
        <w:spacing w:line="480" w:lineRule="auto"/>
        <w:rPr>
          <w:noProof/>
        </w:rPr>
      </w:pPr>
      <w:r w:rsidRPr="00AD5D68">
        <w:rPr>
          <w:b/>
          <w:bCs/>
          <w:noProof/>
        </w:rPr>
        <w:t>Thieurmel B, Elmarhraoui A</w:t>
      </w:r>
      <w:r w:rsidRPr="00AD5D68">
        <w:rPr>
          <w:noProof/>
        </w:rPr>
        <w:t xml:space="preserve">. </w:t>
      </w:r>
      <w:r w:rsidRPr="00AD5D68">
        <w:rPr>
          <w:b/>
          <w:bCs/>
          <w:noProof/>
        </w:rPr>
        <w:t>2019</w:t>
      </w:r>
      <w:r w:rsidRPr="00AD5D68">
        <w:rPr>
          <w:noProof/>
        </w:rPr>
        <w:t>. suncalc: Compute sun position, sunlight phases, moon position, and lunar phase.</w:t>
      </w:r>
    </w:p>
    <w:p w14:paraId="51DE0F2A" w14:textId="77777777" w:rsidR="00AD5D68" w:rsidRPr="00AD5D68" w:rsidRDefault="00AD5D68" w:rsidP="00AD5D68">
      <w:pPr>
        <w:widowControl w:val="0"/>
        <w:autoSpaceDE w:val="0"/>
        <w:autoSpaceDN w:val="0"/>
        <w:adjustRightInd w:val="0"/>
        <w:spacing w:line="480" w:lineRule="auto"/>
        <w:rPr>
          <w:noProof/>
        </w:rPr>
      </w:pPr>
      <w:r w:rsidRPr="00AD5D68">
        <w:rPr>
          <w:b/>
          <w:bCs/>
          <w:noProof/>
        </w:rPr>
        <w:t>USDA NRCS</w:t>
      </w:r>
      <w:r w:rsidRPr="00AD5D68">
        <w:rPr>
          <w:noProof/>
        </w:rPr>
        <w:t xml:space="preserve">. </w:t>
      </w:r>
      <w:r w:rsidRPr="00AD5D68">
        <w:rPr>
          <w:b/>
          <w:bCs/>
          <w:noProof/>
        </w:rPr>
        <w:t>2022</w:t>
      </w:r>
      <w:r w:rsidRPr="00AD5D68">
        <w:rPr>
          <w:noProof/>
        </w:rPr>
        <w:t xml:space="preserve">. The PLANTS Database. </w:t>
      </w:r>
      <w:r w:rsidRPr="00AD5D68">
        <w:rPr>
          <w:i/>
          <w:iCs/>
          <w:noProof/>
        </w:rPr>
        <w:t>(http://plants.usda.gov, 18 November 2022). National Plant Data Team, Greensboro, NC 27401-4901 USA.</w:t>
      </w:r>
    </w:p>
    <w:p w14:paraId="4EF89446" w14:textId="77777777" w:rsidR="00AD5D68" w:rsidRPr="00AD5D68" w:rsidRDefault="00AD5D68" w:rsidP="00AD5D68">
      <w:pPr>
        <w:widowControl w:val="0"/>
        <w:autoSpaceDE w:val="0"/>
        <w:autoSpaceDN w:val="0"/>
        <w:adjustRightInd w:val="0"/>
        <w:spacing w:line="480" w:lineRule="auto"/>
        <w:rPr>
          <w:noProof/>
        </w:rPr>
      </w:pPr>
      <w:r w:rsidRPr="00AD5D68">
        <w:rPr>
          <w:b/>
          <w:bCs/>
          <w:noProof/>
        </w:rPr>
        <w:t>Walker AP, Beckerman AP, Gu L, Kattge J, Cernusak LA, Domingues TF, Scales JC, Wohlfahrt G, Wullschleger SD, Woodward FI</w:t>
      </w:r>
      <w:r w:rsidRPr="00AD5D68">
        <w:rPr>
          <w:noProof/>
        </w:rPr>
        <w:t xml:space="preserve">. </w:t>
      </w:r>
      <w:r w:rsidRPr="00AD5D68">
        <w:rPr>
          <w:b/>
          <w:bCs/>
          <w:noProof/>
        </w:rPr>
        <w:t>2014</w:t>
      </w:r>
      <w:r w:rsidRPr="00AD5D68">
        <w:rPr>
          <w:noProof/>
        </w:rPr>
        <w:t xml:space="preserve">. The relationship of leaf photosynthetic traits - Vcmax and Jmax - to leaf nitrogen, leaf phosphorus, and specific leaf area: a meta-analysis and modeling study. </w:t>
      </w:r>
      <w:r w:rsidRPr="00AD5D68">
        <w:rPr>
          <w:i/>
          <w:iCs/>
          <w:noProof/>
        </w:rPr>
        <w:t>Ecology and Evolution</w:t>
      </w:r>
      <w:r w:rsidRPr="00AD5D68">
        <w:rPr>
          <w:noProof/>
        </w:rPr>
        <w:t xml:space="preserve"> </w:t>
      </w:r>
      <w:r w:rsidRPr="00AD5D68">
        <w:rPr>
          <w:b/>
          <w:bCs/>
          <w:noProof/>
        </w:rPr>
        <w:t>4</w:t>
      </w:r>
      <w:r w:rsidRPr="00AD5D68">
        <w:rPr>
          <w:noProof/>
        </w:rPr>
        <w:t>: 3218–3235.</w:t>
      </w:r>
    </w:p>
    <w:p w14:paraId="315D2F5A" w14:textId="77777777" w:rsidR="00AD5D68" w:rsidRPr="00AD5D68" w:rsidRDefault="00AD5D68" w:rsidP="00AD5D68">
      <w:pPr>
        <w:widowControl w:val="0"/>
        <w:autoSpaceDE w:val="0"/>
        <w:autoSpaceDN w:val="0"/>
        <w:adjustRightInd w:val="0"/>
        <w:spacing w:line="480" w:lineRule="auto"/>
        <w:rPr>
          <w:noProof/>
        </w:rPr>
      </w:pPr>
      <w:r w:rsidRPr="00AD5D68">
        <w:rPr>
          <w:b/>
          <w:bCs/>
          <w:noProof/>
        </w:rPr>
        <w:t>Walker AP, Johnson AL, Rogers A, Anderson J, Bridges RA, Fisher RA, Lu D, Ricciuto DM, Serbin SP, Ye M</w:t>
      </w:r>
      <w:r w:rsidRPr="00AD5D68">
        <w:rPr>
          <w:noProof/>
        </w:rPr>
        <w:t xml:space="preserve">. </w:t>
      </w:r>
      <w:r w:rsidRPr="00AD5D68">
        <w:rPr>
          <w:b/>
          <w:bCs/>
          <w:noProof/>
        </w:rPr>
        <w:t>2021</w:t>
      </w:r>
      <w:r w:rsidRPr="00AD5D68">
        <w:rPr>
          <w:noProof/>
        </w:rPr>
        <w:t xml:space="preserve">. Multi‐hypothesis comparison of Farquhar and Collatz photosynthesis models reveals the unexpected influence of empirical assumptions at leaf and global scales. </w:t>
      </w:r>
      <w:r w:rsidRPr="00AD5D68">
        <w:rPr>
          <w:i/>
          <w:iCs/>
          <w:noProof/>
        </w:rPr>
        <w:t>Global Change Biology</w:t>
      </w:r>
      <w:r w:rsidRPr="00AD5D68">
        <w:rPr>
          <w:noProof/>
        </w:rPr>
        <w:t xml:space="preserve"> </w:t>
      </w:r>
      <w:r w:rsidRPr="00AD5D68">
        <w:rPr>
          <w:b/>
          <w:bCs/>
          <w:noProof/>
        </w:rPr>
        <w:t>27</w:t>
      </w:r>
      <w:r w:rsidRPr="00AD5D68">
        <w:rPr>
          <w:noProof/>
        </w:rPr>
        <w:t>: 804–822.</w:t>
      </w:r>
    </w:p>
    <w:p w14:paraId="5EEE5514" w14:textId="77777777" w:rsidR="00AD5D68" w:rsidRPr="00AD5D68" w:rsidRDefault="00AD5D68" w:rsidP="00AD5D68">
      <w:pPr>
        <w:widowControl w:val="0"/>
        <w:autoSpaceDE w:val="0"/>
        <w:autoSpaceDN w:val="0"/>
        <w:adjustRightInd w:val="0"/>
        <w:spacing w:line="480" w:lineRule="auto"/>
        <w:rPr>
          <w:noProof/>
        </w:rPr>
      </w:pPr>
      <w:r w:rsidRPr="00AD5D68">
        <w:rPr>
          <w:b/>
          <w:bCs/>
          <w:noProof/>
        </w:rPr>
        <w:t>Wang J, Knops JMH, Brassil CE, Mu C</w:t>
      </w:r>
      <w:r w:rsidRPr="00AD5D68">
        <w:rPr>
          <w:noProof/>
        </w:rPr>
        <w:t xml:space="preserve">. </w:t>
      </w:r>
      <w:r w:rsidRPr="00AD5D68">
        <w:rPr>
          <w:b/>
          <w:bCs/>
          <w:noProof/>
        </w:rPr>
        <w:t>2017a</w:t>
      </w:r>
      <w:r w:rsidRPr="00AD5D68">
        <w:rPr>
          <w:noProof/>
        </w:rPr>
        <w:t xml:space="preserve">. Increased productivity in wet years drives a decline in ecosystem stability with nitrogen additions in arid grasslands. </w:t>
      </w:r>
      <w:r w:rsidRPr="00AD5D68">
        <w:rPr>
          <w:i/>
          <w:iCs/>
          <w:noProof/>
        </w:rPr>
        <w:t>Ecology</w:t>
      </w:r>
      <w:r w:rsidRPr="00AD5D68">
        <w:rPr>
          <w:noProof/>
        </w:rPr>
        <w:t xml:space="preserve"> </w:t>
      </w:r>
      <w:r w:rsidRPr="00AD5D68">
        <w:rPr>
          <w:b/>
          <w:bCs/>
          <w:noProof/>
        </w:rPr>
        <w:t>98</w:t>
      </w:r>
      <w:r w:rsidRPr="00AD5D68">
        <w:rPr>
          <w:noProof/>
        </w:rPr>
        <w:t>: 1779–1786.</w:t>
      </w:r>
    </w:p>
    <w:p w14:paraId="7842C1BF" w14:textId="77777777" w:rsidR="00AD5D68" w:rsidRPr="00AD5D68" w:rsidRDefault="00AD5D68" w:rsidP="00AD5D68">
      <w:pPr>
        <w:widowControl w:val="0"/>
        <w:autoSpaceDE w:val="0"/>
        <w:autoSpaceDN w:val="0"/>
        <w:adjustRightInd w:val="0"/>
        <w:spacing w:line="480" w:lineRule="auto"/>
        <w:rPr>
          <w:noProof/>
        </w:rPr>
      </w:pPr>
      <w:r w:rsidRPr="00AD5D68">
        <w:rPr>
          <w:b/>
          <w:bCs/>
          <w:noProof/>
        </w:rPr>
        <w:t>Wang H, Prentice IC, Keenan TF, Davis TW, Wright IJ, Cornwell WK, Evans BJ, Peng C</w:t>
      </w:r>
      <w:r w:rsidRPr="00AD5D68">
        <w:rPr>
          <w:noProof/>
        </w:rPr>
        <w:t xml:space="preserve">. </w:t>
      </w:r>
      <w:r w:rsidRPr="00AD5D68">
        <w:rPr>
          <w:b/>
          <w:bCs/>
          <w:noProof/>
        </w:rPr>
        <w:t>2017b</w:t>
      </w:r>
      <w:r w:rsidRPr="00AD5D68">
        <w:rPr>
          <w:noProof/>
        </w:rPr>
        <w:t xml:space="preserve">. Towards a universal model for carbon dioxide uptake by plants. </w:t>
      </w:r>
      <w:r w:rsidRPr="00AD5D68">
        <w:rPr>
          <w:i/>
          <w:iCs/>
          <w:noProof/>
        </w:rPr>
        <w:t>Nature Plants</w:t>
      </w:r>
      <w:r w:rsidRPr="00AD5D68">
        <w:rPr>
          <w:noProof/>
        </w:rPr>
        <w:t xml:space="preserve"> </w:t>
      </w:r>
      <w:r w:rsidRPr="00AD5D68">
        <w:rPr>
          <w:b/>
          <w:bCs/>
          <w:noProof/>
        </w:rPr>
        <w:t>3</w:t>
      </w:r>
      <w:r w:rsidRPr="00AD5D68">
        <w:rPr>
          <w:noProof/>
        </w:rPr>
        <w:t>: 734–</w:t>
      </w:r>
      <w:r w:rsidRPr="00AD5D68">
        <w:rPr>
          <w:noProof/>
        </w:rPr>
        <w:lastRenderedPageBreak/>
        <w:t>741.</w:t>
      </w:r>
    </w:p>
    <w:p w14:paraId="340FA24A" w14:textId="77777777" w:rsidR="00AD5D68" w:rsidRPr="00AD5D68" w:rsidRDefault="00AD5D68" w:rsidP="00AD5D68">
      <w:pPr>
        <w:widowControl w:val="0"/>
        <w:autoSpaceDE w:val="0"/>
        <w:autoSpaceDN w:val="0"/>
        <w:adjustRightInd w:val="0"/>
        <w:spacing w:line="480" w:lineRule="auto"/>
        <w:rPr>
          <w:noProof/>
        </w:rPr>
      </w:pPr>
      <w:r w:rsidRPr="00AD5D68">
        <w:rPr>
          <w:b/>
          <w:bCs/>
          <w:noProof/>
        </w:rPr>
        <w:t>Waring EF, Perkowski EA, Smith NG</w:t>
      </w:r>
      <w:r w:rsidRPr="00AD5D68">
        <w:rPr>
          <w:noProof/>
        </w:rPr>
        <w:t>. Soil nitrogen fertilization reduces relative leaf nitrogen allocation to photosynthesis.</w:t>
      </w:r>
    </w:p>
    <w:p w14:paraId="56D1CBEB" w14:textId="77777777" w:rsidR="00AD5D68" w:rsidRPr="00AD5D68" w:rsidRDefault="00AD5D68" w:rsidP="00AD5D68">
      <w:pPr>
        <w:widowControl w:val="0"/>
        <w:autoSpaceDE w:val="0"/>
        <w:autoSpaceDN w:val="0"/>
        <w:adjustRightInd w:val="0"/>
        <w:spacing w:line="480" w:lineRule="auto"/>
        <w:rPr>
          <w:noProof/>
        </w:rPr>
      </w:pPr>
      <w:r w:rsidRPr="00AD5D68">
        <w:rPr>
          <w:b/>
          <w:bCs/>
          <w:noProof/>
        </w:rPr>
        <w:t xml:space="preserve">Westerband AC, Wright IJ, Maire V, Paillassa J, Prentice IC, Atkin OK, Bloomfield KJ, Cernusak LA, Dong N, Gleason SM, </w:t>
      </w:r>
      <w:r w:rsidRPr="00AD5D68">
        <w:rPr>
          <w:b/>
          <w:bCs/>
          <w:i/>
          <w:iCs/>
          <w:noProof/>
        </w:rPr>
        <w:t>et al.</w:t>
      </w:r>
      <w:r w:rsidRPr="00AD5D68">
        <w:rPr>
          <w:noProof/>
        </w:rPr>
        <w:t xml:space="preserve"> </w:t>
      </w:r>
      <w:r w:rsidRPr="00AD5D68">
        <w:rPr>
          <w:b/>
          <w:bCs/>
          <w:noProof/>
        </w:rPr>
        <w:t>2022</w:t>
      </w:r>
      <w:r w:rsidRPr="00AD5D68">
        <w:rPr>
          <w:noProof/>
        </w:rPr>
        <w:t xml:space="preserve">. Coordination of photosynthetic traits across soil and climate gradients. </w:t>
      </w:r>
      <w:r w:rsidRPr="00AD5D68">
        <w:rPr>
          <w:i/>
          <w:iCs/>
          <w:noProof/>
        </w:rPr>
        <w:t>Global Change Biology</w:t>
      </w:r>
      <w:r w:rsidRPr="00AD5D68">
        <w:rPr>
          <w:noProof/>
        </w:rPr>
        <w:t>: 1–29.</w:t>
      </w:r>
    </w:p>
    <w:p w14:paraId="4988EACF" w14:textId="77777777" w:rsidR="00AD5D68" w:rsidRPr="00AD5D68" w:rsidRDefault="00AD5D68" w:rsidP="00AD5D68">
      <w:pPr>
        <w:widowControl w:val="0"/>
        <w:autoSpaceDE w:val="0"/>
        <w:autoSpaceDN w:val="0"/>
        <w:adjustRightInd w:val="0"/>
        <w:spacing w:line="480" w:lineRule="auto"/>
        <w:rPr>
          <w:noProof/>
        </w:rPr>
      </w:pPr>
      <w:r w:rsidRPr="00AD5D68">
        <w:rPr>
          <w:b/>
          <w:bCs/>
          <w:noProof/>
        </w:rPr>
        <w:t>Wieder WR, Cleveland CC, Smith WK, Todd-Brown K</w:t>
      </w:r>
      <w:r w:rsidRPr="00AD5D68">
        <w:rPr>
          <w:noProof/>
        </w:rPr>
        <w:t xml:space="preserve">. </w:t>
      </w:r>
      <w:r w:rsidRPr="00AD5D68">
        <w:rPr>
          <w:b/>
          <w:bCs/>
          <w:noProof/>
        </w:rPr>
        <w:t>2015</w:t>
      </w:r>
      <w:r w:rsidRPr="00AD5D68">
        <w:rPr>
          <w:noProof/>
        </w:rPr>
        <w:t xml:space="preserve">. Future productivity and carbon storage limited by terrestrial nutrient availability. </w:t>
      </w:r>
      <w:r w:rsidRPr="00AD5D68">
        <w:rPr>
          <w:i/>
          <w:iCs/>
          <w:noProof/>
        </w:rPr>
        <w:t>Nature Geoscience</w:t>
      </w:r>
      <w:r w:rsidRPr="00AD5D68">
        <w:rPr>
          <w:noProof/>
        </w:rPr>
        <w:t xml:space="preserve"> </w:t>
      </w:r>
      <w:r w:rsidRPr="00AD5D68">
        <w:rPr>
          <w:b/>
          <w:bCs/>
          <w:noProof/>
        </w:rPr>
        <w:t>8</w:t>
      </w:r>
      <w:r w:rsidRPr="00AD5D68">
        <w:rPr>
          <w:noProof/>
        </w:rPr>
        <w:t>: 441–444.</w:t>
      </w:r>
    </w:p>
    <w:p w14:paraId="24A4EB61" w14:textId="77777777" w:rsidR="00AD5D68" w:rsidRPr="00AD5D68" w:rsidRDefault="00AD5D68" w:rsidP="00AD5D68">
      <w:pPr>
        <w:widowControl w:val="0"/>
        <w:autoSpaceDE w:val="0"/>
        <w:autoSpaceDN w:val="0"/>
        <w:adjustRightInd w:val="0"/>
        <w:spacing w:line="480" w:lineRule="auto"/>
        <w:rPr>
          <w:noProof/>
        </w:rPr>
      </w:pPr>
      <w:r w:rsidRPr="00AD5D68">
        <w:rPr>
          <w:b/>
          <w:bCs/>
          <w:noProof/>
        </w:rPr>
        <w:t>Wright IJ, Reich PB, Westoby M</w:t>
      </w:r>
      <w:r w:rsidRPr="00AD5D68">
        <w:rPr>
          <w:noProof/>
        </w:rPr>
        <w:t xml:space="preserve">. </w:t>
      </w:r>
      <w:r w:rsidRPr="00AD5D68">
        <w:rPr>
          <w:b/>
          <w:bCs/>
          <w:noProof/>
        </w:rPr>
        <w:t>2003</w:t>
      </w:r>
      <w:r w:rsidRPr="00AD5D68">
        <w:rPr>
          <w:noProof/>
        </w:rPr>
        <w:t xml:space="preserve">. Least-cost input mixtures of water and nitrogen for photosynthesis. </w:t>
      </w:r>
      <w:r w:rsidRPr="00AD5D68">
        <w:rPr>
          <w:i/>
          <w:iCs/>
          <w:noProof/>
        </w:rPr>
        <w:t>The American Naturalist</w:t>
      </w:r>
      <w:r w:rsidRPr="00AD5D68">
        <w:rPr>
          <w:noProof/>
        </w:rPr>
        <w:t xml:space="preserve"> </w:t>
      </w:r>
      <w:r w:rsidRPr="00AD5D68">
        <w:rPr>
          <w:b/>
          <w:bCs/>
          <w:noProof/>
        </w:rPr>
        <w:t>161</w:t>
      </w:r>
      <w:r w:rsidRPr="00AD5D68">
        <w:rPr>
          <w:noProof/>
        </w:rPr>
        <w:t>: 98–111.</w:t>
      </w:r>
    </w:p>
    <w:p w14:paraId="65E6BC75" w14:textId="77777777" w:rsidR="00AD5D68" w:rsidRPr="00AD5D68" w:rsidRDefault="00AD5D68" w:rsidP="00AD5D68">
      <w:pPr>
        <w:widowControl w:val="0"/>
        <w:autoSpaceDE w:val="0"/>
        <w:autoSpaceDN w:val="0"/>
        <w:adjustRightInd w:val="0"/>
        <w:spacing w:line="480" w:lineRule="auto"/>
        <w:rPr>
          <w:noProof/>
        </w:rPr>
      </w:pPr>
      <w:r w:rsidRPr="00AD5D68">
        <w:rPr>
          <w:b/>
          <w:bCs/>
          <w:noProof/>
        </w:rPr>
        <w:t xml:space="preserve">Wright IJ, Reich PB, Westoby M, Ackerly DD, Baruch Z, Bongers F, Cavender-Bares J, Chapin T, Cornelissen JHC, Diemer M, </w:t>
      </w:r>
      <w:r w:rsidRPr="00AD5D68">
        <w:rPr>
          <w:b/>
          <w:bCs/>
          <w:i/>
          <w:iCs/>
          <w:noProof/>
        </w:rPr>
        <w:t>et al.</w:t>
      </w:r>
      <w:r w:rsidRPr="00AD5D68">
        <w:rPr>
          <w:noProof/>
        </w:rPr>
        <w:t xml:space="preserve"> </w:t>
      </w:r>
      <w:r w:rsidRPr="00AD5D68">
        <w:rPr>
          <w:b/>
          <w:bCs/>
          <w:noProof/>
        </w:rPr>
        <w:t>2004</w:t>
      </w:r>
      <w:r w:rsidRPr="00AD5D68">
        <w:rPr>
          <w:noProof/>
        </w:rPr>
        <w:t xml:space="preserve">. The worldwide leaf economics spectrum. </w:t>
      </w:r>
      <w:r w:rsidRPr="00AD5D68">
        <w:rPr>
          <w:i/>
          <w:iCs/>
          <w:noProof/>
        </w:rPr>
        <w:t>Nature</w:t>
      </w:r>
      <w:r w:rsidRPr="00AD5D68">
        <w:rPr>
          <w:noProof/>
        </w:rPr>
        <w:t xml:space="preserve"> </w:t>
      </w:r>
      <w:r w:rsidRPr="00AD5D68">
        <w:rPr>
          <w:b/>
          <w:bCs/>
          <w:noProof/>
        </w:rPr>
        <w:t>428</w:t>
      </w:r>
      <w:r w:rsidRPr="00AD5D68">
        <w:rPr>
          <w:noProof/>
        </w:rPr>
        <w:t>: 821–827.</w:t>
      </w:r>
    </w:p>
    <w:p w14:paraId="5FD8B4A3" w14:textId="77777777" w:rsidR="00AD5D68" w:rsidRPr="00AD5D68" w:rsidRDefault="00AD5D68" w:rsidP="00AD5D68">
      <w:pPr>
        <w:widowControl w:val="0"/>
        <w:autoSpaceDE w:val="0"/>
        <w:autoSpaceDN w:val="0"/>
        <w:adjustRightInd w:val="0"/>
        <w:spacing w:line="480" w:lineRule="auto"/>
        <w:rPr>
          <w:noProof/>
        </w:rPr>
      </w:pPr>
      <w:r w:rsidRPr="00AD5D68">
        <w:rPr>
          <w:b/>
          <w:bCs/>
          <w:noProof/>
        </w:rPr>
        <w:t>Yahdjian L, Gherardi LA, Sala OE</w:t>
      </w:r>
      <w:r w:rsidRPr="00AD5D68">
        <w:rPr>
          <w:noProof/>
        </w:rPr>
        <w:t xml:space="preserve">. </w:t>
      </w:r>
      <w:r w:rsidRPr="00AD5D68">
        <w:rPr>
          <w:b/>
          <w:bCs/>
          <w:noProof/>
        </w:rPr>
        <w:t>2011</w:t>
      </w:r>
      <w:r w:rsidRPr="00AD5D68">
        <w:rPr>
          <w:noProof/>
        </w:rPr>
        <w:t xml:space="preserve">. Nitrogen limitation in arid-subhumid ecosystems: A meta-analysis of fertilization studies. </w:t>
      </w:r>
      <w:r w:rsidRPr="00AD5D68">
        <w:rPr>
          <w:i/>
          <w:iCs/>
          <w:noProof/>
        </w:rPr>
        <w:t>Journal of Arid Environments</w:t>
      </w:r>
      <w:r w:rsidRPr="00AD5D68">
        <w:rPr>
          <w:noProof/>
        </w:rPr>
        <w:t xml:space="preserve"> </w:t>
      </w:r>
      <w:r w:rsidRPr="00AD5D68">
        <w:rPr>
          <w:b/>
          <w:bCs/>
          <w:noProof/>
        </w:rPr>
        <w:t>75</w:t>
      </w:r>
      <w:r w:rsidRPr="00AD5D68">
        <w:rPr>
          <w:noProof/>
        </w:rPr>
        <w:t>: 675–680.</w:t>
      </w:r>
    </w:p>
    <w:p w14:paraId="1796ACC8" w14:textId="77777777" w:rsidR="00AD5D68" w:rsidRPr="00AD5D68" w:rsidRDefault="00AD5D68" w:rsidP="00AD5D68">
      <w:pPr>
        <w:widowControl w:val="0"/>
        <w:autoSpaceDE w:val="0"/>
        <w:autoSpaceDN w:val="0"/>
        <w:adjustRightInd w:val="0"/>
        <w:spacing w:line="480" w:lineRule="auto"/>
        <w:rPr>
          <w:noProof/>
        </w:rPr>
      </w:pPr>
      <w:r w:rsidRPr="00AD5D68">
        <w:rPr>
          <w:b/>
          <w:bCs/>
          <w:noProof/>
        </w:rPr>
        <w:t>Ziehn T, Kattge J, Knorr W, Scholze M</w:t>
      </w:r>
      <w:r w:rsidRPr="00AD5D68">
        <w:rPr>
          <w:noProof/>
        </w:rPr>
        <w:t xml:space="preserve">. </w:t>
      </w:r>
      <w:r w:rsidRPr="00AD5D68">
        <w:rPr>
          <w:b/>
          <w:bCs/>
          <w:noProof/>
        </w:rPr>
        <w:t>2011</w:t>
      </w:r>
      <w:r w:rsidRPr="00AD5D68">
        <w:rPr>
          <w:noProof/>
        </w:rPr>
        <w:t xml:space="preserve">. Improving the predictability of global CO2 assimilation rates under climate change. </w:t>
      </w:r>
      <w:r w:rsidRPr="00AD5D68">
        <w:rPr>
          <w:i/>
          <w:iCs/>
          <w:noProof/>
        </w:rPr>
        <w:t>Geophysical Research Letters</w:t>
      </w:r>
      <w:r w:rsidRPr="00AD5D68">
        <w:rPr>
          <w:noProof/>
        </w:rPr>
        <w:t xml:space="preserve"> </w:t>
      </w:r>
      <w:r w:rsidRPr="00AD5D68">
        <w:rPr>
          <w:b/>
          <w:bCs/>
          <w:noProof/>
        </w:rPr>
        <w:t>38</w:t>
      </w:r>
      <w:r w:rsidRPr="00AD5D68">
        <w:rPr>
          <w:noProof/>
        </w:rPr>
        <w:t>: L10404.</w:t>
      </w:r>
    </w:p>
    <w:p w14:paraId="58BCB247" w14:textId="0A6F26C9" w:rsidR="00AA3362" w:rsidRPr="00AA3362" w:rsidRDefault="00AA3362" w:rsidP="00AD5D68">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2-12-30T13:31:00Z" w:initials="NGS">
    <w:p w14:paraId="1BA00827" w14:textId="0D814CF7" w:rsidR="00DF37F5" w:rsidRDefault="00DF37F5">
      <w:pPr>
        <w:pStyle w:val="CommentText"/>
      </w:pPr>
      <w:r>
        <w:rPr>
          <w:rStyle w:val="CommentReference"/>
        </w:rPr>
        <w:annotationRef/>
      </w:r>
      <w:r>
        <w:t>Only possible issue here is tying this directly to global change (you have to provide a statement on this)</w:t>
      </w:r>
    </w:p>
  </w:comment>
  <w:comment w:id="1" w:author="Perkowski, Evan A" w:date="2023-01-03T15:08:00Z" w:initials="PEA">
    <w:p w14:paraId="1EE23D46" w14:textId="77777777" w:rsidR="00826AF7" w:rsidRDefault="00826AF7">
      <w:pPr>
        <w:pStyle w:val="CommentText"/>
      </w:pPr>
      <w:r>
        <w:rPr>
          <w:rStyle w:val="CommentReference"/>
        </w:rPr>
        <w:annotationRef/>
      </w:r>
      <w:r>
        <w:t xml:space="preserve">I’ve been thinking on this, and I do think this might jive a bit better at an ecology-focused journal. It’d be difficult to throw a relevant global change context on a study done across a longitudinal transect in Texas. </w:t>
      </w:r>
    </w:p>
    <w:p w14:paraId="156A5A12" w14:textId="77777777" w:rsidR="00826AF7" w:rsidRDefault="00826AF7">
      <w:pPr>
        <w:pStyle w:val="CommentText"/>
      </w:pPr>
    </w:p>
    <w:p w14:paraId="117E9997" w14:textId="7044AB3E" w:rsidR="00826AF7" w:rsidRPr="00826AF7" w:rsidRDefault="00826AF7">
      <w:pPr>
        <w:pStyle w:val="CommentText"/>
      </w:pPr>
      <w:r>
        <w:t xml:space="preserve">Perhaps </w:t>
      </w:r>
      <w:r>
        <w:rPr>
          <w:i/>
          <w:iCs/>
        </w:rPr>
        <w:t>Ecology</w:t>
      </w:r>
      <w:r>
        <w:t xml:space="preserve"> is a good first bet, since the data paper could be published alongside?</w:t>
      </w:r>
    </w:p>
  </w:comment>
  <w:comment w:id="5" w:author="Nick Smith" w:date="2022-12-30T13:33:00Z" w:initials="NGS">
    <w:p w14:paraId="4EB8FF31" w14:textId="4B3C83A1" w:rsidR="00DF37F5" w:rsidRDefault="00DF37F5">
      <w:pPr>
        <w:pStyle w:val="CommentText"/>
      </w:pPr>
      <w:r>
        <w:rPr>
          <w:rStyle w:val="CommentReference"/>
        </w:rPr>
        <w:annotationRef/>
      </w:r>
      <w:r>
        <w:t>I would flip this to be in the active tense: “XXX drives XXX across XXX”</w:t>
      </w:r>
    </w:p>
  </w:comment>
  <w:comment w:id="6" w:author="Perkowski, Evan A [2]" w:date="2023-01-02T23:10:00Z" w:initials="EP">
    <w:p w14:paraId="04325E86" w14:textId="14792A92" w:rsidR="00780F85" w:rsidRDefault="00780F85">
      <w:pPr>
        <w:pStyle w:val="CommentText"/>
      </w:pPr>
      <w:r>
        <w:rPr>
          <w:rStyle w:val="CommentReference"/>
        </w:rPr>
        <w:annotationRef/>
      </w:r>
      <w:r>
        <w:t>Shifted around!</w:t>
      </w:r>
    </w:p>
  </w:comment>
  <w:comment w:id="9" w:author="Nick Smith" w:date="2022-12-30T13:33:00Z" w:initials="NGS">
    <w:p w14:paraId="0F6F0968" w14:textId="22F09C86" w:rsidR="00DF37F5" w:rsidRDefault="00DF37F5">
      <w:pPr>
        <w:pStyle w:val="CommentText"/>
      </w:pPr>
      <w:r>
        <w:rPr>
          <w:rStyle w:val="CommentReference"/>
        </w:rPr>
        <w:annotationRef/>
      </w:r>
      <w:r>
        <w:t xml:space="preserve">Could this be rephrased to “relative cost of resource use for photosynthesis”? We don’t really know the individual </w:t>
      </w:r>
      <w:proofErr w:type="gramStart"/>
      <w:r>
        <w:t>costs</w:t>
      </w:r>
      <w:proofErr w:type="gramEnd"/>
      <w:r>
        <w:t xml:space="preserve"> right?</w:t>
      </w:r>
    </w:p>
  </w:comment>
  <w:comment w:id="11" w:author="Nick Smith" w:date="2022-12-30T13:35:00Z" w:initials="NGS">
    <w:p w14:paraId="34341C0E" w14:textId="46FA3AAF" w:rsidR="00DF37F5" w:rsidRDefault="00DF37F5">
      <w:pPr>
        <w:pStyle w:val="CommentText"/>
      </w:pPr>
      <w:r>
        <w:rPr>
          <w:rStyle w:val="CommentReference"/>
        </w:rPr>
        <w:annotationRef/>
      </w:r>
      <w:r>
        <w:t>I would probably try to avoid putting this in the running title given that it won’t be super familiar for most people</w:t>
      </w:r>
    </w:p>
  </w:comment>
  <w:comment w:id="12" w:author="Perkowski, Evan A [2]" w:date="2023-01-02T23:10:00Z" w:initials="EP">
    <w:p w14:paraId="4714D09C" w14:textId="070DCAE8" w:rsidR="00780F85" w:rsidRDefault="00780F85">
      <w:pPr>
        <w:pStyle w:val="CommentText"/>
      </w:pPr>
      <w:r>
        <w:rPr>
          <w:rStyle w:val="CommentReference"/>
        </w:rPr>
        <w:annotationRef/>
      </w:r>
      <w:r>
        <w:t>Attempted to modify here!</w:t>
      </w:r>
    </w:p>
  </w:comment>
  <w:comment w:id="15" w:author="Nick Smith" w:date="2022-12-30T13:38:00Z" w:initials="NGS">
    <w:p w14:paraId="16B599AF" w14:textId="40BF1531" w:rsidR="00DF37F5" w:rsidRDefault="00DF37F5">
      <w:pPr>
        <w:pStyle w:val="CommentText"/>
      </w:pPr>
      <w:r>
        <w:rPr>
          <w:rStyle w:val="CommentReference"/>
        </w:rPr>
        <w:annotationRef/>
      </w:r>
      <w:r>
        <w:t>I’m not clear on what this clause is adding beyond what is stated before the comma. I think you could delete it. Also, why opposite?</w:t>
      </w:r>
    </w:p>
  </w:comment>
  <w:comment w:id="24" w:author="Nick Smith" w:date="2022-12-30T13:59:00Z" w:initials="NGS">
    <w:p w14:paraId="1A9924D4" w14:textId="035BCB95" w:rsidR="00DF37F5" w:rsidRDefault="00DF37F5">
      <w:pPr>
        <w:pStyle w:val="CommentText"/>
      </w:pPr>
      <w:r>
        <w:rPr>
          <w:rStyle w:val="CommentReference"/>
        </w:rPr>
        <w:annotationRef/>
      </w:r>
      <w:r>
        <w:t>Rewording suggestion based on my understanding that B is only influenced by soil resource costs, but that climate supplies additional modifiers to leaf N and gs</w:t>
      </w:r>
    </w:p>
  </w:comment>
  <w:comment w:id="27" w:author="Nick Smith" w:date="2022-12-30T14:03:00Z" w:initials="NGS">
    <w:p w14:paraId="6741E4F5" w14:textId="4EE8218A" w:rsidR="00DF37F5" w:rsidRDefault="00DF37F5">
      <w:pPr>
        <w:pStyle w:val="CommentText"/>
      </w:pPr>
      <w:r>
        <w:rPr>
          <w:rStyle w:val="CommentReference"/>
        </w:rPr>
        <w:annotationRef/>
      </w:r>
      <w:r>
        <w:t>Do C4s really have higher Narea? It looks like the opposite to me in the Sage and Pearcy article</w:t>
      </w:r>
    </w:p>
  </w:comment>
  <w:comment w:id="28" w:author="Perkowski, Evan A" w:date="2023-01-03T15:31:00Z" w:initials="PEA">
    <w:p w14:paraId="7164E8CF" w14:textId="6E62942F" w:rsidR="00043993" w:rsidRDefault="00043993">
      <w:pPr>
        <w:pStyle w:val="CommentText"/>
      </w:pPr>
      <w:r>
        <w:rPr>
          <w:rStyle w:val="CommentReference"/>
        </w:rPr>
        <w:annotationRef/>
      </w:r>
      <w:r>
        <w:t>Shifted this around!</w:t>
      </w:r>
    </w:p>
  </w:comment>
  <w:comment w:id="30" w:author="Nick Smith" w:date="2022-12-30T15:34:00Z" w:initials="NGS">
    <w:p w14:paraId="2CE96404" w14:textId="45733DDF" w:rsidR="00DF37F5" w:rsidRDefault="00DF37F5">
      <w:pPr>
        <w:pStyle w:val="CommentText"/>
      </w:pPr>
      <w:r>
        <w:rPr>
          <w:rStyle w:val="CommentReference"/>
        </w:rPr>
        <w:annotationRef/>
      </w:r>
      <w:r>
        <w:t>Interesting, but why?</w:t>
      </w:r>
    </w:p>
  </w:comment>
  <w:comment w:id="35" w:author="Perkowski, Evan A" w:date="2022-12-19T09:34:00Z" w:initials="PEA">
    <w:p w14:paraId="6B546575" w14:textId="3CE2FF12" w:rsidR="00DF37F5" w:rsidRDefault="00DF37F5">
      <w:pPr>
        <w:pStyle w:val="CommentText"/>
      </w:pPr>
      <w:r>
        <w:rPr>
          <w:rStyle w:val="CommentReference"/>
        </w:rPr>
        <w:annotationRef/>
      </w:r>
      <w:r>
        <w:t>I like the explicit list of hypotheses as it is, but I worry that 7 hypotheses might be overwhelming.</w:t>
      </w:r>
    </w:p>
    <w:p w14:paraId="6A4A912D" w14:textId="77777777" w:rsidR="00DF37F5" w:rsidRDefault="00DF37F5">
      <w:pPr>
        <w:pStyle w:val="CommentText"/>
      </w:pPr>
    </w:p>
    <w:p w14:paraId="7FA9B2EA" w14:textId="5E29F1E4" w:rsidR="00DF37F5" w:rsidRPr="00AA005E" w:rsidRDefault="00DF37F5">
      <w:pPr>
        <w:pStyle w:val="CommentText"/>
      </w:pPr>
      <w:r>
        <w:t xml:space="preserve">One alternative to reduce the number of hypotheses could be to condense H2-H5 into a single hypothesis suggesting that effects of all climate and soil resource availability vars on </w:t>
      </w:r>
      <w:r w:rsidRPr="00E42439">
        <w:t>N</w:t>
      </w:r>
      <w:r>
        <w:t>area will be mediated by an opposite effect on beta</w:t>
      </w:r>
    </w:p>
  </w:comment>
  <w:comment w:id="36" w:author="Nick Smith" w:date="2022-12-30T15:36:00Z" w:initials="NGS">
    <w:p w14:paraId="1C14FA70" w14:textId="4EAE3179" w:rsidR="00DF37F5" w:rsidRDefault="00DF37F5">
      <w:pPr>
        <w:pStyle w:val="CommentText"/>
      </w:pPr>
      <w:r>
        <w:rPr>
          <w:rStyle w:val="CommentReference"/>
        </w:rPr>
        <w:annotationRef/>
      </w:r>
      <w:r>
        <w:t>One suggestion: first hypothesis is about drivers of beta (soils and PFTs), second is about drivers of chi (beta and climate), and third is about drivers of Narea (chi and climate)</w:t>
      </w:r>
    </w:p>
  </w:comment>
  <w:comment w:id="61" w:author="Nick Smith" w:date="2022-12-30T14:43:00Z" w:initials="NGS">
    <w:p w14:paraId="418F161B" w14:textId="69469039" w:rsidR="00DF37F5" w:rsidRDefault="00DF37F5">
      <w:pPr>
        <w:pStyle w:val="CommentText"/>
      </w:pPr>
      <w:r>
        <w:rPr>
          <w:rStyle w:val="CommentReference"/>
        </w:rPr>
        <w:annotationRef/>
      </w:r>
      <w:r>
        <w:t>Define?</w:t>
      </w:r>
    </w:p>
  </w:comment>
  <w:comment w:id="68" w:author="Perkowski, Evan A" w:date="2022-10-13T16:08:00Z" w:initials="PEA">
    <w:p w14:paraId="157466CF" w14:textId="77777777" w:rsidR="00DF37F5" w:rsidRPr="007B5E13" w:rsidRDefault="00DF37F5"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DF37F5" w:rsidRDefault="00DF37F5" w:rsidP="009B12AC">
      <w:pPr>
        <w:pStyle w:val="CommentText"/>
      </w:pPr>
    </w:p>
    <w:p w14:paraId="498952D2" w14:textId="77777777" w:rsidR="00DF37F5" w:rsidRDefault="00DF37F5"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DF37F5" w:rsidRDefault="00DF37F5" w:rsidP="009B12AC">
      <w:pPr>
        <w:pStyle w:val="CommentText"/>
      </w:pPr>
    </w:p>
    <w:p w14:paraId="5B66515C" w14:textId="02726FB7" w:rsidR="00DF37F5" w:rsidRPr="004566E8" w:rsidRDefault="00DF37F5"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69" w:author="Nick Smith" w:date="2022-12-30T14:44:00Z" w:initials="NGS">
    <w:p w14:paraId="5134DEEC" w14:textId="214B525F" w:rsidR="00DF37F5" w:rsidRDefault="00DF37F5">
      <w:pPr>
        <w:pStyle w:val="CommentText"/>
      </w:pPr>
      <w:r>
        <w:rPr>
          <w:rStyle w:val="CommentReference"/>
        </w:rPr>
        <w:annotationRef/>
      </w:r>
      <w:r>
        <w:t>Might not be a bad idea!</w:t>
      </w:r>
    </w:p>
  </w:comment>
  <w:comment w:id="72" w:author="Nick Smith" w:date="2022-12-30T14:46:00Z" w:initials="NGS">
    <w:p w14:paraId="55F02860" w14:textId="5190B2B0" w:rsidR="00DF37F5" w:rsidRDefault="00DF37F5">
      <w:pPr>
        <w:pStyle w:val="CommentText"/>
      </w:pPr>
      <w:r>
        <w:rPr>
          <w:rStyle w:val="CommentReference"/>
        </w:rPr>
        <w:annotationRef/>
      </w:r>
      <w:r>
        <w:t>Maybe change to something other than circles to avoid confusion with open circles. Could use up triangles for 2020, down triangles for 2021, and the symbol with them overlayed for 2020/2021</w:t>
      </w:r>
    </w:p>
  </w:comment>
  <w:comment w:id="86" w:author="Nick Smith" w:date="2022-12-30T14:56:00Z" w:initials="NGS">
    <w:p w14:paraId="0D529359" w14:textId="7238A590" w:rsidR="00DF37F5" w:rsidRDefault="00DF37F5">
      <w:pPr>
        <w:pStyle w:val="CommentText"/>
      </w:pPr>
      <w:r>
        <w:rPr>
          <w:rStyle w:val="CommentReference"/>
        </w:rPr>
        <w:annotationRef/>
      </w:r>
      <w:r>
        <w:t xml:space="preserve">This was the one determined </w:t>
      </w:r>
      <w:proofErr w:type="gramStart"/>
      <w:r>
        <w:t>above?</w:t>
      </w:r>
      <w:proofErr w:type="gramEnd"/>
      <w:r>
        <w:t xml:space="preserve"> If so, it might be best to be general here and just add a statement about how the timescales were determined at the end</w:t>
      </w:r>
    </w:p>
  </w:comment>
  <w:comment w:id="87" w:author="Perkowski, Evan A" w:date="2023-01-03T16:55:00Z" w:initials="PEA">
    <w:p w14:paraId="78AEB273" w14:textId="32F911C1" w:rsidR="00B23C7F" w:rsidRDefault="00B23C7F">
      <w:pPr>
        <w:pStyle w:val="CommentText"/>
      </w:pPr>
      <w:r>
        <w:rPr>
          <w:rStyle w:val="CommentReference"/>
        </w:rPr>
        <w:annotationRef/>
      </w:r>
      <w:r>
        <w:t>Done!</w:t>
      </w:r>
    </w:p>
  </w:comment>
  <w:comment w:id="134" w:author="Nick Smith" w:date="2022-12-30T15:01:00Z" w:initials="NGS">
    <w:p w14:paraId="3EADD1B7" w14:textId="4419E495" w:rsidR="00DF37F5" w:rsidRDefault="00DF37F5">
      <w:pPr>
        <w:pStyle w:val="CommentText"/>
      </w:pPr>
      <w:r>
        <w:rPr>
          <w:rStyle w:val="CommentReference"/>
        </w:rPr>
        <w:annotationRef/>
      </w:r>
      <w:r>
        <w:t>Coefficient in Table 1 is positive</w:t>
      </w:r>
    </w:p>
  </w:comment>
  <w:comment w:id="135" w:author="Perkowski, Evan A [2]" w:date="2023-01-02T23:55:00Z" w:initials="EP">
    <w:p w14:paraId="7F684C03" w14:textId="30A42041" w:rsidR="00A174A5" w:rsidRDefault="00A174A5">
      <w:pPr>
        <w:pStyle w:val="CommentText"/>
      </w:pPr>
      <w:r>
        <w:rPr>
          <w:rStyle w:val="CommentReference"/>
        </w:rPr>
        <w:annotationRef/>
      </w:r>
      <w:r>
        <w:t>Back transforming coefficient (0.0896) from log transformation is a negative coefficient (-2.412)</w:t>
      </w:r>
    </w:p>
  </w:comment>
  <w:comment w:id="170" w:author="Perkowski, Evan A" w:date="2022-12-30T17:27:00Z" w:initials="PEA">
    <w:p w14:paraId="6201B318" w14:textId="041671BE" w:rsidR="00BE3C65" w:rsidRDefault="00BE3C65">
      <w:pPr>
        <w:pStyle w:val="CommentText"/>
      </w:pPr>
      <w:r>
        <w:rPr>
          <w:rStyle w:val="CommentReference"/>
        </w:rPr>
        <w:annotationRef/>
      </w:r>
      <w:r>
        <w:t>Remove air temperature here</w:t>
      </w:r>
    </w:p>
  </w:comment>
  <w:comment w:id="222" w:author="Nick Smith" w:date="2022-12-30T15:10:00Z" w:initials="NGS">
    <w:p w14:paraId="662FD31E" w14:textId="5DCB544F" w:rsidR="00DF37F5" w:rsidRDefault="00DF37F5">
      <w:pPr>
        <w:pStyle w:val="CommentText"/>
      </w:pPr>
      <w:r>
        <w:rPr>
          <w:rStyle w:val="CommentReference"/>
        </w:rPr>
        <w:annotationRef/>
      </w:r>
      <w:r>
        <w:t xml:space="preserve">What is the hypothesis for why B should influence Marea? To me, the Introduction read as if the effect should always be on Nmass (or at least the reasoning for that was better explained). </w:t>
      </w:r>
    </w:p>
  </w:comment>
  <w:comment w:id="223" w:author="Perkowski, Evan A" w:date="2023-01-03T16:37:00Z" w:initials="PEA">
    <w:p w14:paraId="08340A96" w14:textId="29068863" w:rsidR="00672B36" w:rsidRDefault="00672B36">
      <w:pPr>
        <w:pStyle w:val="CommentText"/>
      </w:pPr>
      <w:r>
        <w:rPr>
          <w:rStyle w:val="CommentReference"/>
        </w:rPr>
        <w:annotationRef/>
      </w:r>
      <w:r>
        <w:t>Fixed to suggest that Marea is a product of chi instead of Marea</w:t>
      </w:r>
    </w:p>
  </w:comment>
  <w:comment w:id="247" w:author="Nick Smith" w:date="2022-12-30T15:14:00Z" w:initials="NGS">
    <w:p w14:paraId="78033FCA" w14:textId="46286B46" w:rsidR="00DF37F5" w:rsidRDefault="00DF37F5">
      <w:pPr>
        <w:pStyle w:val="CommentText"/>
      </w:pPr>
      <w:r>
        <w:rPr>
          <w:rStyle w:val="CommentReference"/>
        </w:rPr>
        <w:annotationRef/>
      </w:r>
      <w:r>
        <w:t>I would add x-axis labels to every panel</w:t>
      </w:r>
    </w:p>
  </w:comment>
  <w:comment w:id="248" w:author="Nick Smith" w:date="2022-12-30T15:15:00Z" w:initials="NGS">
    <w:p w14:paraId="698B7B21" w14:textId="79F2DC77" w:rsidR="00DF37F5" w:rsidRDefault="00DF37F5">
      <w:pPr>
        <w:pStyle w:val="CommentText"/>
      </w:pPr>
      <w:r>
        <w:rPr>
          <w:rStyle w:val="CommentReference"/>
        </w:rPr>
        <w:annotationRef/>
      </w:r>
      <w:r>
        <w:t>Like above, I would add p-values throughout this section</w:t>
      </w:r>
    </w:p>
  </w:comment>
  <w:comment w:id="249" w:author="Nick Smith" w:date="2022-12-30T15:18:00Z" w:initials="NGS">
    <w:p w14:paraId="28786244" w14:textId="25FB2D64" w:rsidR="00DF37F5" w:rsidRDefault="00DF37F5">
      <w:pPr>
        <w:pStyle w:val="CommentText"/>
      </w:pPr>
      <w:r>
        <w:rPr>
          <w:rStyle w:val="CommentReference"/>
        </w:rPr>
        <w:annotationRef/>
      </w:r>
      <w:r>
        <w:t>This is cool, but super complex! A few thoughts/suggestions:</w:t>
      </w:r>
    </w:p>
    <w:p w14:paraId="1F1E053C" w14:textId="77777777" w:rsidR="00DF37F5" w:rsidRDefault="00DF37F5">
      <w:pPr>
        <w:pStyle w:val="CommentText"/>
      </w:pPr>
    </w:p>
    <w:p w14:paraId="68AD4C5A" w14:textId="18D4801F" w:rsidR="00DF37F5" w:rsidRDefault="00DF37F5" w:rsidP="008042A0">
      <w:pPr>
        <w:pStyle w:val="CommentText"/>
        <w:numPr>
          <w:ilvl w:val="0"/>
          <w:numId w:val="9"/>
        </w:numPr>
      </w:pPr>
      <w:r>
        <w:t xml:space="preserve"> Shouldn’t the B-X arrow go the other way?</w:t>
      </w:r>
    </w:p>
    <w:p w14:paraId="6BB51059" w14:textId="77777777" w:rsidR="00DF37F5" w:rsidRDefault="00DF37F5" w:rsidP="00D0016D">
      <w:pPr>
        <w:pStyle w:val="CommentText"/>
        <w:numPr>
          <w:ilvl w:val="0"/>
          <w:numId w:val="9"/>
        </w:numPr>
      </w:pPr>
      <w:r>
        <w:t xml:space="preserve"> Why would photosynthetic pathway be hypothesized to change Nmass?</w:t>
      </w:r>
    </w:p>
    <w:p w14:paraId="56BCF464" w14:textId="5AB705F8" w:rsidR="00DF37F5" w:rsidRDefault="00DF37F5" w:rsidP="00F45FFB">
      <w:pPr>
        <w:pStyle w:val="CommentText"/>
        <w:numPr>
          <w:ilvl w:val="0"/>
          <w:numId w:val="9"/>
        </w:numPr>
      </w:pPr>
      <w:r>
        <w:t xml:space="preserve"> Why would Nfixer be hypothesized to change Narea?</w:t>
      </w:r>
    </w:p>
  </w:comment>
  <w:comment w:id="250" w:author="Nick Smith" w:date="2022-12-30T15:22:00Z" w:initials="NGS">
    <w:p w14:paraId="15A3BA0F" w14:textId="41CA87D5" w:rsidR="00DF37F5" w:rsidRDefault="00DF37F5">
      <w:pPr>
        <w:pStyle w:val="CommentText"/>
      </w:pPr>
      <w:r>
        <w:rPr>
          <w:rStyle w:val="CommentReference"/>
        </w:rPr>
        <w:annotationRef/>
      </w:r>
      <w:r>
        <w:t>I think this should scale with the coefficient</w:t>
      </w:r>
    </w:p>
  </w:comment>
  <w:comment w:id="251" w:author="Perkowski, Evan A" w:date="2022-12-23T13:46:00Z" w:initials="PEA">
    <w:p w14:paraId="5E077798" w14:textId="6209456F" w:rsidR="00DF37F5" w:rsidRDefault="00DF37F5">
      <w:pPr>
        <w:pStyle w:val="CommentText"/>
      </w:pPr>
      <w:r>
        <w:rPr>
          <w:rStyle w:val="CommentReference"/>
        </w:rPr>
        <w:annotationRef/>
      </w:r>
      <w:r>
        <w:t>Currently very long-winded. I’m fresh out of ideas to condense this (already cut down a few pages), so thoughts on how to condense this a bit more would be great!</w:t>
      </w:r>
    </w:p>
  </w:comment>
  <w:comment w:id="252" w:author="Nick Smith" w:date="2022-12-30T15:25:00Z" w:initials="NGS">
    <w:p w14:paraId="13DCEA9F" w14:textId="2852C89A" w:rsidR="00DF37F5" w:rsidRDefault="00DF37F5">
      <w:pPr>
        <w:pStyle w:val="CommentText"/>
      </w:pPr>
      <w:r>
        <w:rPr>
          <w:rStyle w:val="CommentReference"/>
        </w:rPr>
        <w:annotationRef/>
      </w:r>
      <w:r>
        <w:t>Chi? I would just make sure to be consistent throughout</w:t>
      </w:r>
    </w:p>
  </w:comment>
  <w:comment w:id="253" w:author="Nick Smith" w:date="2022-12-30T15:26:00Z" w:initials="NGS">
    <w:p w14:paraId="358B6FE2" w14:textId="5C4C798C" w:rsidR="00DF37F5" w:rsidRDefault="00DF37F5">
      <w:pPr>
        <w:pStyle w:val="CommentText"/>
      </w:pPr>
      <w:r>
        <w:rPr>
          <w:rStyle w:val="CommentReference"/>
        </w:rPr>
        <w:annotationRef/>
      </w:r>
      <w:r>
        <w:t>As noted above, I think the expectation is that the Narea effect is “B to X to Narea”</w:t>
      </w:r>
    </w:p>
  </w:comment>
  <w:comment w:id="254" w:author="Nick Smith" w:date="2022-12-30T15:27:00Z" w:initials="NGS">
    <w:p w14:paraId="5F36F323" w14:textId="78633EED" w:rsidR="00DF37F5" w:rsidRDefault="00DF37F5">
      <w:pPr>
        <w:pStyle w:val="CommentText"/>
      </w:pPr>
      <w:r>
        <w:rPr>
          <w:rStyle w:val="CommentReference"/>
        </w:rPr>
        <w:annotationRef/>
      </w:r>
      <w:r>
        <w:t>I don’t think we should expect T and VPD to influence B and these are not in the SEM anyways</w:t>
      </w:r>
    </w:p>
  </w:comment>
  <w:comment w:id="255" w:author="Nick Smith" w:date="2022-12-30T15:38:00Z" w:initials="NGS">
    <w:p w14:paraId="08ACB698" w14:textId="5956D149" w:rsidR="00DF37F5" w:rsidRDefault="00DF37F5">
      <w:pPr>
        <w:pStyle w:val="CommentText"/>
      </w:pPr>
      <w:r>
        <w:rPr>
          <w:rStyle w:val="CommentReference"/>
        </w:rPr>
        <w:annotationRef/>
      </w:r>
      <w:r>
        <w:t>I think it would be really cool to tie this back to some mechanism. Can we say whether this is likely more due to water or nitrogen costs? Maybe the Poorter LMA paper has some ideas?</w:t>
      </w:r>
    </w:p>
  </w:comment>
  <w:comment w:id="256" w:author="Nick Smith" w:date="2022-12-30T15:43:00Z" w:initials="NGS">
    <w:p w14:paraId="27A4AE2B" w14:textId="1B8C182C" w:rsidR="00DF37F5" w:rsidRDefault="00DF37F5">
      <w:pPr>
        <w:pStyle w:val="CommentText"/>
      </w:pPr>
      <w:r>
        <w:rPr>
          <w:rStyle w:val="CommentReference"/>
        </w:rPr>
        <w:annotationRef/>
      </w:r>
      <w:r>
        <w:t>But what does this mean for the leaf traits?</w:t>
      </w:r>
    </w:p>
  </w:comment>
  <w:comment w:id="257" w:author="Nick Smith" w:date="2022-12-30T15:44:00Z" w:initials="NGS">
    <w:p w14:paraId="746EF3C4" w14:textId="58E27B90" w:rsidR="00DF37F5" w:rsidRDefault="00DF37F5">
      <w:pPr>
        <w:pStyle w:val="CommentText"/>
      </w:pPr>
      <w:r>
        <w:rPr>
          <w:rStyle w:val="CommentReference"/>
        </w:rPr>
        <w:annotationRef/>
      </w:r>
      <w:r>
        <w:t>But the SEM refutes this right? I would just lead with that and say that the general null effect was the consequence of counterbalancing effects</w:t>
      </w:r>
    </w:p>
  </w:comment>
  <w:comment w:id="258" w:author="Nick Smith" w:date="2022-12-30T15:45:00Z" w:initials="NGS">
    <w:p w14:paraId="6055224F" w14:textId="2AC0AC65" w:rsidR="00DF37F5" w:rsidRDefault="00DF37F5">
      <w:pPr>
        <w:pStyle w:val="CommentText"/>
      </w:pPr>
      <w:r>
        <w:rPr>
          <w:rStyle w:val="CommentReference"/>
        </w:rPr>
        <w:annotationRef/>
      </w:r>
      <w:r>
        <w:t>Backwards I think</w:t>
      </w:r>
    </w:p>
  </w:comment>
  <w:comment w:id="260" w:author="Nick Smith" w:date="2022-12-30T15:47:00Z" w:initials="NGS">
    <w:p w14:paraId="33DEDD3F" w14:textId="5C4822BB" w:rsidR="00D857C9" w:rsidRDefault="00D857C9">
      <w:pPr>
        <w:pStyle w:val="CommentText"/>
      </w:pPr>
      <w:r>
        <w:rPr>
          <w:rStyle w:val="CommentReference"/>
        </w:rPr>
        <w:annotationRef/>
      </w:r>
      <w:proofErr w:type="gramStart"/>
      <w:r>
        <w:t>Again</w:t>
      </w:r>
      <w:proofErr w:type="gramEnd"/>
      <w:r>
        <w:t xml:space="preserve"> backwards I think</w:t>
      </w:r>
    </w:p>
  </w:comment>
  <w:comment w:id="261" w:author="Perkowski, Evan A" w:date="2022-12-30T17:30:00Z" w:initials="PEA">
    <w:p w14:paraId="1B7876C5" w14:textId="6B86ED5A" w:rsidR="00BE3C65" w:rsidRDefault="00BE3C65">
      <w:pPr>
        <w:pStyle w:val="CommentText"/>
      </w:pPr>
      <w:r>
        <w:rPr>
          <w:rStyle w:val="CommentReference"/>
        </w:rPr>
        <w:annotationRef/>
      </w:r>
      <w:r>
        <w:t>but not through beta- chi is downstream of beta</w:t>
      </w:r>
    </w:p>
  </w:comment>
  <w:comment w:id="262" w:author="Nick Smith" w:date="2022-12-30T15:49:00Z" w:initials="NGS">
    <w:p w14:paraId="22418E59" w14:textId="225E9E2B" w:rsidR="00BE32FF" w:rsidRDefault="00BE32FF">
      <w:pPr>
        <w:pStyle w:val="CommentText"/>
      </w:pPr>
      <w:r>
        <w:rPr>
          <w:rStyle w:val="CommentReference"/>
        </w:rPr>
        <w:annotationRef/>
      </w:r>
      <w:r>
        <w:t>I didn’t catch this earlier, but this is odd</w:t>
      </w:r>
    </w:p>
  </w:comment>
  <w:comment w:id="263" w:author="Nick Smith" w:date="2022-12-30T15:50:00Z" w:initials="NGS">
    <w:p w14:paraId="1BCB4F43" w14:textId="27CA0E13" w:rsidR="00BE32FF" w:rsidRDefault="00BE32FF">
      <w:pPr>
        <w:pStyle w:val="CommentText"/>
      </w:pPr>
      <w:r>
        <w:rPr>
          <w:rStyle w:val="CommentReference"/>
        </w:rPr>
        <w:annotationRef/>
      </w:r>
      <w:r>
        <w:t>I think this is backwards</w:t>
      </w:r>
    </w:p>
  </w:comment>
  <w:comment w:id="264" w:author="Nick Smith" w:date="2022-12-30T15:51:00Z" w:initials="NGS">
    <w:p w14:paraId="703AD99C" w14:textId="2DBC291F" w:rsidR="006A428A" w:rsidRDefault="006A428A">
      <w:pPr>
        <w:pStyle w:val="CommentText"/>
      </w:pPr>
      <w:r>
        <w:rPr>
          <w:rStyle w:val="CommentReference"/>
        </w:rPr>
        <w:annotationRef/>
      </w:r>
      <w:r>
        <w:t>Yes, but cause/effect are backwards I think</w:t>
      </w:r>
    </w:p>
  </w:comment>
  <w:comment w:id="265" w:author="Nick Smith" w:date="2022-12-30T15:54:00Z" w:initials="NGS">
    <w:p w14:paraId="3829B88E" w14:textId="4207F021" w:rsidR="00440EAD" w:rsidRDefault="00440EAD">
      <w:pPr>
        <w:pStyle w:val="CommentText"/>
      </w:pPr>
      <w:r>
        <w:rPr>
          <w:rStyle w:val="CommentReference"/>
        </w:rPr>
        <w:annotationRef/>
      </w:r>
      <w:r>
        <w:t>This is cool but I think the SEM needs adjusted to really test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A00827" w15:done="0"/>
  <w15:commentEx w15:paraId="117E9997" w15:paraIdParent="1BA00827" w15:done="0"/>
  <w15:commentEx w15:paraId="4EB8FF31" w15:done="0"/>
  <w15:commentEx w15:paraId="04325E86" w15:paraIdParent="4EB8FF31" w15:done="0"/>
  <w15:commentEx w15:paraId="0F6F0968" w15:done="0"/>
  <w15:commentEx w15:paraId="34341C0E" w15:done="0"/>
  <w15:commentEx w15:paraId="4714D09C" w15:paraIdParent="34341C0E" w15:done="0"/>
  <w15:commentEx w15:paraId="16B599AF" w15:done="0"/>
  <w15:commentEx w15:paraId="1A9924D4" w15:done="0"/>
  <w15:commentEx w15:paraId="6741E4F5" w15:done="0"/>
  <w15:commentEx w15:paraId="7164E8CF" w15:paraIdParent="6741E4F5" w15:done="0"/>
  <w15:commentEx w15:paraId="2CE96404" w15:done="0"/>
  <w15:commentEx w15:paraId="7FA9B2EA" w15:done="0"/>
  <w15:commentEx w15:paraId="1C14FA70" w15:paraIdParent="7FA9B2EA" w15:done="0"/>
  <w15:commentEx w15:paraId="418F161B" w15:done="0"/>
  <w15:commentEx w15:paraId="5B66515C" w15:done="0"/>
  <w15:commentEx w15:paraId="5134DEEC" w15:paraIdParent="5B66515C" w15:done="0"/>
  <w15:commentEx w15:paraId="55F02860" w15:done="0"/>
  <w15:commentEx w15:paraId="0D529359" w15:done="1"/>
  <w15:commentEx w15:paraId="78AEB273" w15:paraIdParent="0D529359" w15:done="1"/>
  <w15:commentEx w15:paraId="3EADD1B7" w15:done="0"/>
  <w15:commentEx w15:paraId="7F684C03" w15:paraIdParent="3EADD1B7" w15:done="0"/>
  <w15:commentEx w15:paraId="6201B318" w15:done="0"/>
  <w15:commentEx w15:paraId="662FD31E" w15:done="1"/>
  <w15:commentEx w15:paraId="08340A96" w15:paraIdParent="662FD31E" w15:done="1"/>
  <w15:commentEx w15:paraId="78033FCA" w15:done="0"/>
  <w15:commentEx w15:paraId="698B7B21" w15:done="0"/>
  <w15:commentEx w15:paraId="56BCF464" w15:done="0"/>
  <w15:commentEx w15:paraId="15A3BA0F" w15:done="0"/>
  <w15:commentEx w15:paraId="5E077798" w15:done="0"/>
  <w15:commentEx w15:paraId="13DCEA9F" w15:done="0"/>
  <w15:commentEx w15:paraId="358B6FE2" w15:done="0"/>
  <w15:commentEx w15:paraId="5F36F323" w15:done="0"/>
  <w15:commentEx w15:paraId="08ACB698" w15:done="0"/>
  <w15:commentEx w15:paraId="27A4AE2B" w15:done="0"/>
  <w15:commentEx w15:paraId="746EF3C4" w15:done="0"/>
  <w15:commentEx w15:paraId="6055224F" w15:done="0"/>
  <w15:commentEx w15:paraId="33DEDD3F" w15:done="0"/>
  <w15:commentEx w15:paraId="1B7876C5" w15:done="0"/>
  <w15:commentEx w15:paraId="22418E59" w15:done="0"/>
  <w15:commentEx w15:paraId="1BCB4F43" w15:done="0"/>
  <w15:commentEx w15:paraId="703AD99C" w15:done="0"/>
  <w15:commentEx w15:paraId="3829B8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EC36E" w16cex:dateUtc="2023-01-03T21:08:00Z"/>
  <w16cex:commentExtensible w16cex:durableId="275DE2FA" w16cex:dateUtc="2023-01-03T05:10:00Z"/>
  <w16cex:commentExtensible w16cex:durableId="275DE2E7" w16cex:dateUtc="2023-01-03T05:10:00Z"/>
  <w16cex:commentExtensible w16cex:durableId="275EC8C9" w16cex:dateUtc="2023-01-03T21:31:00Z"/>
  <w16cex:commentExtensible w16cex:durableId="274AAEA3" w16cex:dateUtc="2022-12-19T15:34:00Z"/>
  <w16cex:commentExtensible w16cex:durableId="26F2B68B" w16cex:dateUtc="2022-10-13T21:08:00Z"/>
  <w16cex:commentExtensible w16cex:durableId="275EDC72" w16cex:dateUtc="2023-01-03T22:55:00Z"/>
  <w16cex:commentExtensible w16cex:durableId="275DED88" w16cex:dateUtc="2023-01-03T05:55:00Z"/>
  <w16cex:commentExtensible w16cex:durableId="27599DEA" w16cex:dateUtc="2022-12-30T23:27:00Z"/>
  <w16cex:commentExtensible w16cex:durableId="275ED85E" w16cex:dateUtc="2023-01-03T22:37:00Z"/>
  <w16cex:commentExtensible w16cex:durableId="27502FAD" w16cex:dateUtc="2022-12-23T19:46:00Z"/>
  <w16cex:commentExtensible w16cex:durableId="27599EB0" w16cex:dateUtc="2022-12-30T2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A00827" w16cid:durableId="275966C3"/>
  <w16cid:commentId w16cid:paraId="117E9997" w16cid:durableId="275EC36E"/>
  <w16cid:commentId w16cid:paraId="4EB8FF31" w16cid:durableId="2759671A"/>
  <w16cid:commentId w16cid:paraId="04325E86" w16cid:durableId="275DE2FA"/>
  <w16cid:commentId w16cid:paraId="0F6F0968" w16cid:durableId="2759673C"/>
  <w16cid:commentId w16cid:paraId="34341C0E" w16cid:durableId="27596787"/>
  <w16cid:commentId w16cid:paraId="4714D09C" w16cid:durableId="275DE2E7"/>
  <w16cid:commentId w16cid:paraId="16B599AF" w16cid:durableId="2759683C"/>
  <w16cid:commentId w16cid:paraId="1A9924D4" w16cid:durableId="27596D2F"/>
  <w16cid:commentId w16cid:paraId="6741E4F5" w16cid:durableId="27596E47"/>
  <w16cid:commentId w16cid:paraId="7164E8CF" w16cid:durableId="275EC8C9"/>
  <w16cid:commentId w16cid:paraId="2CE96404" w16cid:durableId="27598383"/>
  <w16cid:commentId w16cid:paraId="7FA9B2EA" w16cid:durableId="274AAEA3"/>
  <w16cid:commentId w16cid:paraId="1C14FA70" w16cid:durableId="275983EE"/>
  <w16cid:commentId w16cid:paraId="418F161B" w16cid:durableId="27597777"/>
  <w16cid:commentId w16cid:paraId="5B66515C" w16cid:durableId="26F2B68B"/>
  <w16cid:commentId w16cid:paraId="5134DEEC" w16cid:durableId="275977BB"/>
  <w16cid:commentId w16cid:paraId="55F02860" w16cid:durableId="2759785C"/>
  <w16cid:commentId w16cid:paraId="0D529359" w16cid:durableId="27597A95"/>
  <w16cid:commentId w16cid:paraId="78AEB273" w16cid:durableId="275EDC72"/>
  <w16cid:commentId w16cid:paraId="3EADD1B7" w16cid:durableId="27597BDC"/>
  <w16cid:commentId w16cid:paraId="7F684C03" w16cid:durableId="275DED88"/>
  <w16cid:commentId w16cid:paraId="6201B318" w16cid:durableId="27599DEA"/>
  <w16cid:commentId w16cid:paraId="662FD31E" w16cid:durableId="27597DFD"/>
  <w16cid:commentId w16cid:paraId="08340A96" w16cid:durableId="275ED85E"/>
  <w16cid:commentId w16cid:paraId="78033FCA" w16cid:durableId="27597ECA"/>
  <w16cid:commentId w16cid:paraId="698B7B21" w16cid:durableId="27597F0C"/>
  <w16cid:commentId w16cid:paraId="56BCF464" w16cid:durableId="27597FAE"/>
  <w16cid:commentId w16cid:paraId="15A3BA0F" w16cid:durableId="275980CD"/>
  <w16cid:commentId w16cid:paraId="5E077798" w16cid:durableId="27502FAD"/>
  <w16cid:commentId w16cid:paraId="13DCEA9F" w16cid:durableId="2759816A"/>
  <w16cid:commentId w16cid:paraId="358B6FE2" w16cid:durableId="2759819C"/>
  <w16cid:commentId w16cid:paraId="5F36F323" w16cid:durableId="275981EF"/>
  <w16cid:commentId w16cid:paraId="08ACB698" w16cid:durableId="27598472"/>
  <w16cid:commentId w16cid:paraId="27A4AE2B" w16cid:durableId="275985A4"/>
  <w16cid:commentId w16cid:paraId="746EF3C4" w16cid:durableId="275985DD"/>
  <w16cid:commentId w16cid:paraId="6055224F" w16cid:durableId="2759860F"/>
  <w16cid:commentId w16cid:paraId="33DEDD3F" w16cid:durableId="27598680"/>
  <w16cid:commentId w16cid:paraId="1B7876C5" w16cid:durableId="27599EB0"/>
  <w16cid:commentId w16cid:paraId="22418E59" w16cid:durableId="275986F3"/>
  <w16cid:commentId w16cid:paraId="1BCB4F43" w16cid:durableId="27598757"/>
  <w16cid:commentId w16cid:paraId="703AD99C" w16cid:durableId="2759879E"/>
  <w16cid:commentId w16cid:paraId="3829B88E" w16cid:durableId="275988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87F3E" w14:textId="77777777" w:rsidR="009411C0" w:rsidRDefault="009411C0" w:rsidP="00C14547">
      <w:r>
        <w:separator/>
      </w:r>
    </w:p>
  </w:endnote>
  <w:endnote w:type="continuationSeparator" w:id="0">
    <w:p w14:paraId="2ECCA143" w14:textId="77777777" w:rsidR="009411C0" w:rsidRDefault="009411C0"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F37F5" w:rsidRDefault="00DF37F5"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F37F5" w:rsidRDefault="00DF37F5"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12269" w14:textId="77777777" w:rsidR="009411C0" w:rsidRDefault="009411C0" w:rsidP="00C14547">
      <w:r>
        <w:separator/>
      </w:r>
    </w:p>
  </w:footnote>
  <w:footnote w:type="continuationSeparator" w:id="0">
    <w:p w14:paraId="03D16D48" w14:textId="77777777" w:rsidR="009411C0" w:rsidRDefault="009411C0"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32356915">
    <w:abstractNumId w:val="8"/>
  </w:num>
  <w:num w:numId="2" w16cid:durableId="1397894364">
    <w:abstractNumId w:val="7"/>
  </w:num>
  <w:num w:numId="3" w16cid:durableId="296227372">
    <w:abstractNumId w:val="3"/>
  </w:num>
  <w:num w:numId="4" w16cid:durableId="797921252">
    <w:abstractNumId w:val="2"/>
  </w:num>
  <w:num w:numId="5" w16cid:durableId="1013191774">
    <w:abstractNumId w:val="4"/>
  </w:num>
  <w:num w:numId="6" w16cid:durableId="1449660215">
    <w:abstractNumId w:val="5"/>
  </w:num>
  <w:num w:numId="7" w16cid:durableId="93132830">
    <w:abstractNumId w:val="0"/>
  </w:num>
  <w:num w:numId="8" w16cid:durableId="1545680555">
    <w:abstractNumId w:val="6"/>
  </w:num>
  <w:num w:numId="9" w16cid:durableId="99761138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D96"/>
    <w:rsid w:val="000146F1"/>
    <w:rsid w:val="00014A68"/>
    <w:rsid w:val="00016E39"/>
    <w:rsid w:val="00025FB0"/>
    <w:rsid w:val="00032518"/>
    <w:rsid w:val="00032B7F"/>
    <w:rsid w:val="00041324"/>
    <w:rsid w:val="00042F4A"/>
    <w:rsid w:val="000438F0"/>
    <w:rsid w:val="00043993"/>
    <w:rsid w:val="00045962"/>
    <w:rsid w:val="00047003"/>
    <w:rsid w:val="000512E1"/>
    <w:rsid w:val="0005340B"/>
    <w:rsid w:val="00056191"/>
    <w:rsid w:val="0006002B"/>
    <w:rsid w:val="000615D8"/>
    <w:rsid w:val="000623EC"/>
    <w:rsid w:val="00065B18"/>
    <w:rsid w:val="0006687B"/>
    <w:rsid w:val="00067F56"/>
    <w:rsid w:val="00070478"/>
    <w:rsid w:val="0007128D"/>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276C"/>
    <w:rsid w:val="000A45DB"/>
    <w:rsid w:val="000A5ABE"/>
    <w:rsid w:val="000B0353"/>
    <w:rsid w:val="000B19A7"/>
    <w:rsid w:val="000B2E6E"/>
    <w:rsid w:val="000B3D4B"/>
    <w:rsid w:val="000B4C6C"/>
    <w:rsid w:val="000C1CCA"/>
    <w:rsid w:val="000C287B"/>
    <w:rsid w:val="000C4BE1"/>
    <w:rsid w:val="000C5143"/>
    <w:rsid w:val="000C52C7"/>
    <w:rsid w:val="000C63A9"/>
    <w:rsid w:val="000D0151"/>
    <w:rsid w:val="000D3018"/>
    <w:rsid w:val="000D405E"/>
    <w:rsid w:val="000D485F"/>
    <w:rsid w:val="000D5E15"/>
    <w:rsid w:val="000D63C0"/>
    <w:rsid w:val="000D64F7"/>
    <w:rsid w:val="000D6514"/>
    <w:rsid w:val="000D6797"/>
    <w:rsid w:val="000E02B9"/>
    <w:rsid w:val="000E116E"/>
    <w:rsid w:val="000E497C"/>
    <w:rsid w:val="000E5BEF"/>
    <w:rsid w:val="000E6D81"/>
    <w:rsid w:val="000E765A"/>
    <w:rsid w:val="000F1589"/>
    <w:rsid w:val="000F4E0D"/>
    <w:rsid w:val="000F6B11"/>
    <w:rsid w:val="000F712E"/>
    <w:rsid w:val="000F73AB"/>
    <w:rsid w:val="0010638E"/>
    <w:rsid w:val="00106C1F"/>
    <w:rsid w:val="001102C6"/>
    <w:rsid w:val="001135C2"/>
    <w:rsid w:val="001145EF"/>
    <w:rsid w:val="001164C9"/>
    <w:rsid w:val="001178A7"/>
    <w:rsid w:val="001202AF"/>
    <w:rsid w:val="00121B00"/>
    <w:rsid w:val="00121E42"/>
    <w:rsid w:val="00122217"/>
    <w:rsid w:val="00132FD2"/>
    <w:rsid w:val="00136249"/>
    <w:rsid w:val="00136EA4"/>
    <w:rsid w:val="0014133A"/>
    <w:rsid w:val="00142813"/>
    <w:rsid w:val="00150719"/>
    <w:rsid w:val="001515E5"/>
    <w:rsid w:val="00153760"/>
    <w:rsid w:val="00154B4C"/>
    <w:rsid w:val="00155249"/>
    <w:rsid w:val="00156FCE"/>
    <w:rsid w:val="00157D66"/>
    <w:rsid w:val="00160CD3"/>
    <w:rsid w:val="00164BD9"/>
    <w:rsid w:val="00171C56"/>
    <w:rsid w:val="001722A3"/>
    <w:rsid w:val="00173014"/>
    <w:rsid w:val="00173EC5"/>
    <w:rsid w:val="0017417D"/>
    <w:rsid w:val="00185D3B"/>
    <w:rsid w:val="00191624"/>
    <w:rsid w:val="001979FE"/>
    <w:rsid w:val="001A0E1E"/>
    <w:rsid w:val="001A3F78"/>
    <w:rsid w:val="001B06F2"/>
    <w:rsid w:val="001B2141"/>
    <w:rsid w:val="001B40BD"/>
    <w:rsid w:val="001B56C3"/>
    <w:rsid w:val="001B7059"/>
    <w:rsid w:val="001B7C94"/>
    <w:rsid w:val="001C0149"/>
    <w:rsid w:val="001C03A8"/>
    <w:rsid w:val="001C1192"/>
    <w:rsid w:val="001C1D53"/>
    <w:rsid w:val="001C4D52"/>
    <w:rsid w:val="001C5251"/>
    <w:rsid w:val="001C69B5"/>
    <w:rsid w:val="001D1E96"/>
    <w:rsid w:val="001D434E"/>
    <w:rsid w:val="001D5368"/>
    <w:rsid w:val="001D5AAA"/>
    <w:rsid w:val="001D5FA4"/>
    <w:rsid w:val="001D60A5"/>
    <w:rsid w:val="001E0CCD"/>
    <w:rsid w:val="001E2242"/>
    <w:rsid w:val="001E2935"/>
    <w:rsid w:val="001E6E5B"/>
    <w:rsid w:val="001E711F"/>
    <w:rsid w:val="001F02BA"/>
    <w:rsid w:val="001F117F"/>
    <w:rsid w:val="001F3D26"/>
    <w:rsid w:val="001F3E79"/>
    <w:rsid w:val="00202323"/>
    <w:rsid w:val="002052B6"/>
    <w:rsid w:val="00207B31"/>
    <w:rsid w:val="00214E3F"/>
    <w:rsid w:val="0021583E"/>
    <w:rsid w:val="002165FD"/>
    <w:rsid w:val="002174C6"/>
    <w:rsid w:val="002211AE"/>
    <w:rsid w:val="00224791"/>
    <w:rsid w:val="00227766"/>
    <w:rsid w:val="002314DB"/>
    <w:rsid w:val="0023163A"/>
    <w:rsid w:val="00236A96"/>
    <w:rsid w:val="00237201"/>
    <w:rsid w:val="002376EC"/>
    <w:rsid w:val="002418D0"/>
    <w:rsid w:val="002436A2"/>
    <w:rsid w:val="002436ED"/>
    <w:rsid w:val="002455EA"/>
    <w:rsid w:val="00247A83"/>
    <w:rsid w:val="00253023"/>
    <w:rsid w:val="00256B4E"/>
    <w:rsid w:val="002578A7"/>
    <w:rsid w:val="002728F7"/>
    <w:rsid w:val="00273370"/>
    <w:rsid w:val="0027422C"/>
    <w:rsid w:val="002808EB"/>
    <w:rsid w:val="0028171B"/>
    <w:rsid w:val="002822D0"/>
    <w:rsid w:val="0028276E"/>
    <w:rsid w:val="00282C11"/>
    <w:rsid w:val="00287227"/>
    <w:rsid w:val="00287474"/>
    <w:rsid w:val="002901D0"/>
    <w:rsid w:val="00294523"/>
    <w:rsid w:val="002948A3"/>
    <w:rsid w:val="002948B1"/>
    <w:rsid w:val="00295134"/>
    <w:rsid w:val="002A0EA7"/>
    <w:rsid w:val="002A31C1"/>
    <w:rsid w:val="002B1F2B"/>
    <w:rsid w:val="002B26AB"/>
    <w:rsid w:val="002B29D1"/>
    <w:rsid w:val="002B3607"/>
    <w:rsid w:val="002B48F9"/>
    <w:rsid w:val="002C360E"/>
    <w:rsid w:val="002D12B6"/>
    <w:rsid w:val="002D386D"/>
    <w:rsid w:val="002D4590"/>
    <w:rsid w:val="002D5264"/>
    <w:rsid w:val="002D5FD0"/>
    <w:rsid w:val="002D7638"/>
    <w:rsid w:val="002E0EA9"/>
    <w:rsid w:val="002E6639"/>
    <w:rsid w:val="002F0144"/>
    <w:rsid w:val="002F045F"/>
    <w:rsid w:val="002F17FB"/>
    <w:rsid w:val="002F39A9"/>
    <w:rsid w:val="002F4B2F"/>
    <w:rsid w:val="002F6D3B"/>
    <w:rsid w:val="002F6DCC"/>
    <w:rsid w:val="002F7BF0"/>
    <w:rsid w:val="00301382"/>
    <w:rsid w:val="0030547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43AE"/>
    <w:rsid w:val="00335AE8"/>
    <w:rsid w:val="003365BA"/>
    <w:rsid w:val="00336F13"/>
    <w:rsid w:val="00337781"/>
    <w:rsid w:val="003419F6"/>
    <w:rsid w:val="00341AA7"/>
    <w:rsid w:val="00341F1C"/>
    <w:rsid w:val="003438D7"/>
    <w:rsid w:val="00343D30"/>
    <w:rsid w:val="00344E21"/>
    <w:rsid w:val="0034752D"/>
    <w:rsid w:val="00352236"/>
    <w:rsid w:val="003603EC"/>
    <w:rsid w:val="00370EBB"/>
    <w:rsid w:val="00373931"/>
    <w:rsid w:val="0037487E"/>
    <w:rsid w:val="003760E5"/>
    <w:rsid w:val="0038241B"/>
    <w:rsid w:val="00382C46"/>
    <w:rsid w:val="003847B4"/>
    <w:rsid w:val="003852CC"/>
    <w:rsid w:val="00385D99"/>
    <w:rsid w:val="00386D1F"/>
    <w:rsid w:val="003907FC"/>
    <w:rsid w:val="003920D8"/>
    <w:rsid w:val="00395D21"/>
    <w:rsid w:val="003A0A8E"/>
    <w:rsid w:val="003B04F8"/>
    <w:rsid w:val="003B13BA"/>
    <w:rsid w:val="003B2720"/>
    <w:rsid w:val="003C0438"/>
    <w:rsid w:val="003C57E0"/>
    <w:rsid w:val="003C6746"/>
    <w:rsid w:val="003C775F"/>
    <w:rsid w:val="003C7D13"/>
    <w:rsid w:val="003D1E21"/>
    <w:rsid w:val="003D362D"/>
    <w:rsid w:val="003D3665"/>
    <w:rsid w:val="003D4D18"/>
    <w:rsid w:val="003E3009"/>
    <w:rsid w:val="003E305E"/>
    <w:rsid w:val="003F18D0"/>
    <w:rsid w:val="003F607E"/>
    <w:rsid w:val="003F6CAE"/>
    <w:rsid w:val="004025A1"/>
    <w:rsid w:val="00402C58"/>
    <w:rsid w:val="004070A8"/>
    <w:rsid w:val="0041400A"/>
    <w:rsid w:val="004148B6"/>
    <w:rsid w:val="004150F4"/>
    <w:rsid w:val="004159BB"/>
    <w:rsid w:val="004210A0"/>
    <w:rsid w:val="00421772"/>
    <w:rsid w:val="004219F5"/>
    <w:rsid w:val="00426217"/>
    <w:rsid w:val="00427F68"/>
    <w:rsid w:val="00430933"/>
    <w:rsid w:val="0043441A"/>
    <w:rsid w:val="004351E1"/>
    <w:rsid w:val="00440EAD"/>
    <w:rsid w:val="00442029"/>
    <w:rsid w:val="00446B04"/>
    <w:rsid w:val="00454E0A"/>
    <w:rsid w:val="004555D7"/>
    <w:rsid w:val="004566E8"/>
    <w:rsid w:val="00457AA0"/>
    <w:rsid w:val="00457CDD"/>
    <w:rsid w:val="00461265"/>
    <w:rsid w:val="00463A7F"/>
    <w:rsid w:val="00465F23"/>
    <w:rsid w:val="00466818"/>
    <w:rsid w:val="00466F89"/>
    <w:rsid w:val="00467EFB"/>
    <w:rsid w:val="00473D0C"/>
    <w:rsid w:val="0047571D"/>
    <w:rsid w:val="004800C3"/>
    <w:rsid w:val="00482E50"/>
    <w:rsid w:val="004833D4"/>
    <w:rsid w:val="004839F0"/>
    <w:rsid w:val="00483FEF"/>
    <w:rsid w:val="00484073"/>
    <w:rsid w:val="004856E0"/>
    <w:rsid w:val="00487C1A"/>
    <w:rsid w:val="00490E26"/>
    <w:rsid w:val="00490F97"/>
    <w:rsid w:val="004936F2"/>
    <w:rsid w:val="00495511"/>
    <w:rsid w:val="00496DB5"/>
    <w:rsid w:val="004976BA"/>
    <w:rsid w:val="00497794"/>
    <w:rsid w:val="004B1D63"/>
    <w:rsid w:val="004B296F"/>
    <w:rsid w:val="004B446C"/>
    <w:rsid w:val="004B4F66"/>
    <w:rsid w:val="004B5EDB"/>
    <w:rsid w:val="004B6243"/>
    <w:rsid w:val="004C0D74"/>
    <w:rsid w:val="004C3A59"/>
    <w:rsid w:val="004D2E36"/>
    <w:rsid w:val="004D4B72"/>
    <w:rsid w:val="004D611D"/>
    <w:rsid w:val="004E1E9E"/>
    <w:rsid w:val="004E5019"/>
    <w:rsid w:val="004F7EE5"/>
    <w:rsid w:val="00500C38"/>
    <w:rsid w:val="005022EC"/>
    <w:rsid w:val="00503518"/>
    <w:rsid w:val="00503F5A"/>
    <w:rsid w:val="00511023"/>
    <w:rsid w:val="005124E1"/>
    <w:rsid w:val="00514717"/>
    <w:rsid w:val="00514764"/>
    <w:rsid w:val="0051781E"/>
    <w:rsid w:val="00517A67"/>
    <w:rsid w:val="0053099B"/>
    <w:rsid w:val="00530A73"/>
    <w:rsid w:val="00531BAB"/>
    <w:rsid w:val="00532AE4"/>
    <w:rsid w:val="00535DB9"/>
    <w:rsid w:val="00536868"/>
    <w:rsid w:val="00537035"/>
    <w:rsid w:val="00540553"/>
    <w:rsid w:val="00546067"/>
    <w:rsid w:val="005463D3"/>
    <w:rsid w:val="00553349"/>
    <w:rsid w:val="00556219"/>
    <w:rsid w:val="005610A3"/>
    <w:rsid w:val="0056150D"/>
    <w:rsid w:val="005649A3"/>
    <w:rsid w:val="0056515E"/>
    <w:rsid w:val="005654BF"/>
    <w:rsid w:val="00565700"/>
    <w:rsid w:val="00566CAF"/>
    <w:rsid w:val="00573DF3"/>
    <w:rsid w:val="005759D3"/>
    <w:rsid w:val="00575E24"/>
    <w:rsid w:val="00576B7C"/>
    <w:rsid w:val="00580D4E"/>
    <w:rsid w:val="005834D6"/>
    <w:rsid w:val="0058449E"/>
    <w:rsid w:val="00586560"/>
    <w:rsid w:val="005908C1"/>
    <w:rsid w:val="00591203"/>
    <w:rsid w:val="00597B18"/>
    <w:rsid w:val="005A0E7B"/>
    <w:rsid w:val="005A2C5C"/>
    <w:rsid w:val="005A3AD9"/>
    <w:rsid w:val="005A4CC1"/>
    <w:rsid w:val="005A5FCA"/>
    <w:rsid w:val="005B0651"/>
    <w:rsid w:val="005B263A"/>
    <w:rsid w:val="005B451C"/>
    <w:rsid w:val="005B6568"/>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CA6"/>
    <w:rsid w:val="005E629D"/>
    <w:rsid w:val="005E6A0B"/>
    <w:rsid w:val="005F1C6D"/>
    <w:rsid w:val="005F27CA"/>
    <w:rsid w:val="005F36CF"/>
    <w:rsid w:val="005F62E7"/>
    <w:rsid w:val="005F66A4"/>
    <w:rsid w:val="006000D8"/>
    <w:rsid w:val="0060037D"/>
    <w:rsid w:val="006026ED"/>
    <w:rsid w:val="006028A3"/>
    <w:rsid w:val="006039C0"/>
    <w:rsid w:val="00605B64"/>
    <w:rsid w:val="006074BA"/>
    <w:rsid w:val="00610A42"/>
    <w:rsid w:val="00610FE6"/>
    <w:rsid w:val="00611AFC"/>
    <w:rsid w:val="006123DE"/>
    <w:rsid w:val="00612D3F"/>
    <w:rsid w:val="0061524E"/>
    <w:rsid w:val="00615472"/>
    <w:rsid w:val="006165B0"/>
    <w:rsid w:val="006200EE"/>
    <w:rsid w:val="00621C5D"/>
    <w:rsid w:val="00621EDD"/>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2B36"/>
    <w:rsid w:val="006738DC"/>
    <w:rsid w:val="00674254"/>
    <w:rsid w:val="00675050"/>
    <w:rsid w:val="00676F12"/>
    <w:rsid w:val="006831D4"/>
    <w:rsid w:val="006849C8"/>
    <w:rsid w:val="00691B71"/>
    <w:rsid w:val="00692389"/>
    <w:rsid w:val="00693E83"/>
    <w:rsid w:val="006946C7"/>
    <w:rsid w:val="006957FE"/>
    <w:rsid w:val="00695D61"/>
    <w:rsid w:val="00696357"/>
    <w:rsid w:val="006A1B27"/>
    <w:rsid w:val="006A1E4A"/>
    <w:rsid w:val="006A415C"/>
    <w:rsid w:val="006A428A"/>
    <w:rsid w:val="006A5604"/>
    <w:rsid w:val="006B1403"/>
    <w:rsid w:val="006B23D0"/>
    <w:rsid w:val="006B2928"/>
    <w:rsid w:val="006B3C03"/>
    <w:rsid w:val="006B48A0"/>
    <w:rsid w:val="006C0371"/>
    <w:rsid w:val="006C3D89"/>
    <w:rsid w:val="006C471D"/>
    <w:rsid w:val="006C6457"/>
    <w:rsid w:val="006D10DC"/>
    <w:rsid w:val="006D26A6"/>
    <w:rsid w:val="006D3D52"/>
    <w:rsid w:val="006D7311"/>
    <w:rsid w:val="006D7654"/>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60DA"/>
    <w:rsid w:val="0071657E"/>
    <w:rsid w:val="00722EFC"/>
    <w:rsid w:val="00723786"/>
    <w:rsid w:val="007251E5"/>
    <w:rsid w:val="00727558"/>
    <w:rsid w:val="007331E6"/>
    <w:rsid w:val="00734003"/>
    <w:rsid w:val="007367B4"/>
    <w:rsid w:val="00741A00"/>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742"/>
    <w:rsid w:val="007940A6"/>
    <w:rsid w:val="007A13CD"/>
    <w:rsid w:val="007A537E"/>
    <w:rsid w:val="007A6DC4"/>
    <w:rsid w:val="007B0F36"/>
    <w:rsid w:val="007B42F3"/>
    <w:rsid w:val="007B5D91"/>
    <w:rsid w:val="007B5E13"/>
    <w:rsid w:val="007C062A"/>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12083"/>
    <w:rsid w:val="008133C1"/>
    <w:rsid w:val="0081374B"/>
    <w:rsid w:val="00820FA9"/>
    <w:rsid w:val="008240F5"/>
    <w:rsid w:val="00825292"/>
    <w:rsid w:val="00825CED"/>
    <w:rsid w:val="00826AF7"/>
    <w:rsid w:val="00826DA5"/>
    <w:rsid w:val="00832F78"/>
    <w:rsid w:val="00836996"/>
    <w:rsid w:val="00836AA0"/>
    <w:rsid w:val="008416A6"/>
    <w:rsid w:val="008469EA"/>
    <w:rsid w:val="008475BD"/>
    <w:rsid w:val="00851585"/>
    <w:rsid w:val="008559B5"/>
    <w:rsid w:val="00860C08"/>
    <w:rsid w:val="008618D2"/>
    <w:rsid w:val="00866EC5"/>
    <w:rsid w:val="0087327E"/>
    <w:rsid w:val="00875F59"/>
    <w:rsid w:val="00880E65"/>
    <w:rsid w:val="00881359"/>
    <w:rsid w:val="008817BC"/>
    <w:rsid w:val="00883496"/>
    <w:rsid w:val="00884BB2"/>
    <w:rsid w:val="008864CC"/>
    <w:rsid w:val="00887B6A"/>
    <w:rsid w:val="00887E50"/>
    <w:rsid w:val="008918A9"/>
    <w:rsid w:val="00891F43"/>
    <w:rsid w:val="0089277C"/>
    <w:rsid w:val="008A0A40"/>
    <w:rsid w:val="008A1A6F"/>
    <w:rsid w:val="008A1B10"/>
    <w:rsid w:val="008A1C36"/>
    <w:rsid w:val="008A2523"/>
    <w:rsid w:val="008A371F"/>
    <w:rsid w:val="008A5525"/>
    <w:rsid w:val="008A6A49"/>
    <w:rsid w:val="008A74ED"/>
    <w:rsid w:val="008B3028"/>
    <w:rsid w:val="008B3519"/>
    <w:rsid w:val="008B4902"/>
    <w:rsid w:val="008B54EE"/>
    <w:rsid w:val="008C5E94"/>
    <w:rsid w:val="008C622B"/>
    <w:rsid w:val="008C6FDC"/>
    <w:rsid w:val="008C7E23"/>
    <w:rsid w:val="008D1F15"/>
    <w:rsid w:val="008D376B"/>
    <w:rsid w:val="008D3E0E"/>
    <w:rsid w:val="008D3F48"/>
    <w:rsid w:val="008D69F0"/>
    <w:rsid w:val="008E025F"/>
    <w:rsid w:val="008E0F83"/>
    <w:rsid w:val="008E428D"/>
    <w:rsid w:val="008E6DE6"/>
    <w:rsid w:val="008F07A5"/>
    <w:rsid w:val="008F2795"/>
    <w:rsid w:val="008F4F22"/>
    <w:rsid w:val="00910E99"/>
    <w:rsid w:val="00911E65"/>
    <w:rsid w:val="00912BB7"/>
    <w:rsid w:val="00913542"/>
    <w:rsid w:val="00913F4A"/>
    <w:rsid w:val="009157F8"/>
    <w:rsid w:val="00915A6E"/>
    <w:rsid w:val="00916659"/>
    <w:rsid w:val="00927179"/>
    <w:rsid w:val="00930B42"/>
    <w:rsid w:val="009316B8"/>
    <w:rsid w:val="00935CD6"/>
    <w:rsid w:val="0093792E"/>
    <w:rsid w:val="00937E02"/>
    <w:rsid w:val="009411C0"/>
    <w:rsid w:val="0094671E"/>
    <w:rsid w:val="00952A58"/>
    <w:rsid w:val="009560C0"/>
    <w:rsid w:val="00964285"/>
    <w:rsid w:val="00965142"/>
    <w:rsid w:val="009664B2"/>
    <w:rsid w:val="00967C8A"/>
    <w:rsid w:val="00971E03"/>
    <w:rsid w:val="00976ED2"/>
    <w:rsid w:val="00984782"/>
    <w:rsid w:val="00990D34"/>
    <w:rsid w:val="009928A9"/>
    <w:rsid w:val="00992A10"/>
    <w:rsid w:val="0099374C"/>
    <w:rsid w:val="00995974"/>
    <w:rsid w:val="00995E58"/>
    <w:rsid w:val="00996E52"/>
    <w:rsid w:val="00997650"/>
    <w:rsid w:val="00997CB9"/>
    <w:rsid w:val="009A03F3"/>
    <w:rsid w:val="009A15CF"/>
    <w:rsid w:val="009A19EF"/>
    <w:rsid w:val="009A36E2"/>
    <w:rsid w:val="009A43ED"/>
    <w:rsid w:val="009A4B9C"/>
    <w:rsid w:val="009A57E2"/>
    <w:rsid w:val="009A5C8D"/>
    <w:rsid w:val="009A624C"/>
    <w:rsid w:val="009B12AC"/>
    <w:rsid w:val="009B267A"/>
    <w:rsid w:val="009B3BAC"/>
    <w:rsid w:val="009B6916"/>
    <w:rsid w:val="009B7651"/>
    <w:rsid w:val="009C0C20"/>
    <w:rsid w:val="009C2552"/>
    <w:rsid w:val="009C3546"/>
    <w:rsid w:val="009C360D"/>
    <w:rsid w:val="009C4309"/>
    <w:rsid w:val="009C50E2"/>
    <w:rsid w:val="009C531E"/>
    <w:rsid w:val="009C5D08"/>
    <w:rsid w:val="009D1C21"/>
    <w:rsid w:val="009D4499"/>
    <w:rsid w:val="009E1A7B"/>
    <w:rsid w:val="009E2D9C"/>
    <w:rsid w:val="009E4EBF"/>
    <w:rsid w:val="009F0160"/>
    <w:rsid w:val="009F0B72"/>
    <w:rsid w:val="009F25F2"/>
    <w:rsid w:val="009F5A9C"/>
    <w:rsid w:val="009F628C"/>
    <w:rsid w:val="009F7B8B"/>
    <w:rsid w:val="00A009A4"/>
    <w:rsid w:val="00A00EF5"/>
    <w:rsid w:val="00A011C4"/>
    <w:rsid w:val="00A04FA1"/>
    <w:rsid w:val="00A05D01"/>
    <w:rsid w:val="00A06DE4"/>
    <w:rsid w:val="00A11EA1"/>
    <w:rsid w:val="00A16927"/>
    <w:rsid w:val="00A174A5"/>
    <w:rsid w:val="00A2298C"/>
    <w:rsid w:val="00A233BA"/>
    <w:rsid w:val="00A24BD7"/>
    <w:rsid w:val="00A25850"/>
    <w:rsid w:val="00A26963"/>
    <w:rsid w:val="00A32004"/>
    <w:rsid w:val="00A34141"/>
    <w:rsid w:val="00A36166"/>
    <w:rsid w:val="00A42CA7"/>
    <w:rsid w:val="00A43D9D"/>
    <w:rsid w:val="00A459B2"/>
    <w:rsid w:val="00A46B75"/>
    <w:rsid w:val="00A473D4"/>
    <w:rsid w:val="00A47477"/>
    <w:rsid w:val="00A52129"/>
    <w:rsid w:val="00A52757"/>
    <w:rsid w:val="00A5327B"/>
    <w:rsid w:val="00A56981"/>
    <w:rsid w:val="00A60FCB"/>
    <w:rsid w:val="00A646BA"/>
    <w:rsid w:val="00A64E3D"/>
    <w:rsid w:val="00A65DA1"/>
    <w:rsid w:val="00A65E34"/>
    <w:rsid w:val="00A67BFE"/>
    <w:rsid w:val="00A70150"/>
    <w:rsid w:val="00A70EE7"/>
    <w:rsid w:val="00A751EB"/>
    <w:rsid w:val="00A75619"/>
    <w:rsid w:val="00A76DA1"/>
    <w:rsid w:val="00A8049D"/>
    <w:rsid w:val="00A80AA1"/>
    <w:rsid w:val="00A80E8A"/>
    <w:rsid w:val="00A833A5"/>
    <w:rsid w:val="00A85CFF"/>
    <w:rsid w:val="00A91F4B"/>
    <w:rsid w:val="00A96A0D"/>
    <w:rsid w:val="00AA005E"/>
    <w:rsid w:val="00AA3362"/>
    <w:rsid w:val="00AA379F"/>
    <w:rsid w:val="00AA3856"/>
    <w:rsid w:val="00AA3C4F"/>
    <w:rsid w:val="00AA5067"/>
    <w:rsid w:val="00AA57F8"/>
    <w:rsid w:val="00AA5952"/>
    <w:rsid w:val="00AA5999"/>
    <w:rsid w:val="00AA7402"/>
    <w:rsid w:val="00AB59DE"/>
    <w:rsid w:val="00AC0426"/>
    <w:rsid w:val="00AC0848"/>
    <w:rsid w:val="00AC317B"/>
    <w:rsid w:val="00AC36F9"/>
    <w:rsid w:val="00AD3166"/>
    <w:rsid w:val="00AD58B4"/>
    <w:rsid w:val="00AD59AA"/>
    <w:rsid w:val="00AD5D68"/>
    <w:rsid w:val="00AE09C2"/>
    <w:rsid w:val="00AE3E8B"/>
    <w:rsid w:val="00AE5A18"/>
    <w:rsid w:val="00AE5C62"/>
    <w:rsid w:val="00AE69F5"/>
    <w:rsid w:val="00AE6ED7"/>
    <w:rsid w:val="00AE739D"/>
    <w:rsid w:val="00AF2856"/>
    <w:rsid w:val="00AF40F1"/>
    <w:rsid w:val="00B03624"/>
    <w:rsid w:val="00B1382A"/>
    <w:rsid w:val="00B14994"/>
    <w:rsid w:val="00B14AEF"/>
    <w:rsid w:val="00B21D8A"/>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22C3"/>
    <w:rsid w:val="00B430DD"/>
    <w:rsid w:val="00B44794"/>
    <w:rsid w:val="00B50367"/>
    <w:rsid w:val="00B53AEA"/>
    <w:rsid w:val="00B57485"/>
    <w:rsid w:val="00B626C6"/>
    <w:rsid w:val="00B62E88"/>
    <w:rsid w:val="00B639AF"/>
    <w:rsid w:val="00B75C7A"/>
    <w:rsid w:val="00B824CB"/>
    <w:rsid w:val="00B83198"/>
    <w:rsid w:val="00B84527"/>
    <w:rsid w:val="00B84EDF"/>
    <w:rsid w:val="00B85BE0"/>
    <w:rsid w:val="00B869D3"/>
    <w:rsid w:val="00B86A34"/>
    <w:rsid w:val="00B91CD3"/>
    <w:rsid w:val="00B939BB"/>
    <w:rsid w:val="00B95C39"/>
    <w:rsid w:val="00BA43FC"/>
    <w:rsid w:val="00BA566E"/>
    <w:rsid w:val="00BA63A8"/>
    <w:rsid w:val="00BA7AE4"/>
    <w:rsid w:val="00BB24B8"/>
    <w:rsid w:val="00BB2870"/>
    <w:rsid w:val="00BB2E9F"/>
    <w:rsid w:val="00BB46A9"/>
    <w:rsid w:val="00BB5C3B"/>
    <w:rsid w:val="00BC0946"/>
    <w:rsid w:val="00BC17DC"/>
    <w:rsid w:val="00BC2F4E"/>
    <w:rsid w:val="00BC31A4"/>
    <w:rsid w:val="00BC323A"/>
    <w:rsid w:val="00BC4CED"/>
    <w:rsid w:val="00BC63FC"/>
    <w:rsid w:val="00BD521C"/>
    <w:rsid w:val="00BE2AD9"/>
    <w:rsid w:val="00BE2D96"/>
    <w:rsid w:val="00BE32FF"/>
    <w:rsid w:val="00BE3C65"/>
    <w:rsid w:val="00BE5472"/>
    <w:rsid w:val="00BE60E6"/>
    <w:rsid w:val="00BE75F0"/>
    <w:rsid w:val="00BF0154"/>
    <w:rsid w:val="00BF08D6"/>
    <w:rsid w:val="00BF23DF"/>
    <w:rsid w:val="00BF3D54"/>
    <w:rsid w:val="00BF3F5D"/>
    <w:rsid w:val="00BF405C"/>
    <w:rsid w:val="00BF5597"/>
    <w:rsid w:val="00BF59BE"/>
    <w:rsid w:val="00BF5AD7"/>
    <w:rsid w:val="00BF5D52"/>
    <w:rsid w:val="00BF6C3C"/>
    <w:rsid w:val="00C01752"/>
    <w:rsid w:val="00C04141"/>
    <w:rsid w:val="00C0526A"/>
    <w:rsid w:val="00C1308C"/>
    <w:rsid w:val="00C14426"/>
    <w:rsid w:val="00C14547"/>
    <w:rsid w:val="00C17400"/>
    <w:rsid w:val="00C20706"/>
    <w:rsid w:val="00C20D93"/>
    <w:rsid w:val="00C21D40"/>
    <w:rsid w:val="00C2609B"/>
    <w:rsid w:val="00C27873"/>
    <w:rsid w:val="00C303F7"/>
    <w:rsid w:val="00C3108E"/>
    <w:rsid w:val="00C3111F"/>
    <w:rsid w:val="00C376CD"/>
    <w:rsid w:val="00C37774"/>
    <w:rsid w:val="00C428FC"/>
    <w:rsid w:val="00C43B77"/>
    <w:rsid w:val="00C44A6C"/>
    <w:rsid w:val="00C5029B"/>
    <w:rsid w:val="00C50423"/>
    <w:rsid w:val="00C53B4A"/>
    <w:rsid w:val="00C561FA"/>
    <w:rsid w:val="00C61567"/>
    <w:rsid w:val="00C61F15"/>
    <w:rsid w:val="00C70ED1"/>
    <w:rsid w:val="00C761E4"/>
    <w:rsid w:val="00C76908"/>
    <w:rsid w:val="00C853D8"/>
    <w:rsid w:val="00C86156"/>
    <w:rsid w:val="00C86368"/>
    <w:rsid w:val="00C87EB2"/>
    <w:rsid w:val="00C91BE3"/>
    <w:rsid w:val="00C93F1B"/>
    <w:rsid w:val="00C95D45"/>
    <w:rsid w:val="00C95ED5"/>
    <w:rsid w:val="00C96001"/>
    <w:rsid w:val="00C965E3"/>
    <w:rsid w:val="00C97BE8"/>
    <w:rsid w:val="00CA6774"/>
    <w:rsid w:val="00CB0BBD"/>
    <w:rsid w:val="00CB1078"/>
    <w:rsid w:val="00CB1B5D"/>
    <w:rsid w:val="00CB1DA1"/>
    <w:rsid w:val="00CB6B57"/>
    <w:rsid w:val="00CC790F"/>
    <w:rsid w:val="00CD09F5"/>
    <w:rsid w:val="00CD0D7C"/>
    <w:rsid w:val="00CD1292"/>
    <w:rsid w:val="00CD2DCB"/>
    <w:rsid w:val="00CD5B76"/>
    <w:rsid w:val="00CD7C51"/>
    <w:rsid w:val="00CE3AAB"/>
    <w:rsid w:val="00CE5922"/>
    <w:rsid w:val="00CE6E48"/>
    <w:rsid w:val="00CF01E6"/>
    <w:rsid w:val="00CF1D5B"/>
    <w:rsid w:val="00CF2746"/>
    <w:rsid w:val="00CF2D20"/>
    <w:rsid w:val="00CF6307"/>
    <w:rsid w:val="00CF6E82"/>
    <w:rsid w:val="00CF6ECE"/>
    <w:rsid w:val="00D0016D"/>
    <w:rsid w:val="00D00D82"/>
    <w:rsid w:val="00D01933"/>
    <w:rsid w:val="00D04858"/>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708C6"/>
    <w:rsid w:val="00D71846"/>
    <w:rsid w:val="00D73301"/>
    <w:rsid w:val="00D736CC"/>
    <w:rsid w:val="00D73E3B"/>
    <w:rsid w:val="00D73F0B"/>
    <w:rsid w:val="00D7406A"/>
    <w:rsid w:val="00D761A4"/>
    <w:rsid w:val="00D81A0D"/>
    <w:rsid w:val="00D84B89"/>
    <w:rsid w:val="00D857C9"/>
    <w:rsid w:val="00D912D0"/>
    <w:rsid w:val="00D92210"/>
    <w:rsid w:val="00D94E2E"/>
    <w:rsid w:val="00D955EF"/>
    <w:rsid w:val="00D9768A"/>
    <w:rsid w:val="00D97DAB"/>
    <w:rsid w:val="00DA1C7A"/>
    <w:rsid w:val="00DA29EE"/>
    <w:rsid w:val="00DA3185"/>
    <w:rsid w:val="00DA42C9"/>
    <w:rsid w:val="00DA688E"/>
    <w:rsid w:val="00DB31EB"/>
    <w:rsid w:val="00DB76B0"/>
    <w:rsid w:val="00DC0E39"/>
    <w:rsid w:val="00DC1016"/>
    <w:rsid w:val="00DD0AE3"/>
    <w:rsid w:val="00DD1040"/>
    <w:rsid w:val="00DD12D4"/>
    <w:rsid w:val="00DD2171"/>
    <w:rsid w:val="00DD2B66"/>
    <w:rsid w:val="00DD30FC"/>
    <w:rsid w:val="00DD4422"/>
    <w:rsid w:val="00DD473E"/>
    <w:rsid w:val="00DD6C74"/>
    <w:rsid w:val="00DE0776"/>
    <w:rsid w:val="00DE3AAB"/>
    <w:rsid w:val="00DF0593"/>
    <w:rsid w:val="00DF21B9"/>
    <w:rsid w:val="00DF2328"/>
    <w:rsid w:val="00DF37F5"/>
    <w:rsid w:val="00DF4851"/>
    <w:rsid w:val="00E00412"/>
    <w:rsid w:val="00E012B9"/>
    <w:rsid w:val="00E031B3"/>
    <w:rsid w:val="00E03574"/>
    <w:rsid w:val="00E03BAA"/>
    <w:rsid w:val="00E044AD"/>
    <w:rsid w:val="00E0640A"/>
    <w:rsid w:val="00E06A40"/>
    <w:rsid w:val="00E1150D"/>
    <w:rsid w:val="00E11D4E"/>
    <w:rsid w:val="00E130E2"/>
    <w:rsid w:val="00E134F2"/>
    <w:rsid w:val="00E16F1C"/>
    <w:rsid w:val="00E2012D"/>
    <w:rsid w:val="00E241C3"/>
    <w:rsid w:val="00E259D9"/>
    <w:rsid w:val="00E277E8"/>
    <w:rsid w:val="00E31E3D"/>
    <w:rsid w:val="00E34BE8"/>
    <w:rsid w:val="00E4022C"/>
    <w:rsid w:val="00E40E22"/>
    <w:rsid w:val="00E41138"/>
    <w:rsid w:val="00E42439"/>
    <w:rsid w:val="00E45172"/>
    <w:rsid w:val="00E45661"/>
    <w:rsid w:val="00E463B8"/>
    <w:rsid w:val="00E46975"/>
    <w:rsid w:val="00E475BA"/>
    <w:rsid w:val="00E524C4"/>
    <w:rsid w:val="00E524D5"/>
    <w:rsid w:val="00E52DE1"/>
    <w:rsid w:val="00E54BE2"/>
    <w:rsid w:val="00E557CE"/>
    <w:rsid w:val="00E55AE0"/>
    <w:rsid w:val="00E6025B"/>
    <w:rsid w:val="00E66041"/>
    <w:rsid w:val="00E703BA"/>
    <w:rsid w:val="00E71177"/>
    <w:rsid w:val="00E7144F"/>
    <w:rsid w:val="00E759A7"/>
    <w:rsid w:val="00E75BE5"/>
    <w:rsid w:val="00E80C4A"/>
    <w:rsid w:val="00E8501A"/>
    <w:rsid w:val="00E91F24"/>
    <w:rsid w:val="00E91FE1"/>
    <w:rsid w:val="00E94E5D"/>
    <w:rsid w:val="00E976AA"/>
    <w:rsid w:val="00E97E11"/>
    <w:rsid w:val="00EA1295"/>
    <w:rsid w:val="00EA267C"/>
    <w:rsid w:val="00EA28FF"/>
    <w:rsid w:val="00EA541A"/>
    <w:rsid w:val="00EA6746"/>
    <w:rsid w:val="00EA7491"/>
    <w:rsid w:val="00EA7957"/>
    <w:rsid w:val="00EA7D38"/>
    <w:rsid w:val="00EB0F41"/>
    <w:rsid w:val="00EB6719"/>
    <w:rsid w:val="00EC12A0"/>
    <w:rsid w:val="00EC2EFD"/>
    <w:rsid w:val="00EC3214"/>
    <w:rsid w:val="00EC4B78"/>
    <w:rsid w:val="00EC5C8E"/>
    <w:rsid w:val="00ED0DC0"/>
    <w:rsid w:val="00ED4D69"/>
    <w:rsid w:val="00ED632D"/>
    <w:rsid w:val="00EE6FF9"/>
    <w:rsid w:val="00EE740F"/>
    <w:rsid w:val="00EE7C35"/>
    <w:rsid w:val="00EF348C"/>
    <w:rsid w:val="00EF3B0D"/>
    <w:rsid w:val="00EF592C"/>
    <w:rsid w:val="00EF5B4A"/>
    <w:rsid w:val="00EF7947"/>
    <w:rsid w:val="00EF7A8E"/>
    <w:rsid w:val="00F01871"/>
    <w:rsid w:val="00F02304"/>
    <w:rsid w:val="00F02491"/>
    <w:rsid w:val="00F043AB"/>
    <w:rsid w:val="00F06E85"/>
    <w:rsid w:val="00F10C2A"/>
    <w:rsid w:val="00F11B08"/>
    <w:rsid w:val="00F15B72"/>
    <w:rsid w:val="00F17D1D"/>
    <w:rsid w:val="00F26DFB"/>
    <w:rsid w:val="00F30C7D"/>
    <w:rsid w:val="00F3172C"/>
    <w:rsid w:val="00F31BD6"/>
    <w:rsid w:val="00F32BE4"/>
    <w:rsid w:val="00F36A5B"/>
    <w:rsid w:val="00F36C18"/>
    <w:rsid w:val="00F4054A"/>
    <w:rsid w:val="00F40935"/>
    <w:rsid w:val="00F40BE2"/>
    <w:rsid w:val="00F458C4"/>
    <w:rsid w:val="00F45FFB"/>
    <w:rsid w:val="00F500F2"/>
    <w:rsid w:val="00F549AC"/>
    <w:rsid w:val="00F55F4F"/>
    <w:rsid w:val="00F60106"/>
    <w:rsid w:val="00F64630"/>
    <w:rsid w:val="00F676C9"/>
    <w:rsid w:val="00F7133A"/>
    <w:rsid w:val="00F734AE"/>
    <w:rsid w:val="00F74E98"/>
    <w:rsid w:val="00F81B11"/>
    <w:rsid w:val="00F833E7"/>
    <w:rsid w:val="00F86B84"/>
    <w:rsid w:val="00F9029C"/>
    <w:rsid w:val="00F94539"/>
    <w:rsid w:val="00F95081"/>
    <w:rsid w:val="00F96951"/>
    <w:rsid w:val="00F96B7E"/>
    <w:rsid w:val="00FA1681"/>
    <w:rsid w:val="00FA1AB2"/>
    <w:rsid w:val="00FA2DA1"/>
    <w:rsid w:val="00FA4A16"/>
    <w:rsid w:val="00FA5BE7"/>
    <w:rsid w:val="00FA67A4"/>
    <w:rsid w:val="00FA693B"/>
    <w:rsid w:val="00FB5DEC"/>
    <w:rsid w:val="00FB6FEA"/>
    <w:rsid w:val="00FC370D"/>
    <w:rsid w:val="00FC3A26"/>
    <w:rsid w:val="00FC3ED2"/>
    <w:rsid w:val="00FD5ABE"/>
    <w:rsid w:val="00FE02FB"/>
    <w:rsid w:val="00FE1730"/>
    <w:rsid w:val="00FE2271"/>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703AC-51C6-E24A-B65E-5EC9005B9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53</Pages>
  <Words>71878</Words>
  <Characters>409709</Characters>
  <Application>Microsoft Office Word</Application>
  <DocSecurity>0</DocSecurity>
  <Lines>3414</Lines>
  <Paragraphs>961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480626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cp:revision>
  <dcterms:created xsi:type="dcterms:W3CDTF">2022-12-30T23:06:00Z</dcterms:created>
  <dcterms:modified xsi:type="dcterms:W3CDTF">2023-01-03T23:27:00Z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