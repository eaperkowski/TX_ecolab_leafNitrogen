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6E2A0" w14:textId="5C784FDD" w:rsidR="008C1714" w:rsidRDefault="008C1714" w:rsidP="00AA7D0B">
      <w:pPr>
        <w:spacing w:line="480" w:lineRule="auto"/>
      </w:pPr>
      <w:r>
        <w:rPr>
          <w:i/>
          <w:iCs/>
        </w:rPr>
        <w:t>Ecology</w:t>
      </w:r>
    </w:p>
    <w:p w14:paraId="19F60CBA" w14:textId="47B337CE" w:rsidR="008C1714" w:rsidRPr="008C1714" w:rsidRDefault="00AA7D0B" w:rsidP="00AA7D0B">
      <w:pPr>
        <w:spacing w:line="480" w:lineRule="auto"/>
      </w:pPr>
      <w:r>
        <w:t>A</w:t>
      </w:r>
      <w:r w:rsidR="008C1714">
        <w:t>rticle</w:t>
      </w:r>
    </w:p>
    <w:p w14:paraId="3B8A0DE1" w14:textId="77777777" w:rsidR="008C1714" w:rsidRDefault="008C1714" w:rsidP="00AA7D0B">
      <w:pPr>
        <w:spacing w:line="480" w:lineRule="auto"/>
        <w:rPr>
          <w:b/>
          <w:bCs/>
        </w:rPr>
      </w:pPr>
    </w:p>
    <w:p w14:paraId="2FAA7518" w14:textId="008CE8D4" w:rsidR="0076040D" w:rsidRDefault="008C1714" w:rsidP="00AA7D0B">
      <w:pPr>
        <w:spacing w:line="480" w:lineRule="auto"/>
        <w:rPr>
          <w:b/>
          <w:bCs/>
        </w:rPr>
      </w:pPr>
      <w:r w:rsidRPr="008C1714">
        <w:rPr>
          <w:b/>
          <w:bCs/>
        </w:rPr>
        <w:t>“</w:t>
      </w:r>
      <w:r w:rsidR="0076040D" w:rsidRPr="008C1714">
        <w:rPr>
          <w:b/>
          <w:bCs/>
        </w:rPr>
        <w:t>The cost of resource use for photosynthesis drives variation in leaf nitrogen content across a climate and resource availability gradient</w:t>
      </w:r>
      <w:r w:rsidRPr="008C1714">
        <w:rPr>
          <w:b/>
          <w:bCs/>
        </w:rPr>
        <w:t>”</w:t>
      </w:r>
    </w:p>
    <w:p w14:paraId="0B8B6D59" w14:textId="77777777" w:rsidR="008C1714" w:rsidRDefault="008C1714" w:rsidP="00AA7D0B">
      <w:pPr>
        <w:spacing w:line="480" w:lineRule="auto"/>
        <w:rPr>
          <w:b/>
          <w:bCs/>
        </w:rPr>
      </w:pPr>
    </w:p>
    <w:p w14:paraId="395ADE21" w14:textId="2396BFF0" w:rsidR="0076040D" w:rsidRPr="00AA5310" w:rsidRDefault="0076040D" w:rsidP="00AA7D0B">
      <w:pPr>
        <w:spacing w:line="480" w:lineRule="auto"/>
      </w:pPr>
      <w:r>
        <w:t>Evan A. Perkowski</w:t>
      </w:r>
      <w:r w:rsidR="008C1714">
        <w:rPr>
          <w:vertAlign w:val="superscript"/>
        </w:rPr>
        <w:t>1,</w:t>
      </w:r>
      <w:r>
        <w:rPr>
          <w:vertAlign w:val="superscript"/>
        </w:rPr>
        <w:t>*</w:t>
      </w:r>
      <w:r>
        <w:t>, Helen G. Scott</w:t>
      </w:r>
      <w:r w:rsidR="008C1714">
        <w:rPr>
          <w:vertAlign w:val="superscript"/>
        </w:rPr>
        <w:t>1</w:t>
      </w:r>
      <w:r>
        <w:t>, Nicholas G. Smith</w:t>
      </w:r>
      <w:r>
        <w:rPr>
          <w:vertAlign w:val="superscript"/>
        </w:rPr>
        <w:t>1</w:t>
      </w:r>
    </w:p>
    <w:p w14:paraId="6E086B9B" w14:textId="580D032F" w:rsidR="0076040D" w:rsidRDefault="008C1714" w:rsidP="00AA7D0B">
      <w:pPr>
        <w:spacing w:line="480" w:lineRule="auto"/>
      </w:pPr>
      <w:r>
        <w:rPr>
          <w:vertAlign w:val="superscript"/>
        </w:rPr>
        <w:t>1</w:t>
      </w:r>
      <w:r w:rsidR="0076040D" w:rsidRPr="00DD0B9B">
        <w:t>Department</w:t>
      </w:r>
      <w:r w:rsidR="0076040D">
        <w:t xml:space="preserve"> of Biological Sciences, Texas Tech University, Lubbock, TX</w:t>
      </w:r>
    </w:p>
    <w:p w14:paraId="54150E6C" w14:textId="77777777" w:rsidR="0076040D" w:rsidRDefault="0076040D" w:rsidP="00AA7D0B">
      <w:pPr>
        <w:spacing w:line="480" w:lineRule="auto"/>
      </w:pPr>
    </w:p>
    <w:p w14:paraId="46D71B7A" w14:textId="77777777" w:rsidR="0076040D" w:rsidRDefault="0076040D" w:rsidP="00AA7D0B">
      <w:pPr>
        <w:spacing w:line="480" w:lineRule="auto"/>
      </w:pPr>
      <w:r>
        <w:rPr>
          <w:vertAlign w:val="superscript"/>
        </w:rPr>
        <w:t>*</w:t>
      </w:r>
      <w:r>
        <w:t>Corresponding Author:</w:t>
      </w:r>
    </w:p>
    <w:p w14:paraId="4545F3C8" w14:textId="77777777" w:rsidR="0076040D" w:rsidRDefault="0076040D" w:rsidP="00AA7D0B">
      <w:pPr>
        <w:spacing w:line="480" w:lineRule="auto"/>
      </w:pPr>
      <w:r>
        <w:t>2901 Main St.</w:t>
      </w:r>
    </w:p>
    <w:p w14:paraId="27A61F0B" w14:textId="77777777" w:rsidR="0076040D" w:rsidRDefault="0076040D" w:rsidP="00AA7D0B">
      <w:pPr>
        <w:spacing w:line="480" w:lineRule="auto"/>
      </w:pPr>
      <w:r>
        <w:t>Lubbock, TX 79409</w:t>
      </w:r>
    </w:p>
    <w:p w14:paraId="2B01A53D" w14:textId="01097DC2" w:rsidR="0076040D" w:rsidRDefault="0076040D" w:rsidP="00AA7D0B">
      <w:pPr>
        <w:spacing w:line="480" w:lineRule="auto"/>
        <w:rPr>
          <w:rStyle w:val="Hyperlink"/>
        </w:rPr>
      </w:pPr>
      <w:hyperlink r:id="rId8" w:history="1">
        <w:r>
          <w:rPr>
            <w:rStyle w:val="Hyperlink"/>
          </w:rPr>
          <w:t>evan.a.perkowski@ttu.edu</w:t>
        </w:r>
      </w:hyperlink>
    </w:p>
    <w:p w14:paraId="1035AC6C" w14:textId="77777777" w:rsidR="0076040D" w:rsidRDefault="0076040D" w:rsidP="00AA7D0B">
      <w:pPr>
        <w:spacing w:line="480" w:lineRule="auto"/>
        <w:rPr>
          <w:rStyle w:val="Hyperlink"/>
        </w:rPr>
      </w:pPr>
    </w:p>
    <w:p w14:paraId="222BC70A" w14:textId="77777777" w:rsidR="008C1714" w:rsidRPr="005A50A6" w:rsidRDefault="008C1714" w:rsidP="00AA7D0B">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47FA06E" w14:textId="77777777" w:rsidR="008C1714" w:rsidRDefault="008C1714" w:rsidP="00AA7D0B">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5DF89148" w14:textId="77777777" w:rsidR="008C1714" w:rsidRDefault="008C1714" w:rsidP="00AA7D0B">
      <w:pPr>
        <w:spacing w:line="480" w:lineRule="auto"/>
      </w:pPr>
    </w:p>
    <w:p w14:paraId="04C0FB0C" w14:textId="272AC549" w:rsidR="008C1714" w:rsidRDefault="008C1714" w:rsidP="00AA7D0B">
      <w:pPr>
        <w:spacing w:line="480" w:lineRule="auto"/>
      </w:pPr>
      <w:r>
        <w:t>Keywords</w:t>
      </w:r>
    </w:p>
    <w:p w14:paraId="3E145D7A" w14:textId="6DFDECB0" w:rsidR="008C1714" w:rsidRPr="005A50A6" w:rsidRDefault="008C1714" w:rsidP="00AA7D0B">
      <w:pPr>
        <w:spacing w:line="480" w:lineRule="auto"/>
      </w:pPr>
      <w:r>
        <w:t>eco-evolutionary optimality, ecophysiology, least-cost theory, leaf mass per area, leaf economics spectrum, plant functional ecology, photosynthesis, trait-gradient analysis</w:t>
      </w:r>
    </w:p>
    <w:p w14:paraId="5E189C4C" w14:textId="67DF177B" w:rsidR="00AA7D0B" w:rsidRDefault="00AA7D0B">
      <w:pPr>
        <w:rPr>
          <w:b/>
          <w:bCs/>
        </w:rPr>
      </w:pPr>
      <w:r>
        <w:rPr>
          <w:b/>
          <w:bCs/>
        </w:rPr>
        <w:br w:type="page"/>
      </w:r>
    </w:p>
    <w:p w14:paraId="6AB032FC" w14:textId="5314C00D" w:rsidR="007008AD" w:rsidRPr="007008AD" w:rsidRDefault="007008AD" w:rsidP="007008AD">
      <w:pPr>
        <w:spacing w:line="480" w:lineRule="auto"/>
        <w:rPr>
          <w:b/>
          <w:bCs/>
        </w:rPr>
      </w:pPr>
      <w:r w:rsidRPr="007008AD">
        <w:rPr>
          <w:b/>
          <w:bCs/>
        </w:rPr>
        <w:lastRenderedPageBreak/>
        <w:t>Abstract</w:t>
      </w:r>
    </w:p>
    <w:p w14:paraId="6685A461" w14:textId="2FDC0083" w:rsidR="008B6942" w:rsidRDefault="008F4F22" w:rsidP="007008AD">
      <w:pPr>
        <w:spacing w:line="480" w:lineRule="auto"/>
      </w:pPr>
      <w:r>
        <w:t xml:space="preserve">Climate and resource availability </w:t>
      </w:r>
      <w:r w:rsidR="000D0151">
        <w:t>are important d</w:t>
      </w:r>
      <w:r w:rsidR="00182D7C">
        <w:t>eterminants</w:t>
      </w:r>
      <w:r w:rsidR="000D0151">
        <w:t xml:space="preserve"> of plant nitrogen allocation. </w:t>
      </w:r>
      <w:r w:rsidR="00621C5D">
        <w:t>Photosynthetic l</w:t>
      </w:r>
      <w:r w:rsidR="006738DC">
        <w:t>east</w:t>
      </w:r>
      <w:r w:rsidR="00182D7C">
        <w:t>-</w:t>
      </w:r>
      <w:r w:rsidR="006738DC">
        <w:t xml:space="preserve">cost </w:t>
      </w:r>
      <w:r w:rsidR="00A70EE7">
        <w:t>theory provides a framework for understanding the integrative role of climat</w:t>
      </w:r>
      <w:r>
        <w:t>e</w:t>
      </w:r>
      <w:r w:rsidR="00A70EE7">
        <w:t xml:space="preserve"> and </w:t>
      </w:r>
      <w:r>
        <w:t>soil resource availability</w:t>
      </w:r>
      <w:r w:rsidR="00A70EE7">
        <w:t xml:space="preserve"> on</w:t>
      </w:r>
      <w:r w:rsidR="00AC1725">
        <w:t xml:space="preserve"> the</w:t>
      </w:r>
      <w:r w:rsidR="00A70EE7">
        <w:t xml:space="preserve"> </w:t>
      </w:r>
      <w:r w:rsidR="00476F25">
        <w:t>nitrogen</w:t>
      </w:r>
      <w:r w:rsidR="00A70EE7">
        <w:t xml:space="preserve"> content</w:t>
      </w:r>
      <w:r w:rsidR="00D56630">
        <w:t xml:space="preserve"> of leaves</w:t>
      </w:r>
      <w:r w:rsidR="00ED2DE7">
        <w:t>, positing</w:t>
      </w:r>
      <w:r w:rsidR="00520FD3">
        <w:t xml:space="preserve"> that </w:t>
      </w:r>
      <w:del w:id="0" w:author="Perkowski, Evan A" w:date="2023-12-06T08:29:00Z">
        <w:r w:rsidR="004B4CA0" w:rsidDel="00AA7D0B">
          <w:delText>water</w:delText>
        </w:r>
        <w:r w:rsidR="00520FD3" w:rsidDel="00AA7D0B">
          <w:delText xml:space="preserve"> and </w:delText>
        </w:r>
        <w:r w:rsidR="0072508D" w:rsidDel="00AA7D0B">
          <w:delText>nitrogen</w:delText>
        </w:r>
        <w:r w:rsidR="00520FD3" w:rsidDel="00AA7D0B">
          <w:delText xml:space="preserve"> can be used as substitutable resources to support photosynthe</w:delText>
        </w:r>
        <w:r w:rsidR="0028438D" w:rsidDel="00AA7D0B">
          <w:delText>sis</w:delText>
        </w:r>
        <w:r w:rsidR="00ED2DE7" w:rsidDel="00AA7D0B">
          <w:delText xml:space="preserve">. The theory indicates </w:delText>
        </w:r>
        <w:r w:rsidR="00FF332A" w:rsidDel="00AA7D0B">
          <w:delText>that</w:delText>
        </w:r>
        <w:r w:rsidR="00520FD3" w:rsidDel="00AA7D0B">
          <w:delText xml:space="preserve"> leaf investment in </w:delText>
        </w:r>
        <w:r w:rsidR="004B4CA0" w:rsidDel="00AA7D0B">
          <w:delText>water</w:delText>
        </w:r>
        <w:r w:rsidR="00D56630" w:rsidDel="00AA7D0B">
          <w:delText xml:space="preserve"> use</w:delText>
        </w:r>
        <w:r w:rsidR="00520FD3" w:rsidDel="00AA7D0B">
          <w:delText xml:space="preserve"> (reflected in</w:delText>
        </w:r>
        <w:r w:rsidR="0070273D" w:rsidDel="00AA7D0B">
          <w:delText xml:space="preserve"> the ratio of</w:delText>
        </w:r>
        <w:r w:rsidR="00520FD3" w:rsidDel="00AA7D0B">
          <w:delText xml:space="preserve"> leaf</w:delText>
        </w:r>
        <w:r w:rsidR="0070273D" w:rsidDel="00AA7D0B">
          <w:delText xml:space="preserve"> intercellular to atmospheric CO</w:delText>
        </w:r>
        <w:r w:rsidR="00182D7C" w:rsidRPr="0028438D" w:rsidDel="00AA7D0B">
          <w:rPr>
            <w:vertAlign w:val="subscript"/>
          </w:rPr>
          <w:delText>2</w:delText>
        </w:r>
        <w:r w:rsidR="0070273D" w:rsidDel="00AA7D0B">
          <w:delText>,</w:delText>
        </w:r>
        <w:r w:rsidR="00520FD3" w:rsidDel="00AA7D0B">
          <w:delText xml:space="preserve"> </w:delText>
        </w:r>
        <w:r w:rsidR="00520FD3" w:rsidRPr="0028438D" w:rsidDel="00AA7D0B">
          <w:rPr>
            <w:i/>
            <w:iCs/>
          </w:rPr>
          <w:delText>C</w:delText>
        </w:r>
        <w:r w:rsidR="00520FD3" w:rsidRPr="0028438D" w:rsidDel="00AA7D0B">
          <w:rPr>
            <w:vertAlign w:val="subscript"/>
          </w:rPr>
          <w:delText>i</w:delText>
        </w:r>
        <w:r w:rsidR="00520FD3" w:rsidDel="00AA7D0B">
          <w:delText>:</w:delText>
        </w:r>
        <w:r w:rsidR="00520FD3" w:rsidRPr="0028438D" w:rsidDel="00AA7D0B">
          <w:rPr>
            <w:i/>
            <w:iCs/>
          </w:rPr>
          <w:delText>C</w:delText>
        </w:r>
        <w:r w:rsidR="00520FD3" w:rsidRPr="0028438D" w:rsidDel="00AA7D0B">
          <w:rPr>
            <w:vertAlign w:val="subscript"/>
          </w:rPr>
          <w:delText>a</w:delText>
        </w:r>
        <w:r w:rsidR="00520FD3" w:rsidDel="00AA7D0B">
          <w:delText xml:space="preserve">) </w:delText>
        </w:r>
        <w:r w:rsidR="0072508D" w:rsidDel="00AA7D0B">
          <w:delText xml:space="preserve">and </w:delText>
        </w:r>
      </w:del>
      <w:ins w:id="1" w:author="Perkowski, Evan A" w:date="2023-12-06T08:29:00Z">
        <w:r w:rsidR="00AA7D0B">
          <w:t xml:space="preserve">leaf </w:t>
        </w:r>
      </w:ins>
      <w:r w:rsidR="0072508D">
        <w:t>nitrogen</w:t>
      </w:r>
      <w:r w:rsidR="00520FD3">
        <w:t xml:space="preserve"> </w:t>
      </w:r>
      <w:del w:id="2" w:author="Perkowski, Evan A" w:date="2023-12-06T08:30:00Z">
        <w:r w:rsidR="00520FD3" w:rsidDel="00AA7D0B">
          <w:delText xml:space="preserve">use </w:delText>
        </w:r>
      </w:del>
      <w:ins w:id="3" w:author="Perkowski, Evan A" w:date="2023-12-06T08:30:00Z">
        <w:r w:rsidR="00AA7D0B">
          <w:t>allocation</w:t>
        </w:r>
        <w:r w:rsidR="00AA7D0B">
          <w:t xml:space="preserve"> </w:t>
        </w:r>
      </w:ins>
      <w:del w:id="4" w:author="Perkowski, Evan A" w:date="2023-12-06T08:30:00Z">
        <w:r w:rsidR="00520FD3" w:rsidDel="00AA7D0B">
          <w:delText>(reflected in</w:delText>
        </w:r>
        <w:r w:rsidR="00A70EE7" w:rsidDel="00AA7D0B">
          <w:delText xml:space="preserve"> </w:delText>
        </w:r>
        <w:r w:rsidDel="00AA7D0B">
          <w:delText xml:space="preserve">area-based </w:delText>
        </w:r>
        <w:r w:rsidR="00A70EE7" w:rsidDel="00AA7D0B">
          <w:delText xml:space="preserve">leaf </w:delText>
        </w:r>
        <w:r w:rsidR="0072508D" w:rsidDel="00AA7D0B">
          <w:delText>nitrogen</w:delText>
        </w:r>
        <w:r w:rsidR="00A70EE7" w:rsidDel="00AA7D0B">
          <w:delText xml:space="preserve"> content</w:delText>
        </w:r>
        <w:r w:rsidR="00860344" w:rsidDel="00AA7D0B">
          <w:delText xml:space="preserve">, </w:delText>
        </w:r>
        <w:r w:rsidRPr="0028438D" w:rsidDel="00AA7D0B">
          <w:rPr>
            <w:i/>
            <w:iCs/>
          </w:rPr>
          <w:delText>N</w:delText>
        </w:r>
        <w:r w:rsidRPr="0028438D" w:rsidDel="00AA7D0B">
          <w:rPr>
            <w:vertAlign w:val="subscript"/>
          </w:rPr>
          <w:delText>area</w:delText>
        </w:r>
        <w:r w:rsidR="00520FD3" w:rsidDel="00AA7D0B">
          <w:delText xml:space="preserve">) are </w:delText>
        </w:r>
      </w:del>
      <w:ins w:id="5" w:author="Perkowski, Evan A" w:date="2023-12-06T08:30:00Z">
        <w:r w:rsidR="00AA7D0B">
          <w:t xml:space="preserve">is a </w:t>
        </w:r>
      </w:ins>
      <w:r w:rsidR="004B4CA0">
        <w:t>function</w:t>
      </w:r>
      <w:del w:id="6" w:author="Perkowski, Evan A" w:date="2023-12-06T08:30:00Z">
        <w:r w:rsidR="00BE2A81" w:rsidDel="00AA7D0B">
          <w:delText>s</w:delText>
        </w:r>
      </w:del>
      <w:r w:rsidR="00520FD3">
        <w:t xml:space="preserve"> of </w:t>
      </w:r>
      <w:r w:rsidR="00520FD3" w:rsidRPr="00A217C4">
        <w:t>the</w:t>
      </w:r>
      <w:r w:rsidR="00520FD3">
        <w:t xml:space="preserve"> unit cost of </w:t>
      </w:r>
      <w:r w:rsidR="000C73EE">
        <w:t>using</w:t>
      </w:r>
      <w:r w:rsidR="00520FD3">
        <w:t xml:space="preserve"> </w:t>
      </w:r>
      <w:r w:rsidR="0072508D">
        <w:t>nitrogen</w:t>
      </w:r>
      <w:r w:rsidR="00520FD3">
        <w:t xml:space="preserve"> relative to </w:t>
      </w:r>
      <w:r w:rsidR="004B4CA0">
        <w:t>water</w:t>
      </w:r>
      <w:r w:rsidR="00520FD3">
        <w:t xml:space="preserve"> (</w:t>
      </w:r>
      <w:r w:rsidR="00520FD3" w:rsidRPr="0028438D">
        <w:rPr>
          <w:i/>
          <w:iCs/>
          <w:lang w:val="el-GR"/>
        </w:rPr>
        <w:t>β</w:t>
      </w:r>
      <w:r w:rsidR="00520FD3">
        <w:t>)</w:t>
      </w:r>
      <w:ins w:id="7" w:author="Perkowski, Evan A" w:date="2023-12-06T08:30:00Z">
        <w:r w:rsidR="00AA7D0B">
          <w:t>, set by soil resource availability</w:t>
        </w:r>
      </w:ins>
      <w:r w:rsidR="009D192D">
        <w:t xml:space="preserve"> and</w:t>
      </w:r>
      <w:ins w:id="8" w:author="Perkowski, Evan A" w:date="2023-12-06T08:30:00Z">
        <w:r w:rsidR="00AA7D0B">
          <w:t xml:space="preserve"> the ratio of leaf intercellular to atmospheric CO</w:t>
        </w:r>
        <w:r w:rsidR="00AA7D0B">
          <w:rPr>
            <w:vertAlign w:val="subscript"/>
          </w:rPr>
          <w:t>2</w:t>
        </w:r>
      </w:ins>
      <w:ins w:id="9" w:author="Perkowski, Evan A" w:date="2023-12-06T08:31:00Z">
        <w:r w:rsidR="00AA7D0B">
          <w:t xml:space="preserve"> (leaf </w:t>
        </w:r>
        <w:r w:rsidR="00AA7D0B">
          <w:rPr>
            <w:i/>
            <w:iCs/>
          </w:rPr>
          <w:t>C</w:t>
        </w:r>
        <w:r w:rsidR="00AA7D0B">
          <w:rPr>
            <w:vertAlign w:val="subscript"/>
          </w:rPr>
          <w:t>i</w:t>
        </w:r>
        <w:r w:rsidR="00AA7D0B">
          <w:t>:</w:t>
        </w:r>
        <w:r w:rsidR="00AA7D0B">
          <w:rPr>
            <w:i/>
            <w:iCs/>
          </w:rPr>
          <w:t>C</w:t>
        </w:r>
        <w:r w:rsidR="00AA7D0B">
          <w:rPr>
            <w:vertAlign w:val="subscript"/>
          </w:rPr>
          <w:t>a</w:t>
        </w:r>
        <w:r w:rsidR="00AA7D0B">
          <w:t>)</w:t>
        </w:r>
      </w:ins>
      <w:ins w:id="10" w:author="Perkowski, Evan A" w:date="2023-12-06T08:30:00Z">
        <w:r w:rsidR="00AA7D0B">
          <w:t>, set by</w:t>
        </w:r>
      </w:ins>
      <w:r w:rsidR="00520FD3">
        <w:t xml:space="preserve"> aboveground climate</w:t>
      </w:r>
      <w:del w:id="11" w:author="Perkowski, Evan A" w:date="2023-12-06T08:30:00Z">
        <w:r w:rsidR="00520FD3" w:rsidDel="00AA7D0B">
          <w:delText xml:space="preserve">, which alters demand for </w:delText>
        </w:r>
        <w:r w:rsidR="004B4CA0" w:rsidDel="00AA7D0B">
          <w:delText>water</w:delText>
        </w:r>
        <w:r w:rsidR="00520FD3" w:rsidDel="00AA7D0B">
          <w:delText xml:space="preserve"> and </w:delText>
        </w:r>
        <w:r w:rsidR="0072508D" w:rsidDel="00AA7D0B">
          <w:delText>nitrogen</w:delText>
        </w:r>
        <w:r w:rsidR="00D56630" w:rsidDel="00AA7D0B">
          <w:delText xml:space="preserve"> to support photosynthesis</w:delText>
        </w:r>
      </w:del>
      <w:r w:rsidR="00520FD3">
        <w:t>.</w:t>
      </w:r>
      <w:r>
        <w:t xml:space="preserve"> </w:t>
      </w:r>
      <w:r w:rsidR="00457AA0">
        <w:t xml:space="preserve">While </w:t>
      </w:r>
      <w:r>
        <w:t>promising</w:t>
      </w:r>
      <w:r w:rsidR="00457AA0">
        <w:t xml:space="preserve">, </w:t>
      </w:r>
      <w:r w:rsidR="00E703BA">
        <w:t xml:space="preserve">no study has </w:t>
      </w:r>
      <w:r w:rsidR="009039AC">
        <w:t>tested this theory</w:t>
      </w:r>
      <w:r w:rsidR="00BE2A81">
        <w:t xml:space="preserve"> using concurrently measured </w:t>
      </w:r>
      <w:r w:rsidR="001B56C3" w:rsidRPr="0028438D">
        <w:rPr>
          <w:i/>
          <w:iCs/>
          <w:lang w:val="el-GR"/>
        </w:rPr>
        <w:t>β</w:t>
      </w:r>
      <w:r w:rsidR="009039AC" w:rsidRPr="0028438D">
        <w:rPr>
          <w:iCs/>
        </w:rPr>
        <w:t xml:space="preserve">, </w:t>
      </w:r>
      <w:r w:rsidR="00872D39">
        <w:t xml:space="preserve">leaf </w:t>
      </w:r>
      <w:r w:rsidR="00872D39" w:rsidRPr="0028438D">
        <w:rPr>
          <w:i/>
          <w:iCs/>
        </w:rPr>
        <w:t>C</w:t>
      </w:r>
      <w:r w:rsidR="00872D39" w:rsidRPr="0028438D">
        <w:rPr>
          <w:vertAlign w:val="subscript"/>
        </w:rPr>
        <w:t>i</w:t>
      </w:r>
      <w:r w:rsidR="00872D39">
        <w:t>:</w:t>
      </w:r>
      <w:r w:rsidR="00872D39" w:rsidRPr="0028438D">
        <w:rPr>
          <w:i/>
          <w:iCs/>
        </w:rPr>
        <w:t>C</w:t>
      </w:r>
      <w:r w:rsidR="00872D39" w:rsidRPr="0028438D">
        <w:rPr>
          <w:vertAlign w:val="subscript"/>
        </w:rPr>
        <w:t>a</w:t>
      </w:r>
      <w:r w:rsidR="009039AC" w:rsidRPr="0028438D">
        <w:rPr>
          <w:iCs/>
        </w:rPr>
        <w:t xml:space="preserve">, </w:t>
      </w:r>
      <w:r w:rsidRPr="0028438D">
        <w:rPr>
          <w:i/>
          <w:iCs/>
        </w:rPr>
        <w:t>N</w:t>
      </w:r>
      <w:r w:rsidRPr="0028438D">
        <w:rPr>
          <w:vertAlign w:val="subscript"/>
        </w:rPr>
        <w:t>area</w:t>
      </w:r>
      <w:r w:rsidR="00AA4FD4">
        <w:t xml:space="preserve">, and components of </w:t>
      </w:r>
      <w:r w:rsidR="00AA4FD4">
        <w:rPr>
          <w:i/>
          <w:iCs/>
        </w:rPr>
        <w:t>N</w:t>
      </w:r>
      <w:r w:rsidR="00AA4FD4">
        <w:rPr>
          <w:vertAlign w:val="subscript"/>
        </w:rPr>
        <w:t>area</w:t>
      </w:r>
      <w:r w:rsidR="00AA4FD4">
        <w:t xml:space="preserve"> (</w:t>
      </w:r>
      <w:r w:rsidR="009039AC">
        <w:t xml:space="preserve">leaf mass per area, </w:t>
      </w:r>
      <w:r w:rsidR="009039AC" w:rsidRPr="0028438D">
        <w:rPr>
          <w:i/>
          <w:iCs/>
        </w:rPr>
        <w:t>M</w:t>
      </w:r>
      <w:r w:rsidR="009039AC" w:rsidRPr="0028438D">
        <w:rPr>
          <w:vertAlign w:val="subscript"/>
        </w:rPr>
        <w:t>area</w:t>
      </w:r>
      <w:r w:rsidR="009039AC">
        <w:t xml:space="preserve">; </w:t>
      </w:r>
      <w:r w:rsidR="00BE2A81">
        <w:t xml:space="preserve">mass-based </w:t>
      </w:r>
      <w:r w:rsidR="009039AC">
        <w:t xml:space="preserve">leaf nitrogen </w:t>
      </w:r>
      <w:r w:rsidR="00BE2A81">
        <w:t>content</w:t>
      </w:r>
      <w:r w:rsidR="009039AC">
        <w:t xml:space="preserve">, </w:t>
      </w:r>
      <w:r w:rsidR="009039AC" w:rsidRPr="0028438D">
        <w:rPr>
          <w:i/>
          <w:iCs/>
        </w:rPr>
        <w:t>N</w:t>
      </w:r>
      <w:r w:rsidR="009039AC" w:rsidRPr="0028438D">
        <w:rPr>
          <w:vertAlign w:val="subscript"/>
        </w:rPr>
        <w:t>mass</w:t>
      </w:r>
      <w:r w:rsidR="009039AC">
        <w:t>)</w:t>
      </w:r>
      <w:r w:rsidR="001B56C3">
        <w:t>.</w:t>
      </w:r>
      <w:r w:rsidR="007008AD">
        <w:t xml:space="preserve"> </w:t>
      </w:r>
      <w:ins w:id="12" w:author="Perkowski, Evan A" w:date="2023-12-06T08:32:00Z">
        <w:r w:rsidR="00AA7D0B">
          <w:t xml:space="preserve">To test this theory, </w:t>
        </w:r>
      </w:ins>
      <w:del w:id="13" w:author="Perkowski, Evan A" w:date="2023-12-06T08:32:00Z">
        <w:r w:rsidR="008B19B0" w:rsidDel="00AA7D0B">
          <w:delText>W</w:delText>
        </w:r>
      </w:del>
      <w:ins w:id="14" w:author="Perkowski, Evan A" w:date="2023-12-06T08:32:00Z">
        <w:r w:rsidR="00AA7D0B">
          <w:t>w</w:t>
        </w:r>
      </w:ins>
      <w:r w:rsidR="00BE2A81">
        <w:t xml:space="preserve">e measured </w:t>
      </w:r>
      <w:r w:rsidR="008B6942" w:rsidRPr="007008AD">
        <w:rPr>
          <w:i/>
          <w:iCs/>
          <w:lang w:val="el-GR"/>
        </w:rPr>
        <w:t>β</w:t>
      </w:r>
      <w:r w:rsidR="008B6942" w:rsidRPr="007008AD">
        <w:rPr>
          <w:iCs/>
        </w:rPr>
        <w:t xml:space="preserve">, </w:t>
      </w:r>
      <w:r w:rsidR="008B6942">
        <w:t xml:space="preserve">leaf </w:t>
      </w:r>
      <w:r w:rsidR="008B6942" w:rsidRPr="007008AD">
        <w:rPr>
          <w:i/>
          <w:iCs/>
        </w:rPr>
        <w:t>C</w:t>
      </w:r>
      <w:r w:rsidR="008B6942" w:rsidRPr="007008AD">
        <w:rPr>
          <w:vertAlign w:val="subscript"/>
        </w:rPr>
        <w:t>i</w:t>
      </w:r>
      <w:r w:rsidR="008B6942">
        <w:t>:</w:t>
      </w:r>
      <w:r w:rsidR="008B6942" w:rsidRPr="007008AD">
        <w:rPr>
          <w:i/>
          <w:iCs/>
        </w:rPr>
        <w:t>C</w:t>
      </w:r>
      <w:r w:rsidR="008B6942" w:rsidRPr="007008AD">
        <w:rPr>
          <w:vertAlign w:val="subscript"/>
        </w:rPr>
        <w:t>a</w:t>
      </w:r>
      <w:r w:rsidR="008B6942" w:rsidRPr="007008AD">
        <w:rPr>
          <w:iCs/>
        </w:rPr>
        <w:t xml:space="preserve">, </w:t>
      </w:r>
      <w:r w:rsidR="008B6942" w:rsidRPr="007008AD">
        <w:rPr>
          <w:i/>
          <w:iCs/>
        </w:rPr>
        <w:t>N</w:t>
      </w:r>
      <w:r w:rsidR="008B6942" w:rsidRPr="007008AD">
        <w:rPr>
          <w:vertAlign w:val="subscript"/>
        </w:rPr>
        <w:t>area</w:t>
      </w:r>
      <w:r w:rsidR="008B6942">
        <w:t xml:space="preserve">, </w:t>
      </w:r>
      <w:r w:rsidR="001E2935" w:rsidRPr="007008AD">
        <w:rPr>
          <w:i/>
          <w:iCs/>
        </w:rPr>
        <w:t>M</w:t>
      </w:r>
      <w:r w:rsidR="001E2935" w:rsidRPr="007008AD">
        <w:rPr>
          <w:vertAlign w:val="subscript"/>
        </w:rPr>
        <w:t>area</w:t>
      </w:r>
      <w:r w:rsidR="001E2935">
        <w:t>,</w:t>
      </w:r>
      <w:r w:rsidR="008B6942">
        <w:t xml:space="preserve"> and</w:t>
      </w:r>
      <w:r w:rsidR="001E2935">
        <w:t xml:space="preserve"> </w:t>
      </w:r>
      <w:r w:rsidR="001E2935" w:rsidRPr="007008AD">
        <w:rPr>
          <w:i/>
          <w:iCs/>
        </w:rPr>
        <w:t>N</w:t>
      </w:r>
      <w:r w:rsidR="001E2935" w:rsidRPr="007008AD">
        <w:rPr>
          <w:vertAlign w:val="subscript"/>
        </w:rPr>
        <w:t>mass</w:t>
      </w:r>
      <w:r w:rsidR="008B6942">
        <w:t xml:space="preserve"> </w:t>
      </w:r>
      <w:r w:rsidR="00656F5E">
        <w:t>in</w:t>
      </w:r>
      <w:r w:rsidR="000B05FF">
        <w:t xml:space="preserve"> </w:t>
      </w:r>
      <w:r w:rsidR="00F75CA8">
        <w:t>51</w:t>
      </w:r>
      <w:r w:rsidR="00DE1559">
        <w:t>5</w:t>
      </w:r>
      <w:r w:rsidR="00721CD9">
        <w:t xml:space="preserve"> </w:t>
      </w:r>
      <w:r w:rsidR="005463D3">
        <w:t xml:space="preserve">individuals comprising </w:t>
      </w:r>
      <w:r w:rsidR="001B56C3">
        <w:t>5</w:t>
      </w:r>
      <w:r w:rsidR="00DE1559">
        <w:t>7</w:t>
      </w:r>
      <w:r w:rsidR="005463D3">
        <w:t xml:space="preserve"> species </w:t>
      </w:r>
      <w:r w:rsidR="007A6DC4">
        <w:t xml:space="preserve">across </w:t>
      </w:r>
      <w:r w:rsidR="005463D3">
        <w:t>2</w:t>
      </w:r>
      <w:r w:rsidR="00721CD9">
        <w:t>3</w:t>
      </w:r>
      <w:r w:rsidR="005463D3">
        <w:t xml:space="preserve"> </w:t>
      </w:r>
      <w:r w:rsidR="00804517">
        <w:t xml:space="preserve">grassland </w:t>
      </w:r>
      <w:r w:rsidR="005463D3">
        <w:t>sites</w:t>
      </w:r>
      <w:r w:rsidR="001B56C3">
        <w:t xml:space="preserve"> </w:t>
      </w:r>
      <w:r w:rsidR="0028438D">
        <w:t xml:space="preserve">positioned </w:t>
      </w:r>
      <w:r w:rsidR="001B56C3">
        <w:t>a</w:t>
      </w:r>
      <w:r w:rsidR="007A6DC4">
        <w:t>long</w:t>
      </w:r>
      <w:r w:rsidR="001B56C3">
        <w:t xml:space="preserve"> a</w:t>
      </w:r>
      <w:r w:rsidR="00BE2A81">
        <w:t xml:space="preserve"> precipitation </w:t>
      </w:r>
      <w:r w:rsidR="00E703BA">
        <w:t xml:space="preserve">and </w:t>
      </w:r>
      <w:r w:rsidR="00CD5B76">
        <w:t>resource</w:t>
      </w:r>
      <w:r w:rsidR="008B19B0">
        <w:t xml:space="preserve"> </w:t>
      </w:r>
      <w:r w:rsidR="00CD5B76">
        <w:t>availability</w:t>
      </w:r>
      <w:r w:rsidR="00E703BA">
        <w:t xml:space="preserve"> gradient</w:t>
      </w:r>
      <w:r w:rsidR="004B49EE">
        <w:t xml:space="preserve"> </w:t>
      </w:r>
      <w:r w:rsidR="00E703BA">
        <w:t>in</w:t>
      </w:r>
      <w:r w:rsidR="00641154">
        <w:t xml:space="preserve"> </w:t>
      </w:r>
      <w:r w:rsidR="00E703BA">
        <w:t>Texas,</w:t>
      </w:r>
      <w:r w:rsidR="00580B93">
        <w:t xml:space="preserve"> USA.</w:t>
      </w:r>
      <w:ins w:id="15" w:author="Perkowski, Evan A" w:date="2023-12-06T07:58:00Z">
        <w:r w:rsidR="007008AD">
          <w:t xml:space="preserve"> </w:t>
        </w:r>
      </w:ins>
      <w:commentRangeStart w:id="16"/>
      <w:r w:rsidR="00D0504E">
        <w:t>L</w:t>
      </w:r>
      <w:r w:rsidR="00D0504E" w:rsidRPr="007008AD">
        <w:rPr>
          <w:color w:val="000000" w:themeColor="text1"/>
        </w:rPr>
        <w:t xml:space="preserve">eaf </w:t>
      </w:r>
      <w:r w:rsidR="00D0504E" w:rsidRPr="007008AD">
        <w:rPr>
          <w:i/>
          <w:iCs/>
          <w:color w:val="000000" w:themeColor="text1"/>
        </w:rPr>
        <w:t>C</w:t>
      </w:r>
      <w:r w:rsidR="00D0504E" w:rsidRPr="007008AD">
        <w:rPr>
          <w:color w:val="000000" w:themeColor="text1"/>
          <w:vertAlign w:val="subscript"/>
        </w:rPr>
        <w:t>i</w:t>
      </w:r>
      <w:r w:rsidR="00D0504E" w:rsidRPr="007008AD">
        <w:rPr>
          <w:color w:val="000000" w:themeColor="text1"/>
        </w:rPr>
        <w:t>:</w:t>
      </w:r>
      <w:r w:rsidR="00D0504E" w:rsidRPr="007008AD">
        <w:rPr>
          <w:i/>
          <w:iCs/>
          <w:color w:val="000000" w:themeColor="text1"/>
        </w:rPr>
        <w:t>C</w:t>
      </w:r>
      <w:r w:rsidR="00D0504E" w:rsidRPr="007008AD">
        <w:rPr>
          <w:color w:val="000000" w:themeColor="text1"/>
          <w:vertAlign w:val="subscript"/>
        </w:rPr>
        <w:t>a</w:t>
      </w:r>
      <w:r w:rsidR="00D0504E">
        <w:t xml:space="preserve"> </w:t>
      </w:r>
      <w:r w:rsidR="00D0504E" w:rsidRPr="007008AD">
        <w:rPr>
          <w:color w:val="000000" w:themeColor="text1"/>
        </w:rPr>
        <w:t xml:space="preserve">was negatively related to </w:t>
      </w:r>
      <w:r w:rsidR="00D0504E" w:rsidRPr="007008AD">
        <w:rPr>
          <w:i/>
          <w:iCs/>
          <w:color w:val="000000" w:themeColor="text1"/>
        </w:rPr>
        <w:t>N</w:t>
      </w:r>
      <w:r w:rsidR="00D0504E" w:rsidRPr="007008AD">
        <w:rPr>
          <w:color w:val="000000" w:themeColor="text1"/>
          <w:vertAlign w:val="subscript"/>
        </w:rPr>
        <w:t>area</w:t>
      </w:r>
      <w:commentRangeEnd w:id="16"/>
      <w:r w:rsidR="00303932">
        <w:rPr>
          <w:rStyle w:val="CommentReference"/>
          <w:rFonts w:eastAsiaTheme="minorHAnsi" w:cs="Times New Roman (Body CS)"/>
        </w:rPr>
        <w:commentReference w:id="16"/>
      </w:r>
      <w:r w:rsidR="000C73EE" w:rsidRPr="007008AD">
        <w:rPr>
          <w:color w:val="000000" w:themeColor="text1"/>
        </w:rPr>
        <w:t>. This</w:t>
      </w:r>
      <w:r w:rsidR="00D0504E" w:rsidRPr="007008AD">
        <w:rPr>
          <w:color w:val="000000" w:themeColor="text1"/>
        </w:rPr>
        <w:t xml:space="preserve"> pattern was </w:t>
      </w:r>
      <w:r w:rsidR="008B6942" w:rsidRPr="007008AD">
        <w:rPr>
          <w:color w:val="000000" w:themeColor="text1"/>
        </w:rPr>
        <w:t>driven by</w:t>
      </w:r>
      <w:r w:rsidR="008B19B0" w:rsidRPr="007008AD">
        <w:rPr>
          <w:color w:val="000000" w:themeColor="text1"/>
        </w:rPr>
        <w:t xml:space="preserve"> </w:t>
      </w:r>
      <w:r w:rsidR="00D0504E" w:rsidRPr="007008AD">
        <w:rPr>
          <w:color w:val="000000" w:themeColor="text1"/>
        </w:rPr>
        <w:t>negative</w:t>
      </w:r>
      <w:r w:rsidR="008B19B0" w:rsidRPr="007008AD">
        <w:rPr>
          <w:color w:val="000000" w:themeColor="text1"/>
        </w:rPr>
        <w:t xml:space="preserve"> relationships between</w:t>
      </w:r>
      <w:r w:rsidR="00D0504E" w:rsidRPr="007008AD">
        <w:rPr>
          <w:color w:val="000000" w:themeColor="text1"/>
        </w:rPr>
        <w:t xml:space="preserve"> </w:t>
      </w:r>
      <w:r w:rsidR="008B19B0" w:rsidRPr="007008AD">
        <w:rPr>
          <w:color w:val="000000" w:themeColor="text1"/>
        </w:rPr>
        <w:t xml:space="preserve">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8B19B0" w:rsidRPr="007008AD">
        <w:rPr>
          <w:color w:val="000000" w:themeColor="text1"/>
        </w:rPr>
        <w:t xml:space="preserve"> and </w:t>
      </w:r>
      <w:r w:rsidR="008B19B0" w:rsidRPr="007008AD">
        <w:rPr>
          <w:i/>
          <w:iCs/>
          <w:color w:val="000000" w:themeColor="text1"/>
        </w:rPr>
        <w:t>M</w:t>
      </w:r>
      <w:r w:rsidR="008B19B0" w:rsidRPr="007008AD">
        <w:rPr>
          <w:color w:val="000000" w:themeColor="text1"/>
          <w:vertAlign w:val="subscript"/>
        </w:rPr>
        <w:t>area</w:t>
      </w:r>
      <w:r w:rsidR="00D0504E" w:rsidRPr="007008AD">
        <w:rPr>
          <w:color w:val="000000" w:themeColor="text1"/>
        </w:rPr>
        <w:t xml:space="preserve"> coupled with </w:t>
      </w:r>
      <w:r w:rsidR="008B19B0" w:rsidRPr="007008AD">
        <w:rPr>
          <w:color w:val="000000" w:themeColor="text1"/>
        </w:rPr>
        <w:t xml:space="preserve">no relationship between 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8B19B0" w:rsidRPr="007008AD">
        <w:rPr>
          <w:color w:val="000000" w:themeColor="text1"/>
        </w:rPr>
        <w:t xml:space="preserve"> and </w:t>
      </w:r>
      <w:r w:rsidR="008B19B0" w:rsidRPr="007008AD">
        <w:rPr>
          <w:i/>
          <w:iCs/>
          <w:color w:val="000000" w:themeColor="text1"/>
        </w:rPr>
        <w:t>N</w:t>
      </w:r>
      <w:r w:rsidR="008B19B0" w:rsidRPr="007008AD">
        <w:rPr>
          <w:color w:val="000000" w:themeColor="text1"/>
          <w:vertAlign w:val="subscript"/>
        </w:rPr>
        <w:t>mass</w:t>
      </w:r>
      <w:del w:id="17" w:author="Perkowski, Evan A" w:date="2023-12-06T08:35:00Z">
        <w:r w:rsidR="000C73EE" w:rsidRPr="007008AD" w:rsidDel="00AA7D0B">
          <w:rPr>
            <w:color w:val="000000" w:themeColor="text1"/>
          </w:rPr>
          <w:delText>, suggesting that nitrogen-water use tradeoffs expected from theory were driven by changes in</w:delText>
        </w:r>
        <w:r w:rsidR="007008AD" w:rsidDel="00AA7D0B">
          <w:rPr>
            <w:color w:val="000000" w:themeColor="text1"/>
          </w:rPr>
          <w:delText xml:space="preserve"> </w:delText>
        </w:r>
        <w:r w:rsidR="000C73EE" w:rsidRPr="007008AD" w:rsidDel="00AA7D0B">
          <w:rPr>
            <w:color w:val="000000" w:themeColor="text1"/>
          </w:rPr>
          <w:delText>leaf morphology</w:delText>
        </w:r>
      </w:del>
      <w:r w:rsidR="000C73EE" w:rsidRPr="007008AD">
        <w:rPr>
          <w:color w:val="000000" w:themeColor="text1"/>
        </w:rPr>
        <w:t>.</w:t>
      </w:r>
      <w:r w:rsidR="008B19B0" w:rsidRPr="007008AD">
        <w:rPr>
          <w:color w:val="000000" w:themeColor="text1"/>
        </w:rPr>
        <w:t xml:space="preserve"> </w:t>
      </w:r>
      <w:r w:rsidR="00D0504E" w:rsidRPr="007008AD">
        <w:rPr>
          <w:color w:val="000000" w:themeColor="text1"/>
        </w:rPr>
        <w:t xml:space="preserve">Increasing nitrogen availability was negatively associated with </w:t>
      </w:r>
      <w:r w:rsidR="00D0504E" w:rsidRPr="007008AD">
        <w:rPr>
          <w:i/>
          <w:iCs/>
          <w:color w:val="000000" w:themeColor="text1"/>
          <w:lang w:val="el-GR"/>
        </w:rPr>
        <w:t>β</w:t>
      </w:r>
      <w:r w:rsidR="00D0504E" w:rsidRPr="007008AD">
        <w:rPr>
          <w:color w:val="000000" w:themeColor="text1"/>
        </w:rPr>
        <w:t xml:space="preserve">, resulting in two pathways that contributed to positive effects of increasing nitrogen availability on </w:t>
      </w:r>
      <w:r w:rsidR="00D0504E" w:rsidRPr="007008AD">
        <w:rPr>
          <w:i/>
          <w:iCs/>
          <w:color w:val="000000" w:themeColor="text1"/>
        </w:rPr>
        <w:t>N</w:t>
      </w:r>
      <w:r w:rsidR="00D0504E" w:rsidRPr="007008AD">
        <w:rPr>
          <w:color w:val="000000" w:themeColor="text1"/>
          <w:vertAlign w:val="subscript"/>
        </w:rPr>
        <w:t>area</w:t>
      </w:r>
      <w:r w:rsidR="00D0504E" w:rsidRPr="007008AD">
        <w:rPr>
          <w:color w:val="000000" w:themeColor="text1"/>
        </w:rPr>
        <w:t xml:space="preserve">: (1) </w:t>
      </w:r>
      <w:del w:id="18" w:author="Perkowski, Evan A" w:date="2023-12-06T08:33:00Z">
        <w:r w:rsidR="00D0504E" w:rsidRPr="007008AD" w:rsidDel="00AA7D0B">
          <w:rPr>
            <w:color w:val="000000" w:themeColor="text1"/>
          </w:rPr>
          <w:delText xml:space="preserve">when mediated </w:delText>
        </w:r>
      </w:del>
      <w:r w:rsidR="00D0504E" w:rsidRPr="007008AD">
        <w:rPr>
          <w:color w:val="000000" w:themeColor="text1"/>
        </w:rPr>
        <w:t>through negative effect</w:t>
      </w:r>
      <w:r w:rsidR="008B19B0" w:rsidRPr="007008AD">
        <w:rPr>
          <w:color w:val="000000" w:themeColor="text1"/>
        </w:rPr>
        <w:t>s</w:t>
      </w:r>
      <w:r w:rsidR="00D0504E" w:rsidRPr="007008AD">
        <w:rPr>
          <w:color w:val="000000" w:themeColor="text1"/>
        </w:rPr>
        <w:t xml:space="preserve"> of increasing nitrogen availability on </w:t>
      </w:r>
      <w:r w:rsidR="00D0504E" w:rsidRPr="007008AD">
        <w:rPr>
          <w:i/>
          <w:iCs/>
          <w:color w:val="000000" w:themeColor="text1"/>
          <w:lang w:val="el-GR"/>
        </w:rPr>
        <w:t>β</w:t>
      </w:r>
      <w:r w:rsidR="00D0504E" w:rsidRPr="007008AD">
        <w:rPr>
          <w:color w:val="000000" w:themeColor="text1"/>
        </w:rPr>
        <w:t>,</w:t>
      </w:r>
      <w:r w:rsidR="00242B0D" w:rsidRPr="007008AD">
        <w:rPr>
          <w:color w:val="000000" w:themeColor="text1"/>
        </w:rPr>
        <w:t xml:space="preserve"> positive relationships</w:t>
      </w:r>
      <w:r w:rsidR="008B19B0" w:rsidRPr="007008AD">
        <w:rPr>
          <w:color w:val="000000" w:themeColor="text1"/>
        </w:rPr>
        <w:t xml:space="preserve"> between</w:t>
      </w:r>
      <w:r w:rsidR="00D0504E" w:rsidRPr="007008AD">
        <w:rPr>
          <w:color w:val="000000" w:themeColor="text1"/>
        </w:rPr>
        <w:t xml:space="preserve"> </w:t>
      </w:r>
      <w:r w:rsidR="008B19B0" w:rsidRPr="007008AD">
        <w:rPr>
          <w:i/>
          <w:iCs/>
          <w:color w:val="000000" w:themeColor="text1"/>
          <w:lang w:val="el-GR"/>
        </w:rPr>
        <w:t>β</w:t>
      </w:r>
      <w:r w:rsidR="008B19B0" w:rsidRPr="007008AD">
        <w:rPr>
          <w:i/>
          <w:iCs/>
          <w:color w:val="000000" w:themeColor="text1"/>
        </w:rPr>
        <w:t xml:space="preserve"> </w:t>
      </w:r>
      <w:r w:rsidR="008B19B0" w:rsidRPr="007008AD">
        <w:rPr>
          <w:color w:val="000000" w:themeColor="text1"/>
        </w:rPr>
        <w:t xml:space="preserve">and 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D0504E" w:rsidRPr="007008AD">
        <w:rPr>
          <w:color w:val="000000" w:themeColor="text1"/>
        </w:rPr>
        <w:t>, and negative</w:t>
      </w:r>
      <w:r w:rsidR="008B19B0" w:rsidRPr="007008AD">
        <w:rPr>
          <w:color w:val="000000" w:themeColor="text1"/>
        </w:rPr>
        <w:t xml:space="preserve"> relationships between 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8B19B0" w:rsidRPr="007008AD">
        <w:rPr>
          <w:color w:val="000000" w:themeColor="text1"/>
        </w:rPr>
        <w:t xml:space="preserve"> and </w:t>
      </w:r>
      <w:r w:rsidR="008B19B0" w:rsidRPr="007008AD">
        <w:rPr>
          <w:i/>
          <w:iCs/>
          <w:color w:val="000000" w:themeColor="text1"/>
        </w:rPr>
        <w:t>M</w:t>
      </w:r>
      <w:r w:rsidR="008B19B0" w:rsidRPr="007008AD">
        <w:rPr>
          <w:color w:val="000000" w:themeColor="text1"/>
          <w:vertAlign w:val="subscript"/>
        </w:rPr>
        <w:t>area</w:t>
      </w:r>
      <w:r w:rsidR="00D0504E" w:rsidRPr="007008AD">
        <w:rPr>
          <w:color w:val="000000" w:themeColor="text1"/>
        </w:rPr>
        <w:t xml:space="preserve">, and (2) </w:t>
      </w:r>
      <w:del w:id="19" w:author="Perkowski, Evan A" w:date="2023-12-06T08:33:00Z">
        <w:r w:rsidR="00D0504E" w:rsidRPr="007008AD" w:rsidDel="00AA7D0B">
          <w:rPr>
            <w:color w:val="000000" w:themeColor="text1"/>
          </w:rPr>
          <w:delText xml:space="preserve">when mediated </w:delText>
        </w:r>
      </w:del>
      <w:r w:rsidR="00D0504E" w:rsidRPr="007008AD">
        <w:rPr>
          <w:color w:val="000000" w:themeColor="text1"/>
        </w:rPr>
        <w:t>through negative effect</w:t>
      </w:r>
      <w:r w:rsidR="008B19B0" w:rsidRPr="007008AD">
        <w:rPr>
          <w:color w:val="000000" w:themeColor="text1"/>
        </w:rPr>
        <w:t>s</w:t>
      </w:r>
      <w:r w:rsidR="00D0504E" w:rsidRPr="007008AD">
        <w:rPr>
          <w:color w:val="000000" w:themeColor="text1"/>
        </w:rPr>
        <w:t xml:space="preserve"> of increasing nitrogen availability on </w:t>
      </w:r>
      <w:r w:rsidR="00D0504E" w:rsidRPr="007008AD">
        <w:rPr>
          <w:i/>
          <w:iCs/>
          <w:color w:val="000000" w:themeColor="text1"/>
          <w:lang w:val="el-GR"/>
        </w:rPr>
        <w:t>β</w:t>
      </w:r>
      <w:r w:rsidR="00D0504E" w:rsidRPr="007008AD">
        <w:rPr>
          <w:color w:val="000000" w:themeColor="text1"/>
        </w:rPr>
        <w:t xml:space="preserve"> and negative</w:t>
      </w:r>
      <w:r w:rsidR="008B19B0" w:rsidRPr="007008AD">
        <w:rPr>
          <w:color w:val="000000" w:themeColor="text1"/>
        </w:rPr>
        <w:t xml:space="preserve"> relationships between</w:t>
      </w:r>
      <w:r w:rsidR="00D0504E" w:rsidRPr="007008AD">
        <w:rPr>
          <w:color w:val="000000" w:themeColor="text1"/>
        </w:rPr>
        <w:t xml:space="preserve"> </w:t>
      </w:r>
      <w:r w:rsidR="008B19B0" w:rsidRPr="007008AD">
        <w:rPr>
          <w:i/>
          <w:iCs/>
          <w:color w:val="000000" w:themeColor="text1"/>
          <w:lang w:val="el-GR"/>
        </w:rPr>
        <w:t>β</w:t>
      </w:r>
      <w:r w:rsidR="008B19B0" w:rsidRPr="007008AD">
        <w:rPr>
          <w:color w:val="000000" w:themeColor="text1"/>
        </w:rPr>
        <w:t xml:space="preserve"> and </w:t>
      </w:r>
      <w:r w:rsidR="008B19B0" w:rsidRPr="007008AD">
        <w:rPr>
          <w:i/>
          <w:iCs/>
          <w:color w:val="000000" w:themeColor="text1"/>
        </w:rPr>
        <w:t>N</w:t>
      </w:r>
      <w:r w:rsidR="008B19B0" w:rsidRPr="007008AD">
        <w:rPr>
          <w:color w:val="000000" w:themeColor="text1"/>
          <w:vertAlign w:val="subscript"/>
        </w:rPr>
        <w:t>mass</w:t>
      </w:r>
      <w:r w:rsidR="00D0504E" w:rsidRPr="007008AD">
        <w:rPr>
          <w:color w:val="000000" w:themeColor="text1"/>
        </w:rPr>
        <w:t xml:space="preserve">. </w:t>
      </w:r>
      <w:r w:rsidR="00D0504E">
        <w:t xml:space="preserve">Increasing </w:t>
      </w:r>
      <w:r w:rsidR="00D0504E" w:rsidRPr="007008AD">
        <w:rPr>
          <w:i/>
          <w:iCs/>
          <w:color w:val="000000" w:themeColor="text1"/>
        </w:rPr>
        <w:t>VPD</w:t>
      </w:r>
      <w:r w:rsidR="00D0504E">
        <w:t xml:space="preserve"> increased </w:t>
      </w:r>
      <w:r w:rsidR="00D0504E" w:rsidRPr="007008AD">
        <w:rPr>
          <w:i/>
          <w:iCs/>
        </w:rPr>
        <w:t>N</w:t>
      </w:r>
      <w:r w:rsidR="00D0504E" w:rsidRPr="007008AD">
        <w:rPr>
          <w:vertAlign w:val="subscript"/>
        </w:rPr>
        <w:t>area</w:t>
      </w:r>
      <w:r w:rsidR="00D0504E">
        <w:t xml:space="preserve"> when mediated through negative effect</w:t>
      </w:r>
      <w:r w:rsidR="008B19B0">
        <w:t>s</w:t>
      </w:r>
      <w:r w:rsidR="00D0504E">
        <w:t xml:space="preserve"> of increasing </w:t>
      </w:r>
      <w:r w:rsidR="00D0504E" w:rsidRPr="007008AD">
        <w:rPr>
          <w:i/>
          <w:iCs/>
          <w:color w:val="000000" w:themeColor="text1"/>
        </w:rPr>
        <w:t>VPD</w:t>
      </w:r>
      <w:r w:rsidR="00D0504E">
        <w:t xml:space="preserve"> on leaf </w:t>
      </w:r>
      <w:r w:rsidR="00D0504E" w:rsidRPr="007008AD">
        <w:rPr>
          <w:i/>
          <w:iCs/>
        </w:rPr>
        <w:t>C</w:t>
      </w:r>
      <w:r w:rsidR="00D0504E" w:rsidRPr="007008AD">
        <w:rPr>
          <w:vertAlign w:val="subscript"/>
        </w:rPr>
        <w:t>i</w:t>
      </w:r>
      <w:r w:rsidR="00D0504E">
        <w:t>:</w:t>
      </w:r>
      <w:r w:rsidR="00D0504E" w:rsidRPr="007008AD">
        <w:rPr>
          <w:i/>
          <w:iCs/>
        </w:rPr>
        <w:t>C</w:t>
      </w:r>
      <w:r w:rsidR="00D0504E" w:rsidRPr="007008AD">
        <w:rPr>
          <w:vertAlign w:val="subscript"/>
        </w:rPr>
        <w:t>a</w:t>
      </w:r>
      <w:r w:rsidR="00D0504E">
        <w:t xml:space="preserve"> and negative</w:t>
      </w:r>
      <w:r w:rsidR="008B19B0">
        <w:t xml:space="preserve"> relationships between</w:t>
      </w:r>
      <w:r w:rsidR="00D0504E">
        <w:t xml:space="preserve"> </w:t>
      </w:r>
      <w:r w:rsidR="008B19B0" w:rsidRPr="007008AD">
        <w:rPr>
          <w:color w:val="000000" w:themeColor="text1"/>
        </w:rPr>
        <w:t xml:space="preserve">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8B19B0" w:rsidRPr="007008AD">
        <w:rPr>
          <w:color w:val="000000" w:themeColor="text1"/>
        </w:rPr>
        <w:t xml:space="preserve"> and </w:t>
      </w:r>
      <w:r w:rsidR="008B19B0" w:rsidRPr="007008AD">
        <w:rPr>
          <w:i/>
          <w:iCs/>
          <w:color w:val="000000" w:themeColor="text1"/>
        </w:rPr>
        <w:t>M</w:t>
      </w:r>
      <w:r w:rsidR="008B19B0" w:rsidRPr="007008AD">
        <w:rPr>
          <w:color w:val="000000" w:themeColor="text1"/>
          <w:vertAlign w:val="subscript"/>
        </w:rPr>
        <w:t>area</w:t>
      </w:r>
      <w:r w:rsidR="008B19B0">
        <w:t>.</w:t>
      </w:r>
      <w:r w:rsidR="007008AD">
        <w:t xml:space="preserve"> </w:t>
      </w:r>
      <w:ins w:id="20" w:author="Perkowski, Evan A" w:date="2023-12-06T08:33:00Z">
        <w:r w:rsidR="00AA7D0B">
          <w:t xml:space="preserve">Results suggest that </w:t>
        </w:r>
      </w:ins>
      <w:del w:id="21" w:author="Perkowski, Evan A" w:date="2023-12-06T08:33:00Z">
        <w:r w:rsidR="008B6942" w:rsidDel="00AA7D0B">
          <w:delText xml:space="preserve">For the first time using concurrently measured </w:delText>
        </w:r>
        <w:r w:rsidR="008B6942" w:rsidRPr="007008AD" w:rsidDel="00AA7D0B">
          <w:rPr>
            <w:i/>
            <w:iCs/>
            <w:lang w:val="el-GR"/>
          </w:rPr>
          <w:delText>β</w:delText>
        </w:r>
        <w:r w:rsidR="008B6942" w:rsidRPr="007008AD" w:rsidDel="00AA7D0B">
          <w:rPr>
            <w:iCs/>
          </w:rPr>
          <w:delText xml:space="preserve">, </w:delText>
        </w:r>
        <w:r w:rsidR="008B6942" w:rsidDel="00AA7D0B">
          <w:delText xml:space="preserve">leaf </w:delText>
        </w:r>
        <w:r w:rsidR="008B6942" w:rsidRPr="007008AD" w:rsidDel="00AA7D0B">
          <w:rPr>
            <w:i/>
            <w:iCs/>
          </w:rPr>
          <w:delText>C</w:delText>
        </w:r>
        <w:r w:rsidR="008B6942" w:rsidRPr="007008AD" w:rsidDel="00AA7D0B">
          <w:rPr>
            <w:vertAlign w:val="subscript"/>
          </w:rPr>
          <w:delText>i</w:delText>
        </w:r>
        <w:r w:rsidR="008B6942" w:rsidDel="00AA7D0B">
          <w:delText>:</w:delText>
        </w:r>
        <w:r w:rsidR="008B6942" w:rsidRPr="007008AD" w:rsidDel="00AA7D0B">
          <w:rPr>
            <w:i/>
            <w:iCs/>
          </w:rPr>
          <w:delText>C</w:delText>
        </w:r>
        <w:r w:rsidR="008B6942" w:rsidRPr="007008AD" w:rsidDel="00AA7D0B">
          <w:rPr>
            <w:vertAlign w:val="subscript"/>
          </w:rPr>
          <w:delText>a</w:delText>
        </w:r>
        <w:r w:rsidR="008B6942" w:rsidRPr="007008AD" w:rsidDel="00AA7D0B">
          <w:rPr>
            <w:iCs/>
          </w:rPr>
          <w:delText xml:space="preserve">, </w:delText>
        </w:r>
        <w:r w:rsidR="008B6942" w:rsidRPr="007008AD" w:rsidDel="00AA7D0B">
          <w:rPr>
            <w:i/>
            <w:iCs/>
          </w:rPr>
          <w:delText>N</w:delText>
        </w:r>
        <w:r w:rsidR="008B6942" w:rsidRPr="007008AD" w:rsidDel="00AA7D0B">
          <w:rPr>
            <w:vertAlign w:val="subscript"/>
          </w:rPr>
          <w:delText>area</w:delText>
        </w:r>
        <w:r w:rsidR="008B6942" w:rsidDel="00AA7D0B">
          <w:delText xml:space="preserve">, and components of </w:delText>
        </w:r>
        <w:r w:rsidR="008B6942" w:rsidRPr="007008AD" w:rsidDel="00AA7D0B">
          <w:rPr>
            <w:i/>
            <w:iCs/>
          </w:rPr>
          <w:delText>N</w:delText>
        </w:r>
        <w:r w:rsidR="008B6942" w:rsidRPr="007008AD" w:rsidDel="00AA7D0B">
          <w:rPr>
            <w:vertAlign w:val="subscript"/>
          </w:rPr>
          <w:delText>area</w:delText>
        </w:r>
        <w:r w:rsidR="008B6942" w:rsidDel="00AA7D0B">
          <w:delText xml:space="preserve">, we show that </w:delText>
        </w:r>
      </w:del>
      <w:r w:rsidR="008B6942">
        <w:t xml:space="preserve">patterns expected from photosynthetic least-cost theory could explain </w:t>
      </w:r>
      <w:del w:id="22" w:author="Perkowski, Evan A" w:date="2023-12-06T08:34:00Z">
        <w:r w:rsidR="008B6942" w:rsidDel="00AA7D0B">
          <w:delText xml:space="preserve">much of the </w:delText>
        </w:r>
      </w:del>
      <w:r w:rsidR="008B6942">
        <w:t xml:space="preserve">variance in </w:t>
      </w:r>
      <w:r w:rsidR="008B19B0">
        <w:t xml:space="preserve">leaf nitrogen content across </w:t>
      </w:r>
      <w:del w:id="23" w:author="Perkowski, Evan A" w:date="2023-12-06T08:34:00Z">
        <w:r w:rsidR="008B6942" w:rsidDel="00AA7D0B">
          <w:delText>a climatic and soil resource availability</w:delText>
        </w:r>
      </w:del>
      <w:ins w:id="24" w:author="Perkowski, Evan A" w:date="2023-12-06T08:34:00Z">
        <w:r w:rsidR="00AA7D0B">
          <w:t>the environmental</w:t>
        </w:r>
      </w:ins>
      <w:r w:rsidR="008B6942">
        <w:t xml:space="preserve"> gradient</w:t>
      </w:r>
      <w:ins w:id="25" w:author="Perkowski, Evan A" w:date="2023-12-06T08:33:00Z">
        <w:r w:rsidR="00AA7D0B">
          <w:t xml:space="preserve">, </w:t>
        </w:r>
      </w:ins>
      <w:ins w:id="26" w:author="Perkowski, Evan A" w:date="2023-12-06T08:34:00Z">
        <w:r w:rsidR="00AA7D0B">
          <w:t>showing</w:t>
        </w:r>
      </w:ins>
      <w:ins w:id="27" w:author="Perkowski, Evan A" w:date="2023-12-06T08:33:00Z">
        <w:r w:rsidR="00AA7D0B">
          <w:t xml:space="preserve"> that variance in </w:t>
        </w:r>
        <w:r w:rsidR="00AA7D0B">
          <w:rPr>
            <w:i/>
            <w:iCs/>
          </w:rPr>
          <w:t>N</w:t>
        </w:r>
        <w:r w:rsidR="00AA7D0B">
          <w:rPr>
            <w:vertAlign w:val="subscript"/>
          </w:rPr>
          <w:t>area</w:t>
        </w:r>
        <w:r w:rsidR="00AA7D0B">
          <w:t xml:space="preserve"> </w:t>
        </w:r>
      </w:ins>
      <w:ins w:id="28" w:author="Perkowski, Evan A" w:date="2023-12-06T08:34:00Z">
        <w:r w:rsidR="00AA7D0B">
          <w:t>across the gradient was driven by changes in allocation to leaf morphology</w:t>
        </w:r>
      </w:ins>
      <w:r w:rsidR="008B6942">
        <w:t>.</w:t>
      </w:r>
    </w:p>
    <w:p w14:paraId="52EC540D" w14:textId="158CEEAB" w:rsidR="00AA7D0B" w:rsidRDefault="00AA7D0B">
      <w:pPr>
        <w:rPr>
          <w:ins w:id="29" w:author="Perkowski, Evan A" w:date="2023-12-06T08:35:00Z"/>
          <w:b/>
          <w:bCs/>
        </w:rPr>
      </w:pPr>
      <w:ins w:id="30" w:author="Perkowski, Evan A" w:date="2023-12-06T08:35:00Z">
        <w:r>
          <w:rPr>
            <w:b/>
            <w:bCs/>
          </w:rPr>
          <w:br w:type="page"/>
        </w:r>
      </w:ins>
    </w:p>
    <w:p w14:paraId="3EFC1900" w14:textId="3FD7BFF8" w:rsidR="00C428FC" w:rsidRPr="00085ACB" w:rsidRDefault="0028438D" w:rsidP="008C1714">
      <w:pPr>
        <w:spacing w:line="480" w:lineRule="auto"/>
        <w:rPr>
          <w:b/>
          <w:bCs/>
        </w:rPr>
      </w:pPr>
      <w:r>
        <w:rPr>
          <w:b/>
          <w:bCs/>
        </w:rPr>
        <w:lastRenderedPageBreak/>
        <w:t>I</w:t>
      </w:r>
      <w:r w:rsidR="00B14994">
        <w:rPr>
          <w:b/>
          <w:bCs/>
        </w:rPr>
        <w:t>ntroduction</w:t>
      </w:r>
    </w:p>
    <w:p w14:paraId="1CA1CA42" w14:textId="7180BC51" w:rsidR="00065B18" w:rsidRDefault="00A56981" w:rsidP="008C171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AA7D0B">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models","type":"article-journal","volume":"15"},"uris":["http://www.mendeley.com/documents/?uuid=c0e3da8f-9fed-4257-bc51-089b780ccaa1"]},{"id":"ITEM-4","itemData":{"DOI":"10.1002/ece3.1173","ISSN":"20457758","author":[{"dropping-particle":"","family":"Walker","given":"Anthony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Evolution","id":"ITEM-4","issue":"16","issued":{"date-parts":[["2014","8"]]},"page":"3218-3235","title":"The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et al. 2009, Rogers 2014, Walker et al. 2014, Rogers et al. 2017)","plainTextFormattedCitation":"(Kattge et al. 2009, Rogers 2014, Walker et al. 2014, Rogers et al. 2017)","previouslyFormattedCitation":"(Kattge et al. 2009, Rogers 2014, Walker et al. 2014, Rogers et al. 2017)"},"properties":{"noteIndex":0},"schema":"https://github.com/citation-style-language/schema/raw/master/csl-citation.json"}</w:instrText>
      </w:r>
      <w:r w:rsidR="00D62DFB">
        <w:fldChar w:fldCharType="separate"/>
      </w:r>
      <w:r w:rsidR="00804517" w:rsidRPr="00804517">
        <w:rPr>
          <w:noProof/>
        </w:rPr>
        <w:t>(Kattge et al. 2009, Rogers 2014, Walker et al.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804517">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804517">
        <w:t xml:space="preserve">changes in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503E2C24" w:rsidR="00CC790F" w:rsidRPr="00CC790F" w:rsidRDefault="008469EA" w:rsidP="008C1714">
      <w:pPr>
        <w:spacing w:line="48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804517">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w:t>
      </w:r>
      <w:r>
        <w:lastRenderedPageBreak/>
        <w:t>manipulative experiments</w:t>
      </w:r>
      <w:r w:rsidR="00E91F24">
        <w:t xml:space="preserve"> and across environmental gradients</w:t>
      </w:r>
      <w:r>
        <w:t xml:space="preserve"> </w:t>
      </w:r>
      <w:r w:rsidR="003F2EE4">
        <w:fldChar w:fldCharType="begin" w:fldLock="1"/>
      </w:r>
      <w:r w:rsidR="00804517">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plants","type":"article-journal","volume":"78"},"uris":["http://www.mendeley.com/documents/?uuid=437165dc-80af-4af3-a2f8-a81eb801544f"]},{"id":"ITEM-3","itemData":{"DOI":"10.1002/ece3.1173","ISSN":"20457758","author":[{"dropping-particle":"","family":"Walker","given":"Anthony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AA7D0B">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distributed","type":"article-journal","volume":"89"},"uris":["http://www.mendeley.com/documents/?uuid=9a0f3748-3fb9-483a-aeb3-fcaab5fa4acc"]}],"mendeley":{"formattedCitation":"(LeBauer and Treseder 2008)","plainTextFormattedCitation":"(LeBauer and Treseder 2008)","previouslyFormattedCitation":"(LeBauer and Treseder 2008, Fay et al. 2015)"},"properties":{"noteIndex":0},"schema":"https://github.com/citation-style-language/schema/raw/master/csl-citation.json"}</w:instrText>
      </w:r>
      <w:r>
        <w:fldChar w:fldCharType="separate"/>
      </w:r>
      <w:r w:rsidR="00AA7D0B" w:rsidRPr="00AA7D0B">
        <w:rPr>
          <w:noProof/>
        </w:rPr>
        <w:t>(LeBauer and Treseder 2008)</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804517">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804517">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4474CE" w:rsidRPr="004474CE">
        <w:rPr>
          <w:noProof/>
        </w:rPr>
        <w:t>(Adams et al. 2016, Dong et al. 2017, 2020, 2022, Smith et al. 2019, Peng et al. 2021, Yan et al. 2023, Westerband et al. 2023)</w:t>
      </w:r>
      <w:r w:rsidR="00171C56">
        <w:fldChar w:fldCharType="end"/>
      </w:r>
      <w:r w:rsidR="00F10C2A">
        <w:t>.</w:t>
      </w:r>
    </w:p>
    <w:p w14:paraId="241917BA" w14:textId="563851FF" w:rsidR="00AE5C62" w:rsidRDefault="00E259D9" w:rsidP="008C1714">
      <w:pPr>
        <w:spacing w:line="48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del w:id="31" w:author="Perkowski, Evan A" w:date="2023-12-06T08:38:00Z">
        <w:r w:rsidR="00C5029B" w:rsidDel="00787B13">
          <w:delText>In a given</w:delText>
        </w:r>
        <w:r w:rsidR="00155249" w:rsidDel="00787B13">
          <w:delText xml:space="preserve"> environment</w:delText>
        </w:r>
        <w:r w:rsidR="00310537" w:rsidDel="00787B13">
          <w:delText>,</w:delText>
        </w:r>
        <w:r w:rsidR="00A42CA7" w:rsidDel="00787B13">
          <w:delText xml:space="preserve"> </w:delText>
        </w:r>
        <w:r w:rsidR="004B4CA0" w:rsidDel="00787B13">
          <w:delText xml:space="preserve">nitrogen and water </w:delText>
        </w:r>
        <w:r w:rsidR="00C5029B" w:rsidDel="00787B13">
          <w:delText>use can be substituted for each other to maintain the lowest summed cost</w:delText>
        </w:r>
        <w:r w:rsidR="00130D17" w:rsidDel="00787B13">
          <w:delText xml:space="preserve"> of resource use</w:delText>
        </w:r>
        <w:r w:rsidR="00C5029B" w:rsidDel="00787B13">
          <w:delText>, such that optim</w:delText>
        </w:r>
        <w:r w:rsidR="002E1FFF" w:rsidDel="00787B13">
          <w:delText>al</w:delText>
        </w:r>
        <w:r w:rsidR="00C5029B" w:rsidDel="00787B13">
          <w:delText xml:space="preserve"> </w:delText>
        </w:r>
        <w:r w:rsidR="00884BB2" w:rsidDel="00787B13">
          <w:delText>photosynthe</w:delText>
        </w:r>
        <w:r w:rsidR="002E1FFF" w:rsidDel="00787B13">
          <w:delText>sis can be</w:delText>
        </w:r>
        <w:r w:rsidR="00C5029B" w:rsidDel="00787B13">
          <w:delText xml:space="preserve"> achieved with less efficient use of the more abundant </w:delText>
        </w:r>
        <w:r w:rsidR="00B53AEA" w:rsidDel="00787B13">
          <w:delText>and less costly resource</w:delText>
        </w:r>
        <w:r w:rsidR="00610A42" w:rsidDel="00787B13">
          <w:delText xml:space="preserve"> to acquire</w:delText>
        </w:r>
        <w:r w:rsidR="00884BB2" w:rsidDel="00787B13">
          <w:delText xml:space="preserve"> in exchange</w:delText>
        </w:r>
        <w:r w:rsidR="00B53AEA" w:rsidDel="00787B13">
          <w:delText xml:space="preserve"> for more efficient use of the less abundant and more costly resource</w:delText>
        </w:r>
        <w:r w:rsidR="00610A42" w:rsidDel="00787B13">
          <w:delText xml:space="preserve"> to acquire</w:delText>
        </w:r>
        <w:r w:rsidR="00B53AEA" w:rsidDel="00787B13">
          <w:delText>.</w:delText>
        </w:r>
        <w:r w:rsidR="00826AF7" w:rsidDel="00787B13">
          <w:delText xml:space="preserve"> </w:delText>
        </w:r>
      </w:del>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w:t>
      </w:r>
      <w:del w:id="32" w:author="Perkowski, Evan A" w:date="2023-12-06T08:38:00Z">
        <w:r w:rsidR="00047003" w:rsidDel="00787B13">
          <w:delText xml:space="preserve">also </w:delText>
        </w:r>
      </w:del>
      <w:r w:rsidR="00047003">
        <w:t xml:space="preserve">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w:t>
      </w:r>
      <w:r w:rsidR="00FB63DD">
        <w:lastRenderedPageBreak/>
        <w:t>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101839F0" w:rsidR="009C33F8" w:rsidRDefault="00B36B0E" w:rsidP="008C1714">
      <w:pPr>
        <w:spacing w:line="480" w:lineRule="auto"/>
        <w:ind w:firstLine="720"/>
      </w:pPr>
      <w:r>
        <w:t xml:space="preserve">Variance in </w:t>
      </w:r>
      <w:r w:rsidR="00620110">
        <w:rPr>
          <w:i/>
          <w:iCs/>
        </w:rPr>
        <w:t>N</w:t>
      </w:r>
      <w:r w:rsidR="00620110">
        <w:rPr>
          <w:vertAlign w:val="subscript"/>
        </w:rPr>
        <w:t>area</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ins w:id="33" w:author="Perkowski, Evan A" w:date="2023-12-06T08:39:00Z">
        <w:r w:rsidR="00787B13">
          <w:t xml:space="preserve"> due to larger nitrogen uptake rates per unit carbon invested belowground</w:t>
        </w:r>
      </w:ins>
      <w:r w:rsidR="001F281C">
        <w:t xml:space="preserve">. </w:t>
      </w:r>
      <w:ins w:id="34" w:author="Perkowski, Evan A" w:date="2023-12-06T08:40:00Z">
        <w:r w:rsidR="00787B13">
          <w:t>Reduced</w:t>
        </w:r>
        <w:r w:rsidR="00787B13">
          <w:t xml:space="preserve"> </w:t>
        </w:r>
      </w:ins>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or light availability </w:t>
      </w:r>
      <w:r w:rsidR="009C33F8">
        <w:fldChar w:fldCharType="begin" w:fldLock="1"/>
      </w:r>
      <w:r w:rsidR="00804517">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7AC4E395" w:rsidR="004B446C" w:rsidRPr="002775C3" w:rsidRDefault="003D2786" w:rsidP="008C1714">
      <w:pPr>
        <w:spacing w:line="480" w:lineRule="auto"/>
        <w:ind w:firstLine="720"/>
      </w:pPr>
      <w:r>
        <w:t xml:space="preserve">Variance in </w:t>
      </w:r>
      <w:r w:rsidR="00620110">
        <w:rPr>
          <w:i/>
          <w:iCs/>
        </w:rPr>
        <w:t>N</w:t>
      </w:r>
      <w:r w:rsidR="00620110">
        <w:rPr>
          <w:vertAlign w:val="subscript"/>
        </w:rPr>
        <w:t>area</w:t>
      </w:r>
      <w:r w:rsidR="002B206F">
        <w:t xml:space="preserve"> across environmental gradients may</w:t>
      </w:r>
      <w:r w:rsidR="002271AC">
        <w:t xml:space="preserve"> also</w:t>
      </w:r>
      <w:r w:rsidR="002B206F">
        <w:t xml:space="preserve"> depend on photosynthetic pathway. </w:t>
      </w:r>
      <w:ins w:id="35" w:author="Perkowski, Evan A" w:date="2023-12-06T08:41:00Z">
        <w:r w:rsidR="00787B13">
          <w:t>R</w:t>
        </w:r>
      </w:ins>
      <w:del w:id="36" w:author="Perkowski, Evan A" w:date="2023-12-06T08:41:00Z">
        <w:r w:rsidR="0059184C" w:rsidDel="00787B13">
          <w:delText>Generally</w:delText>
        </w:r>
        <w:r w:rsidR="00F20127" w:rsidDel="00787B13">
          <w:delText>,</w:delText>
        </w:r>
        <w:r w:rsidR="0059184C" w:rsidDel="00787B13">
          <w:delText xml:space="preserve"> r</w:delText>
        </w:r>
      </w:del>
      <w:r w:rsidR="0059184C">
        <w:t xml:space="preserve">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ins w:id="37" w:author="Perkowski, Evan A" w:date="2023-12-06T08:41:00Z">
        <w:r w:rsidR="00787B13">
          <w:t xml:space="preserve">and increased water-use efficiency </w:t>
        </w:r>
      </w:ins>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 xml:space="preserve">(Schmitt and Edwards 1981, Sage and Pearcy 1987, </w:t>
      </w:r>
      <w:r w:rsidR="0008663E" w:rsidRPr="001F281C">
        <w:rPr>
          <w:noProof/>
        </w:rPr>
        <w:lastRenderedPageBreak/>
        <w:t>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B01B774" w:rsidR="0028529C" w:rsidRDefault="00484586" w:rsidP="008C1714">
      <w:pPr>
        <w:spacing w:line="48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620110">
        <w:t>Despite</w:t>
      </w:r>
      <w:r w:rsidR="00CC087B">
        <w:t xml:space="preserve"> growing</w:t>
      </w:r>
      <w:r w:rsidR="001F281C">
        <w:t xml:space="preserve"> evidence</w:t>
      </w:r>
      <w:r w:rsidR="00CC087B">
        <w:t xml:space="preserve"> </w:t>
      </w:r>
      <w:r w:rsidR="00620110">
        <w:t xml:space="preserve">that supports </w:t>
      </w:r>
      <w:r w:rsidR="001F281C">
        <w:t xml:space="preserve">patterns expected from </w:t>
      </w:r>
      <w:r w:rsidR="00620110">
        <w:t>the</w:t>
      </w:r>
      <w:r w:rsidR="001F281C">
        <w:t xml:space="preserve">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w:t>
      </w:r>
      <w:r w:rsidR="00620110">
        <w:t xml:space="preserve">only </w:t>
      </w:r>
      <w:r w:rsidR="00515044">
        <w:t>explor</w:t>
      </w:r>
      <w:r w:rsidR="00620110">
        <w:t>ed</w:t>
      </w:r>
      <w:r w:rsidR="00515044">
        <w:t xml:space="preserve"> </w:t>
      </w:r>
      <w:r w:rsidR="00620110">
        <w:t>theoretical expectations</w:t>
      </w:r>
      <w:r w:rsidR="00515044">
        <w:t xml:space="preserve"> </w:t>
      </w:r>
      <w:r w:rsidR="00620110">
        <w:t>in</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covary</w:t>
      </w:r>
      <w:r w:rsidR="00AC1725">
        <w:t xml:space="preserve"> </w:t>
      </w:r>
      <w:r w:rsidR="003D2786">
        <w:t>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AC1725">
        <w:t xml:space="preserve">negatively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w:t>
      </w:r>
      <w:r w:rsidR="00F5323A">
        <w:t>inally</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5FA28652" w:rsidR="005A0E7B" w:rsidRDefault="00A833A5" w:rsidP="008C1714">
      <w:pPr>
        <w:spacing w:line="480" w:lineRule="auto"/>
        <w:ind w:firstLine="720"/>
      </w:pPr>
      <w:r>
        <w:t>Here</w:t>
      </w:r>
      <w:r w:rsidR="00136249">
        <w:t>,</w:t>
      </w:r>
      <w:r w:rsidR="00620110" w:rsidRPr="00620110">
        <w:rPr>
          <w:i/>
          <w:iCs/>
        </w:rPr>
        <w:t xml:space="preserve"> </w:t>
      </w:r>
      <w:r w:rsidR="00620110">
        <w:rPr>
          <w:i/>
          <w:iCs/>
          <w:lang w:val="el-GR"/>
        </w:rPr>
        <w:t>β</w:t>
      </w:r>
      <w:r w:rsidR="00620110">
        <w:t xml:space="preserve">, leaf </w:t>
      </w:r>
      <w:r w:rsidR="00620110">
        <w:rPr>
          <w:i/>
          <w:iCs/>
        </w:rPr>
        <w:t>C</w:t>
      </w:r>
      <w:r w:rsidR="00620110">
        <w:rPr>
          <w:vertAlign w:val="subscript"/>
        </w:rPr>
        <w:t>i</w:t>
      </w:r>
      <w:r w:rsidR="00620110">
        <w:t>:</w:t>
      </w:r>
      <w:r w:rsidR="00620110">
        <w:rPr>
          <w:i/>
          <w:iCs/>
        </w:rPr>
        <w:t>C</w:t>
      </w:r>
      <w:r w:rsidR="00620110">
        <w:rPr>
          <w:vertAlign w:val="subscript"/>
        </w:rPr>
        <w:t>a</w:t>
      </w:r>
      <w:r w:rsidR="00620110">
        <w:t>,</w:t>
      </w:r>
      <w:r w:rsidR="00620110" w:rsidRPr="00620110">
        <w:rPr>
          <w:i/>
          <w:iCs/>
        </w:rPr>
        <w:t xml:space="preserve"> </w:t>
      </w:r>
      <w:r w:rsidR="00620110">
        <w:rPr>
          <w:i/>
          <w:iCs/>
        </w:rPr>
        <w:t>N</w:t>
      </w:r>
      <w:r w:rsidR="00620110">
        <w:rPr>
          <w:vertAlign w:val="subscript"/>
        </w:rPr>
        <w:t>area</w:t>
      </w:r>
      <w:r w:rsidR="00620110">
        <w:t xml:space="preserve">, </w:t>
      </w:r>
      <w:r w:rsidR="00620110">
        <w:rPr>
          <w:i/>
          <w:iCs/>
        </w:rPr>
        <w:t>N</w:t>
      </w:r>
      <w:r w:rsidR="00620110">
        <w:rPr>
          <w:vertAlign w:val="subscript"/>
        </w:rPr>
        <w:t>mass</w:t>
      </w:r>
      <w:r w:rsidR="00620110">
        <w:t xml:space="preserve">, and </w:t>
      </w:r>
      <w:r w:rsidR="00620110">
        <w:rPr>
          <w:i/>
          <w:iCs/>
        </w:rPr>
        <w:t>M</w:t>
      </w:r>
      <w:r w:rsidR="00620110">
        <w:rPr>
          <w:vertAlign w:val="subscript"/>
        </w:rPr>
        <w:t>area</w:t>
      </w:r>
      <w:r w:rsidR="00620110">
        <w:t xml:space="preserve"> </w:t>
      </w:r>
      <w:r w:rsidR="00CC087B">
        <w:t xml:space="preserve">were measured </w:t>
      </w:r>
      <w:r w:rsidR="00995E58">
        <w:t xml:space="preserve">in </w:t>
      </w:r>
      <w:r w:rsidR="00DE1559">
        <w:t>515</w:t>
      </w:r>
      <w:r w:rsidR="00136249">
        <w:t xml:space="preserve"> individuals spanning </w:t>
      </w:r>
      <w:r w:rsidR="00C3111F">
        <w:t>5</w:t>
      </w:r>
      <w:r w:rsidR="00DE1559">
        <w:t>7</w:t>
      </w:r>
      <w:r w:rsidR="00136249">
        <w:t xml:space="preserve"> species across 2</w:t>
      </w:r>
      <w:r w:rsidR="00721CD9">
        <w:t>3</w:t>
      </w:r>
      <w:r w:rsidR="00136249">
        <w:t xml:space="preserve"> grassland sites in Texas, USA</w:t>
      </w:r>
      <w:ins w:id="38" w:author="Perkowski, Evan A" w:date="2023-12-06T08:42:00Z">
        <w:r w:rsidR="00787B13">
          <w:t xml:space="preserve"> to test patterns expected from theory</w:t>
        </w:r>
      </w:ins>
      <w:r w:rsidR="00136249">
        <w:t xml:space="preserve">.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ins w:id="39" w:author="Perkowski, Evan A" w:date="2023-12-06T08:42:00Z">
        <w:r w:rsidR="00787B13">
          <w:t xml:space="preserve">also </w:t>
        </w:r>
      </w:ins>
      <w:r w:rsidR="00A85CFF">
        <w:t>expected</w:t>
      </w:r>
      <w:r w:rsidR="00A16927">
        <w:t xml:space="preserve"> across </w:t>
      </w:r>
      <w:r w:rsidR="00A85CFF">
        <w:t>sites</w:t>
      </w:r>
      <w:del w:id="40" w:author="Perkowski, Evan A" w:date="2023-12-06T08:43:00Z">
        <w:r w:rsidR="00A85CFF" w:rsidDel="00787B13">
          <w:delText>, owing</w:delText>
        </w:r>
      </w:del>
      <w:ins w:id="41" w:author="Perkowski, Evan A" w:date="2023-12-06T08:43:00Z">
        <w:r w:rsidR="00787B13">
          <w:t xml:space="preserve"> due</w:t>
        </w:r>
      </w:ins>
      <w:r w:rsidR="00A85CFF">
        <w:t xml:space="preserve">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w:t>
      </w:r>
      <w:r w:rsidR="00A85CFF">
        <w:lastRenderedPageBreak/>
        <w:t xml:space="preserve">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w:t>
      </w:r>
      <w:r w:rsidR="00AA7D0B">
        <w:t>environmental</w:t>
      </w:r>
      <w:r w:rsidR="007F7BF7">
        <w:t xml:space="preserve"> </w:t>
      </w:r>
      <w:r w:rsidR="00D44E47">
        <w:t xml:space="preserve">variability </w:t>
      </w:r>
      <w:r w:rsidR="00610A42">
        <w:t xml:space="preserve">across sites </w:t>
      </w:r>
      <w:r w:rsidR="005610A3">
        <w:t>to test the following hypotheses</w:t>
      </w:r>
      <w:r w:rsidR="00CF301F">
        <w:t xml:space="preserve"> </w:t>
      </w:r>
      <w:r w:rsidR="00AA7D0B">
        <w:t>(</w:t>
      </w:r>
      <w:r w:rsidR="00CF301F">
        <w:t xml:space="preserve">Fig. </w:t>
      </w:r>
      <w:r w:rsidR="00FE3822">
        <w:t>1</w:t>
      </w:r>
      <w:r w:rsidR="00AA7D0B">
        <w:t>)</w:t>
      </w:r>
      <w:r w:rsidR="001D1E96">
        <w:t>:</w:t>
      </w:r>
    </w:p>
    <w:p w14:paraId="4D9352B1" w14:textId="419E540F" w:rsidR="00BA6872" w:rsidRDefault="00F13426" w:rsidP="008C1714">
      <w:pPr>
        <w:pStyle w:val="ListParagraph"/>
        <w:numPr>
          <w:ilvl w:val="0"/>
          <w:numId w:val="4"/>
        </w:numPr>
        <w:spacing w:line="48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5323A">
        <w:t>due to</w:t>
      </w:r>
      <w:r w:rsidR="00F20127">
        <w:t xml:space="preserve">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5323A">
        <w:t>due to</w:t>
      </w:r>
      <w:r w:rsidR="00F20127">
        <w:t xml:space="preserve"> </w:t>
      </w:r>
      <w:r w:rsidR="001D1E96">
        <w:t xml:space="preserve">a reduction in costs of </w:t>
      </w:r>
      <w:r w:rsidR="004B4CA0">
        <w:t>water</w:t>
      </w:r>
      <w:r w:rsidR="001D1E96">
        <w:t xml:space="preserve"> acquisition. </w:t>
      </w:r>
      <w:del w:id="42" w:author="Perkowski, Evan A" w:date="2023-12-06T08:45:00Z">
        <w:r w:rsidR="00F20127" w:rsidDel="00787B13">
          <w:delText xml:space="preserve">The ability to form symbiotic associations with N-fixing bacteria </w:delText>
        </w:r>
      </w:del>
      <w:ins w:id="43" w:author="Perkowski, Evan A" w:date="2023-12-06T08:45:00Z">
        <w:r w:rsidR="00787B13">
          <w:t xml:space="preserve">N-fixing species and </w:t>
        </w:r>
      </w:ins>
      <w:del w:id="44" w:author="Perkowski, Evan A" w:date="2023-12-06T08:45:00Z">
        <w:r w:rsidR="00F20127" w:rsidDel="00787B13">
          <w:delText xml:space="preserve">and presence of the </w:delText>
        </w:r>
      </w:del>
      <w:r w:rsidR="00F20127">
        <w:t>C</w:t>
      </w:r>
      <w:r w:rsidR="00F20127">
        <w:rPr>
          <w:vertAlign w:val="subscript"/>
        </w:rPr>
        <w:t>4</w:t>
      </w:r>
      <w:r w:rsidR="00F20127">
        <w:t xml:space="preserve"> </w:t>
      </w:r>
      <w:ins w:id="45" w:author="Perkowski, Evan A" w:date="2023-12-06T08:45:00Z">
        <w:r w:rsidR="00787B13">
          <w:t>species</w:t>
        </w:r>
      </w:ins>
      <w:del w:id="46" w:author="Perkowski, Evan A" w:date="2023-12-06T08:45:00Z">
        <w:r w:rsidR="00F20127" w:rsidDel="00787B13">
          <w:delText>photosynthetic pathway</w:delText>
        </w:r>
      </w:del>
      <w:ins w:id="47" w:author="Perkowski, Evan A" w:date="2023-12-06T08:46:00Z">
        <w:r w:rsidR="00787B13">
          <w:t xml:space="preserve"> </w:t>
        </w:r>
      </w:ins>
      <w:del w:id="48" w:author="Perkowski, Evan A" w:date="2023-12-06T08:46:00Z">
        <w:r w:rsidR="001D1E96" w:rsidDel="00787B13">
          <w:delText xml:space="preserve"> </w:delText>
        </w:r>
        <w:r w:rsidR="00CC087B" w:rsidDel="00787B13">
          <w:delText>were</w:delText>
        </w:r>
        <w:r w:rsidR="00DC701D" w:rsidDel="00787B13">
          <w:delText xml:space="preserve"> each</w:delText>
        </w:r>
        <w:r w:rsidR="00CC087B" w:rsidDel="00787B13">
          <w:delText xml:space="preserve"> expected to</w:delText>
        </w:r>
      </w:del>
      <w:ins w:id="49" w:author="Perkowski, Evan A" w:date="2023-12-06T08:46:00Z">
        <w:r w:rsidR="00787B13">
          <w:t>will each have reduced</w:t>
        </w:r>
      </w:ins>
      <w:del w:id="50" w:author="Perkowski, Evan A" w:date="2023-12-06T08:43:00Z">
        <w:r w:rsidR="00CC087B" w:rsidDel="00787B13">
          <w:delText xml:space="preserve"> </w:delText>
        </w:r>
        <w:r w:rsidR="00A10792" w:rsidDel="00787B13">
          <w:delText>decrease</w:delText>
        </w:r>
      </w:del>
      <w:r w:rsidR="001D1E96">
        <w:t xml:space="preserve"> </w:t>
      </w:r>
      <w:r w:rsidR="001D1E96" w:rsidRPr="00BA6872">
        <w:rPr>
          <w:i/>
          <w:iCs/>
          <w:lang w:val="el-GR"/>
        </w:rPr>
        <w:t>β</w:t>
      </w:r>
      <w:r w:rsidR="00291404">
        <w:t>.</w:t>
      </w:r>
    </w:p>
    <w:p w14:paraId="69B4C4B0" w14:textId="455852D1" w:rsidR="00AA48B8" w:rsidRDefault="000D755C" w:rsidP="008C1714">
      <w:pPr>
        <w:pStyle w:val="ListParagraph"/>
        <w:numPr>
          <w:ilvl w:val="0"/>
          <w:numId w:val="4"/>
        </w:numPr>
        <w:spacing w:line="48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del w:id="51" w:author="Perkowski, Evan A" w:date="2023-12-06T08:44:00Z">
        <w:r w:rsidR="004D73B8" w:rsidRPr="004D73B8" w:rsidDel="00787B13">
          <w:delText xml:space="preserve">, a pattern that will </w:delText>
        </w:r>
        <w:r w:rsidR="00285FF4" w:rsidDel="00787B13">
          <w:delText>result in</w:delText>
        </w:r>
        <w:r w:rsidR="004D73B8" w:rsidRPr="004D73B8" w:rsidDel="00787B13">
          <w:delText xml:space="preserve"> a negative indirect effect of increasing </w:delText>
        </w:r>
        <w:r w:rsidR="004B4CA0" w:rsidDel="00787B13">
          <w:delText>nitrogen</w:delText>
        </w:r>
        <w:r w:rsidR="004D73B8" w:rsidRPr="004D73B8" w:rsidDel="00787B13">
          <w:delText xml:space="preserve"> availability</w:delText>
        </w:r>
        <w:r w:rsidR="00A35546" w:rsidDel="00787B13">
          <w:delText xml:space="preserve"> </w:delText>
        </w:r>
        <w:r w:rsidR="00A35546" w:rsidRPr="004D73B8" w:rsidDel="00787B13">
          <w:delText xml:space="preserve">on </w:delText>
        </w:r>
        <w:r w:rsidDel="00787B13">
          <w:delText xml:space="preserve">leaf </w:delText>
        </w:r>
        <w:r w:rsidDel="00787B13">
          <w:rPr>
            <w:i/>
            <w:iCs/>
          </w:rPr>
          <w:delText>C</w:delText>
        </w:r>
        <w:r w:rsidDel="00787B13">
          <w:rPr>
            <w:vertAlign w:val="subscript"/>
          </w:rPr>
          <w:delText>i</w:delText>
        </w:r>
        <w:r w:rsidDel="00787B13">
          <w:delText>:</w:delText>
        </w:r>
        <w:r w:rsidDel="00787B13">
          <w:rPr>
            <w:i/>
            <w:iCs/>
          </w:rPr>
          <w:delText>C</w:delText>
        </w:r>
        <w:r w:rsidDel="00787B13">
          <w:rPr>
            <w:vertAlign w:val="subscript"/>
          </w:rPr>
          <w:delText>a</w:delText>
        </w:r>
        <w:r w:rsidR="004D73B8" w:rsidRPr="004D73B8" w:rsidDel="00787B13">
          <w:delText>,</w:delText>
        </w:r>
        <w:r w:rsidR="00A35546" w:rsidDel="00787B13">
          <w:delText xml:space="preserve"> a</w:delText>
        </w:r>
        <w:r w:rsidR="004D73B8" w:rsidRPr="004D73B8" w:rsidDel="00787B13">
          <w:delText xml:space="preserve"> positive indirect effect of increasing soil moisture on </w:delText>
        </w:r>
        <w:r w:rsidDel="00787B13">
          <w:delText xml:space="preserve">leaf </w:delText>
        </w:r>
        <w:r w:rsidDel="00787B13">
          <w:rPr>
            <w:i/>
            <w:iCs/>
          </w:rPr>
          <w:delText>C</w:delText>
        </w:r>
        <w:r w:rsidDel="00787B13">
          <w:rPr>
            <w:vertAlign w:val="subscript"/>
          </w:rPr>
          <w:delText>i</w:delText>
        </w:r>
        <w:r w:rsidDel="00787B13">
          <w:delText>:</w:delText>
        </w:r>
        <w:r w:rsidDel="00787B13">
          <w:rPr>
            <w:i/>
            <w:iCs/>
          </w:rPr>
          <w:delText>C</w:delText>
        </w:r>
        <w:r w:rsidDel="00787B13">
          <w:rPr>
            <w:vertAlign w:val="subscript"/>
          </w:rPr>
          <w:delText>a</w:delText>
        </w:r>
        <w:r w:rsidR="004D73B8" w:rsidDel="00787B13">
          <w:delText xml:space="preserve">, </w:delText>
        </w:r>
        <w:r w:rsidR="0072289E" w:rsidDel="00787B13">
          <w:delText xml:space="preserve">and </w:delText>
        </w:r>
        <w:r w:rsidR="00A10792" w:rsidDel="00787B13">
          <w:delText>decreased</w:delText>
        </w:r>
        <w:r w:rsidR="004D73B8" w:rsidDel="00787B13">
          <w:delText xml:space="preserve"> </w:delText>
        </w:r>
        <w:r w:rsidDel="00787B13">
          <w:delText xml:space="preserve">leaf </w:delText>
        </w:r>
        <w:r w:rsidDel="00787B13">
          <w:rPr>
            <w:i/>
            <w:iCs/>
          </w:rPr>
          <w:delText>C</w:delText>
        </w:r>
        <w:r w:rsidDel="00787B13">
          <w:rPr>
            <w:vertAlign w:val="subscript"/>
          </w:rPr>
          <w:delText>i</w:delText>
        </w:r>
        <w:r w:rsidDel="00787B13">
          <w:delText>:</w:delText>
        </w:r>
        <w:r w:rsidDel="00787B13">
          <w:rPr>
            <w:i/>
            <w:iCs/>
          </w:rPr>
          <w:delText>C</w:delText>
        </w:r>
        <w:r w:rsidDel="00787B13">
          <w:rPr>
            <w:vertAlign w:val="subscript"/>
          </w:rPr>
          <w:delText>a</w:delText>
        </w:r>
        <w:r w:rsidR="001E3E42" w:rsidRPr="001E3E42" w:rsidDel="00787B13">
          <w:delText xml:space="preserve"> </w:delText>
        </w:r>
        <w:r w:rsidR="004D73B8" w:rsidDel="00787B13">
          <w:delText>in</w:delText>
        </w:r>
        <w:r w:rsidR="0072289E" w:rsidDel="00787B13">
          <w:delText xml:space="preserve"> both</w:delText>
        </w:r>
        <w:r w:rsidR="004D73B8" w:rsidDel="00787B13">
          <w:delText xml:space="preserve"> N-fixing </w:delText>
        </w:r>
        <w:r w:rsidR="00285FF4" w:rsidDel="00787B13">
          <w:delText>species an</w:delText>
        </w:r>
        <w:r w:rsidR="0072289E" w:rsidDel="00787B13">
          <w:delText>d</w:delText>
        </w:r>
        <w:r w:rsidR="00285FF4" w:rsidDel="00787B13">
          <w:delText xml:space="preserve"> </w:delText>
        </w:r>
        <w:r w:rsidR="004D73B8" w:rsidDel="00787B13">
          <w:delText>C</w:delText>
        </w:r>
        <w:r w:rsidR="004D73B8" w:rsidRPr="00285FF4" w:rsidDel="00787B13">
          <w:rPr>
            <w:vertAlign w:val="subscript"/>
          </w:rPr>
          <w:delText>4</w:delText>
        </w:r>
        <w:r w:rsidR="004D73B8" w:rsidDel="00787B13">
          <w:delText xml:space="preserve"> species. </w:delText>
        </w:r>
        <w:r w:rsidR="00CC087B" w:rsidDel="00787B13">
          <w:delText>L</w:delText>
        </w:r>
        <w:r w:rsidDel="00787B13">
          <w:delText xml:space="preserve">eaf </w:delText>
        </w:r>
        <w:r w:rsidDel="00787B13">
          <w:rPr>
            <w:i/>
            <w:iCs/>
          </w:rPr>
          <w:delText>C</w:delText>
        </w:r>
        <w:r w:rsidDel="00787B13">
          <w:rPr>
            <w:vertAlign w:val="subscript"/>
          </w:rPr>
          <w:delText>i</w:delText>
        </w:r>
        <w:r w:rsidDel="00787B13">
          <w:delText>:</w:delText>
        </w:r>
        <w:r w:rsidDel="00787B13">
          <w:rPr>
            <w:i/>
            <w:iCs/>
          </w:rPr>
          <w:delText>C</w:delText>
        </w:r>
        <w:r w:rsidDel="00787B13">
          <w:rPr>
            <w:vertAlign w:val="subscript"/>
          </w:rPr>
          <w:delText>a</w:delText>
        </w:r>
        <w:r w:rsidR="00AA48B8" w:rsidDel="00787B13">
          <w:delText xml:space="preserve"> </w:delText>
        </w:r>
        <w:r w:rsidR="00CC087B" w:rsidDel="00787B13">
          <w:delText>was</w:delText>
        </w:r>
        <w:r w:rsidR="00BF6DBE" w:rsidDel="00787B13">
          <w:delText xml:space="preserve"> </w:delText>
        </w:r>
        <w:r w:rsidR="00CC087B" w:rsidDel="00787B13">
          <w:delText>expected to be</w:delText>
        </w:r>
      </w:del>
      <w:ins w:id="52" w:author="Perkowski, Evan A" w:date="2023-12-06T08:44:00Z">
        <w:r w:rsidR="00787B13">
          <w:t xml:space="preserve"> and will </w:t>
        </w:r>
      </w:ins>
      <w:ins w:id="53" w:author="Perkowski, Evan A" w:date="2023-12-06T08:46:00Z">
        <w:r w:rsidR="00787B13">
          <w:t xml:space="preserve">decrease with </w:t>
        </w:r>
      </w:ins>
      <w:del w:id="54" w:author="Perkowski, Evan A" w:date="2023-12-06T08:46:00Z">
        <w:r w:rsidR="00CC087B" w:rsidDel="00787B13">
          <w:delText xml:space="preserve"> </w:delText>
        </w:r>
        <w:r w:rsidR="00AA48B8" w:rsidDel="00787B13">
          <w:delText>negatively related to</w:delText>
        </w:r>
        <w:r w:rsidR="00632394" w:rsidDel="00787B13">
          <w:delText xml:space="preserve"> </w:delText>
        </w:r>
      </w:del>
      <w:r w:rsidR="00632394">
        <w:t>increasing</w:t>
      </w:r>
      <w:r w:rsidR="0028529C">
        <w:t xml:space="preserve"> </w:t>
      </w:r>
      <w:r w:rsidR="00FB63DD" w:rsidRPr="00BF6DBE">
        <w:rPr>
          <w:i/>
          <w:iCs/>
          <w:color w:val="000000" w:themeColor="text1"/>
        </w:rPr>
        <w:t>VPD</w:t>
      </w:r>
      <w:r w:rsidR="00705B52">
        <w:rPr>
          <w:color w:val="000000" w:themeColor="text1"/>
        </w:rPr>
        <w:t>.</w:t>
      </w:r>
      <w:ins w:id="55" w:author="Perkowski, Evan A" w:date="2023-12-06T08:44:00Z">
        <w:r w:rsidR="00787B13">
          <w:rPr>
            <w:color w:val="000000" w:themeColor="text1"/>
          </w:rPr>
          <w:t xml:space="preserve"> C</w:t>
        </w:r>
        <w:r w:rsidR="00787B13">
          <w:rPr>
            <w:color w:val="000000" w:themeColor="text1"/>
            <w:vertAlign w:val="subscript"/>
          </w:rPr>
          <w:t>4</w:t>
        </w:r>
        <w:r w:rsidR="00787B13">
          <w:rPr>
            <w:color w:val="000000" w:themeColor="text1"/>
          </w:rPr>
          <w:t xml:space="preserve"> species</w:t>
        </w:r>
      </w:ins>
      <w:ins w:id="56" w:author="Perkowski, Evan A" w:date="2023-12-06T08:45:00Z">
        <w:r w:rsidR="00787B13">
          <w:rPr>
            <w:color w:val="000000" w:themeColor="text1"/>
          </w:rPr>
          <w:t xml:space="preserve"> and N-fixing species</w:t>
        </w:r>
      </w:ins>
      <w:ins w:id="57" w:author="Perkowski, Evan A" w:date="2023-12-06T08:44:00Z">
        <w:r w:rsidR="00787B13">
          <w:rPr>
            <w:color w:val="000000" w:themeColor="text1"/>
          </w:rPr>
          <w:t xml:space="preserve"> </w:t>
        </w:r>
      </w:ins>
      <w:ins w:id="58" w:author="Perkowski, Evan A" w:date="2023-12-06T08:46:00Z">
        <w:r w:rsidR="00787B13">
          <w:rPr>
            <w:color w:val="000000" w:themeColor="text1"/>
          </w:rPr>
          <w:t xml:space="preserve">will </w:t>
        </w:r>
      </w:ins>
      <w:ins w:id="59" w:author="Perkowski, Evan A" w:date="2023-12-06T08:44:00Z">
        <w:r w:rsidR="00787B13">
          <w:rPr>
            <w:color w:val="000000" w:themeColor="text1"/>
          </w:rPr>
          <w:t xml:space="preserve">have reduced leaf </w:t>
        </w:r>
        <w:r w:rsidR="00787B13">
          <w:rPr>
            <w:i/>
            <w:iCs/>
            <w:color w:val="000000" w:themeColor="text1"/>
          </w:rPr>
          <w:t>C</w:t>
        </w:r>
      </w:ins>
      <w:ins w:id="60" w:author="Perkowski, Evan A" w:date="2023-12-06T08:45:00Z">
        <w:r w:rsidR="00787B13">
          <w:rPr>
            <w:color w:val="000000" w:themeColor="text1"/>
            <w:vertAlign w:val="subscript"/>
          </w:rPr>
          <w:t>i</w:t>
        </w:r>
        <w:r w:rsidR="00787B13">
          <w:rPr>
            <w:color w:val="000000" w:themeColor="text1"/>
          </w:rPr>
          <w:t>:</w:t>
        </w:r>
        <w:r w:rsidR="00787B13">
          <w:rPr>
            <w:i/>
            <w:iCs/>
            <w:color w:val="000000" w:themeColor="text1"/>
          </w:rPr>
          <w:t>C</w:t>
        </w:r>
        <w:r w:rsidR="00787B13">
          <w:rPr>
            <w:color w:val="000000" w:themeColor="text1"/>
            <w:vertAlign w:val="subscript"/>
          </w:rPr>
          <w:t>a</w:t>
        </w:r>
        <w:r w:rsidR="00787B13">
          <w:rPr>
            <w:color w:val="000000" w:themeColor="text1"/>
          </w:rPr>
          <w:t xml:space="preserve"> due to increased water-use efficiency</w:t>
        </w:r>
      </w:ins>
      <w:ins w:id="61" w:author="Perkowski, Evan A" w:date="2023-12-06T08:46:00Z">
        <w:r w:rsidR="00787B13">
          <w:rPr>
            <w:color w:val="000000" w:themeColor="text1"/>
          </w:rPr>
          <w:t>.</w:t>
        </w:r>
      </w:ins>
    </w:p>
    <w:p w14:paraId="600D31B6" w14:textId="3D8056C5" w:rsidR="001F281C" w:rsidRDefault="00463A7F" w:rsidP="008C1714">
      <w:pPr>
        <w:pStyle w:val="ListParagraph"/>
        <w:numPr>
          <w:ilvl w:val="0"/>
          <w:numId w:val="4"/>
        </w:numPr>
        <w:spacing w:line="48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or both. </w:t>
      </w:r>
      <w:del w:id="62" w:author="Perkowski, Evan A" w:date="2023-12-06T08:44:00Z">
        <w:r w:rsidR="00D44E47" w:rsidDel="00787B13">
          <w:delText>Negative covariance between</w:delText>
        </w:r>
        <w:r w:rsidR="00705B52" w:rsidDel="00787B13">
          <w:delText xml:space="preserve"> components of</w:delText>
        </w:r>
        <w:r w:rsidR="00D44E47" w:rsidDel="00787B13">
          <w:delText xml:space="preserve"> </w:delText>
        </w:r>
        <w:r w:rsidR="00D44E47" w:rsidDel="00787B13">
          <w:rPr>
            <w:i/>
            <w:iCs/>
          </w:rPr>
          <w:delText>N</w:delText>
        </w:r>
        <w:r w:rsidR="00D44E47" w:rsidDel="00787B13">
          <w:rPr>
            <w:vertAlign w:val="subscript"/>
          </w:rPr>
          <w:delText>area</w:delText>
        </w:r>
        <w:r w:rsidR="00D44E47" w:rsidDel="00787B13">
          <w:delText xml:space="preserve"> and leaf </w:delText>
        </w:r>
        <w:r w:rsidR="00D44E47" w:rsidDel="00787B13">
          <w:rPr>
            <w:i/>
            <w:iCs/>
          </w:rPr>
          <w:delText>C</w:delText>
        </w:r>
        <w:r w:rsidR="00D44E47" w:rsidDel="00787B13">
          <w:rPr>
            <w:vertAlign w:val="subscript"/>
          </w:rPr>
          <w:delText>i</w:delText>
        </w:r>
        <w:r w:rsidR="00D44E47" w:rsidDel="00787B13">
          <w:delText>:</w:delText>
        </w:r>
        <w:r w:rsidR="00D44E47" w:rsidDel="00787B13">
          <w:rPr>
            <w:i/>
            <w:iCs/>
          </w:rPr>
          <w:delText>C</w:delText>
        </w:r>
        <w:r w:rsidR="00D44E47" w:rsidDel="00787B13">
          <w:rPr>
            <w:vertAlign w:val="subscript"/>
          </w:rPr>
          <w:delText>a</w:delText>
        </w:r>
        <w:r w:rsidR="00D44E47" w:rsidDel="00787B13">
          <w:delText xml:space="preserve"> will result in indirect </w:delText>
        </w:r>
        <w:r w:rsidR="00AA48B8" w:rsidDel="00787B13">
          <w:delText>positive</w:delText>
        </w:r>
        <w:r w:rsidR="001F281C" w:rsidDel="00787B13">
          <w:delText xml:space="preserve"> and negative</w:delText>
        </w:r>
        <w:r w:rsidR="00AA48B8" w:rsidDel="00787B13">
          <w:delText xml:space="preserve"> effect</w:delText>
        </w:r>
        <w:r w:rsidR="009D5E96" w:rsidDel="00787B13">
          <w:delText>s</w:delText>
        </w:r>
        <w:r w:rsidR="00AA48B8" w:rsidDel="00787B13">
          <w:delText xml:space="preserve"> of increasing </w:delText>
        </w:r>
        <w:r w:rsidR="004B4CA0" w:rsidDel="00787B13">
          <w:delText>nitrogen</w:delText>
        </w:r>
        <w:r w:rsidR="00AA48B8" w:rsidDel="00787B13">
          <w:delText xml:space="preserve"> availability</w:delText>
        </w:r>
        <w:r w:rsidR="001F281C" w:rsidDel="00787B13">
          <w:delText xml:space="preserve"> and soil moisture, respectively, on </w:delText>
        </w:r>
        <w:r w:rsidR="001F281C" w:rsidRPr="00D44E47" w:rsidDel="00787B13">
          <w:rPr>
            <w:i/>
            <w:iCs/>
          </w:rPr>
          <w:delText>N</w:delText>
        </w:r>
        <w:r w:rsidR="001F281C" w:rsidRPr="00D44E47" w:rsidDel="00787B13">
          <w:rPr>
            <w:vertAlign w:val="subscript"/>
          </w:rPr>
          <w:delText>area</w:delText>
        </w:r>
        <w:r w:rsidR="001F281C" w:rsidDel="00787B13">
          <w:delText xml:space="preserve">, and larger </w:delText>
        </w:r>
        <w:r w:rsidR="001F281C" w:rsidRPr="00D44E47" w:rsidDel="00787B13">
          <w:rPr>
            <w:i/>
            <w:iCs/>
          </w:rPr>
          <w:delText>N</w:delText>
        </w:r>
        <w:r w:rsidR="001F281C" w:rsidRPr="00D44E47" w:rsidDel="00787B13">
          <w:rPr>
            <w:vertAlign w:val="subscript"/>
          </w:rPr>
          <w:delText>area</w:delText>
        </w:r>
        <w:r w:rsidR="001F281C" w:rsidDel="00787B13">
          <w:delText xml:space="preserve"> in N-fixing species. </w:delText>
        </w:r>
      </w:del>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t>
      </w:r>
      <w:ins w:id="63" w:author="Perkowski, Evan A" w:date="2023-12-06T08:47:00Z">
        <w:r w:rsidR="00787B13">
          <w:t>due to</w:t>
        </w:r>
      </w:ins>
      <w:del w:id="64" w:author="Perkowski, Evan A" w:date="2023-12-06T08:47:00Z">
        <w:r w:rsidR="00CC087B" w:rsidDel="00787B13">
          <w:delText>with</w:delText>
        </w:r>
      </w:del>
      <w:r w:rsidR="00CC087B">
        <w:t xml:space="preserve"> increasing </w:t>
      </w:r>
      <w:r w:rsidR="00FB63DD" w:rsidRPr="00BF6DBE">
        <w:rPr>
          <w:i/>
          <w:iCs/>
          <w:color w:val="000000" w:themeColor="text1"/>
        </w:rPr>
        <w:t>VPD</w:t>
      </w:r>
      <w:r w:rsidR="00FB63DD">
        <w:t xml:space="preserve"> </w:t>
      </w:r>
      <w:ins w:id="65" w:author="Perkowski, Evan A" w:date="2023-12-06T08:47:00Z">
        <w:r w:rsidR="00787B13">
          <w:t xml:space="preserve">and reductions in </w:t>
        </w:r>
        <w:r w:rsidR="00787B13" w:rsidRPr="00BA6872">
          <w:rPr>
            <w:i/>
            <w:iCs/>
            <w:lang w:val="el-GR"/>
          </w:rPr>
          <w:t>β</w:t>
        </w:r>
        <w:r w:rsidR="00787B13">
          <w:t xml:space="preserve"> due to increasing nitrogen </w:t>
        </w:r>
        <w:proofErr w:type="spellStart"/>
        <w:r w:rsidR="00787B13">
          <w:t>av</w:t>
        </w:r>
      </w:ins>
      <w:ins w:id="66" w:author="Perkowski, Evan A" w:date="2023-12-06T08:48:00Z">
        <w:r w:rsidR="00787B13">
          <w:t>aialbility</w:t>
        </w:r>
      </w:ins>
      <w:proofErr w:type="spellEnd"/>
      <w:ins w:id="67" w:author="Perkowski, Evan A" w:date="2023-12-06T08:47:00Z">
        <w:r w:rsidR="00787B13">
          <w:t xml:space="preserve"> </w:t>
        </w:r>
      </w:ins>
      <w:r w:rsidR="00CC087B">
        <w:t>were expected to</w:t>
      </w:r>
      <w:ins w:id="68" w:author="Perkowski, Evan A" w:date="2023-12-06T08:48:00Z">
        <w:r w:rsidR="00787B13">
          <w:t xml:space="preserve"> indirectly</w:t>
        </w:r>
      </w:ins>
      <w:r w:rsidR="00CC087B">
        <w:t xml:space="preserve"> increase </w:t>
      </w:r>
      <w:r w:rsidR="0051708D" w:rsidRPr="00D44E47">
        <w:rPr>
          <w:i/>
          <w:iCs/>
        </w:rPr>
        <w:t>N</w:t>
      </w:r>
      <w:r w:rsidR="0051708D" w:rsidRPr="00D44E47">
        <w:rPr>
          <w:vertAlign w:val="subscript"/>
        </w:rPr>
        <w:t>area</w:t>
      </w:r>
      <w:r w:rsidR="0051708D">
        <w:t>.</w:t>
      </w:r>
    </w:p>
    <w:p w14:paraId="6C564FF5" w14:textId="77777777" w:rsidR="00787B13" w:rsidRDefault="00787B13" w:rsidP="008C1714">
      <w:pPr>
        <w:spacing w:line="480" w:lineRule="auto"/>
        <w:rPr>
          <w:ins w:id="69" w:author="Perkowski, Evan A" w:date="2023-12-06T08:48:00Z"/>
          <w:b/>
          <w:bCs/>
        </w:rPr>
      </w:pPr>
    </w:p>
    <w:p w14:paraId="074E51E2" w14:textId="632A644A" w:rsidR="00C61F15" w:rsidRPr="00BF6C3C" w:rsidRDefault="0089277C" w:rsidP="008C1714">
      <w:pPr>
        <w:spacing w:line="480" w:lineRule="auto"/>
      </w:pPr>
      <w:r>
        <w:rPr>
          <w:b/>
          <w:bCs/>
        </w:rPr>
        <w:t>Methods</w:t>
      </w:r>
    </w:p>
    <w:p w14:paraId="578010E6" w14:textId="77777777" w:rsidR="0028529C" w:rsidRDefault="003301CB" w:rsidP="008C1714">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6E79A77D" w14:textId="27CD6051" w:rsidR="00DE1559" w:rsidDel="00CD0EEC" w:rsidRDefault="0028529C" w:rsidP="008C1714">
      <w:pPr>
        <w:spacing w:line="480" w:lineRule="auto"/>
        <w:rPr>
          <w:del w:id="70" w:author="Perkowski, Evan A" w:date="2023-12-06T08:49:00Z"/>
        </w:rPr>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ins w:id="71" w:author="Perkowski, Evan A" w:date="2023-12-06T08:48:00Z">
        <w:r w:rsidR="00CD0EEC">
          <w:t xml:space="preserve"> free from grazing and disturbance (e.g.,</w:t>
        </w:r>
      </w:ins>
      <w:ins w:id="72" w:author="Perkowski, Evan A" w:date="2023-12-06T08:49:00Z">
        <w:r w:rsidR="00CD0EEC">
          <w:t xml:space="preserve"> mowing, feral hog activity, etc.)</w:t>
        </w:r>
      </w:ins>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del w:id="73" w:author="Perkowski, Evan A" w:date="2023-12-06T08:49:00Z">
        <w:r w:rsidR="00E4022C" w:rsidDel="00CD0EEC">
          <w:delText xml:space="preserve"> </w:delText>
        </w:r>
        <w:r w:rsidR="00913F4A" w:rsidDel="00CD0EEC">
          <w:delText xml:space="preserve">No </w:delText>
        </w:r>
        <w:r w:rsidR="003301CB" w:rsidDel="00CD0EEC">
          <w:delText>site</w:delText>
        </w:r>
        <w:r w:rsidR="00295134" w:rsidDel="00CD0EEC">
          <w:delText xml:space="preserve"> with personally communicated or anecdotal evidence of </w:delText>
        </w:r>
        <w:r w:rsidR="00E4022C" w:rsidDel="00CD0EEC">
          <w:delText xml:space="preserve">grazing or disturbance (e.g., mowing, feral hog activity, etc.) </w:delText>
        </w:r>
        <w:r w:rsidR="00913F4A" w:rsidDel="00CD0EEC">
          <w:delText>w</w:delText>
        </w:r>
        <w:r w:rsidR="008E34FA" w:rsidDel="00CD0EEC">
          <w:delText>as</w:delText>
        </w:r>
        <w:r w:rsidR="00913F4A" w:rsidDel="00CD0EEC">
          <w:delText xml:space="preserve"> used</w:delText>
        </w:r>
        <w:r w:rsidR="00E4022C" w:rsidDel="00CD0EEC">
          <w:delText>.</w:delText>
        </w:r>
      </w:del>
      <w:ins w:id="74" w:author="Perkowski, Evan A" w:date="2023-12-06T08:49:00Z">
        <w:r w:rsidR="00CD0EEC">
          <w:t xml:space="preserve"> </w:t>
        </w:r>
      </w:ins>
    </w:p>
    <w:p w14:paraId="58F02753" w14:textId="4B392C74" w:rsidR="009B12AC" w:rsidRDefault="0028529C" w:rsidP="00CD0EEC">
      <w:pPr>
        <w:spacing w:line="480" w:lineRule="auto"/>
        <w:pPrChange w:id="75" w:author="Perkowski, Evan A" w:date="2023-12-06T08:49:00Z">
          <w:pPr>
            <w:spacing w:line="480" w:lineRule="auto"/>
            <w:ind w:firstLine="720"/>
          </w:pPr>
        </w:pPrChange>
      </w:pPr>
      <w:r>
        <w:t>L</w:t>
      </w:r>
      <w:r w:rsidR="009B12AC">
        <w:t xml:space="preserve">eaf material </w:t>
      </w:r>
      <w:r>
        <w:t xml:space="preserve">was collected </w:t>
      </w:r>
      <w:r w:rsidR="009B12AC">
        <w:t>from three individuals of the five most abundant</w:t>
      </w:r>
      <w:r w:rsidR="00DA688E">
        <w:t xml:space="preserve"> </w:t>
      </w:r>
      <w:r w:rsidR="009B12AC">
        <w:t xml:space="preserve">species at random locations </w:t>
      </w:r>
      <w:r w:rsidR="00913F4A">
        <w:t>a</w:t>
      </w:r>
      <w:r w:rsidR="00535E38">
        <w:t>cross</w:t>
      </w:r>
      <w:r w:rsidR="00913F4A">
        <w:t xml:space="preserve"> </w:t>
      </w:r>
      <w:r w:rsidR="00913F4A">
        <w:lastRenderedPageBreak/>
        <w:t>each site</w:t>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w:t>
      </w:r>
      <w:r w:rsidR="00CA61C2">
        <w:t xml:space="preserve"> </w:t>
      </w:r>
      <w:r w:rsidR="009B12AC">
        <w:t>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by hand to create one composite soil sample per site.</w:t>
      </w:r>
    </w:p>
    <w:p w14:paraId="529BA155" w14:textId="77777777" w:rsidR="000A004D" w:rsidRDefault="000A004D" w:rsidP="008C1714">
      <w:pPr>
        <w:spacing w:line="480" w:lineRule="auto"/>
      </w:pPr>
    </w:p>
    <w:p w14:paraId="1D3C077D" w14:textId="57B88D21" w:rsidR="000A004D" w:rsidRDefault="00493CAF" w:rsidP="008C1714">
      <w:pPr>
        <w:spacing w:line="480" w:lineRule="auto"/>
      </w:pPr>
      <w:r>
        <w:rPr>
          <w:i/>
          <w:iCs/>
        </w:rPr>
        <w:t>C</w:t>
      </w:r>
      <w:r w:rsidR="000A004D">
        <w:rPr>
          <w:i/>
          <w:iCs/>
        </w:rPr>
        <w:t>limate data</w:t>
      </w:r>
    </w:p>
    <w:p w14:paraId="26F53BAF" w14:textId="35FE1EDE" w:rsidR="005D71B8" w:rsidRDefault="000A004D" w:rsidP="008C1714">
      <w:pPr>
        <w:spacing w:line="48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F5323A">
        <w:t>data</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0D28B203" w14:textId="77777777" w:rsidR="008C1714" w:rsidRDefault="008C1714" w:rsidP="008C1714">
      <w:pPr>
        <w:autoSpaceDE w:val="0"/>
        <w:autoSpaceDN w:val="0"/>
        <w:adjustRightInd w:val="0"/>
        <w:spacing w:line="480" w:lineRule="auto"/>
        <w:rPr>
          <w:i/>
          <w:iCs/>
        </w:rPr>
      </w:pPr>
    </w:p>
    <w:p w14:paraId="313D5015" w14:textId="6EDC1BF0" w:rsidR="000A004D" w:rsidRPr="008C1714" w:rsidRDefault="00493CAF" w:rsidP="008C1714">
      <w:pPr>
        <w:autoSpaceDE w:val="0"/>
        <w:autoSpaceDN w:val="0"/>
        <w:adjustRightInd w:val="0"/>
        <w:spacing w:line="480" w:lineRule="auto"/>
        <w:rPr>
          <w:color w:val="000000"/>
        </w:rPr>
      </w:pPr>
      <w:r>
        <w:rPr>
          <w:i/>
          <w:iCs/>
        </w:rPr>
        <w:t>E</w:t>
      </w:r>
      <w:r w:rsidR="000A004D">
        <w:rPr>
          <w:i/>
          <w:iCs/>
        </w:rPr>
        <w:t>daphic characteristics</w:t>
      </w:r>
    </w:p>
    <w:p w14:paraId="7764C10E" w14:textId="1F54731F" w:rsidR="007F7BF7" w:rsidRDefault="000A004D" w:rsidP="008C1714">
      <w:pPr>
        <w:autoSpaceDE w:val="0"/>
        <w:autoSpaceDN w:val="0"/>
        <w:adjustRightInd w:val="0"/>
        <w:spacing w:line="48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xml:space="preserve">, </w:t>
      </w:r>
      <w:r>
        <w:lastRenderedPageBreak/>
        <w:t>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C1714">
      <w:pPr>
        <w:autoSpaceDE w:val="0"/>
        <w:autoSpaceDN w:val="0"/>
        <w:adjustRightInd w:val="0"/>
        <w:spacing w:line="48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8C1714">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8C1714">
      <w:pPr>
        <w:spacing w:line="48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22C39E3B" w:rsidR="000A004D" w:rsidRPr="002418D0" w:rsidRDefault="000A004D" w:rsidP="008C1714">
      <w:pPr>
        <w:spacing w:line="480" w:lineRule="auto"/>
        <w:ind w:firstLine="720"/>
      </w:pPr>
      <w:commentRangeStart w:id="76"/>
      <w:r>
        <w:t xml:space="preserve">Daily soil moisture outputs for each site were used to calculate mean daily soil moisture for the prior 1, 2, 3, 4, 5, 6, 7, 8, 9, 10, 15, 20, 25, 30, 60, and 90 days leading up to each site </w:t>
      </w:r>
      <w:r>
        <w:lastRenderedPageBreak/>
        <w:t xml:space="preserve">visit. All soil moisture estimates </w:t>
      </w:r>
      <w:r w:rsidR="008448A1">
        <w:t>were</w:t>
      </w:r>
      <w:del w:id="77" w:author="Perkowski, Evan A" w:date="2023-12-06T08:50:00Z">
        <w:r w:rsidR="008448A1" w:rsidDel="00CA61C2">
          <w:delText xml:space="preserve"> then</w:delText>
        </w:r>
      </w:del>
      <w:r>
        <w:t xml:space="preserve"> expressed as a fraction of </w:t>
      </w:r>
      <w:r w:rsidR="004B4CA0">
        <w:t>water</w:t>
      </w:r>
      <w:r>
        <w:t xml:space="preserve"> holding capacity to normalize</w:t>
      </w:r>
      <w:r w:rsidR="008D3A77">
        <w:t xml:space="preserve"> </w:t>
      </w:r>
      <w:r w:rsidR="00DA4AAA">
        <w:t xml:space="preserve">values </w:t>
      </w:r>
      <w:r>
        <w:t>across sites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commentRangeEnd w:id="76"/>
      <w:r w:rsidR="00206B7A">
        <w:rPr>
          <w:rStyle w:val="CommentReference"/>
          <w:rFonts w:eastAsiaTheme="minorHAnsi" w:cs="Times New Roman (Body CS)"/>
        </w:rPr>
        <w:commentReference w:id="76"/>
      </w:r>
    </w:p>
    <w:p w14:paraId="2B5CB566" w14:textId="24A5B403" w:rsidR="009B12AC" w:rsidRDefault="009B12AC" w:rsidP="008C1714">
      <w:pPr>
        <w:spacing w:line="480" w:lineRule="auto"/>
      </w:pPr>
    </w:p>
    <w:p w14:paraId="03F7A398" w14:textId="3C0D8A9D" w:rsidR="009B12AC" w:rsidRPr="009B12AC" w:rsidRDefault="009B12AC" w:rsidP="008C1714">
      <w:pPr>
        <w:spacing w:line="480" w:lineRule="auto"/>
      </w:pPr>
      <w:r>
        <w:rPr>
          <w:i/>
          <w:iCs/>
        </w:rPr>
        <w:t>Leaf trait measurements</w:t>
      </w:r>
    </w:p>
    <w:p w14:paraId="10219118" w14:textId="7AF16079" w:rsidR="009B12AC" w:rsidRDefault="009B12AC"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804517">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w:t>
      </w:r>
      <w:del w:id="78" w:author="Perkowski, Evan A" w:date="2023-12-06T08:50:00Z">
        <w:r w:rsidDel="00CA61C2">
          <w:rPr>
            <w:color w:val="000000"/>
          </w:rPr>
          <w:delText xml:space="preserve">manually </w:delText>
        </w:r>
      </w:del>
      <w:r>
        <w:rPr>
          <w:color w:val="000000"/>
        </w:rPr>
        <w:t xml:space="preserve">ground </w:t>
      </w:r>
      <w:ins w:id="79" w:author="Perkowski, Evan A" w:date="2023-12-06T08:51:00Z">
        <w:r w:rsidR="00CA61C2">
          <w:rPr>
            <w:color w:val="000000"/>
          </w:rPr>
          <w:t>to homogeneity</w:t>
        </w:r>
      </w:ins>
      <w:del w:id="80" w:author="Perkowski, Evan A" w:date="2023-12-06T08:51:00Z">
        <w:r w:rsidR="00C8219D" w:rsidDel="00CA61C2">
          <w:rPr>
            <w:color w:val="000000"/>
          </w:rPr>
          <w:delText xml:space="preserve">with </w:delText>
        </w:r>
        <w:r w:rsidDel="00CA61C2">
          <w:rPr>
            <w:color w:val="000000"/>
          </w:rPr>
          <w:delText>a mortar and pestle until homogenized</w:delText>
        </w:r>
      </w:del>
      <w:r>
        <w:rPr>
          <w:color w:val="000000"/>
        </w:rPr>
        <w:t xml:space="preserve">.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Subsamples of dried and homogenized leaf tissue were used to measure</w:t>
      </w:r>
      <w:r w:rsidR="009D5E96">
        <w:rPr>
          <w:color w:val="000000"/>
        </w:rPr>
        <w:t xml:space="preserve"> mass-based</w:t>
      </w:r>
      <w:r>
        <w:rPr>
          <w:color w:val="000000"/>
        </w:rPr>
        <w:t xml:space="preserv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w:t>
      </w:r>
      <w:del w:id="81" w:author="Perkowski, Evan A" w:date="2023-12-06T08:51:00Z">
        <w:r w:rsidDel="00CA61C2">
          <w:rPr>
            <w:color w:val="000000"/>
          </w:rPr>
          <w:delText xml:space="preserve">analysis </w:delText>
        </w:r>
      </w:del>
      <w:r>
        <w:rPr>
          <w:color w:val="000000"/>
        </w:rPr>
        <w:t xml:space="preserve">(Costech-4010, </w:t>
      </w:r>
      <w:proofErr w:type="spellStart"/>
      <w:r>
        <w:rPr>
          <w:color w:val="000000"/>
        </w:rPr>
        <w:t>Costech</w:t>
      </w:r>
      <w:proofErr w:type="spellEnd"/>
      <w:r>
        <w:rPr>
          <w:color w:val="000000"/>
        </w:rPr>
        <w:t xml:space="preserve"> Instruments, Valencia, CA)</w:t>
      </w:r>
      <w:r w:rsidR="00343D30">
        <w:rPr>
          <w:color w:val="000000"/>
        </w:rPr>
        <w:t xml:space="preserve">. </w:t>
      </w:r>
      <w:r w:rsidR="009D5E96">
        <w:rPr>
          <w:color w:val="000000"/>
        </w:rPr>
        <w:t xml:space="preserve">Area-based leaf nitrogen content </w:t>
      </w:r>
      <w:r>
        <w:rPr>
          <w:color w:val="000000"/>
        </w:rPr>
        <w:t>(</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75332F1" w:rsidR="009B12AC" w:rsidRDefault="009B12AC" w:rsidP="008C1714">
      <w:pPr>
        <w:autoSpaceDE w:val="0"/>
        <w:autoSpaceDN w:val="0"/>
        <w:adjustRightInd w:val="0"/>
        <w:spacing w:line="48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804517">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Pr>
          <w:color w:val="000000"/>
        </w:rPr>
        <w:t>:</w:t>
      </w:r>
    </w:p>
    <w:p w14:paraId="7C200B4D" w14:textId="6A348D5C" w:rsidR="009B12AC" w:rsidRPr="00A54DE5" w:rsidRDefault="000D755C"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60A019EA" w:rsidR="009B12AC" w:rsidRDefault="00D32D4F"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lastRenderedPageBreak/>
        <w:fldChar w:fldCharType="begin" w:fldLock="1"/>
      </w:r>
      <w:r w:rsidR="00804517">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DA4AAA">
        <w:rPr>
          <w:color w:val="000000"/>
        </w:rPr>
        <w:t>assumed to be -8</w:t>
      </w:r>
      <w:r w:rsidR="009B12AC" w:rsidRPr="00771C52">
        <w:rPr>
          <w:color w:val="000000"/>
        </w:rPr>
        <w:t>‰</w:t>
      </w:r>
      <w:r w:rsidR="00DA4AAA">
        <w:rPr>
          <w:color w:val="000000"/>
        </w:rPr>
        <w:t xml:space="preserve">; </w:t>
      </w:r>
      <w:r w:rsidR="00DA4AAA" w:rsidRPr="00D32D4F">
        <w:rPr>
          <w:noProof/>
          <w:color w:val="000000"/>
        </w:rPr>
        <w:t>Farquhar et al. 1989</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1752D741" w:rsidR="009B12AC" w:rsidRPr="005D71B8" w:rsidRDefault="009B12AC"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57CA98BB" w14:textId="256F81CF" w:rsidR="009B12AC" w:rsidRPr="00122217" w:rsidRDefault="009B12AC"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12A2E91F" w:rsidR="009B12AC" w:rsidRDefault="009B12AC" w:rsidP="008C1714">
      <w:pPr>
        <w:autoSpaceDE w:val="0"/>
        <w:autoSpaceDN w:val="0"/>
        <w:adjustRightInd w:val="0"/>
        <w:spacing w:line="48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804517">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dataset)</w:t>
      </w:r>
      <w:r>
        <w:rPr>
          <w:color w:val="000000"/>
        </w:rPr>
        <w:t>.</w:t>
      </w:r>
    </w:p>
    <w:p w14:paraId="1FA0E7D2" w14:textId="27547453" w:rsidR="007F134F" w:rsidRDefault="0051708D" w:rsidP="008C1714">
      <w:pPr>
        <w:autoSpaceDE w:val="0"/>
        <w:autoSpaceDN w:val="0"/>
        <w:adjustRightInd w:val="0"/>
        <w:spacing w:line="480" w:lineRule="auto"/>
        <w:ind w:firstLine="720"/>
        <w:rPr>
          <w:color w:val="000000"/>
        </w:rPr>
      </w:pPr>
      <w:commentRangeStart w:id="82"/>
      <w:r>
        <w:rPr>
          <w:color w:val="000000"/>
        </w:rPr>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t>
      </w:r>
      <w:r w:rsidR="00DA4AAA">
        <w:rPr>
          <w:color w:val="000000"/>
        </w:rPr>
        <w:t>using</w:t>
      </w:r>
      <w:r w:rsidR="009B12AC">
        <w:rPr>
          <w:color w:val="000000"/>
        </w:rPr>
        <w:t xml:space="preserve">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w:t>
      </w:r>
      <w:ins w:id="83" w:author="Perkowski, Evan A" w:date="2023-12-06T08:55:00Z">
        <w:r w:rsidR="00CA61C2">
          <w:rPr>
            <w:color w:val="000000"/>
          </w:rPr>
          <w:t xml:space="preserve"> simplified</w:t>
        </w:r>
      </w:ins>
      <w:r w:rsidR="009B12AC">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2CB1E131" w:rsidR="009B12AC" w:rsidRPr="007F134F" w:rsidRDefault="009B12AC"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commentRangeEnd w:id="82"/>
      <w:r w:rsidR="00206B7A">
        <w:rPr>
          <w:rStyle w:val="CommentReference"/>
          <w:rFonts w:eastAsiaTheme="minorHAnsi" w:cs="Times New Roman (Body CS)"/>
        </w:rPr>
        <w:commentReference w:id="82"/>
      </w:r>
    </w:p>
    <w:p w14:paraId="2B512F29" w14:textId="2FB7EF03" w:rsidR="007A4DDF" w:rsidRDefault="00CA61C2" w:rsidP="008C1714">
      <w:pPr>
        <w:autoSpaceDE w:val="0"/>
        <w:autoSpaceDN w:val="0"/>
        <w:adjustRightInd w:val="0"/>
        <w:spacing w:line="480" w:lineRule="auto"/>
        <w:rPr>
          <w:color w:val="000000"/>
        </w:rPr>
      </w:pPr>
      <w:r>
        <w:rPr>
          <w:color w:val="000000"/>
        </w:rPr>
        <w:t>W</w:t>
      </w:r>
      <w:r w:rsidR="005E6A0B">
        <w:rPr>
          <w:color w:val="000000"/>
        </w:rPr>
        <w:t>here</w:t>
      </w:r>
      <w:r>
        <w:rPr>
          <w:color w:val="000000"/>
        </w:rPr>
        <w:t xml:space="preserv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A4AAA">
        <w:rPr>
          <w:color w:val="000000"/>
        </w:rPr>
        <w:t xml:space="preserve"> described in</w:t>
      </w:r>
      <w:r w:rsidR="00D35AD4">
        <w:rPr>
          <w:color w:val="000000"/>
        </w:rPr>
        <w:t xml:space="preserve"> </w:t>
      </w:r>
      <w:r w:rsidR="00D35AD4">
        <w:rPr>
          <w:color w:val="000000"/>
        </w:rPr>
        <w:fldChar w:fldCharType="begin" w:fldLock="1"/>
      </w:r>
      <w:r w:rsidR="004474C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 xml:space="preserve">Stocker et al. </w:t>
      </w:r>
      <w:r w:rsidR="00DA4AAA">
        <w:rPr>
          <w:noProof/>
          <w:color w:val="000000"/>
        </w:rPr>
        <w:t>(</w:t>
      </w:r>
      <w:r w:rsidR="00D35AD4" w:rsidRPr="00D35AD4">
        <w:rPr>
          <w:noProof/>
          <w:color w:val="000000"/>
        </w:rPr>
        <w:t>2020)</w:t>
      </w:r>
      <w:r w:rsidR="00D35AD4">
        <w:rPr>
          <w:color w:val="000000"/>
        </w:rPr>
        <w:fldChar w:fldCharType="end"/>
      </w:r>
      <w:r w:rsidR="007A4DDF">
        <w:rPr>
          <w:color w:val="000000"/>
        </w:rPr>
        <w:t>:</w:t>
      </w:r>
    </w:p>
    <w:p w14:paraId="44E42D86" w14:textId="6DABA5D7" w:rsidR="007A4DDF" w:rsidRPr="00C9385C" w:rsidRDefault="00000000" w:rsidP="008C1714">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22A2CCBB" w:rsidR="00B3733E" w:rsidRPr="00C9385C" w:rsidRDefault="00B3733E" w:rsidP="008C1714">
      <w:pPr>
        <w:autoSpaceDE w:val="0"/>
        <w:autoSpaceDN w:val="0"/>
        <w:adjustRightInd w:val="0"/>
        <w:spacing w:line="48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w:t>
      </w:r>
      <w:r w:rsidR="00C9385C">
        <w:rPr>
          <w:color w:val="000000"/>
        </w:rPr>
        <w:lastRenderedPageBreak/>
        <w:t xml:space="preserve">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ins w:id="84" w:author="Perkowski, Evan A" w:date="2023-12-06T08:53:00Z">
        <w:r w:rsidR="00CA61C2">
          <w:rPr>
            <w:color w:val="000000"/>
          </w:rPr>
          <w:t xml:space="preserve"> </w:t>
        </w:r>
      </w:ins>
    </w:p>
    <w:p w14:paraId="7B8465DB" w14:textId="17959572" w:rsidR="009B12AC" w:rsidRPr="008D3A77" w:rsidRDefault="00C9385C" w:rsidP="008C1714">
      <w:pPr>
        <w:autoSpaceDE w:val="0"/>
        <w:autoSpaceDN w:val="0"/>
        <w:adjustRightInd w:val="0"/>
        <w:spacing w:line="48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8C1714">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3811489F" w:rsidR="00321408" w:rsidRDefault="009B12AC" w:rsidP="008C1714">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804517">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8C1714">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8C1714">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8C1714">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8C1714">
      <w:pPr>
        <w:spacing w:line="48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8C1714">
      <w:pPr>
        <w:spacing w:line="480" w:lineRule="auto"/>
        <w:rPr>
          <w:i/>
          <w:iCs/>
        </w:rPr>
      </w:pPr>
    </w:p>
    <w:p w14:paraId="7B692B1B" w14:textId="6B920DE3" w:rsidR="00BF405C" w:rsidRPr="00BF405C" w:rsidRDefault="003C775F" w:rsidP="008C1714">
      <w:pPr>
        <w:spacing w:line="480" w:lineRule="auto"/>
      </w:pPr>
      <w:r>
        <w:rPr>
          <w:i/>
          <w:iCs/>
        </w:rPr>
        <w:t>P</w:t>
      </w:r>
      <w:r w:rsidR="00BF405C">
        <w:rPr>
          <w:i/>
          <w:iCs/>
        </w:rPr>
        <w:t xml:space="preserve">lant functional </w:t>
      </w:r>
      <w:r w:rsidR="009C50E2">
        <w:rPr>
          <w:i/>
          <w:iCs/>
        </w:rPr>
        <w:t>group</w:t>
      </w:r>
      <w:r w:rsidR="00493CAF">
        <w:rPr>
          <w:i/>
          <w:iCs/>
        </w:rPr>
        <w:t>s</w:t>
      </w:r>
    </w:p>
    <w:p w14:paraId="3407D55F" w14:textId="228A775B" w:rsidR="00BF405C" w:rsidRPr="00BF405C" w:rsidRDefault="00BF405C" w:rsidP="008C1714">
      <w:pPr>
        <w:spacing w:line="48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w:t>
      </w:r>
      <w:r w:rsidR="0009288E">
        <w:t xml:space="preserve"> </w:t>
      </w:r>
      <w:r>
        <w:t xml:space="preserve">The ability to form </w:t>
      </w:r>
      <w:r>
        <w:lastRenderedPageBreak/>
        <w:t xml:space="preserve">associations with symbiotic </w:t>
      </w:r>
      <w:r w:rsidR="00565BF9">
        <w:t>N</w:t>
      </w:r>
      <w:r>
        <w:t xml:space="preserve">-fixing bacteria was assigned based on whether species were in the </w:t>
      </w:r>
      <w:r>
        <w:rPr>
          <w:i/>
          <w:iCs/>
        </w:rPr>
        <w:t>Fabaceae</w:t>
      </w:r>
      <w:r>
        <w:t xml:space="preserve"> family</w:t>
      </w:r>
      <w:r w:rsidR="009D5E96">
        <w:t xml:space="preserve">, as </w:t>
      </w:r>
      <w:r w:rsidR="00A4586F">
        <w:t>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rsidR="0009288E">
        <w:t>, and no collected</w:t>
      </w:r>
      <w:r w:rsidR="00DE1559">
        <w:t xml:space="preserve"> plant</w:t>
      </w:r>
      <w:r w:rsidR="0009288E">
        <w:t xml:space="preserve"> used the CAM photosynthetic pathway</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DE1559">
        <w:t>46</w:t>
      </w:r>
      <w:r w:rsidR="00A4586F">
        <w:t xml:space="preserve"> individuals comprising </w:t>
      </w:r>
      <w:r w:rsidR="00DE1559">
        <w:t>41</w:t>
      </w:r>
      <w:r w:rsidR="00A4586F">
        <w:t xml:space="preserve">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8C1714">
      <w:pPr>
        <w:autoSpaceDE w:val="0"/>
        <w:autoSpaceDN w:val="0"/>
        <w:adjustRightInd w:val="0"/>
        <w:spacing w:line="480" w:lineRule="auto"/>
        <w:rPr>
          <w:color w:val="000000" w:themeColor="text1"/>
        </w:rPr>
      </w:pPr>
    </w:p>
    <w:p w14:paraId="105C6627" w14:textId="28C5F418" w:rsidR="00042F4A" w:rsidRDefault="00FA4A16" w:rsidP="008C1714">
      <w:pPr>
        <w:autoSpaceDE w:val="0"/>
        <w:autoSpaceDN w:val="0"/>
        <w:adjustRightInd w:val="0"/>
        <w:spacing w:line="480" w:lineRule="auto"/>
        <w:rPr>
          <w:color w:val="000000" w:themeColor="text1"/>
        </w:rPr>
      </w:pPr>
      <w:r>
        <w:rPr>
          <w:i/>
          <w:iCs/>
          <w:color w:val="000000" w:themeColor="text1"/>
        </w:rPr>
        <w:t>Data analysis</w:t>
      </w:r>
    </w:p>
    <w:p w14:paraId="088574CA" w14:textId="7A3EC6C4" w:rsidR="000438F0" w:rsidRDefault="003C57E0" w:rsidP="008C1714">
      <w:pPr>
        <w:autoSpaceDE w:val="0"/>
        <w:autoSpaceDN w:val="0"/>
        <w:adjustRightInd w:val="0"/>
        <w:spacing w:line="48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w:t>
      </w:r>
      <w:r w:rsidR="009C1979">
        <w:t>rivers</w:t>
      </w:r>
      <w:r w:rsidR="00E631D8">
        <w:t xml:space="preserve"> of</w:t>
      </w:r>
      <w:r w:rsidR="009C1979">
        <w:t xml:space="preserve"> variance in</w:t>
      </w:r>
      <w:r w:rsidR="00707030">
        <w:t xml:space="preserve"> </w:t>
      </w:r>
      <w:r w:rsidR="00707030">
        <w:rPr>
          <w:i/>
          <w:iCs/>
        </w:rPr>
        <w:t>N</w:t>
      </w:r>
      <w:r w:rsidR="00707030">
        <w:rPr>
          <w:vertAlign w:val="subscript"/>
        </w:rPr>
        <w:t>area</w:t>
      </w:r>
      <w:r w:rsidR="00707030">
        <w:t>.</w:t>
      </w:r>
    </w:p>
    <w:p w14:paraId="1DEE2562" w14:textId="3F24051B" w:rsidR="00F676C9" w:rsidRPr="00303932" w:rsidRDefault="008448A1" w:rsidP="008C1714">
      <w:pPr>
        <w:autoSpaceDE w:val="0"/>
        <w:autoSpaceDN w:val="0"/>
        <w:adjustRightInd w:val="0"/>
        <w:spacing w:line="48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to determine whether 90-, 60-, 30-, 20-, 15-, 10-, 9-, 8-, 7-, 6-, 5-, 4-, 3-, 2-, or 1-day mean daily soil moisture conferred the best model fit</w:t>
      </w:r>
      <w:r w:rsidR="00303932">
        <w:t xml:space="preserve">. </w:t>
      </w:r>
      <w:r w:rsidR="00F676C9">
        <w:t xml:space="preserve">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w:t>
      </w:r>
      <w:r w:rsidR="00965142">
        <w:lastRenderedPageBreak/>
        <w:t>response variable and each soil moisture timestep was separately included as a single continuous fixed effect</w:t>
      </w:r>
      <w:r w:rsidR="00F676C9">
        <w:t xml:space="preserve">. Species </w:t>
      </w:r>
      <w:r w:rsidR="009C50E2">
        <w:t>w</w:t>
      </w:r>
      <w:r w:rsidR="0009288E">
        <w:t>ere</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ins w:id="85" w:author="Perkowski, Evan A" w:date="2023-12-05T15:58:00Z">
        <w:r w:rsidR="00303932">
          <w:t xml:space="preserve"> Importantly, this approach was used to </w:t>
        </w:r>
      </w:ins>
      <w:ins w:id="86" w:author="Perkowski, Evan A" w:date="2023-12-05T15:59:00Z">
        <w:r w:rsidR="00303932">
          <w:t xml:space="preserve">objectively </w:t>
        </w:r>
      </w:ins>
      <w:ins w:id="87" w:author="Perkowski, Evan A" w:date="2023-12-05T15:58:00Z">
        <w:r w:rsidR="00303932">
          <w:t xml:space="preserve">select the timescale that conferred the best fit for </w:t>
        </w:r>
        <w:r w:rsidR="00303932" w:rsidRPr="00F676C9">
          <w:rPr>
            <w:i/>
            <w:iCs/>
            <w:lang w:val="el-GR"/>
          </w:rPr>
          <w:t>β</w:t>
        </w:r>
        <w:r w:rsidR="00303932">
          <w:t xml:space="preserve"> </w:t>
        </w:r>
      </w:ins>
      <w:ins w:id="88" w:author="Perkowski, Evan A" w:date="2023-12-05T15:59:00Z">
        <w:r w:rsidR="00303932">
          <w:t>using recent weather dat</w:t>
        </w:r>
      </w:ins>
      <w:ins w:id="89" w:author="Perkowski, Evan A" w:date="2023-12-05T16:01:00Z">
        <w:r w:rsidR="00303932">
          <w:t xml:space="preserve">a </w:t>
        </w:r>
      </w:ins>
      <w:ins w:id="90" w:author="Perkowski, Evan A" w:date="2023-12-05T15:59:00Z">
        <w:r w:rsidR="00303932">
          <w:t xml:space="preserve">and </w:t>
        </w:r>
      </w:ins>
      <w:ins w:id="91" w:author="Perkowski, Evan A" w:date="2023-12-05T16:01:00Z">
        <w:r w:rsidR="00303932">
          <w:t xml:space="preserve">should not be inferred to be </w:t>
        </w:r>
      </w:ins>
      <w:ins w:id="92" w:author="Perkowski, Evan A" w:date="2023-12-05T15:59:00Z">
        <w:r w:rsidR="00303932">
          <w:t>t</w:t>
        </w:r>
      </w:ins>
      <w:ins w:id="93" w:author="Perkowski, Evan A" w:date="2023-12-05T16:01:00Z">
        <w:r w:rsidR="00303932">
          <w:t>he</w:t>
        </w:r>
      </w:ins>
      <w:ins w:id="94" w:author="Perkowski, Evan A" w:date="2023-12-05T15:59:00Z">
        <w:r w:rsidR="00303932">
          <w:t xml:space="preserve"> timescales for which </w:t>
        </w:r>
        <w:r w:rsidR="00303932" w:rsidRPr="00F676C9">
          <w:rPr>
            <w:i/>
            <w:iCs/>
            <w:lang w:val="el-GR"/>
          </w:rPr>
          <w:t>β</w:t>
        </w:r>
        <w:r w:rsidR="00303932">
          <w:t xml:space="preserve"> varies temporally.</w:t>
        </w:r>
      </w:ins>
    </w:p>
    <w:p w14:paraId="3FEA438C" w14:textId="6EDFB9EC" w:rsidR="00223A9B" w:rsidRPr="00303932" w:rsidRDefault="008448A1" w:rsidP="008C1714">
      <w:pPr>
        <w:autoSpaceDE w:val="0"/>
        <w:autoSpaceDN w:val="0"/>
        <w:adjustRightInd w:val="0"/>
        <w:spacing w:line="48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w:t>
      </w:r>
      <w:r w:rsidR="0009288E">
        <w:t>ere</w:t>
      </w:r>
      <w:r w:rsidR="00483F04">
        <w:t xml:space="preserve">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ins w:id="95" w:author="Perkowski, Evan A" w:date="2023-12-05T15:59:00Z">
        <w:r w:rsidR="00303932">
          <w:t xml:space="preserve"> This approach was used to objectively select the </w:t>
        </w:r>
      </w:ins>
      <w:ins w:id="96" w:author="Perkowski, Evan A" w:date="2023-12-05T16:00:00Z">
        <w:r w:rsidR="00303932">
          <w:rPr>
            <w:i/>
            <w:iCs/>
          </w:rPr>
          <w:t>VPD</w:t>
        </w:r>
        <w:r w:rsidR="00303932">
          <w:t xml:space="preserve"> timescale that conferred the best fit for leaf </w:t>
        </w:r>
        <w:r w:rsidR="00303932">
          <w:rPr>
            <w:i/>
            <w:iCs/>
          </w:rPr>
          <w:t>C</w:t>
        </w:r>
        <w:r w:rsidR="00303932">
          <w:rPr>
            <w:vertAlign w:val="subscript"/>
          </w:rPr>
          <w:t>i</w:t>
        </w:r>
        <w:r w:rsidR="00303932">
          <w:t>:</w:t>
        </w:r>
        <w:r w:rsidR="00303932">
          <w:rPr>
            <w:i/>
            <w:iCs/>
          </w:rPr>
          <w:t>C</w:t>
        </w:r>
        <w:r w:rsidR="00303932">
          <w:rPr>
            <w:vertAlign w:val="subscript"/>
          </w:rPr>
          <w:t>a</w:t>
        </w:r>
        <w:r w:rsidR="00303932">
          <w:t xml:space="preserve"> and should not be inferred to be the timescale for which leaf </w:t>
        </w:r>
        <w:r w:rsidR="00303932">
          <w:rPr>
            <w:i/>
            <w:iCs/>
          </w:rPr>
          <w:t>C</w:t>
        </w:r>
        <w:r w:rsidR="00303932">
          <w:rPr>
            <w:vertAlign w:val="subscript"/>
          </w:rPr>
          <w:t>i</w:t>
        </w:r>
        <w:r w:rsidR="00303932">
          <w:t>:</w:t>
        </w:r>
        <w:r w:rsidR="00303932">
          <w:rPr>
            <w:i/>
            <w:iCs/>
          </w:rPr>
          <w:t>C</w:t>
        </w:r>
        <w:r w:rsidR="00303932">
          <w:rPr>
            <w:vertAlign w:val="subscript"/>
          </w:rPr>
          <w:t>a</w:t>
        </w:r>
      </w:ins>
      <w:ins w:id="97" w:author="Perkowski, Evan A" w:date="2023-12-05T16:01:00Z">
        <w:r w:rsidR="00303932">
          <w:t xml:space="preserve"> varies temporally.</w:t>
        </w:r>
      </w:ins>
    </w:p>
    <w:p w14:paraId="5AA68687" w14:textId="322262BB" w:rsidR="008448A1" w:rsidRPr="00223A9B" w:rsidRDefault="00303932" w:rsidP="008C1714">
      <w:pPr>
        <w:autoSpaceDE w:val="0"/>
        <w:autoSpaceDN w:val="0"/>
        <w:adjustRightInd w:val="0"/>
        <w:spacing w:line="480" w:lineRule="auto"/>
        <w:ind w:firstLine="720"/>
      </w:pPr>
      <w:ins w:id="98" w:author="Perkowski, Evan A" w:date="2023-12-05T16:01:00Z">
        <w:r>
          <w:t>T</w:t>
        </w:r>
      </w:ins>
      <w:del w:id="99" w:author="Perkowski, Evan A" w:date="2023-12-05T16:01:00Z">
        <w:r w:rsidR="00223A9B" w:rsidDel="00303932">
          <w:delText>Finally, t</w:delText>
        </w:r>
      </w:del>
      <w:r w:rsidR="00223A9B">
        <w:t xml:space="preserve">o </w:t>
      </w:r>
      <w:proofErr w:type="gramStart"/>
      <w:r w:rsidR="00223A9B">
        <w:t>address</w:t>
      </w:r>
      <w:proofErr w:type="gramEnd"/>
      <w:r w:rsidR="00223A9B">
        <w:t xml:space="preserve"> our third hypothesis and investigate drivers of </w:t>
      </w:r>
      <w:r w:rsidR="00223A9B">
        <w:rPr>
          <w:i/>
          <w:iCs/>
        </w:rPr>
        <w:t>N</w:t>
      </w:r>
      <w:r w:rsidR="00223A9B">
        <w:rPr>
          <w:vertAlign w:val="subscript"/>
        </w:rPr>
        <w:t>area</w:t>
      </w:r>
      <w:r w:rsidR="00223A9B">
        <w:t xml:space="preserve"> a</w:t>
      </w:r>
      <w:ins w:id="100" w:author="Perkowski, Evan A" w:date="2023-12-05T16:01:00Z">
        <w:r>
          <w:t>nd</w:t>
        </w:r>
      </w:ins>
      <w:del w:id="101" w:author="Perkowski, Evan A" w:date="2023-12-05T16:01:00Z">
        <w:r w:rsidR="00223A9B" w:rsidDel="00303932">
          <w:delText>s well as</w:delText>
        </w:r>
      </w:del>
      <w:r w:rsidR="00223A9B">
        <w:t xml:space="preserve"> components of </w:t>
      </w:r>
      <w:r w:rsidR="00223A9B">
        <w:rPr>
          <w:i/>
          <w:iCs/>
        </w:rPr>
        <w:t>N</w:t>
      </w:r>
      <w:r w:rsidR="00223A9B">
        <w:rPr>
          <w:vertAlign w:val="subscript"/>
        </w:rPr>
        <w:t>area</w:t>
      </w:r>
      <w:r w:rsidR="00223A9B">
        <w:t xml:space="preserve"> (</w:t>
      </w:r>
      <w:r w:rsidR="00223A9B">
        <w:rPr>
          <w:i/>
          <w:iCs/>
        </w:rPr>
        <w:t>N</w:t>
      </w:r>
      <w:r w:rsidR="00223A9B">
        <w:rPr>
          <w:vertAlign w:val="subscript"/>
        </w:rPr>
        <w:t>mass</w:t>
      </w:r>
      <w:r w:rsidR="00223A9B">
        <w:t xml:space="preserve"> and </w:t>
      </w:r>
      <w:r w:rsidR="00223A9B">
        <w:rPr>
          <w:i/>
          <w:iCs/>
        </w:rPr>
        <w:t>M</w:t>
      </w:r>
      <w:r w:rsidR="00223A9B">
        <w:rPr>
          <w:vertAlign w:val="subscript"/>
        </w:rPr>
        <w:t>area</w:t>
      </w:r>
      <w:r w:rsidR="00223A9B">
        <w:t>), a third set of linear mixed effects models w</w:t>
      </w:r>
      <w:r w:rsidR="00483F04">
        <w:t>as</w:t>
      </w:r>
      <w:r w:rsidR="00223A9B">
        <w:t xml:space="preserve"> constructed for each of </w:t>
      </w:r>
      <w:r w:rsidR="00223A9B">
        <w:rPr>
          <w:i/>
          <w:iCs/>
        </w:rPr>
        <w:t>N</w:t>
      </w:r>
      <w:r w:rsidR="00223A9B">
        <w:rPr>
          <w:vertAlign w:val="subscript"/>
        </w:rPr>
        <w:t>area</w:t>
      </w:r>
      <w:r w:rsidR="00223A9B">
        <w:t xml:space="preserve">, </w:t>
      </w:r>
      <w:r w:rsidR="00223A9B">
        <w:rPr>
          <w:i/>
          <w:iCs/>
        </w:rPr>
        <w:t>N</w:t>
      </w:r>
      <w:r w:rsidR="00223A9B">
        <w:rPr>
          <w:vertAlign w:val="subscript"/>
        </w:rPr>
        <w:t>mass</w:t>
      </w:r>
      <w:r w:rsidR="00223A9B">
        <w:t xml:space="preserve">, and </w:t>
      </w:r>
      <w:r w:rsidR="00223A9B" w:rsidRPr="00223A9B">
        <w:rPr>
          <w:i/>
          <w:iCs/>
        </w:rPr>
        <w:t>M</w:t>
      </w:r>
      <w:r w:rsidR="00223A9B">
        <w:rPr>
          <w:vertAlign w:val="subscript"/>
        </w:rPr>
        <w:t>area</w:t>
      </w:r>
      <w:r w:rsidR="00223A9B">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sidR="00223A9B">
        <w:rPr>
          <w:i/>
          <w:iCs/>
        </w:rPr>
        <w:t>C</w:t>
      </w:r>
      <w:r w:rsidR="00223A9B">
        <w:rPr>
          <w:vertAlign w:val="subscript"/>
        </w:rPr>
        <w:t>i</w:t>
      </w:r>
      <w:r w:rsidR="00223A9B">
        <w:t>:</w:t>
      </w:r>
      <w:r w:rsidR="00223A9B">
        <w:rPr>
          <w:i/>
          <w:iCs/>
        </w:rPr>
        <w:t>C</w:t>
      </w:r>
      <w:r w:rsidR="00223A9B">
        <w:rPr>
          <w:vertAlign w:val="subscript"/>
        </w:rPr>
        <w:t>a</w:t>
      </w:r>
      <w:r w:rsidR="00223A9B">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w:t>
      </w:r>
      <w:r w:rsidR="00483F04">
        <w:lastRenderedPageBreak/>
        <w:t xml:space="preserve">availability, and functional group as done for the </w:t>
      </w:r>
      <w:r w:rsidR="00483F04">
        <w:rPr>
          <w:i/>
          <w:iCs/>
          <w:lang w:val="el-GR"/>
        </w:rPr>
        <w:t>β</w:t>
      </w:r>
      <w:r w:rsidR="00483F04">
        <w:t xml:space="preserve"> model explained above.</w:t>
      </w:r>
      <w:r w:rsidR="0009288E">
        <w:t xml:space="preserve"> Species were included in all models as a random intercept term.</w:t>
      </w:r>
      <w:r w:rsidR="00483F04">
        <w:t xml:space="preser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rsidR="00223A9B">
        <w:t xml:space="preserve">Soil moisture was set to the same timescale that conferred the best fit for </w:t>
      </w:r>
      <w:r w:rsidR="00223A9B" w:rsidRPr="00F676C9">
        <w:rPr>
          <w:i/>
          <w:iCs/>
          <w:lang w:val="el-GR"/>
        </w:rPr>
        <w:t>β</w:t>
      </w:r>
      <w:r w:rsidR="00223A9B">
        <w:t xml:space="preserve"> as explained above</w:t>
      </w:r>
      <w:r w:rsidR="00483F04">
        <w:t>.</w:t>
      </w:r>
    </w:p>
    <w:p w14:paraId="409FCDEC" w14:textId="393FCAA1" w:rsidR="005E629D" w:rsidRDefault="005E629D" w:rsidP="008C1714">
      <w:pPr>
        <w:autoSpaceDE w:val="0"/>
        <w:autoSpaceDN w:val="0"/>
        <w:adjustRightInd w:val="0"/>
        <w:spacing w:line="48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804517">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0FF99689" w:rsidR="00A25574" w:rsidRDefault="008A1B10" w:rsidP="008C1714">
      <w:pPr>
        <w:autoSpaceDE w:val="0"/>
        <w:autoSpaceDN w:val="0"/>
        <w:adjustRightInd w:val="0"/>
        <w:spacing w:line="48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the environmental gradient</w:t>
      </w:r>
      <w:r w:rsidR="00B639AF">
        <w:t xml:space="preserve">. </w:t>
      </w:r>
      <w:r w:rsidR="00A25574">
        <w:t xml:space="preserve">The structural equation model included all patterns expected from photosynthetic least-cost theory (outlined in Fig. 1), and any additional pathway for which we 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w:t>
      </w:r>
      <w:r w:rsidR="005A3659">
        <w:t xml:space="preserve"> </w:t>
      </w:r>
      <w:r w:rsidR="007747DE">
        <w:rPr>
          <w:i/>
          <w:iCs/>
        </w:rPr>
        <w:t>M</w:t>
      </w:r>
      <w:r w:rsidR="007747DE">
        <w:rPr>
          <w:vertAlign w:val="subscript"/>
        </w:rPr>
        <w:t>area</w:t>
      </w:r>
      <w:r w:rsidR="00216F34">
        <w:t xml:space="preserve"> </w:t>
      </w:r>
      <w:r w:rsidR="00216F34">
        <w:fldChar w:fldCharType="begin" w:fldLock="1"/>
      </w:r>
      <w:r w:rsidR="00072F3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Phytologist","id":"ITEM-3","issue":"3","issued":{"date-parts":[["2009"]]},"page":"565-588","title":"Causes and consequences of variation in leaf mass per area (LMA): A meta-analysis","type":"article-journal","volume":"182"},"uris":["http://www.mendeley.com/documents/?uuid=b94bc570-f64d-4e69-b7d3-0c20397765ec"]}],"mendeley":{"formattedCitation":"(Poorter et al. 2009, Firn et al. 2019, Liang et al. 2020)","plainTextFormattedCitation":"(Poorter et al. 2009, Firn et al. 2019, Liang et al. 2020)","previouslyFormattedCitation":"(Poorter et al. 2009, Firn et al. 2019, Liang et al. 2020)"},"properties":{"noteIndex":0},"schema":"https://github.com/citation-style-language/schema/raw/master/csl-citation.json"}</w:instrText>
      </w:r>
      <w:r w:rsidR="00216F34">
        <w:fldChar w:fldCharType="separate"/>
      </w:r>
      <w:r w:rsidR="005A3659" w:rsidRPr="005A3659">
        <w:rPr>
          <w:noProof/>
        </w:rPr>
        <w:t>(Poorter et al. 2009, Firn et al. 2019, Liang et al. 2020)</w:t>
      </w:r>
      <w:r w:rsidR="00216F34">
        <w:fldChar w:fldCharType="end"/>
      </w:r>
      <w:r w:rsidR="007747DE">
        <w:t xml:space="preserve">, </w:t>
      </w:r>
      <w:r w:rsidR="000F5BB1">
        <w:t>reduced</w:t>
      </w:r>
      <w:r w:rsidR="00216F34">
        <w:t xml:space="preserve"> leaf </w:t>
      </w:r>
      <w:r w:rsidR="00216F34">
        <w:rPr>
          <w:i/>
          <w:iCs/>
        </w:rPr>
        <w:t>C</w:t>
      </w:r>
      <w:r w:rsidR="00216F34">
        <w:rPr>
          <w:vertAlign w:val="subscript"/>
        </w:rPr>
        <w:t>i</w:t>
      </w:r>
      <w:r w:rsidR="00216F34">
        <w:t>:</w:t>
      </w:r>
      <w:r w:rsidR="00216F34">
        <w:rPr>
          <w:i/>
          <w:iCs/>
        </w:rPr>
        <w:t>C</w:t>
      </w:r>
      <w:r w:rsidR="00216F34">
        <w:rPr>
          <w:vertAlign w:val="subscript"/>
        </w:rPr>
        <w:t>a</w:t>
      </w:r>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804517">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photosynthesis","type":"article-journal","volume":"32"},"uris":["http://www.mendeley.com/documents/?uuid=42e0f772-2a61-4349-94e1-772197558dbe"]},{"id":"ITEM-4","itemData":{"DOI":"10.1111/j.1469-8137.2009.02830.x","ISSN":"0028646X","PMID":"19434804","abstract":"Here,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Phytologist","id":"ITEM-4","issue":"3","issued":{"date-parts":[["2009"]]},"page":"565-588","title":"Causes and consequences of variation in leaf mass per area (LMA): A meta-analysis","type":"article-journal","volume":"182"},"uris":["http://www.mendeley.com/documents/?uuid=b94bc570-f64d-4e69-b7d3-0c20397765ec"]}],"mendeley":{"formattedCitation":"(Schmitt and Edwards 1981, Sage and Pearcy 1987, Poorter et al. 2009, Ghannoum et al. 2011)","plainTextFormattedCitation":"(Schmitt and Edwards 1981, Sage and Pearcy 1987, Poorter et al. 2009, Ghannoum et al. 2011)","previouslyFormattedCitation":"(Schmitt and Edwards 1981, Sage and Pearcy 1987, Poorter et al. 2009, Ghannoum et al. 2011)"},"properties":{"noteIndex":0},"schema":"https://github.com/citation-style-language/schema/raw/master/csl-citation.json"}</w:instrText>
      </w:r>
      <w:r w:rsidR="00216F34">
        <w:fldChar w:fldCharType="separate"/>
      </w:r>
      <w:r w:rsidR="009C1979" w:rsidRPr="009C1979">
        <w:rPr>
          <w:noProof/>
        </w:rPr>
        <w:t>(Schmitt and Edwards 1981, Sage and Pearcy 1987, Poorter et al. 2009,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r w:rsidR="002E17D7">
        <w:rPr>
          <w:i/>
          <w:iCs/>
        </w:rPr>
        <w:t>C</w:t>
      </w:r>
      <w:r w:rsidR="002E17D7">
        <w:rPr>
          <w:vertAlign w:val="subscript"/>
        </w:rPr>
        <w:t>i</w:t>
      </w:r>
      <w:r w:rsidR="002E17D7">
        <w:t>:</w:t>
      </w:r>
      <w:r w:rsidR="002E17D7">
        <w:rPr>
          <w:i/>
          <w:iCs/>
        </w:rPr>
        <w:t>C</w:t>
      </w:r>
      <w:r w:rsidR="002E17D7">
        <w:rPr>
          <w:vertAlign w:val="subscript"/>
        </w:rPr>
        <w:t>a</w:t>
      </w:r>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xml:space="preserve">, positive covariance </w:t>
      </w:r>
      <w:r w:rsidR="00216F34">
        <w:lastRenderedPageBreak/>
        <w:t>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8C1714">
      <w:pPr>
        <w:autoSpaceDE w:val="0"/>
        <w:autoSpaceDN w:val="0"/>
        <w:adjustRightInd w:val="0"/>
        <w:spacing w:line="48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r>
        <w:rPr>
          <w:i/>
          <w:iCs/>
        </w:rPr>
        <w:t>C</w:t>
      </w:r>
      <w:r>
        <w:rPr>
          <w:vertAlign w:val="subscript"/>
        </w:rPr>
        <w:t>i</w:t>
      </w:r>
      <w:r>
        <w:t>:</w:t>
      </w:r>
      <w:r>
        <w:rPr>
          <w:i/>
          <w:iCs/>
        </w:rPr>
        <w:t>C</w:t>
      </w:r>
      <w:r>
        <w:rPr>
          <w:vertAlign w:val="subscript"/>
        </w:rPr>
        <w:t>a</w:t>
      </w:r>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r>
        <w:rPr>
          <w:i/>
          <w:iCs/>
        </w:rPr>
        <w:t>C</w:t>
      </w:r>
      <w:r>
        <w:rPr>
          <w:vertAlign w:val="subscript"/>
        </w:rPr>
        <w:t>i</w:t>
      </w:r>
      <w:r>
        <w:t>:</w:t>
      </w:r>
      <w:r>
        <w:rPr>
          <w:i/>
          <w:iCs/>
        </w:rPr>
        <w:t>C</w:t>
      </w:r>
      <w:r>
        <w:rPr>
          <w:vertAlign w:val="subscript"/>
        </w:rPr>
        <w:t>a</w:t>
      </w:r>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159BB71F" w:rsidR="00A25574" w:rsidRDefault="00A25574" w:rsidP="008C1714">
      <w:pPr>
        <w:autoSpaceDE w:val="0"/>
        <w:autoSpaceDN w:val="0"/>
        <w:adjustRightInd w:val="0"/>
        <w:spacing w:line="480" w:lineRule="auto"/>
        <w:ind w:firstLine="720"/>
      </w:pPr>
      <w:r>
        <w:t xml:space="preserve">Tests of directed separation indicated that the structural equation model was missing three correlations that contributed to poor overall model fit (Fisher’s </w:t>
      </w:r>
      <w:r>
        <w:rPr>
          <w:i/>
          <w:iCs/>
        </w:rPr>
        <w:t>C</w:t>
      </w:r>
      <w:r>
        <w:t>=</w:t>
      </w:r>
      <w:r w:rsidR="00CF07F1">
        <w:t>162.814</w:t>
      </w:r>
      <w:r>
        <w:t xml:space="preserve">, </w:t>
      </w:r>
      <w:r>
        <w:rPr>
          <w:i/>
          <w:iCs/>
        </w:rPr>
        <w:t>p</w:t>
      </w:r>
      <w:r>
        <w:t>&lt;0.001; df=4</w:t>
      </w:r>
      <w:r w:rsidR="00300BBF">
        <w:t>2</w:t>
      </w:r>
      <w:r>
        <w:t>; AIC=</w:t>
      </w:r>
      <w:r w:rsidR="00DE1559">
        <w:t>246.814</w:t>
      </w:r>
      <w:r>
        <w:t>; BIC=</w:t>
      </w:r>
      <w:r w:rsidR="00DE1559">
        <w:t>418.649</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w:t>
      </w:r>
      <w:r w:rsidR="000F5BB1">
        <w:t>These relationships were</w:t>
      </w:r>
      <w:r>
        <w:t xml:space="preserve"> included in the model as correlated errors, as we did not have hypotheses to explain their direct relationships. </w:t>
      </w:r>
      <w:r w:rsidR="004C53B7">
        <w:t xml:space="preserve">The inclusion of these relationships as correlated errors </w:t>
      </w:r>
      <w:r>
        <w:t xml:space="preserve">improved model fit (Fisher’s </w:t>
      </w:r>
      <w:r>
        <w:rPr>
          <w:i/>
          <w:iCs/>
        </w:rPr>
        <w:t>C</w:t>
      </w:r>
      <w:r>
        <w:t>=</w:t>
      </w:r>
      <w:r w:rsidR="00DE1559">
        <w:t>23.899</w:t>
      </w:r>
      <w:r>
        <w:t xml:space="preserve">, </w:t>
      </w:r>
      <w:r w:rsidRPr="00710FF4">
        <w:rPr>
          <w:i/>
          <w:iCs/>
        </w:rPr>
        <w:t>p</w:t>
      </w:r>
      <w:r>
        <w:t>=0.9</w:t>
      </w:r>
      <w:r w:rsidR="00DE1559">
        <w:t>39</w:t>
      </w:r>
      <w:r>
        <w:t>; df=</w:t>
      </w:r>
      <w:r w:rsidR="008B0912">
        <w:t>36</w:t>
      </w:r>
      <w:r>
        <w:t>; AIC=</w:t>
      </w:r>
      <w:r w:rsidR="00DE1559">
        <w:t>107.899</w:t>
      </w:r>
      <w:r>
        <w:t xml:space="preserve">; </w:t>
      </w:r>
      <w:r>
        <w:lastRenderedPageBreak/>
        <w:t>BIC=</w:t>
      </w:r>
      <w:r w:rsidR="00DE1559">
        <w:t>279.734</w:t>
      </w:r>
      <w:r>
        <w:t>) and satisf</w:t>
      </w:r>
      <w:r w:rsidR="000F5BB1">
        <w:t>ied</w:t>
      </w:r>
      <w:r>
        <w:t xml:space="preserve">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8C1714">
      <w:pPr>
        <w:autoSpaceDE w:val="0"/>
        <w:autoSpaceDN w:val="0"/>
        <w:adjustRightInd w:val="0"/>
        <w:spacing w:line="480" w:lineRule="auto"/>
        <w:rPr>
          <w:b/>
          <w:bCs/>
          <w:color w:val="000000" w:themeColor="text1"/>
        </w:rPr>
      </w:pPr>
    </w:p>
    <w:p w14:paraId="5F16A458" w14:textId="33438D8A" w:rsidR="00AA3362" w:rsidRDefault="00AA3362" w:rsidP="008C1714">
      <w:pPr>
        <w:autoSpaceDE w:val="0"/>
        <w:autoSpaceDN w:val="0"/>
        <w:adjustRightInd w:val="0"/>
        <w:spacing w:line="480" w:lineRule="auto"/>
        <w:rPr>
          <w:color w:val="000000" w:themeColor="text1"/>
        </w:rPr>
      </w:pPr>
      <w:r>
        <w:rPr>
          <w:b/>
          <w:bCs/>
          <w:color w:val="000000" w:themeColor="text1"/>
        </w:rPr>
        <w:t>Results</w:t>
      </w:r>
    </w:p>
    <w:p w14:paraId="23E75D60" w14:textId="7833322D" w:rsidR="00EB0F41" w:rsidRPr="001B5901" w:rsidRDefault="00CD59F2" w:rsidP="008C1714">
      <w:pPr>
        <w:autoSpaceDE w:val="0"/>
        <w:autoSpaceDN w:val="0"/>
        <w:adjustRightInd w:val="0"/>
        <w:spacing w:line="48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0018CAFA" w:rsidR="00A8548A" w:rsidRDefault="00EA6746" w:rsidP="008C1714">
      <w:pPr>
        <w:spacing w:line="480" w:lineRule="auto"/>
        <w:rPr>
          <w:color w:val="000000" w:themeColor="text1"/>
        </w:rPr>
      </w:pPr>
      <w:commentRangeStart w:id="102"/>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3B078A">
        <w:rPr>
          <w:color w:val="000000"/>
        </w:rPr>
        <w:t>3058.9</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commentRangeEnd w:id="102"/>
      <w:r w:rsidR="00206B7A">
        <w:rPr>
          <w:rStyle w:val="CommentReference"/>
          <w:rFonts w:eastAsiaTheme="minorHAnsi" w:cs="Times New Roman (Body CS)"/>
        </w:rPr>
        <w:commentReference w:id="102"/>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3B078A">
        <w:rPr>
          <w:color w:val="000000" w:themeColor="text1"/>
        </w:rPr>
        <w:t>=</w:t>
      </w:r>
      <w:r w:rsidR="00C32328">
        <w:rPr>
          <w:color w:val="000000" w:themeColor="text1"/>
        </w:rPr>
        <w:t>0.0</w:t>
      </w:r>
      <w:r w:rsidR="003B078A">
        <w:rPr>
          <w:color w:val="000000" w:themeColor="text1"/>
        </w:rPr>
        <w:t>01</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4C53B7">
        <w:rPr>
          <w:color w:val="000000" w:themeColor="text1"/>
        </w:rPr>
        <w:t>=</w:t>
      </w:r>
      <w:r w:rsidR="00C32328">
        <w:rPr>
          <w:color w:val="000000" w:themeColor="text1"/>
        </w:rPr>
        <w:t>0.0</w:t>
      </w:r>
      <w:r w:rsidR="003B078A">
        <w:rPr>
          <w:color w:val="000000" w:themeColor="text1"/>
        </w:rPr>
        <w:t>01</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t>
      </w:r>
      <w:r w:rsidR="003B078A">
        <w:rPr>
          <w:color w:val="000000" w:themeColor="text1"/>
        </w:rPr>
        <w:t>(</w:t>
      </w:r>
      <w:r w:rsidR="003B078A">
        <w:rPr>
          <w:i/>
          <w:iCs/>
          <w:color w:val="000000" w:themeColor="text1"/>
        </w:rPr>
        <w:t>p</w:t>
      </w:r>
      <w:r w:rsidR="003B078A">
        <w:rPr>
          <w:color w:val="000000" w:themeColor="text1"/>
        </w:rPr>
        <w:t>&lt;0.05; Table 2; Fig. 3</w:t>
      </w:r>
      <w:r w:rsidR="004C53B7">
        <w:rPr>
          <w:color w:val="000000" w:themeColor="text1"/>
        </w:rPr>
        <w:t>b</w:t>
      </w:r>
      <w:r w:rsidR="003B078A">
        <w:rPr>
          <w:color w:val="000000" w:themeColor="text1"/>
        </w:rPr>
        <w:t xml:space="preserve">) </w:t>
      </w:r>
      <w:r w:rsidR="007C61E7">
        <w:rPr>
          <w:color w:val="000000" w:themeColor="text1"/>
        </w:rPr>
        <w:t>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4C53B7">
        <w:rPr>
          <w:color w:val="000000" w:themeColor="text1"/>
        </w:rPr>
        <w:t xml:space="preserve">, as there was </w:t>
      </w:r>
      <w:r w:rsidR="003B078A">
        <w:rPr>
          <w:color w:val="000000" w:themeColor="text1"/>
        </w:rPr>
        <w:t>no effect</w:t>
      </w:r>
      <w:r w:rsidR="004C53B7">
        <w:rPr>
          <w:color w:val="000000" w:themeColor="text1"/>
        </w:rPr>
        <w:t xml:space="preserve"> of</w:t>
      </w:r>
      <w:r w:rsidR="003B078A">
        <w:rPr>
          <w:color w:val="000000" w:themeColor="text1"/>
        </w:rPr>
        <w:t xml:space="preserve"> </w:t>
      </w:r>
      <w:r w:rsidR="001C063B">
        <w:rPr>
          <w:color w:val="000000" w:themeColor="text1"/>
        </w:rPr>
        <w:t xml:space="preserve">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sidR="004C53B7">
        <w:rPr>
          <w:color w:val="000000" w:themeColor="text1"/>
        </w:rPr>
        <w:t xml:space="preserve">, while </w:t>
      </w:r>
      <w:r w:rsidR="004C53B7">
        <w:rPr>
          <w:i/>
          <w:iCs/>
          <w:color w:val="000000" w:themeColor="text1"/>
          <w:lang w:val="el-GR"/>
        </w:rPr>
        <w:t>β</w:t>
      </w:r>
      <w:r w:rsidR="004C53B7">
        <w:rPr>
          <w:color w:val="000000" w:themeColor="text1"/>
        </w:rPr>
        <w:t xml:space="preserve"> did not differ between C</w:t>
      </w:r>
      <w:r w:rsidR="004C53B7">
        <w:rPr>
          <w:color w:val="000000" w:themeColor="text1"/>
          <w:vertAlign w:val="subscript"/>
        </w:rPr>
        <w:t>3</w:t>
      </w:r>
      <w:r w:rsidR="004C53B7">
        <w:rPr>
          <w:color w:val="000000" w:themeColor="text1"/>
        </w:rPr>
        <w:t xml:space="preserve"> N-fixers and C</w:t>
      </w:r>
      <w:r w:rsidR="004C53B7">
        <w:rPr>
          <w:color w:val="000000" w:themeColor="text1"/>
          <w:vertAlign w:val="subscript"/>
        </w:rPr>
        <w:t>3</w:t>
      </w:r>
      <w:r w:rsidR="004C53B7">
        <w:rPr>
          <w:color w:val="000000" w:themeColor="text1"/>
        </w:rPr>
        <w:t xml:space="preserve"> non-fixers (Tukey: </w:t>
      </w:r>
      <w:r w:rsidR="004C53B7">
        <w:rPr>
          <w:i/>
          <w:iCs/>
          <w:color w:val="000000" w:themeColor="text1"/>
        </w:rPr>
        <w:t>p</w:t>
      </w:r>
      <w:r w:rsidR="004C53B7">
        <w:rPr>
          <w:color w:val="000000" w:themeColor="text1"/>
        </w:rPr>
        <w:t>&gt;0.05)</w:t>
      </w:r>
      <w:r w:rsidR="00F84394">
        <w:rPr>
          <w:color w:val="000000" w:themeColor="text1"/>
        </w:rPr>
        <w:t>.</w:t>
      </w:r>
    </w:p>
    <w:p w14:paraId="6A7E1243" w14:textId="77777777" w:rsidR="008C1714" w:rsidRDefault="008C1714" w:rsidP="008C1714">
      <w:pPr>
        <w:spacing w:line="480" w:lineRule="auto"/>
        <w:rPr>
          <w:color w:val="000000" w:themeColor="text1"/>
        </w:rPr>
      </w:pPr>
    </w:p>
    <w:p w14:paraId="6A144C45" w14:textId="126C9433" w:rsidR="004936F2" w:rsidRPr="00580B93" w:rsidRDefault="00580B93"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57A4408D" w:rsidR="00FE77FC" w:rsidRPr="00754ABB" w:rsidRDefault="00EA6746" w:rsidP="008C1714">
      <w:pPr>
        <w:pStyle w:val="HTMLPreformatted"/>
        <w:spacing w:line="480" w:lineRule="auto"/>
        <w:rPr>
          <w:rFonts w:ascii="Times New Roman" w:hAnsi="Times New Roman" w:cs="Times New Roman"/>
          <w:color w:val="000000" w:themeColor="text1"/>
          <w:sz w:val="24"/>
          <w:szCs w:val="24"/>
        </w:rPr>
      </w:pPr>
      <w:commentRangeStart w:id="103"/>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B078A">
        <w:rPr>
          <w:rFonts w:ascii="Times New Roman" w:hAnsi="Times New Roman" w:cs="Times New Roman"/>
          <w:sz w:val="24"/>
          <w:szCs w:val="24"/>
        </w:rPr>
        <w:t>906.72</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w:t>
      </w:r>
      <w:r w:rsidR="00B062CA">
        <w:rPr>
          <w:rFonts w:ascii="Times New Roman" w:hAnsi="Times New Roman" w:cs="Times New Roman"/>
          <w:color w:val="000000" w:themeColor="text1"/>
          <w:sz w:val="24"/>
          <w:szCs w:val="24"/>
        </w:rPr>
        <w:t>2</w:t>
      </w:r>
      <w:r w:rsidRPr="00FE4728">
        <w:rPr>
          <w:rFonts w:ascii="Times New Roman" w:hAnsi="Times New Roman" w:cs="Times New Roman"/>
          <w:color w:val="000000" w:themeColor="text1"/>
          <w:sz w:val="24"/>
          <w:szCs w:val="24"/>
        </w:rPr>
        <w:t>;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commentRangeEnd w:id="103"/>
      <w:r w:rsidR="00206B7A">
        <w:rPr>
          <w:rStyle w:val="CommentReference"/>
          <w:rFonts w:ascii="Times New Roman" w:eastAsiaTheme="minorHAnsi" w:hAnsi="Times New Roman" w:cs="Times New Roman (Body CS)"/>
        </w:rPr>
        <w:commentReference w:id="103"/>
      </w:r>
      <w:r w:rsidRPr="00FE4728">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4D38DB">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similar</w:t>
      </w:r>
      <w:r w:rsidR="004D38DB">
        <w:rPr>
          <w:rFonts w:ascii="Times New Roman" w:hAnsi="Times New Roman" w:cs="Times New Roman"/>
          <w:color w:val="000000" w:themeColor="text1"/>
          <w:sz w:val="24"/>
          <w:szCs w:val="24"/>
        </w:rPr>
        <w:t xml:space="preserve">ly </w:t>
      </w:r>
      <w:r w:rsidR="003077BE">
        <w:rPr>
          <w:rFonts w:ascii="Times New Roman" w:hAnsi="Times New Roman" w:cs="Times New Roman"/>
          <w:color w:val="000000" w:themeColor="text1"/>
          <w:sz w:val="24"/>
          <w:szCs w:val="24"/>
        </w:rPr>
        <w:t>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as there was no </w:t>
      </w:r>
      <w:r w:rsidR="00754ABB">
        <w:rPr>
          <w:rFonts w:ascii="Times New Roman" w:hAnsi="Times New Roman" w:cs="Times New Roman"/>
          <w:color w:val="000000" w:themeColor="text1"/>
          <w:sz w:val="24"/>
          <w:szCs w:val="24"/>
        </w:rPr>
        <w:lastRenderedPageBreak/>
        <w:t xml:space="preserve">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B062CA">
        <w:rPr>
          <w:rFonts w:ascii="Times New Roman" w:hAnsi="Times New Roman" w:cs="Times New Roman"/>
          <w:color w:val="000000" w:themeColor="text1"/>
          <w:sz w:val="24"/>
          <w:szCs w:val="24"/>
        </w:rPr>
        <w:t>while</w:t>
      </w:r>
      <w:r w:rsidR="001C063B">
        <w:rPr>
          <w:rFonts w:ascii="Times New Roman" w:hAnsi="Times New Roman" w:cs="Times New Roman"/>
          <w:color w:val="000000" w:themeColor="text1"/>
          <w:sz w:val="24"/>
          <w:szCs w:val="24"/>
        </w:rPr>
        <w:t xml:space="preserve">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3F31C1DB" w14:textId="77777777" w:rsidR="008C1714" w:rsidRDefault="008C1714" w:rsidP="0025039E">
      <w:pPr>
        <w:autoSpaceDE w:val="0"/>
        <w:autoSpaceDN w:val="0"/>
        <w:adjustRightInd w:val="0"/>
        <w:spacing w:line="360" w:lineRule="auto"/>
        <w:rPr>
          <w:b/>
          <w:bCs/>
          <w:color w:val="000000" w:themeColor="text1"/>
        </w:rPr>
      </w:pPr>
    </w:p>
    <w:p w14:paraId="318229D6" w14:textId="1B9506C7" w:rsidR="00E03574" w:rsidRDefault="005C3DC5" w:rsidP="008C1714">
      <w:pPr>
        <w:autoSpaceDE w:val="0"/>
        <w:autoSpaceDN w:val="0"/>
        <w:adjustRightInd w:val="0"/>
        <w:spacing w:line="480" w:lineRule="auto"/>
        <w:rPr>
          <w:i/>
          <w:iCs/>
          <w:color w:val="000000" w:themeColor="text1"/>
        </w:rPr>
      </w:pPr>
      <w:r>
        <w:rPr>
          <w:i/>
          <w:iCs/>
          <w:color w:val="000000" w:themeColor="text1"/>
        </w:rPr>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14CCF84B" w14:textId="5D718540" w:rsidR="00C47D8E" w:rsidRDefault="00DE0776" w:rsidP="008C1714">
      <w:pPr>
        <w:autoSpaceDE w:val="0"/>
        <w:autoSpaceDN w:val="0"/>
        <w:adjustRightInd w:val="0"/>
        <w:spacing w:line="48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w:t>
      </w:r>
      <w:r w:rsidR="00C47D8E">
        <w:rPr>
          <w:color w:val="000000" w:themeColor="text1"/>
        </w:rPr>
        <w:t xml:space="preserve"> </w:t>
      </w:r>
      <w:r>
        <w:rPr>
          <w:color w:val="000000" w:themeColor="text1"/>
        </w:rPr>
        <w:t>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C47D8E">
        <w:rPr>
          <w:color w:val="000000" w:themeColor="text1"/>
        </w:rPr>
        <w:t>,</w:t>
      </w:r>
      <w:r w:rsidR="00B062CA">
        <w:rPr>
          <w:color w:val="000000" w:themeColor="text1"/>
        </w:rPr>
        <w:t xml:space="preserve"> as</w:t>
      </w:r>
      <w:r w:rsidR="00460570">
        <w:rPr>
          <w:color w:val="000000" w:themeColor="text1"/>
        </w:rPr>
        <w:t xml:space="preserve"> </w:t>
      </w:r>
      <w:r w:rsidR="001C063B">
        <w:rPr>
          <w:color w:val="000000" w:themeColor="text1"/>
        </w:rPr>
        <w:t xml:space="preserve">there was </w:t>
      </w:r>
      <w:r w:rsidR="007C61E7">
        <w:rPr>
          <w:color w:val="000000" w:themeColor="text1"/>
        </w:rPr>
        <w:t xml:space="preserve">no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B062CA">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w:t>
      </w:r>
      <w:r w:rsidR="00B062CA">
        <w:rPr>
          <w:color w:val="000000" w:themeColor="text1"/>
        </w:rPr>
        <w:t xml:space="preserve">relationship </w:t>
      </w:r>
      <w:r w:rsidR="00460570">
        <w:rPr>
          <w:color w:val="000000" w:themeColor="text1"/>
        </w:rPr>
        <w:t>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B062CA">
        <w:rPr>
          <w:color w:val="000000" w:themeColor="text1"/>
        </w:rPr>
        <w:t xml:space="preserve"> in C</w:t>
      </w:r>
      <w:r w:rsidR="00B062CA">
        <w:rPr>
          <w:color w:val="000000" w:themeColor="text1"/>
          <w:vertAlign w:val="subscript"/>
        </w:rPr>
        <w:t>4</w:t>
      </w:r>
      <w:r w:rsidR="00B062CA">
        <w:rPr>
          <w:color w:val="000000" w:themeColor="text1"/>
        </w:rPr>
        <w:t xml:space="preserve"> non-fixers</w:t>
      </w:r>
      <w:r w:rsidR="00460570">
        <w:rPr>
          <w:color w:val="000000" w:themeColor="text1"/>
        </w:rPr>
        <w:t xml:space="preserv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E54B1E">
        <w:rPr>
          <w:color w:val="000000" w:themeColor="text1"/>
        </w:rPr>
        <w:t xml:space="preserve">and soil moisture </w:t>
      </w:r>
      <w:r w:rsidR="00C47D8E">
        <w:rPr>
          <w:color w:val="000000" w:themeColor="text1"/>
        </w:rPr>
        <w:t xml:space="preserve">each </w:t>
      </w:r>
      <w:r w:rsidR="00E54B1E">
        <w:rPr>
          <w:color w:val="000000" w:themeColor="text1"/>
        </w:rPr>
        <w:t xml:space="preserve">increased </w:t>
      </w:r>
      <w:r w:rsidR="00E54B1E">
        <w:rPr>
          <w:i/>
          <w:iCs/>
          <w:color w:val="000000" w:themeColor="text1"/>
        </w:rPr>
        <w:t>N</w:t>
      </w:r>
      <w:r w:rsidR="00E54B1E">
        <w:rPr>
          <w:color w:val="000000" w:themeColor="text1"/>
          <w:vertAlign w:val="subscript"/>
        </w:rPr>
        <w:t>area</w:t>
      </w:r>
      <w:r w:rsidR="00E54B1E">
        <w:rPr>
          <w:color w:val="000000" w:themeColor="text1"/>
        </w:rPr>
        <w:t xml:space="preserve"> </w:t>
      </w:r>
      <w:r w:rsidR="00C47D8E">
        <w:rPr>
          <w:color w:val="000000" w:themeColor="text1"/>
        </w:rPr>
        <w:t>(</w:t>
      </w:r>
      <w:r w:rsidR="00C47D8E">
        <w:rPr>
          <w:i/>
          <w:iCs/>
          <w:color w:val="000000" w:themeColor="text1"/>
        </w:rPr>
        <w:t>p</w:t>
      </w:r>
      <w:r w:rsidR="00C47D8E">
        <w:rPr>
          <w:color w:val="000000" w:themeColor="text1"/>
        </w:rPr>
        <w:t xml:space="preserve">&lt;0.05 in both cases; Table 4; Fig. 5b-c) </w:t>
      </w:r>
      <w:r w:rsidR="00E54B1E">
        <w:rPr>
          <w:color w:val="000000" w:themeColor="text1"/>
        </w:rPr>
        <w:t xml:space="preserve">similarly between </w:t>
      </w:r>
      <w:r w:rsidR="003E1966">
        <w:rPr>
          <w:color w:val="000000" w:themeColor="text1"/>
        </w:rPr>
        <w:t>functional groups</w:t>
      </w:r>
      <w:r w:rsidR="006963FD">
        <w:rPr>
          <w:color w:val="000000" w:themeColor="text1"/>
        </w:rPr>
        <w:t xml:space="preserve"> (</w:t>
      </w:r>
      <w:r w:rsidR="00C47D8E">
        <w:rPr>
          <w:color w:val="000000" w:themeColor="text1"/>
        </w:rPr>
        <w:t>nitrogen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C47D8E">
        <w:rPr>
          <w:color w:val="000000" w:themeColor="text1"/>
        </w:rPr>
        <w:t xml:space="preserve"> </w:t>
      </w:r>
      <w:r w:rsidR="006511F6">
        <w:rPr>
          <w:color w:val="000000" w:themeColor="text1"/>
        </w:rPr>
        <w:t xml:space="preserve">and </w:t>
      </w:r>
      <w:r w:rsidR="003365BA">
        <w:rPr>
          <w:color w:val="000000" w:themeColor="text1"/>
        </w:rPr>
        <w:t>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w:t>
      </w:r>
      <w:r w:rsidR="00C47D8E">
        <w:rPr>
          <w:color w:val="000000" w:themeColor="text1"/>
        </w:rPr>
        <w:t>05 in both cases</w:t>
      </w:r>
      <w:r w:rsidR="003365BA">
        <w:rPr>
          <w:color w:val="000000" w:themeColor="text1"/>
        </w:rPr>
        <w:t>)</w:t>
      </w:r>
      <w:r w:rsidR="00B062CA">
        <w:rPr>
          <w:color w:val="000000" w:themeColor="text1"/>
        </w:rPr>
        <w:t xml:space="preserve">, while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w:t>
      </w:r>
      <w:r w:rsidR="00C47D8E">
        <w:rPr>
          <w:color w:val="000000" w:themeColor="text1"/>
        </w:rPr>
        <w:t>greater</w:t>
      </w:r>
      <w:r w:rsidR="001C063B">
        <w:rPr>
          <w:color w:val="000000" w:themeColor="text1"/>
        </w:rPr>
        <w:t xml:space="preserve">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1D491D51" w14:textId="638DA723" w:rsidR="00C47D8E" w:rsidRPr="00AB05EA" w:rsidRDefault="00B240AE" w:rsidP="008C1714">
      <w:pPr>
        <w:autoSpaceDE w:val="0"/>
        <w:autoSpaceDN w:val="0"/>
        <w:adjustRightInd w:val="0"/>
        <w:spacing w:line="48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xml:space="preserve">. </w:t>
      </w:r>
      <w:r w:rsidR="00C90868">
        <w:rPr>
          <w:color w:val="000000" w:themeColor="text1"/>
        </w:rPr>
        <w:t>A</w:t>
      </w:r>
      <w:r w:rsidR="00C47D8E">
        <w:rPr>
          <w:color w:val="000000" w:themeColor="text1"/>
        </w:rPr>
        <w:t xml:space="preserve"> weak interaction between nitrogen availability and soil moisture (</w:t>
      </w:r>
      <w:r w:rsidR="00C47D8E">
        <w:rPr>
          <w:i/>
          <w:iCs/>
          <w:color w:val="000000" w:themeColor="text1"/>
        </w:rPr>
        <w:t>p</w:t>
      </w:r>
      <w:r w:rsidR="00C47D8E">
        <w:rPr>
          <w:color w:val="000000" w:themeColor="text1"/>
        </w:rPr>
        <w:t xml:space="preserve">&lt;0.05; Table 4) indicated that the positive effect of increasing nitrogen availability on </w:t>
      </w:r>
      <w:r w:rsidR="00C47D8E">
        <w:rPr>
          <w:i/>
          <w:iCs/>
          <w:color w:val="000000" w:themeColor="text1"/>
        </w:rPr>
        <w:t>N</w:t>
      </w:r>
      <w:r w:rsidR="00C47D8E">
        <w:rPr>
          <w:color w:val="000000" w:themeColor="text1"/>
          <w:vertAlign w:val="subscript"/>
        </w:rPr>
        <w:t>mass</w:t>
      </w:r>
      <w:r w:rsidR="00C47D8E">
        <w:rPr>
          <w:color w:val="000000" w:themeColor="text1"/>
        </w:rPr>
        <w:t xml:space="preserve"> </w:t>
      </w:r>
      <w:r w:rsidR="00C90868">
        <w:rPr>
          <w:color w:val="000000" w:themeColor="text1"/>
        </w:rPr>
        <w:t>(</w:t>
      </w:r>
      <w:r w:rsidR="00C90868">
        <w:rPr>
          <w:i/>
          <w:iCs/>
          <w:color w:val="000000" w:themeColor="text1"/>
        </w:rPr>
        <w:t>p</w:t>
      </w:r>
      <w:r w:rsidR="00C90868">
        <w:rPr>
          <w:color w:val="000000" w:themeColor="text1"/>
        </w:rPr>
        <w:t xml:space="preserve">&lt;0.001; Table 4; Fig. 5e) </w:t>
      </w:r>
      <w:r w:rsidR="00C47D8E">
        <w:rPr>
          <w:color w:val="000000" w:themeColor="text1"/>
        </w:rPr>
        <w:lastRenderedPageBreak/>
        <w:t>decreased with increasing soil moisture</w:t>
      </w:r>
      <w:r w:rsidR="00C90868">
        <w:rPr>
          <w:color w:val="000000" w:themeColor="text1"/>
        </w:rPr>
        <w:t xml:space="preserve"> despite a positive effect of increasing soil moisture on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Pr>
          <w:i/>
          <w:iCs/>
          <w:color w:val="000000" w:themeColor="text1"/>
        </w:rPr>
        <w:t>p</w:t>
      </w:r>
      <w:r w:rsidR="00C90868">
        <w:rPr>
          <w:color w:val="000000" w:themeColor="text1"/>
        </w:rPr>
        <w:t xml:space="preserve">&lt;0.05; Table 4; Fig. 5f).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C90868">
        <w:rPr>
          <w:color w:val="000000" w:themeColor="text1"/>
        </w:rPr>
        <w:t xml:space="preserve">slightly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90868">
        <w:rPr>
          <w:color w:val="000000" w:themeColor="text1"/>
        </w:rPr>
        <w:t>&lt;0.1</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r w:rsidR="00CF4BA3">
        <w:rPr>
          <w:color w:val="000000" w:themeColor="text1"/>
        </w:rPr>
        <w:t xml:space="preserve">, nor did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sidRPr="00C90868">
        <w:rPr>
          <w:color w:val="000000" w:themeColor="text1"/>
        </w:rPr>
        <w:t>differ</w:t>
      </w:r>
      <w:r w:rsidR="00C90868">
        <w:rPr>
          <w:color w:val="000000" w:themeColor="text1"/>
        </w:rPr>
        <w:t xml:space="preserve"> between C</w:t>
      </w:r>
      <w:r w:rsidR="00C90868">
        <w:rPr>
          <w:color w:val="000000" w:themeColor="text1"/>
          <w:vertAlign w:val="subscript"/>
        </w:rPr>
        <w:t>3</w:t>
      </w:r>
      <w:r w:rsidR="00C90868">
        <w:rPr>
          <w:color w:val="000000" w:themeColor="text1"/>
        </w:rPr>
        <w:t xml:space="preserve"> N-fixers and C</w:t>
      </w:r>
      <w:r w:rsidR="00C90868">
        <w:rPr>
          <w:color w:val="000000" w:themeColor="text1"/>
          <w:vertAlign w:val="subscript"/>
        </w:rPr>
        <w:t>3</w:t>
      </w:r>
      <w:r w:rsidR="00C90868">
        <w:rPr>
          <w:color w:val="000000" w:themeColor="text1"/>
        </w:rPr>
        <w:t xml:space="preserve"> non-fixers (Tukey: </w:t>
      </w:r>
      <w:r w:rsidR="00C90868">
        <w:rPr>
          <w:i/>
          <w:iCs/>
          <w:color w:val="000000" w:themeColor="text1"/>
        </w:rPr>
        <w:t>p</w:t>
      </w:r>
      <w:r w:rsidR="00C90868">
        <w:rPr>
          <w:color w:val="000000" w:themeColor="text1"/>
        </w:rPr>
        <w:t>&gt;0.05).</w:t>
      </w:r>
    </w:p>
    <w:p w14:paraId="2EE8EFEF" w14:textId="2751398B" w:rsidR="00EB6CFC" w:rsidRDefault="000A10F8" w:rsidP="008C1714">
      <w:pPr>
        <w:autoSpaceDE w:val="0"/>
        <w:autoSpaceDN w:val="0"/>
        <w:adjustRightInd w:val="0"/>
        <w:spacing w:line="48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CF4BA3">
        <w:rPr>
          <w:color w:val="000000" w:themeColor="text1"/>
        </w:rPr>
        <w:t>for</w:t>
      </w:r>
      <w:r w:rsidR="00AB05EA">
        <w:rPr>
          <w:color w:val="000000" w:themeColor="text1"/>
        </w:rPr>
        <w:t xml:space="preserve">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CF4BA3">
        <w:rPr>
          <w:color w:val="000000" w:themeColor="text1"/>
        </w:rPr>
        <w:t xml:space="preserve">, as there was no </w:t>
      </w:r>
      <w:r w:rsidR="000E63B1">
        <w:rPr>
          <w:color w:val="000000" w:themeColor="text1"/>
        </w:rPr>
        <w:t xml:space="preserve">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CF4BA3">
        <w:rPr>
          <w:color w:val="000000" w:themeColor="text1"/>
        </w:rPr>
        <w:t>-</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CF4BA3">
        <w:rPr>
          <w:color w:val="000000" w:themeColor="text1"/>
        </w:rPr>
        <w:t xml:space="preserve">relationship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145666">
        <w:rPr>
          <w:color w:val="000000" w:themeColor="text1"/>
        </w:rPr>
        <w:t>in C</w:t>
      </w:r>
      <w:r w:rsidR="00145666">
        <w:rPr>
          <w:color w:val="000000" w:themeColor="text1"/>
          <w:vertAlign w:val="subscript"/>
        </w:rPr>
        <w:t>3</w:t>
      </w:r>
      <w:r w:rsidR="00145666">
        <w:rPr>
          <w:color w:val="000000" w:themeColor="text1"/>
        </w:rPr>
        <w:t xml:space="preserve"> non-fixers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non-fixers: </w:t>
      </w:r>
      <w:r w:rsidR="00145666">
        <w:rPr>
          <w:i/>
          <w:iCs/>
          <w:color w:val="000000" w:themeColor="text1"/>
        </w:rPr>
        <w:t>p</w:t>
      </w:r>
      <w:r w:rsidR="00145666">
        <w:rPr>
          <w:color w:val="000000" w:themeColor="text1"/>
        </w:rPr>
        <w:t xml:space="preserve">&lt;0.001; Fig. 5h) </w:t>
      </w:r>
      <w:r w:rsidR="007D591C">
        <w:rPr>
          <w:color w:val="000000" w:themeColor="text1"/>
        </w:rPr>
        <w:t xml:space="preserve">became </w:t>
      </w:r>
      <w:r w:rsidR="00A63A5D">
        <w:rPr>
          <w:color w:val="000000" w:themeColor="text1"/>
        </w:rPr>
        <w:t>increasingly</w:t>
      </w:r>
      <w:r w:rsidR="007D591C">
        <w:rPr>
          <w:color w:val="000000" w:themeColor="text1"/>
        </w:rPr>
        <w:t xml:space="preserve"> negative with increasing soil moisture</w:t>
      </w:r>
      <w:r w:rsidR="00C90868">
        <w:rPr>
          <w:color w:val="000000" w:themeColor="text1"/>
        </w:rPr>
        <w:t xml:space="preserve">, while positive effects of increasing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3</w:t>
      </w:r>
      <w:r w:rsidR="00C90868">
        <w:rPr>
          <w:color w:val="000000" w:themeColor="text1"/>
        </w:rPr>
        <w:t xml:space="preserve"> N-fixers</w:t>
      </w:r>
      <w:r w:rsidR="00145666">
        <w:rPr>
          <w:color w:val="000000" w:themeColor="text1"/>
        </w:rPr>
        <w:t xml:space="preserve">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N-fixers: </w:t>
      </w:r>
      <w:r w:rsidR="00145666">
        <w:rPr>
          <w:i/>
          <w:iCs/>
          <w:color w:val="000000" w:themeColor="text1"/>
        </w:rPr>
        <w:t>p</w:t>
      </w:r>
      <w:r w:rsidR="00145666">
        <w:rPr>
          <w:color w:val="000000" w:themeColor="text1"/>
        </w:rPr>
        <w:t>&lt;0.05; Fig. 5h)</w:t>
      </w:r>
      <w:r w:rsidR="00C90868">
        <w:rPr>
          <w:color w:val="000000" w:themeColor="text1"/>
        </w:rPr>
        <w:t xml:space="preserve"> increased with increasing soil moisture. There was no effect of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4</w:t>
      </w:r>
      <w:r w:rsidR="00C90868">
        <w:rPr>
          <w:color w:val="000000" w:themeColor="text1"/>
        </w:rPr>
        <w:t xml:space="preserve"> non-fixers regardless of soil moisture threshold.</w:t>
      </w:r>
      <w:r w:rsidR="00EB6CFC">
        <w:rPr>
          <w:color w:val="000000" w:themeColor="text1"/>
        </w:rPr>
        <w:t xml:space="preserve"> There was</w:t>
      </w:r>
      <w:r w:rsidR="00CF4BA3">
        <w:rPr>
          <w:color w:val="000000" w:themeColor="text1"/>
        </w:rPr>
        <w:t xml:space="preserve"> also</w:t>
      </w:r>
      <w:r w:rsidR="00EB6CFC">
        <w:rPr>
          <w:color w:val="000000" w:themeColor="text1"/>
        </w:rPr>
        <w:t xml:space="preserve"> no individual effect of soil moisture on </w:t>
      </w:r>
      <w:r w:rsidR="00EB6CFC">
        <w:rPr>
          <w:i/>
          <w:iCs/>
          <w:color w:val="000000" w:themeColor="text1"/>
        </w:rPr>
        <w:t>M</w:t>
      </w:r>
      <w:r w:rsidR="00EB6CFC">
        <w:rPr>
          <w:color w:val="000000" w:themeColor="text1"/>
          <w:vertAlign w:val="subscript"/>
        </w:rPr>
        <w:t>area</w:t>
      </w:r>
      <w:r w:rsidR="00EB6CFC">
        <w:rPr>
          <w:color w:val="000000" w:themeColor="text1"/>
        </w:rPr>
        <w:t xml:space="preserve"> (</w:t>
      </w:r>
      <w:r w:rsidR="00EB6CFC">
        <w:rPr>
          <w:i/>
          <w:iCs/>
          <w:color w:val="000000" w:themeColor="text1"/>
        </w:rPr>
        <w:t>p</w:t>
      </w:r>
      <w:r w:rsidR="00EB6CFC">
        <w:rPr>
          <w:color w:val="000000" w:themeColor="text1"/>
        </w:rPr>
        <w:t>&gt;0.05; Table 4; Fig. 5i).</w:t>
      </w:r>
    </w:p>
    <w:p w14:paraId="717A9CAF" w14:textId="77777777" w:rsidR="0058330E" w:rsidRDefault="0058330E" w:rsidP="0025039E">
      <w:pPr>
        <w:spacing w:line="360" w:lineRule="auto"/>
        <w:rPr>
          <w:i/>
          <w:iCs/>
          <w:color w:val="000000" w:themeColor="text1"/>
        </w:rPr>
      </w:pPr>
    </w:p>
    <w:p w14:paraId="204A6F41" w14:textId="0EA52B4B" w:rsidR="00503518" w:rsidRDefault="00262E9E" w:rsidP="0058330E">
      <w:pPr>
        <w:spacing w:line="480" w:lineRule="auto"/>
        <w:rPr>
          <w:color w:val="000000" w:themeColor="text1"/>
        </w:rPr>
      </w:pPr>
      <w:r>
        <w:rPr>
          <w:i/>
          <w:iCs/>
          <w:color w:val="000000" w:themeColor="text1"/>
        </w:rPr>
        <w:t>S</w:t>
      </w:r>
      <w:r w:rsidR="000B0353">
        <w:rPr>
          <w:i/>
          <w:iCs/>
          <w:color w:val="000000" w:themeColor="text1"/>
        </w:rPr>
        <w:t>tructural equation model</w:t>
      </w:r>
    </w:p>
    <w:p w14:paraId="3B45CEA2" w14:textId="5975CA00" w:rsidR="00C47D8E" w:rsidRPr="00C47D8E" w:rsidRDefault="00DA27B6" w:rsidP="0058330E">
      <w:pPr>
        <w:spacing w:line="48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while s</w:t>
      </w:r>
      <w:r w:rsidR="007E5988">
        <w:rPr>
          <w:color w:val="000000" w:themeColor="text1"/>
        </w:rPr>
        <w:t xml:space="preserve">oil moisture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&lt;0.0</w:t>
      </w:r>
      <w:r w:rsidR="00686C08">
        <w:rPr>
          <w:color w:val="000000" w:themeColor="text1"/>
        </w:rPr>
        <w:t>01</w:t>
      </w:r>
      <w:r w:rsidR="007E5988">
        <w:rPr>
          <w:color w:val="000000" w:themeColor="text1"/>
        </w:rPr>
        <w:t xml:space="preserve"> in </w:t>
      </w:r>
      <w:r w:rsidR="00686C08">
        <w:rPr>
          <w:color w:val="000000" w:themeColor="text1"/>
        </w:rPr>
        <w:t>both cases</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686C08">
        <w:rPr>
          <w:i/>
          <w:iCs/>
          <w:color w:val="000000" w:themeColor="text1"/>
          <w:lang w:val="el-GR"/>
        </w:rPr>
        <w:t>β</w:t>
      </w:r>
      <w:r w:rsidR="00686C08">
        <w:rPr>
          <w:color w:val="000000" w:themeColor="text1"/>
        </w:rPr>
        <w:t xml:space="preserve"> increased with increasing nitrogen availability and decreased with increasing soil moisture, and was greater in C</w:t>
      </w:r>
      <w:r w:rsidR="00686C08">
        <w:rPr>
          <w:color w:val="000000" w:themeColor="text1"/>
          <w:vertAlign w:val="subscript"/>
        </w:rPr>
        <w:t>3</w:t>
      </w:r>
      <w:r w:rsidR="00686C08">
        <w:rPr>
          <w:color w:val="000000" w:themeColor="text1"/>
        </w:rPr>
        <w:t xml:space="preserve"> species </w:t>
      </w:r>
      <w:r w:rsidR="00C47D8E">
        <w:rPr>
          <w:color w:val="000000" w:themeColor="text1"/>
        </w:rPr>
        <w:t>than</w:t>
      </w:r>
      <w:r w:rsidR="00686C08">
        <w:rPr>
          <w:color w:val="000000" w:themeColor="text1"/>
        </w:rPr>
        <w:t xml:space="preserve"> C</w:t>
      </w:r>
      <w:r w:rsidR="00686C08">
        <w:rPr>
          <w:color w:val="000000" w:themeColor="text1"/>
          <w:vertAlign w:val="subscript"/>
        </w:rPr>
        <w:t>4</w:t>
      </w:r>
      <w:r w:rsidR="00686C08">
        <w:rPr>
          <w:color w:val="000000" w:themeColor="text1"/>
        </w:rPr>
        <w:t xml:space="preserve"> species (</w:t>
      </w:r>
      <w:r w:rsidR="00686C08">
        <w:rPr>
          <w:i/>
          <w:iCs/>
          <w:color w:val="000000" w:themeColor="text1"/>
        </w:rPr>
        <w:t>p</w:t>
      </w:r>
      <w:r w:rsidR="00686C08">
        <w:rPr>
          <w:color w:val="000000" w:themeColor="text1"/>
        </w:rPr>
        <w:t>&lt;0.05 in all cases; Table 5; Fig. 6) but was unrelated to ability to associate with symbiotic nitrogen-fixing bacteria (</w:t>
      </w:r>
      <w:r w:rsidR="00686C08">
        <w:rPr>
          <w:i/>
          <w:iCs/>
          <w:color w:val="000000" w:themeColor="text1"/>
        </w:rPr>
        <w:t>p</w:t>
      </w:r>
      <w:r w:rsidR="00686C08">
        <w:rPr>
          <w:color w:val="000000" w:themeColor="text1"/>
        </w:rPr>
        <w:t xml:space="preserve">&gt;0.05; Table 5; </w:t>
      </w:r>
      <w:r w:rsidR="00686C08">
        <w:rPr>
          <w:color w:val="000000" w:themeColor="text1"/>
        </w:rPr>
        <w:lastRenderedPageBreak/>
        <w:t xml:space="preserve">Fig. 6).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w:t>
      </w:r>
      <w:r w:rsidR="00686C08">
        <w:rPr>
          <w:color w:val="000000" w:themeColor="text1"/>
        </w:rPr>
        <w:t xml:space="preserve">species </w:t>
      </w:r>
      <w:r w:rsidR="00C47D8E">
        <w:rPr>
          <w:color w:val="000000" w:themeColor="text1"/>
        </w:rPr>
        <w:t>than</w:t>
      </w:r>
      <w:r w:rsidR="00686C08">
        <w:rPr>
          <w:color w:val="000000" w:themeColor="text1"/>
        </w:rPr>
        <w:t xml:space="preserve"> </w:t>
      </w:r>
      <w:r w:rsidR="007579D8">
        <w:rPr>
          <w:color w:val="000000" w:themeColor="text1"/>
        </w:rPr>
        <w:t>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increased with increasing nitrogen availability, was greater in C</w:t>
      </w:r>
      <w:r w:rsidR="000E63B1">
        <w:rPr>
          <w:color w:val="000000" w:themeColor="text1"/>
          <w:vertAlign w:val="subscript"/>
        </w:rPr>
        <w:t>3</w:t>
      </w:r>
      <w:r w:rsidR="007579D8">
        <w:rPr>
          <w:color w:val="000000" w:themeColor="text1"/>
        </w:rPr>
        <w:t xml:space="preserve"> </w:t>
      </w:r>
      <w:r w:rsidR="00686C08">
        <w:rPr>
          <w:color w:val="000000" w:themeColor="text1"/>
        </w:rPr>
        <w:t xml:space="preserve">than </w:t>
      </w:r>
      <w:r w:rsidR="007579D8">
        <w:rPr>
          <w:color w:val="000000" w:themeColor="text1"/>
        </w:rPr>
        <w:t>C</w:t>
      </w:r>
      <w:r w:rsidR="007579D8">
        <w:rPr>
          <w:color w:val="000000" w:themeColor="text1"/>
          <w:vertAlign w:val="subscript"/>
        </w:rPr>
        <w:t>4</w:t>
      </w:r>
      <w:r w:rsidR="000E63B1">
        <w:rPr>
          <w:color w:val="000000" w:themeColor="text1"/>
        </w:rPr>
        <w:t xml:space="preserve"> species</w:t>
      </w:r>
      <w:r w:rsidR="00686C08">
        <w:rPr>
          <w:color w:val="000000" w:themeColor="text1"/>
        </w:rPr>
        <w:t>,</w:t>
      </w:r>
      <w:r w:rsidR="000E63B1">
        <w:rPr>
          <w:color w:val="000000" w:themeColor="text1"/>
        </w:rPr>
        <w:t xml:space="preserve"> and </w:t>
      </w:r>
      <w:r w:rsidR="00686C08">
        <w:rPr>
          <w:color w:val="000000" w:themeColor="text1"/>
        </w:rPr>
        <w:t xml:space="preserve">was greater in </w:t>
      </w:r>
      <w:r w:rsidR="000E63B1">
        <w:rPr>
          <w:color w:val="000000" w:themeColor="text1"/>
        </w:rPr>
        <w:t>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C47D8E">
        <w:rPr>
          <w:color w:val="000000" w:themeColor="text1"/>
        </w:rPr>
        <w:t>; Fig. 6</w:t>
      </w:r>
      <w:r w:rsidR="00837B4A">
        <w:rPr>
          <w:color w:val="000000" w:themeColor="text1"/>
        </w:rPr>
        <w:t>).</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w:t>
      </w:r>
      <w:r w:rsidR="00837B4A">
        <w:rPr>
          <w:color w:val="000000" w:themeColor="text1"/>
        </w:rPr>
        <w:t xml:space="preserve">species </w:t>
      </w:r>
      <w:r w:rsidR="00CF4BA3">
        <w:rPr>
          <w:color w:val="000000" w:themeColor="text1"/>
        </w:rPr>
        <w:t>than C</w:t>
      </w:r>
      <w:r w:rsidR="00CF4BA3">
        <w:rPr>
          <w:color w:val="000000" w:themeColor="text1"/>
          <w:vertAlign w:val="subscript"/>
        </w:rPr>
        <w:t>4</w:t>
      </w:r>
      <w:r w:rsidR="00CF4BA3">
        <w:rPr>
          <w:color w:val="000000" w:themeColor="text1"/>
        </w:rPr>
        <w:t xml:space="preserve"> species </w:t>
      </w:r>
      <w:r w:rsidR="00837B4A">
        <w:rPr>
          <w:color w:val="000000" w:themeColor="text1"/>
        </w:rPr>
        <w:t>(</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w:t>
      </w:r>
      <w:r w:rsidR="00B60944">
        <w:rPr>
          <w:color w:val="000000" w:themeColor="text1"/>
        </w:rPr>
        <w:t>nitrogen</w:t>
      </w:r>
      <w:r w:rsidR="00C3588E">
        <w:rPr>
          <w:color w:val="000000" w:themeColor="text1"/>
        </w:rPr>
        <w:t xml:space="preserve"> availability </w:t>
      </w:r>
      <w:r w:rsidR="00C47D8E">
        <w:rPr>
          <w:color w:val="000000" w:themeColor="text1"/>
        </w:rPr>
        <w:t>(</w:t>
      </w:r>
      <w:r w:rsidR="00C47D8E">
        <w:rPr>
          <w:i/>
          <w:iCs/>
          <w:color w:val="000000" w:themeColor="text1"/>
        </w:rPr>
        <w:t>p</w:t>
      </w:r>
      <w:r w:rsidR="00C47D8E">
        <w:rPr>
          <w:color w:val="000000" w:themeColor="text1"/>
        </w:rPr>
        <w:t xml:space="preserve">&lt;0.001; Table 5) and was unrelated to </w:t>
      </w:r>
      <w:r w:rsidR="00C47D8E">
        <w:rPr>
          <w:i/>
          <w:iCs/>
          <w:color w:val="000000" w:themeColor="text1"/>
          <w:lang w:val="el-GR"/>
        </w:rPr>
        <w:t>β</w:t>
      </w:r>
      <w:r w:rsidR="00C47D8E">
        <w:rPr>
          <w:color w:val="000000" w:themeColor="text1"/>
        </w:rPr>
        <w:t xml:space="preserve"> (</w:t>
      </w:r>
      <w:r w:rsidR="00C47D8E">
        <w:rPr>
          <w:i/>
          <w:iCs/>
          <w:color w:val="000000" w:themeColor="text1"/>
        </w:rPr>
        <w:t>p</w:t>
      </w:r>
      <w:r w:rsidR="00C47D8E">
        <w:rPr>
          <w:color w:val="000000" w:themeColor="text1"/>
        </w:rPr>
        <w:t xml:space="preserve">&gt;0.05; Table 5), while </w:t>
      </w:r>
      <w:r w:rsidR="00C47D8E">
        <w:rPr>
          <w:i/>
          <w:iCs/>
          <w:color w:val="000000" w:themeColor="text1"/>
        </w:rPr>
        <w:t>N</w:t>
      </w:r>
      <w:r w:rsidR="00C47D8E">
        <w:rPr>
          <w:color w:val="000000" w:themeColor="text1"/>
          <w:vertAlign w:val="subscript"/>
        </w:rPr>
        <w:t>mass</w:t>
      </w:r>
      <w:r w:rsidR="00C47D8E">
        <w:rPr>
          <w:color w:val="000000" w:themeColor="text1"/>
        </w:rPr>
        <w:t xml:space="preserve"> was unrelated to soil moisture (</w:t>
      </w:r>
      <w:r w:rsidR="00C47D8E">
        <w:rPr>
          <w:i/>
          <w:iCs/>
          <w:color w:val="000000" w:themeColor="text1"/>
        </w:rPr>
        <w:t>p</w:t>
      </w:r>
      <w:r w:rsidR="00C47D8E">
        <w:rPr>
          <w:color w:val="000000" w:themeColor="text1"/>
        </w:rPr>
        <w:t>&gt;0.05; Table 5).</w:t>
      </w:r>
    </w:p>
    <w:p w14:paraId="76494764" w14:textId="77777777" w:rsidR="0058330E" w:rsidRDefault="0058330E" w:rsidP="008C1714">
      <w:pPr>
        <w:autoSpaceDE w:val="0"/>
        <w:autoSpaceDN w:val="0"/>
        <w:adjustRightInd w:val="0"/>
        <w:spacing w:line="480" w:lineRule="auto"/>
        <w:rPr>
          <w:b/>
          <w:bCs/>
          <w:color w:val="000000" w:themeColor="text1"/>
        </w:rPr>
      </w:pPr>
    </w:p>
    <w:p w14:paraId="2B8829D9" w14:textId="0EABF7AC" w:rsidR="00AA3362" w:rsidRDefault="002578A7" w:rsidP="008C1714">
      <w:pPr>
        <w:autoSpaceDE w:val="0"/>
        <w:autoSpaceDN w:val="0"/>
        <w:adjustRightInd w:val="0"/>
        <w:spacing w:line="480" w:lineRule="auto"/>
        <w:rPr>
          <w:color w:val="000000" w:themeColor="text1"/>
        </w:rPr>
      </w:pPr>
      <w:r>
        <w:rPr>
          <w:b/>
          <w:bCs/>
          <w:color w:val="000000" w:themeColor="text1"/>
        </w:rPr>
        <w:t>D</w:t>
      </w:r>
      <w:r w:rsidR="00AA3362">
        <w:rPr>
          <w:b/>
          <w:bCs/>
          <w:color w:val="000000" w:themeColor="text1"/>
        </w:rPr>
        <w:t>iscussion</w:t>
      </w:r>
    </w:p>
    <w:p w14:paraId="3F611F08" w14:textId="4021E0ED" w:rsidR="00954255" w:rsidRDefault="00A378D3" w:rsidP="008C1714">
      <w:pPr>
        <w:autoSpaceDE w:val="0"/>
        <w:autoSpaceDN w:val="0"/>
        <w:adjustRightInd w:val="0"/>
        <w:spacing w:line="48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DE1559">
        <w:rPr>
          <w:color w:val="000000" w:themeColor="text1"/>
        </w:rPr>
        <w:t>515</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w:t>
      </w:r>
      <w:r w:rsidR="00072F3C">
        <w:rPr>
          <w:color w:val="000000" w:themeColor="text1"/>
        </w:rPr>
        <w:t>across</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w:t>
      </w:r>
      <w:r w:rsidR="00A11C6C">
        <w:rPr>
          <w:color w:val="000000" w:themeColor="text1"/>
        </w:rPr>
        <w:lastRenderedPageBreak/>
        <w:t xml:space="preserve">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3D0A2238" w:rsidR="00954255" w:rsidRPr="00954255" w:rsidRDefault="00625383" w:rsidP="008C1714">
      <w:pPr>
        <w:autoSpaceDE w:val="0"/>
        <w:autoSpaceDN w:val="0"/>
        <w:adjustRightInd w:val="0"/>
        <w:spacing w:line="48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w:t>
      </w:r>
      <w:r w:rsidR="009D16B9">
        <w:rPr>
          <w:color w:val="000000" w:themeColor="text1"/>
        </w:rPr>
        <w:t xml:space="preserve">study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8C1714">
      <w:pPr>
        <w:autoSpaceDE w:val="0"/>
        <w:autoSpaceDN w:val="0"/>
        <w:adjustRightInd w:val="0"/>
        <w:spacing w:line="480" w:lineRule="auto"/>
        <w:rPr>
          <w:color w:val="000000" w:themeColor="text1"/>
        </w:rPr>
      </w:pPr>
    </w:p>
    <w:p w14:paraId="256A7AF6" w14:textId="33AD529C" w:rsidR="00C854FC" w:rsidRPr="00C854FC" w:rsidRDefault="00432FE9" w:rsidP="008C1714">
      <w:pPr>
        <w:autoSpaceDE w:val="0"/>
        <w:autoSpaceDN w:val="0"/>
        <w:adjustRightInd w:val="0"/>
        <w:spacing w:line="48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20FE1F1A" w:rsidR="00185C90" w:rsidRDefault="009D16B9" w:rsidP="008C1714">
      <w:pPr>
        <w:autoSpaceDE w:val="0"/>
        <w:autoSpaceDN w:val="0"/>
        <w:adjustRightInd w:val="0"/>
        <w:spacing w:line="480" w:lineRule="auto"/>
      </w:pPr>
      <w:r>
        <w:t>Negative relationships between</w:t>
      </w:r>
      <w:r w:rsidR="00A2520E">
        <w:t xml:space="preserve">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rsidR="004D22B5">
        <w:t xml:space="preserve"> </w:t>
      </w:r>
      <w:r>
        <w:t>and</w:t>
      </w:r>
      <w:r w:rsidR="004D22B5">
        <w:t xml:space="preserve"> </w:t>
      </w:r>
      <w:r w:rsidR="004D22B5">
        <w:rPr>
          <w:i/>
          <w:iCs/>
        </w:rPr>
        <w:t>N</w:t>
      </w:r>
      <w:r w:rsidR="004D22B5">
        <w:rPr>
          <w:vertAlign w:val="subscript"/>
        </w:rPr>
        <w:t>area</w:t>
      </w:r>
      <w:r w:rsidR="004D22B5">
        <w:t xml:space="preserve"> </w:t>
      </w:r>
      <w:r>
        <w:t>are</w:t>
      </w:r>
      <w:r w:rsidR="004D22B5">
        <w:t xml:space="preserve"> consistent with previous environmental gradient </w:t>
      </w:r>
      <w:r w:rsidR="004D22B5">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DD0B9B" w:rsidRPr="00DD0B9B">
        <w:rPr>
          <w:noProof/>
        </w:rPr>
        <w:t>(Dong et al. 2017, Querejeta et al. 2022)</w:t>
      </w:r>
      <w:r w:rsidR="004D22B5">
        <w:fldChar w:fldCharType="end"/>
      </w:r>
      <w:r w:rsidR="004D22B5">
        <w:t xml:space="preserve"> and manipulation experiments </w:t>
      </w:r>
      <w:r w:rsidR="004D22B5">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 xml:space="preserve">(Perkowski et al. </w:t>
      </w:r>
      <w:r w:rsidR="001121CB">
        <w:rPr>
          <w:i/>
          <w:iCs/>
          <w:noProof/>
        </w:rPr>
        <w:t>in review</w:t>
      </w:r>
      <w:r w:rsidR="004D22B5" w:rsidRPr="004D22B5">
        <w:rPr>
          <w:noProof/>
        </w:rPr>
        <w:t>)</w:t>
      </w:r>
      <w:r w:rsidR="004D22B5">
        <w:fldChar w:fldCharType="end"/>
      </w:r>
      <w:r w:rsidR="000316B0">
        <w:t xml:space="preserve">, </w:t>
      </w:r>
      <w:r w:rsidR="002A4462">
        <w:t>and support</w:t>
      </w:r>
      <w:r w:rsidR="00FE6EC7">
        <w:t>s</w:t>
      </w:r>
      <w:r w:rsidR="00121290">
        <w:t xml:space="preserve"> </w:t>
      </w:r>
      <w:r w:rsidR="0072508D">
        <w:t>nitrogen-</w:t>
      </w:r>
      <w:r w:rsidR="004B4CA0">
        <w:t>water</w:t>
      </w:r>
      <w:r w:rsidR="004D22B5">
        <w:t xml:space="preserve"> use tradeoffs expected from</w:t>
      </w:r>
      <w:r w:rsidR="00A65C98">
        <w:t xml:space="preserve"> </w:t>
      </w:r>
      <w:r w:rsidR="004D22B5">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lastRenderedPageBreak/>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t xml:space="preserve"> rather than changes in leaf chemistry</w:t>
      </w:r>
      <w:r w:rsidR="0097118C">
        <w:t>.</w:t>
      </w:r>
    </w:p>
    <w:p w14:paraId="0327CBF0" w14:textId="4415627D" w:rsidR="00F40646" w:rsidRDefault="009D16B9" w:rsidP="008C1714">
      <w:pPr>
        <w:autoSpaceDE w:val="0"/>
        <w:autoSpaceDN w:val="0"/>
        <w:adjustRightInd w:val="0"/>
        <w:spacing w:line="480" w:lineRule="auto"/>
        <w:ind w:firstLine="720"/>
      </w:pPr>
      <w:r>
        <w:t>These r</w:t>
      </w:r>
      <w:r w:rsidR="00E52152">
        <w:t>esults are</w:t>
      </w:r>
      <w:r w:rsidR="00185C90">
        <w:t xml:space="preserve"> </w:t>
      </w:r>
      <w:r w:rsidR="00E52152">
        <w:t xml:space="preserve">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w:t>
      </w:r>
      <w:r w:rsidR="00072F3C">
        <w:t xml:space="preserve"> </w:t>
      </w:r>
      <w:r w:rsidR="00185C90">
        <w:t>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8C1714">
      <w:pPr>
        <w:autoSpaceDE w:val="0"/>
        <w:autoSpaceDN w:val="0"/>
        <w:adjustRightInd w:val="0"/>
        <w:spacing w:line="480" w:lineRule="auto"/>
      </w:pPr>
    </w:p>
    <w:p w14:paraId="2C022031" w14:textId="04FDBDF0" w:rsidR="00F81790" w:rsidRPr="00C854FC" w:rsidRDefault="00426799" w:rsidP="008C1714">
      <w:pPr>
        <w:autoSpaceDE w:val="0"/>
        <w:autoSpaceDN w:val="0"/>
        <w:adjustRightInd w:val="0"/>
        <w:spacing w:line="48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52388E72" w:rsidR="00BE2611" w:rsidRDefault="00185C90" w:rsidP="008C1714">
      <w:pPr>
        <w:autoSpaceDE w:val="0"/>
        <w:autoSpaceDN w:val="0"/>
        <w:adjustRightInd w:val="0"/>
        <w:spacing w:line="48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w:t>
      </w:r>
      <w:r w:rsidR="00B900CE">
        <w:rPr>
          <w:color w:val="000000" w:themeColor="text1"/>
        </w:rPr>
        <w:lastRenderedPageBreak/>
        <w:t xml:space="preserve">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804517">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4474CE">
        <w:rPr>
          <w:color w:val="000000" w:themeColor="text1"/>
        </w:rPr>
        <w:t xml:space="preserve"> those</w:t>
      </w:r>
      <w:r w:rsidR="00622D89">
        <w:rPr>
          <w:color w:val="000000" w:themeColor="text1"/>
        </w:rPr>
        <w:t xml:space="preserve">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w:t>
      </w:r>
      <w:r w:rsidR="009667DE">
        <w:rPr>
          <w:color w:val="000000" w:themeColor="text1"/>
        </w:rPr>
        <w:t xml:space="preserve">a </w:t>
      </w:r>
      <w:r w:rsidR="006C2B9F">
        <w:rPr>
          <w:color w:val="000000" w:themeColor="text1"/>
        </w:rPr>
        <w:t xml:space="preserve">reduction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w:t>
      </w:r>
      <w:r w:rsidR="002B0C7B">
        <w:rPr>
          <w:color w:val="000000" w:themeColor="text1"/>
        </w:rPr>
        <w:t xml:space="preserve"> mediated through changes in </w:t>
      </w:r>
      <w:r w:rsidR="002B0C7B" w:rsidRPr="00D870B4">
        <w:rPr>
          <w:rStyle w:val="Strong"/>
          <w:b w:val="0"/>
          <w:bCs w:val="0"/>
          <w:i/>
          <w:iCs/>
          <w:lang w:val="el-GR"/>
        </w:rPr>
        <w:t>β</w:t>
      </w:r>
      <w:r w:rsidR="002B0C7B">
        <w:rPr>
          <w:color w:val="000000" w:themeColor="text1"/>
        </w:rPr>
        <w:t xml:space="preserve"> </w:t>
      </w:r>
      <w:r w:rsidR="00D01830">
        <w:rPr>
          <w:color w:val="000000" w:themeColor="text1"/>
        </w:rPr>
        <w:t xml:space="preserve">and leaf </w:t>
      </w:r>
      <w:r w:rsidR="00D01830">
        <w:rPr>
          <w:i/>
          <w:iCs/>
          <w:color w:val="000000" w:themeColor="text1"/>
        </w:rPr>
        <w:t>C</w:t>
      </w:r>
      <w:r w:rsidR="00D01830">
        <w:rPr>
          <w:color w:val="000000" w:themeColor="text1"/>
          <w:vertAlign w:val="subscript"/>
        </w:rPr>
        <w:t>i</w:t>
      </w:r>
      <w:r w:rsidR="00D01830">
        <w:rPr>
          <w:color w:val="000000" w:themeColor="text1"/>
        </w:rPr>
        <w:t>:</w:t>
      </w:r>
      <w:r w:rsidR="00D01830">
        <w:rPr>
          <w:i/>
          <w:iCs/>
          <w:color w:val="000000" w:themeColor="text1"/>
        </w:rPr>
        <w:t>C</w:t>
      </w:r>
      <w:r w:rsidR="00D01830">
        <w:rPr>
          <w:color w:val="000000" w:themeColor="text1"/>
          <w:vertAlign w:val="subscript"/>
        </w:rPr>
        <w:t>a</w:t>
      </w:r>
      <w:r w:rsidR="00D01830">
        <w:rPr>
          <w:color w:val="000000" w:themeColor="text1"/>
        </w:rPr>
        <w:t xml:space="preserve"> </w:t>
      </w:r>
      <w:r w:rsidR="00BE2611">
        <w:rPr>
          <w:color w:val="000000" w:themeColor="text1"/>
        </w:rPr>
        <w:t>correspond with enhanced with photosynthetic capacity</w:t>
      </w:r>
      <w:r w:rsidR="002B0C7B">
        <w:rPr>
          <w:color w:val="000000" w:themeColor="text1"/>
        </w:rPr>
        <w:t>, a</w:t>
      </w:r>
      <w:r w:rsidR="003E08C1">
        <w:rPr>
          <w:color w:val="000000" w:themeColor="text1"/>
        </w:rPr>
        <w:t>s</w:t>
      </w:r>
      <w:r w:rsidR="002B0C7B">
        <w:rPr>
          <w:color w:val="000000" w:themeColor="text1"/>
        </w:rPr>
        <w:t xml:space="preserve"> suggested</w:t>
      </w:r>
      <w:r w:rsidR="003E08C1">
        <w:rPr>
          <w:color w:val="000000" w:themeColor="text1"/>
        </w:rPr>
        <w:t xml:space="preserve"> in </w:t>
      </w:r>
      <w:proofErr w:type="spellStart"/>
      <w:r w:rsidR="003E08C1">
        <w:rPr>
          <w:color w:val="000000" w:themeColor="text1"/>
        </w:rPr>
        <w:t>Paillassa</w:t>
      </w:r>
      <w:proofErr w:type="spellEnd"/>
      <w:r w:rsidR="003E08C1">
        <w:rPr>
          <w:color w:val="000000" w:themeColor="text1"/>
        </w:rPr>
        <w:t xml:space="preserve"> et al.</w:t>
      </w:r>
      <w:r w:rsidR="002B0C7B">
        <w:rPr>
          <w:color w:val="000000" w:themeColor="text1"/>
        </w:rPr>
        <w:t xml:space="preserve"> (</w:t>
      </w:r>
      <w:r w:rsidR="003E08C1">
        <w:rPr>
          <w:color w:val="000000" w:themeColor="text1"/>
        </w:rPr>
        <w:t>2020</w:t>
      </w:r>
      <w:r w:rsidR="002B0C7B">
        <w:rPr>
          <w:color w:val="000000" w:themeColor="text1"/>
        </w:rPr>
        <w:t>),</w:t>
      </w:r>
      <w:r w:rsidR="00BE2611">
        <w:rPr>
          <w:color w:val="000000" w:themeColor="text1"/>
        </w:rPr>
        <w:t xml:space="preserve"> remains an important open question that should be addressed</w:t>
      </w:r>
      <w:r w:rsidR="002B0C7B">
        <w:rPr>
          <w:color w:val="000000" w:themeColor="text1"/>
        </w:rPr>
        <w:t xml:space="preserve">. Understanding relationships between nitrogen availability, </w:t>
      </w:r>
      <w:r w:rsidR="002B0C7B" w:rsidRPr="00D870B4">
        <w:rPr>
          <w:rStyle w:val="Strong"/>
          <w:b w:val="0"/>
          <w:bCs w:val="0"/>
          <w:i/>
          <w:iCs/>
          <w:lang w:val="el-GR"/>
        </w:rPr>
        <w:t>β</w:t>
      </w:r>
      <w:r w:rsidR="002B0C7B">
        <w:rPr>
          <w:rStyle w:val="Strong"/>
          <w:b w:val="0"/>
          <w:bCs w:val="0"/>
        </w:rPr>
        <w:t>, leaf nitrogen content, and photosynthetic capacity across environmental gradients would provide useful insight toward understand</w:t>
      </w:r>
      <w:r w:rsidR="002B0C7B">
        <w:rPr>
          <w:color w:val="000000" w:themeColor="text1"/>
        </w:rPr>
        <w:t xml:space="preserve">ing </w:t>
      </w:r>
      <w:r w:rsidR="00BE2611">
        <w:rPr>
          <w:color w:val="000000" w:themeColor="text1"/>
        </w:rPr>
        <w:t>whether variance in leaf nitrogen content across environmental gradients is</w:t>
      </w:r>
      <w:r w:rsidR="009D16B9">
        <w:rPr>
          <w:color w:val="000000" w:themeColor="text1"/>
        </w:rPr>
        <w:t xml:space="preserve"> the top-down product of c</w:t>
      </w:r>
      <w:r w:rsidR="00BE2611">
        <w:rPr>
          <w:color w:val="000000" w:themeColor="text1"/>
        </w:rPr>
        <w:t xml:space="preserve">limate-related changes in photosynthetic capacity that alter demand to build and maintain photosynthetic enzymes </w:t>
      </w:r>
      <w:r w:rsidR="00BE2611">
        <w:rPr>
          <w:color w:val="000000" w:themeColor="text1"/>
        </w:rPr>
        <w:fldChar w:fldCharType="begin" w:fldLock="1"/>
      </w:r>
      <w:r w:rsidR="00804517">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8C1714">
      <w:pPr>
        <w:autoSpaceDE w:val="0"/>
        <w:autoSpaceDN w:val="0"/>
        <w:adjustRightInd w:val="0"/>
        <w:spacing w:line="480" w:lineRule="auto"/>
        <w:rPr>
          <w:color w:val="000000" w:themeColor="text1"/>
        </w:rPr>
      </w:pPr>
    </w:p>
    <w:p w14:paraId="364BB523" w14:textId="1B4DDD70" w:rsidR="00040809" w:rsidRPr="00040809" w:rsidRDefault="00432FE9" w:rsidP="008C1714">
      <w:pPr>
        <w:autoSpaceDE w:val="0"/>
        <w:autoSpaceDN w:val="0"/>
        <w:adjustRightInd w:val="0"/>
        <w:spacing w:line="48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8C1714">
      <w:pPr>
        <w:autoSpaceDE w:val="0"/>
        <w:autoSpaceDN w:val="0"/>
        <w:adjustRightInd w:val="0"/>
        <w:spacing w:line="48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lastRenderedPageBreak/>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7503A36D" w:rsidR="003F5418" w:rsidRPr="00040809" w:rsidRDefault="007672B1" w:rsidP="008C1714">
      <w:pPr>
        <w:autoSpaceDE w:val="0"/>
        <w:autoSpaceDN w:val="0"/>
        <w:adjustRightInd w:val="0"/>
        <w:spacing w:line="48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w:t>
      </w:r>
      <w:r w:rsidR="009D16B9">
        <w:rPr>
          <w:color w:val="000000" w:themeColor="text1"/>
        </w:rPr>
        <w:t>s</w:t>
      </w:r>
      <w:r w:rsidR="00CC5C37">
        <w:rPr>
          <w:color w:val="000000" w:themeColor="text1"/>
        </w:rPr>
        <w:t xml:space="preserve"> of acquiring nitrogen, cost</w:t>
      </w:r>
      <w:r w:rsidR="009D16B9">
        <w:rPr>
          <w:color w:val="000000" w:themeColor="text1"/>
        </w:rPr>
        <w:t>s</w:t>
      </w:r>
      <w:r w:rsidR="00CC5C37">
        <w:rPr>
          <w:color w:val="000000" w:themeColor="text1"/>
        </w:rPr>
        <w:t xml:space="preserve">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8C1714">
      <w:pPr>
        <w:autoSpaceDE w:val="0"/>
        <w:autoSpaceDN w:val="0"/>
        <w:adjustRightInd w:val="0"/>
        <w:spacing w:line="480" w:lineRule="auto"/>
        <w:rPr>
          <w:color w:val="000000" w:themeColor="text1"/>
        </w:rPr>
      </w:pPr>
    </w:p>
    <w:p w14:paraId="44F254EA" w14:textId="5725F101" w:rsidR="00F81790" w:rsidRDefault="00C854FC" w:rsidP="008C1714">
      <w:pPr>
        <w:autoSpaceDE w:val="0"/>
        <w:autoSpaceDN w:val="0"/>
        <w:adjustRightInd w:val="0"/>
        <w:spacing w:line="480" w:lineRule="auto"/>
        <w:rPr>
          <w:color w:val="000000" w:themeColor="text1"/>
        </w:rPr>
      </w:pPr>
      <w:r>
        <w:rPr>
          <w:i/>
          <w:iCs/>
          <w:color w:val="000000" w:themeColor="text1"/>
        </w:rPr>
        <w:t xml:space="preserve">Indirect effects of </w:t>
      </w:r>
      <w:r w:rsidR="00D01830">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705B13BF" w:rsidR="008518D7" w:rsidRPr="00FA6954" w:rsidRDefault="00FA6954" w:rsidP="008C1714">
      <w:pPr>
        <w:autoSpaceDE w:val="0"/>
        <w:autoSpaceDN w:val="0"/>
        <w:adjustRightInd w:val="0"/>
        <w:spacing w:line="48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w:t>
      </w:r>
      <w:r>
        <w:rPr>
          <w:color w:val="000000" w:themeColor="text1"/>
        </w:rPr>
        <w:lastRenderedPageBreak/>
        <w:t xml:space="preserve">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9667DE">
        <w:rPr>
          <w:color w:val="000000" w:themeColor="text1"/>
        </w:rPr>
        <w:t>in response to</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9D16B9">
        <w:t>. However,</w:t>
      </w:r>
      <w:r w:rsidR="00BE2611">
        <w:t xml:space="preserve"> gas exchange data </w:t>
      </w:r>
      <w:r w:rsidR="00D01830">
        <w:t>co</w:t>
      </w:r>
      <w:r w:rsidR="009D16B9">
        <w:t xml:space="preserve">llected </w:t>
      </w:r>
      <w:r w:rsidR="00D01830">
        <w:t xml:space="preserve">with concurrent measurements of resource availability, </w:t>
      </w:r>
      <w:r w:rsidR="00D01830" w:rsidRPr="00D870B4">
        <w:rPr>
          <w:rStyle w:val="Strong"/>
          <w:b w:val="0"/>
          <w:bCs w:val="0"/>
          <w:i/>
          <w:iCs/>
          <w:lang w:val="el-GR"/>
        </w:rPr>
        <w:t>β</w:t>
      </w:r>
      <w:r w:rsidR="00D01830">
        <w:rPr>
          <w:rStyle w:val="Strong"/>
          <w:b w:val="0"/>
          <w:bCs w:val="0"/>
        </w:rPr>
        <w:t xml:space="preserve">, leaf </w:t>
      </w:r>
      <w:r w:rsidR="00D01830">
        <w:rPr>
          <w:rStyle w:val="Strong"/>
          <w:b w:val="0"/>
          <w:bCs w:val="0"/>
          <w:i/>
          <w:iCs/>
        </w:rPr>
        <w:t>C</w:t>
      </w:r>
      <w:r w:rsidR="00D01830">
        <w:rPr>
          <w:rStyle w:val="Strong"/>
          <w:b w:val="0"/>
          <w:bCs w:val="0"/>
          <w:vertAlign w:val="subscript"/>
        </w:rPr>
        <w:t>i</w:t>
      </w:r>
      <w:r w:rsidR="00D01830">
        <w:rPr>
          <w:rStyle w:val="Strong"/>
          <w:b w:val="0"/>
          <w:bCs w:val="0"/>
        </w:rPr>
        <w:t>:</w:t>
      </w:r>
      <w:r w:rsidR="00D01830">
        <w:rPr>
          <w:rStyle w:val="Strong"/>
          <w:b w:val="0"/>
          <w:bCs w:val="0"/>
          <w:i/>
          <w:iCs/>
        </w:rPr>
        <w:t>C</w:t>
      </w:r>
      <w:r w:rsidR="00D01830">
        <w:rPr>
          <w:rStyle w:val="Strong"/>
          <w:b w:val="0"/>
          <w:bCs w:val="0"/>
          <w:vertAlign w:val="subscript"/>
        </w:rPr>
        <w:t>a</w:t>
      </w:r>
      <w:r w:rsidR="00D01830">
        <w:rPr>
          <w:rStyle w:val="Strong"/>
          <w:b w:val="0"/>
          <w:bCs w:val="0"/>
        </w:rPr>
        <w:t>, and leaf nitrogen content</w:t>
      </w:r>
      <w:r w:rsidR="00D01830">
        <w:t xml:space="preserve"> </w:t>
      </w:r>
      <w:r w:rsidR="00BE2611">
        <w:t xml:space="preserve">would be useful to </w:t>
      </w:r>
      <w:r w:rsidR="00D01830">
        <w:t>test</w:t>
      </w:r>
      <w:r w:rsidR="00BE2611">
        <w:t xml:space="preserve"> th</w:t>
      </w:r>
      <w:r w:rsidR="00D01830">
        <w:t>is</w:t>
      </w:r>
      <w:r w:rsidR="00BE2611">
        <w:t xml:space="preserve"> </w:t>
      </w:r>
      <w:r w:rsidR="009D16B9">
        <w:t>conjecture</w:t>
      </w:r>
      <w:r w:rsidR="002E6BD9">
        <w:t>.</w:t>
      </w:r>
    </w:p>
    <w:p w14:paraId="74953787" w14:textId="77777777" w:rsidR="00F81790" w:rsidRDefault="00F81790" w:rsidP="008C1714">
      <w:pPr>
        <w:autoSpaceDE w:val="0"/>
        <w:autoSpaceDN w:val="0"/>
        <w:adjustRightInd w:val="0"/>
        <w:spacing w:line="480" w:lineRule="auto"/>
      </w:pPr>
    </w:p>
    <w:p w14:paraId="7AF0EF1F" w14:textId="76794472" w:rsidR="00F81790" w:rsidRPr="000F5AA4" w:rsidRDefault="000F5AA4"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48B8F41D" w:rsidR="00EE6FF9" w:rsidRPr="004556DC" w:rsidRDefault="00E557CE" w:rsidP="008C1714">
      <w:pPr>
        <w:autoSpaceDE w:val="0"/>
        <w:autoSpaceDN w:val="0"/>
        <w:adjustRightInd w:val="0"/>
        <w:spacing w:line="48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w:t>
      </w:r>
      <w:r w:rsidR="009D16B9">
        <w:rPr>
          <w:color w:val="000000" w:themeColor="text1"/>
        </w:rPr>
        <w:t>greater</w:t>
      </w:r>
      <w:r w:rsidR="00FA6954">
        <w:rPr>
          <w:color w:val="000000" w:themeColor="text1"/>
        </w:rPr>
        <w:t xml:space="preserve">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w:t>
      </w:r>
      <w:r w:rsidR="004556DC">
        <w:rPr>
          <w:color w:val="000000" w:themeColor="text1"/>
        </w:rPr>
        <w:lastRenderedPageBreak/>
        <w:t xml:space="preserve">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 xml:space="preserve">related </w:t>
      </w:r>
      <w:r w:rsidR="004474CE">
        <w:rPr>
          <w:color w:val="000000" w:themeColor="text1"/>
        </w:rPr>
        <w:t>with</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5EEC9710" w:rsidR="004556DC" w:rsidRDefault="00581E8C" w:rsidP="008C1714">
      <w:pPr>
        <w:autoSpaceDE w:val="0"/>
        <w:autoSpaceDN w:val="0"/>
        <w:adjustRightInd w:val="0"/>
        <w:spacing w:line="48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667DE">
        <w:t>is</w:t>
      </w:r>
      <w:r w:rsidR="00D2140F">
        <w:t xml:space="preserve"> data</w:t>
      </w:r>
      <w:r w:rsidR="009667DE">
        <w:t>set</w:t>
      </w:r>
      <w:r w:rsidR="00D2140F">
        <w:t xml:space="preserve">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w:t>
      </w:r>
      <w:r w:rsidR="003B2DBB">
        <w:lastRenderedPageBreak/>
        <w:t xml:space="preserve">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8C1714">
      <w:pPr>
        <w:autoSpaceDE w:val="0"/>
        <w:autoSpaceDN w:val="0"/>
        <w:adjustRightInd w:val="0"/>
        <w:spacing w:line="480" w:lineRule="auto"/>
      </w:pPr>
    </w:p>
    <w:p w14:paraId="0879B467" w14:textId="5139A901" w:rsidR="00F81790" w:rsidRPr="00F81790" w:rsidRDefault="00F81790" w:rsidP="008C1714">
      <w:pPr>
        <w:autoSpaceDE w:val="0"/>
        <w:autoSpaceDN w:val="0"/>
        <w:adjustRightInd w:val="0"/>
        <w:spacing w:line="480" w:lineRule="auto"/>
        <w:rPr>
          <w:i/>
          <w:iCs/>
        </w:rPr>
      </w:pPr>
      <w:r>
        <w:rPr>
          <w:i/>
          <w:iCs/>
        </w:rPr>
        <w:t>Implications for least-cost optimality model development</w:t>
      </w:r>
    </w:p>
    <w:p w14:paraId="03469C5B" w14:textId="3C84C557" w:rsidR="00521769" w:rsidRDefault="00BE60E6" w:rsidP="008C1714">
      <w:pPr>
        <w:autoSpaceDE w:val="0"/>
        <w:autoSpaceDN w:val="0"/>
        <w:adjustRightInd w:val="0"/>
        <w:spacing w:line="480" w:lineRule="auto"/>
      </w:pPr>
      <w:r>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804517">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where</w:t>
      </w:r>
      <w:r w:rsidR="00B626C6">
        <w:t xml:space="preserve"> C</w:t>
      </w:r>
      <w:r w:rsidR="00B626C6">
        <w:rPr>
          <w:vertAlign w:val="subscript"/>
        </w:rPr>
        <w:t>3</w:t>
      </w:r>
      <w:r w:rsidR="00B626C6">
        <w:t xml:space="preserve"> </w:t>
      </w:r>
      <w:r w:rsidR="00723922">
        <w:t xml:space="preserve">optimality </w:t>
      </w:r>
      <w:r w:rsidR="00B626C6">
        <w:t>model</w:t>
      </w:r>
      <w:r w:rsidR="004474CE">
        <w:t>s</w:t>
      </w:r>
      <w:r w:rsidR="00B626C6">
        <w:t xml:space="preserve"> assume</w:t>
      </w:r>
      <w:r w:rsidR="00900C88">
        <w:t xml:space="preserve"> either</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4474CE">
        <w:t xml:space="preserve"> or 146 </w:t>
      </w:r>
      <w:r w:rsidR="004474CE">
        <w:fldChar w:fldCharType="begin" w:fldLock="1"/>
      </w:r>
      <w:r w:rsidR="009C1979">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4474CE">
        <w:fldChar w:fldCharType="separate"/>
      </w:r>
      <w:r w:rsidR="004474CE" w:rsidRPr="004474CE">
        <w:rPr>
          <w:noProof/>
        </w:rPr>
        <w:t>(Stocker et al. 2020)</w:t>
      </w:r>
      <w:r w:rsidR="004474CE">
        <w:fldChar w:fldCharType="end"/>
      </w:r>
      <w:r w:rsidR="00900C88">
        <w:t xml:space="preserve">, while the </w:t>
      </w:r>
      <w:r w:rsidR="00B626C6">
        <w:t>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w:t>
      </w:r>
      <w:r w:rsidR="009F7084">
        <w:t xml:space="preserve"> Across functional groups, our results indicate that </w:t>
      </w:r>
      <w:r w:rsidR="009F7084" w:rsidRPr="000C63A9">
        <w:rPr>
          <w:i/>
          <w:iCs/>
          <w:lang w:val="el-GR"/>
        </w:rPr>
        <w:t>β</w:t>
      </w:r>
      <w:r w:rsidR="009F7084">
        <w:t xml:space="preserve"> ranged </w:t>
      </w:r>
      <w:r w:rsidR="00900C88">
        <w:t>from</w:t>
      </w:r>
      <w:r w:rsidR="009F7084">
        <w:t xml:space="preserve"> 33.9 </w:t>
      </w:r>
      <w:r w:rsidR="00900C88">
        <w:t>to</w:t>
      </w:r>
      <w:r w:rsidR="009F7084">
        <w:t xml:space="preserve"> 714.5 in C</w:t>
      </w:r>
      <w:r w:rsidR="009F7084">
        <w:rPr>
          <w:vertAlign w:val="subscript"/>
        </w:rPr>
        <w:t>3</w:t>
      </w:r>
      <w:r w:rsidR="009F7084">
        <w:t xml:space="preserve"> N-fixers (mean: 209.3; median: 187.7; standard deviation: 147.4), </w:t>
      </w:r>
      <w:r w:rsidR="00900C88">
        <w:t xml:space="preserve">from </w:t>
      </w:r>
      <w:r w:rsidR="009F7084">
        <w:t xml:space="preserve">15.7 </w:t>
      </w:r>
      <w:r w:rsidR="00900C88">
        <w:t>to</w:t>
      </w:r>
      <w:r w:rsidR="009F7084">
        <w:t xml:space="preserve"> 1821.1 in C</w:t>
      </w:r>
      <w:r w:rsidR="009F7084">
        <w:rPr>
          <w:vertAlign w:val="subscript"/>
        </w:rPr>
        <w:t>3</w:t>
      </w:r>
      <w:r w:rsidR="009F7084">
        <w:t xml:space="preserve"> non-fixers (mean: 426.4; median: 346.2; standard deviation: 315.6), and </w:t>
      </w:r>
      <w:r w:rsidR="00900C88">
        <w:t xml:space="preserve">from </w:t>
      </w:r>
      <w:r w:rsidR="009F7084">
        <w:t>&lt;0.1 to 362.7 in C</w:t>
      </w:r>
      <w:r w:rsidR="009F7084">
        <w:rPr>
          <w:vertAlign w:val="subscript"/>
        </w:rPr>
        <w:t>4</w:t>
      </w:r>
      <w:r w:rsidR="009F7084">
        <w:t xml:space="preserve"> non-fixers (mean: 19.6; median: 0.9; standard deviation: 59.4). </w:t>
      </w:r>
      <w:r w:rsidR="00270005">
        <w:t xml:space="preserve">The high degree of </w:t>
      </w:r>
      <w:r w:rsidR="00270005" w:rsidRPr="000C63A9">
        <w:rPr>
          <w:i/>
          <w:iCs/>
          <w:lang w:val="el-GR"/>
        </w:rPr>
        <w:t>β</w:t>
      </w:r>
      <w:r w:rsidR="00270005">
        <w:t xml:space="preserve"> variability </w:t>
      </w:r>
      <w:r w:rsidR="009F7084">
        <w:t xml:space="preserve">within functional groups </w:t>
      </w:r>
      <w:r w:rsidR="00270005">
        <w:t xml:space="preserve">across the environmental gradient suggests that the use of single parameterized </w:t>
      </w:r>
      <w:r w:rsidR="00270005" w:rsidRPr="000C63A9">
        <w:rPr>
          <w:i/>
          <w:iCs/>
          <w:lang w:val="el-GR"/>
        </w:rPr>
        <w:t>β</w:t>
      </w:r>
      <w:r w:rsidR="00270005">
        <w:t xml:space="preserve"> value</w:t>
      </w:r>
      <w:r w:rsidR="009F7084">
        <w:t>s within C</w:t>
      </w:r>
      <w:r w:rsidR="009F7084">
        <w:rPr>
          <w:vertAlign w:val="subscript"/>
        </w:rPr>
        <w:t>3</w:t>
      </w:r>
      <w:r w:rsidR="009F7084">
        <w:t>/C</w:t>
      </w:r>
      <w:r w:rsidR="009F7084">
        <w:rPr>
          <w:vertAlign w:val="subscript"/>
        </w:rPr>
        <w:t>4</w:t>
      </w:r>
      <w:r w:rsidR="009F7084">
        <w:t xml:space="preserve"> functional groups</w:t>
      </w:r>
      <w:r w:rsidR="00270005">
        <w:t xml:space="preserve"> may contribute to errors </w:t>
      </w:r>
      <w:r w:rsidR="00DE6B9B">
        <w:t>in</w:t>
      </w:r>
      <w:r w:rsidR="00270005">
        <w:t xml:space="preserve"> </w:t>
      </w:r>
      <w:r w:rsidR="009F7084">
        <w:t xml:space="preserve">optimality </w:t>
      </w:r>
      <w:r w:rsidR="00270005">
        <w:t>model simulations.</w:t>
      </w:r>
    </w:p>
    <w:p w14:paraId="782B7694" w14:textId="10DCDEAA" w:rsidR="00521769" w:rsidRDefault="009F7084" w:rsidP="008C1714">
      <w:pPr>
        <w:autoSpaceDE w:val="0"/>
        <w:autoSpaceDN w:val="0"/>
        <w:adjustRightInd w:val="0"/>
        <w:spacing w:line="480" w:lineRule="auto"/>
      </w:pPr>
      <w:r>
        <w:tab/>
        <w:t xml:space="preserve">In this study, </w:t>
      </w:r>
      <w:r w:rsidR="00900C88" w:rsidRPr="000C63A9">
        <w:rPr>
          <w:i/>
          <w:iCs/>
          <w:lang w:val="el-GR"/>
        </w:rPr>
        <w:t>β</w:t>
      </w:r>
      <w:r w:rsidR="00900C88">
        <w:t xml:space="preserve"> in </w:t>
      </w:r>
      <w:r>
        <w:t>C</w:t>
      </w:r>
      <w:r>
        <w:rPr>
          <w:vertAlign w:val="subscript"/>
        </w:rPr>
        <w:t>3</w:t>
      </w:r>
      <w:r>
        <w:t xml:space="preserve"> species </w:t>
      </w:r>
      <w:r w:rsidR="008241D3">
        <w:t>w</w:t>
      </w:r>
      <w:r w:rsidR="00900C88">
        <w:t>as</w:t>
      </w:r>
      <w:r w:rsidR="00DE6B9B">
        <w:t>, on average,</w:t>
      </w:r>
      <w:r w:rsidR="008241D3">
        <w:t xml:space="preserve"> greater than th</w:t>
      </w:r>
      <w:r w:rsidR="009667DE">
        <w:t>e global mean value</w:t>
      </w:r>
      <w:r w:rsidR="008241D3">
        <w:t xml:space="preserve"> currently </w:t>
      </w:r>
      <w:r w:rsidR="009667DE">
        <w:t xml:space="preserve">included </w:t>
      </w:r>
      <w:r w:rsidR="008241D3">
        <w:t xml:space="preserve">in optimality models, suggesting that </w:t>
      </w:r>
      <w:r w:rsidR="004556DC">
        <w:t>individuals</w:t>
      </w:r>
      <w:r w:rsidR="00DE6B9B">
        <w:t xml:space="preserve"> in these systems</w:t>
      </w:r>
      <w:r w:rsidR="004556DC">
        <w:t xml:space="preserve"> </w:t>
      </w:r>
      <w:r w:rsidR="008241D3">
        <w:t xml:space="preserve">had greater </w:t>
      </w:r>
      <w:r w:rsidR="008241D3">
        <w:lastRenderedPageBreak/>
        <w:t xml:space="preserve">costs of acquiring </w:t>
      </w:r>
      <w:r w:rsidR="008241D3">
        <w:rPr>
          <w:color w:val="000000" w:themeColor="text1"/>
        </w:rPr>
        <w:t>nitrogen</w:t>
      </w:r>
      <w:r w:rsidR="008241D3">
        <w:t xml:space="preserve"> and/or reduced costs of acquiring water relative to </w:t>
      </w:r>
      <w:r w:rsidR="00521769">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w:t>
      </w:r>
      <w:r w:rsidR="008241D3">
        <w:t>w</w:t>
      </w:r>
      <w:r w:rsidR="00E620EE">
        <w:t>as</w:t>
      </w:r>
      <w:r w:rsidR="00DE6B9B">
        <w:t>, on average,</w:t>
      </w:r>
      <w:r w:rsidR="008241D3">
        <w:t xml:space="preserve"> less than the current parameterized</w:t>
      </w:r>
      <w:r w:rsidR="00DE6B9B">
        <w:t xml:space="preserve"> global</w:t>
      </w:r>
      <w:r w:rsidR="008241D3">
        <w:t xml:space="preserve"> value, indicating that </w:t>
      </w:r>
      <w:r w:rsidR="00521769">
        <w:t>individuals had</w:t>
      </w:r>
      <w:r w:rsidR="008241D3">
        <w:t xml:space="preserve"> reduced costs of acquiring nitrogen and/or greater costs of acquiring</w:t>
      </w:r>
      <w:r w:rsidR="00380A3E">
        <w:t xml:space="preserve"> water</w:t>
      </w:r>
      <w:r w:rsidR="008241D3">
        <w:t xml:space="preserve"> relative to the global mean. </w:t>
      </w:r>
      <w:r w:rsidR="00270005">
        <w:t xml:space="preserve">As mentioned above, mechanisms driving these responses are unclear as we are unable to identify components of </w:t>
      </w:r>
      <w:r w:rsidR="00270005" w:rsidRPr="000C63A9">
        <w:rPr>
          <w:i/>
          <w:iCs/>
          <w:lang w:val="el-GR"/>
        </w:rPr>
        <w:t>β</w:t>
      </w:r>
      <w:r w:rsidR="00270005">
        <w:t xml:space="preserve"> </w:t>
      </w:r>
      <w:r w:rsidR="00E620EE">
        <w:t xml:space="preserve">when it is calculated </w:t>
      </w:r>
      <w:r w:rsidR="00270005">
        <w:t xml:space="preserve">using carbon isotope data. Thus, future </w:t>
      </w:r>
      <w:r w:rsidR="00521769">
        <w:t xml:space="preserve">work should investigate mechanisms driving </w:t>
      </w:r>
      <w:r w:rsidR="00521769" w:rsidRPr="000C63A9">
        <w:rPr>
          <w:i/>
          <w:iCs/>
          <w:lang w:val="el-GR"/>
        </w:rPr>
        <w:t>β</w:t>
      </w:r>
      <w:r w:rsidR="00521769">
        <w:t xml:space="preserve"> variability across environmental gradients by quantifying costs of nitrogen acquisition and costs of water acquisition separately.</w:t>
      </w:r>
    </w:p>
    <w:p w14:paraId="58E6F0BF" w14:textId="77777777" w:rsidR="00F81790" w:rsidRDefault="00F81790" w:rsidP="008C1714">
      <w:pPr>
        <w:autoSpaceDE w:val="0"/>
        <w:autoSpaceDN w:val="0"/>
        <w:adjustRightInd w:val="0"/>
        <w:spacing w:line="480" w:lineRule="auto"/>
      </w:pPr>
    </w:p>
    <w:p w14:paraId="7A494E55" w14:textId="4BF7A2C9" w:rsidR="00F81790" w:rsidRPr="00F81790" w:rsidRDefault="00F81790" w:rsidP="008C1714">
      <w:pPr>
        <w:autoSpaceDE w:val="0"/>
        <w:autoSpaceDN w:val="0"/>
        <w:adjustRightInd w:val="0"/>
        <w:spacing w:line="480" w:lineRule="auto"/>
      </w:pPr>
      <w:r>
        <w:rPr>
          <w:i/>
          <w:iCs/>
        </w:rPr>
        <w:t>Conclusions</w:t>
      </w:r>
    </w:p>
    <w:p w14:paraId="1371A1D7" w14:textId="618366C3" w:rsidR="00380A3E" w:rsidRDefault="008241D3"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F83EFB">
        <w:rPr>
          <w:color w:val="000000" w:themeColor="text1"/>
        </w:rPr>
        <w:t xml:space="preserve"> Results indicate patterns supportive of those expected from photosynthetic least-cost theory. Specifically, e</w:t>
      </w:r>
      <w:r w:rsidR="00744636">
        <w:rPr>
          <w:color w:val="000000" w:themeColor="text1"/>
        </w:rPr>
        <w:t xml:space="preserve">ffects of </w:t>
      </w:r>
      <w:r w:rsidR="00F83EFB">
        <w:rPr>
          <w:color w:val="000000" w:themeColor="text1"/>
        </w:rPr>
        <w:t>aboveground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w:t>
      </w:r>
      <w:r w:rsidR="00900C88">
        <w:rPr>
          <w:color w:val="000000" w:themeColor="text1"/>
        </w:rPr>
        <w:t xml:space="preserve"> negative relationships between </w:t>
      </w:r>
      <w:r w:rsidR="00900C88">
        <w:rPr>
          <w:i/>
          <w:iCs/>
          <w:color w:val="000000" w:themeColor="text1"/>
        </w:rPr>
        <w:t>M</w:t>
      </w:r>
      <w:r w:rsidR="00900C88">
        <w:rPr>
          <w:color w:val="000000" w:themeColor="text1"/>
          <w:vertAlign w:val="subscript"/>
        </w:rPr>
        <w:t>area</w:t>
      </w:r>
      <w:r w:rsidR="00900C88">
        <w:rPr>
          <w:color w:val="000000" w:themeColor="text1"/>
        </w:rPr>
        <w:t xml:space="preserve"> and</w:t>
      </w:r>
      <w:r w:rsidR="00744636">
        <w:rPr>
          <w:color w:val="000000" w:themeColor="text1"/>
        </w:rPr>
        <w:t xml:space="preserve">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007AD">
        <w:rPr>
          <w:color w:val="000000" w:themeColor="text1"/>
        </w:rPr>
        <w:t xml:space="preserve">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w:t>
      </w:r>
      <w:r w:rsidR="00900C88">
        <w:rPr>
          <w:color w:val="000000" w:themeColor="text1"/>
        </w:rPr>
        <w:t xml:space="preserve"> negative relationships between </w:t>
      </w:r>
      <w:r w:rsidR="00900C88">
        <w:rPr>
          <w:i/>
          <w:iCs/>
          <w:color w:val="000000" w:themeColor="text1"/>
        </w:rPr>
        <w:t>M</w:t>
      </w:r>
      <w:r w:rsidR="00900C88">
        <w:rPr>
          <w:color w:val="000000" w:themeColor="text1"/>
          <w:vertAlign w:val="subscript"/>
        </w:rPr>
        <w:t>area</w:t>
      </w:r>
      <w:r w:rsidR="00900C88">
        <w:rPr>
          <w:color w:val="000000" w:themeColor="text1"/>
        </w:rPr>
        <w:t xml:space="preserve"> and</w:t>
      </w:r>
      <w:r w:rsidR="00EF3B2B">
        <w:rPr>
          <w:color w:val="000000" w:themeColor="text1"/>
        </w:rPr>
        <w:t xml:space="preserve">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sidR="00F83EFB">
        <w:rPr>
          <w:color w:val="000000" w:themeColor="text1"/>
        </w:rPr>
        <w:t xml:space="preserve">We found that the theory could predict impacts of photosynthetic pathway on variance in </w:t>
      </w:r>
      <w:r w:rsidR="00F83EFB">
        <w:rPr>
          <w:i/>
          <w:iCs/>
          <w:color w:val="000000" w:themeColor="text1"/>
          <w:lang w:val="el-GR"/>
        </w:rPr>
        <w:t>β</w:t>
      </w:r>
      <w:r w:rsidR="00F83EFB">
        <w:rPr>
          <w:color w:val="000000" w:themeColor="text1"/>
        </w:rPr>
        <w:t xml:space="preserve"> and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across the environmental gradient; however, found that leaf nitrogen content in C</w:t>
      </w:r>
      <w:r w:rsidR="00F83EFB">
        <w:rPr>
          <w:color w:val="000000" w:themeColor="text1"/>
          <w:vertAlign w:val="subscript"/>
        </w:rPr>
        <w:t>4</w:t>
      </w:r>
      <w:r w:rsidR="00F83EFB">
        <w:rPr>
          <w:color w:val="000000" w:themeColor="text1"/>
        </w:rPr>
        <w:t xml:space="preserve"> species was unrelated to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900C88">
        <w:rPr>
          <w:color w:val="000000" w:themeColor="text1"/>
        </w:rPr>
        <w:t>, contrasting theoretical expectations</w:t>
      </w:r>
      <w:r w:rsidR="00F83EFB">
        <w:rPr>
          <w:color w:val="000000" w:themeColor="text1"/>
        </w:rPr>
        <w:t xml:space="preserve">. </w:t>
      </w:r>
      <w:r w:rsidR="00900C88">
        <w:rPr>
          <w:color w:val="000000" w:themeColor="text1"/>
        </w:rPr>
        <w:t xml:space="preserve">Patterns expected from </w:t>
      </w:r>
      <w:r w:rsidR="00F83EFB">
        <w:rPr>
          <w:color w:val="000000" w:themeColor="text1"/>
        </w:rPr>
        <w:t xml:space="preserve">theory were </w:t>
      </w:r>
      <w:r w:rsidR="00900C88">
        <w:rPr>
          <w:color w:val="000000" w:themeColor="text1"/>
        </w:rPr>
        <w:t xml:space="preserve">not </w:t>
      </w:r>
      <w:r w:rsidR="00F83EFB">
        <w:rPr>
          <w:color w:val="000000" w:themeColor="text1"/>
        </w:rPr>
        <w:t>modified by N-fixing ability</w:t>
      </w:r>
      <w:r w:rsidR="00900C88">
        <w:rPr>
          <w:color w:val="000000" w:themeColor="text1"/>
        </w:rPr>
        <w:t xml:space="preserve">, though N-fixing species did generally have greater </w:t>
      </w:r>
      <w:r w:rsidR="00900C88">
        <w:rPr>
          <w:i/>
          <w:iCs/>
          <w:color w:val="000000" w:themeColor="text1"/>
        </w:rPr>
        <w:t>N</w:t>
      </w:r>
      <w:r w:rsidR="00900C88">
        <w:rPr>
          <w:color w:val="000000" w:themeColor="text1"/>
          <w:vertAlign w:val="subscript"/>
        </w:rPr>
        <w:t>area</w:t>
      </w:r>
      <w:r w:rsidR="00900C88">
        <w:rPr>
          <w:color w:val="000000" w:themeColor="text1"/>
        </w:rPr>
        <w:t xml:space="preserve"> than non-fixing species</w:t>
      </w:r>
      <w:r w:rsidR="00F83EFB">
        <w:rPr>
          <w:color w:val="000000" w:themeColor="text1"/>
        </w:rPr>
        <w:t xml:space="preserve">. Interestingly, </w:t>
      </w:r>
      <w:r w:rsidR="00995494" w:rsidRPr="000C63A9">
        <w:rPr>
          <w:i/>
          <w:iCs/>
          <w:lang w:val="el-GR"/>
        </w:rPr>
        <w:t>β</w:t>
      </w:r>
      <w:r w:rsidR="00995494">
        <w:t xml:space="preserve"> </w:t>
      </w:r>
      <w:r w:rsidR="00F83EFB">
        <w:t>varied substantially</w:t>
      </w:r>
      <w:r w:rsidR="00995494">
        <w:t xml:space="preserve"> across the environmental gradient despite generally increasing with increasing soil moisture and decreasing with increasing nitrogen availability</w:t>
      </w:r>
      <w:r w:rsidR="00F83EFB">
        <w:t xml:space="preserve">, suggesting that future iterations of optimality </w:t>
      </w:r>
      <w:r w:rsidR="00F83EFB">
        <w:lastRenderedPageBreak/>
        <w:t xml:space="preserve">models that adopt photosynthetic least-cost principles may consider </w:t>
      </w:r>
      <w:r w:rsidR="00E620EE">
        <w:t>implementing</w:t>
      </w:r>
      <w:r w:rsidR="00F83EFB">
        <w:t xml:space="preserve"> framework</w:t>
      </w:r>
      <w:r w:rsidR="00E620EE">
        <w:t>s</w:t>
      </w:r>
      <w:r w:rsidR="00F83EFB">
        <w:t xml:space="preserve"> where </w:t>
      </w:r>
      <w:r w:rsidR="00F83EFB">
        <w:rPr>
          <w:i/>
          <w:iCs/>
          <w:color w:val="000000" w:themeColor="text1"/>
          <w:lang w:val="el-GR"/>
        </w:rPr>
        <w:t>β</w:t>
      </w:r>
      <w:r w:rsidR="00F83EFB">
        <w:rPr>
          <w:color w:val="000000" w:themeColor="text1"/>
        </w:rPr>
        <w:t xml:space="preserve"> is calculated dynamically</w:t>
      </w:r>
      <w:r w:rsidR="00995494">
        <w:t xml:space="preserve">. </w:t>
      </w:r>
      <w:r w:rsidR="00F83EFB">
        <w:rPr>
          <w:color w:val="000000" w:themeColor="text1"/>
        </w:rPr>
        <w:t xml:space="preserve">Overall, results from this environmental gradient experiment </w:t>
      </w:r>
      <w:r w:rsidR="00625383">
        <w:rPr>
          <w:color w:val="000000" w:themeColor="text1"/>
        </w:rPr>
        <w:t>show that photosynthetic least-cost theory is capable of predicting much of the variability in leaf nitrogen content across climatic and edaphic gradients</w:t>
      </w:r>
      <w:r w:rsidR="00380A3E">
        <w:rPr>
          <w:color w:val="000000" w:themeColor="text1"/>
        </w:rPr>
        <w:t xml:space="preserve">, </w:t>
      </w:r>
      <w:r w:rsidR="004474CE">
        <w:rPr>
          <w:color w:val="000000" w:themeColor="text1"/>
        </w:rPr>
        <w:t xml:space="preserve">building on previous claims </w:t>
      </w:r>
      <w:r w:rsidR="00380A3E">
        <w:rPr>
          <w:color w:val="000000" w:themeColor="text1"/>
        </w:rPr>
        <w:t>that the theory may be suitable for implementation in terrestrial biosphere models.</w:t>
      </w:r>
    </w:p>
    <w:p w14:paraId="4D0E4A22" w14:textId="77777777" w:rsidR="0058330E" w:rsidRDefault="0058330E" w:rsidP="0058330E">
      <w:pPr>
        <w:autoSpaceDE w:val="0"/>
        <w:autoSpaceDN w:val="0"/>
        <w:adjustRightInd w:val="0"/>
        <w:spacing w:line="480" w:lineRule="auto"/>
        <w:rPr>
          <w:color w:val="000000" w:themeColor="text1"/>
        </w:rPr>
      </w:pPr>
    </w:p>
    <w:p w14:paraId="0B47ED31" w14:textId="045F09F9" w:rsidR="00C70ED1" w:rsidRDefault="00AA3362" w:rsidP="0058330E">
      <w:pPr>
        <w:autoSpaceDE w:val="0"/>
        <w:autoSpaceDN w:val="0"/>
        <w:adjustRightInd w:val="0"/>
        <w:spacing w:line="480" w:lineRule="auto"/>
        <w:rPr>
          <w:b/>
          <w:bCs/>
          <w:color w:val="000000" w:themeColor="text1"/>
        </w:rPr>
      </w:pPr>
      <w:r>
        <w:rPr>
          <w:b/>
          <w:bCs/>
          <w:color w:val="000000" w:themeColor="text1"/>
        </w:rPr>
        <w:t>References</w:t>
      </w:r>
    </w:p>
    <w:p w14:paraId="0C7D7CDA" w14:textId="3E6BF808" w:rsidR="00AA7D0B" w:rsidRPr="00AA7D0B" w:rsidRDefault="00AA3362" w:rsidP="00AA7D0B">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AA7D0B" w:rsidRPr="00AA7D0B">
        <w:rPr>
          <w:noProof/>
        </w:rPr>
        <w:t>Adams, M. A., T. L. Turnbull, J. I. Sprent, and N. Buchmann. 2016. Legumes are different: Leaf nitrogen, photosynthesis, and water use efficiency. Proceedings of the National Academy of Sciences of the United States of America 113:4098–4103.</w:t>
      </w:r>
    </w:p>
    <w:p w14:paraId="452B6CD8"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Bates, D., M. Mächler, B. Bolker, and S. Walker. 2015. Fitting linear mixed-effects models using lme4. Journal of Statistical Software 67:1–48.</w:t>
      </w:r>
    </w:p>
    <w:p w14:paraId="2DFB7668"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Bernacchi, C. J., E. L. Singsaas, C. Pimentel, A. R. Portis, and S. P. Long. 2001. Improved temperature response functions for models of Rubisco-limited photosynthesis. Plant, Cell and Environment 24:253–259.</w:t>
      </w:r>
    </w:p>
    <w:p w14:paraId="22FA48C1"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Bloomfield, K. J., B. D. Stocker, T. F. Keenan, and I. C. Prentice. 2022. Environmental controls on the light use efficiency of terrestrial gross primary production. Global Change Biology:0–2.</w:t>
      </w:r>
    </w:p>
    <w:p w14:paraId="76C5C6D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Booth, B. B. B., C. D. Jones, M. Collins, I. J. Totterdell, P. M. Cox, S. Sitch, C. Huntingford, R. A. Betts, G. R. Harris, and J. Lloyd. 2012. High sensitivity of future global warming to land carbon cycle processes. Environmental Research Letters 7:024002.</w:t>
      </w:r>
    </w:p>
    <w:p w14:paraId="1C69FED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Braghiere, R. K., J. B. Fisher, K. Allen, E. R. Brzostek, M. Shi, X. Yang, D. M. Ricciuto, R. A. Fisher, Q. Zhu, and R. P. Phillips. 2022. Modeling global carbon costs of plant nitrogen and </w:t>
      </w:r>
      <w:r w:rsidRPr="00AA7D0B">
        <w:rPr>
          <w:noProof/>
        </w:rPr>
        <w:lastRenderedPageBreak/>
        <w:t>phosphorus acquisition. Journal of Advances in Modeling Earth Systems 14:1–23.</w:t>
      </w:r>
    </w:p>
    <w:p w14:paraId="29619A87"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Brzostek, E. R., D. Dragoni, H. P. Schmid, A. F. Rahman, D. Sims, C. A. Wayson, D. J. Johnson, and R. P. Phillips. 2014. Chronic water stress reduces tree growth and the carbon sink of deciduous hardwood forests. Global Change Biology 20:2531–2539.</w:t>
      </w:r>
    </w:p>
    <w:p w14:paraId="2071F78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Bytnerowicz, T. A., J. L. Funk, D. N. L. Menge, S. S. Perakis, and A. A. Wolf. 2023. Leaf nitrogen affects photosynthesis and water use efficiency similarly in nitrogen-fixing and non-fixing trees. Journal of Ecology:1–15.</w:t>
      </w:r>
    </w:p>
    <w:p w14:paraId="4F31984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AA7D0B">
        <w:rPr>
          <w:noProof/>
          <w:vertAlign w:val="subscript"/>
        </w:rPr>
        <w:t>3</w:t>
      </w:r>
      <w:r w:rsidRPr="00AA7D0B">
        <w:rPr>
          <w:noProof/>
        </w:rPr>
        <w:t xml:space="preserve"> plants worldwide. Global Ecology and Biogeography 27:1056–1067.</w:t>
      </w:r>
    </w:p>
    <w:p w14:paraId="3CAC02BC"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Cramer, W., and I. C. Prentice. 1988. Simulation of regional soil moisture deficits on a European scale. Norsk Geografisk Tidsskrift - Norwegian Journal of Geography 42:149–151.</w:t>
      </w:r>
    </w:p>
    <w:p w14:paraId="2DF1B47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2CA46490"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39B2B86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lastRenderedPageBreak/>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185974A8"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Dong, N., I. C. Prentice, B. J. Evans, S. Caddy-Retalic, A. J. Lowe, and I. J. Wright. 2017. Leaf nitrogen from first principles: field evidence for adaptive variation with climate. Biogeosciences 14:481–495.</w:t>
      </w:r>
    </w:p>
    <w:p w14:paraId="3ADD02B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Dong, N., I. C. Prentice, I. J. Wright, B. J. Evans, H. F. Togashi, S. Caddy-Retalic, F. A. McInerney, B. Sparrow, E. Leitch, and A. J. Lowe. 2020. Components of leaf‐trait variation along environmental gradients. New Phytologist 228:82–94.</w:t>
      </w:r>
    </w:p>
    <w:p w14:paraId="4BBDC400"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Dong, N., I. C. Prentice, I. J. Wright, H. Wang, O. K. Atkin, K. J. Bloomfield, T. F. Domingues, S. M. Gleason, V. Maire, Y. Onoda, H. Poorter, and N. G. Smith. 2022. Leaf nitrogen from the perspective of optimal plant function. Journal of Ecology 110:2585–2602.</w:t>
      </w:r>
    </w:p>
    <w:p w14:paraId="4A152391"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Eamus, D., N. Boulain, J. Cleverly, and D. D. Breshears. 2013. Global change-type drought-induced tree mortality: Vapor pressure deficit is more important than temperature per se in causing decline in tree health. Ecology and Evolution 3:2711–2729.</w:t>
      </w:r>
    </w:p>
    <w:p w14:paraId="28025D4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DC119F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Evans, J. R. 1989a. Partitioning of nitrogen between and within leaves grown under different irradiances. Functional Plant Biology 16:533.</w:t>
      </w:r>
    </w:p>
    <w:p w14:paraId="740E539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Evans, J. R. 1989b. Photosynthesis and nitrogen relationships in leaves of C</w:t>
      </w:r>
      <w:r w:rsidRPr="00AA7D0B">
        <w:rPr>
          <w:noProof/>
          <w:vertAlign w:val="subscript"/>
        </w:rPr>
        <w:t>3</w:t>
      </w:r>
      <w:r w:rsidRPr="00AA7D0B">
        <w:rPr>
          <w:noProof/>
        </w:rPr>
        <w:t xml:space="preserve"> plants. Oecologia </w:t>
      </w:r>
      <w:r w:rsidRPr="00AA7D0B">
        <w:rPr>
          <w:noProof/>
        </w:rPr>
        <w:lastRenderedPageBreak/>
        <w:t>78:9–19.</w:t>
      </w:r>
    </w:p>
    <w:p w14:paraId="64AA156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Evans, J. R., and J. R. Seemann. 1989. The allocation of protein nitrogen in the photosynthetic apparatus: costs, consequences, and control. Photosynthesis 8:183–205.</w:t>
      </w:r>
    </w:p>
    <w:p w14:paraId="6C0333B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Farquhar, G. D., J. R. Ehleringer, and K. T. Hubick. 1989. Carbon isotope discrimination and photosynthesis. Annual Review of Plant Physiology and Plant Molecular Biology 40:503–537.</w:t>
      </w:r>
    </w:p>
    <w:p w14:paraId="51E472A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4109730"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Field, C. B., and H. A. Mooney. 1986. The photosynthesis-nitrogen relationship in wild plants. Pages 25–55 </w:t>
      </w:r>
      <w:r w:rsidRPr="00AA7D0B">
        <w:rPr>
          <w:i/>
          <w:iCs/>
          <w:noProof/>
        </w:rPr>
        <w:t>in</w:t>
      </w:r>
      <w:r w:rsidRPr="00AA7D0B">
        <w:rPr>
          <w:noProof/>
        </w:rPr>
        <w:t xml:space="preserve"> T. J. Givnish, editor. On the Economy of Plant Form and Function. Cambridge University Press, Cambridge.</w:t>
      </w:r>
    </w:p>
    <w:p w14:paraId="4B84F0B1"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w:t>
      </w:r>
      <w:r w:rsidRPr="00AA7D0B">
        <w:rPr>
          <w:noProof/>
        </w:rPr>
        <w:lastRenderedPageBreak/>
        <w:t>nutrients, not specific leaf area, are consistent indicators of elevated nutrient inputs. Nature Ecology &amp; Evolution 3:400–406.</w:t>
      </w:r>
    </w:p>
    <w:p w14:paraId="4612917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Fox, J., and S. Weisberg. 2019. An R companion to applied regression. Third edit. Sage, Thousand Oaks, California.</w:t>
      </w:r>
    </w:p>
    <w:p w14:paraId="5164446C"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Friel, C. A., and M. L. Friesen. 2019. Legumes modulate allocation to rhizobial nitrogen fixation in response to factorial light and nitrogen manipulation. Frontiers in Plant Science 10:1316.</w:t>
      </w:r>
    </w:p>
    <w:p w14:paraId="0EA1BF2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Ghannoum, O., J. R. Evans, and S. von Caemmerer. 2011. Nitrogen and water use efficiency of C4 plants. Pages 129–146 </w:t>
      </w:r>
      <w:r w:rsidRPr="00AA7D0B">
        <w:rPr>
          <w:i/>
          <w:iCs/>
          <w:noProof/>
        </w:rPr>
        <w:t>in</w:t>
      </w:r>
      <w:r w:rsidRPr="00AA7D0B">
        <w:rPr>
          <w:noProof/>
        </w:rPr>
        <w:t xml:space="preserve"> A. S. Raghavendra and R. F. Sage, editors. C4 Photosynthesis and Related CO2 Concentrating Mechanisms. Springer.</w:t>
      </w:r>
    </w:p>
    <w:p w14:paraId="6E2FCFF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Grossiord, C., T. N. Buckley, L. A. Cernusak, K. A. Novick, B. Poulter, R. T. W. Siegwolf, J. S. Sperry, and N. G. McDowell. 2020. Plant responses to rising vapor pressure deficit. New Phytologist 226:1550–1566.</w:t>
      </w:r>
    </w:p>
    <w:p w14:paraId="3B499CB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Hijmans, R. J. 2022. terra: Spatial Data Analysis.</w:t>
      </w:r>
    </w:p>
    <w:p w14:paraId="120E8AB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Huber, M. L., R. A. Perkins, A. Laesecke, D. G. Friend, J. V Sengers, M. J. Assael, I. N. Metaxa, E. Vogel, R. Mareš, and K. Miyagawa. 2009. New international formulation for the viscosity of H2 O. Journal of Physical and Chemical Reference Data 38:101–125.</w:t>
      </w:r>
    </w:p>
    <w:p w14:paraId="52ECBE6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Hungate, B. A., J. S. Dukes, M. R. Shaw, Y. Luo, and C. B. Field. 2003. Nitrogen and climate change. Science 302:1512–1513.</w:t>
      </w:r>
    </w:p>
    <w:p w14:paraId="5F51AED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w:t>
      </w:r>
      <w:r w:rsidRPr="00AA7D0B">
        <w:rPr>
          <w:noProof/>
        </w:rPr>
        <w:lastRenderedPageBreak/>
        <w:t>Press, Cambridge, UK and New York, USA.</w:t>
      </w:r>
    </w:p>
    <w:p w14:paraId="5BAE43A1"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Kachurina, O. M., H. Zhang, W. R. Raun, and E. G. Krenzer. 2000. Simultaneous determination of soil aluminum, ammonium- and nitrate- nitrogen using 1 M potassium chloride. Communications in Soil Science and Plant Analysis 31:893–903.</w:t>
      </w:r>
    </w:p>
    <w:p w14:paraId="47654E2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Katabuchi, M. 2015. LeafArea: An R package for rapid digital analysis of leaf area. Ecological Research 30:1073–1077.</w:t>
      </w:r>
    </w:p>
    <w:p w14:paraId="14751A9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Kattge, J., W. Knorr, T. Raddatz, and C. Wirth. 2009. Quantifying photosynthetic capacity and its relationship to leaf nitrogen content for global-scale terrestrial biosphere models. Global Change Biology 15:976–991.</w:t>
      </w:r>
    </w:p>
    <w:p w14:paraId="6B8B0C6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Keeney, D. R., and D. W. Nelson. 1983. Nitrogen—Inorganic Forms. Pages 643–698 </w:t>
      </w:r>
      <w:r w:rsidRPr="00AA7D0B">
        <w:rPr>
          <w:i/>
          <w:iCs/>
          <w:noProof/>
        </w:rPr>
        <w:t>in</w:t>
      </w:r>
      <w:r w:rsidRPr="00AA7D0B">
        <w:rPr>
          <w:noProof/>
        </w:rPr>
        <w:t xml:space="preserve"> A. L. Page, editor. Methods of Soil Analysis. 2nd edition. ASA and SSSA, Madison, WI, USA.</w:t>
      </w:r>
    </w:p>
    <w:p w14:paraId="506849B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Kenward, M. G., and J. H. Roger. 1997. Small sample inference for fixed effects from restricted maximum likelihood. Biometrics 53:983.</w:t>
      </w:r>
    </w:p>
    <w:p w14:paraId="4BE12AE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Knorr, W., and M. Heimann. 2001. Uncertainties in global terrestrial biosphere modeling: 1. A comprehensive sensitivity analysis with a new photosynthesis and energy balance scheme. Global Biogeochemical Cycles 15:207–225.</w:t>
      </w:r>
    </w:p>
    <w:p w14:paraId="1838B57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Lavergne, A., D. Sandoval, V. J. Hare, H. Graven, and I. C. Prentice. 2020. Impacts of soil water stress on the acclimated stomatal limitation of photosynthesis: Insights from stable carbon isotope data. Global Change Biology 26:7158–7172.</w:t>
      </w:r>
    </w:p>
    <w:p w14:paraId="529586B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w:t>
      </w:r>
      <w:r w:rsidRPr="00AA7D0B">
        <w:rPr>
          <w:noProof/>
        </w:rPr>
        <w:lastRenderedPageBreak/>
        <w:t>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4D5F06E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LeBauer, D. S., and K. Treseder. 2008. Nitrogen limitation of net primary productivity in terrestrial ecosystems is globally distributed. Ecology 89:371–379.</w:t>
      </w:r>
    </w:p>
    <w:p w14:paraId="5199C57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Lefcheck, J. S. 2016. piecewiseSEM: Piecewise structural equation modelling in r for ecology, evolution, and systematics. Methods in Ecology and Evolution 7:573–579.</w:t>
      </w:r>
    </w:p>
    <w:p w14:paraId="1339E48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Lenth, R. 2019. emmeans: estimated marginal means, aka least-squares means.</w:t>
      </w:r>
    </w:p>
    <w:p w14:paraId="2F014858"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Li, Q., M. Wei, Y. Li, G. Feng, Y. Wang, S. Li, and D. Zhang. 2019. Effects of soil moisture on water transport, photosynthetic carbon gain and water use efficiency in tomato are influenced by evaporative demand. Agricultural Water Management 226.</w:t>
      </w:r>
    </w:p>
    <w:p w14:paraId="5F41130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Li, W., H. Zhang, G. Huang, R. Liu, H. Wu, C. Zhao, and N. G. McDowell. 2020. Effects of nitrogen enrichment on tree carbon allocation: A global synthesis. Global Ecology and Biogeography 29:573–589.</w:t>
      </w:r>
    </w:p>
    <w:p w14:paraId="5E83390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Liang, X., T. Zhang, X. Lu, D. S. Ellsworth, H. BassiriRad, C. You, D. Wang, P. He, Q. Deng, H. Liu, J. Mo, and Q. Ye. 2020. Global response patterns of plant photosynthesis to nitrogen addition: A meta‐analysis. Global Change Biology 26:3585–3600.</w:t>
      </w:r>
    </w:p>
    <w:p w14:paraId="6B2F7A5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López, J., D. A. Way, and W. Sadok. 2021. Systemic effects of rising atmospheric vapor pressure deficit on plant physiology and productivity. Global Change Biology 27:1704–</w:t>
      </w:r>
      <w:r w:rsidRPr="00AA7D0B">
        <w:rPr>
          <w:noProof/>
        </w:rPr>
        <w:lastRenderedPageBreak/>
        <w:t>1720.</w:t>
      </w:r>
    </w:p>
    <w:p w14:paraId="1775294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Luo, X., T. F. Keenan, J. M. Chen, H. Croft, I. C. Prentice, N. G. Smith, A. P. Walker, H. Wang, R. Wang, C. Xu, and Y. Zhang. 2021. Global variation in the fraction of leaf nitrogen allocated to photosynthesis. Nature Communications 12:4866.</w:t>
      </w:r>
    </w:p>
    <w:p w14:paraId="04BE7D1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Mengoli, G., S. P. Harrison, and I. C. Prentice. 2023. A global function of climatic aridity accounts for soil moisture stress on carbon assimilation. EGUsphere.</w:t>
      </w:r>
    </w:p>
    <w:p w14:paraId="1AD28AF8"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A29FFD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Onoda, Y., K. Hikosaka, and T. Hirose. 2004. Allocation of nitrogen to cell walls decreases photosynthetic nitrogen-use efficiency. Functional Ecology 18:419–425.</w:t>
      </w:r>
    </w:p>
    <w:p w14:paraId="5849D531"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Onoda, Y., I. J. Wright, J. R. Evans, K. Hikosaka, K. Kitajima, Ü. Niinemets, H. Poorter, T. Tosens, and M. Westoby. 2017. Physiological and structural tradeoffs underlying the leaf economics spectrum. New Phytologist 214:1447–1463.</w:t>
      </w:r>
    </w:p>
    <w:p w14:paraId="2384A81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Oren, R., J. S. Sperry, G. G. Katul, D. E. Pataki, B. E. Ewers, N. Phillips, and K. V. R. Schäfer. 1999. Survey and synthesis of intra- and interspecific variation in stomatal sensitivity to vapour pressure deficit. Plant, Cell and Environment 22:1515–1526.</w:t>
      </w:r>
    </w:p>
    <w:p w14:paraId="33308A44"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Paillassa, J., I. J. Wright, I. C. Prentice, S. Pepin, N. G. Smith, G. Ethier, A. C. Westerband, L. J. Lamarque, H. Wang, W. K. Cornwell, and V. Maire. 2020. When and where soil is important to modify the carbon and water economy of leaves. New Phytologist 228:121–135.</w:t>
      </w:r>
    </w:p>
    <w:p w14:paraId="6835105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Peng, Y., K. J. Bloomfield, L. A. Cernusak, T. F. Domingues, and I. C. Prentice. 2021. Global </w:t>
      </w:r>
      <w:r w:rsidRPr="00AA7D0B">
        <w:rPr>
          <w:noProof/>
        </w:rPr>
        <w:lastRenderedPageBreak/>
        <w:t>climate and nutrient controls of photosynthetic capacity. Communications Biology 4:462.</w:t>
      </w:r>
    </w:p>
    <w:p w14:paraId="56C1D2C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Perkowski, E. A., D. W. Frey, C. L. Goodale, and N. G. Smith. (n.d.). Increasing nitrogen availability increases water use efficiency and decreases nitrogen use efficiency in </w:t>
      </w:r>
      <w:r w:rsidRPr="00AA7D0B">
        <w:rPr>
          <w:i/>
          <w:iCs/>
          <w:noProof/>
        </w:rPr>
        <w:t>Acer saccharum</w:t>
      </w:r>
      <w:r w:rsidRPr="00AA7D0B">
        <w:rPr>
          <w:noProof/>
        </w:rPr>
        <w:t>: a test of photosynthetic least-cost theory in mature forests.</w:t>
      </w:r>
    </w:p>
    <w:p w14:paraId="64C09E1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4C7EE61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Pinheiro, J., and D. Bates. 2022. nlme: linear and nonlinear mixed effects models.</w:t>
      </w:r>
    </w:p>
    <w:p w14:paraId="3B4D4670"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Poorter, H., Ü. Niinemets, L. Poorter, I. J. Wright, and R. Villar. 2009. Causes and consequences of variation in leaf mass per area (LMA): A meta-analysis. New Phytologist 182:565–588.</w:t>
      </w:r>
    </w:p>
    <w:p w14:paraId="1E9400D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Prentice, I. C., N. Dong, S. M. Gleason, V. Maire, and I. J. Wright. 2014. Balancing the costs of carbon gain and water transport: testing a new theoretical framework for plant functional ecology. Ecology Letters 17:82–91.</w:t>
      </w:r>
    </w:p>
    <w:p w14:paraId="2EF217B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Priestley, C. H. B., and R. J. Taylor. 1972. On the Assessment of Surface Heat Flux and Evaporation Using Large-Scale Parameters. Monthly Weather Review 100:81–92.</w:t>
      </w:r>
    </w:p>
    <w:p w14:paraId="1885BEB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5DF28BD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R Core Team. 2021. R: A language and environment for statistical computing. R Foundation for Statistical Computing, Vienna, Austria.</w:t>
      </w:r>
    </w:p>
    <w:p w14:paraId="3CEC49C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Reich, P. B. 2014. The world-wide ‘fast-slow’ plant economics spectrum: a traits manifesto. Journal of Ecology 102:275–301.</w:t>
      </w:r>
    </w:p>
    <w:p w14:paraId="4FD7C68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lastRenderedPageBreak/>
        <w:t>Reynolds, J. F., D. M. Stafford Smith, E. F. Lambin, B. L. Turner, M. Mortimore, S. P. J. Batterbury, T. E. Downing, H. Dowlatabadi, R. J. Fernández, J. E. Herrick, E. Huber-Sannwald, H. Jiang, R. Leemans, T. Lynam, F. T. Maestre, M. Ayarza, and B. Walker. 2007. Ecology: Global desertification: Building a science for dryland development. Science 316:847–851.</w:t>
      </w:r>
    </w:p>
    <w:p w14:paraId="23E8752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Rogers, A. 2014. The use and misuse of V</w:t>
      </w:r>
      <w:r w:rsidRPr="00AA7D0B">
        <w:rPr>
          <w:noProof/>
          <w:vertAlign w:val="subscript"/>
        </w:rPr>
        <w:t>c,max</w:t>
      </w:r>
      <w:r w:rsidRPr="00AA7D0B">
        <w:rPr>
          <w:noProof/>
        </w:rPr>
        <w:t xml:space="preserve"> in Earth System Models. Photosynthesis Research 119:15–29.</w:t>
      </w:r>
    </w:p>
    <w:p w14:paraId="27E3048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B327595"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Sage, R. F., and R. W. Pearcy. 1987. The nitrogen use efficiency of C3 and C4 plants: I. Leaf nitrogen, growth, and biomass partitioning in </w:t>
      </w:r>
      <w:r w:rsidRPr="00AA7D0B">
        <w:rPr>
          <w:i/>
          <w:iCs/>
          <w:noProof/>
        </w:rPr>
        <w:t>Chenopodium album</w:t>
      </w:r>
      <w:r w:rsidRPr="00AA7D0B">
        <w:rPr>
          <w:noProof/>
        </w:rPr>
        <w:t xml:space="preserve"> (L.) and </w:t>
      </w:r>
      <w:r w:rsidRPr="00AA7D0B">
        <w:rPr>
          <w:i/>
          <w:iCs/>
          <w:noProof/>
        </w:rPr>
        <w:t>Amaranthus retroflexus</w:t>
      </w:r>
      <w:r w:rsidRPr="00AA7D0B">
        <w:rPr>
          <w:noProof/>
        </w:rPr>
        <w:t xml:space="preserve"> (L.). Plant Physiology 84:954–958.</w:t>
      </w:r>
    </w:p>
    <w:p w14:paraId="69D59F3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Saxton, K. E., and W. J. Rawls. 2006. Soil water characteristic estimates by texture and organic matter for hydrologic solutions. Soil Science Society of America Journal 70:1569–1578.</w:t>
      </w:r>
    </w:p>
    <w:p w14:paraId="434A8CE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Schmitt, M. R., and G. E. Edwards. 1981. Photosynthetic capacity and nitrogen use efficiency of maize, wheat, and rice: A comparison between C3 and C4 photosynthesis. Journal of Experimental Botany 32:459–466.</w:t>
      </w:r>
    </w:p>
    <w:p w14:paraId="1E0D288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Schneider, C. A., W. S. Rasband, and K. W. Eliceiri. 2012. NIH Image to ImageJ: 25 years of image analysis. Nature Methods 9:671–675.</w:t>
      </w:r>
    </w:p>
    <w:p w14:paraId="79D99BDC"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Scott, H. G., and N. G. Smith. 2022. A Model of C4 Photosynthetic Acclimation Based on Least-Cost Optimality Theory Suitable for Earth System Model Incorporation. Journal of </w:t>
      </w:r>
      <w:r w:rsidRPr="00AA7D0B">
        <w:rPr>
          <w:noProof/>
        </w:rPr>
        <w:lastRenderedPageBreak/>
        <w:t>Advances in Modeling Earth Systems 14:1–16.</w:t>
      </w:r>
    </w:p>
    <w:p w14:paraId="2C3D43A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Shi, M., J. B. Fisher, E. R. Brzostek, and R. P. Phillips. 2016. Carbon cost of plant nitrogen acquisition: Global carbon cycle impact from an improved plant nitrogen cycle in the Community Land Model. Global Change Biology 22:1299–1314.</w:t>
      </w:r>
    </w:p>
    <w:p w14:paraId="455A2E5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Smith, B., D. Wärlind, A. Arneth, T. Hickler, P. Leadley, J. Siltberg, and S. Zaehle. 2014. Implications of incorporating N cycling and N limitations on primary production in an individual-based dynamic vegetation model. Biogeosciences 11:2027–2054.</w:t>
      </w:r>
    </w:p>
    <w:p w14:paraId="2FAFDDE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Smith, N. G., T. F. Keenan, I. C. Prentice, H. Wang, I. J. Wright, Ü. Niinemets, K. Y. Crous, T. F. Domingues, R. Guerrieri, F. Y. Ishida, J. Kattge, E. L. Kruger, V. Maire, A. Rogers, S. P. Serbin, L. Tarvainen, H. F. Togashi, P. A. Townsend, M. Wang, L. K. Weerasinghe, and S.-X. Zhou. 2019. Global photosynthetic capacity is optimized to the environment. Ecology Letters 22:506–517.</w:t>
      </w:r>
    </w:p>
    <w:p w14:paraId="08E09FC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C5EDD0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Stocker, B. D., J. Zscheischler, T. F. Keenan, I. C. Prentice, J. Peñuelas, and S. I. Seneviratne. 2018. Quantifying soil moisture impacts on light use efficiency across biomes. New Phytologist 218:1430–1449.</w:t>
      </w:r>
    </w:p>
    <w:p w14:paraId="4E531F4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Sulman, B. N., D. T. Roman, K. Yi, L. Wang, R. P. Phillips, and K. A. Novick. 2016. High atmospheric demand for water can limit forest carbon uptake and transpiration as severely as dry soil. Geophysical Research Letters 43:9686–9695.</w:t>
      </w:r>
    </w:p>
    <w:p w14:paraId="65E4B62C"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Taylor, B. N., and D. N. L. Menge. 2018. Light regulates tropical symbiotic nitrogen fixation </w:t>
      </w:r>
      <w:r w:rsidRPr="00AA7D0B">
        <w:rPr>
          <w:noProof/>
        </w:rPr>
        <w:lastRenderedPageBreak/>
        <w:t>more strongly than soil nitrogen. Nature Plants 4:655–661.</w:t>
      </w:r>
    </w:p>
    <w:p w14:paraId="122D90B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Thieurmel, B., and A. Elmarhraoui. 2019. suncalc: Compute sun position, sunlight phases, moon position, and lunar phase.</w:t>
      </w:r>
    </w:p>
    <w:p w14:paraId="7915E1C5"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Walker, A. P., A. P. Beckerman, L. Gu, J. Kattge, L. A. Cernusak, T. F. Domingues, J. C. Scales, G. Wohlfahrt, S. D. Wullschleger, and F. I. Woodward. 2014. The relationship of leaf photosynthetic traits - V</w:t>
      </w:r>
      <w:r w:rsidRPr="00AA7D0B">
        <w:rPr>
          <w:noProof/>
          <w:vertAlign w:val="subscript"/>
        </w:rPr>
        <w:t>cmax</w:t>
      </w:r>
      <w:r w:rsidRPr="00AA7D0B">
        <w:rPr>
          <w:noProof/>
        </w:rPr>
        <w:t xml:space="preserve"> and J</w:t>
      </w:r>
      <w:r w:rsidRPr="00AA7D0B">
        <w:rPr>
          <w:noProof/>
          <w:vertAlign w:val="subscript"/>
        </w:rPr>
        <w:t>max</w:t>
      </w:r>
      <w:r w:rsidRPr="00AA7D0B">
        <w:rPr>
          <w:noProof/>
        </w:rPr>
        <w:t xml:space="preserve"> - to leaf nitrogen, leaf phosphorus, and specific leaf area: a meta-analysis and modeling study. Ecology and Evolution 4:3218–3235.</w:t>
      </w:r>
    </w:p>
    <w:p w14:paraId="5783373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5FEAA53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Wang, H., I. C. Prentice, T. F. Keenan, T. W. Davis, I. J. Wright, W. K. Cornwell, B. J. Evans, and C. Peng. 2017. Towards a universal model for carbon dioxide uptake by plants. Nature Plants 3:734–741.</w:t>
      </w:r>
    </w:p>
    <w:p w14:paraId="47D1974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Wang, H., I. C. Prentice, I. J. Wright, D. I. Warton, S. Qiao, X. Xu, J. Zhou, K. Kikuzawa, and N. C. Stenseth. 2023. Leaf economics fundamentals explained by optimality principles. Science Advances 9:eadd566.</w:t>
      </w:r>
    </w:p>
    <w:p w14:paraId="4EA49C1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Waring, E. F., E. A. Perkowski, and N. G. Smith. 2023. Soil nitrogen fertilization reduces relative leaf nitrogen allocation to photosynthesis. Journal of Experimental Botany 74:5166–5180.</w:t>
      </w:r>
    </w:p>
    <w:p w14:paraId="1C05D5E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Westerband, A. C., I. J. Wright, V. Maire, J. Paillassa, I. C. Prentice, O. K. Atkin, K. J. Bloomfield, L. A. Cernusak, N. Dong, S. M. Gleason, C. Guilherme Pereira, H. Lambers, M. R. Leishman, Y. Malhi, and R. H. Nolan. 2023. Coordination of photosynthetic traits </w:t>
      </w:r>
      <w:r w:rsidRPr="00AA7D0B">
        <w:rPr>
          <w:noProof/>
        </w:rPr>
        <w:lastRenderedPageBreak/>
        <w:t>across soil and climate gradients. Global Change Biology 29:856–873.</w:t>
      </w:r>
    </w:p>
    <w:p w14:paraId="26EC092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Wieder, W. R., C. C. Cleveland, W. K. Smith, and K. Todd-Brown. 2015. Future productivity and carbon storage limited by terrestrial nutrient availability. Nature Geoscience 8:441–444.</w:t>
      </w:r>
    </w:p>
    <w:p w14:paraId="4828489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4C762C90"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Wright, I. J., P. B. Reich, and M. Westoby. 2003. Least-cost input mixtures of water and nitrogen for photosynthesis. The American Naturalist 161:98–111.</w:t>
      </w:r>
    </w:p>
    <w:p w14:paraId="6C986A60"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2E35CB74"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60CAEE3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w:t>
      </w:r>
      <w:r w:rsidRPr="00AA7D0B">
        <w:rPr>
          <w:noProof/>
        </w:rPr>
        <w:lastRenderedPageBreak/>
        <w:t>5:1–12.</w:t>
      </w:r>
    </w:p>
    <w:p w14:paraId="642296D7"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Ziehn, T., J. Kattge, W. Knorr, and M. Scholze. 2011. Improving the predictability of global CO</w:t>
      </w:r>
      <w:r w:rsidRPr="00AA7D0B">
        <w:rPr>
          <w:noProof/>
          <w:vertAlign w:val="subscript"/>
        </w:rPr>
        <w:t>2</w:t>
      </w:r>
      <w:r w:rsidRPr="00AA7D0B">
        <w:rPr>
          <w:noProof/>
        </w:rPr>
        <w:t xml:space="preserve"> assimilation rates under climate change. Geophysical Research Letters 38:L10404.</w:t>
      </w:r>
    </w:p>
    <w:p w14:paraId="36E51223" w14:textId="1E01998A" w:rsidR="008C1714" w:rsidRDefault="00AA3362" w:rsidP="00AA7D0B">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r w:rsidR="008C1714">
        <w:rPr>
          <w:b/>
          <w:bCs/>
          <w:color w:val="000000" w:themeColor="text1"/>
        </w:rPr>
        <w:br w:type="page"/>
      </w:r>
    </w:p>
    <w:p w14:paraId="2C3BB99D" w14:textId="0D1DEBF4" w:rsidR="00AA3362" w:rsidRDefault="008C1714" w:rsidP="00804517">
      <w:pPr>
        <w:widowControl w:val="0"/>
        <w:autoSpaceDE w:val="0"/>
        <w:autoSpaceDN w:val="0"/>
        <w:adjustRightInd w:val="0"/>
        <w:spacing w:line="360" w:lineRule="auto"/>
        <w:ind w:left="480" w:hanging="480"/>
        <w:rPr>
          <w:b/>
          <w:bCs/>
          <w:color w:val="000000" w:themeColor="text1"/>
        </w:rPr>
      </w:pPr>
      <w:r>
        <w:rPr>
          <w:b/>
          <w:bCs/>
          <w:color w:val="000000" w:themeColor="text1"/>
        </w:rPr>
        <w:lastRenderedPageBreak/>
        <w:t>Tables</w:t>
      </w:r>
    </w:p>
    <w:p w14:paraId="2C307BC9" w14:textId="77777777" w:rsidR="008C1714" w:rsidRDefault="008C1714" w:rsidP="008C1714">
      <w:pPr>
        <w:spacing w:line="360" w:lineRule="auto"/>
        <w:rPr>
          <w:b/>
          <w:bCs/>
        </w:rPr>
      </w:pPr>
    </w:p>
    <w:p w14:paraId="433F21FC" w14:textId="15DF2238" w:rsidR="008C1714" w:rsidRPr="003633F6" w:rsidRDefault="008C1714" w:rsidP="008C1714">
      <w:pPr>
        <w:spacing w:line="36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8C1714" w14:paraId="5F8A10D3"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6807869A" w14:textId="77777777" w:rsidR="008C1714" w:rsidRPr="00DD0B9B" w:rsidRDefault="008C1714"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03C3BBC8" w14:textId="77777777" w:rsidR="008C1714" w:rsidRPr="00DD0B9B" w:rsidRDefault="008C1714"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0707A879" w14:textId="77777777" w:rsidR="008C1714" w:rsidRPr="00DD0B9B" w:rsidRDefault="008C1714"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4BD6E201" w14:textId="77777777" w:rsidR="008C1714" w:rsidRPr="00DD0B9B" w:rsidRDefault="008C1714"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0DA9151C" w14:textId="77777777" w:rsidR="008C1714" w:rsidRPr="00DD0B9B" w:rsidRDefault="008C1714"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2A9B975C" w14:textId="77777777" w:rsidR="008C1714" w:rsidRPr="00DD0B9B" w:rsidRDefault="008C1714"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2E0A6323" w14:textId="77777777" w:rsidR="008C1714" w:rsidRPr="00DD0B9B" w:rsidRDefault="008C1714" w:rsidP="00C07772">
            <w:pPr>
              <w:spacing w:line="276" w:lineRule="auto"/>
              <w:rPr>
                <w:color w:val="000000"/>
                <w:sz w:val="22"/>
                <w:szCs w:val="22"/>
              </w:rPr>
            </w:pPr>
            <w:r w:rsidRPr="00DD0B9B">
              <w:rPr>
                <w:b/>
                <w:bCs/>
                <w:sz w:val="22"/>
                <w:szCs w:val="22"/>
              </w:rPr>
              <w:t>WHC</w:t>
            </w:r>
          </w:p>
        </w:tc>
      </w:tr>
      <w:tr w:rsidR="008C1714" w14:paraId="402876A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4EB46A0F" w14:textId="77777777" w:rsidR="008C1714" w:rsidRPr="00DD0B9B" w:rsidRDefault="008C1714"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7A55A181" w14:textId="77777777" w:rsidR="008C1714" w:rsidRPr="00DD0B9B" w:rsidRDefault="008C1714"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4221CCD2" w14:textId="77777777" w:rsidR="008C1714" w:rsidRPr="00DD0B9B" w:rsidRDefault="008C1714"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5BB70FA"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22E9F4BF" w14:textId="77777777" w:rsidR="008C1714" w:rsidRPr="00DD0B9B" w:rsidRDefault="008C1714"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045F19A2" w14:textId="77777777" w:rsidR="008C1714" w:rsidRPr="00DD0B9B" w:rsidRDefault="008C1714"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4F6711F3" w14:textId="77777777" w:rsidR="008C1714" w:rsidRPr="00DD0B9B" w:rsidRDefault="008C1714" w:rsidP="00C07772">
            <w:pPr>
              <w:spacing w:line="276" w:lineRule="auto"/>
              <w:jc w:val="right"/>
              <w:rPr>
                <w:color w:val="000000"/>
                <w:sz w:val="22"/>
                <w:szCs w:val="22"/>
              </w:rPr>
            </w:pPr>
            <w:r w:rsidRPr="00DD0B9B">
              <w:rPr>
                <w:color w:val="000000"/>
                <w:sz w:val="22"/>
                <w:szCs w:val="22"/>
              </w:rPr>
              <w:t>224.7</w:t>
            </w:r>
          </w:p>
        </w:tc>
      </w:tr>
      <w:tr w:rsidR="008C1714" w14:paraId="363ABF9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B5D13FF" w14:textId="77777777" w:rsidR="008C1714" w:rsidRPr="00DD0B9B" w:rsidRDefault="008C1714"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6CD51F56" w14:textId="77777777" w:rsidR="008C1714" w:rsidRPr="00DD0B9B" w:rsidRDefault="008C1714"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47201044" w14:textId="77777777" w:rsidR="008C1714" w:rsidRPr="00DD0B9B" w:rsidRDefault="008C1714"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41CDB71" w14:textId="77777777" w:rsidR="008C1714" w:rsidRPr="00DD0B9B" w:rsidRDefault="008C1714"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521B569E" w14:textId="77777777" w:rsidR="008C1714" w:rsidRPr="00DD0B9B" w:rsidRDefault="008C1714"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7DD6B9B2" w14:textId="77777777" w:rsidR="008C1714" w:rsidRPr="00DD0B9B" w:rsidRDefault="008C1714"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319EDAC0" w14:textId="77777777" w:rsidR="008C1714" w:rsidRPr="00DD0B9B" w:rsidRDefault="008C1714" w:rsidP="00C07772">
            <w:pPr>
              <w:spacing w:line="276" w:lineRule="auto"/>
              <w:jc w:val="right"/>
              <w:rPr>
                <w:color w:val="000000"/>
                <w:sz w:val="22"/>
                <w:szCs w:val="22"/>
              </w:rPr>
            </w:pPr>
            <w:r w:rsidRPr="00DD0B9B">
              <w:rPr>
                <w:color w:val="000000"/>
                <w:sz w:val="22"/>
                <w:szCs w:val="22"/>
              </w:rPr>
              <w:t>235.2</w:t>
            </w:r>
          </w:p>
        </w:tc>
      </w:tr>
      <w:tr w:rsidR="008C1714" w14:paraId="7B6F741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6D57E92" w14:textId="77777777" w:rsidR="008C1714" w:rsidRPr="00DD0B9B" w:rsidRDefault="008C1714"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476551AC" w14:textId="77777777" w:rsidR="008C1714" w:rsidRPr="00DD0B9B" w:rsidRDefault="008C1714"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4FB1AE3" w14:textId="77777777" w:rsidR="008C1714" w:rsidRPr="00DD0B9B" w:rsidRDefault="008C1714"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043436C"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F7E2841" w14:textId="77777777" w:rsidR="008C1714" w:rsidRPr="00DD0B9B" w:rsidRDefault="008C1714"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15DB0AED" w14:textId="77777777" w:rsidR="008C1714" w:rsidRPr="00DD0B9B" w:rsidRDefault="008C1714"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0F3EE8A3" w14:textId="77777777" w:rsidR="008C1714" w:rsidRPr="00DD0B9B" w:rsidRDefault="008C1714" w:rsidP="00C07772">
            <w:pPr>
              <w:spacing w:line="276" w:lineRule="auto"/>
              <w:jc w:val="right"/>
              <w:rPr>
                <w:color w:val="000000"/>
                <w:sz w:val="22"/>
                <w:szCs w:val="22"/>
              </w:rPr>
            </w:pPr>
            <w:r w:rsidRPr="00DD0B9B">
              <w:rPr>
                <w:color w:val="000000"/>
                <w:sz w:val="22"/>
                <w:szCs w:val="22"/>
              </w:rPr>
              <w:t>220.2</w:t>
            </w:r>
          </w:p>
        </w:tc>
      </w:tr>
      <w:tr w:rsidR="008C1714" w14:paraId="19B2283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DC50C50" w14:textId="77777777" w:rsidR="008C1714" w:rsidRPr="00DD0B9B" w:rsidRDefault="008C1714"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B764C61" w14:textId="77777777" w:rsidR="008C1714" w:rsidRPr="00DD0B9B" w:rsidRDefault="008C1714"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45CEDB1" w14:textId="77777777" w:rsidR="008C1714" w:rsidRPr="00DD0B9B" w:rsidRDefault="008C1714"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0C1791F2"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F46A0F1" w14:textId="77777777" w:rsidR="008C1714" w:rsidRPr="00DD0B9B" w:rsidRDefault="008C1714"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39927F3" w14:textId="77777777" w:rsidR="008C1714" w:rsidRPr="00DD0B9B" w:rsidRDefault="008C1714"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359E6C6B" w14:textId="77777777" w:rsidR="008C1714" w:rsidRPr="00DD0B9B" w:rsidRDefault="008C1714" w:rsidP="00C07772">
            <w:pPr>
              <w:spacing w:line="276" w:lineRule="auto"/>
              <w:jc w:val="right"/>
              <w:rPr>
                <w:color w:val="000000"/>
                <w:sz w:val="22"/>
                <w:szCs w:val="22"/>
              </w:rPr>
            </w:pPr>
            <w:r w:rsidRPr="00DD0B9B">
              <w:rPr>
                <w:color w:val="000000"/>
                <w:sz w:val="22"/>
                <w:szCs w:val="22"/>
              </w:rPr>
              <w:t>237.5</w:t>
            </w:r>
          </w:p>
        </w:tc>
      </w:tr>
      <w:tr w:rsidR="008C1714" w14:paraId="34F4056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2BE0D5D" w14:textId="77777777" w:rsidR="008C1714" w:rsidRPr="00DD0B9B" w:rsidRDefault="008C1714"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30138FE3" w14:textId="77777777" w:rsidR="008C1714" w:rsidRPr="00DD0B9B" w:rsidRDefault="008C1714"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983CEE7" w14:textId="77777777" w:rsidR="008C1714" w:rsidRPr="00DD0B9B" w:rsidRDefault="008C1714"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50A57325"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63F3CC3" w14:textId="77777777" w:rsidR="008C1714" w:rsidRPr="00DD0B9B" w:rsidRDefault="008C1714"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730AFB60" w14:textId="77777777" w:rsidR="008C1714" w:rsidRPr="00DD0B9B" w:rsidRDefault="008C1714"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75A7981" w14:textId="77777777" w:rsidR="008C1714" w:rsidRPr="00DD0B9B" w:rsidRDefault="008C1714" w:rsidP="00C07772">
            <w:pPr>
              <w:spacing w:line="276" w:lineRule="auto"/>
              <w:jc w:val="right"/>
              <w:rPr>
                <w:color w:val="000000"/>
                <w:sz w:val="22"/>
                <w:szCs w:val="22"/>
              </w:rPr>
            </w:pPr>
            <w:r w:rsidRPr="00DD0B9B">
              <w:rPr>
                <w:color w:val="000000"/>
                <w:sz w:val="22"/>
                <w:szCs w:val="22"/>
              </w:rPr>
              <w:t>235.1</w:t>
            </w:r>
          </w:p>
        </w:tc>
      </w:tr>
      <w:tr w:rsidR="008C1714" w14:paraId="7CAE724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0813650" w14:textId="77777777" w:rsidR="008C1714" w:rsidRPr="00DD0B9B" w:rsidRDefault="008C1714"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480D5D60" w14:textId="77777777" w:rsidR="008C1714" w:rsidRPr="00DD0B9B" w:rsidRDefault="008C1714"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43C3FC33" w14:textId="77777777" w:rsidR="008C1714" w:rsidRPr="00DD0B9B" w:rsidRDefault="008C1714"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50AEFF93"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8F9C71" w14:textId="77777777" w:rsidR="008C1714" w:rsidRPr="00DD0B9B" w:rsidRDefault="008C1714"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7471866C" w14:textId="77777777" w:rsidR="008C1714" w:rsidRPr="00DD0B9B" w:rsidRDefault="008C1714"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3EC23D" w14:textId="77777777" w:rsidR="008C1714" w:rsidRPr="00DD0B9B" w:rsidRDefault="008C1714" w:rsidP="00C07772">
            <w:pPr>
              <w:spacing w:line="276" w:lineRule="auto"/>
              <w:jc w:val="right"/>
              <w:rPr>
                <w:color w:val="000000"/>
                <w:sz w:val="22"/>
                <w:szCs w:val="22"/>
              </w:rPr>
            </w:pPr>
            <w:r w:rsidRPr="00DD0B9B">
              <w:rPr>
                <w:color w:val="000000"/>
                <w:sz w:val="22"/>
                <w:szCs w:val="22"/>
              </w:rPr>
              <w:t>234.3</w:t>
            </w:r>
          </w:p>
        </w:tc>
      </w:tr>
      <w:tr w:rsidR="008C1714" w14:paraId="1B5FE62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B63F380" w14:textId="77777777" w:rsidR="008C1714" w:rsidRPr="00DD0B9B" w:rsidRDefault="008C1714"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54815555" w14:textId="77777777" w:rsidR="008C1714" w:rsidRPr="00DD0B9B" w:rsidRDefault="008C1714"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00B383EF" w14:textId="77777777" w:rsidR="008C1714" w:rsidRPr="00DD0B9B" w:rsidRDefault="008C1714"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D92A71"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33DD087" w14:textId="77777777" w:rsidR="008C1714" w:rsidRPr="00DD0B9B" w:rsidRDefault="008C1714"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75756EBE" w14:textId="77777777" w:rsidR="008C1714" w:rsidRPr="00DD0B9B" w:rsidRDefault="008C1714"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5265A38" w14:textId="77777777" w:rsidR="008C1714" w:rsidRPr="00DD0B9B" w:rsidRDefault="008C1714" w:rsidP="00C07772">
            <w:pPr>
              <w:spacing w:line="276" w:lineRule="auto"/>
              <w:jc w:val="right"/>
              <w:rPr>
                <w:color w:val="000000"/>
                <w:sz w:val="22"/>
                <w:szCs w:val="22"/>
              </w:rPr>
            </w:pPr>
            <w:r w:rsidRPr="00DD0B9B">
              <w:rPr>
                <w:color w:val="000000"/>
                <w:sz w:val="22"/>
                <w:szCs w:val="22"/>
              </w:rPr>
              <w:t>220.7</w:t>
            </w:r>
          </w:p>
        </w:tc>
      </w:tr>
      <w:tr w:rsidR="008C1714" w14:paraId="08C210F3"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90CDE13" w14:textId="77777777" w:rsidR="008C1714" w:rsidRPr="00DD0B9B" w:rsidRDefault="008C1714"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0DB0676E" w14:textId="77777777" w:rsidR="008C1714" w:rsidRPr="00DD0B9B" w:rsidRDefault="008C1714"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437CA959" w14:textId="77777777" w:rsidR="008C1714" w:rsidRPr="00DD0B9B" w:rsidRDefault="008C1714"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07992A0"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2FACF0D" w14:textId="77777777" w:rsidR="008C1714" w:rsidRPr="00DD0B9B" w:rsidRDefault="008C1714"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E61824" w14:textId="77777777" w:rsidR="008C1714" w:rsidRPr="00DD0B9B" w:rsidRDefault="008C1714"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838DEA5" w14:textId="77777777" w:rsidR="008C1714" w:rsidRPr="00DD0B9B" w:rsidRDefault="008C1714" w:rsidP="00C07772">
            <w:pPr>
              <w:spacing w:line="276" w:lineRule="auto"/>
              <w:jc w:val="right"/>
              <w:rPr>
                <w:color w:val="000000"/>
                <w:sz w:val="22"/>
                <w:szCs w:val="22"/>
              </w:rPr>
            </w:pPr>
            <w:r w:rsidRPr="00DD0B9B">
              <w:rPr>
                <w:color w:val="000000"/>
                <w:sz w:val="22"/>
                <w:szCs w:val="22"/>
              </w:rPr>
              <w:t>222.2</w:t>
            </w:r>
          </w:p>
        </w:tc>
      </w:tr>
      <w:tr w:rsidR="008C1714" w14:paraId="41B4A36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810E5D0" w14:textId="77777777" w:rsidR="008C1714" w:rsidRPr="00DD0B9B" w:rsidRDefault="008C1714"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B4D247E" w14:textId="77777777" w:rsidR="008C1714" w:rsidRPr="00DD0B9B" w:rsidRDefault="008C1714"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397DDE00" w14:textId="77777777" w:rsidR="008C1714" w:rsidRPr="00DD0B9B" w:rsidRDefault="008C1714"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CBA72E1"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7D5E328" w14:textId="77777777" w:rsidR="008C1714" w:rsidRPr="00DD0B9B" w:rsidRDefault="008C1714"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3781899" w14:textId="77777777" w:rsidR="008C1714" w:rsidRPr="00DD0B9B" w:rsidRDefault="008C1714"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1547FB9" w14:textId="77777777" w:rsidR="008C1714" w:rsidRPr="00DD0B9B" w:rsidRDefault="008C1714" w:rsidP="00C07772">
            <w:pPr>
              <w:spacing w:line="276" w:lineRule="auto"/>
              <w:jc w:val="right"/>
              <w:rPr>
                <w:color w:val="000000"/>
                <w:sz w:val="22"/>
                <w:szCs w:val="22"/>
              </w:rPr>
            </w:pPr>
            <w:r w:rsidRPr="00DD0B9B">
              <w:rPr>
                <w:color w:val="000000"/>
                <w:sz w:val="22"/>
                <w:szCs w:val="22"/>
              </w:rPr>
              <w:t>206.0</w:t>
            </w:r>
          </w:p>
        </w:tc>
      </w:tr>
      <w:tr w:rsidR="008C1714" w14:paraId="3462483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9ECFC3C" w14:textId="77777777" w:rsidR="008C1714" w:rsidRPr="00DD0B9B" w:rsidRDefault="008C1714"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23955986" w14:textId="77777777" w:rsidR="008C1714" w:rsidRPr="00DD0B9B" w:rsidRDefault="008C1714"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33982759" w14:textId="77777777" w:rsidR="008C1714" w:rsidRPr="00DD0B9B" w:rsidRDefault="008C1714"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6F2A479D"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40A3A69" w14:textId="77777777" w:rsidR="008C1714" w:rsidRPr="00DD0B9B" w:rsidRDefault="008C1714"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576FA908" w14:textId="77777777" w:rsidR="008C1714" w:rsidRPr="00DD0B9B" w:rsidRDefault="008C1714"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1B47E68" w14:textId="77777777" w:rsidR="008C1714" w:rsidRPr="00DD0B9B" w:rsidRDefault="008C1714" w:rsidP="00C07772">
            <w:pPr>
              <w:spacing w:line="276" w:lineRule="auto"/>
              <w:jc w:val="right"/>
              <w:rPr>
                <w:color w:val="000000"/>
                <w:sz w:val="22"/>
                <w:szCs w:val="22"/>
              </w:rPr>
            </w:pPr>
            <w:r w:rsidRPr="00DD0B9B">
              <w:rPr>
                <w:color w:val="000000"/>
                <w:sz w:val="22"/>
                <w:szCs w:val="22"/>
              </w:rPr>
              <w:t>217.8</w:t>
            </w:r>
          </w:p>
        </w:tc>
      </w:tr>
      <w:tr w:rsidR="008C1714" w14:paraId="0767AFF3"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978C670" w14:textId="77777777" w:rsidR="008C1714" w:rsidRPr="00DD0B9B" w:rsidRDefault="008C1714"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69617E77" w14:textId="77777777" w:rsidR="008C1714" w:rsidRPr="00DD0B9B" w:rsidRDefault="008C1714"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5C3D9BE2" w14:textId="77777777" w:rsidR="008C1714" w:rsidRPr="00DD0B9B" w:rsidRDefault="008C1714"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42920238"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66C055E" w14:textId="77777777" w:rsidR="008C1714" w:rsidRPr="00DD0B9B" w:rsidRDefault="008C1714"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2916DDFD" w14:textId="77777777" w:rsidR="008C1714" w:rsidRPr="00DD0B9B" w:rsidRDefault="008C1714"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6D4EE9AE" w14:textId="77777777" w:rsidR="008C1714" w:rsidRPr="00DD0B9B" w:rsidRDefault="008C1714" w:rsidP="00C07772">
            <w:pPr>
              <w:spacing w:line="276" w:lineRule="auto"/>
              <w:jc w:val="right"/>
              <w:rPr>
                <w:color w:val="000000"/>
                <w:sz w:val="22"/>
                <w:szCs w:val="22"/>
              </w:rPr>
            </w:pPr>
            <w:r w:rsidRPr="00DD0B9B">
              <w:rPr>
                <w:color w:val="000000"/>
                <w:sz w:val="22"/>
                <w:szCs w:val="22"/>
              </w:rPr>
              <w:t>220.4</w:t>
            </w:r>
          </w:p>
        </w:tc>
      </w:tr>
      <w:tr w:rsidR="008C1714" w14:paraId="61D719C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FD5BAF2" w14:textId="77777777" w:rsidR="008C1714" w:rsidRPr="00DD0B9B" w:rsidRDefault="008C1714"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35719C33" w14:textId="77777777" w:rsidR="008C1714" w:rsidRPr="00DD0B9B" w:rsidRDefault="008C1714"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282128A" w14:textId="77777777" w:rsidR="008C1714" w:rsidRPr="00DD0B9B" w:rsidRDefault="008C1714"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30E12F2"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3DF9AD73" w14:textId="77777777" w:rsidR="008C1714" w:rsidRPr="00DD0B9B" w:rsidRDefault="008C1714"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2E7FDEF5" w14:textId="77777777" w:rsidR="008C1714" w:rsidRPr="00DD0B9B" w:rsidRDefault="008C1714"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7A993019" w14:textId="77777777" w:rsidR="008C1714" w:rsidRPr="00DD0B9B" w:rsidRDefault="008C1714" w:rsidP="00C07772">
            <w:pPr>
              <w:spacing w:line="276" w:lineRule="auto"/>
              <w:jc w:val="right"/>
              <w:rPr>
                <w:color w:val="000000"/>
                <w:sz w:val="22"/>
                <w:szCs w:val="22"/>
              </w:rPr>
            </w:pPr>
            <w:r w:rsidRPr="00DD0B9B">
              <w:rPr>
                <w:color w:val="000000"/>
                <w:sz w:val="22"/>
                <w:szCs w:val="22"/>
              </w:rPr>
              <w:t>225.6</w:t>
            </w:r>
          </w:p>
        </w:tc>
      </w:tr>
      <w:tr w:rsidR="008C1714" w14:paraId="7D86391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404DA50" w14:textId="77777777" w:rsidR="008C1714" w:rsidRPr="00DD0B9B" w:rsidRDefault="008C1714"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1937DB93" w14:textId="77777777" w:rsidR="008C1714" w:rsidRPr="00DD0B9B" w:rsidRDefault="008C1714"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0EEF45D6" w14:textId="77777777" w:rsidR="008C1714" w:rsidRPr="00DD0B9B" w:rsidRDefault="008C1714"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0C56D566"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A45556F" w14:textId="77777777" w:rsidR="008C1714" w:rsidRPr="00DD0B9B" w:rsidRDefault="008C1714"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0EB8A0B" w14:textId="77777777" w:rsidR="008C1714" w:rsidRPr="00DD0B9B" w:rsidRDefault="008C1714"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771BB89C" w14:textId="77777777" w:rsidR="008C1714" w:rsidRPr="00DD0B9B" w:rsidRDefault="008C1714" w:rsidP="00C07772">
            <w:pPr>
              <w:spacing w:line="276" w:lineRule="auto"/>
              <w:jc w:val="right"/>
              <w:rPr>
                <w:color w:val="000000"/>
                <w:sz w:val="22"/>
                <w:szCs w:val="22"/>
              </w:rPr>
            </w:pPr>
            <w:r w:rsidRPr="00DD0B9B">
              <w:rPr>
                <w:color w:val="000000"/>
                <w:sz w:val="22"/>
                <w:szCs w:val="22"/>
              </w:rPr>
              <w:t>245.3</w:t>
            </w:r>
          </w:p>
        </w:tc>
      </w:tr>
      <w:tr w:rsidR="008C1714" w14:paraId="62E8A4E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1495AD0" w14:textId="77777777" w:rsidR="008C1714" w:rsidRPr="00DD0B9B" w:rsidRDefault="008C1714"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162D923D" w14:textId="77777777" w:rsidR="008C1714" w:rsidRPr="00DD0B9B" w:rsidRDefault="008C1714"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D4FFC3C" w14:textId="77777777" w:rsidR="008C1714" w:rsidRPr="00DD0B9B" w:rsidRDefault="008C1714"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308C6DFA"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663E41E" w14:textId="77777777" w:rsidR="008C1714" w:rsidRPr="00DD0B9B" w:rsidRDefault="008C1714"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13313A4" w14:textId="77777777" w:rsidR="008C1714" w:rsidRPr="00DD0B9B" w:rsidRDefault="008C1714"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6F852BA7" w14:textId="77777777" w:rsidR="008C1714" w:rsidRPr="00DD0B9B" w:rsidRDefault="008C1714" w:rsidP="00C07772">
            <w:pPr>
              <w:spacing w:line="276" w:lineRule="auto"/>
              <w:jc w:val="right"/>
              <w:rPr>
                <w:color w:val="000000"/>
                <w:sz w:val="22"/>
                <w:szCs w:val="22"/>
              </w:rPr>
            </w:pPr>
            <w:r w:rsidRPr="00DD0B9B">
              <w:rPr>
                <w:color w:val="000000"/>
                <w:sz w:val="22"/>
                <w:szCs w:val="22"/>
              </w:rPr>
              <w:t>270.2</w:t>
            </w:r>
          </w:p>
        </w:tc>
      </w:tr>
      <w:tr w:rsidR="008C1714" w14:paraId="733DEC2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20ACF85" w14:textId="77777777" w:rsidR="008C1714" w:rsidRPr="00DD0B9B" w:rsidRDefault="008C1714"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43C7CB20" w14:textId="77777777" w:rsidR="008C1714" w:rsidRPr="00DD0B9B" w:rsidRDefault="008C1714"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62C87219" w14:textId="77777777" w:rsidR="008C1714" w:rsidRPr="00DD0B9B" w:rsidRDefault="008C1714"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3ECE235E"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52F9169" w14:textId="77777777" w:rsidR="008C1714" w:rsidRPr="00DD0B9B" w:rsidRDefault="008C1714"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CEA2ED5" w14:textId="77777777" w:rsidR="008C1714" w:rsidRPr="00DD0B9B" w:rsidRDefault="008C1714"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F135203" w14:textId="77777777" w:rsidR="008C1714" w:rsidRPr="00DD0B9B" w:rsidRDefault="008C1714" w:rsidP="00C07772">
            <w:pPr>
              <w:spacing w:line="276" w:lineRule="auto"/>
              <w:jc w:val="right"/>
              <w:rPr>
                <w:color w:val="000000"/>
                <w:sz w:val="22"/>
                <w:szCs w:val="22"/>
              </w:rPr>
            </w:pPr>
            <w:r w:rsidRPr="00DD0B9B">
              <w:rPr>
                <w:color w:val="000000"/>
                <w:sz w:val="22"/>
                <w:szCs w:val="22"/>
              </w:rPr>
              <w:t>239.8</w:t>
            </w:r>
          </w:p>
        </w:tc>
      </w:tr>
      <w:tr w:rsidR="008C1714" w14:paraId="23DCB43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99923FB" w14:textId="77777777" w:rsidR="008C1714" w:rsidRPr="00DD0B9B" w:rsidRDefault="008C1714"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06143F" w14:textId="77777777" w:rsidR="008C1714" w:rsidRPr="00DD0B9B" w:rsidRDefault="008C1714"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4B439A57" w14:textId="77777777" w:rsidR="008C1714" w:rsidRPr="00DD0B9B" w:rsidRDefault="008C1714"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7B84D358"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31ACCBB5" w14:textId="77777777" w:rsidR="008C1714" w:rsidRPr="00DD0B9B" w:rsidRDefault="008C1714"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4D0FB898" w14:textId="77777777" w:rsidR="008C1714" w:rsidRPr="00DD0B9B" w:rsidRDefault="008C1714"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6F2970E3" w14:textId="77777777" w:rsidR="008C1714" w:rsidRPr="00DD0B9B" w:rsidRDefault="008C1714" w:rsidP="00C07772">
            <w:pPr>
              <w:spacing w:line="276" w:lineRule="auto"/>
              <w:jc w:val="right"/>
              <w:rPr>
                <w:color w:val="000000"/>
                <w:sz w:val="22"/>
                <w:szCs w:val="22"/>
              </w:rPr>
            </w:pPr>
            <w:r w:rsidRPr="00DD0B9B">
              <w:rPr>
                <w:color w:val="000000"/>
                <w:sz w:val="22"/>
                <w:szCs w:val="22"/>
              </w:rPr>
              <w:t>232.3</w:t>
            </w:r>
          </w:p>
        </w:tc>
      </w:tr>
      <w:tr w:rsidR="008C1714" w14:paraId="7BB145D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4FA96A4" w14:textId="77777777" w:rsidR="008C1714" w:rsidRPr="00DD0B9B" w:rsidRDefault="008C1714"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7C720AA9" w14:textId="77777777" w:rsidR="008C1714" w:rsidRPr="00DD0B9B" w:rsidRDefault="008C1714"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3E0FE39D" w14:textId="77777777" w:rsidR="008C1714" w:rsidRPr="00DD0B9B" w:rsidRDefault="008C1714"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029BDF5F"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30D4F11E" w14:textId="77777777" w:rsidR="008C1714" w:rsidRPr="00DD0B9B" w:rsidRDefault="008C1714"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432C8D1" w14:textId="77777777" w:rsidR="008C1714" w:rsidRPr="00DD0B9B" w:rsidRDefault="008C1714"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5B4EDE41" w14:textId="77777777" w:rsidR="008C1714" w:rsidRPr="00DD0B9B" w:rsidRDefault="008C1714" w:rsidP="00C07772">
            <w:pPr>
              <w:spacing w:line="276" w:lineRule="auto"/>
              <w:jc w:val="right"/>
              <w:rPr>
                <w:color w:val="000000"/>
                <w:sz w:val="22"/>
                <w:szCs w:val="22"/>
              </w:rPr>
            </w:pPr>
            <w:r w:rsidRPr="00DD0B9B">
              <w:rPr>
                <w:color w:val="000000"/>
                <w:sz w:val="22"/>
                <w:szCs w:val="22"/>
              </w:rPr>
              <w:t>165.6</w:t>
            </w:r>
          </w:p>
        </w:tc>
      </w:tr>
      <w:tr w:rsidR="008C1714" w14:paraId="4C8133E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AD14E54" w14:textId="77777777" w:rsidR="008C1714" w:rsidRPr="00DD0B9B" w:rsidRDefault="008C1714"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2AB6C4DC" w14:textId="77777777" w:rsidR="008C1714" w:rsidRPr="00DD0B9B" w:rsidRDefault="008C1714"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40AAE551" w14:textId="77777777" w:rsidR="008C1714" w:rsidRPr="00DD0B9B" w:rsidRDefault="008C1714"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772C3382"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5C0EF52" w14:textId="77777777" w:rsidR="008C1714" w:rsidRPr="00DD0B9B" w:rsidRDefault="008C1714"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05AA089D" w14:textId="77777777" w:rsidR="008C1714" w:rsidRPr="00DD0B9B" w:rsidRDefault="008C1714"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7193132" w14:textId="77777777" w:rsidR="008C1714" w:rsidRPr="00DD0B9B" w:rsidRDefault="008C1714" w:rsidP="00C07772">
            <w:pPr>
              <w:spacing w:line="276" w:lineRule="auto"/>
              <w:jc w:val="right"/>
              <w:rPr>
                <w:color w:val="000000"/>
                <w:sz w:val="22"/>
                <w:szCs w:val="22"/>
              </w:rPr>
            </w:pPr>
            <w:r w:rsidRPr="00DD0B9B">
              <w:rPr>
                <w:color w:val="000000"/>
                <w:sz w:val="22"/>
                <w:szCs w:val="22"/>
              </w:rPr>
              <w:t>187.6</w:t>
            </w:r>
          </w:p>
        </w:tc>
      </w:tr>
      <w:tr w:rsidR="008C1714" w14:paraId="5D51EDB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3B16F4D" w14:textId="77777777" w:rsidR="008C1714" w:rsidRPr="00DD0B9B" w:rsidRDefault="008C1714"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907A7E7" w14:textId="77777777" w:rsidR="008C1714" w:rsidRPr="00DD0B9B" w:rsidRDefault="008C1714"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55C114F8" w14:textId="77777777" w:rsidR="008C1714" w:rsidRPr="00DD0B9B" w:rsidRDefault="008C1714"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6B4E55F1"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3743F550" w14:textId="77777777" w:rsidR="008C1714" w:rsidRPr="00DD0B9B" w:rsidRDefault="008C1714"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526D428" w14:textId="77777777" w:rsidR="008C1714" w:rsidRPr="00DD0B9B" w:rsidRDefault="008C1714"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7DA5D10D" w14:textId="77777777" w:rsidR="008C1714" w:rsidRPr="00DD0B9B" w:rsidRDefault="008C1714" w:rsidP="00C07772">
            <w:pPr>
              <w:spacing w:line="276" w:lineRule="auto"/>
              <w:jc w:val="right"/>
              <w:rPr>
                <w:color w:val="000000"/>
                <w:sz w:val="22"/>
                <w:szCs w:val="22"/>
              </w:rPr>
            </w:pPr>
            <w:r w:rsidRPr="00DD0B9B">
              <w:rPr>
                <w:color w:val="000000"/>
                <w:sz w:val="22"/>
                <w:szCs w:val="22"/>
              </w:rPr>
              <w:t>203.9</w:t>
            </w:r>
          </w:p>
        </w:tc>
      </w:tr>
      <w:tr w:rsidR="008C1714" w14:paraId="0236967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B19410D" w14:textId="77777777" w:rsidR="008C1714" w:rsidRPr="00DD0B9B" w:rsidRDefault="008C1714"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02E152B6" w14:textId="77777777" w:rsidR="008C1714" w:rsidRPr="00DD0B9B" w:rsidRDefault="008C1714"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192ED26E" w14:textId="77777777" w:rsidR="008C1714" w:rsidRPr="00DD0B9B" w:rsidRDefault="008C1714"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344B964A"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D15492" w14:textId="77777777" w:rsidR="008C1714" w:rsidRPr="00DD0B9B" w:rsidRDefault="008C1714"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3A64E04" w14:textId="77777777" w:rsidR="008C1714" w:rsidRPr="00DD0B9B" w:rsidRDefault="008C1714"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5E0BB549" w14:textId="77777777" w:rsidR="008C1714" w:rsidRPr="00DD0B9B" w:rsidRDefault="008C1714" w:rsidP="00C07772">
            <w:pPr>
              <w:spacing w:line="276" w:lineRule="auto"/>
              <w:jc w:val="right"/>
              <w:rPr>
                <w:color w:val="000000"/>
                <w:sz w:val="22"/>
                <w:szCs w:val="22"/>
              </w:rPr>
            </w:pPr>
            <w:r w:rsidRPr="00DD0B9B">
              <w:rPr>
                <w:color w:val="000000"/>
                <w:sz w:val="22"/>
                <w:szCs w:val="22"/>
              </w:rPr>
              <w:t>253.0</w:t>
            </w:r>
          </w:p>
        </w:tc>
      </w:tr>
      <w:tr w:rsidR="008C1714" w14:paraId="5FC2FCF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33686F5" w14:textId="77777777" w:rsidR="008C1714" w:rsidRPr="00DD0B9B" w:rsidRDefault="008C1714"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5DE41BED" w14:textId="77777777" w:rsidR="008C1714" w:rsidRPr="00DD0B9B" w:rsidRDefault="008C1714"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13104968" w14:textId="77777777" w:rsidR="008C1714" w:rsidRPr="00DD0B9B" w:rsidRDefault="008C1714"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72DCE5B5"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F65432C" w14:textId="77777777" w:rsidR="008C1714" w:rsidRPr="00DD0B9B" w:rsidRDefault="008C1714"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0ACEB08D" w14:textId="77777777" w:rsidR="008C1714" w:rsidRPr="00DD0B9B" w:rsidRDefault="008C1714"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3657C23A" w14:textId="77777777" w:rsidR="008C1714" w:rsidRPr="00DD0B9B" w:rsidRDefault="008C1714" w:rsidP="00C07772">
            <w:pPr>
              <w:spacing w:line="276" w:lineRule="auto"/>
              <w:jc w:val="right"/>
              <w:rPr>
                <w:color w:val="000000"/>
                <w:sz w:val="22"/>
                <w:szCs w:val="22"/>
              </w:rPr>
            </w:pPr>
            <w:r w:rsidRPr="00DD0B9B">
              <w:rPr>
                <w:color w:val="000000"/>
                <w:sz w:val="22"/>
                <w:szCs w:val="22"/>
              </w:rPr>
              <w:t>202.2</w:t>
            </w:r>
          </w:p>
        </w:tc>
      </w:tr>
      <w:tr w:rsidR="008C1714" w14:paraId="095F4C65" w14:textId="77777777" w:rsidTr="00C07772">
        <w:trPr>
          <w:trHeight w:val="320"/>
          <w:jc w:val="center"/>
        </w:trPr>
        <w:tc>
          <w:tcPr>
            <w:tcW w:w="2160" w:type="dxa"/>
            <w:tcBorders>
              <w:top w:val="nil"/>
              <w:left w:val="nil"/>
              <w:right w:val="nil"/>
            </w:tcBorders>
            <w:shd w:val="clear" w:color="auto" w:fill="auto"/>
            <w:noWrap/>
            <w:vAlign w:val="bottom"/>
            <w:hideMark/>
          </w:tcPr>
          <w:p w14:paraId="566F7E06" w14:textId="77777777" w:rsidR="008C1714" w:rsidRPr="00DD0B9B" w:rsidRDefault="008C1714"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0E429469" w14:textId="77777777" w:rsidR="008C1714" w:rsidRPr="00DD0B9B" w:rsidRDefault="008C1714"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2B4426A9" w14:textId="77777777" w:rsidR="008C1714" w:rsidRPr="00DD0B9B" w:rsidRDefault="008C1714"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708BE2CE" w14:textId="77777777" w:rsidR="008C1714" w:rsidRPr="00DD0B9B" w:rsidRDefault="008C1714"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4188E8A1" w14:textId="77777777" w:rsidR="008C1714" w:rsidRPr="00DD0B9B" w:rsidRDefault="008C1714"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3C5142A1" w14:textId="77777777" w:rsidR="008C1714" w:rsidRPr="00DD0B9B" w:rsidRDefault="008C1714"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1475E1AC" w14:textId="77777777" w:rsidR="008C1714" w:rsidRPr="00DD0B9B" w:rsidRDefault="008C1714" w:rsidP="00C07772">
            <w:pPr>
              <w:spacing w:line="276" w:lineRule="auto"/>
              <w:jc w:val="right"/>
              <w:rPr>
                <w:color w:val="000000"/>
                <w:sz w:val="22"/>
                <w:szCs w:val="22"/>
              </w:rPr>
            </w:pPr>
            <w:r w:rsidRPr="00DD0B9B">
              <w:rPr>
                <w:color w:val="000000"/>
                <w:sz w:val="22"/>
                <w:szCs w:val="22"/>
              </w:rPr>
              <w:t>233.5</w:t>
            </w:r>
          </w:p>
        </w:tc>
      </w:tr>
      <w:tr w:rsidR="008C1714" w14:paraId="57289E41"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2802680E" w14:textId="77777777" w:rsidR="008C1714" w:rsidRPr="00DD0B9B" w:rsidRDefault="008C1714"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7F5E9EC0" w14:textId="77777777" w:rsidR="008C1714" w:rsidRPr="00DD0B9B" w:rsidRDefault="008C1714"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BFD1865" w14:textId="77777777" w:rsidR="008C1714" w:rsidRPr="00DD0B9B" w:rsidRDefault="008C1714"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79DC337" w14:textId="77777777" w:rsidR="008C1714" w:rsidRPr="00DD0B9B" w:rsidRDefault="008C1714"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2A56FDCF" w14:textId="77777777" w:rsidR="008C1714" w:rsidRPr="00DD0B9B" w:rsidRDefault="008C1714"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6653A618" w14:textId="77777777" w:rsidR="008C1714" w:rsidRPr="00DD0B9B" w:rsidRDefault="008C1714"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217D3E4" w14:textId="77777777" w:rsidR="008C1714" w:rsidRPr="00DD0B9B" w:rsidRDefault="008C1714" w:rsidP="00C07772">
            <w:pPr>
              <w:spacing w:line="276" w:lineRule="auto"/>
              <w:jc w:val="right"/>
              <w:rPr>
                <w:color w:val="000000"/>
                <w:sz w:val="22"/>
                <w:szCs w:val="22"/>
              </w:rPr>
            </w:pPr>
            <w:r w:rsidRPr="00DD0B9B">
              <w:rPr>
                <w:color w:val="000000"/>
                <w:sz w:val="22"/>
                <w:szCs w:val="22"/>
              </w:rPr>
              <w:t>265.6</w:t>
            </w:r>
          </w:p>
        </w:tc>
      </w:tr>
    </w:tbl>
    <w:p w14:paraId="2D660C5C" w14:textId="1BD98AB6" w:rsidR="008C1714" w:rsidRDefault="008C1714" w:rsidP="008C1714">
      <w:pPr>
        <w:widowControl w:val="0"/>
        <w:autoSpaceDE w:val="0"/>
        <w:autoSpaceDN w:val="0"/>
        <w:adjustRightInd w:val="0"/>
        <w:spacing w:line="36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48F14678" w14:textId="77777777" w:rsidR="008C1714" w:rsidRPr="003F18D0" w:rsidRDefault="008C1714" w:rsidP="008C1714">
      <w:pPr>
        <w:spacing w:line="360" w:lineRule="auto"/>
        <w:rPr>
          <w:color w:val="000000" w:themeColor="text1"/>
          <w:vertAlign w:val="superscript"/>
        </w:rPr>
      </w:pPr>
      <w:r>
        <w:rPr>
          <w:b/>
          <w:bCs/>
          <w:color w:val="000000" w:themeColor="text1"/>
        </w:rPr>
        <w:br w:type="page"/>
      </w:r>
      <w:r>
        <w:rPr>
          <w:b/>
          <w:bCs/>
          <w:color w:val="000000" w:themeColor="text1"/>
        </w:rPr>
        <w:lastRenderedPageBreak/>
        <w:t>Table 2</w:t>
      </w:r>
      <w:r>
        <w:rPr>
          <w:color w:val="000000" w:themeColor="text1"/>
        </w:rPr>
        <w:t xml:space="preserve"> Effects of soil moisture, </w:t>
      </w:r>
      <w:r>
        <w:t>nitrogen</w:t>
      </w:r>
      <w:r>
        <w:rPr>
          <w:color w:val="000000" w:themeColor="text1"/>
        </w:rPr>
        <w:t xml:space="preserve"> availability, and plant functional group on the cost to acquire nitrogen relative to water</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8C1714" w:rsidRPr="003F18D0" w14:paraId="2288DC59" w14:textId="77777777" w:rsidTr="00C07772">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6B294FF2" w14:textId="77777777" w:rsidR="008C1714" w:rsidRPr="003F18D0" w:rsidRDefault="008C1714" w:rsidP="00C07772">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2AECD566" w14:textId="77777777" w:rsidR="008C1714" w:rsidRPr="003F18D0" w:rsidRDefault="008C1714" w:rsidP="00C07772">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5AC385D7" w14:textId="77777777" w:rsidR="008C1714" w:rsidRPr="003F18D0" w:rsidRDefault="008C1714" w:rsidP="00C07772">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19F27681" w14:textId="77777777" w:rsidR="008C1714" w:rsidRPr="003F18D0" w:rsidRDefault="008C1714" w:rsidP="00C07772">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05B8EDD6" w14:textId="77777777" w:rsidR="008C1714" w:rsidRPr="00DE0E3A" w:rsidRDefault="008C1714" w:rsidP="00C07772">
            <w:pPr>
              <w:spacing w:line="276" w:lineRule="auto"/>
              <w:jc w:val="right"/>
              <w:rPr>
                <w:i/>
                <w:iCs/>
                <w:color w:val="000000"/>
              </w:rPr>
            </w:pPr>
            <w:r w:rsidRPr="00DE0E3A">
              <w:rPr>
                <w:i/>
                <w:iCs/>
                <w:color w:val="000000"/>
              </w:rPr>
              <w:t>p</w:t>
            </w:r>
          </w:p>
        </w:tc>
      </w:tr>
      <w:tr w:rsidR="008C1714" w:rsidRPr="003F18D0" w14:paraId="4DCF77DA" w14:textId="77777777" w:rsidTr="00C07772">
        <w:trPr>
          <w:trHeight w:val="320"/>
          <w:jc w:val="center"/>
        </w:trPr>
        <w:tc>
          <w:tcPr>
            <w:tcW w:w="2250" w:type="dxa"/>
            <w:tcBorders>
              <w:top w:val="single" w:sz="4" w:space="0" w:color="auto"/>
              <w:left w:val="nil"/>
              <w:bottom w:val="nil"/>
              <w:right w:val="nil"/>
            </w:tcBorders>
            <w:shd w:val="clear" w:color="auto" w:fill="auto"/>
            <w:noWrap/>
            <w:vAlign w:val="center"/>
            <w:hideMark/>
          </w:tcPr>
          <w:p w14:paraId="7779FF3F" w14:textId="77777777" w:rsidR="008C1714" w:rsidRPr="003F18D0" w:rsidRDefault="008C1714" w:rsidP="00C0777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1E420794" w14:textId="77777777" w:rsidR="008C1714" w:rsidRPr="006253B2" w:rsidRDefault="008C1714" w:rsidP="00C07772">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66297D9F" w14:textId="77777777" w:rsidR="008C1714" w:rsidRPr="003077BE" w:rsidRDefault="008C1714" w:rsidP="00C07772">
            <w:pPr>
              <w:spacing w:line="276" w:lineRule="auto"/>
              <w:jc w:val="right"/>
              <w:rPr>
                <w:color w:val="000000"/>
              </w:rPr>
            </w:pPr>
            <w:r w:rsidRPr="003077BE">
              <w:rPr>
                <w:color w:val="000000"/>
              </w:rPr>
              <w:t>1.96</w:t>
            </w:r>
            <w:r>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0C53A31" w14:textId="77777777" w:rsidR="008C1714" w:rsidRPr="003077BE" w:rsidRDefault="008C1714" w:rsidP="00C07772">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09564631" w14:textId="77777777" w:rsidR="008C1714" w:rsidRPr="003077BE" w:rsidRDefault="008C1714" w:rsidP="00C07772">
            <w:pPr>
              <w:spacing w:line="276" w:lineRule="auto"/>
              <w:jc w:val="right"/>
              <w:rPr>
                <w:color w:val="000000"/>
              </w:rPr>
            </w:pPr>
            <w:r w:rsidRPr="003077BE">
              <w:rPr>
                <w:color w:val="000000"/>
              </w:rPr>
              <w:t>-</w:t>
            </w:r>
          </w:p>
        </w:tc>
      </w:tr>
      <w:tr w:rsidR="008C1714" w:rsidRPr="003F18D0" w14:paraId="4AF84D3E"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2B35CCEC" w14:textId="77777777" w:rsidR="008C1714" w:rsidRPr="003F18D0" w:rsidRDefault="008C1714" w:rsidP="00C07772">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4A0354B2" w14:textId="77777777" w:rsidR="008C1714" w:rsidRPr="006253B2" w:rsidRDefault="008C1714" w:rsidP="00C0777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1E22" w14:textId="77777777" w:rsidR="008C1714" w:rsidRPr="003077BE" w:rsidRDefault="008C1714" w:rsidP="00C07772">
            <w:pPr>
              <w:spacing w:line="276" w:lineRule="auto"/>
              <w:jc w:val="right"/>
              <w:rPr>
                <w:color w:val="000000"/>
              </w:rPr>
            </w:pPr>
            <w:r w:rsidRPr="003077BE">
              <w:rPr>
                <w:color w:val="000000"/>
              </w:rPr>
              <w:t>5.</w:t>
            </w:r>
            <w:r>
              <w:rPr>
                <w:color w:val="000000"/>
              </w:rPr>
              <w:t>80*10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16F1E6A8" w14:textId="77777777" w:rsidR="008C1714" w:rsidRPr="003077BE" w:rsidRDefault="008C1714" w:rsidP="00C07772">
            <w:pPr>
              <w:spacing w:line="276" w:lineRule="auto"/>
              <w:jc w:val="right"/>
              <w:rPr>
                <w:color w:val="000000"/>
              </w:rPr>
            </w:pPr>
            <w:r w:rsidRPr="003077BE">
              <w:rPr>
                <w:color w:val="000000"/>
              </w:rPr>
              <w:t>7.</w:t>
            </w:r>
            <w:r>
              <w:rPr>
                <w:color w:val="000000"/>
              </w:rPr>
              <w:t>982</w:t>
            </w:r>
          </w:p>
        </w:tc>
        <w:tc>
          <w:tcPr>
            <w:tcW w:w="1083" w:type="dxa"/>
            <w:tcBorders>
              <w:top w:val="nil"/>
              <w:left w:val="nil"/>
              <w:bottom w:val="nil"/>
              <w:right w:val="nil"/>
            </w:tcBorders>
            <w:shd w:val="clear" w:color="auto" w:fill="auto"/>
            <w:noWrap/>
            <w:vAlign w:val="bottom"/>
            <w:hideMark/>
          </w:tcPr>
          <w:p w14:paraId="592A6883" w14:textId="77777777" w:rsidR="008C1714" w:rsidRPr="003077BE" w:rsidRDefault="008C1714" w:rsidP="00C07772">
            <w:pPr>
              <w:spacing w:line="276" w:lineRule="auto"/>
              <w:jc w:val="right"/>
              <w:rPr>
                <w:b/>
                <w:bCs/>
                <w:color w:val="000000"/>
              </w:rPr>
            </w:pPr>
            <w:r w:rsidRPr="003077BE">
              <w:rPr>
                <w:b/>
                <w:bCs/>
                <w:color w:val="000000"/>
              </w:rPr>
              <w:t>0.00</w:t>
            </w:r>
            <w:r>
              <w:rPr>
                <w:b/>
                <w:bCs/>
                <w:color w:val="000000"/>
              </w:rPr>
              <w:t>4</w:t>
            </w:r>
          </w:p>
        </w:tc>
      </w:tr>
      <w:tr w:rsidR="008C1714" w:rsidRPr="003F18D0" w14:paraId="609F5238"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32B833B1" w14:textId="77777777" w:rsidR="008C1714" w:rsidRPr="003F18D0" w:rsidRDefault="008C1714" w:rsidP="00C07772">
            <w:pPr>
              <w:spacing w:line="276" w:lineRule="auto"/>
              <w:rPr>
                <w:color w:val="000000"/>
              </w:rPr>
            </w:pPr>
            <w:r w:rsidRPr="003F18D0">
              <w:rPr>
                <w:color w:val="000000"/>
              </w:rPr>
              <w:t xml:space="preserve">N </w:t>
            </w:r>
            <w:r>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5FA3E3EB" w14:textId="77777777" w:rsidR="008C1714" w:rsidRPr="006253B2" w:rsidRDefault="008C1714" w:rsidP="00C0777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D6B8750" w14:textId="77777777" w:rsidR="008C1714" w:rsidRPr="003077BE" w:rsidRDefault="008C1714" w:rsidP="00C07772">
            <w:pPr>
              <w:spacing w:line="276" w:lineRule="auto"/>
              <w:jc w:val="right"/>
              <w:rPr>
                <w:color w:val="000000"/>
              </w:rPr>
            </w:pPr>
            <w:r w:rsidRPr="003077BE">
              <w:rPr>
                <w:color w:val="000000"/>
              </w:rPr>
              <w:t>-3.</w:t>
            </w:r>
            <w:r>
              <w:rPr>
                <w:color w:val="000000"/>
              </w:rPr>
              <w:t>20*10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1132D2D8" w14:textId="77777777" w:rsidR="008C1714" w:rsidRPr="003077BE" w:rsidRDefault="008C1714" w:rsidP="00C07772">
            <w:pPr>
              <w:spacing w:line="276" w:lineRule="auto"/>
              <w:jc w:val="right"/>
              <w:rPr>
                <w:color w:val="000000"/>
              </w:rPr>
            </w:pPr>
            <w:r>
              <w:rPr>
                <w:color w:val="000000"/>
              </w:rPr>
              <w:t>10.461</w:t>
            </w:r>
          </w:p>
        </w:tc>
        <w:tc>
          <w:tcPr>
            <w:tcW w:w="1083" w:type="dxa"/>
            <w:tcBorders>
              <w:top w:val="nil"/>
              <w:left w:val="nil"/>
              <w:bottom w:val="nil"/>
              <w:right w:val="nil"/>
            </w:tcBorders>
            <w:shd w:val="clear" w:color="auto" w:fill="auto"/>
            <w:noWrap/>
            <w:vAlign w:val="bottom"/>
            <w:hideMark/>
          </w:tcPr>
          <w:p w14:paraId="65CF6695" w14:textId="77777777" w:rsidR="008C1714" w:rsidRPr="003077BE" w:rsidRDefault="008C1714" w:rsidP="00C07772">
            <w:pPr>
              <w:spacing w:line="276" w:lineRule="auto"/>
              <w:jc w:val="right"/>
              <w:rPr>
                <w:b/>
                <w:bCs/>
                <w:color w:val="000000"/>
              </w:rPr>
            </w:pPr>
            <w:r w:rsidRPr="003077BE">
              <w:rPr>
                <w:b/>
                <w:bCs/>
                <w:color w:val="000000"/>
              </w:rPr>
              <w:t>0.00</w:t>
            </w:r>
            <w:r>
              <w:rPr>
                <w:b/>
                <w:bCs/>
                <w:color w:val="000000"/>
              </w:rPr>
              <w:t>1</w:t>
            </w:r>
          </w:p>
        </w:tc>
      </w:tr>
      <w:tr w:rsidR="008C1714" w:rsidRPr="003F18D0" w14:paraId="0F045CF5"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5B22245B" w14:textId="77777777" w:rsidR="008C1714" w:rsidRPr="003F18D0" w:rsidRDefault="008C1714" w:rsidP="00C0777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47D9941F" w14:textId="77777777" w:rsidR="008C1714" w:rsidRPr="006253B2" w:rsidRDefault="008C1714" w:rsidP="00C0777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011433AB" w14:textId="77777777" w:rsidR="008C1714" w:rsidRPr="003077BE" w:rsidRDefault="008C1714" w:rsidP="00C07772">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F0EE8C1" w14:textId="77777777" w:rsidR="008C1714" w:rsidRPr="003077BE" w:rsidRDefault="008C1714" w:rsidP="00C07772">
            <w:pPr>
              <w:spacing w:line="276" w:lineRule="auto"/>
              <w:jc w:val="right"/>
              <w:rPr>
                <w:color w:val="000000"/>
              </w:rPr>
            </w:pPr>
            <w:r>
              <w:rPr>
                <w:color w:val="000000"/>
              </w:rPr>
              <w:t>98.254</w:t>
            </w:r>
          </w:p>
        </w:tc>
        <w:tc>
          <w:tcPr>
            <w:tcW w:w="1083" w:type="dxa"/>
            <w:tcBorders>
              <w:top w:val="nil"/>
              <w:left w:val="nil"/>
              <w:bottom w:val="nil"/>
              <w:right w:val="nil"/>
            </w:tcBorders>
            <w:shd w:val="clear" w:color="auto" w:fill="auto"/>
            <w:noWrap/>
            <w:vAlign w:val="bottom"/>
            <w:hideMark/>
          </w:tcPr>
          <w:p w14:paraId="7A0438CF" w14:textId="77777777" w:rsidR="008C1714" w:rsidRPr="003077BE" w:rsidRDefault="008C1714" w:rsidP="00C07772">
            <w:pPr>
              <w:spacing w:line="276" w:lineRule="auto"/>
              <w:jc w:val="right"/>
              <w:rPr>
                <w:b/>
                <w:bCs/>
                <w:color w:val="000000"/>
              </w:rPr>
            </w:pPr>
            <w:r w:rsidRPr="003077BE">
              <w:rPr>
                <w:b/>
                <w:bCs/>
                <w:color w:val="000000"/>
              </w:rPr>
              <w:t>&lt;0.001</w:t>
            </w:r>
          </w:p>
        </w:tc>
      </w:tr>
      <w:tr w:rsidR="008C1714" w:rsidRPr="003F18D0" w14:paraId="1DD7032D"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356ECAF1" w14:textId="77777777" w:rsidR="008C1714" w:rsidRPr="003F18D0" w:rsidRDefault="008C1714" w:rsidP="00C07772">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766C5245" w14:textId="77777777" w:rsidR="008C1714" w:rsidRPr="006253B2" w:rsidRDefault="008C1714" w:rsidP="00C0777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349D0F49" w14:textId="77777777" w:rsidR="008C1714" w:rsidRPr="003077BE" w:rsidRDefault="008C1714" w:rsidP="00C07772">
            <w:pPr>
              <w:spacing w:line="276" w:lineRule="auto"/>
              <w:jc w:val="right"/>
              <w:rPr>
                <w:color w:val="000000"/>
              </w:rPr>
            </w:pPr>
            <w:r w:rsidRPr="003077BE">
              <w:rPr>
                <w:color w:val="000000"/>
              </w:rPr>
              <w:t>7.</w:t>
            </w:r>
            <w:r>
              <w:rPr>
                <w:color w:val="000000"/>
              </w:rPr>
              <w:t>45*10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086044DB" w14:textId="77777777" w:rsidR="008C1714" w:rsidRPr="003077BE" w:rsidRDefault="008C1714" w:rsidP="00C07772">
            <w:pPr>
              <w:spacing w:line="276" w:lineRule="auto"/>
              <w:jc w:val="right"/>
              <w:rPr>
                <w:color w:val="000000"/>
              </w:rPr>
            </w:pPr>
            <w:r>
              <w:rPr>
                <w:color w:val="000000"/>
              </w:rPr>
              <w:t>0.741</w:t>
            </w:r>
          </w:p>
        </w:tc>
        <w:tc>
          <w:tcPr>
            <w:tcW w:w="1083" w:type="dxa"/>
            <w:tcBorders>
              <w:top w:val="nil"/>
              <w:left w:val="nil"/>
              <w:bottom w:val="nil"/>
              <w:right w:val="nil"/>
            </w:tcBorders>
            <w:shd w:val="clear" w:color="auto" w:fill="auto"/>
            <w:noWrap/>
            <w:vAlign w:val="bottom"/>
            <w:hideMark/>
          </w:tcPr>
          <w:p w14:paraId="703E3729" w14:textId="77777777" w:rsidR="008C1714" w:rsidRPr="003077BE" w:rsidRDefault="008C1714" w:rsidP="00C07772">
            <w:pPr>
              <w:spacing w:line="276" w:lineRule="auto"/>
              <w:jc w:val="right"/>
              <w:rPr>
                <w:b/>
                <w:bCs/>
                <w:color w:val="000000"/>
              </w:rPr>
            </w:pPr>
            <w:r w:rsidRPr="003077BE">
              <w:rPr>
                <w:color w:val="000000"/>
              </w:rPr>
              <w:t>0.</w:t>
            </w:r>
            <w:r>
              <w:rPr>
                <w:color w:val="000000"/>
              </w:rPr>
              <w:t>389</w:t>
            </w:r>
          </w:p>
        </w:tc>
      </w:tr>
      <w:tr w:rsidR="008C1714" w:rsidRPr="003F18D0" w14:paraId="2C03020D"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5CA1A2BF" w14:textId="77777777" w:rsidR="008C1714" w:rsidRPr="003F18D0" w:rsidRDefault="008C1714" w:rsidP="00C07772">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FED6B94" w14:textId="77777777" w:rsidR="008C1714" w:rsidRPr="006253B2" w:rsidRDefault="008C1714" w:rsidP="00C0777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1244DFB7" w14:textId="77777777" w:rsidR="008C1714" w:rsidRPr="003077BE" w:rsidRDefault="008C1714" w:rsidP="00C07772">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74725E0" w14:textId="77777777" w:rsidR="008C1714" w:rsidRPr="003077BE" w:rsidRDefault="008C1714" w:rsidP="00C07772">
            <w:pPr>
              <w:spacing w:line="276" w:lineRule="auto"/>
              <w:jc w:val="right"/>
              <w:rPr>
                <w:color w:val="000000"/>
              </w:rPr>
            </w:pPr>
            <w:r>
              <w:rPr>
                <w:color w:val="000000"/>
              </w:rPr>
              <w:t>13.922</w:t>
            </w:r>
          </w:p>
        </w:tc>
        <w:tc>
          <w:tcPr>
            <w:tcW w:w="1083" w:type="dxa"/>
            <w:tcBorders>
              <w:top w:val="nil"/>
              <w:left w:val="nil"/>
              <w:bottom w:val="nil"/>
              <w:right w:val="nil"/>
            </w:tcBorders>
            <w:shd w:val="clear" w:color="auto" w:fill="auto"/>
            <w:noWrap/>
            <w:vAlign w:val="bottom"/>
            <w:hideMark/>
          </w:tcPr>
          <w:p w14:paraId="7F84FDA1" w14:textId="77777777" w:rsidR="008C1714" w:rsidRPr="003077BE" w:rsidRDefault="008C1714" w:rsidP="00C07772">
            <w:pPr>
              <w:spacing w:line="276" w:lineRule="auto"/>
              <w:jc w:val="right"/>
              <w:rPr>
                <w:b/>
                <w:bCs/>
                <w:i/>
                <w:iCs/>
                <w:color w:val="000000"/>
              </w:rPr>
            </w:pPr>
            <w:r w:rsidRPr="003077BE">
              <w:rPr>
                <w:b/>
                <w:bCs/>
                <w:color w:val="000000"/>
              </w:rPr>
              <w:t>0.001</w:t>
            </w:r>
          </w:p>
        </w:tc>
      </w:tr>
      <w:tr w:rsidR="008C1714" w:rsidRPr="003F18D0" w14:paraId="431B3D6D" w14:textId="77777777" w:rsidTr="00C07772">
        <w:trPr>
          <w:trHeight w:val="320"/>
          <w:jc w:val="center"/>
        </w:trPr>
        <w:tc>
          <w:tcPr>
            <w:tcW w:w="2250" w:type="dxa"/>
            <w:tcBorders>
              <w:top w:val="nil"/>
              <w:left w:val="nil"/>
              <w:right w:val="nil"/>
            </w:tcBorders>
            <w:shd w:val="clear" w:color="auto" w:fill="auto"/>
            <w:noWrap/>
            <w:vAlign w:val="center"/>
            <w:hideMark/>
          </w:tcPr>
          <w:p w14:paraId="0A726A3E" w14:textId="77777777" w:rsidR="008C1714" w:rsidRPr="003F18D0" w:rsidRDefault="008C1714" w:rsidP="00C0777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626284DE" w14:textId="77777777" w:rsidR="008C1714" w:rsidRPr="006253B2" w:rsidRDefault="008C1714" w:rsidP="00C07772">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8902943" w14:textId="77777777" w:rsidR="008C1714" w:rsidRPr="003077BE" w:rsidRDefault="008C1714" w:rsidP="00C07772">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4D8BEFC4" w14:textId="77777777" w:rsidR="008C1714" w:rsidRPr="003077BE" w:rsidRDefault="008C1714" w:rsidP="00C07772">
            <w:pPr>
              <w:spacing w:line="276" w:lineRule="auto"/>
              <w:jc w:val="right"/>
              <w:rPr>
                <w:color w:val="000000"/>
              </w:rPr>
            </w:pPr>
            <w:r>
              <w:rPr>
                <w:color w:val="000000"/>
              </w:rPr>
              <w:t>1.588</w:t>
            </w:r>
          </w:p>
        </w:tc>
        <w:tc>
          <w:tcPr>
            <w:tcW w:w="1083" w:type="dxa"/>
            <w:tcBorders>
              <w:top w:val="nil"/>
              <w:left w:val="nil"/>
              <w:right w:val="nil"/>
            </w:tcBorders>
            <w:shd w:val="clear" w:color="auto" w:fill="auto"/>
            <w:noWrap/>
            <w:vAlign w:val="bottom"/>
            <w:hideMark/>
          </w:tcPr>
          <w:p w14:paraId="0C7A18EF" w14:textId="77777777" w:rsidR="008C1714" w:rsidRPr="003077BE" w:rsidRDefault="008C1714" w:rsidP="00C07772">
            <w:pPr>
              <w:spacing w:line="276" w:lineRule="auto"/>
              <w:jc w:val="right"/>
              <w:rPr>
                <w:b/>
                <w:bCs/>
                <w:i/>
                <w:iCs/>
                <w:color w:val="000000"/>
              </w:rPr>
            </w:pPr>
            <w:r w:rsidRPr="003077BE">
              <w:rPr>
                <w:color w:val="000000"/>
              </w:rPr>
              <w:t>0.</w:t>
            </w:r>
            <w:r>
              <w:rPr>
                <w:color w:val="000000"/>
              </w:rPr>
              <w:t>452</w:t>
            </w:r>
          </w:p>
        </w:tc>
      </w:tr>
      <w:tr w:rsidR="008C1714" w:rsidRPr="003F18D0" w14:paraId="40B87DD3" w14:textId="77777777" w:rsidTr="00C07772">
        <w:trPr>
          <w:trHeight w:val="320"/>
          <w:jc w:val="center"/>
        </w:trPr>
        <w:tc>
          <w:tcPr>
            <w:tcW w:w="2250" w:type="dxa"/>
            <w:tcBorders>
              <w:top w:val="nil"/>
              <w:left w:val="nil"/>
              <w:bottom w:val="single" w:sz="4" w:space="0" w:color="auto"/>
              <w:right w:val="nil"/>
            </w:tcBorders>
            <w:shd w:val="clear" w:color="auto" w:fill="auto"/>
            <w:noWrap/>
            <w:vAlign w:val="center"/>
            <w:hideMark/>
          </w:tcPr>
          <w:p w14:paraId="071045B5" w14:textId="77777777" w:rsidR="008C1714" w:rsidRPr="003F18D0" w:rsidRDefault="008C1714" w:rsidP="00C07772">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64EF2B2" w14:textId="77777777" w:rsidR="008C1714" w:rsidRPr="006253B2" w:rsidRDefault="008C1714" w:rsidP="00C07772">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6DC14425" w14:textId="77777777" w:rsidR="008C1714" w:rsidRPr="003077BE" w:rsidRDefault="008C1714" w:rsidP="00C07772">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2A602319" w14:textId="77777777" w:rsidR="008C1714" w:rsidRPr="003077BE" w:rsidRDefault="008C1714" w:rsidP="00C07772">
            <w:pPr>
              <w:spacing w:line="276" w:lineRule="auto"/>
              <w:jc w:val="right"/>
              <w:rPr>
                <w:color w:val="000000"/>
              </w:rPr>
            </w:pPr>
            <w:r>
              <w:rPr>
                <w:color w:val="000000"/>
              </w:rPr>
              <w:t>1.061</w:t>
            </w:r>
          </w:p>
        </w:tc>
        <w:tc>
          <w:tcPr>
            <w:tcW w:w="1083" w:type="dxa"/>
            <w:tcBorders>
              <w:top w:val="nil"/>
              <w:left w:val="nil"/>
              <w:bottom w:val="single" w:sz="4" w:space="0" w:color="auto"/>
              <w:right w:val="nil"/>
            </w:tcBorders>
            <w:shd w:val="clear" w:color="auto" w:fill="auto"/>
            <w:noWrap/>
            <w:vAlign w:val="bottom"/>
            <w:hideMark/>
          </w:tcPr>
          <w:p w14:paraId="452F4009" w14:textId="77777777" w:rsidR="008C1714" w:rsidRPr="003077BE" w:rsidRDefault="008C1714" w:rsidP="00C07772">
            <w:pPr>
              <w:spacing w:line="276" w:lineRule="auto"/>
              <w:jc w:val="right"/>
              <w:rPr>
                <w:color w:val="000000"/>
              </w:rPr>
            </w:pPr>
            <w:r w:rsidRPr="003077BE">
              <w:rPr>
                <w:color w:val="000000"/>
              </w:rPr>
              <w:t>0.</w:t>
            </w:r>
            <w:r>
              <w:rPr>
                <w:color w:val="000000"/>
              </w:rPr>
              <w:t>588</w:t>
            </w:r>
          </w:p>
        </w:tc>
      </w:tr>
    </w:tbl>
    <w:p w14:paraId="00BFD85B" w14:textId="77777777" w:rsidR="008C1714" w:rsidRPr="006253B2" w:rsidRDefault="008C1714" w:rsidP="008C1714">
      <w:pPr>
        <w:spacing w:line="360" w:lineRule="auto"/>
        <w:rPr>
          <w:color w:val="000000" w:themeColor="text1"/>
        </w:rPr>
      </w:pPr>
    </w:p>
    <w:p w14:paraId="5ADBC039" w14:textId="77777777" w:rsidR="008C1714" w:rsidRPr="00896F7C" w:rsidRDefault="008C1714" w:rsidP="008C1714">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Model coefficients are expressed on the square root scale and are only included for continuous fixed effects. Key: df=degrees of freedom, </w:t>
      </w:r>
      <w:r>
        <w:rPr>
          <w:color w:val="000000"/>
          <w:lang w:val="el-GR"/>
        </w:rPr>
        <w:t>χ</w:t>
      </w:r>
      <w:r w:rsidRPr="00DB31EB">
        <w:rPr>
          <w:color w:val="000000"/>
          <w:vertAlign w:val="superscript"/>
        </w:rPr>
        <w:t>2</w:t>
      </w:r>
      <w:r>
        <w:rPr>
          <w:color w:val="000000"/>
        </w:rPr>
        <w:t xml:space="preserve">=Wald Type II </w:t>
      </w:r>
      <w:r>
        <w:t xml:space="preserve">chi-square test statistic; </w:t>
      </w:r>
      <w:r w:rsidRPr="00896F7C">
        <w:rPr>
          <w:i/>
          <w:iCs/>
          <w:lang w:val="el-GR"/>
        </w:rPr>
        <w:t>β</w:t>
      </w:r>
      <w:r>
        <w:t>=unit cost of acquiring and using nitrogen relative to water</w:t>
      </w:r>
    </w:p>
    <w:p w14:paraId="6B778B31" w14:textId="77777777" w:rsidR="008C1714" w:rsidRPr="00511023" w:rsidRDefault="008C1714" w:rsidP="008C1714">
      <w:pPr>
        <w:spacing w:line="360" w:lineRule="auto"/>
        <w:rPr>
          <w:color w:val="000000" w:themeColor="text1"/>
        </w:rPr>
      </w:pPr>
      <w:r>
        <w:rPr>
          <w:b/>
          <w:bCs/>
          <w:color w:val="000000" w:themeColor="text1"/>
        </w:rPr>
        <w:br w:type="page"/>
      </w:r>
      <w:r>
        <w:rPr>
          <w:b/>
          <w:bCs/>
          <w:color w:val="000000" w:themeColor="text1"/>
        </w:rPr>
        <w:lastRenderedPageBreak/>
        <w:t xml:space="preserve">Table 3 </w:t>
      </w:r>
      <w:r>
        <w:rPr>
          <w:color w:val="000000" w:themeColor="text1"/>
        </w:rPr>
        <w:t xml:space="preserve">Effects of </w:t>
      </w:r>
      <w:r>
        <w:rPr>
          <w:i/>
          <w:iCs/>
          <w:color w:val="000000" w:themeColor="text1"/>
        </w:rPr>
        <w:t>VPD</w:t>
      </w:r>
      <w:r>
        <w:rPr>
          <w:color w:val="000000" w:themeColor="text1"/>
        </w:rPr>
        <w:t xml:space="preserve">, drivers of the cost to acquire nitrogen relative to water, and functional group on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8C1714" w:rsidRPr="00C93F1B" w14:paraId="3ECE358E" w14:textId="77777777" w:rsidTr="00C07772">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6423B642" w14:textId="77777777" w:rsidR="008C1714" w:rsidRPr="00C93F1B" w:rsidRDefault="008C1714" w:rsidP="00C07772">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4913EBB3" w14:textId="77777777" w:rsidR="008C1714" w:rsidRPr="00C93F1B" w:rsidRDefault="008C1714" w:rsidP="00C07772">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1C46172F" w14:textId="77777777" w:rsidR="008C1714" w:rsidRPr="00C93F1B" w:rsidRDefault="008C1714" w:rsidP="00C07772">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7F421CB" w14:textId="77777777" w:rsidR="008C1714" w:rsidRPr="00C93F1B" w:rsidRDefault="008C1714" w:rsidP="00C07772">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BC139AA" w14:textId="77777777" w:rsidR="008C1714" w:rsidRPr="00C93F1B" w:rsidRDefault="008C1714" w:rsidP="00C07772">
            <w:pPr>
              <w:jc w:val="right"/>
              <w:rPr>
                <w:color w:val="000000"/>
              </w:rPr>
            </w:pPr>
            <w:r w:rsidRPr="00DE0E3A">
              <w:rPr>
                <w:i/>
                <w:iCs/>
                <w:color w:val="000000"/>
              </w:rPr>
              <w:t>p</w:t>
            </w:r>
          </w:p>
        </w:tc>
      </w:tr>
      <w:tr w:rsidR="008C1714" w:rsidRPr="00C93F1B" w14:paraId="5973CEC4" w14:textId="77777777" w:rsidTr="00C07772">
        <w:trPr>
          <w:trHeight w:val="320"/>
          <w:jc w:val="center"/>
        </w:trPr>
        <w:tc>
          <w:tcPr>
            <w:tcW w:w="3235" w:type="dxa"/>
            <w:tcBorders>
              <w:top w:val="single" w:sz="4" w:space="0" w:color="auto"/>
              <w:left w:val="nil"/>
              <w:bottom w:val="nil"/>
              <w:right w:val="nil"/>
            </w:tcBorders>
            <w:shd w:val="clear" w:color="auto" w:fill="auto"/>
            <w:noWrap/>
            <w:vAlign w:val="bottom"/>
            <w:hideMark/>
          </w:tcPr>
          <w:p w14:paraId="07E959BD" w14:textId="77777777" w:rsidR="008C1714" w:rsidRPr="00C93F1B" w:rsidRDefault="008C1714" w:rsidP="00C07772">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1E245046" w14:textId="77777777" w:rsidR="008C1714" w:rsidRPr="004D1026" w:rsidRDefault="008C1714" w:rsidP="00C07772">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72285223" w14:textId="77777777" w:rsidR="008C1714" w:rsidRPr="003077BE" w:rsidRDefault="008C1714" w:rsidP="00C07772">
            <w:pPr>
              <w:jc w:val="right"/>
              <w:rPr>
                <w:color w:val="000000"/>
              </w:rPr>
            </w:pPr>
            <w:r w:rsidRPr="003077BE">
              <w:rPr>
                <w:color w:val="000000"/>
              </w:rPr>
              <w:t>1.15</w:t>
            </w:r>
            <w:r>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FE3F836" w14:textId="77777777" w:rsidR="008C1714" w:rsidRPr="003077BE" w:rsidRDefault="008C1714" w:rsidP="00C07772">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37B5EDE2" w14:textId="77777777" w:rsidR="008C1714" w:rsidRPr="003077BE" w:rsidRDefault="008C1714" w:rsidP="00C07772">
            <w:pPr>
              <w:jc w:val="right"/>
              <w:rPr>
                <w:color w:val="000000"/>
              </w:rPr>
            </w:pPr>
            <w:r w:rsidRPr="003077BE">
              <w:rPr>
                <w:color w:val="000000"/>
              </w:rPr>
              <w:t>-</w:t>
            </w:r>
          </w:p>
        </w:tc>
      </w:tr>
      <w:tr w:rsidR="008C1714" w:rsidRPr="00C93F1B" w14:paraId="29C17B4E"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4AD022F9" w14:textId="77777777" w:rsidR="008C1714" w:rsidRPr="006028A3" w:rsidRDefault="008C1714" w:rsidP="00C07772">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2DDA8845" w14:textId="77777777" w:rsidR="008C1714" w:rsidRPr="004D1026" w:rsidRDefault="008C1714" w:rsidP="00C07772">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3AA826E" w14:textId="77777777" w:rsidR="008C1714" w:rsidRPr="003077BE" w:rsidRDefault="008C1714" w:rsidP="00C07772">
            <w:pPr>
              <w:jc w:val="right"/>
              <w:rPr>
                <w:color w:val="000000"/>
              </w:rPr>
            </w:pPr>
            <w:r w:rsidRPr="003077BE">
              <w:rPr>
                <w:color w:val="000000"/>
              </w:rPr>
              <w:t>-2.89</w:t>
            </w:r>
            <w:r>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F5A74C1" w14:textId="77777777" w:rsidR="008C1714" w:rsidRPr="003077BE" w:rsidRDefault="008C1714" w:rsidP="00C07772">
            <w:pPr>
              <w:jc w:val="right"/>
              <w:rPr>
                <w:color w:val="000000"/>
              </w:rPr>
            </w:pPr>
            <w:r w:rsidRPr="003077BE">
              <w:rPr>
                <w:color w:val="000000"/>
              </w:rPr>
              <w:t>20.</w:t>
            </w:r>
            <w:r>
              <w:rPr>
                <w:color w:val="000000"/>
              </w:rPr>
              <w:t>775</w:t>
            </w:r>
          </w:p>
        </w:tc>
        <w:tc>
          <w:tcPr>
            <w:tcW w:w="1072" w:type="dxa"/>
            <w:tcBorders>
              <w:top w:val="nil"/>
              <w:left w:val="nil"/>
              <w:bottom w:val="nil"/>
              <w:right w:val="nil"/>
            </w:tcBorders>
            <w:shd w:val="clear" w:color="auto" w:fill="auto"/>
            <w:noWrap/>
            <w:vAlign w:val="bottom"/>
            <w:hideMark/>
          </w:tcPr>
          <w:p w14:paraId="3C3DCBD5" w14:textId="77777777" w:rsidR="008C1714" w:rsidRPr="003077BE" w:rsidRDefault="008C1714" w:rsidP="00C07772">
            <w:pPr>
              <w:jc w:val="right"/>
              <w:rPr>
                <w:b/>
                <w:bCs/>
                <w:color w:val="000000"/>
              </w:rPr>
            </w:pPr>
            <w:r w:rsidRPr="003077BE">
              <w:rPr>
                <w:b/>
                <w:bCs/>
                <w:color w:val="000000"/>
              </w:rPr>
              <w:t>&lt;0.001</w:t>
            </w:r>
          </w:p>
        </w:tc>
      </w:tr>
      <w:tr w:rsidR="008C1714" w:rsidRPr="00C93F1B" w14:paraId="0A7829A2"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7EA41967" w14:textId="77777777" w:rsidR="008C1714" w:rsidRPr="006028A3" w:rsidRDefault="008C1714" w:rsidP="00C0777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786F7BDA" w14:textId="77777777" w:rsidR="008C1714" w:rsidRPr="004D1026" w:rsidRDefault="008C1714" w:rsidP="00C07772">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7EF48B6" w14:textId="77777777" w:rsidR="008C1714" w:rsidRPr="003077BE" w:rsidRDefault="008C1714" w:rsidP="00C07772">
            <w:pPr>
              <w:jc w:val="right"/>
              <w:rPr>
                <w:color w:val="000000"/>
              </w:rPr>
            </w:pPr>
            <w:r w:rsidRPr="003077BE">
              <w:rPr>
                <w:color w:val="000000"/>
              </w:rPr>
              <w:t>-1.03</w:t>
            </w:r>
            <w:r>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61C56B52" w14:textId="77777777" w:rsidR="008C1714" w:rsidRPr="003077BE" w:rsidRDefault="008C1714" w:rsidP="00C07772">
            <w:pPr>
              <w:jc w:val="right"/>
              <w:rPr>
                <w:color w:val="000000"/>
              </w:rPr>
            </w:pPr>
            <w:r>
              <w:rPr>
                <w:color w:val="000000"/>
              </w:rPr>
              <w:t>7.711</w:t>
            </w:r>
          </w:p>
        </w:tc>
        <w:tc>
          <w:tcPr>
            <w:tcW w:w="1072" w:type="dxa"/>
            <w:tcBorders>
              <w:top w:val="nil"/>
              <w:left w:val="nil"/>
              <w:bottom w:val="nil"/>
              <w:right w:val="nil"/>
            </w:tcBorders>
            <w:shd w:val="clear" w:color="auto" w:fill="auto"/>
            <w:noWrap/>
            <w:vAlign w:val="bottom"/>
            <w:hideMark/>
          </w:tcPr>
          <w:p w14:paraId="6DB316A2" w14:textId="77777777" w:rsidR="008C1714" w:rsidRPr="003077BE" w:rsidRDefault="008C1714" w:rsidP="00C07772">
            <w:pPr>
              <w:jc w:val="right"/>
              <w:rPr>
                <w:b/>
                <w:bCs/>
                <w:i/>
                <w:iCs/>
                <w:color w:val="000000"/>
              </w:rPr>
            </w:pPr>
            <w:r w:rsidRPr="003077BE">
              <w:rPr>
                <w:b/>
                <w:bCs/>
                <w:color w:val="000000"/>
              </w:rPr>
              <w:t>0.00</w:t>
            </w:r>
            <w:r>
              <w:rPr>
                <w:b/>
                <w:bCs/>
                <w:color w:val="000000"/>
              </w:rPr>
              <w:t>5</w:t>
            </w:r>
          </w:p>
        </w:tc>
      </w:tr>
      <w:tr w:rsidR="008C1714" w:rsidRPr="00C93F1B" w14:paraId="30F51AE1"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3EE1EB2B" w14:textId="77777777" w:rsidR="008C1714" w:rsidRPr="00C93F1B" w:rsidRDefault="008C1714" w:rsidP="00C07772">
            <w:pPr>
              <w:rPr>
                <w:color w:val="000000"/>
              </w:rPr>
            </w:pPr>
            <w:r>
              <w:rPr>
                <w:color w:val="000000"/>
              </w:rPr>
              <w:t>N availability (N)</w:t>
            </w:r>
          </w:p>
        </w:tc>
        <w:tc>
          <w:tcPr>
            <w:tcW w:w="536" w:type="dxa"/>
            <w:tcBorders>
              <w:top w:val="nil"/>
              <w:left w:val="nil"/>
              <w:bottom w:val="nil"/>
              <w:right w:val="nil"/>
            </w:tcBorders>
            <w:shd w:val="clear" w:color="auto" w:fill="auto"/>
            <w:noWrap/>
            <w:vAlign w:val="bottom"/>
            <w:hideMark/>
          </w:tcPr>
          <w:p w14:paraId="7C0796C0" w14:textId="77777777" w:rsidR="008C1714" w:rsidRPr="004D1026" w:rsidRDefault="008C1714" w:rsidP="00C07772">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4A2F448D" w14:textId="77777777" w:rsidR="008C1714" w:rsidRPr="003077BE" w:rsidRDefault="008C1714" w:rsidP="00C07772">
            <w:pPr>
              <w:jc w:val="right"/>
              <w:rPr>
                <w:color w:val="000000"/>
              </w:rPr>
            </w:pPr>
            <w:r w:rsidRPr="003077BE">
              <w:rPr>
                <w:color w:val="000000"/>
              </w:rPr>
              <w:t>-3.26</w:t>
            </w:r>
            <w:r>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1265B85B" w14:textId="77777777" w:rsidR="008C1714" w:rsidRPr="003077BE" w:rsidRDefault="008C1714" w:rsidP="00C07772">
            <w:pPr>
              <w:jc w:val="right"/>
              <w:rPr>
                <w:color w:val="000000"/>
              </w:rPr>
            </w:pPr>
            <w:r>
              <w:rPr>
                <w:color w:val="000000"/>
              </w:rPr>
              <w:t>6.359</w:t>
            </w:r>
          </w:p>
        </w:tc>
        <w:tc>
          <w:tcPr>
            <w:tcW w:w="1072" w:type="dxa"/>
            <w:tcBorders>
              <w:top w:val="nil"/>
              <w:left w:val="nil"/>
              <w:bottom w:val="nil"/>
              <w:right w:val="nil"/>
            </w:tcBorders>
            <w:shd w:val="clear" w:color="auto" w:fill="auto"/>
            <w:noWrap/>
            <w:vAlign w:val="bottom"/>
          </w:tcPr>
          <w:p w14:paraId="635E3A72" w14:textId="77777777" w:rsidR="008C1714" w:rsidRPr="003B078A" w:rsidRDefault="008C1714" w:rsidP="00C07772">
            <w:pPr>
              <w:jc w:val="right"/>
              <w:rPr>
                <w:b/>
                <w:bCs/>
                <w:color w:val="000000"/>
              </w:rPr>
            </w:pPr>
            <w:r>
              <w:rPr>
                <w:b/>
                <w:bCs/>
                <w:color w:val="000000"/>
              </w:rPr>
              <w:t>0.012</w:t>
            </w:r>
          </w:p>
        </w:tc>
      </w:tr>
      <w:tr w:rsidR="008C1714" w:rsidRPr="00C93F1B" w14:paraId="6542AC6A"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4615000E" w14:textId="77777777" w:rsidR="008C1714" w:rsidRPr="00C93F1B" w:rsidRDefault="008C1714" w:rsidP="00C0777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2EAFFC84" w14:textId="77777777" w:rsidR="008C1714" w:rsidRPr="004D1026" w:rsidRDefault="008C1714" w:rsidP="00C07772">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30772F38" w14:textId="77777777" w:rsidR="008C1714" w:rsidRPr="003077BE" w:rsidRDefault="008C1714" w:rsidP="00C07772">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675B33F5" w14:textId="77777777" w:rsidR="008C1714" w:rsidRPr="003077BE" w:rsidRDefault="008C1714" w:rsidP="00C07772">
            <w:pPr>
              <w:jc w:val="right"/>
              <w:rPr>
                <w:color w:val="000000"/>
              </w:rPr>
            </w:pPr>
            <w:r>
              <w:rPr>
                <w:color w:val="000000"/>
              </w:rPr>
              <w:t>721.308</w:t>
            </w:r>
          </w:p>
        </w:tc>
        <w:tc>
          <w:tcPr>
            <w:tcW w:w="1072" w:type="dxa"/>
            <w:tcBorders>
              <w:top w:val="nil"/>
              <w:left w:val="nil"/>
              <w:bottom w:val="nil"/>
              <w:right w:val="nil"/>
            </w:tcBorders>
            <w:shd w:val="clear" w:color="auto" w:fill="auto"/>
            <w:noWrap/>
            <w:vAlign w:val="bottom"/>
          </w:tcPr>
          <w:p w14:paraId="30E53C2F" w14:textId="77777777" w:rsidR="008C1714" w:rsidRPr="003077BE" w:rsidRDefault="008C1714" w:rsidP="00C07772">
            <w:pPr>
              <w:jc w:val="right"/>
              <w:rPr>
                <w:b/>
                <w:bCs/>
                <w:color w:val="000000"/>
              </w:rPr>
            </w:pPr>
            <w:r>
              <w:rPr>
                <w:b/>
                <w:bCs/>
                <w:color w:val="000000"/>
              </w:rPr>
              <w:t>&lt;0.001</w:t>
            </w:r>
          </w:p>
        </w:tc>
      </w:tr>
      <w:tr w:rsidR="008C1714" w:rsidRPr="00C93F1B" w14:paraId="47CC45B3"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49DD5A70" w14:textId="77777777" w:rsidR="008C1714" w:rsidRPr="00C93F1B" w:rsidRDefault="008C1714" w:rsidP="00C0777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4BE36529" w14:textId="77777777" w:rsidR="008C1714" w:rsidRPr="004D1026" w:rsidRDefault="008C1714" w:rsidP="00C07772">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DACB401" w14:textId="77777777" w:rsidR="008C1714" w:rsidRPr="003077BE" w:rsidRDefault="008C1714" w:rsidP="00C07772">
            <w:pPr>
              <w:jc w:val="right"/>
              <w:rPr>
                <w:color w:val="000000"/>
              </w:rPr>
            </w:pPr>
            <w:r w:rsidRPr="003077BE">
              <w:rPr>
                <w:color w:val="000000"/>
              </w:rPr>
              <w:t>8.18</w:t>
            </w:r>
            <w:r>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1582699A" w14:textId="77777777" w:rsidR="008C1714" w:rsidRPr="003077BE" w:rsidRDefault="008C1714" w:rsidP="00C07772">
            <w:pPr>
              <w:jc w:val="right"/>
              <w:rPr>
                <w:color w:val="000000"/>
              </w:rPr>
            </w:pPr>
            <w:r>
              <w:rPr>
                <w:color w:val="000000"/>
              </w:rPr>
              <w:t>0.091</w:t>
            </w:r>
          </w:p>
        </w:tc>
        <w:tc>
          <w:tcPr>
            <w:tcW w:w="1072" w:type="dxa"/>
            <w:tcBorders>
              <w:top w:val="nil"/>
              <w:left w:val="nil"/>
              <w:bottom w:val="nil"/>
              <w:right w:val="nil"/>
            </w:tcBorders>
            <w:shd w:val="clear" w:color="auto" w:fill="auto"/>
            <w:noWrap/>
            <w:vAlign w:val="bottom"/>
          </w:tcPr>
          <w:p w14:paraId="4719E753" w14:textId="77777777" w:rsidR="008C1714" w:rsidRPr="003B078A" w:rsidRDefault="008C1714" w:rsidP="00C07772">
            <w:pPr>
              <w:jc w:val="right"/>
              <w:rPr>
                <w:color w:val="000000"/>
              </w:rPr>
            </w:pPr>
            <w:r w:rsidRPr="003B078A">
              <w:rPr>
                <w:color w:val="000000"/>
              </w:rPr>
              <w:t>0.763</w:t>
            </w:r>
          </w:p>
        </w:tc>
      </w:tr>
      <w:tr w:rsidR="008C1714" w:rsidRPr="00C93F1B" w14:paraId="718312BD"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029AC91C" w14:textId="77777777" w:rsidR="008C1714" w:rsidRPr="00C93F1B" w:rsidRDefault="008C1714" w:rsidP="00C07772">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721EBED" w14:textId="77777777" w:rsidR="008C1714" w:rsidRPr="004D1026" w:rsidRDefault="008C1714" w:rsidP="00C07772">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3B6491C8" w14:textId="77777777" w:rsidR="008C1714" w:rsidRPr="003077BE" w:rsidRDefault="008C1714" w:rsidP="00C07772">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1C397659" w14:textId="77777777" w:rsidR="008C1714" w:rsidRPr="003077BE" w:rsidRDefault="008C1714" w:rsidP="00C07772">
            <w:pPr>
              <w:jc w:val="right"/>
              <w:rPr>
                <w:color w:val="000000"/>
              </w:rPr>
            </w:pPr>
            <w:r>
              <w:rPr>
                <w:color w:val="000000"/>
              </w:rPr>
              <w:t>3.675</w:t>
            </w:r>
          </w:p>
        </w:tc>
        <w:tc>
          <w:tcPr>
            <w:tcW w:w="1072" w:type="dxa"/>
            <w:tcBorders>
              <w:top w:val="nil"/>
              <w:left w:val="nil"/>
              <w:bottom w:val="nil"/>
              <w:right w:val="nil"/>
            </w:tcBorders>
            <w:shd w:val="clear" w:color="auto" w:fill="auto"/>
            <w:noWrap/>
            <w:vAlign w:val="bottom"/>
          </w:tcPr>
          <w:p w14:paraId="637DF093" w14:textId="77777777" w:rsidR="008C1714" w:rsidRPr="003B078A" w:rsidRDefault="008C1714" w:rsidP="00C07772">
            <w:pPr>
              <w:jc w:val="right"/>
              <w:rPr>
                <w:color w:val="000000"/>
              </w:rPr>
            </w:pPr>
            <w:r w:rsidRPr="003B078A">
              <w:rPr>
                <w:color w:val="000000"/>
              </w:rPr>
              <w:t>0.159</w:t>
            </w:r>
          </w:p>
        </w:tc>
      </w:tr>
      <w:tr w:rsidR="008C1714" w:rsidRPr="00C93F1B" w14:paraId="47B8C921"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4C72C69C" w14:textId="77777777" w:rsidR="008C1714" w:rsidRPr="00C93F1B" w:rsidRDefault="008C1714" w:rsidP="00C0777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A3A2284" w14:textId="77777777" w:rsidR="008C1714" w:rsidRPr="004D1026" w:rsidRDefault="008C1714" w:rsidP="00C07772">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34B059B" w14:textId="77777777" w:rsidR="008C1714" w:rsidRPr="003077BE" w:rsidRDefault="008C1714" w:rsidP="00C07772">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0022FB7B" w14:textId="77777777" w:rsidR="008C1714" w:rsidRPr="003077BE" w:rsidRDefault="008C1714" w:rsidP="00C07772">
            <w:pPr>
              <w:jc w:val="right"/>
              <w:rPr>
                <w:color w:val="000000"/>
              </w:rPr>
            </w:pPr>
            <w:r>
              <w:rPr>
                <w:color w:val="000000"/>
              </w:rPr>
              <w:t>17.509</w:t>
            </w:r>
          </w:p>
        </w:tc>
        <w:tc>
          <w:tcPr>
            <w:tcW w:w="1072" w:type="dxa"/>
            <w:tcBorders>
              <w:top w:val="nil"/>
              <w:left w:val="nil"/>
              <w:bottom w:val="nil"/>
              <w:right w:val="nil"/>
            </w:tcBorders>
            <w:shd w:val="clear" w:color="auto" w:fill="auto"/>
            <w:noWrap/>
            <w:vAlign w:val="bottom"/>
          </w:tcPr>
          <w:p w14:paraId="59164DF0" w14:textId="77777777" w:rsidR="008C1714" w:rsidRPr="003077BE" w:rsidRDefault="008C1714" w:rsidP="00C07772">
            <w:pPr>
              <w:jc w:val="right"/>
              <w:rPr>
                <w:b/>
                <w:bCs/>
                <w:color w:val="000000"/>
              </w:rPr>
            </w:pPr>
            <w:r>
              <w:rPr>
                <w:b/>
                <w:bCs/>
                <w:color w:val="000000"/>
              </w:rPr>
              <w:t>&lt;0.001</w:t>
            </w:r>
          </w:p>
        </w:tc>
      </w:tr>
      <w:tr w:rsidR="008C1714" w:rsidRPr="00C93F1B" w14:paraId="62637EFB" w14:textId="77777777" w:rsidTr="00C07772">
        <w:trPr>
          <w:trHeight w:val="320"/>
          <w:jc w:val="center"/>
        </w:trPr>
        <w:tc>
          <w:tcPr>
            <w:tcW w:w="3235" w:type="dxa"/>
            <w:tcBorders>
              <w:top w:val="nil"/>
              <w:left w:val="nil"/>
              <w:right w:val="nil"/>
            </w:tcBorders>
            <w:shd w:val="clear" w:color="auto" w:fill="auto"/>
            <w:noWrap/>
            <w:vAlign w:val="bottom"/>
            <w:hideMark/>
          </w:tcPr>
          <w:p w14:paraId="1708D028" w14:textId="77777777" w:rsidR="008C1714" w:rsidRPr="00C93F1B" w:rsidRDefault="008C1714" w:rsidP="00C0777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482647DA" w14:textId="77777777" w:rsidR="008C1714" w:rsidRPr="004D1026" w:rsidRDefault="008C1714" w:rsidP="00C07772">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7F9F4E4F" w14:textId="77777777" w:rsidR="008C1714" w:rsidRPr="003077BE" w:rsidRDefault="008C1714" w:rsidP="00C07772">
            <w:pPr>
              <w:jc w:val="right"/>
              <w:rPr>
                <w:color w:val="000000"/>
              </w:rPr>
            </w:pPr>
            <w:r w:rsidRPr="003077BE">
              <w:rPr>
                <w:color w:val="000000"/>
              </w:rPr>
              <w:t>-</w:t>
            </w:r>
          </w:p>
        </w:tc>
        <w:tc>
          <w:tcPr>
            <w:tcW w:w="1116" w:type="dxa"/>
            <w:tcBorders>
              <w:top w:val="nil"/>
              <w:left w:val="nil"/>
              <w:right w:val="nil"/>
            </w:tcBorders>
            <w:shd w:val="clear" w:color="auto" w:fill="auto"/>
            <w:noWrap/>
            <w:vAlign w:val="bottom"/>
          </w:tcPr>
          <w:p w14:paraId="1D8C1DEB" w14:textId="77777777" w:rsidR="008C1714" w:rsidRPr="003077BE" w:rsidRDefault="008C1714" w:rsidP="00C07772">
            <w:pPr>
              <w:jc w:val="right"/>
              <w:rPr>
                <w:color w:val="000000"/>
              </w:rPr>
            </w:pPr>
            <w:r>
              <w:rPr>
                <w:color w:val="000000"/>
              </w:rPr>
              <w:t>22.486</w:t>
            </w:r>
          </w:p>
        </w:tc>
        <w:tc>
          <w:tcPr>
            <w:tcW w:w="1072" w:type="dxa"/>
            <w:tcBorders>
              <w:top w:val="nil"/>
              <w:left w:val="nil"/>
              <w:right w:val="nil"/>
            </w:tcBorders>
            <w:shd w:val="clear" w:color="auto" w:fill="auto"/>
            <w:noWrap/>
            <w:vAlign w:val="bottom"/>
          </w:tcPr>
          <w:p w14:paraId="23648588" w14:textId="77777777" w:rsidR="008C1714" w:rsidRPr="003077BE" w:rsidRDefault="008C1714" w:rsidP="00C07772">
            <w:pPr>
              <w:jc w:val="right"/>
              <w:rPr>
                <w:b/>
                <w:bCs/>
                <w:color w:val="000000"/>
              </w:rPr>
            </w:pPr>
            <w:r>
              <w:rPr>
                <w:b/>
                <w:bCs/>
                <w:color w:val="000000"/>
              </w:rPr>
              <w:t>&lt;0.001</w:t>
            </w:r>
          </w:p>
        </w:tc>
      </w:tr>
      <w:tr w:rsidR="008C1714" w:rsidRPr="00C93F1B" w14:paraId="20E10F23" w14:textId="77777777" w:rsidTr="00C07772">
        <w:trPr>
          <w:trHeight w:val="320"/>
          <w:jc w:val="center"/>
        </w:trPr>
        <w:tc>
          <w:tcPr>
            <w:tcW w:w="3235" w:type="dxa"/>
            <w:tcBorders>
              <w:top w:val="nil"/>
              <w:left w:val="nil"/>
              <w:bottom w:val="single" w:sz="4" w:space="0" w:color="auto"/>
              <w:right w:val="nil"/>
            </w:tcBorders>
            <w:shd w:val="clear" w:color="auto" w:fill="auto"/>
            <w:noWrap/>
            <w:vAlign w:val="bottom"/>
            <w:hideMark/>
          </w:tcPr>
          <w:p w14:paraId="1E0B5574" w14:textId="77777777" w:rsidR="008C1714" w:rsidRPr="00C93F1B" w:rsidRDefault="008C1714" w:rsidP="00C0777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33D9F6B1" w14:textId="77777777" w:rsidR="008C1714" w:rsidRPr="004D1026" w:rsidRDefault="008C1714" w:rsidP="00C07772">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4BD9BCF1" w14:textId="77777777" w:rsidR="008C1714" w:rsidRPr="003077BE" w:rsidRDefault="008C1714" w:rsidP="00C07772">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tcPr>
          <w:p w14:paraId="7B323ED1" w14:textId="77777777" w:rsidR="008C1714" w:rsidRPr="003077BE" w:rsidRDefault="008C1714" w:rsidP="00C07772">
            <w:pPr>
              <w:jc w:val="right"/>
              <w:rPr>
                <w:color w:val="000000"/>
              </w:rPr>
            </w:pPr>
            <w:r>
              <w:rPr>
                <w:color w:val="000000"/>
              </w:rPr>
              <w:t>1.826</w:t>
            </w:r>
          </w:p>
        </w:tc>
        <w:tc>
          <w:tcPr>
            <w:tcW w:w="1072" w:type="dxa"/>
            <w:tcBorders>
              <w:top w:val="nil"/>
              <w:left w:val="nil"/>
              <w:bottom w:val="single" w:sz="4" w:space="0" w:color="auto"/>
              <w:right w:val="nil"/>
            </w:tcBorders>
            <w:shd w:val="clear" w:color="auto" w:fill="auto"/>
            <w:noWrap/>
            <w:vAlign w:val="bottom"/>
          </w:tcPr>
          <w:p w14:paraId="51A0CCE3" w14:textId="77777777" w:rsidR="008C1714" w:rsidRPr="003077BE" w:rsidRDefault="008C1714" w:rsidP="00C07772">
            <w:pPr>
              <w:jc w:val="right"/>
              <w:rPr>
                <w:color w:val="000000"/>
              </w:rPr>
            </w:pPr>
            <w:r>
              <w:rPr>
                <w:color w:val="000000"/>
              </w:rPr>
              <w:t>0.401</w:t>
            </w:r>
          </w:p>
        </w:tc>
      </w:tr>
    </w:tbl>
    <w:p w14:paraId="750E700D" w14:textId="77777777" w:rsidR="008C1714" w:rsidRDefault="008C1714" w:rsidP="008C1714">
      <w:pPr>
        <w:spacing w:line="360" w:lineRule="auto"/>
        <w:rPr>
          <w:color w:val="000000" w:themeColor="text1"/>
          <w:vertAlign w:val="superscript"/>
        </w:rPr>
      </w:pPr>
    </w:p>
    <w:p w14:paraId="45EDA7B8" w14:textId="77777777" w:rsidR="008C1714" w:rsidRDefault="008C1714" w:rsidP="008C1714">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rPr>
        <w:t xml:space="preserve"> was not transformed prior to model fitting, so model coefficients are reported on the response scale. Model coefficients are only included for continuous fixed effects and are reported on the response scale. </w:t>
      </w:r>
      <w:r>
        <w:t xml:space="preserve">Key: df=degrees of freedom, </w:t>
      </w:r>
      <w:r>
        <w:rPr>
          <w:color w:val="000000"/>
          <w:lang w:val="el-GR"/>
        </w:rPr>
        <w:t>χ</w:t>
      </w:r>
      <w:r w:rsidRPr="00DB31EB">
        <w:rPr>
          <w:color w:val="000000"/>
          <w:vertAlign w:val="superscript"/>
        </w:rPr>
        <w:t>2</w:t>
      </w:r>
      <w:r>
        <w:rPr>
          <w:color w:val="000000"/>
        </w:rPr>
        <w:t xml:space="preserve">=Wald Type II </w:t>
      </w:r>
      <w:r>
        <w:t>chi-square test statistic</w:t>
      </w:r>
    </w:p>
    <w:p w14:paraId="6CCCBCF2" w14:textId="77777777" w:rsidR="008C1714" w:rsidRDefault="008C1714" w:rsidP="008C1714">
      <w:pPr>
        <w:spacing w:line="360" w:lineRule="auto"/>
        <w:rPr>
          <w:color w:val="000000"/>
        </w:rPr>
        <w:sectPr w:rsidR="008C1714" w:rsidSect="00865370">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0619A3D7" w14:textId="77777777" w:rsidR="008C1714" w:rsidRPr="000959FB" w:rsidRDefault="008C1714" w:rsidP="008C1714">
      <w:pPr>
        <w:autoSpaceDE w:val="0"/>
        <w:autoSpaceDN w:val="0"/>
        <w:adjustRightInd w:val="0"/>
        <w:spacing w:line="360" w:lineRule="auto"/>
        <w:rPr>
          <w:color w:val="000000" w:themeColor="text1"/>
          <w:vertAlign w:val="superscript"/>
        </w:rPr>
      </w:pPr>
      <w:r>
        <w:rPr>
          <w:b/>
          <w:bCs/>
          <w:color w:val="000000" w:themeColor="text1"/>
        </w:rPr>
        <w:lastRenderedPageBreak/>
        <w:t>T</w:t>
      </w:r>
      <w:r w:rsidRPr="002578A7">
        <w:rPr>
          <w:b/>
          <w:bCs/>
          <w:color w:val="000000" w:themeColor="text1"/>
        </w:rPr>
        <w:t>able 4</w:t>
      </w:r>
      <w:r>
        <w:rPr>
          <w:b/>
          <w:bCs/>
          <w:color w:val="000000" w:themeColor="text1"/>
        </w:rPr>
        <w:t xml:space="preserve"> </w:t>
      </w:r>
      <w:r>
        <w:rPr>
          <w:color w:val="000000" w:themeColor="text1"/>
        </w:rPr>
        <w:t xml:space="preserve">Effects of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drivers of the cost to acquire nitrogen relative to water, and functional group on area-based leaf nitrogen content, mass-based leaf nitrogen content, and leaf mass per area</w:t>
      </w:r>
      <w:r>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8C1714" w:rsidRPr="000959FB" w14:paraId="42FEC2FA" w14:textId="77777777" w:rsidTr="00C07772">
        <w:trPr>
          <w:trHeight w:val="320"/>
          <w:jc w:val="center"/>
        </w:trPr>
        <w:tc>
          <w:tcPr>
            <w:tcW w:w="2330" w:type="dxa"/>
            <w:tcBorders>
              <w:left w:val="nil"/>
              <w:bottom w:val="single" w:sz="4" w:space="0" w:color="auto"/>
              <w:right w:val="nil"/>
            </w:tcBorders>
            <w:shd w:val="clear" w:color="auto" w:fill="auto"/>
            <w:noWrap/>
            <w:vAlign w:val="center"/>
          </w:tcPr>
          <w:p w14:paraId="20AF28E1" w14:textId="77777777" w:rsidR="008C1714" w:rsidRPr="000959FB" w:rsidRDefault="008C1714" w:rsidP="00C07772">
            <w:pPr>
              <w:rPr>
                <w:color w:val="000000"/>
              </w:rPr>
            </w:pPr>
          </w:p>
        </w:tc>
        <w:tc>
          <w:tcPr>
            <w:tcW w:w="536" w:type="dxa"/>
            <w:tcBorders>
              <w:left w:val="nil"/>
              <w:bottom w:val="single" w:sz="4" w:space="0" w:color="auto"/>
              <w:right w:val="nil"/>
            </w:tcBorders>
            <w:shd w:val="clear" w:color="auto" w:fill="auto"/>
            <w:noWrap/>
            <w:vAlign w:val="center"/>
          </w:tcPr>
          <w:p w14:paraId="7ABFF4EF" w14:textId="77777777" w:rsidR="008C1714" w:rsidRPr="000959FB" w:rsidRDefault="008C1714" w:rsidP="00C07772">
            <w:pPr>
              <w:rPr>
                <w:color w:val="000000"/>
              </w:rPr>
            </w:pPr>
          </w:p>
        </w:tc>
        <w:tc>
          <w:tcPr>
            <w:tcW w:w="3493" w:type="dxa"/>
            <w:gridSpan w:val="3"/>
            <w:tcBorders>
              <w:left w:val="nil"/>
              <w:bottom w:val="single" w:sz="4" w:space="0" w:color="auto"/>
              <w:right w:val="nil"/>
            </w:tcBorders>
            <w:shd w:val="clear" w:color="auto" w:fill="auto"/>
            <w:noWrap/>
            <w:vAlign w:val="center"/>
          </w:tcPr>
          <w:p w14:paraId="312473AE" w14:textId="77777777" w:rsidR="008C1714" w:rsidRPr="000146F1" w:rsidRDefault="008C1714" w:rsidP="00C07772">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5E76A19E" w14:textId="77777777" w:rsidR="008C1714" w:rsidRPr="000146F1" w:rsidRDefault="008C1714" w:rsidP="00C07772">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8230836" w14:textId="77777777" w:rsidR="008C1714" w:rsidRPr="000146F1" w:rsidRDefault="008C1714" w:rsidP="00C07772">
            <w:pPr>
              <w:rPr>
                <w:b/>
                <w:bCs/>
                <w:color w:val="000000"/>
              </w:rPr>
            </w:pPr>
            <w:r w:rsidRPr="000146F1">
              <w:rPr>
                <w:b/>
                <w:bCs/>
                <w:i/>
                <w:iCs/>
                <w:color w:val="000000" w:themeColor="text1"/>
              </w:rPr>
              <w:t>M</w:t>
            </w:r>
            <w:r w:rsidRPr="000146F1">
              <w:rPr>
                <w:b/>
                <w:bCs/>
                <w:color w:val="000000" w:themeColor="text1"/>
                <w:vertAlign w:val="subscript"/>
              </w:rPr>
              <w:t>area</w:t>
            </w:r>
          </w:p>
        </w:tc>
      </w:tr>
      <w:tr w:rsidR="008C1714" w:rsidRPr="000959FB" w14:paraId="3D92A032" w14:textId="77777777" w:rsidTr="00C07772">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428AD5F9" w14:textId="77777777" w:rsidR="008C1714" w:rsidRPr="000959FB" w:rsidRDefault="008C1714" w:rsidP="00C07772">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33F9389" w14:textId="77777777" w:rsidR="008C1714" w:rsidRPr="000959FB" w:rsidRDefault="008C1714" w:rsidP="00C07772">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190BE60F" w14:textId="77777777" w:rsidR="008C1714" w:rsidRPr="000959FB" w:rsidRDefault="008C1714" w:rsidP="00C07772">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78858784" w14:textId="77777777" w:rsidR="008C1714" w:rsidRPr="000959FB" w:rsidRDefault="008C1714"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35ACCA64" w14:textId="77777777" w:rsidR="008C1714" w:rsidRPr="00DE0E3A" w:rsidRDefault="008C1714" w:rsidP="00C07772">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0DD267C" w14:textId="77777777" w:rsidR="008C1714" w:rsidRDefault="008C1714" w:rsidP="00C07772">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7F1A39CF" w14:textId="77777777" w:rsidR="008C1714" w:rsidRDefault="008C1714" w:rsidP="00C07772">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2C28C771" w14:textId="77777777" w:rsidR="008C1714" w:rsidRPr="00DE0E3A" w:rsidRDefault="008C1714" w:rsidP="00C07772">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3377FCAA" w14:textId="77777777" w:rsidR="008C1714" w:rsidRDefault="008C1714" w:rsidP="00C07772">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1D24CB98" w14:textId="77777777" w:rsidR="008C1714" w:rsidRDefault="008C1714"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27A344C9" w14:textId="77777777" w:rsidR="008C1714" w:rsidRPr="00DE0E3A" w:rsidRDefault="008C1714" w:rsidP="00C07772">
            <w:pPr>
              <w:jc w:val="right"/>
              <w:rPr>
                <w:i/>
                <w:iCs/>
                <w:color w:val="000000"/>
              </w:rPr>
            </w:pPr>
            <w:r w:rsidRPr="00DE0E3A">
              <w:rPr>
                <w:i/>
                <w:iCs/>
                <w:color w:val="000000"/>
              </w:rPr>
              <w:t>p</w:t>
            </w:r>
          </w:p>
        </w:tc>
      </w:tr>
      <w:tr w:rsidR="008C1714" w:rsidRPr="000959FB" w14:paraId="3C4B3F46" w14:textId="77777777" w:rsidTr="00C07772">
        <w:trPr>
          <w:trHeight w:val="320"/>
          <w:jc w:val="center"/>
        </w:trPr>
        <w:tc>
          <w:tcPr>
            <w:tcW w:w="2330" w:type="dxa"/>
            <w:tcBorders>
              <w:top w:val="single" w:sz="4" w:space="0" w:color="auto"/>
              <w:left w:val="nil"/>
              <w:bottom w:val="nil"/>
              <w:right w:val="nil"/>
            </w:tcBorders>
            <w:shd w:val="clear" w:color="auto" w:fill="auto"/>
            <w:noWrap/>
            <w:vAlign w:val="center"/>
            <w:hideMark/>
          </w:tcPr>
          <w:p w14:paraId="3D187B73" w14:textId="77777777" w:rsidR="008C1714" w:rsidRPr="000959FB" w:rsidRDefault="008C1714" w:rsidP="00C0777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F44CA15" w14:textId="77777777" w:rsidR="008C1714" w:rsidRPr="00365A86" w:rsidRDefault="008C1714" w:rsidP="00C07772">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3D0989A1" w14:textId="77777777" w:rsidR="008C1714" w:rsidRPr="00721CD9" w:rsidRDefault="008C1714" w:rsidP="00C07772">
            <w:pPr>
              <w:jc w:val="right"/>
              <w:rPr>
                <w:color w:val="000000"/>
              </w:rPr>
            </w:pPr>
            <w:r w:rsidRPr="00721CD9">
              <w:rPr>
                <w:color w:val="000000"/>
              </w:rPr>
              <w:t>2.05</w:t>
            </w:r>
            <w:r>
              <w:rPr>
                <w:color w:val="000000"/>
              </w:rPr>
              <w:t>*10</w:t>
            </w:r>
            <w:r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31F1C506" w14:textId="77777777" w:rsidR="008C1714" w:rsidRPr="00721CD9" w:rsidRDefault="008C1714" w:rsidP="00C07772">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2320415C" w14:textId="77777777" w:rsidR="008C1714" w:rsidRPr="00721CD9" w:rsidRDefault="008C1714" w:rsidP="00C07772">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27783985" w14:textId="77777777" w:rsidR="008C1714" w:rsidRPr="00721CD9" w:rsidRDefault="008C1714" w:rsidP="00C07772">
            <w:pPr>
              <w:jc w:val="right"/>
              <w:rPr>
                <w:color w:val="000000"/>
              </w:rPr>
            </w:pPr>
            <w:r>
              <w:rPr>
                <w:color w:val="000000"/>
              </w:rPr>
              <w:t>-2.08*10</w:t>
            </w:r>
            <w:r w:rsidRPr="00F13426">
              <w:rPr>
                <w:color w:val="000000"/>
                <w:vertAlign w:val="superscript"/>
              </w:rPr>
              <w:t>-3</w:t>
            </w:r>
          </w:p>
        </w:tc>
        <w:tc>
          <w:tcPr>
            <w:tcW w:w="996" w:type="dxa"/>
            <w:tcBorders>
              <w:top w:val="single" w:sz="4" w:space="0" w:color="auto"/>
              <w:left w:val="nil"/>
              <w:bottom w:val="nil"/>
              <w:right w:val="nil"/>
            </w:tcBorders>
            <w:vAlign w:val="bottom"/>
          </w:tcPr>
          <w:p w14:paraId="4A4367A7" w14:textId="77777777" w:rsidR="008C1714" w:rsidRPr="00721CD9" w:rsidRDefault="008C1714" w:rsidP="00C07772">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16EC3E53" w14:textId="77777777" w:rsidR="008C1714" w:rsidRPr="00721CD9" w:rsidRDefault="008C1714" w:rsidP="00C07772">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01FA2AA" w14:textId="77777777" w:rsidR="008C1714" w:rsidRPr="00721CD9" w:rsidRDefault="008C1714" w:rsidP="00C07772">
            <w:pPr>
              <w:jc w:val="right"/>
              <w:rPr>
                <w:color w:val="000000"/>
              </w:rPr>
            </w:pPr>
            <w:r w:rsidRPr="00721CD9">
              <w:rPr>
                <w:color w:val="000000"/>
              </w:rPr>
              <w:t>6.62</w:t>
            </w:r>
            <w:r>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58B00330" w14:textId="77777777" w:rsidR="008C1714" w:rsidRPr="00721CD9" w:rsidRDefault="008C1714" w:rsidP="00C07772">
            <w:pPr>
              <w:jc w:val="right"/>
              <w:rPr>
                <w:color w:val="000000"/>
              </w:rPr>
            </w:pPr>
            <w:r>
              <w:rPr>
                <w:color w:val="000000"/>
              </w:rPr>
              <w:t>-</w:t>
            </w:r>
          </w:p>
        </w:tc>
        <w:tc>
          <w:tcPr>
            <w:tcW w:w="1070" w:type="dxa"/>
            <w:tcBorders>
              <w:top w:val="single" w:sz="4" w:space="0" w:color="auto"/>
              <w:left w:val="nil"/>
              <w:bottom w:val="nil"/>
              <w:right w:val="nil"/>
            </w:tcBorders>
            <w:vAlign w:val="bottom"/>
          </w:tcPr>
          <w:p w14:paraId="73772173" w14:textId="77777777" w:rsidR="008C1714" w:rsidRPr="00721CD9" w:rsidRDefault="008C1714" w:rsidP="00C07772">
            <w:pPr>
              <w:jc w:val="right"/>
              <w:rPr>
                <w:color w:val="000000"/>
              </w:rPr>
            </w:pPr>
            <w:r>
              <w:rPr>
                <w:color w:val="000000"/>
              </w:rPr>
              <w:t>-</w:t>
            </w:r>
          </w:p>
        </w:tc>
      </w:tr>
      <w:tr w:rsidR="008C1714" w:rsidRPr="000959FB" w14:paraId="320B1CD5"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2DC73C12" w14:textId="77777777" w:rsidR="008C1714" w:rsidRPr="000959FB" w:rsidRDefault="008C1714" w:rsidP="00C07772">
            <w:pPr>
              <w:rPr>
                <w:i/>
                <w:iCs/>
                <w:color w:val="000000"/>
              </w:rPr>
            </w:pPr>
            <w:r w:rsidRPr="003402A1">
              <w:rPr>
                <w:color w:val="000000" w:themeColor="text1"/>
              </w:rPr>
              <w:t>Leaf</w:t>
            </w:r>
            <w:r>
              <w:rPr>
                <w:i/>
                <w:iCs/>
                <w:color w:val="000000" w:themeColor="text1"/>
              </w:rPr>
              <w:t xml:space="preserve"> 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4F5837A2" w14:textId="77777777" w:rsidR="008C1714" w:rsidRPr="00365A86" w:rsidRDefault="008C1714" w:rsidP="00C07772">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065B2B6E" w14:textId="77777777" w:rsidR="008C1714" w:rsidRPr="00721CD9" w:rsidRDefault="008C1714" w:rsidP="00C07772">
            <w:pPr>
              <w:jc w:val="right"/>
              <w:rPr>
                <w:color w:val="000000"/>
              </w:rPr>
            </w:pPr>
            <w:r w:rsidRPr="00721CD9">
              <w:rPr>
                <w:color w:val="000000"/>
              </w:rPr>
              <w:t>-1.68</w:t>
            </w:r>
            <w:r>
              <w:rPr>
                <w:color w:val="000000"/>
              </w:rPr>
              <w:t>*10</w:t>
            </w:r>
            <w:r w:rsidRPr="00F13426">
              <w:rPr>
                <w:color w:val="000000"/>
                <w:vertAlign w:val="superscript"/>
              </w:rPr>
              <w:t>0</w:t>
            </w:r>
          </w:p>
        </w:tc>
        <w:tc>
          <w:tcPr>
            <w:tcW w:w="1007" w:type="dxa"/>
            <w:tcBorders>
              <w:top w:val="nil"/>
              <w:left w:val="nil"/>
              <w:bottom w:val="nil"/>
              <w:right w:val="nil"/>
            </w:tcBorders>
            <w:shd w:val="clear" w:color="auto" w:fill="auto"/>
            <w:noWrap/>
            <w:vAlign w:val="bottom"/>
          </w:tcPr>
          <w:p w14:paraId="729DCBD0" w14:textId="77777777" w:rsidR="008C1714" w:rsidRPr="005167F4" w:rsidRDefault="008C1714" w:rsidP="00C07772">
            <w:pPr>
              <w:jc w:val="right"/>
              <w:rPr>
                <w:color w:val="000000"/>
              </w:rPr>
            </w:pPr>
            <w:r w:rsidRPr="005167F4">
              <w:rPr>
                <w:color w:val="000000"/>
              </w:rPr>
              <w:t>5.579</w:t>
            </w:r>
          </w:p>
        </w:tc>
        <w:tc>
          <w:tcPr>
            <w:tcW w:w="1070" w:type="dxa"/>
            <w:tcBorders>
              <w:top w:val="nil"/>
              <w:left w:val="nil"/>
              <w:bottom w:val="nil"/>
              <w:right w:val="nil"/>
            </w:tcBorders>
            <w:shd w:val="clear" w:color="auto" w:fill="auto"/>
            <w:noWrap/>
            <w:vAlign w:val="bottom"/>
          </w:tcPr>
          <w:p w14:paraId="2AA0D4E3" w14:textId="77777777" w:rsidR="008C1714" w:rsidRPr="005167F4" w:rsidRDefault="008C1714" w:rsidP="00C07772">
            <w:pPr>
              <w:jc w:val="right"/>
              <w:rPr>
                <w:b/>
                <w:bCs/>
                <w:color w:val="000000"/>
              </w:rPr>
            </w:pPr>
            <w:r w:rsidRPr="005167F4">
              <w:rPr>
                <w:b/>
                <w:bCs/>
                <w:color w:val="000000"/>
              </w:rPr>
              <w:t>0.018</w:t>
            </w:r>
          </w:p>
        </w:tc>
        <w:tc>
          <w:tcPr>
            <w:tcW w:w="1303" w:type="dxa"/>
            <w:tcBorders>
              <w:top w:val="nil"/>
              <w:left w:val="nil"/>
              <w:bottom w:val="nil"/>
              <w:right w:val="nil"/>
            </w:tcBorders>
            <w:vAlign w:val="bottom"/>
          </w:tcPr>
          <w:p w14:paraId="7713D8B6" w14:textId="77777777" w:rsidR="008C1714" w:rsidRPr="00721CD9" w:rsidRDefault="008C1714" w:rsidP="00C07772">
            <w:pPr>
              <w:jc w:val="right"/>
              <w:rPr>
                <w:color w:val="000000"/>
              </w:rPr>
            </w:pPr>
            <w:r w:rsidRPr="00721CD9">
              <w:rPr>
                <w:color w:val="000000"/>
              </w:rPr>
              <w:t>8.</w:t>
            </w:r>
            <w:r>
              <w:rPr>
                <w:color w:val="000000"/>
              </w:rPr>
              <w:t>51*10</w:t>
            </w:r>
            <w:r w:rsidRPr="00F13426">
              <w:rPr>
                <w:color w:val="000000"/>
                <w:vertAlign w:val="superscript"/>
              </w:rPr>
              <w:t>-1</w:t>
            </w:r>
          </w:p>
        </w:tc>
        <w:tc>
          <w:tcPr>
            <w:tcW w:w="996" w:type="dxa"/>
            <w:tcBorders>
              <w:top w:val="nil"/>
              <w:left w:val="nil"/>
              <w:bottom w:val="nil"/>
              <w:right w:val="nil"/>
            </w:tcBorders>
            <w:vAlign w:val="bottom"/>
          </w:tcPr>
          <w:p w14:paraId="4F6DAC90" w14:textId="77777777" w:rsidR="008C1714" w:rsidRPr="005167F4" w:rsidRDefault="008C1714" w:rsidP="00C07772">
            <w:pPr>
              <w:jc w:val="right"/>
              <w:rPr>
                <w:color w:val="000000"/>
              </w:rPr>
            </w:pPr>
            <w:r w:rsidRPr="005167F4">
              <w:rPr>
                <w:color w:val="000000"/>
              </w:rPr>
              <w:t>0.127</w:t>
            </w:r>
          </w:p>
        </w:tc>
        <w:tc>
          <w:tcPr>
            <w:tcW w:w="1013" w:type="dxa"/>
            <w:tcBorders>
              <w:top w:val="nil"/>
              <w:left w:val="nil"/>
              <w:bottom w:val="nil"/>
              <w:right w:val="nil"/>
            </w:tcBorders>
            <w:vAlign w:val="bottom"/>
          </w:tcPr>
          <w:p w14:paraId="3D81E043" w14:textId="77777777" w:rsidR="008C1714" w:rsidRPr="005167F4" w:rsidRDefault="008C1714" w:rsidP="00C07772">
            <w:pPr>
              <w:jc w:val="right"/>
              <w:rPr>
                <w:color w:val="000000"/>
              </w:rPr>
            </w:pPr>
            <w:r w:rsidRPr="005167F4">
              <w:rPr>
                <w:color w:val="000000"/>
              </w:rPr>
              <w:t>0.722</w:t>
            </w:r>
          </w:p>
        </w:tc>
        <w:tc>
          <w:tcPr>
            <w:tcW w:w="1306" w:type="dxa"/>
            <w:tcBorders>
              <w:top w:val="nil"/>
              <w:left w:val="nil"/>
              <w:bottom w:val="nil"/>
              <w:right w:val="nil"/>
            </w:tcBorders>
            <w:vAlign w:val="bottom"/>
          </w:tcPr>
          <w:p w14:paraId="3A853CE9" w14:textId="77777777" w:rsidR="008C1714" w:rsidRPr="00721CD9" w:rsidRDefault="008C1714" w:rsidP="00C07772">
            <w:pPr>
              <w:jc w:val="right"/>
              <w:rPr>
                <w:color w:val="000000"/>
              </w:rPr>
            </w:pPr>
            <w:r w:rsidRPr="00721CD9">
              <w:rPr>
                <w:color w:val="000000"/>
              </w:rPr>
              <w:t>-2.5</w:t>
            </w:r>
            <w:r>
              <w:rPr>
                <w:color w:val="000000"/>
              </w:rPr>
              <w:t>5*10</w:t>
            </w:r>
            <w:r w:rsidRPr="00F13426">
              <w:rPr>
                <w:color w:val="000000"/>
                <w:vertAlign w:val="superscript"/>
              </w:rPr>
              <w:t>0</w:t>
            </w:r>
          </w:p>
        </w:tc>
        <w:tc>
          <w:tcPr>
            <w:tcW w:w="1070" w:type="dxa"/>
            <w:tcBorders>
              <w:top w:val="nil"/>
              <w:left w:val="nil"/>
              <w:bottom w:val="nil"/>
              <w:right w:val="nil"/>
            </w:tcBorders>
            <w:vAlign w:val="bottom"/>
          </w:tcPr>
          <w:p w14:paraId="247E96EE" w14:textId="77777777" w:rsidR="008C1714" w:rsidRPr="005167F4" w:rsidRDefault="008C1714" w:rsidP="00C07772">
            <w:pPr>
              <w:jc w:val="right"/>
              <w:rPr>
                <w:color w:val="000000"/>
              </w:rPr>
            </w:pPr>
            <w:r w:rsidRPr="005167F4">
              <w:rPr>
                <w:color w:val="000000"/>
              </w:rPr>
              <w:t>6.56</w:t>
            </w:r>
            <w:r>
              <w:rPr>
                <w:color w:val="000000"/>
              </w:rPr>
              <w:t>0</w:t>
            </w:r>
          </w:p>
        </w:tc>
        <w:tc>
          <w:tcPr>
            <w:tcW w:w="1070" w:type="dxa"/>
            <w:tcBorders>
              <w:top w:val="nil"/>
              <w:left w:val="nil"/>
              <w:bottom w:val="nil"/>
              <w:right w:val="nil"/>
            </w:tcBorders>
            <w:vAlign w:val="bottom"/>
          </w:tcPr>
          <w:p w14:paraId="2770EB99" w14:textId="77777777" w:rsidR="008C1714" w:rsidRPr="005167F4" w:rsidRDefault="008C1714" w:rsidP="00C07772">
            <w:pPr>
              <w:jc w:val="right"/>
              <w:rPr>
                <w:b/>
                <w:bCs/>
                <w:color w:val="000000"/>
              </w:rPr>
            </w:pPr>
            <w:r w:rsidRPr="005167F4">
              <w:rPr>
                <w:b/>
                <w:bCs/>
                <w:color w:val="000000"/>
              </w:rPr>
              <w:t>0.010</w:t>
            </w:r>
          </w:p>
        </w:tc>
      </w:tr>
      <w:tr w:rsidR="008C1714" w:rsidRPr="000959FB" w14:paraId="7DEB8286"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6F5DDF75" w14:textId="77777777" w:rsidR="008C1714" w:rsidRPr="000959FB" w:rsidRDefault="008C1714" w:rsidP="00C07772">
            <w:pPr>
              <w:rPr>
                <w:color w:val="000000"/>
              </w:rPr>
            </w:pPr>
            <w:r>
              <w:rPr>
                <w:color w:val="000000"/>
              </w:rPr>
              <w:t>N availability</w:t>
            </w:r>
            <w:r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7F5281AA" w14:textId="77777777" w:rsidR="008C1714" w:rsidRPr="00365A86" w:rsidRDefault="008C1714" w:rsidP="00C07772">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1B4541D5" w14:textId="77777777" w:rsidR="008C1714" w:rsidRPr="00721CD9" w:rsidRDefault="008C1714" w:rsidP="00C07772">
            <w:pPr>
              <w:jc w:val="right"/>
              <w:rPr>
                <w:color w:val="000000"/>
              </w:rPr>
            </w:pPr>
            <w:r w:rsidRPr="00721CD9">
              <w:rPr>
                <w:color w:val="000000"/>
              </w:rPr>
              <w:t>1.7</w:t>
            </w:r>
            <w:r>
              <w:rPr>
                <w:color w:val="000000"/>
              </w:rPr>
              <w:t>6*10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4AFB5195" w14:textId="77777777" w:rsidR="008C1714" w:rsidRPr="005167F4" w:rsidRDefault="008C1714" w:rsidP="00C07772">
            <w:pPr>
              <w:jc w:val="right"/>
              <w:rPr>
                <w:color w:val="000000"/>
              </w:rPr>
            </w:pPr>
            <w:r w:rsidRPr="005167F4">
              <w:rPr>
                <w:color w:val="000000"/>
              </w:rPr>
              <w:t>5.807</w:t>
            </w:r>
          </w:p>
        </w:tc>
        <w:tc>
          <w:tcPr>
            <w:tcW w:w="1070" w:type="dxa"/>
            <w:tcBorders>
              <w:top w:val="nil"/>
              <w:left w:val="nil"/>
              <w:bottom w:val="nil"/>
              <w:right w:val="nil"/>
            </w:tcBorders>
            <w:shd w:val="clear" w:color="auto" w:fill="auto"/>
            <w:noWrap/>
            <w:vAlign w:val="bottom"/>
          </w:tcPr>
          <w:p w14:paraId="2675ACBA" w14:textId="77777777" w:rsidR="008C1714" w:rsidRPr="005167F4" w:rsidRDefault="008C1714" w:rsidP="00C07772">
            <w:pPr>
              <w:jc w:val="right"/>
              <w:rPr>
                <w:b/>
                <w:bCs/>
                <w:i/>
                <w:iCs/>
                <w:color w:val="000000"/>
              </w:rPr>
            </w:pPr>
            <w:r w:rsidRPr="005167F4">
              <w:rPr>
                <w:b/>
                <w:bCs/>
                <w:color w:val="000000"/>
              </w:rPr>
              <w:t>0.016</w:t>
            </w:r>
          </w:p>
        </w:tc>
        <w:tc>
          <w:tcPr>
            <w:tcW w:w="1303" w:type="dxa"/>
            <w:tcBorders>
              <w:top w:val="nil"/>
              <w:left w:val="nil"/>
              <w:bottom w:val="nil"/>
              <w:right w:val="nil"/>
            </w:tcBorders>
            <w:vAlign w:val="bottom"/>
          </w:tcPr>
          <w:p w14:paraId="0B702F1E" w14:textId="77777777" w:rsidR="008C1714" w:rsidRPr="00721CD9" w:rsidRDefault="008C1714" w:rsidP="00C07772">
            <w:pPr>
              <w:jc w:val="right"/>
              <w:rPr>
                <w:color w:val="000000"/>
              </w:rPr>
            </w:pPr>
            <w:r w:rsidRPr="00721CD9">
              <w:rPr>
                <w:color w:val="000000"/>
              </w:rPr>
              <w:t>1.</w:t>
            </w:r>
            <w:r>
              <w:rPr>
                <w:color w:val="000000"/>
              </w:rPr>
              <w:t>12*10</w:t>
            </w:r>
            <w:r w:rsidRPr="00F13426">
              <w:rPr>
                <w:color w:val="000000"/>
                <w:vertAlign w:val="superscript"/>
              </w:rPr>
              <w:t>-2</w:t>
            </w:r>
          </w:p>
        </w:tc>
        <w:tc>
          <w:tcPr>
            <w:tcW w:w="996" w:type="dxa"/>
            <w:tcBorders>
              <w:top w:val="nil"/>
              <w:left w:val="nil"/>
              <w:bottom w:val="nil"/>
              <w:right w:val="nil"/>
            </w:tcBorders>
            <w:vAlign w:val="bottom"/>
          </w:tcPr>
          <w:p w14:paraId="69CC59AD" w14:textId="77777777" w:rsidR="008C1714" w:rsidRPr="005167F4" w:rsidRDefault="008C1714" w:rsidP="00C07772">
            <w:pPr>
              <w:jc w:val="right"/>
              <w:rPr>
                <w:color w:val="000000"/>
              </w:rPr>
            </w:pPr>
            <w:r w:rsidRPr="005167F4">
              <w:rPr>
                <w:color w:val="000000"/>
              </w:rPr>
              <w:t>82.829</w:t>
            </w:r>
          </w:p>
        </w:tc>
        <w:tc>
          <w:tcPr>
            <w:tcW w:w="1013" w:type="dxa"/>
            <w:tcBorders>
              <w:top w:val="nil"/>
              <w:left w:val="nil"/>
              <w:bottom w:val="nil"/>
              <w:right w:val="nil"/>
            </w:tcBorders>
            <w:vAlign w:val="bottom"/>
          </w:tcPr>
          <w:p w14:paraId="5F99427F" w14:textId="77777777" w:rsidR="008C1714" w:rsidRPr="005167F4" w:rsidRDefault="008C1714" w:rsidP="00C07772">
            <w:pPr>
              <w:jc w:val="right"/>
              <w:rPr>
                <w:b/>
                <w:bCs/>
                <w:color w:val="000000"/>
              </w:rPr>
            </w:pPr>
            <w:r w:rsidRPr="005167F4">
              <w:rPr>
                <w:b/>
                <w:bCs/>
                <w:color w:val="000000"/>
              </w:rPr>
              <w:t>&lt;0.001</w:t>
            </w:r>
          </w:p>
        </w:tc>
        <w:tc>
          <w:tcPr>
            <w:tcW w:w="1306" w:type="dxa"/>
            <w:tcBorders>
              <w:top w:val="nil"/>
              <w:left w:val="nil"/>
              <w:bottom w:val="nil"/>
              <w:right w:val="nil"/>
            </w:tcBorders>
            <w:vAlign w:val="bottom"/>
          </w:tcPr>
          <w:p w14:paraId="1598FD9F" w14:textId="77777777" w:rsidR="008C1714" w:rsidRPr="00721CD9" w:rsidRDefault="008C1714" w:rsidP="00C07772">
            <w:pPr>
              <w:jc w:val="right"/>
              <w:rPr>
                <w:color w:val="000000"/>
              </w:rPr>
            </w:pPr>
            <w:r w:rsidRPr="00721CD9">
              <w:rPr>
                <w:color w:val="000000"/>
              </w:rPr>
              <w:t>-3.</w:t>
            </w:r>
            <w:r>
              <w:rPr>
                <w:color w:val="000000"/>
              </w:rPr>
              <w:t>4</w:t>
            </w:r>
            <w:r w:rsidRPr="00721CD9">
              <w:rPr>
                <w:color w:val="000000"/>
              </w:rPr>
              <w:t>5</w:t>
            </w:r>
            <w:r>
              <w:rPr>
                <w:color w:val="000000"/>
              </w:rPr>
              <w:t>*10</w:t>
            </w:r>
            <w:r w:rsidRPr="00F13426">
              <w:rPr>
                <w:color w:val="000000"/>
                <w:vertAlign w:val="superscript"/>
              </w:rPr>
              <w:t>-2</w:t>
            </w:r>
          </w:p>
        </w:tc>
        <w:tc>
          <w:tcPr>
            <w:tcW w:w="1070" w:type="dxa"/>
            <w:tcBorders>
              <w:top w:val="nil"/>
              <w:left w:val="nil"/>
              <w:bottom w:val="nil"/>
              <w:right w:val="nil"/>
            </w:tcBorders>
            <w:vAlign w:val="bottom"/>
          </w:tcPr>
          <w:p w14:paraId="29467D6D" w14:textId="77777777" w:rsidR="008C1714" w:rsidRPr="005167F4" w:rsidRDefault="008C1714" w:rsidP="00C07772">
            <w:pPr>
              <w:jc w:val="right"/>
              <w:rPr>
                <w:color w:val="000000"/>
              </w:rPr>
            </w:pPr>
            <w:r w:rsidRPr="005167F4">
              <w:rPr>
                <w:color w:val="000000"/>
              </w:rPr>
              <w:t>43.217</w:t>
            </w:r>
          </w:p>
        </w:tc>
        <w:tc>
          <w:tcPr>
            <w:tcW w:w="1070" w:type="dxa"/>
            <w:tcBorders>
              <w:top w:val="nil"/>
              <w:left w:val="nil"/>
              <w:bottom w:val="nil"/>
              <w:right w:val="nil"/>
            </w:tcBorders>
            <w:vAlign w:val="bottom"/>
          </w:tcPr>
          <w:p w14:paraId="10468F13" w14:textId="77777777" w:rsidR="008C1714" w:rsidRPr="005167F4" w:rsidRDefault="008C1714" w:rsidP="00C07772">
            <w:pPr>
              <w:jc w:val="right"/>
              <w:rPr>
                <w:b/>
                <w:bCs/>
                <w:color w:val="000000"/>
              </w:rPr>
            </w:pPr>
            <w:r w:rsidRPr="005167F4">
              <w:rPr>
                <w:b/>
                <w:bCs/>
                <w:color w:val="000000"/>
              </w:rPr>
              <w:t>&lt;0.001</w:t>
            </w:r>
          </w:p>
        </w:tc>
      </w:tr>
      <w:tr w:rsidR="008C1714" w:rsidRPr="000959FB" w14:paraId="191C406E"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4EFB387A" w14:textId="77777777" w:rsidR="008C1714" w:rsidRPr="000959FB" w:rsidRDefault="008C1714" w:rsidP="00C07772">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16B28C72" w14:textId="77777777" w:rsidR="008C1714" w:rsidRPr="00365A86" w:rsidRDefault="008C1714" w:rsidP="00C07772">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AC2A902" w14:textId="77777777" w:rsidR="008C1714" w:rsidRPr="00721CD9" w:rsidRDefault="008C1714" w:rsidP="00C07772">
            <w:pPr>
              <w:jc w:val="right"/>
              <w:rPr>
                <w:color w:val="000000"/>
              </w:rPr>
            </w:pPr>
            <w:r w:rsidRPr="00721CD9">
              <w:rPr>
                <w:color w:val="000000"/>
              </w:rPr>
              <w:t>4.6</w:t>
            </w:r>
            <w:r>
              <w:rPr>
                <w:color w:val="000000"/>
              </w:rPr>
              <w:t>1*10</w:t>
            </w:r>
            <w:r w:rsidRPr="00F13426">
              <w:rPr>
                <w:color w:val="000000"/>
                <w:vertAlign w:val="superscript"/>
              </w:rPr>
              <w:t>-1</w:t>
            </w:r>
          </w:p>
        </w:tc>
        <w:tc>
          <w:tcPr>
            <w:tcW w:w="1007" w:type="dxa"/>
            <w:tcBorders>
              <w:top w:val="nil"/>
              <w:left w:val="nil"/>
              <w:bottom w:val="nil"/>
              <w:right w:val="nil"/>
            </w:tcBorders>
            <w:shd w:val="clear" w:color="auto" w:fill="auto"/>
            <w:noWrap/>
            <w:vAlign w:val="bottom"/>
          </w:tcPr>
          <w:p w14:paraId="78DAA962" w14:textId="77777777" w:rsidR="008C1714" w:rsidRPr="005167F4" w:rsidRDefault="008C1714" w:rsidP="00C07772">
            <w:pPr>
              <w:jc w:val="right"/>
              <w:rPr>
                <w:color w:val="000000"/>
              </w:rPr>
            </w:pPr>
            <w:r w:rsidRPr="005167F4">
              <w:rPr>
                <w:color w:val="000000"/>
              </w:rPr>
              <w:t>9.107</w:t>
            </w:r>
          </w:p>
        </w:tc>
        <w:tc>
          <w:tcPr>
            <w:tcW w:w="1070" w:type="dxa"/>
            <w:tcBorders>
              <w:top w:val="nil"/>
              <w:left w:val="nil"/>
              <w:bottom w:val="nil"/>
              <w:right w:val="nil"/>
            </w:tcBorders>
            <w:shd w:val="clear" w:color="auto" w:fill="auto"/>
            <w:noWrap/>
            <w:vAlign w:val="bottom"/>
          </w:tcPr>
          <w:p w14:paraId="77A117DF" w14:textId="77777777" w:rsidR="008C1714" w:rsidRPr="005167F4" w:rsidRDefault="008C1714" w:rsidP="00C07772">
            <w:pPr>
              <w:jc w:val="right"/>
              <w:rPr>
                <w:b/>
                <w:bCs/>
                <w:color w:val="000000"/>
              </w:rPr>
            </w:pPr>
            <w:r w:rsidRPr="005167F4">
              <w:rPr>
                <w:b/>
                <w:bCs/>
                <w:color w:val="000000"/>
              </w:rPr>
              <w:t>0.003</w:t>
            </w:r>
          </w:p>
        </w:tc>
        <w:tc>
          <w:tcPr>
            <w:tcW w:w="1303" w:type="dxa"/>
            <w:tcBorders>
              <w:top w:val="nil"/>
              <w:left w:val="nil"/>
              <w:bottom w:val="nil"/>
              <w:right w:val="nil"/>
            </w:tcBorders>
            <w:vAlign w:val="bottom"/>
          </w:tcPr>
          <w:p w14:paraId="7A1DCF34" w14:textId="77777777" w:rsidR="008C1714" w:rsidRPr="00721CD9" w:rsidRDefault="008C1714" w:rsidP="00C07772">
            <w:pPr>
              <w:jc w:val="right"/>
              <w:rPr>
                <w:color w:val="000000"/>
              </w:rPr>
            </w:pPr>
            <w:r w:rsidRPr="00721CD9">
              <w:rPr>
                <w:color w:val="000000"/>
              </w:rPr>
              <w:t>8.</w:t>
            </w:r>
            <w:r>
              <w:rPr>
                <w:color w:val="000000"/>
              </w:rPr>
              <w:t>15*10</w:t>
            </w:r>
            <w:r w:rsidRPr="00F13426">
              <w:rPr>
                <w:color w:val="000000"/>
                <w:vertAlign w:val="superscript"/>
              </w:rPr>
              <w:t>-1</w:t>
            </w:r>
          </w:p>
        </w:tc>
        <w:tc>
          <w:tcPr>
            <w:tcW w:w="996" w:type="dxa"/>
            <w:tcBorders>
              <w:top w:val="nil"/>
              <w:left w:val="nil"/>
              <w:bottom w:val="nil"/>
              <w:right w:val="nil"/>
            </w:tcBorders>
            <w:vAlign w:val="bottom"/>
          </w:tcPr>
          <w:p w14:paraId="64A2EE35" w14:textId="77777777" w:rsidR="008C1714" w:rsidRPr="005167F4" w:rsidRDefault="008C1714" w:rsidP="00C07772">
            <w:pPr>
              <w:jc w:val="right"/>
              <w:rPr>
                <w:color w:val="000000"/>
              </w:rPr>
            </w:pPr>
            <w:r w:rsidRPr="005167F4">
              <w:rPr>
                <w:color w:val="000000"/>
              </w:rPr>
              <w:t>5.094</w:t>
            </w:r>
          </w:p>
        </w:tc>
        <w:tc>
          <w:tcPr>
            <w:tcW w:w="1013" w:type="dxa"/>
            <w:tcBorders>
              <w:top w:val="nil"/>
              <w:left w:val="nil"/>
              <w:bottom w:val="nil"/>
              <w:right w:val="nil"/>
            </w:tcBorders>
            <w:vAlign w:val="bottom"/>
          </w:tcPr>
          <w:p w14:paraId="59994BE2" w14:textId="77777777" w:rsidR="008C1714" w:rsidRPr="005167F4" w:rsidRDefault="008C1714" w:rsidP="00C07772">
            <w:pPr>
              <w:jc w:val="right"/>
              <w:rPr>
                <w:b/>
                <w:bCs/>
                <w:color w:val="000000"/>
              </w:rPr>
            </w:pPr>
            <w:r w:rsidRPr="005167F4">
              <w:rPr>
                <w:b/>
                <w:bCs/>
                <w:color w:val="000000"/>
              </w:rPr>
              <w:t>0.024</w:t>
            </w:r>
          </w:p>
        </w:tc>
        <w:tc>
          <w:tcPr>
            <w:tcW w:w="1306" w:type="dxa"/>
            <w:tcBorders>
              <w:top w:val="nil"/>
              <w:left w:val="nil"/>
              <w:bottom w:val="nil"/>
              <w:right w:val="nil"/>
            </w:tcBorders>
            <w:vAlign w:val="bottom"/>
          </w:tcPr>
          <w:p w14:paraId="6900F4C4" w14:textId="77777777" w:rsidR="008C1714" w:rsidRPr="00721CD9" w:rsidRDefault="008C1714" w:rsidP="00C07772">
            <w:pPr>
              <w:jc w:val="right"/>
              <w:rPr>
                <w:color w:val="000000"/>
              </w:rPr>
            </w:pPr>
            <w:r w:rsidRPr="00721CD9">
              <w:rPr>
                <w:color w:val="000000"/>
              </w:rPr>
              <w:t>-3.</w:t>
            </w:r>
            <w:r>
              <w:rPr>
                <w:color w:val="000000"/>
              </w:rPr>
              <w:t>74*10</w:t>
            </w:r>
            <w:r w:rsidRPr="00F13426">
              <w:rPr>
                <w:color w:val="000000"/>
                <w:vertAlign w:val="superscript"/>
              </w:rPr>
              <w:t>-1</w:t>
            </w:r>
          </w:p>
        </w:tc>
        <w:tc>
          <w:tcPr>
            <w:tcW w:w="1070" w:type="dxa"/>
            <w:tcBorders>
              <w:top w:val="nil"/>
              <w:left w:val="nil"/>
              <w:bottom w:val="nil"/>
              <w:right w:val="nil"/>
            </w:tcBorders>
            <w:vAlign w:val="bottom"/>
          </w:tcPr>
          <w:p w14:paraId="64BAF0F9" w14:textId="77777777" w:rsidR="008C1714" w:rsidRPr="005167F4" w:rsidRDefault="008C1714" w:rsidP="00C07772">
            <w:pPr>
              <w:jc w:val="right"/>
              <w:rPr>
                <w:color w:val="000000"/>
              </w:rPr>
            </w:pPr>
            <w:r w:rsidRPr="005167F4">
              <w:rPr>
                <w:color w:val="000000"/>
              </w:rPr>
              <w:t>0.538</w:t>
            </w:r>
          </w:p>
        </w:tc>
        <w:tc>
          <w:tcPr>
            <w:tcW w:w="1070" w:type="dxa"/>
            <w:tcBorders>
              <w:top w:val="nil"/>
              <w:left w:val="nil"/>
              <w:bottom w:val="nil"/>
              <w:right w:val="nil"/>
            </w:tcBorders>
            <w:vAlign w:val="bottom"/>
          </w:tcPr>
          <w:p w14:paraId="72BB5E44" w14:textId="77777777" w:rsidR="008C1714" w:rsidRPr="005167F4" w:rsidRDefault="008C1714" w:rsidP="00C07772">
            <w:pPr>
              <w:jc w:val="right"/>
              <w:rPr>
                <w:b/>
                <w:bCs/>
                <w:color w:val="000000"/>
              </w:rPr>
            </w:pPr>
            <w:r w:rsidRPr="005167F4">
              <w:rPr>
                <w:color w:val="000000"/>
              </w:rPr>
              <w:t>0.463</w:t>
            </w:r>
          </w:p>
        </w:tc>
      </w:tr>
      <w:tr w:rsidR="008C1714" w:rsidRPr="000959FB" w14:paraId="3F5F1FB7"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6BE07AD3" w14:textId="77777777" w:rsidR="008C1714" w:rsidRPr="000959FB" w:rsidRDefault="008C1714" w:rsidP="00C0777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1DD4D9B4" w14:textId="77777777" w:rsidR="008C1714" w:rsidRPr="00365A86" w:rsidRDefault="008C1714" w:rsidP="00C07772">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9B09B58" w14:textId="77777777" w:rsidR="008C1714" w:rsidRPr="00721CD9" w:rsidRDefault="008C1714" w:rsidP="00C07772">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57444759" w14:textId="77777777" w:rsidR="008C1714" w:rsidRPr="005167F4" w:rsidRDefault="008C1714" w:rsidP="00C07772">
            <w:pPr>
              <w:jc w:val="right"/>
              <w:rPr>
                <w:color w:val="000000"/>
              </w:rPr>
            </w:pPr>
            <w:r w:rsidRPr="005167F4">
              <w:rPr>
                <w:color w:val="000000"/>
              </w:rPr>
              <w:t>40.208</w:t>
            </w:r>
          </w:p>
        </w:tc>
        <w:tc>
          <w:tcPr>
            <w:tcW w:w="1070" w:type="dxa"/>
            <w:tcBorders>
              <w:top w:val="nil"/>
              <w:left w:val="nil"/>
              <w:bottom w:val="nil"/>
              <w:right w:val="nil"/>
            </w:tcBorders>
            <w:shd w:val="clear" w:color="auto" w:fill="auto"/>
            <w:noWrap/>
            <w:vAlign w:val="bottom"/>
          </w:tcPr>
          <w:p w14:paraId="71720D00" w14:textId="77777777" w:rsidR="008C1714" w:rsidRPr="005167F4" w:rsidRDefault="008C1714" w:rsidP="00C07772">
            <w:pPr>
              <w:jc w:val="right"/>
              <w:rPr>
                <w:b/>
                <w:bCs/>
                <w:color w:val="000000"/>
              </w:rPr>
            </w:pPr>
            <w:r w:rsidRPr="005167F4">
              <w:rPr>
                <w:b/>
                <w:bCs/>
                <w:color w:val="000000"/>
              </w:rPr>
              <w:t>&lt;0.001</w:t>
            </w:r>
          </w:p>
        </w:tc>
        <w:tc>
          <w:tcPr>
            <w:tcW w:w="1303" w:type="dxa"/>
            <w:tcBorders>
              <w:top w:val="nil"/>
              <w:left w:val="nil"/>
              <w:bottom w:val="nil"/>
              <w:right w:val="nil"/>
            </w:tcBorders>
            <w:vAlign w:val="bottom"/>
          </w:tcPr>
          <w:p w14:paraId="3F69B9E1" w14:textId="77777777" w:rsidR="008C1714" w:rsidRPr="00721CD9" w:rsidRDefault="008C1714" w:rsidP="00C07772">
            <w:pPr>
              <w:jc w:val="right"/>
              <w:rPr>
                <w:b/>
                <w:bCs/>
                <w:color w:val="000000"/>
              </w:rPr>
            </w:pPr>
            <w:r w:rsidRPr="00721CD9">
              <w:rPr>
                <w:color w:val="000000"/>
              </w:rPr>
              <w:t>-</w:t>
            </w:r>
          </w:p>
        </w:tc>
        <w:tc>
          <w:tcPr>
            <w:tcW w:w="996" w:type="dxa"/>
            <w:tcBorders>
              <w:top w:val="nil"/>
              <w:left w:val="nil"/>
              <w:bottom w:val="nil"/>
              <w:right w:val="nil"/>
            </w:tcBorders>
            <w:vAlign w:val="bottom"/>
          </w:tcPr>
          <w:p w14:paraId="560CB066" w14:textId="77777777" w:rsidR="008C1714" w:rsidRPr="005167F4" w:rsidRDefault="008C1714" w:rsidP="00C07772">
            <w:pPr>
              <w:jc w:val="right"/>
              <w:rPr>
                <w:b/>
                <w:bCs/>
                <w:color w:val="000000"/>
              </w:rPr>
            </w:pPr>
            <w:r w:rsidRPr="005167F4">
              <w:rPr>
                <w:color w:val="000000"/>
              </w:rPr>
              <w:t>13.582</w:t>
            </w:r>
          </w:p>
        </w:tc>
        <w:tc>
          <w:tcPr>
            <w:tcW w:w="1013" w:type="dxa"/>
            <w:tcBorders>
              <w:top w:val="nil"/>
              <w:left w:val="nil"/>
              <w:bottom w:val="nil"/>
              <w:right w:val="nil"/>
            </w:tcBorders>
            <w:vAlign w:val="bottom"/>
          </w:tcPr>
          <w:p w14:paraId="3FD813B8" w14:textId="77777777" w:rsidR="008C1714" w:rsidRPr="005167F4" w:rsidRDefault="008C1714" w:rsidP="00C07772">
            <w:pPr>
              <w:jc w:val="right"/>
              <w:rPr>
                <w:b/>
                <w:bCs/>
                <w:color w:val="000000"/>
              </w:rPr>
            </w:pPr>
            <w:r w:rsidRPr="005167F4">
              <w:rPr>
                <w:b/>
                <w:bCs/>
                <w:color w:val="000000"/>
              </w:rPr>
              <w:t>0.001</w:t>
            </w:r>
          </w:p>
        </w:tc>
        <w:tc>
          <w:tcPr>
            <w:tcW w:w="1306" w:type="dxa"/>
            <w:tcBorders>
              <w:top w:val="nil"/>
              <w:left w:val="nil"/>
              <w:bottom w:val="nil"/>
              <w:right w:val="nil"/>
            </w:tcBorders>
            <w:vAlign w:val="bottom"/>
          </w:tcPr>
          <w:p w14:paraId="5F794B70" w14:textId="77777777" w:rsidR="008C1714" w:rsidRPr="00721CD9" w:rsidRDefault="008C1714" w:rsidP="00C07772">
            <w:pPr>
              <w:jc w:val="right"/>
              <w:rPr>
                <w:b/>
                <w:bCs/>
                <w:color w:val="000000"/>
              </w:rPr>
            </w:pPr>
            <w:r w:rsidRPr="00721CD9">
              <w:rPr>
                <w:color w:val="000000"/>
              </w:rPr>
              <w:t>-</w:t>
            </w:r>
          </w:p>
        </w:tc>
        <w:tc>
          <w:tcPr>
            <w:tcW w:w="1070" w:type="dxa"/>
            <w:tcBorders>
              <w:top w:val="nil"/>
              <w:left w:val="nil"/>
              <w:bottom w:val="nil"/>
              <w:right w:val="nil"/>
            </w:tcBorders>
            <w:vAlign w:val="bottom"/>
          </w:tcPr>
          <w:p w14:paraId="4B500079" w14:textId="77777777" w:rsidR="008C1714" w:rsidRPr="005167F4" w:rsidRDefault="008C1714" w:rsidP="00C07772">
            <w:pPr>
              <w:jc w:val="right"/>
              <w:rPr>
                <w:b/>
                <w:bCs/>
                <w:color w:val="000000"/>
              </w:rPr>
            </w:pPr>
            <w:r w:rsidRPr="005167F4">
              <w:rPr>
                <w:color w:val="000000"/>
              </w:rPr>
              <w:t>7.471</w:t>
            </w:r>
          </w:p>
        </w:tc>
        <w:tc>
          <w:tcPr>
            <w:tcW w:w="1070" w:type="dxa"/>
            <w:tcBorders>
              <w:top w:val="nil"/>
              <w:left w:val="nil"/>
              <w:bottom w:val="nil"/>
              <w:right w:val="nil"/>
            </w:tcBorders>
            <w:vAlign w:val="bottom"/>
          </w:tcPr>
          <w:p w14:paraId="572EF44D" w14:textId="77777777" w:rsidR="008C1714" w:rsidRPr="005167F4" w:rsidRDefault="008C1714" w:rsidP="00C07772">
            <w:pPr>
              <w:jc w:val="right"/>
              <w:rPr>
                <w:b/>
                <w:bCs/>
                <w:i/>
                <w:iCs/>
                <w:color w:val="000000"/>
              </w:rPr>
            </w:pPr>
            <w:r w:rsidRPr="005167F4">
              <w:rPr>
                <w:b/>
                <w:bCs/>
                <w:color w:val="000000"/>
              </w:rPr>
              <w:t>0.024</w:t>
            </w:r>
          </w:p>
        </w:tc>
      </w:tr>
      <w:tr w:rsidR="008C1714" w:rsidRPr="000959FB" w14:paraId="2F4E4C6C"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3F507EFB" w14:textId="77777777" w:rsidR="008C1714" w:rsidRPr="000959FB" w:rsidRDefault="008C1714" w:rsidP="00C0777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0E243250" w14:textId="77777777" w:rsidR="008C1714" w:rsidRPr="00365A86" w:rsidRDefault="008C1714" w:rsidP="00C07772">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1DAAD359" w14:textId="77777777" w:rsidR="008C1714" w:rsidRPr="00721CD9" w:rsidRDefault="008C1714" w:rsidP="00C07772">
            <w:pPr>
              <w:jc w:val="right"/>
              <w:rPr>
                <w:color w:val="000000"/>
              </w:rPr>
            </w:pPr>
            <w:r w:rsidRPr="00721CD9">
              <w:rPr>
                <w:color w:val="000000"/>
              </w:rPr>
              <w:t>6.9</w:t>
            </w:r>
            <w:r>
              <w:rPr>
                <w:color w:val="000000"/>
              </w:rPr>
              <w:t>2*10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3D7ABE38" w14:textId="77777777" w:rsidR="008C1714" w:rsidRPr="005167F4" w:rsidRDefault="008C1714" w:rsidP="00C07772">
            <w:pPr>
              <w:jc w:val="right"/>
              <w:rPr>
                <w:color w:val="000000"/>
              </w:rPr>
            </w:pPr>
            <w:r w:rsidRPr="005167F4">
              <w:rPr>
                <w:color w:val="000000"/>
              </w:rPr>
              <w:t>1.796</w:t>
            </w:r>
          </w:p>
        </w:tc>
        <w:tc>
          <w:tcPr>
            <w:tcW w:w="1070" w:type="dxa"/>
            <w:tcBorders>
              <w:top w:val="nil"/>
              <w:left w:val="nil"/>
              <w:bottom w:val="nil"/>
              <w:right w:val="nil"/>
            </w:tcBorders>
            <w:shd w:val="clear" w:color="auto" w:fill="auto"/>
            <w:noWrap/>
            <w:vAlign w:val="bottom"/>
          </w:tcPr>
          <w:p w14:paraId="28E04FB9" w14:textId="77777777" w:rsidR="008C1714" w:rsidRPr="005167F4" w:rsidRDefault="008C1714" w:rsidP="00C07772">
            <w:pPr>
              <w:jc w:val="right"/>
              <w:rPr>
                <w:b/>
                <w:bCs/>
                <w:color w:val="000000"/>
              </w:rPr>
            </w:pPr>
            <w:r w:rsidRPr="005167F4">
              <w:rPr>
                <w:color w:val="000000"/>
              </w:rPr>
              <w:t>0.18</w:t>
            </w:r>
            <w:r>
              <w:rPr>
                <w:color w:val="000000"/>
              </w:rPr>
              <w:t>0</w:t>
            </w:r>
          </w:p>
        </w:tc>
        <w:tc>
          <w:tcPr>
            <w:tcW w:w="1303" w:type="dxa"/>
            <w:tcBorders>
              <w:top w:val="nil"/>
              <w:left w:val="nil"/>
              <w:bottom w:val="nil"/>
              <w:right w:val="nil"/>
            </w:tcBorders>
            <w:vAlign w:val="bottom"/>
          </w:tcPr>
          <w:p w14:paraId="405F3CD5" w14:textId="77777777" w:rsidR="008C1714" w:rsidRPr="00721CD9" w:rsidRDefault="008C1714" w:rsidP="00C07772">
            <w:pPr>
              <w:jc w:val="right"/>
              <w:rPr>
                <w:b/>
                <w:bCs/>
                <w:color w:val="000000"/>
              </w:rPr>
            </w:pPr>
            <w:r w:rsidRPr="00721CD9">
              <w:rPr>
                <w:color w:val="000000"/>
              </w:rPr>
              <w:t>-2.</w:t>
            </w:r>
            <w:r>
              <w:rPr>
                <w:color w:val="000000"/>
              </w:rPr>
              <w:t>01*10</w:t>
            </w:r>
            <w:r w:rsidRPr="00F13426">
              <w:rPr>
                <w:color w:val="000000"/>
                <w:vertAlign w:val="superscript"/>
              </w:rPr>
              <w:t>-2</w:t>
            </w:r>
          </w:p>
        </w:tc>
        <w:tc>
          <w:tcPr>
            <w:tcW w:w="996" w:type="dxa"/>
            <w:tcBorders>
              <w:top w:val="nil"/>
              <w:left w:val="nil"/>
              <w:bottom w:val="nil"/>
              <w:right w:val="nil"/>
            </w:tcBorders>
            <w:vAlign w:val="bottom"/>
          </w:tcPr>
          <w:p w14:paraId="20AD7BF1" w14:textId="77777777" w:rsidR="008C1714" w:rsidRPr="005167F4" w:rsidRDefault="008C1714" w:rsidP="00C07772">
            <w:pPr>
              <w:jc w:val="right"/>
              <w:rPr>
                <w:b/>
                <w:bCs/>
                <w:color w:val="000000"/>
              </w:rPr>
            </w:pPr>
            <w:r w:rsidRPr="005167F4">
              <w:rPr>
                <w:color w:val="000000"/>
              </w:rPr>
              <w:t>3.868</w:t>
            </w:r>
          </w:p>
        </w:tc>
        <w:tc>
          <w:tcPr>
            <w:tcW w:w="1013" w:type="dxa"/>
            <w:tcBorders>
              <w:top w:val="nil"/>
              <w:left w:val="nil"/>
              <w:bottom w:val="nil"/>
              <w:right w:val="nil"/>
            </w:tcBorders>
            <w:vAlign w:val="bottom"/>
          </w:tcPr>
          <w:p w14:paraId="3A7887BF" w14:textId="77777777" w:rsidR="008C1714" w:rsidRPr="005167F4" w:rsidRDefault="008C1714" w:rsidP="00C07772">
            <w:pPr>
              <w:jc w:val="right"/>
              <w:rPr>
                <w:b/>
                <w:bCs/>
                <w:i/>
                <w:iCs/>
                <w:color w:val="000000"/>
              </w:rPr>
            </w:pPr>
            <w:r w:rsidRPr="005167F4">
              <w:rPr>
                <w:b/>
                <w:bCs/>
                <w:color w:val="000000"/>
              </w:rPr>
              <w:t>0.049</w:t>
            </w:r>
          </w:p>
        </w:tc>
        <w:tc>
          <w:tcPr>
            <w:tcW w:w="1306" w:type="dxa"/>
            <w:tcBorders>
              <w:top w:val="nil"/>
              <w:left w:val="nil"/>
              <w:bottom w:val="nil"/>
              <w:right w:val="nil"/>
            </w:tcBorders>
            <w:vAlign w:val="bottom"/>
          </w:tcPr>
          <w:p w14:paraId="3CFC70E5" w14:textId="77777777" w:rsidR="008C1714" w:rsidRPr="00721CD9" w:rsidRDefault="008C1714" w:rsidP="00C07772">
            <w:pPr>
              <w:jc w:val="right"/>
              <w:rPr>
                <w:b/>
                <w:bCs/>
                <w:color w:val="000000"/>
              </w:rPr>
            </w:pPr>
            <w:r w:rsidRPr="00721CD9">
              <w:rPr>
                <w:color w:val="000000"/>
              </w:rPr>
              <w:t>1.0</w:t>
            </w:r>
            <w:r>
              <w:rPr>
                <w:color w:val="000000"/>
              </w:rPr>
              <w:t>7*10</w:t>
            </w:r>
            <w:r w:rsidRPr="00F13426">
              <w:rPr>
                <w:color w:val="000000"/>
                <w:vertAlign w:val="superscript"/>
              </w:rPr>
              <w:t>-1</w:t>
            </w:r>
          </w:p>
        </w:tc>
        <w:tc>
          <w:tcPr>
            <w:tcW w:w="1070" w:type="dxa"/>
            <w:tcBorders>
              <w:top w:val="nil"/>
              <w:left w:val="nil"/>
              <w:bottom w:val="nil"/>
              <w:right w:val="nil"/>
            </w:tcBorders>
            <w:vAlign w:val="bottom"/>
          </w:tcPr>
          <w:p w14:paraId="3B83D81C" w14:textId="77777777" w:rsidR="008C1714" w:rsidRPr="005167F4" w:rsidRDefault="008C1714" w:rsidP="00C07772">
            <w:pPr>
              <w:jc w:val="right"/>
              <w:rPr>
                <w:b/>
                <w:bCs/>
                <w:color w:val="000000"/>
              </w:rPr>
            </w:pPr>
            <w:r w:rsidRPr="005167F4">
              <w:rPr>
                <w:color w:val="000000"/>
              </w:rPr>
              <w:t>0.091</w:t>
            </w:r>
          </w:p>
        </w:tc>
        <w:tc>
          <w:tcPr>
            <w:tcW w:w="1070" w:type="dxa"/>
            <w:tcBorders>
              <w:top w:val="nil"/>
              <w:left w:val="nil"/>
              <w:bottom w:val="nil"/>
              <w:right w:val="nil"/>
            </w:tcBorders>
            <w:vAlign w:val="bottom"/>
          </w:tcPr>
          <w:p w14:paraId="4C06789F" w14:textId="77777777" w:rsidR="008C1714" w:rsidRPr="005167F4" w:rsidRDefault="008C1714" w:rsidP="00C07772">
            <w:pPr>
              <w:jc w:val="right"/>
              <w:rPr>
                <w:b/>
                <w:bCs/>
                <w:color w:val="000000"/>
              </w:rPr>
            </w:pPr>
            <w:r w:rsidRPr="005167F4">
              <w:rPr>
                <w:color w:val="000000"/>
              </w:rPr>
              <w:t>0.763</w:t>
            </w:r>
          </w:p>
        </w:tc>
      </w:tr>
      <w:tr w:rsidR="008C1714" w:rsidRPr="000959FB" w14:paraId="31B93B0E"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69D68AD9" w14:textId="77777777" w:rsidR="008C1714" w:rsidRPr="000959FB" w:rsidRDefault="008C1714" w:rsidP="00C07772">
            <w:pPr>
              <w:rPr>
                <w:color w:val="000000"/>
              </w:rPr>
            </w:pPr>
            <w:r w:rsidRPr="00EB6CFC">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69988D6" w14:textId="77777777" w:rsidR="008C1714" w:rsidRPr="00365A86" w:rsidRDefault="008C1714" w:rsidP="00C07772">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2B236A10" w14:textId="77777777" w:rsidR="008C1714" w:rsidRPr="00721CD9" w:rsidRDefault="008C1714" w:rsidP="00C07772">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08A8A602" w14:textId="77777777" w:rsidR="008C1714" w:rsidRPr="005167F4" w:rsidRDefault="008C1714" w:rsidP="00C07772">
            <w:pPr>
              <w:jc w:val="right"/>
              <w:rPr>
                <w:color w:val="000000"/>
              </w:rPr>
            </w:pPr>
            <w:r w:rsidRPr="005167F4">
              <w:rPr>
                <w:color w:val="000000"/>
              </w:rPr>
              <w:t>23.869</w:t>
            </w:r>
          </w:p>
        </w:tc>
        <w:tc>
          <w:tcPr>
            <w:tcW w:w="1070" w:type="dxa"/>
            <w:tcBorders>
              <w:top w:val="nil"/>
              <w:left w:val="nil"/>
              <w:bottom w:val="nil"/>
              <w:right w:val="nil"/>
            </w:tcBorders>
            <w:shd w:val="clear" w:color="auto" w:fill="auto"/>
            <w:noWrap/>
            <w:vAlign w:val="bottom"/>
          </w:tcPr>
          <w:p w14:paraId="48F54510" w14:textId="77777777" w:rsidR="008C1714" w:rsidRPr="005167F4" w:rsidRDefault="008C1714" w:rsidP="00C07772">
            <w:pPr>
              <w:jc w:val="right"/>
              <w:rPr>
                <w:b/>
                <w:bCs/>
                <w:i/>
                <w:iCs/>
                <w:color w:val="000000"/>
              </w:rPr>
            </w:pPr>
            <w:r w:rsidRPr="005167F4">
              <w:rPr>
                <w:b/>
                <w:bCs/>
                <w:color w:val="000000"/>
              </w:rPr>
              <w:t>&lt;0.001</w:t>
            </w:r>
          </w:p>
        </w:tc>
        <w:tc>
          <w:tcPr>
            <w:tcW w:w="1303" w:type="dxa"/>
            <w:tcBorders>
              <w:top w:val="nil"/>
              <w:left w:val="nil"/>
              <w:bottom w:val="nil"/>
              <w:right w:val="nil"/>
            </w:tcBorders>
            <w:vAlign w:val="bottom"/>
          </w:tcPr>
          <w:p w14:paraId="04674258" w14:textId="77777777" w:rsidR="008C1714" w:rsidRPr="00721CD9" w:rsidRDefault="008C1714" w:rsidP="00C07772">
            <w:pPr>
              <w:jc w:val="right"/>
              <w:rPr>
                <w:color w:val="000000"/>
              </w:rPr>
            </w:pPr>
            <w:r w:rsidRPr="00721CD9">
              <w:rPr>
                <w:color w:val="000000"/>
              </w:rPr>
              <w:t>-</w:t>
            </w:r>
          </w:p>
        </w:tc>
        <w:tc>
          <w:tcPr>
            <w:tcW w:w="996" w:type="dxa"/>
            <w:tcBorders>
              <w:top w:val="nil"/>
              <w:left w:val="nil"/>
              <w:bottom w:val="nil"/>
              <w:right w:val="nil"/>
            </w:tcBorders>
            <w:vAlign w:val="bottom"/>
          </w:tcPr>
          <w:p w14:paraId="0868E10B" w14:textId="77777777" w:rsidR="008C1714" w:rsidRPr="005167F4" w:rsidRDefault="008C1714" w:rsidP="00C07772">
            <w:pPr>
              <w:jc w:val="right"/>
              <w:rPr>
                <w:color w:val="000000"/>
              </w:rPr>
            </w:pPr>
            <w:r w:rsidRPr="005167F4">
              <w:rPr>
                <w:color w:val="000000"/>
              </w:rPr>
              <w:t>3.546</w:t>
            </w:r>
          </w:p>
        </w:tc>
        <w:tc>
          <w:tcPr>
            <w:tcW w:w="1013" w:type="dxa"/>
            <w:tcBorders>
              <w:top w:val="nil"/>
              <w:left w:val="nil"/>
              <w:bottom w:val="nil"/>
              <w:right w:val="nil"/>
            </w:tcBorders>
            <w:vAlign w:val="bottom"/>
          </w:tcPr>
          <w:p w14:paraId="3A8E29E1" w14:textId="77777777" w:rsidR="008C1714" w:rsidRPr="005167F4" w:rsidRDefault="008C1714" w:rsidP="00C07772">
            <w:pPr>
              <w:jc w:val="right"/>
              <w:rPr>
                <w:b/>
                <w:bCs/>
                <w:i/>
                <w:iCs/>
                <w:color w:val="000000"/>
              </w:rPr>
            </w:pPr>
            <w:r w:rsidRPr="005167F4">
              <w:rPr>
                <w:color w:val="000000"/>
              </w:rPr>
              <w:t>0.17</w:t>
            </w:r>
            <w:r>
              <w:rPr>
                <w:color w:val="000000"/>
              </w:rPr>
              <w:t>0</w:t>
            </w:r>
          </w:p>
        </w:tc>
        <w:tc>
          <w:tcPr>
            <w:tcW w:w="1306" w:type="dxa"/>
            <w:tcBorders>
              <w:top w:val="nil"/>
              <w:left w:val="nil"/>
              <w:bottom w:val="nil"/>
              <w:right w:val="nil"/>
            </w:tcBorders>
            <w:vAlign w:val="bottom"/>
          </w:tcPr>
          <w:p w14:paraId="7AE97021" w14:textId="77777777" w:rsidR="008C1714" w:rsidRPr="00721CD9" w:rsidRDefault="008C1714" w:rsidP="00C07772">
            <w:pPr>
              <w:jc w:val="right"/>
              <w:rPr>
                <w:color w:val="000000"/>
              </w:rPr>
            </w:pPr>
            <w:r w:rsidRPr="00721CD9">
              <w:rPr>
                <w:color w:val="000000"/>
              </w:rPr>
              <w:t>-</w:t>
            </w:r>
          </w:p>
        </w:tc>
        <w:tc>
          <w:tcPr>
            <w:tcW w:w="1070" w:type="dxa"/>
            <w:tcBorders>
              <w:top w:val="nil"/>
              <w:left w:val="nil"/>
              <w:bottom w:val="nil"/>
              <w:right w:val="nil"/>
            </w:tcBorders>
            <w:vAlign w:val="bottom"/>
          </w:tcPr>
          <w:p w14:paraId="687FA88F" w14:textId="77777777" w:rsidR="008C1714" w:rsidRPr="005167F4" w:rsidRDefault="008C1714" w:rsidP="00C07772">
            <w:pPr>
              <w:jc w:val="right"/>
              <w:rPr>
                <w:color w:val="000000"/>
              </w:rPr>
            </w:pPr>
            <w:r w:rsidRPr="005167F4">
              <w:rPr>
                <w:color w:val="000000"/>
              </w:rPr>
              <w:t>26.294</w:t>
            </w:r>
          </w:p>
        </w:tc>
        <w:tc>
          <w:tcPr>
            <w:tcW w:w="1070" w:type="dxa"/>
            <w:tcBorders>
              <w:top w:val="nil"/>
              <w:left w:val="nil"/>
              <w:bottom w:val="nil"/>
              <w:right w:val="nil"/>
            </w:tcBorders>
            <w:vAlign w:val="bottom"/>
          </w:tcPr>
          <w:p w14:paraId="0472587C" w14:textId="77777777" w:rsidR="008C1714" w:rsidRPr="005167F4" w:rsidRDefault="008C1714" w:rsidP="00C07772">
            <w:pPr>
              <w:jc w:val="right"/>
              <w:rPr>
                <w:b/>
                <w:bCs/>
                <w:color w:val="000000"/>
              </w:rPr>
            </w:pPr>
            <w:r w:rsidRPr="005167F4">
              <w:rPr>
                <w:b/>
                <w:bCs/>
                <w:color w:val="000000"/>
              </w:rPr>
              <w:t>&lt;0.001</w:t>
            </w:r>
          </w:p>
        </w:tc>
      </w:tr>
      <w:tr w:rsidR="008C1714" w:rsidRPr="000959FB" w14:paraId="3E95AFD3"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2A1B4FCB" w14:textId="77777777" w:rsidR="008C1714" w:rsidRPr="000959FB" w:rsidRDefault="008C1714" w:rsidP="00C0777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74D0F210" w14:textId="77777777" w:rsidR="008C1714" w:rsidRPr="00365A86" w:rsidRDefault="008C1714" w:rsidP="00C07772">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EE34F6B" w14:textId="77777777" w:rsidR="008C1714" w:rsidRPr="00721CD9" w:rsidRDefault="008C1714" w:rsidP="00C07772">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416A7C3C" w14:textId="77777777" w:rsidR="008C1714" w:rsidRPr="005167F4" w:rsidRDefault="008C1714" w:rsidP="00C07772">
            <w:pPr>
              <w:jc w:val="right"/>
              <w:rPr>
                <w:color w:val="000000"/>
              </w:rPr>
            </w:pPr>
            <w:r w:rsidRPr="005167F4">
              <w:rPr>
                <w:color w:val="000000"/>
              </w:rPr>
              <w:t>6.138</w:t>
            </w:r>
          </w:p>
        </w:tc>
        <w:tc>
          <w:tcPr>
            <w:tcW w:w="1070" w:type="dxa"/>
            <w:tcBorders>
              <w:top w:val="nil"/>
              <w:left w:val="nil"/>
              <w:bottom w:val="nil"/>
              <w:right w:val="nil"/>
            </w:tcBorders>
            <w:shd w:val="clear" w:color="auto" w:fill="auto"/>
            <w:noWrap/>
            <w:vAlign w:val="bottom"/>
          </w:tcPr>
          <w:p w14:paraId="2D2CE4C3" w14:textId="77777777" w:rsidR="008C1714" w:rsidRPr="005167F4" w:rsidRDefault="008C1714" w:rsidP="00C07772">
            <w:pPr>
              <w:jc w:val="right"/>
              <w:rPr>
                <w:b/>
                <w:bCs/>
                <w:i/>
                <w:iCs/>
                <w:color w:val="000000"/>
              </w:rPr>
            </w:pPr>
            <w:r w:rsidRPr="005167F4">
              <w:rPr>
                <w:b/>
                <w:bCs/>
                <w:color w:val="000000"/>
              </w:rPr>
              <w:t>0.046</w:t>
            </w:r>
          </w:p>
        </w:tc>
        <w:tc>
          <w:tcPr>
            <w:tcW w:w="1303" w:type="dxa"/>
            <w:tcBorders>
              <w:top w:val="nil"/>
              <w:left w:val="nil"/>
              <w:bottom w:val="nil"/>
              <w:right w:val="nil"/>
            </w:tcBorders>
            <w:vAlign w:val="bottom"/>
          </w:tcPr>
          <w:p w14:paraId="2E50D3F3" w14:textId="77777777" w:rsidR="008C1714" w:rsidRPr="00721CD9" w:rsidRDefault="008C1714" w:rsidP="00C07772">
            <w:pPr>
              <w:jc w:val="right"/>
              <w:rPr>
                <w:color w:val="000000"/>
              </w:rPr>
            </w:pPr>
            <w:r w:rsidRPr="00721CD9">
              <w:rPr>
                <w:color w:val="000000"/>
              </w:rPr>
              <w:t>-</w:t>
            </w:r>
          </w:p>
        </w:tc>
        <w:tc>
          <w:tcPr>
            <w:tcW w:w="996" w:type="dxa"/>
            <w:tcBorders>
              <w:top w:val="nil"/>
              <w:left w:val="nil"/>
              <w:bottom w:val="nil"/>
              <w:right w:val="nil"/>
            </w:tcBorders>
            <w:vAlign w:val="bottom"/>
          </w:tcPr>
          <w:p w14:paraId="6DDFD336" w14:textId="77777777" w:rsidR="008C1714" w:rsidRPr="005167F4" w:rsidRDefault="008C1714" w:rsidP="00C07772">
            <w:pPr>
              <w:jc w:val="right"/>
              <w:rPr>
                <w:color w:val="000000"/>
              </w:rPr>
            </w:pPr>
            <w:r w:rsidRPr="005167F4">
              <w:rPr>
                <w:color w:val="000000"/>
              </w:rPr>
              <w:t>1.702</w:t>
            </w:r>
          </w:p>
        </w:tc>
        <w:tc>
          <w:tcPr>
            <w:tcW w:w="1013" w:type="dxa"/>
            <w:tcBorders>
              <w:top w:val="nil"/>
              <w:left w:val="nil"/>
              <w:bottom w:val="nil"/>
              <w:right w:val="nil"/>
            </w:tcBorders>
            <w:vAlign w:val="bottom"/>
          </w:tcPr>
          <w:p w14:paraId="3EB6B8D3" w14:textId="77777777" w:rsidR="008C1714" w:rsidRPr="005167F4" w:rsidRDefault="008C1714" w:rsidP="00C07772">
            <w:pPr>
              <w:jc w:val="right"/>
              <w:rPr>
                <w:color w:val="000000"/>
              </w:rPr>
            </w:pPr>
            <w:r w:rsidRPr="005167F4">
              <w:rPr>
                <w:color w:val="000000"/>
              </w:rPr>
              <w:t>0.427</w:t>
            </w:r>
          </w:p>
        </w:tc>
        <w:tc>
          <w:tcPr>
            <w:tcW w:w="1306" w:type="dxa"/>
            <w:tcBorders>
              <w:top w:val="nil"/>
              <w:left w:val="nil"/>
              <w:bottom w:val="nil"/>
              <w:right w:val="nil"/>
            </w:tcBorders>
            <w:vAlign w:val="bottom"/>
          </w:tcPr>
          <w:p w14:paraId="02DD5A63" w14:textId="77777777" w:rsidR="008C1714" w:rsidRPr="00721CD9" w:rsidRDefault="008C1714" w:rsidP="00C07772">
            <w:pPr>
              <w:jc w:val="right"/>
              <w:rPr>
                <w:color w:val="000000"/>
              </w:rPr>
            </w:pPr>
            <w:r w:rsidRPr="00721CD9">
              <w:rPr>
                <w:color w:val="000000"/>
              </w:rPr>
              <w:t>-</w:t>
            </w:r>
          </w:p>
        </w:tc>
        <w:tc>
          <w:tcPr>
            <w:tcW w:w="1070" w:type="dxa"/>
            <w:tcBorders>
              <w:top w:val="nil"/>
              <w:left w:val="nil"/>
              <w:bottom w:val="nil"/>
              <w:right w:val="nil"/>
            </w:tcBorders>
            <w:vAlign w:val="bottom"/>
          </w:tcPr>
          <w:p w14:paraId="00E13261" w14:textId="77777777" w:rsidR="008C1714" w:rsidRPr="005167F4" w:rsidRDefault="008C1714" w:rsidP="00C07772">
            <w:pPr>
              <w:jc w:val="right"/>
              <w:rPr>
                <w:color w:val="000000"/>
              </w:rPr>
            </w:pPr>
            <w:r w:rsidRPr="005167F4">
              <w:rPr>
                <w:color w:val="000000"/>
              </w:rPr>
              <w:t>16.622</w:t>
            </w:r>
          </w:p>
        </w:tc>
        <w:tc>
          <w:tcPr>
            <w:tcW w:w="1070" w:type="dxa"/>
            <w:tcBorders>
              <w:top w:val="nil"/>
              <w:left w:val="nil"/>
              <w:bottom w:val="nil"/>
              <w:right w:val="nil"/>
            </w:tcBorders>
            <w:vAlign w:val="bottom"/>
          </w:tcPr>
          <w:p w14:paraId="5A565F5F" w14:textId="77777777" w:rsidR="008C1714" w:rsidRPr="005167F4" w:rsidRDefault="008C1714" w:rsidP="00C07772">
            <w:pPr>
              <w:jc w:val="right"/>
              <w:rPr>
                <w:b/>
                <w:bCs/>
                <w:i/>
                <w:iCs/>
                <w:color w:val="000000"/>
              </w:rPr>
            </w:pPr>
            <w:r w:rsidRPr="005167F4">
              <w:rPr>
                <w:b/>
                <w:bCs/>
                <w:color w:val="000000"/>
              </w:rPr>
              <w:t>&lt;0.001</w:t>
            </w:r>
          </w:p>
        </w:tc>
      </w:tr>
      <w:tr w:rsidR="008C1714" w:rsidRPr="000959FB" w14:paraId="63CE631A" w14:textId="77777777" w:rsidTr="00C07772">
        <w:trPr>
          <w:trHeight w:val="320"/>
          <w:jc w:val="center"/>
        </w:trPr>
        <w:tc>
          <w:tcPr>
            <w:tcW w:w="2330" w:type="dxa"/>
            <w:tcBorders>
              <w:top w:val="nil"/>
              <w:left w:val="nil"/>
              <w:right w:val="nil"/>
            </w:tcBorders>
            <w:shd w:val="clear" w:color="auto" w:fill="auto"/>
            <w:noWrap/>
            <w:vAlign w:val="center"/>
            <w:hideMark/>
          </w:tcPr>
          <w:p w14:paraId="0F87031A" w14:textId="77777777" w:rsidR="008C1714" w:rsidRPr="000959FB" w:rsidRDefault="008C1714" w:rsidP="00C0777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498EC0EE" w14:textId="77777777" w:rsidR="008C1714" w:rsidRPr="00365A86" w:rsidRDefault="008C1714" w:rsidP="00C07772">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048C450E" w14:textId="77777777" w:rsidR="008C1714" w:rsidRPr="00721CD9" w:rsidRDefault="008C1714" w:rsidP="00C07772">
            <w:pPr>
              <w:jc w:val="right"/>
              <w:rPr>
                <w:color w:val="000000"/>
              </w:rPr>
            </w:pPr>
            <w:r w:rsidRPr="00721CD9">
              <w:rPr>
                <w:color w:val="000000"/>
              </w:rPr>
              <w:t>-</w:t>
            </w:r>
          </w:p>
        </w:tc>
        <w:tc>
          <w:tcPr>
            <w:tcW w:w="1007" w:type="dxa"/>
            <w:tcBorders>
              <w:top w:val="nil"/>
              <w:left w:val="nil"/>
              <w:right w:val="nil"/>
            </w:tcBorders>
            <w:shd w:val="clear" w:color="auto" w:fill="auto"/>
            <w:noWrap/>
            <w:vAlign w:val="bottom"/>
          </w:tcPr>
          <w:p w14:paraId="1441CE5B" w14:textId="77777777" w:rsidR="008C1714" w:rsidRPr="005167F4" w:rsidRDefault="008C1714" w:rsidP="00C07772">
            <w:pPr>
              <w:jc w:val="right"/>
              <w:rPr>
                <w:color w:val="000000"/>
              </w:rPr>
            </w:pPr>
            <w:r w:rsidRPr="005167F4">
              <w:rPr>
                <w:color w:val="000000"/>
              </w:rPr>
              <w:t>1.354</w:t>
            </w:r>
          </w:p>
        </w:tc>
        <w:tc>
          <w:tcPr>
            <w:tcW w:w="1070" w:type="dxa"/>
            <w:tcBorders>
              <w:top w:val="nil"/>
              <w:left w:val="nil"/>
              <w:right w:val="nil"/>
            </w:tcBorders>
            <w:shd w:val="clear" w:color="auto" w:fill="auto"/>
            <w:noWrap/>
            <w:vAlign w:val="bottom"/>
          </w:tcPr>
          <w:p w14:paraId="3B96293D" w14:textId="77777777" w:rsidR="008C1714" w:rsidRPr="005167F4" w:rsidRDefault="008C1714" w:rsidP="00C07772">
            <w:pPr>
              <w:jc w:val="right"/>
              <w:rPr>
                <w:color w:val="000000"/>
              </w:rPr>
            </w:pPr>
            <w:r w:rsidRPr="005167F4">
              <w:rPr>
                <w:color w:val="000000"/>
              </w:rPr>
              <w:t>0.508</w:t>
            </w:r>
          </w:p>
        </w:tc>
        <w:tc>
          <w:tcPr>
            <w:tcW w:w="1303" w:type="dxa"/>
            <w:tcBorders>
              <w:top w:val="nil"/>
              <w:left w:val="nil"/>
              <w:right w:val="nil"/>
            </w:tcBorders>
            <w:vAlign w:val="bottom"/>
          </w:tcPr>
          <w:p w14:paraId="0AB8DB23" w14:textId="77777777" w:rsidR="008C1714" w:rsidRPr="00721CD9" w:rsidRDefault="008C1714" w:rsidP="00C07772">
            <w:pPr>
              <w:jc w:val="right"/>
              <w:rPr>
                <w:color w:val="000000"/>
              </w:rPr>
            </w:pPr>
            <w:r w:rsidRPr="00721CD9">
              <w:rPr>
                <w:color w:val="000000"/>
              </w:rPr>
              <w:t>-</w:t>
            </w:r>
          </w:p>
        </w:tc>
        <w:tc>
          <w:tcPr>
            <w:tcW w:w="996" w:type="dxa"/>
            <w:tcBorders>
              <w:top w:val="nil"/>
              <w:left w:val="nil"/>
              <w:right w:val="nil"/>
            </w:tcBorders>
            <w:vAlign w:val="bottom"/>
          </w:tcPr>
          <w:p w14:paraId="70BB7640" w14:textId="77777777" w:rsidR="008C1714" w:rsidRPr="005167F4" w:rsidRDefault="008C1714" w:rsidP="00C07772">
            <w:pPr>
              <w:jc w:val="right"/>
              <w:rPr>
                <w:color w:val="000000"/>
              </w:rPr>
            </w:pPr>
            <w:r w:rsidRPr="005167F4">
              <w:rPr>
                <w:color w:val="000000"/>
              </w:rPr>
              <w:t>1.721</w:t>
            </w:r>
          </w:p>
        </w:tc>
        <w:tc>
          <w:tcPr>
            <w:tcW w:w="1013" w:type="dxa"/>
            <w:tcBorders>
              <w:top w:val="nil"/>
              <w:left w:val="nil"/>
              <w:right w:val="nil"/>
            </w:tcBorders>
            <w:vAlign w:val="bottom"/>
          </w:tcPr>
          <w:p w14:paraId="62B4595A" w14:textId="77777777" w:rsidR="008C1714" w:rsidRPr="005167F4" w:rsidRDefault="008C1714" w:rsidP="00C07772">
            <w:pPr>
              <w:jc w:val="right"/>
              <w:rPr>
                <w:color w:val="000000"/>
              </w:rPr>
            </w:pPr>
            <w:r w:rsidRPr="005167F4">
              <w:rPr>
                <w:color w:val="000000"/>
              </w:rPr>
              <w:t>0.423</w:t>
            </w:r>
          </w:p>
        </w:tc>
        <w:tc>
          <w:tcPr>
            <w:tcW w:w="1306" w:type="dxa"/>
            <w:tcBorders>
              <w:top w:val="nil"/>
              <w:left w:val="nil"/>
              <w:right w:val="nil"/>
            </w:tcBorders>
            <w:vAlign w:val="bottom"/>
          </w:tcPr>
          <w:p w14:paraId="3BD4C54F" w14:textId="77777777" w:rsidR="008C1714" w:rsidRPr="00721CD9" w:rsidRDefault="008C1714" w:rsidP="00C07772">
            <w:pPr>
              <w:jc w:val="right"/>
              <w:rPr>
                <w:color w:val="000000"/>
              </w:rPr>
            </w:pPr>
            <w:r w:rsidRPr="00721CD9">
              <w:rPr>
                <w:color w:val="000000"/>
              </w:rPr>
              <w:t>-</w:t>
            </w:r>
          </w:p>
        </w:tc>
        <w:tc>
          <w:tcPr>
            <w:tcW w:w="1070" w:type="dxa"/>
            <w:tcBorders>
              <w:top w:val="nil"/>
              <w:left w:val="nil"/>
              <w:right w:val="nil"/>
            </w:tcBorders>
            <w:vAlign w:val="bottom"/>
          </w:tcPr>
          <w:p w14:paraId="6CA24BF3" w14:textId="77777777" w:rsidR="008C1714" w:rsidRPr="005167F4" w:rsidRDefault="008C1714" w:rsidP="00C07772">
            <w:pPr>
              <w:jc w:val="right"/>
              <w:rPr>
                <w:color w:val="000000"/>
              </w:rPr>
            </w:pPr>
            <w:r w:rsidRPr="005167F4">
              <w:rPr>
                <w:color w:val="000000"/>
              </w:rPr>
              <w:t>0.454</w:t>
            </w:r>
          </w:p>
        </w:tc>
        <w:tc>
          <w:tcPr>
            <w:tcW w:w="1070" w:type="dxa"/>
            <w:tcBorders>
              <w:top w:val="nil"/>
              <w:left w:val="nil"/>
              <w:right w:val="nil"/>
            </w:tcBorders>
            <w:vAlign w:val="bottom"/>
          </w:tcPr>
          <w:p w14:paraId="2948AAD4" w14:textId="77777777" w:rsidR="008C1714" w:rsidRPr="005167F4" w:rsidRDefault="008C1714" w:rsidP="00C07772">
            <w:pPr>
              <w:jc w:val="right"/>
              <w:rPr>
                <w:color w:val="000000"/>
              </w:rPr>
            </w:pPr>
            <w:r w:rsidRPr="005167F4">
              <w:rPr>
                <w:color w:val="000000"/>
              </w:rPr>
              <w:t>0.797</w:t>
            </w:r>
          </w:p>
        </w:tc>
      </w:tr>
      <w:tr w:rsidR="008C1714" w:rsidRPr="000959FB" w14:paraId="53E06093" w14:textId="77777777" w:rsidTr="00C07772">
        <w:trPr>
          <w:trHeight w:val="320"/>
          <w:jc w:val="center"/>
        </w:trPr>
        <w:tc>
          <w:tcPr>
            <w:tcW w:w="2330" w:type="dxa"/>
            <w:tcBorders>
              <w:top w:val="nil"/>
              <w:left w:val="nil"/>
              <w:bottom w:val="single" w:sz="4" w:space="0" w:color="auto"/>
              <w:right w:val="nil"/>
            </w:tcBorders>
            <w:shd w:val="clear" w:color="auto" w:fill="auto"/>
            <w:noWrap/>
            <w:vAlign w:val="center"/>
            <w:hideMark/>
          </w:tcPr>
          <w:p w14:paraId="7FBCBF59" w14:textId="77777777" w:rsidR="008C1714" w:rsidRPr="000959FB" w:rsidRDefault="008C1714" w:rsidP="00C0777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0705B08C" w14:textId="77777777" w:rsidR="008C1714" w:rsidRPr="00365A86" w:rsidRDefault="008C1714" w:rsidP="00C07772">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00529E0A" w14:textId="77777777" w:rsidR="008C1714" w:rsidRPr="00721CD9" w:rsidRDefault="008C1714" w:rsidP="00C07772">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tcPr>
          <w:p w14:paraId="7C859B6E" w14:textId="77777777" w:rsidR="008C1714" w:rsidRPr="005167F4" w:rsidRDefault="008C1714" w:rsidP="00C07772">
            <w:pPr>
              <w:jc w:val="right"/>
              <w:rPr>
                <w:color w:val="000000"/>
              </w:rPr>
            </w:pPr>
            <w:r w:rsidRPr="005167F4">
              <w:rPr>
                <w:color w:val="000000"/>
              </w:rPr>
              <w:t>4.87</w:t>
            </w:r>
          </w:p>
        </w:tc>
        <w:tc>
          <w:tcPr>
            <w:tcW w:w="1070" w:type="dxa"/>
            <w:tcBorders>
              <w:top w:val="nil"/>
              <w:left w:val="nil"/>
              <w:bottom w:val="single" w:sz="4" w:space="0" w:color="auto"/>
              <w:right w:val="nil"/>
            </w:tcBorders>
            <w:shd w:val="clear" w:color="auto" w:fill="auto"/>
            <w:noWrap/>
            <w:vAlign w:val="bottom"/>
          </w:tcPr>
          <w:p w14:paraId="2CA8B4D6" w14:textId="77777777" w:rsidR="008C1714" w:rsidRPr="005167F4" w:rsidRDefault="008C1714" w:rsidP="00C07772">
            <w:pPr>
              <w:jc w:val="right"/>
              <w:rPr>
                <w:i/>
                <w:iCs/>
                <w:color w:val="000000"/>
              </w:rPr>
            </w:pPr>
            <w:r w:rsidRPr="005167F4">
              <w:rPr>
                <w:i/>
                <w:iCs/>
                <w:color w:val="000000"/>
              </w:rPr>
              <w:t>0.088</w:t>
            </w:r>
          </w:p>
        </w:tc>
        <w:tc>
          <w:tcPr>
            <w:tcW w:w="1303" w:type="dxa"/>
            <w:tcBorders>
              <w:top w:val="nil"/>
              <w:left w:val="nil"/>
              <w:bottom w:val="single" w:sz="4" w:space="0" w:color="auto"/>
              <w:right w:val="nil"/>
            </w:tcBorders>
            <w:vAlign w:val="bottom"/>
          </w:tcPr>
          <w:p w14:paraId="5F2E50EE" w14:textId="77777777" w:rsidR="008C1714" w:rsidRPr="00721CD9" w:rsidRDefault="008C1714" w:rsidP="00C07772">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0EE3967A" w14:textId="77777777" w:rsidR="008C1714" w:rsidRPr="005167F4" w:rsidRDefault="008C1714" w:rsidP="00C07772">
            <w:pPr>
              <w:jc w:val="right"/>
              <w:rPr>
                <w:color w:val="000000"/>
              </w:rPr>
            </w:pPr>
            <w:r w:rsidRPr="005167F4">
              <w:rPr>
                <w:color w:val="000000"/>
              </w:rPr>
              <w:t>0.055</w:t>
            </w:r>
          </w:p>
        </w:tc>
        <w:tc>
          <w:tcPr>
            <w:tcW w:w="1013" w:type="dxa"/>
            <w:tcBorders>
              <w:top w:val="nil"/>
              <w:left w:val="nil"/>
              <w:bottom w:val="single" w:sz="4" w:space="0" w:color="auto"/>
              <w:right w:val="nil"/>
            </w:tcBorders>
            <w:vAlign w:val="bottom"/>
          </w:tcPr>
          <w:p w14:paraId="4C107BE5" w14:textId="77777777" w:rsidR="008C1714" w:rsidRPr="005167F4" w:rsidRDefault="008C1714" w:rsidP="00C07772">
            <w:pPr>
              <w:jc w:val="right"/>
              <w:rPr>
                <w:color w:val="000000"/>
              </w:rPr>
            </w:pPr>
            <w:r w:rsidRPr="005167F4">
              <w:rPr>
                <w:color w:val="000000"/>
              </w:rPr>
              <w:t>0.973</w:t>
            </w:r>
          </w:p>
        </w:tc>
        <w:tc>
          <w:tcPr>
            <w:tcW w:w="1306" w:type="dxa"/>
            <w:tcBorders>
              <w:top w:val="nil"/>
              <w:left w:val="nil"/>
              <w:bottom w:val="single" w:sz="4" w:space="0" w:color="auto"/>
              <w:right w:val="nil"/>
            </w:tcBorders>
            <w:vAlign w:val="bottom"/>
          </w:tcPr>
          <w:p w14:paraId="2F6DD529" w14:textId="77777777" w:rsidR="008C1714" w:rsidRPr="00721CD9" w:rsidRDefault="008C1714" w:rsidP="00C07772">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23975EFD" w14:textId="77777777" w:rsidR="008C1714" w:rsidRPr="005167F4" w:rsidRDefault="008C1714" w:rsidP="00C07772">
            <w:pPr>
              <w:jc w:val="right"/>
              <w:rPr>
                <w:color w:val="000000"/>
              </w:rPr>
            </w:pPr>
            <w:r w:rsidRPr="005167F4">
              <w:rPr>
                <w:color w:val="000000"/>
              </w:rPr>
              <w:t>7.996</w:t>
            </w:r>
          </w:p>
        </w:tc>
        <w:tc>
          <w:tcPr>
            <w:tcW w:w="1070" w:type="dxa"/>
            <w:tcBorders>
              <w:top w:val="nil"/>
              <w:left w:val="nil"/>
              <w:bottom w:val="single" w:sz="4" w:space="0" w:color="auto"/>
              <w:right w:val="nil"/>
            </w:tcBorders>
            <w:vAlign w:val="bottom"/>
          </w:tcPr>
          <w:p w14:paraId="0123C244" w14:textId="77777777" w:rsidR="008C1714" w:rsidRPr="005167F4" w:rsidRDefault="008C1714" w:rsidP="00C07772">
            <w:pPr>
              <w:jc w:val="right"/>
              <w:rPr>
                <w:b/>
                <w:bCs/>
                <w:color w:val="000000"/>
              </w:rPr>
            </w:pPr>
            <w:r w:rsidRPr="005167F4">
              <w:rPr>
                <w:b/>
                <w:bCs/>
                <w:color w:val="000000"/>
              </w:rPr>
              <w:t>0.018</w:t>
            </w:r>
          </w:p>
        </w:tc>
      </w:tr>
    </w:tbl>
    <w:p w14:paraId="61E5D83E" w14:textId="77777777" w:rsidR="008C1714" w:rsidRPr="000959FB" w:rsidRDefault="008C1714" w:rsidP="008C1714">
      <w:pPr>
        <w:autoSpaceDE w:val="0"/>
        <w:autoSpaceDN w:val="0"/>
        <w:adjustRightInd w:val="0"/>
        <w:spacing w:line="360" w:lineRule="auto"/>
        <w:rPr>
          <w:color w:val="000000" w:themeColor="text1"/>
        </w:rPr>
      </w:pPr>
    </w:p>
    <w:p w14:paraId="07D6C41B" w14:textId="4530296D" w:rsidR="008C1714" w:rsidRPr="0058330E" w:rsidRDefault="008C1714" w:rsidP="008C1714">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t xml:space="preserve"> </w:t>
      </w:r>
      <w:r w:rsidRPr="00DE0E3A">
        <w:rPr>
          <w:i/>
          <w:iCs/>
        </w:rPr>
        <w:t>p</w:t>
      </w:r>
      <w:r>
        <w:t>-values where</w:t>
      </w:r>
      <w:r w:rsidRPr="00EA6746">
        <w:t xml:space="preserve"> 0.05&lt;</w:t>
      </w:r>
      <w:r w:rsidRPr="00DE0E3A">
        <w:rPr>
          <w:i/>
          <w:iCs/>
        </w:rPr>
        <w:t>p</w:t>
      </w:r>
      <w:r w:rsidRPr="00EA6746">
        <w:t>&lt;0.1</w:t>
      </w:r>
      <w:r>
        <w:t xml:space="preserve"> are italicized. Coefficients are reported on the natural-log scale for all response variables and are only included for continuous fixed effects. Key: df=degrees of freedom, </w:t>
      </w:r>
      <w:r>
        <w:rPr>
          <w:color w:val="000000"/>
          <w:lang w:val="el-GR"/>
        </w:rPr>
        <w:t>χ</w:t>
      </w:r>
      <w:r w:rsidRPr="00DB31EB">
        <w:rPr>
          <w:color w:val="000000"/>
          <w:vertAlign w:val="superscript"/>
        </w:rPr>
        <w:t>2</w:t>
      </w:r>
      <w:r>
        <w:rPr>
          <w:color w:val="000000"/>
        </w:rPr>
        <w:t xml:space="preserve">=Wald Type II </w:t>
      </w:r>
      <w:r>
        <w:t xml:space="preserve">chi-square test statistic; </w:t>
      </w:r>
      <w:r>
        <w:rPr>
          <w:i/>
          <w:iCs/>
        </w:rPr>
        <w:t>N</w:t>
      </w:r>
      <w:r>
        <w:rPr>
          <w:vertAlign w:val="subscript"/>
        </w:rPr>
        <w:t>area</w:t>
      </w:r>
      <w:r>
        <w:t>=area-based leaf nitrogen content (gN m</w:t>
      </w:r>
      <w:r>
        <w:rPr>
          <w:vertAlign w:val="superscript"/>
        </w:rPr>
        <w:t>-2</w:t>
      </w:r>
      <w:r>
        <w:t xml:space="preserve">); </w:t>
      </w:r>
      <w:r>
        <w:rPr>
          <w:i/>
          <w:iCs/>
        </w:rPr>
        <w:t>N</w:t>
      </w:r>
      <w:r>
        <w:rPr>
          <w:vertAlign w:val="subscript"/>
        </w:rPr>
        <w:t>mass</w:t>
      </w:r>
      <w:r>
        <w:t>=mass-based leaf nitrogen content (gN g</w:t>
      </w:r>
      <w:r>
        <w:rPr>
          <w:vertAlign w:val="superscript"/>
        </w:rPr>
        <w:t>-1</w:t>
      </w:r>
      <w:r>
        <w:t>); leaf mass per area (</w:t>
      </w:r>
      <w:r>
        <w:rPr>
          <w:i/>
          <w:iCs/>
        </w:rPr>
        <w:t>M</w:t>
      </w:r>
      <w:r>
        <w:rPr>
          <w:vertAlign w:val="subscript"/>
        </w:rPr>
        <w:t>area</w:t>
      </w:r>
      <w:r>
        <w:t>; g m</w:t>
      </w:r>
      <w:r>
        <w:rPr>
          <w:vertAlign w:val="superscript"/>
        </w:rPr>
        <w:t>-2</w:t>
      </w:r>
      <w:r>
        <w:t>)</w:t>
      </w:r>
    </w:p>
    <w:p w14:paraId="26FBE58D" w14:textId="77777777" w:rsidR="008C1714" w:rsidRDefault="008C1714" w:rsidP="008C1714">
      <w:pPr>
        <w:spacing w:line="360" w:lineRule="auto"/>
        <w:rPr>
          <w:color w:val="000000"/>
        </w:rPr>
      </w:pPr>
    </w:p>
    <w:p w14:paraId="2FA60C2B" w14:textId="77777777" w:rsidR="008C1714" w:rsidRDefault="008C1714" w:rsidP="008C1714">
      <w:pPr>
        <w:spacing w:line="360" w:lineRule="auto"/>
        <w:rPr>
          <w:color w:val="000000"/>
        </w:rPr>
        <w:sectPr w:rsidR="008C1714" w:rsidSect="008C1714">
          <w:pgSz w:w="15840" w:h="12240" w:orient="landscape"/>
          <w:pgMar w:top="1440" w:right="1440" w:bottom="1440" w:left="1440" w:header="720" w:footer="720" w:gutter="0"/>
          <w:lnNumType w:countBy="1" w:restart="continuous"/>
          <w:cols w:space="720"/>
          <w:docGrid w:linePitch="360"/>
        </w:sectPr>
      </w:pPr>
    </w:p>
    <w:p w14:paraId="5C0F6067" w14:textId="77777777" w:rsidR="0058330E" w:rsidRPr="003F607E" w:rsidRDefault="0058330E" w:rsidP="0058330E">
      <w:pPr>
        <w:spacing w:line="360" w:lineRule="auto"/>
        <w:rPr>
          <w:color w:val="000000" w:themeColor="text1"/>
        </w:rPr>
      </w:pPr>
      <w:r>
        <w:rPr>
          <w:b/>
          <w:bCs/>
          <w:color w:val="000000" w:themeColor="text1"/>
        </w:rPr>
        <w:lastRenderedPageBreak/>
        <w:t>Table 5</w:t>
      </w:r>
      <w:r w:rsidRPr="000C287B">
        <w:rPr>
          <w:color w:val="000000" w:themeColor="text1"/>
        </w:rPr>
        <w:t xml:space="preserve"> </w:t>
      </w:r>
      <w:r>
        <w:rPr>
          <w:color w:val="000000" w:themeColor="text1"/>
        </w:rPr>
        <w:t>Structural equation model results investigating drivers of variance in area-based leaf nitrogen content</w:t>
      </w:r>
      <w:r w:rsidRPr="001B5901">
        <w:rPr>
          <w:color w:val="000000" w:themeColor="text1"/>
          <w:vertAlign w:val="superscript"/>
        </w:rPr>
        <w:t>*</w:t>
      </w:r>
    </w:p>
    <w:tbl>
      <w:tblPr>
        <w:tblStyle w:val="TableGrid"/>
        <w:tblW w:w="4674" w:type="dxa"/>
        <w:jc w:val="center"/>
        <w:tblLayout w:type="fixed"/>
        <w:tblLook w:val="04A0" w:firstRow="1" w:lastRow="0" w:firstColumn="1" w:lastColumn="0" w:noHBand="0" w:noVBand="1"/>
      </w:tblPr>
      <w:tblGrid>
        <w:gridCol w:w="360"/>
        <w:gridCol w:w="1843"/>
        <w:gridCol w:w="1458"/>
        <w:gridCol w:w="1013"/>
      </w:tblGrid>
      <w:tr w:rsidR="0058330E" w:rsidRPr="008B0912" w14:paraId="016687D8" w14:textId="77777777" w:rsidTr="00C07772">
        <w:trPr>
          <w:jc w:val="center"/>
        </w:trPr>
        <w:tc>
          <w:tcPr>
            <w:tcW w:w="360" w:type="dxa"/>
            <w:tcBorders>
              <w:top w:val="single" w:sz="4" w:space="0" w:color="auto"/>
              <w:left w:val="nil"/>
              <w:bottom w:val="single" w:sz="4" w:space="0" w:color="auto"/>
              <w:right w:val="nil"/>
            </w:tcBorders>
            <w:vAlign w:val="center"/>
          </w:tcPr>
          <w:p w14:paraId="54F22F66" w14:textId="77777777" w:rsidR="0058330E" w:rsidRPr="008B0912" w:rsidRDefault="0058330E" w:rsidP="00C07772">
            <w:pPr>
              <w:rPr>
                <w:b/>
                <w:bCs/>
                <w:color w:val="000000" w:themeColor="text1"/>
              </w:rPr>
            </w:pPr>
          </w:p>
        </w:tc>
        <w:tc>
          <w:tcPr>
            <w:tcW w:w="1843" w:type="dxa"/>
            <w:tcBorders>
              <w:top w:val="single" w:sz="4" w:space="0" w:color="auto"/>
              <w:left w:val="nil"/>
              <w:bottom w:val="single" w:sz="4" w:space="0" w:color="auto"/>
              <w:right w:val="nil"/>
            </w:tcBorders>
            <w:vAlign w:val="center"/>
          </w:tcPr>
          <w:p w14:paraId="6A11500B" w14:textId="77777777" w:rsidR="0058330E" w:rsidRPr="008B0912" w:rsidRDefault="0058330E" w:rsidP="00C07772">
            <w:pPr>
              <w:rPr>
                <w:b/>
                <w:bCs/>
                <w:color w:val="000000" w:themeColor="text1"/>
              </w:rPr>
            </w:pPr>
            <w:r w:rsidRPr="008B0912">
              <w:rPr>
                <w:b/>
                <w:bCs/>
                <w:color w:val="000000" w:themeColor="text1"/>
              </w:rPr>
              <w:t>Predictor</w:t>
            </w:r>
          </w:p>
        </w:tc>
        <w:tc>
          <w:tcPr>
            <w:tcW w:w="1458" w:type="dxa"/>
            <w:tcBorders>
              <w:top w:val="single" w:sz="4" w:space="0" w:color="auto"/>
              <w:left w:val="nil"/>
              <w:bottom w:val="single" w:sz="4" w:space="0" w:color="auto"/>
              <w:right w:val="nil"/>
            </w:tcBorders>
            <w:vAlign w:val="center"/>
          </w:tcPr>
          <w:p w14:paraId="353896BB" w14:textId="77777777" w:rsidR="0058330E" w:rsidRPr="008B0912" w:rsidRDefault="0058330E" w:rsidP="00C07772">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56FB4A84" w14:textId="77777777" w:rsidR="0058330E" w:rsidRPr="008B0912" w:rsidRDefault="0058330E" w:rsidP="00C07772">
            <w:pPr>
              <w:jc w:val="right"/>
              <w:rPr>
                <w:b/>
                <w:bCs/>
                <w:i/>
                <w:iCs/>
                <w:color w:val="000000" w:themeColor="text1"/>
              </w:rPr>
            </w:pPr>
            <w:r w:rsidRPr="008B0912">
              <w:rPr>
                <w:b/>
                <w:bCs/>
                <w:i/>
                <w:iCs/>
                <w:color w:val="000000"/>
              </w:rPr>
              <w:t>p</w:t>
            </w:r>
          </w:p>
        </w:tc>
      </w:tr>
      <w:tr w:rsidR="0058330E" w:rsidRPr="008B0912" w14:paraId="4A8E5CFA" w14:textId="77777777" w:rsidTr="00C07772">
        <w:trPr>
          <w:jc w:val="center"/>
        </w:trPr>
        <w:tc>
          <w:tcPr>
            <w:tcW w:w="3661" w:type="dxa"/>
            <w:gridSpan w:val="3"/>
            <w:tcBorders>
              <w:top w:val="nil"/>
              <w:left w:val="nil"/>
              <w:bottom w:val="nil"/>
              <w:right w:val="nil"/>
            </w:tcBorders>
            <w:vAlign w:val="center"/>
          </w:tcPr>
          <w:p w14:paraId="55760D6F" w14:textId="77777777" w:rsidR="0058330E" w:rsidRPr="008B0912" w:rsidRDefault="0058330E" w:rsidP="00C07772">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2CEE3C5C" w14:textId="77777777" w:rsidR="0058330E" w:rsidRPr="008B0912" w:rsidRDefault="0058330E" w:rsidP="00C07772">
            <w:pPr>
              <w:jc w:val="right"/>
              <w:rPr>
                <w:b/>
                <w:bCs/>
                <w:color w:val="000000"/>
              </w:rPr>
            </w:pPr>
          </w:p>
        </w:tc>
      </w:tr>
      <w:tr w:rsidR="0058330E" w:rsidRPr="008B0912" w14:paraId="1E0064DD" w14:textId="77777777" w:rsidTr="00C07772">
        <w:trPr>
          <w:jc w:val="center"/>
        </w:trPr>
        <w:tc>
          <w:tcPr>
            <w:tcW w:w="360" w:type="dxa"/>
            <w:vMerge w:val="restart"/>
            <w:tcBorders>
              <w:top w:val="nil"/>
              <w:left w:val="nil"/>
              <w:bottom w:val="nil"/>
              <w:right w:val="nil"/>
            </w:tcBorders>
          </w:tcPr>
          <w:p w14:paraId="5291CE91" w14:textId="77777777" w:rsidR="0058330E" w:rsidRPr="008B0912" w:rsidRDefault="0058330E" w:rsidP="00C07772">
            <w:pPr>
              <w:rPr>
                <w:color w:val="000000" w:themeColor="text1"/>
              </w:rPr>
            </w:pPr>
          </w:p>
        </w:tc>
        <w:tc>
          <w:tcPr>
            <w:tcW w:w="1843" w:type="dxa"/>
            <w:tcBorders>
              <w:top w:val="nil"/>
              <w:left w:val="nil"/>
              <w:bottom w:val="nil"/>
              <w:right w:val="nil"/>
            </w:tcBorders>
          </w:tcPr>
          <w:p w14:paraId="3EAE7228" w14:textId="77777777" w:rsidR="0058330E" w:rsidRPr="008B0912" w:rsidRDefault="0058330E" w:rsidP="00C07772">
            <w:pPr>
              <w:rPr>
                <w:i/>
                <w:iCs/>
                <w:color w:val="000000"/>
              </w:rPr>
            </w:pPr>
            <w:r w:rsidRPr="008B0912">
              <w:rPr>
                <w:i/>
                <w:iCs/>
                <w:color w:val="000000" w:themeColor="text1"/>
              </w:rPr>
              <w:t>N</w:t>
            </w:r>
            <w:r w:rsidRPr="008B0912">
              <w:rPr>
                <w:color w:val="000000" w:themeColor="text1"/>
                <w:vertAlign w:val="subscript"/>
              </w:rPr>
              <w:t>mass</w:t>
            </w:r>
          </w:p>
        </w:tc>
        <w:tc>
          <w:tcPr>
            <w:tcW w:w="1458" w:type="dxa"/>
            <w:tcBorders>
              <w:top w:val="nil"/>
              <w:left w:val="nil"/>
              <w:bottom w:val="nil"/>
              <w:right w:val="nil"/>
            </w:tcBorders>
            <w:vAlign w:val="bottom"/>
          </w:tcPr>
          <w:p w14:paraId="455E4E6F" w14:textId="77777777" w:rsidR="0058330E" w:rsidRPr="000E5060" w:rsidRDefault="0058330E" w:rsidP="00C07772">
            <w:pPr>
              <w:jc w:val="right"/>
              <w:rPr>
                <w:color w:val="000000"/>
              </w:rPr>
            </w:pPr>
            <w:r w:rsidRPr="000E5060">
              <w:rPr>
                <w:color w:val="000000"/>
              </w:rPr>
              <w:t>0.899</w:t>
            </w:r>
          </w:p>
        </w:tc>
        <w:tc>
          <w:tcPr>
            <w:tcW w:w="1013" w:type="dxa"/>
            <w:tcBorders>
              <w:top w:val="nil"/>
              <w:left w:val="nil"/>
              <w:bottom w:val="nil"/>
              <w:right w:val="nil"/>
            </w:tcBorders>
            <w:vAlign w:val="bottom"/>
          </w:tcPr>
          <w:p w14:paraId="4DF3D35D" w14:textId="77777777" w:rsidR="0058330E" w:rsidRPr="008B0912" w:rsidRDefault="0058330E" w:rsidP="00C07772">
            <w:pPr>
              <w:jc w:val="right"/>
              <w:rPr>
                <w:b/>
                <w:bCs/>
                <w:color w:val="000000"/>
              </w:rPr>
            </w:pPr>
            <w:r w:rsidRPr="008B0912">
              <w:rPr>
                <w:b/>
                <w:bCs/>
                <w:color w:val="000000"/>
              </w:rPr>
              <w:t>&lt;0.001</w:t>
            </w:r>
          </w:p>
        </w:tc>
      </w:tr>
      <w:tr w:rsidR="0058330E" w:rsidRPr="008B0912" w14:paraId="3C82B0D2" w14:textId="77777777" w:rsidTr="00C07772">
        <w:trPr>
          <w:jc w:val="center"/>
        </w:trPr>
        <w:tc>
          <w:tcPr>
            <w:tcW w:w="360" w:type="dxa"/>
            <w:vMerge/>
            <w:tcBorders>
              <w:top w:val="nil"/>
              <w:left w:val="nil"/>
              <w:bottom w:val="nil"/>
              <w:right w:val="nil"/>
            </w:tcBorders>
          </w:tcPr>
          <w:p w14:paraId="102A301B" w14:textId="77777777" w:rsidR="0058330E" w:rsidRPr="008B0912" w:rsidRDefault="0058330E" w:rsidP="00C07772">
            <w:pPr>
              <w:rPr>
                <w:color w:val="000000" w:themeColor="text1"/>
              </w:rPr>
            </w:pPr>
          </w:p>
        </w:tc>
        <w:tc>
          <w:tcPr>
            <w:tcW w:w="1843" w:type="dxa"/>
            <w:tcBorders>
              <w:top w:val="nil"/>
              <w:left w:val="nil"/>
              <w:bottom w:val="nil"/>
              <w:right w:val="nil"/>
            </w:tcBorders>
          </w:tcPr>
          <w:p w14:paraId="3D8429AA" w14:textId="77777777" w:rsidR="0058330E" w:rsidRPr="008B0912" w:rsidRDefault="0058330E" w:rsidP="00C07772">
            <w:pPr>
              <w:rPr>
                <w:i/>
                <w:iCs/>
                <w:color w:val="000000"/>
              </w:rPr>
            </w:pPr>
            <w:r w:rsidRPr="008B0912">
              <w:rPr>
                <w:i/>
                <w:iCs/>
                <w:color w:val="000000" w:themeColor="text1"/>
              </w:rPr>
              <w:t>M</w:t>
            </w:r>
            <w:r w:rsidRPr="008B0912">
              <w:rPr>
                <w:color w:val="000000" w:themeColor="text1"/>
                <w:vertAlign w:val="subscript"/>
              </w:rPr>
              <w:t>area</w:t>
            </w:r>
          </w:p>
        </w:tc>
        <w:tc>
          <w:tcPr>
            <w:tcW w:w="1458" w:type="dxa"/>
            <w:tcBorders>
              <w:top w:val="nil"/>
              <w:left w:val="nil"/>
              <w:bottom w:val="nil"/>
              <w:right w:val="nil"/>
            </w:tcBorders>
            <w:vAlign w:val="bottom"/>
          </w:tcPr>
          <w:p w14:paraId="123F3EE5" w14:textId="77777777" w:rsidR="0058330E" w:rsidRPr="000E5060" w:rsidRDefault="0058330E" w:rsidP="00C07772">
            <w:pPr>
              <w:jc w:val="right"/>
              <w:rPr>
                <w:color w:val="000000"/>
              </w:rPr>
            </w:pPr>
            <w:r w:rsidRPr="000E5060">
              <w:rPr>
                <w:color w:val="000000"/>
              </w:rPr>
              <w:t>0.822</w:t>
            </w:r>
          </w:p>
        </w:tc>
        <w:tc>
          <w:tcPr>
            <w:tcW w:w="1013" w:type="dxa"/>
            <w:tcBorders>
              <w:top w:val="nil"/>
              <w:left w:val="nil"/>
              <w:bottom w:val="nil"/>
              <w:right w:val="nil"/>
            </w:tcBorders>
            <w:vAlign w:val="bottom"/>
          </w:tcPr>
          <w:p w14:paraId="1F5C8C65" w14:textId="77777777" w:rsidR="0058330E" w:rsidRPr="008B0912" w:rsidRDefault="0058330E" w:rsidP="00C07772">
            <w:pPr>
              <w:jc w:val="right"/>
              <w:rPr>
                <w:b/>
                <w:bCs/>
                <w:color w:val="000000"/>
              </w:rPr>
            </w:pPr>
            <w:r w:rsidRPr="008B0912">
              <w:rPr>
                <w:b/>
                <w:bCs/>
                <w:color w:val="000000"/>
              </w:rPr>
              <w:t>&lt;0.001</w:t>
            </w:r>
          </w:p>
        </w:tc>
      </w:tr>
      <w:tr w:rsidR="0058330E" w:rsidRPr="008B0912" w14:paraId="41FFAADE" w14:textId="77777777" w:rsidTr="00C07772">
        <w:trPr>
          <w:jc w:val="center"/>
        </w:trPr>
        <w:tc>
          <w:tcPr>
            <w:tcW w:w="3661" w:type="dxa"/>
            <w:gridSpan w:val="3"/>
            <w:tcBorders>
              <w:top w:val="single" w:sz="4" w:space="0" w:color="auto"/>
              <w:left w:val="nil"/>
              <w:bottom w:val="nil"/>
              <w:right w:val="nil"/>
            </w:tcBorders>
            <w:shd w:val="clear" w:color="auto" w:fill="auto"/>
            <w:vAlign w:val="center"/>
          </w:tcPr>
          <w:p w14:paraId="7CC62F9E" w14:textId="77777777" w:rsidR="0058330E" w:rsidRPr="008B0912" w:rsidRDefault="0058330E" w:rsidP="00C07772">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5A1DBD9A" w14:textId="77777777" w:rsidR="0058330E" w:rsidRPr="008B0912" w:rsidRDefault="0058330E" w:rsidP="00C07772">
            <w:pPr>
              <w:jc w:val="right"/>
              <w:rPr>
                <w:color w:val="000000"/>
              </w:rPr>
            </w:pPr>
          </w:p>
        </w:tc>
      </w:tr>
      <w:tr w:rsidR="0058330E" w:rsidRPr="008B0912" w14:paraId="7A623416" w14:textId="77777777" w:rsidTr="00C07772">
        <w:trPr>
          <w:jc w:val="center"/>
        </w:trPr>
        <w:tc>
          <w:tcPr>
            <w:tcW w:w="360" w:type="dxa"/>
            <w:vMerge w:val="restart"/>
            <w:tcBorders>
              <w:top w:val="nil"/>
              <w:left w:val="nil"/>
              <w:right w:val="nil"/>
            </w:tcBorders>
            <w:vAlign w:val="center"/>
          </w:tcPr>
          <w:p w14:paraId="084ACC09"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8823064" w14:textId="77777777" w:rsidR="0058330E" w:rsidRPr="008B0912" w:rsidRDefault="0058330E" w:rsidP="00C07772">
            <w:pPr>
              <w:rPr>
                <w:i/>
                <w:iCs/>
                <w:color w:val="000000"/>
                <w:lang w:val="el-GR"/>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75872BDD" w14:textId="77777777" w:rsidR="0058330E" w:rsidRPr="000E5060" w:rsidRDefault="0058330E" w:rsidP="00C07772">
            <w:pPr>
              <w:jc w:val="right"/>
              <w:rPr>
                <w:color w:val="000000"/>
              </w:rPr>
            </w:pPr>
            <w:r w:rsidRPr="000E5060">
              <w:rPr>
                <w:color w:val="000000"/>
              </w:rPr>
              <w:t>-0.378</w:t>
            </w:r>
          </w:p>
        </w:tc>
        <w:tc>
          <w:tcPr>
            <w:tcW w:w="1013" w:type="dxa"/>
            <w:tcBorders>
              <w:top w:val="nil"/>
              <w:left w:val="nil"/>
              <w:bottom w:val="nil"/>
              <w:right w:val="nil"/>
            </w:tcBorders>
            <w:vAlign w:val="bottom"/>
          </w:tcPr>
          <w:p w14:paraId="5DAABEAF" w14:textId="77777777" w:rsidR="0058330E" w:rsidRPr="000E5060" w:rsidRDefault="0058330E" w:rsidP="00C07772">
            <w:pPr>
              <w:jc w:val="right"/>
              <w:rPr>
                <w:b/>
                <w:bCs/>
                <w:color w:val="000000"/>
              </w:rPr>
            </w:pPr>
            <w:r w:rsidRPr="000E5060">
              <w:rPr>
                <w:b/>
                <w:bCs/>
                <w:color w:val="000000"/>
              </w:rPr>
              <w:t>0.004</w:t>
            </w:r>
          </w:p>
        </w:tc>
      </w:tr>
      <w:tr w:rsidR="0058330E" w:rsidRPr="008B0912" w14:paraId="19B0FF3D" w14:textId="77777777" w:rsidTr="00C07772">
        <w:trPr>
          <w:jc w:val="center"/>
        </w:trPr>
        <w:tc>
          <w:tcPr>
            <w:tcW w:w="360" w:type="dxa"/>
            <w:vMerge/>
            <w:tcBorders>
              <w:top w:val="nil"/>
              <w:left w:val="nil"/>
              <w:right w:val="nil"/>
            </w:tcBorders>
            <w:vAlign w:val="center"/>
          </w:tcPr>
          <w:p w14:paraId="24751B24"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B9F0454" w14:textId="77777777" w:rsidR="0058330E" w:rsidRPr="008B0912" w:rsidRDefault="0058330E" w:rsidP="00C07772">
            <w:pPr>
              <w:rPr>
                <w:i/>
                <w:iCs/>
                <w:color w:val="000000"/>
                <w:lang w:val="el-GR"/>
              </w:rPr>
            </w:pPr>
            <w:r w:rsidRPr="008B0912">
              <w:rPr>
                <w:i/>
                <w:iCs/>
                <w:color w:val="000000"/>
              </w:rPr>
              <w:t>M</w:t>
            </w:r>
            <w:r w:rsidRPr="008B0912">
              <w:rPr>
                <w:color w:val="000000"/>
                <w:vertAlign w:val="subscript"/>
              </w:rPr>
              <w:t>area</w:t>
            </w:r>
          </w:p>
        </w:tc>
        <w:tc>
          <w:tcPr>
            <w:tcW w:w="1458" w:type="dxa"/>
            <w:tcBorders>
              <w:top w:val="nil"/>
              <w:left w:val="nil"/>
              <w:bottom w:val="nil"/>
              <w:right w:val="nil"/>
            </w:tcBorders>
            <w:vAlign w:val="bottom"/>
          </w:tcPr>
          <w:p w14:paraId="5E75D298" w14:textId="77777777" w:rsidR="0058330E" w:rsidRPr="000E5060" w:rsidRDefault="0058330E" w:rsidP="00C07772">
            <w:pPr>
              <w:jc w:val="right"/>
              <w:rPr>
                <w:color w:val="000000"/>
              </w:rPr>
            </w:pPr>
            <w:r w:rsidRPr="000E5060">
              <w:rPr>
                <w:color w:val="000000"/>
              </w:rPr>
              <w:t>-0.373</w:t>
            </w:r>
          </w:p>
        </w:tc>
        <w:tc>
          <w:tcPr>
            <w:tcW w:w="1013" w:type="dxa"/>
            <w:tcBorders>
              <w:top w:val="nil"/>
              <w:left w:val="nil"/>
              <w:bottom w:val="nil"/>
              <w:right w:val="nil"/>
            </w:tcBorders>
            <w:vAlign w:val="bottom"/>
          </w:tcPr>
          <w:p w14:paraId="691D0761" w14:textId="77777777" w:rsidR="0058330E" w:rsidRPr="000E5060" w:rsidRDefault="0058330E" w:rsidP="00C07772">
            <w:pPr>
              <w:jc w:val="right"/>
              <w:rPr>
                <w:b/>
                <w:bCs/>
                <w:color w:val="000000"/>
              </w:rPr>
            </w:pPr>
            <w:r w:rsidRPr="000E5060">
              <w:rPr>
                <w:b/>
                <w:bCs/>
                <w:color w:val="000000"/>
              </w:rPr>
              <w:t>&lt;0.001</w:t>
            </w:r>
          </w:p>
        </w:tc>
      </w:tr>
      <w:tr w:rsidR="0058330E" w:rsidRPr="008B0912" w14:paraId="3E10E718" w14:textId="77777777" w:rsidTr="00C07772">
        <w:trPr>
          <w:jc w:val="center"/>
        </w:trPr>
        <w:tc>
          <w:tcPr>
            <w:tcW w:w="360" w:type="dxa"/>
            <w:vMerge/>
            <w:tcBorders>
              <w:top w:val="nil"/>
              <w:left w:val="nil"/>
              <w:right w:val="nil"/>
            </w:tcBorders>
            <w:vAlign w:val="center"/>
          </w:tcPr>
          <w:p w14:paraId="363C8953"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4B6CF78A" w14:textId="77777777" w:rsidR="0058330E" w:rsidRPr="008B0912" w:rsidRDefault="0058330E" w:rsidP="00C07772">
            <w:pPr>
              <w:rPr>
                <w:i/>
                <w:iCs/>
                <w:color w:val="000000"/>
                <w:lang w:val="el-GR"/>
              </w:rPr>
            </w:pPr>
            <w:r w:rsidRPr="008B0912">
              <w:rPr>
                <w:i/>
                <w:iCs/>
                <w:color w:val="000000"/>
              </w:rPr>
              <w:t>N-fixing ability</w:t>
            </w:r>
          </w:p>
        </w:tc>
        <w:tc>
          <w:tcPr>
            <w:tcW w:w="1458" w:type="dxa"/>
            <w:tcBorders>
              <w:top w:val="nil"/>
              <w:left w:val="nil"/>
              <w:bottom w:val="nil"/>
              <w:right w:val="nil"/>
            </w:tcBorders>
            <w:vAlign w:val="bottom"/>
          </w:tcPr>
          <w:p w14:paraId="2E61406D" w14:textId="77777777" w:rsidR="0058330E" w:rsidRPr="000E5060" w:rsidRDefault="0058330E" w:rsidP="00C07772">
            <w:pPr>
              <w:jc w:val="right"/>
              <w:rPr>
                <w:color w:val="000000"/>
              </w:rPr>
            </w:pPr>
            <w:r w:rsidRPr="000E5060">
              <w:rPr>
                <w:color w:val="000000"/>
              </w:rPr>
              <w:t>0.288</w:t>
            </w:r>
          </w:p>
        </w:tc>
        <w:tc>
          <w:tcPr>
            <w:tcW w:w="1013" w:type="dxa"/>
            <w:tcBorders>
              <w:top w:val="nil"/>
              <w:left w:val="nil"/>
              <w:bottom w:val="nil"/>
              <w:right w:val="nil"/>
            </w:tcBorders>
            <w:vAlign w:val="bottom"/>
          </w:tcPr>
          <w:p w14:paraId="63F16086" w14:textId="77777777" w:rsidR="0058330E" w:rsidRPr="000E5060" w:rsidRDefault="0058330E" w:rsidP="00C07772">
            <w:pPr>
              <w:jc w:val="right"/>
              <w:rPr>
                <w:b/>
                <w:bCs/>
                <w:color w:val="000000"/>
              </w:rPr>
            </w:pPr>
            <w:r w:rsidRPr="000E5060">
              <w:rPr>
                <w:b/>
                <w:bCs/>
                <w:color w:val="000000"/>
              </w:rPr>
              <w:t>&lt;0.001</w:t>
            </w:r>
          </w:p>
        </w:tc>
      </w:tr>
      <w:tr w:rsidR="0058330E" w:rsidRPr="008B0912" w14:paraId="11008B73" w14:textId="77777777" w:rsidTr="00C07772">
        <w:trPr>
          <w:jc w:val="center"/>
        </w:trPr>
        <w:tc>
          <w:tcPr>
            <w:tcW w:w="360" w:type="dxa"/>
            <w:vMerge/>
            <w:tcBorders>
              <w:top w:val="nil"/>
              <w:left w:val="nil"/>
              <w:right w:val="nil"/>
            </w:tcBorders>
            <w:vAlign w:val="center"/>
          </w:tcPr>
          <w:p w14:paraId="297E6B92"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71F1906F" w14:textId="77777777" w:rsidR="0058330E" w:rsidRPr="008B0912" w:rsidRDefault="0058330E" w:rsidP="00C07772">
            <w:pPr>
              <w:rPr>
                <w:i/>
                <w:iCs/>
                <w:color w:val="000000"/>
                <w:lang w:val="el-GR"/>
              </w:rPr>
            </w:pPr>
            <w:r w:rsidRPr="008B0912">
              <w:rPr>
                <w:color w:val="000000" w:themeColor="text1"/>
              </w:rPr>
              <w:t xml:space="preserve">Leaf </w:t>
            </w:r>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
        </w:tc>
        <w:tc>
          <w:tcPr>
            <w:tcW w:w="1458" w:type="dxa"/>
            <w:tcBorders>
              <w:top w:val="nil"/>
              <w:left w:val="nil"/>
              <w:bottom w:val="nil"/>
              <w:right w:val="nil"/>
            </w:tcBorders>
            <w:vAlign w:val="bottom"/>
          </w:tcPr>
          <w:p w14:paraId="5B3EEEB4" w14:textId="77777777" w:rsidR="0058330E" w:rsidRPr="000E5060" w:rsidRDefault="0058330E" w:rsidP="00C07772">
            <w:pPr>
              <w:jc w:val="right"/>
              <w:rPr>
                <w:color w:val="000000"/>
              </w:rPr>
            </w:pPr>
            <w:r w:rsidRPr="000E5060">
              <w:rPr>
                <w:color w:val="000000"/>
              </w:rPr>
              <w:t>0.185</w:t>
            </w:r>
          </w:p>
        </w:tc>
        <w:tc>
          <w:tcPr>
            <w:tcW w:w="1013" w:type="dxa"/>
            <w:tcBorders>
              <w:top w:val="nil"/>
              <w:left w:val="nil"/>
              <w:bottom w:val="nil"/>
              <w:right w:val="nil"/>
            </w:tcBorders>
            <w:vAlign w:val="bottom"/>
          </w:tcPr>
          <w:p w14:paraId="18585D50" w14:textId="77777777" w:rsidR="0058330E" w:rsidRPr="000E5060" w:rsidRDefault="0058330E" w:rsidP="00C07772">
            <w:pPr>
              <w:jc w:val="right"/>
              <w:rPr>
                <w:color w:val="000000"/>
              </w:rPr>
            </w:pPr>
            <w:r w:rsidRPr="000E5060">
              <w:rPr>
                <w:color w:val="000000"/>
              </w:rPr>
              <w:t>0.154</w:t>
            </w:r>
          </w:p>
        </w:tc>
      </w:tr>
      <w:tr w:rsidR="0058330E" w:rsidRPr="008B0912" w14:paraId="31524867" w14:textId="77777777" w:rsidTr="00C07772">
        <w:trPr>
          <w:jc w:val="center"/>
        </w:trPr>
        <w:tc>
          <w:tcPr>
            <w:tcW w:w="360" w:type="dxa"/>
            <w:vMerge/>
            <w:tcBorders>
              <w:top w:val="nil"/>
              <w:left w:val="nil"/>
              <w:right w:val="nil"/>
            </w:tcBorders>
            <w:vAlign w:val="center"/>
          </w:tcPr>
          <w:p w14:paraId="5CF275E5"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5CA1B818" w14:textId="77777777" w:rsidR="0058330E" w:rsidRPr="008B0912" w:rsidRDefault="0058330E" w:rsidP="00C07772">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43204BC2" w14:textId="77777777" w:rsidR="0058330E" w:rsidRPr="000E5060" w:rsidRDefault="0058330E" w:rsidP="00C07772">
            <w:pPr>
              <w:jc w:val="right"/>
            </w:pPr>
            <w:r w:rsidRPr="000E5060">
              <w:rPr>
                <w:color w:val="000000"/>
              </w:rPr>
              <w:t>-0.171</w:t>
            </w:r>
          </w:p>
        </w:tc>
        <w:tc>
          <w:tcPr>
            <w:tcW w:w="1013" w:type="dxa"/>
            <w:tcBorders>
              <w:top w:val="nil"/>
              <w:left w:val="nil"/>
              <w:bottom w:val="nil"/>
              <w:right w:val="nil"/>
            </w:tcBorders>
            <w:vAlign w:val="bottom"/>
          </w:tcPr>
          <w:p w14:paraId="49071F8D" w14:textId="77777777" w:rsidR="0058330E" w:rsidRPr="000E5060" w:rsidRDefault="0058330E" w:rsidP="00C07772">
            <w:pPr>
              <w:jc w:val="right"/>
              <w:rPr>
                <w:b/>
                <w:bCs/>
              </w:rPr>
            </w:pPr>
            <w:r w:rsidRPr="000E5060">
              <w:rPr>
                <w:b/>
                <w:bCs/>
                <w:color w:val="000000"/>
              </w:rPr>
              <w:t>0.012</w:t>
            </w:r>
          </w:p>
        </w:tc>
      </w:tr>
      <w:tr w:rsidR="0058330E" w:rsidRPr="008B0912" w14:paraId="32133AE8" w14:textId="77777777" w:rsidTr="00C07772">
        <w:trPr>
          <w:jc w:val="center"/>
        </w:trPr>
        <w:tc>
          <w:tcPr>
            <w:tcW w:w="360" w:type="dxa"/>
            <w:vMerge/>
            <w:tcBorders>
              <w:top w:val="nil"/>
              <w:left w:val="nil"/>
              <w:right w:val="nil"/>
            </w:tcBorders>
            <w:vAlign w:val="center"/>
          </w:tcPr>
          <w:p w14:paraId="3CB06BA3"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571E2C59" w14:textId="77777777" w:rsidR="0058330E" w:rsidRPr="00E409E5" w:rsidRDefault="0058330E" w:rsidP="00C07772">
            <w:pPr>
              <w:rPr>
                <w:i/>
                <w:iCs/>
                <w:color w:val="000000"/>
                <w:lang w:val="el-GR"/>
              </w:rPr>
            </w:pPr>
            <w:r>
              <w:rPr>
                <w:i/>
                <w:iCs/>
                <w:color w:val="000000" w:themeColor="text1"/>
              </w:rPr>
              <w:t>Soil N</w:t>
            </w:r>
          </w:p>
        </w:tc>
        <w:tc>
          <w:tcPr>
            <w:tcW w:w="1458" w:type="dxa"/>
            <w:tcBorders>
              <w:top w:val="nil"/>
              <w:left w:val="nil"/>
              <w:bottom w:val="nil"/>
              <w:right w:val="nil"/>
            </w:tcBorders>
            <w:vAlign w:val="bottom"/>
          </w:tcPr>
          <w:p w14:paraId="3B982DE5" w14:textId="77777777" w:rsidR="0058330E" w:rsidRPr="000E5060" w:rsidRDefault="0058330E" w:rsidP="00C07772">
            <w:pPr>
              <w:jc w:val="right"/>
              <w:rPr>
                <w:color w:val="000000"/>
              </w:rPr>
            </w:pPr>
            <w:r w:rsidRPr="000E5060">
              <w:rPr>
                <w:color w:val="000000"/>
              </w:rPr>
              <w:t>0.166</w:t>
            </w:r>
          </w:p>
        </w:tc>
        <w:tc>
          <w:tcPr>
            <w:tcW w:w="1013" w:type="dxa"/>
            <w:tcBorders>
              <w:top w:val="nil"/>
              <w:left w:val="nil"/>
              <w:bottom w:val="nil"/>
              <w:right w:val="nil"/>
            </w:tcBorders>
            <w:vAlign w:val="bottom"/>
          </w:tcPr>
          <w:p w14:paraId="582582AE" w14:textId="77777777" w:rsidR="0058330E" w:rsidRPr="000E5060" w:rsidRDefault="0058330E" w:rsidP="00C07772">
            <w:pPr>
              <w:jc w:val="right"/>
              <w:rPr>
                <w:b/>
                <w:bCs/>
                <w:i/>
                <w:iCs/>
                <w:color w:val="000000"/>
              </w:rPr>
            </w:pPr>
            <w:r w:rsidRPr="000E5060">
              <w:rPr>
                <w:b/>
                <w:bCs/>
                <w:color w:val="000000"/>
              </w:rPr>
              <w:t>&lt;0.001</w:t>
            </w:r>
          </w:p>
        </w:tc>
      </w:tr>
      <w:tr w:rsidR="0058330E" w:rsidRPr="008B0912" w14:paraId="7CC52C95" w14:textId="77777777" w:rsidTr="00C07772">
        <w:trPr>
          <w:jc w:val="center"/>
        </w:trPr>
        <w:tc>
          <w:tcPr>
            <w:tcW w:w="3661" w:type="dxa"/>
            <w:gridSpan w:val="3"/>
            <w:tcBorders>
              <w:top w:val="single" w:sz="4" w:space="0" w:color="auto"/>
              <w:left w:val="nil"/>
              <w:bottom w:val="nil"/>
              <w:right w:val="nil"/>
            </w:tcBorders>
            <w:vAlign w:val="center"/>
          </w:tcPr>
          <w:p w14:paraId="26C7AD20" w14:textId="77777777" w:rsidR="0058330E" w:rsidRPr="008B0912" w:rsidRDefault="0058330E" w:rsidP="00C07772">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55496C1B" w14:textId="77777777" w:rsidR="0058330E" w:rsidRPr="008B0912" w:rsidRDefault="0058330E" w:rsidP="00C07772">
            <w:pPr>
              <w:jc w:val="right"/>
              <w:rPr>
                <w:b/>
                <w:bCs/>
                <w:color w:val="000000"/>
              </w:rPr>
            </w:pPr>
          </w:p>
        </w:tc>
      </w:tr>
      <w:tr w:rsidR="0058330E" w:rsidRPr="008B0912" w14:paraId="73B82C06" w14:textId="77777777" w:rsidTr="00C07772">
        <w:trPr>
          <w:jc w:val="center"/>
        </w:trPr>
        <w:tc>
          <w:tcPr>
            <w:tcW w:w="360" w:type="dxa"/>
            <w:tcBorders>
              <w:top w:val="nil"/>
              <w:left w:val="nil"/>
              <w:bottom w:val="nil"/>
              <w:right w:val="nil"/>
            </w:tcBorders>
            <w:vAlign w:val="center"/>
          </w:tcPr>
          <w:p w14:paraId="334C5C19" w14:textId="77777777" w:rsidR="0058330E" w:rsidRPr="008B0912" w:rsidRDefault="0058330E" w:rsidP="00C07772">
            <w:pPr>
              <w:ind w:left="255"/>
              <w:rPr>
                <w:color w:val="000000"/>
              </w:rPr>
            </w:pPr>
          </w:p>
        </w:tc>
        <w:tc>
          <w:tcPr>
            <w:tcW w:w="1843" w:type="dxa"/>
            <w:tcBorders>
              <w:top w:val="nil"/>
              <w:left w:val="nil"/>
              <w:bottom w:val="nil"/>
              <w:right w:val="nil"/>
            </w:tcBorders>
            <w:vAlign w:val="bottom"/>
          </w:tcPr>
          <w:p w14:paraId="1375EA40" w14:textId="77777777" w:rsidR="0058330E" w:rsidRPr="008B0912" w:rsidRDefault="0058330E" w:rsidP="00C07772">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2DA85173" w14:textId="77777777" w:rsidR="0058330E" w:rsidRPr="000E5060" w:rsidRDefault="0058330E" w:rsidP="00C07772">
            <w:pPr>
              <w:jc w:val="right"/>
              <w:rPr>
                <w:color w:val="000000"/>
              </w:rPr>
            </w:pPr>
            <w:r w:rsidRPr="000E5060">
              <w:rPr>
                <w:color w:val="000000"/>
              </w:rPr>
              <w:t>-0.461</w:t>
            </w:r>
          </w:p>
        </w:tc>
        <w:tc>
          <w:tcPr>
            <w:tcW w:w="1013" w:type="dxa"/>
            <w:tcBorders>
              <w:top w:val="nil"/>
              <w:left w:val="nil"/>
              <w:bottom w:val="nil"/>
              <w:right w:val="nil"/>
            </w:tcBorders>
            <w:vAlign w:val="bottom"/>
          </w:tcPr>
          <w:p w14:paraId="2D496519" w14:textId="77777777" w:rsidR="0058330E" w:rsidRPr="000E5060" w:rsidRDefault="0058330E" w:rsidP="00C07772">
            <w:pPr>
              <w:jc w:val="right"/>
              <w:rPr>
                <w:b/>
                <w:bCs/>
                <w:i/>
                <w:iCs/>
                <w:color w:val="000000"/>
              </w:rPr>
            </w:pPr>
            <w:r w:rsidRPr="000E5060">
              <w:rPr>
                <w:b/>
                <w:bCs/>
                <w:color w:val="000000"/>
              </w:rPr>
              <w:t>0.010</w:t>
            </w:r>
          </w:p>
        </w:tc>
      </w:tr>
      <w:tr w:rsidR="0058330E" w:rsidRPr="008B0912" w14:paraId="19DA2711" w14:textId="77777777" w:rsidTr="00C07772">
        <w:trPr>
          <w:jc w:val="center"/>
        </w:trPr>
        <w:tc>
          <w:tcPr>
            <w:tcW w:w="360" w:type="dxa"/>
            <w:tcBorders>
              <w:top w:val="nil"/>
              <w:left w:val="nil"/>
              <w:bottom w:val="nil"/>
              <w:right w:val="nil"/>
            </w:tcBorders>
            <w:vAlign w:val="center"/>
          </w:tcPr>
          <w:p w14:paraId="7B7DC801" w14:textId="77777777" w:rsidR="0058330E" w:rsidRPr="008B0912" w:rsidRDefault="0058330E" w:rsidP="00C07772">
            <w:pPr>
              <w:ind w:left="255"/>
              <w:rPr>
                <w:color w:val="000000"/>
              </w:rPr>
            </w:pPr>
          </w:p>
        </w:tc>
        <w:tc>
          <w:tcPr>
            <w:tcW w:w="1843" w:type="dxa"/>
            <w:tcBorders>
              <w:top w:val="nil"/>
              <w:left w:val="nil"/>
              <w:bottom w:val="nil"/>
              <w:right w:val="nil"/>
            </w:tcBorders>
            <w:vAlign w:val="center"/>
          </w:tcPr>
          <w:p w14:paraId="236EC8E0" w14:textId="77777777" w:rsidR="0058330E" w:rsidRPr="00EB6CFC" w:rsidRDefault="0058330E" w:rsidP="00C07772">
            <w:pPr>
              <w:rPr>
                <w:i/>
                <w:iCs/>
                <w:color w:val="000000"/>
              </w:rPr>
            </w:pPr>
            <w:r>
              <w:rPr>
                <w:i/>
                <w:iCs/>
                <w:color w:val="000000"/>
              </w:rPr>
              <w:t>Leaf C</w:t>
            </w:r>
            <w:r>
              <w:rPr>
                <w:i/>
                <w:iCs/>
                <w:color w:val="000000"/>
                <w:vertAlign w:val="subscript"/>
              </w:rPr>
              <w:t>i</w:t>
            </w:r>
            <w:r>
              <w:rPr>
                <w:i/>
                <w:iCs/>
                <w:color w:val="000000"/>
              </w:rPr>
              <w:t>:C</w:t>
            </w:r>
            <w:r>
              <w:rPr>
                <w:i/>
                <w:iCs/>
                <w:color w:val="000000"/>
                <w:vertAlign w:val="subscript"/>
              </w:rPr>
              <w:t>a</w:t>
            </w:r>
          </w:p>
        </w:tc>
        <w:tc>
          <w:tcPr>
            <w:tcW w:w="1458" w:type="dxa"/>
            <w:tcBorders>
              <w:top w:val="nil"/>
              <w:left w:val="nil"/>
              <w:bottom w:val="nil"/>
              <w:right w:val="nil"/>
            </w:tcBorders>
            <w:vAlign w:val="bottom"/>
          </w:tcPr>
          <w:p w14:paraId="6C1CEC40" w14:textId="77777777" w:rsidR="0058330E" w:rsidRPr="000E5060" w:rsidRDefault="0058330E" w:rsidP="00C07772">
            <w:pPr>
              <w:jc w:val="right"/>
              <w:rPr>
                <w:color w:val="000000"/>
              </w:rPr>
            </w:pPr>
            <w:r w:rsidRPr="000E5060">
              <w:rPr>
                <w:color w:val="000000"/>
              </w:rPr>
              <w:t>-0.309</w:t>
            </w:r>
          </w:p>
        </w:tc>
        <w:tc>
          <w:tcPr>
            <w:tcW w:w="1013" w:type="dxa"/>
            <w:tcBorders>
              <w:top w:val="nil"/>
              <w:left w:val="nil"/>
              <w:bottom w:val="nil"/>
              <w:right w:val="nil"/>
            </w:tcBorders>
            <w:vAlign w:val="bottom"/>
          </w:tcPr>
          <w:p w14:paraId="2CA039E7" w14:textId="77777777" w:rsidR="0058330E" w:rsidRPr="000E5060" w:rsidRDefault="0058330E" w:rsidP="00C07772">
            <w:pPr>
              <w:jc w:val="right"/>
              <w:rPr>
                <w:b/>
                <w:bCs/>
                <w:color w:val="000000"/>
              </w:rPr>
            </w:pPr>
            <w:r w:rsidRPr="000E5060">
              <w:rPr>
                <w:b/>
                <w:bCs/>
                <w:color w:val="000000"/>
              </w:rPr>
              <w:t>0.006</w:t>
            </w:r>
          </w:p>
        </w:tc>
      </w:tr>
      <w:tr w:rsidR="0058330E" w:rsidRPr="008B0912" w14:paraId="34B5FFB8" w14:textId="77777777" w:rsidTr="00C07772">
        <w:trPr>
          <w:jc w:val="center"/>
        </w:trPr>
        <w:tc>
          <w:tcPr>
            <w:tcW w:w="360" w:type="dxa"/>
            <w:tcBorders>
              <w:top w:val="nil"/>
              <w:left w:val="nil"/>
              <w:bottom w:val="nil"/>
              <w:right w:val="nil"/>
            </w:tcBorders>
            <w:vAlign w:val="center"/>
          </w:tcPr>
          <w:p w14:paraId="611969FA" w14:textId="77777777" w:rsidR="0058330E" w:rsidRPr="008B0912" w:rsidRDefault="0058330E" w:rsidP="00C07772">
            <w:pPr>
              <w:ind w:left="255"/>
              <w:rPr>
                <w:color w:val="000000"/>
              </w:rPr>
            </w:pPr>
          </w:p>
        </w:tc>
        <w:tc>
          <w:tcPr>
            <w:tcW w:w="1843" w:type="dxa"/>
            <w:tcBorders>
              <w:top w:val="nil"/>
              <w:left w:val="nil"/>
              <w:bottom w:val="nil"/>
              <w:right w:val="nil"/>
            </w:tcBorders>
            <w:vAlign w:val="center"/>
          </w:tcPr>
          <w:p w14:paraId="27037B81" w14:textId="77777777" w:rsidR="0058330E" w:rsidRPr="008B0912" w:rsidRDefault="0058330E" w:rsidP="00C07772">
            <w:pPr>
              <w:rPr>
                <w:i/>
                <w:iCs/>
                <w:color w:val="000000"/>
              </w:rPr>
            </w:pPr>
            <w:r w:rsidRPr="008B0912">
              <w:rPr>
                <w:i/>
                <w:iCs/>
                <w:color w:val="000000"/>
              </w:rPr>
              <w:t>Soil N</w:t>
            </w:r>
          </w:p>
        </w:tc>
        <w:tc>
          <w:tcPr>
            <w:tcW w:w="1458" w:type="dxa"/>
            <w:tcBorders>
              <w:top w:val="nil"/>
              <w:left w:val="nil"/>
              <w:bottom w:val="nil"/>
              <w:right w:val="nil"/>
            </w:tcBorders>
            <w:vAlign w:val="bottom"/>
          </w:tcPr>
          <w:p w14:paraId="4BA5DBFB" w14:textId="77777777" w:rsidR="0058330E" w:rsidRPr="000E5060" w:rsidRDefault="0058330E" w:rsidP="00C07772">
            <w:pPr>
              <w:jc w:val="right"/>
              <w:rPr>
                <w:color w:val="000000"/>
              </w:rPr>
            </w:pPr>
            <w:r w:rsidRPr="000E5060">
              <w:rPr>
                <w:color w:val="000000"/>
              </w:rPr>
              <w:t>-0.255</w:t>
            </w:r>
          </w:p>
        </w:tc>
        <w:tc>
          <w:tcPr>
            <w:tcW w:w="1013" w:type="dxa"/>
            <w:tcBorders>
              <w:top w:val="nil"/>
              <w:left w:val="nil"/>
              <w:bottom w:val="nil"/>
              <w:right w:val="nil"/>
            </w:tcBorders>
            <w:vAlign w:val="bottom"/>
          </w:tcPr>
          <w:p w14:paraId="34F4F70A" w14:textId="77777777" w:rsidR="0058330E" w:rsidRPr="000E5060" w:rsidRDefault="0058330E" w:rsidP="00C07772">
            <w:pPr>
              <w:jc w:val="right"/>
              <w:rPr>
                <w:b/>
                <w:bCs/>
                <w:color w:val="000000"/>
              </w:rPr>
            </w:pPr>
            <w:r w:rsidRPr="000E5060">
              <w:rPr>
                <w:b/>
                <w:bCs/>
                <w:color w:val="000000"/>
              </w:rPr>
              <w:t>&lt;0.001</w:t>
            </w:r>
          </w:p>
        </w:tc>
      </w:tr>
      <w:tr w:rsidR="0058330E" w:rsidRPr="008B0912" w14:paraId="17E261CD" w14:textId="77777777" w:rsidTr="00C07772">
        <w:trPr>
          <w:jc w:val="center"/>
        </w:trPr>
        <w:tc>
          <w:tcPr>
            <w:tcW w:w="3661" w:type="dxa"/>
            <w:gridSpan w:val="3"/>
            <w:tcBorders>
              <w:top w:val="single" w:sz="4" w:space="0" w:color="auto"/>
              <w:left w:val="nil"/>
              <w:bottom w:val="nil"/>
              <w:right w:val="nil"/>
            </w:tcBorders>
            <w:vAlign w:val="center"/>
          </w:tcPr>
          <w:p w14:paraId="451FFB74" w14:textId="77777777" w:rsidR="0058330E" w:rsidRPr="008B0912" w:rsidRDefault="0058330E" w:rsidP="00C07772">
            <w:pPr>
              <w:rPr>
                <w:b/>
                <w:bCs/>
                <w:color w:val="000000" w:themeColor="text1"/>
              </w:rPr>
            </w:pPr>
            <w:r w:rsidRPr="008B0912">
              <w:rPr>
                <w:b/>
                <w:bCs/>
                <w:color w:val="000000" w:themeColor="text1"/>
              </w:rPr>
              <w:t xml:space="preserve">Leaf </w:t>
            </w:r>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
        </w:tc>
        <w:tc>
          <w:tcPr>
            <w:tcW w:w="1013" w:type="dxa"/>
            <w:tcBorders>
              <w:top w:val="single" w:sz="4" w:space="0" w:color="auto"/>
              <w:left w:val="nil"/>
              <w:bottom w:val="nil"/>
              <w:right w:val="nil"/>
            </w:tcBorders>
            <w:vAlign w:val="bottom"/>
          </w:tcPr>
          <w:p w14:paraId="76FE6129" w14:textId="77777777" w:rsidR="0058330E" w:rsidRPr="008B0912" w:rsidRDefault="0058330E" w:rsidP="00C07772">
            <w:pPr>
              <w:jc w:val="right"/>
              <w:rPr>
                <w:color w:val="000000"/>
              </w:rPr>
            </w:pPr>
          </w:p>
        </w:tc>
      </w:tr>
      <w:tr w:rsidR="0058330E" w:rsidRPr="008B0912" w14:paraId="2500EDE5" w14:textId="77777777" w:rsidTr="00C07772">
        <w:trPr>
          <w:jc w:val="center"/>
        </w:trPr>
        <w:tc>
          <w:tcPr>
            <w:tcW w:w="360" w:type="dxa"/>
            <w:vMerge w:val="restart"/>
            <w:tcBorders>
              <w:top w:val="nil"/>
              <w:left w:val="nil"/>
              <w:right w:val="nil"/>
            </w:tcBorders>
            <w:vAlign w:val="center"/>
          </w:tcPr>
          <w:p w14:paraId="62CEAB58"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2D903FD0" w14:textId="77777777" w:rsidR="0058330E" w:rsidRPr="008B0912" w:rsidRDefault="0058330E" w:rsidP="00C07772">
            <w:pPr>
              <w:rPr>
                <w:color w:val="000000"/>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11ECD72C" w14:textId="77777777" w:rsidR="0058330E" w:rsidRPr="00F90F34" w:rsidRDefault="0058330E" w:rsidP="00C07772">
            <w:pPr>
              <w:jc w:val="right"/>
              <w:rPr>
                <w:color w:val="000000"/>
              </w:rPr>
            </w:pPr>
            <w:r w:rsidRPr="00F90F34">
              <w:rPr>
                <w:color w:val="000000"/>
              </w:rPr>
              <w:t>-0.738</w:t>
            </w:r>
          </w:p>
        </w:tc>
        <w:tc>
          <w:tcPr>
            <w:tcW w:w="1013" w:type="dxa"/>
            <w:tcBorders>
              <w:top w:val="nil"/>
              <w:left w:val="nil"/>
              <w:bottom w:val="nil"/>
              <w:right w:val="nil"/>
            </w:tcBorders>
            <w:vAlign w:val="bottom"/>
          </w:tcPr>
          <w:p w14:paraId="460766D6" w14:textId="77777777" w:rsidR="0058330E" w:rsidRPr="00F90F34" w:rsidRDefault="0058330E" w:rsidP="00C07772">
            <w:pPr>
              <w:jc w:val="right"/>
              <w:rPr>
                <w:b/>
                <w:bCs/>
                <w:i/>
                <w:iCs/>
                <w:color w:val="000000"/>
              </w:rPr>
            </w:pPr>
            <w:r w:rsidRPr="00F90F34">
              <w:rPr>
                <w:b/>
                <w:bCs/>
                <w:color w:val="000000"/>
              </w:rPr>
              <w:t>&lt;0.001</w:t>
            </w:r>
          </w:p>
        </w:tc>
      </w:tr>
      <w:tr w:rsidR="0058330E" w:rsidRPr="008B0912" w14:paraId="3081AA8B" w14:textId="77777777" w:rsidTr="00C07772">
        <w:trPr>
          <w:jc w:val="center"/>
        </w:trPr>
        <w:tc>
          <w:tcPr>
            <w:tcW w:w="360" w:type="dxa"/>
            <w:vMerge/>
            <w:tcBorders>
              <w:left w:val="nil"/>
              <w:bottom w:val="nil"/>
              <w:right w:val="nil"/>
            </w:tcBorders>
            <w:vAlign w:val="center"/>
          </w:tcPr>
          <w:p w14:paraId="2FB32EFA" w14:textId="77777777" w:rsidR="0058330E" w:rsidRPr="008B0912" w:rsidRDefault="0058330E" w:rsidP="00C07772">
            <w:pPr>
              <w:rPr>
                <w:color w:val="000000" w:themeColor="text1"/>
              </w:rPr>
            </w:pPr>
          </w:p>
        </w:tc>
        <w:tc>
          <w:tcPr>
            <w:tcW w:w="1843" w:type="dxa"/>
            <w:tcBorders>
              <w:top w:val="nil"/>
              <w:left w:val="nil"/>
              <w:bottom w:val="nil"/>
              <w:right w:val="nil"/>
            </w:tcBorders>
            <w:vAlign w:val="bottom"/>
          </w:tcPr>
          <w:p w14:paraId="081DFCEC" w14:textId="77777777" w:rsidR="0058330E" w:rsidRPr="008B0912" w:rsidRDefault="0058330E" w:rsidP="00C07772">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017CA3E2" w14:textId="77777777" w:rsidR="0058330E" w:rsidRPr="00F90F34" w:rsidRDefault="0058330E" w:rsidP="00C07772">
            <w:pPr>
              <w:jc w:val="right"/>
              <w:rPr>
                <w:color w:val="000000"/>
              </w:rPr>
            </w:pPr>
            <w:r w:rsidRPr="00F90F34">
              <w:rPr>
                <w:color w:val="000000"/>
              </w:rPr>
              <w:t>0.316</w:t>
            </w:r>
          </w:p>
        </w:tc>
        <w:tc>
          <w:tcPr>
            <w:tcW w:w="1013" w:type="dxa"/>
            <w:tcBorders>
              <w:top w:val="nil"/>
              <w:left w:val="nil"/>
              <w:bottom w:val="nil"/>
              <w:right w:val="nil"/>
            </w:tcBorders>
            <w:vAlign w:val="bottom"/>
          </w:tcPr>
          <w:p w14:paraId="25A7C6C8" w14:textId="77777777" w:rsidR="0058330E" w:rsidRPr="00F90F34" w:rsidRDefault="0058330E" w:rsidP="00C07772">
            <w:pPr>
              <w:jc w:val="right"/>
              <w:rPr>
                <w:b/>
                <w:bCs/>
                <w:color w:val="000000"/>
              </w:rPr>
            </w:pPr>
            <w:r w:rsidRPr="00F90F34">
              <w:rPr>
                <w:b/>
                <w:bCs/>
                <w:color w:val="000000"/>
              </w:rPr>
              <w:t>&lt;0.001</w:t>
            </w:r>
          </w:p>
        </w:tc>
      </w:tr>
      <w:tr w:rsidR="0058330E" w:rsidRPr="008B0912" w14:paraId="77B43313" w14:textId="77777777" w:rsidTr="00C07772">
        <w:trPr>
          <w:jc w:val="center"/>
        </w:trPr>
        <w:tc>
          <w:tcPr>
            <w:tcW w:w="360" w:type="dxa"/>
            <w:vMerge/>
            <w:tcBorders>
              <w:left w:val="nil"/>
              <w:bottom w:val="nil"/>
              <w:right w:val="nil"/>
            </w:tcBorders>
            <w:vAlign w:val="center"/>
          </w:tcPr>
          <w:p w14:paraId="79786B33" w14:textId="77777777" w:rsidR="0058330E" w:rsidRPr="008B0912" w:rsidRDefault="0058330E" w:rsidP="00C07772">
            <w:pPr>
              <w:rPr>
                <w:color w:val="000000" w:themeColor="text1"/>
              </w:rPr>
            </w:pPr>
          </w:p>
        </w:tc>
        <w:tc>
          <w:tcPr>
            <w:tcW w:w="1843" w:type="dxa"/>
            <w:tcBorders>
              <w:top w:val="nil"/>
              <w:left w:val="nil"/>
              <w:bottom w:val="nil"/>
              <w:right w:val="nil"/>
            </w:tcBorders>
            <w:vAlign w:val="bottom"/>
          </w:tcPr>
          <w:p w14:paraId="1BB57DC7" w14:textId="77777777" w:rsidR="0058330E" w:rsidRPr="008B0912" w:rsidRDefault="0058330E" w:rsidP="00C07772">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1CA6E8ED" w14:textId="77777777" w:rsidR="0058330E" w:rsidRPr="00F90F34" w:rsidRDefault="0058330E" w:rsidP="00C07772">
            <w:pPr>
              <w:jc w:val="right"/>
              <w:rPr>
                <w:color w:val="000000"/>
              </w:rPr>
            </w:pPr>
            <w:r w:rsidRPr="00F90F34">
              <w:rPr>
                <w:color w:val="000000"/>
              </w:rPr>
              <w:t>-0.096</w:t>
            </w:r>
          </w:p>
        </w:tc>
        <w:tc>
          <w:tcPr>
            <w:tcW w:w="1013" w:type="dxa"/>
            <w:tcBorders>
              <w:top w:val="nil"/>
              <w:left w:val="nil"/>
              <w:bottom w:val="nil"/>
              <w:right w:val="nil"/>
            </w:tcBorders>
            <w:vAlign w:val="bottom"/>
          </w:tcPr>
          <w:p w14:paraId="4A429753" w14:textId="77777777" w:rsidR="0058330E" w:rsidRPr="00F90F34" w:rsidRDefault="0058330E" w:rsidP="00C07772">
            <w:pPr>
              <w:jc w:val="right"/>
              <w:rPr>
                <w:b/>
                <w:bCs/>
                <w:color w:val="000000"/>
              </w:rPr>
            </w:pPr>
            <w:r w:rsidRPr="00F90F34">
              <w:rPr>
                <w:b/>
                <w:bCs/>
                <w:color w:val="000000"/>
              </w:rPr>
              <w:t>&lt;0.001</w:t>
            </w:r>
          </w:p>
        </w:tc>
      </w:tr>
      <w:tr w:rsidR="0058330E" w:rsidRPr="008B0912" w14:paraId="4EA27EF8" w14:textId="77777777" w:rsidTr="00C07772">
        <w:trPr>
          <w:jc w:val="center"/>
        </w:trPr>
        <w:tc>
          <w:tcPr>
            <w:tcW w:w="360" w:type="dxa"/>
            <w:vMerge/>
            <w:tcBorders>
              <w:left w:val="nil"/>
              <w:bottom w:val="nil"/>
              <w:right w:val="nil"/>
            </w:tcBorders>
            <w:vAlign w:val="center"/>
          </w:tcPr>
          <w:p w14:paraId="57185DA2" w14:textId="77777777" w:rsidR="0058330E" w:rsidRPr="008B0912" w:rsidRDefault="0058330E" w:rsidP="00C07772">
            <w:pPr>
              <w:rPr>
                <w:color w:val="000000" w:themeColor="text1"/>
              </w:rPr>
            </w:pPr>
          </w:p>
        </w:tc>
        <w:tc>
          <w:tcPr>
            <w:tcW w:w="1843" w:type="dxa"/>
            <w:tcBorders>
              <w:top w:val="nil"/>
              <w:left w:val="nil"/>
              <w:bottom w:val="nil"/>
              <w:right w:val="nil"/>
            </w:tcBorders>
            <w:vAlign w:val="bottom"/>
          </w:tcPr>
          <w:p w14:paraId="5CCCE1E6" w14:textId="77777777" w:rsidR="0058330E" w:rsidRPr="008B0912" w:rsidRDefault="0058330E" w:rsidP="00C07772">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3B030A6C" w14:textId="77777777" w:rsidR="0058330E" w:rsidRPr="00F90F34" w:rsidRDefault="0058330E" w:rsidP="00C07772">
            <w:pPr>
              <w:jc w:val="right"/>
              <w:rPr>
                <w:color w:val="000000"/>
              </w:rPr>
            </w:pPr>
            <w:r w:rsidRPr="00F90F34">
              <w:rPr>
                <w:color w:val="000000"/>
              </w:rPr>
              <w:t>-0.07</w:t>
            </w:r>
            <w:r>
              <w:rPr>
                <w:color w:val="000000"/>
              </w:rPr>
              <w:t>0</w:t>
            </w:r>
          </w:p>
        </w:tc>
        <w:tc>
          <w:tcPr>
            <w:tcW w:w="1013" w:type="dxa"/>
            <w:tcBorders>
              <w:top w:val="nil"/>
              <w:left w:val="nil"/>
              <w:bottom w:val="nil"/>
              <w:right w:val="nil"/>
            </w:tcBorders>
            <w:vAlign w:val="bottom"/>
          </w:tcPr>
          <w:p w14:paraId="7EB3B137" w14:textId="77777777" w:rsidR="0058330E" w:rsidRPr="00F90F34" w:rsidRDefault="0058330E" w:rsidP="00C07772">
            <w:pPr>
              <w:jc w:val="right"/>
              <w:rPr>
                <w:b/>
                <w:bCs/>
                <w:color w:val="000000"/>
              </w:rPr>
            </w:pPr>
            <w:r w:rsidRPr="00F90F34">
              <w:rPr>
                <w:b/>
                <w:bCs/>
                <w:color w:val="000000"/>
              </w:rPr>
              <w:t>&lt;0.001</w:t>
            </w:r>
          </w:p>
        </w:tc>
      </w:tr>
      <w:tr w:rsidR="0058330E" w:rsidRPr="008B0912" w14:paraId="2E3C9A78" w14:textId="77777777" w:rsidTr="00C07772">
        <w:trPr>
          <w:jc w:val="center"/>
        </w:trPr>
        <w:tc>
          <w:tcPr>
            <w:tcW w:w="3661" w:type="dxa"/>
            <w:gridSpan w:val="3"/>
            <w:tcBorders>
              <w:top w:val="single" w:sz="4" w:space="0" w:color="auto"/>
              <w:left w:val="nil"/>
              <w:bottom w:val="nil"/>
              <w:right w:val="nil"/>
            </w:tcBorders>
            <w:vAlign w:val="center"/>
          </w:tcPr>
          <w:p w14:paraId="4AEDD0D3" w14:textId="77777777" w:rsidR="0058330E" w:rsidRPr="008B0912" w:rsidRDefault="0058330E" w:rsidP="00C07772">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20711B9A" w14:textId="77777777" w:rsidR="0058330E" w:rsidRPr="008B0912" w:rsidRDefault="0058330E" w:rsidP="00C07772">
            <w:pPr>
              <w:jc w:val="right"/>
              <w:rPr>
                <w:b/>
                <w:bCs/>
                <w:color w:val="000000"/>
              </w:rPr>
            </w:pPr>
          </w:p>
        </w:tc>
      </w:tr>
      <w:tr w:rsidR="0058330E" w:rsidRPr="008B0912" w14:paraId="18EA63AE" w14:textId="77777777" w:rsidTr="00C07772">
        <w:trPr>
          <w:jc w:val="center"/>
        </w:trPr>
        <w:tc>
          <w:tcPr>
            <w:tcW w:w="360" w:type="dxa"/>
            <w:vMerge w:val="restart"/>
            <w:tcBorders>
              <w:top w:val="nil"/>
              <w:left w:val="nil"/>
              <w:right w:val="nil"/>
            </w:tcBorders>
            <w:vAlign w:val="center"/>
          </w:tcPr>
          <w:p w14:paraId="65FEB7EC"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77E2B9C3" w14:textId="77777777" w:rsidR="0058330E" w:rsidRPr="008B0912" w:rsidRDefault="0058330E" w:rsidP="00C07772">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4FFD76A9" w14:textId="77777777" w:rsidR="0058330E" w:rsidRPr="00F90F34" w:rsidRDefault="0058330E" w:rsidP="00C07772">
            <w:pPr>
              <w:jc w:val="right"/>
              <w:rPr>
                <w:b/>
                <w:bCs/>
                <w:color w:val="000000"/>
              </w:rPr>
            </w:pPr>
            <w:r w:rsidRPr="00F90F34">
              <w:rPr>
                <w:color w:val="000000"/>
              </w:rPr>
              <w:t>-0.816</w:t>
            </w:r>
          </w:p>
        </w:tc>
        <w:tc>
          <w:tcPr>
            <w:tcW w:w="1013" w:type="dxa"/>
            <w:tcBorders>
              <w:top w:val="nil"/>
              <w:left w:val="nil"/>
              <w:bottom w:val="nil"/>
              <w:right w:val="nil"/>
            </w:tcBorders>
            <w:vAlign w:val="bottom"/>
          </w:tcPr>
          <w:p w14:paraId="49BDFEF2" w14:textId="77777777" w:rsidR="0058330E" w:rsidRPr="00F90F34" w:rsidRDefault="0058330E" w:rsidP="00C07772">
            <w:pPr>
              <w:jc w:val="right"/>
              <w:rPr>
                <w:b/>
                <w:bCs/>
                <w:i/>
                <w:iCs/>
                <w:color w:val="000000"/>
              </w:rPr>
            </w:pPr>
            <w:r w:rsidRPr="00F90F34">
              <w:rPr>
                <w:b/>
                <w:bCs/>
                <w:color w:val="000000"/>
              </w:rPr>
              <w:t>&lt;0.001</w:t>
            </w:r>
          </w:p>
        </w:tc>
      </w:tr>
      <w:tr w:rsidR="0058330E" w:rsidRPr="008B0912" w14:paraId="1563C7C7" w14:textId="77777777" w:rsidTr="00C07772">
        <w:trPr>
          <w:jc w:val="center"/>
        </w:trPr>
        <w:tc>
          <w:tcPr>
            <w:tcW w:w="360" w:type="dxa"/>
            <w:vMerge/>
            <w:tcBorders>
              <w:top w:val="nil"/>
              <w:left w:val="nil"/>
              <w:right w:val="nil"/>
            </w:tcBorders>
            <w:vAlign w:val="center"/>
          </w:tcPr>
          <w:p w14:paraId="72FED4E9"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53AF285" w14:textId="77777777" w:rsidR="0058330E" w:rsidRPr="008B0912" w:rsidRDefault="0058330E" w:rsidP="00C07772">
            <w:pPr>
              <w:rPr>
                <w:i/>
                <w:iCs/>
                <w:color w:val="000000"/>
              </w:rPr>
            </w:pPr>
            <w:r w:rsidRPr="008B0912">
              <w:rPr>
                <w:i/>
                <w:iCs/>
                <w:color w:val="000000"/>
              </w:rPr>
              <w:t>N-fixing ability</w:t>
            </w:r>
          </w:p>
        </w:tc>
        <w:tc>
          <w:tcPr>
            <w:tcW w:w="1458" w:type="dxa"/>
            <w:tcBorders>
              <w:top w:val="nil"/>
              <w:left w:val="nil"/>
              <w:bottom w:val="nil"/>
              <w:right w:val="nil"/>
            </w:tcBorders>
            <w:vAlign w:val="bottom"/>
          </w:tcPr>
          <w:p w14:paraId="3176A62B" w14:textId="77777777" w:rsidR="0058330E" w:rsidRPr="00F90F34" w:rsidRDefault="0058330E" w:rsidP="00C07772">
            <w:pPr>
              <w:jc w:val="right"/>
              <w:rPr>
                <w:color w:val="000000"/>
              </w:rPr>
            </w:pPr>
            <w:r w:rsidRPr="00F90F34">
              <w:rPr>
                <w:color w:val="000000"/>
              </w:rPr>
              <w:t>-0.114</w:t>
            </w:r>
          </w:p>
        </w:tc>
        <w:tc>
          <w:tcPr>
            <w:tcW w:w="1013" w:type="dxa"/>
            <w:tcBorders>
              <w:top w:val="nil"/>
              <w:left w:val="nil"/>
              <w:bottom w:val="nil"/>
              <w:right w:val="nil"/>
            </w:tcBorders>
            <w:vAlign w:val="bottom"/>
          </w:tcPr>
          <w:p w14:paraId="2FD18EE6" w14:textId="77777777" w:rsidR="0058330E" w:rsidRPr="00F90F34" w:rsidRDefault="0058330E" w:rsidP="00C07772">
            <w:pPr>
              <w:jc w:val="right"/>
              <w:rPr>
                <w:b/>
                <w:bCs/>
                <w:color w:val="000000"/>
              </w:rPr>
            </w:pPr>
            <w:r w:rsidRPr="00F90F34">
              <w:rPr>
                <w:color w:val="000000"/>
              </w:rPr>
              <w:t>0.189</w:t>
            </w:r>
          </w:p>
        </w:tc>
      </w:tr>
      <w:tr w:rsidR="0058330E" w:rsidRPr="008B0912" w14:paraId="1BDB0EFE" w14:textId="77777777" w:rsidTr="00C07772">
        <w:trPr>
          <w:jc w:val="center"/>
        </w:trPr>
        <w:tc>
          <w:tcPr>
            <w:tcW w:w="360" w:type="dxa"/>
            <w:vMerge/>
            <w:tcBorders>
              <w:top w:val="nil"/>
              <w:left w:val="nil"/>
              <w:right w:val="nil"/>
            </w:tcBorders>
            <w:vAlign w:val="center"/>
          </w:tcPr>
          <w:p w14:paraId="2FF3D5F1"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8633E51" w14:textId="77777777" w:rsidR="0058330E" w:rsidRPr="008B0912" w:rsidRDefault="0058330E" w:rsidP="00C07772">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525A7301" w14:textId="77777777" w:rsidR="0058330E" w:rsidRPr="00F90F34" w:rsidRDefault="0058330E" w:rsidP="00C07772">
            <w:pPr>
              <w:jc w:val="right"/>
              <w:rPr>
                <w:color w:val="000000"/>
              </w:rPr>
            </w:pPr>
            <w:r w:rsidRPr="00F90F34">
              <w:rPr>
                <w:color w:val="000000"/>
              </w:rPr>
              <w:t>0.091</w:t>
            </w:r>
          </w:p>
        </w:tc>
        <w:tc>
          <w:tcPr>
            <w:tcW w:w="1013" w:type="dxa"/>
            <w:tcBorders>
              <w:top w:val="nil"/>
              <w:left w:val="nil"/>
              <w:bottom w:val="nil"/>
              <w:right w:val="nil"/>
            </w:tcBorders>
            <w:vAlign w:val="bottom"/>
          </w:tcPr>
          <w:p w14:paraId="72FAD570" w14:textId="77777777" w:rsidR="0058330E" w:rsidRPr="00F90F34" w:rsidRDefault="0058330E" w:rsidP="00C07772">
            <w:pPr>
              <w:jc w:val="right"/>
              <w:rPr>
                <w:b/>
                <w:bCs/>
                <w:color w:val="000000"/>
              </w:rPr>
            </w:pPr>
            <w:r w:rsidRPr="00F90F34">
              <w:rPr>
                <w:b/>
                <w:bCs/>
                <w:color w:val="000000"/>
              </w:rPr>
              <w:t>0.005</w:t>
            </w:r>
          </w:p>
        </w:tc>
      </w:tr>
      <w:tr w:rsidR="0058330E" w:rsidRPr="008B0912" w14:paraId="6F9559AB" w14:textId="77777777" w:rsidTr="00C07772">
        <w:trPr>
          <w:jc w:val="center"/>
        </w:trPr>
        <w:tc>
          <w:tcPr>
            <w:tcW w:w="360" w:type="dxa"/>
            <w:vMerge/>
            <w:tcBorders>
              <w:top w:val="nil"/>
              <w:left w:val="nil"/>
              <w:right w:val="nil"/>
            </w:tcBorders>
            <w:vAlign w:val="center"/>
          </w:tcPr>
          <w:p w14:paraId="3DDAEFEE"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13334625" w14:textId="77777777" w:rsidR="0058330E" w:rsidRPr="008B0912" w:rsidRDefault="0058330E" w:rsidP="00C07772">
            <w:pPr>
              <w:rPr>
                <w:i/>
                <w:iCs/>
                <w:color w:val="000000"/>
              </w:rPr>
            </w:pPr>
            <w:r w:rsidRPr="008B0912">
              <w:rPr>
                <w:i/>
                <w:iCs/>
                <w:color w:val="000000"/>
              </w:rPr>
              <w:t>Soil N</w:t>
            </w:r>
          </w:p>
        </w:tc>
        <w:tc>
          <w:tcPr>
            <w:tcW w:w="1458" w:type="dxa"/>
            <w:tcBorders>
              <w:top w:val="nil"/>
              <w:left w:val="nil"/>
              <w:bottom w:val="nil"/>
              <w:right w:val="nil"/>
            </w:tcBorders>
            <w:vAlign w:val="bottom"/>
          </w:tcPr>
          <w:p w14:paraId="3116B443" w14:textId="77777777" w:rsidR="0058330E" w:rsidRPr="00F90F34" w:rsidRDefault="0058330E" w:rsidP="00C07772">
            <w:pPr>
              <w:jc w:val="right"/>
              <w:rPr>
                <w:color w:val="000000"/>
              </w:rPr>
            </w:pPr>
            <w:r w:rsidRPr="00F90F34">
              <w:rPr>
                <w:color w:val="000000"/>
              </w:rPr>
              <w:t>-0.086</w:t>
            </w:r>
          </w:p>
        </w:tc>
        <w:tc>
          <w:tcPr>
            <w:tcW w:w="1013" w:type="dxa"/>
            <w:tcBorders>
              <w:top w:val="nil"/>
              <w:left w:val="nil"/>
              <w:bottom w:val="nil"/>
              <w:right w:val="nil"/>
            </w:tcBorders>
            <w:vAlign w:val="bottom"/>
          </w:tcPr>
          <w:p w14:paraId="4F0E385E" w14:textId="77777777" w:rsidR="0058330E" w:rsidRPr="00F90F34" w:rsidRDefault="0058330E" w:rsidP="00C07772">
            <w:pPr>
              <w:jc w:val="right"/>
              <w:rPr>
                <w:b/>
                <w:bCs/>
                <w:color w:val="000000"/>
              </w:rPr>
            </w:pPr>
            <w:r w:rsidRPr="00F90F34">
              <w:rPr>
                <w:b/>
                <w:bCs/>
                <w:color w:val="000000"/>
              </w:rPr>
              <w:t>0.002</w:t>
            </w:r>
          </w:p>
        </w:tc>
      </w:tr>
      <w:tr w:rsidR="0058330E" w:rsidRPr="008B0912" w14:paraId="603BFB22" w14:textId="77777777" w:rsidTr="00C07772">
        <w:trPr>
          <w:jc w:val="center"/>
        </w:trPr>
        <w:tc>
          <w:tcPr>
            <w:tcW w:w="3661" w:type="dxa"/>
            <w:gridSpan w:val="3"/>
            <w:tcBorders>
              <w:top w:val="single" w:sz="4" w:space="0" w:color="auto"/>
              <w:left w:val="nil"/>
              <w:bottom w:val="nil"/>
              <w:right w:val="nil"/>
            </w:tcBorders>
          </w:tcPr>
          <w:p w14:paraId="4F9DE80F" w14:textId="77777777" w:rsidR="0058330E" w:rsidRPr="008B0912" w:rsidRDefault="0058330E" w:rsidP="00C07772">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77DC79DD" w14:textId="77777777" w:rsidR="0058330E" w:rsidRPr="008B0912" w:rsidRDefault="0058330E" w:rsidP="00C07772">
            <w:pPr>
              <w:jc w:val="right"/>
              <w:rPr>
                <w:b/>
                <w:bCs/>
                <w:color w:val="000000"/>
              </w:rPr>
            </w:pPr>
          </w:p>
        </w:tc>
      </w:tr>
      <w:tr w:rsidR="0058330E" w:rsidRPr="008B0912" w14:paraId="0F3B5DA8" w14:textId="77777777" w:rsidTr="00C07772">
        <w:trPr>
          <w:jc w:val="center"/>
        </w:trPr>
        <w:tc>
          <w:tcPr>
            <w:tcW w:w="360" w:type="dxa"/>
            <w:tcBorders>
              <w:top w:val="nil"/>
              <w:left w:val="nil"/>
              <w:bottom w:val="nil"/>
              <w:right w:val="nil"/>
            </w:tcBorders>
          </w:tcPr>
          <w:p w14:paraId="781E3E42"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B47744B" w14:textId="77777777" w:rsidR="0058330E" w:rsidRPr="008B0912" w:rsidRDefault="0058330E" w:rsidP="00C07772">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3F454713" w14:textId="77777777" w:rsidR="0058330E" w:rsidRPr="00F90F34" w:rsidRDefault="0058330E" w:rsidP="00C07772">
            <w:pPr>
              <w:jc w:val="right"/>
              <w:rPr>
                <w:color w:val="000000"/>
              </w:rPr>
            </w:pPr>
            <w:r w:rsidRPr="00F90F34">
              <w:rPr>
                <w:color w:val="000000"/>
              </w:rPr>
              <w:t>-0.198</w:t>
            </w:r>
          </w:p>
        </w:tc>
        <w:tc>
          <w:tcPr>
            <w:tcW w:w="1013" w:type="dxa"/>
            <w:tcBorders>
              <w:top w:val="nil"/>
              <w:left w:val="nil"/>
              <w:bottom w:val="nil"/>
              <w:right w:val="nil"/>
            </w:tcBorders>
            <w:vAlign w:val="bottom"/>
          </w:tcPr>
          <w:p w14:paraId="5FC477F8" w14:textId="77777777" w:rsidR="0058330E" w:rsidRPr="00F90F34" w:rsidRDefault="0058330E" w:rsidP="00C07772">
            <w:pPr>
              <w:jc w:val="right"/>
              <w:rPr>
                <w:b/>
                <w:bCs/>
                <w:color w:val="000000"/>
              </w:rPr>
            </w:pPr>
            <w:r w:rsidRPr="00F90F34">
              <w:rPr>
                <w:b/>
                <w:bCs/>
                <w:color w:val="000000"/>
              </w:rPr>
              <w:t>&lt;0.001</w:t>
            </w:r>
          </w:p>
        </w:tc>
      </w:tr>
      <w:tr w:rsidR="0058330E" w:rsidRPr="008B0912" w14:paraId="44E600B3" w14:textId="77777777" w:rsidTr="00C07772">
        <w:trPr>
          <w:jc w:val="center"/>
        </w:trPr>
        <w:tc>
          <w:tcPr>
            <w:tcW w:w="4674" w:type="dxa"/>
            <w:gridSpan w:val="4"/>
            <w:tcBorders>
              <w:top w:val="single" w:sz="4" w:space="0" w:color="auto"/>
              <w:left w:val="nil"/>
              <w:bottom w:val="nil"/>
              <w:right w:val="nil"/>
            </w:tcBorders>
          </w:tcPr>
          <w:p w14:paraId="7384B378" w14:textId="77777777" w:rsidR="0058330E" w:rsidRPr="00F90F34" w:rsidRDefault="0058330E" w:rsidP="00C07772">
            <w:pPr>
              <w:rPr>
                <w:b/>
                <w:bCs/>
                <w:color w:val="000000"/>
              </w:rPr>
            </w:pPr>
            <w:r w:rsidRPr="00F90F34">
              <w:rPr>
                <w:b/>
                <w:bCs/>
                <w:i/>
                <w:iCs/>
                <w:color w:val="000000"/>
              </w:rPr>
              <w:t>Soil moisture</w:t>
            </w:r>
          </w:p>
        </w:tc>
      </w:tr>
      <w:tr w:rsidR="0058330E" w:rsidRPr="008B0912" w14:paraId="5E73E1DA" w14:textId="77777777" w:rsidTr="00C07772">
        <w:trPr>
          <w:jc w:val="center"/>
        </w:trPr>
        <w:tc>
          <w:tcPr>
            <w:tcW w:w="360" w:type="dxa"/>
            <w:tcBorders>
              <w:top w:val="nil"/>
              <w:left w:val="nil"/>
              <w:bottom w:val="nil"/>
              <w:right w:val="nil"/>
            </w:tcBorders>
          </w:tcPr>
          <w:p w14:paraId="46B5A17A"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4100A5FA" w14:textId="77777777" w:rsidR="0058330E" w:rsidRPr="008B0912" w:rsidRDefault="0058330E" w:rsidP="00C07772">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50EC4DCC" w14:textId="77777777" w:rsidR="0058330E" w:rsidRPr="00F90F34" w:rsidRDefault="0058330E" w:rsidP="00C07772">
            <w:pPr>
              <w:jc w:val="right"/>
              <w:rPr>
                <w:color w:val="000000"/>
              </w:rPr>
            </w:pPr>
            <w:r w:rsidRPr="00F90F34">
              <w:rPr>
                <w:color w:val="000000"/>
              </w:rPr>
              <w:t>-0.675</w:t>
            </w:r>
          </w:p>
        </w:tc>
        <w:tc>
          <w:tcPr>
            <w:tcW w:w="1013" w:type="dxa"/>
            <w:tcBorders>
              <w:top w:val="nil"/>
              <w:left w:val="nil"/>
              <w:bottom w:val="nil"/>
              <w:right w:val="nil"/>
            </w:tcBorders>
            <w:vAlign w:val="bottom"/>
          </w:tcPr>
          <w:p w14:paraId="14716D1E" w14:textId="77777777" w:rsidR="0058330E" w:rsidRPr="00F90F34" w:rsidRDefault="0058330E" w:rsidP="00C07772">
            <w:pPr>
              <w:jc w:val="right"/>
              <w:rPr>
                <w:b/>
                <w:bCs/>
                <w:i/>
                <w:iCs/>
                <w:color w:val="000000"/>
              </w:rPr>
            </w:pPr>
            <w:r w:rsidRPr="00F90F34">
              <w:rPr>
                <w:b/>
                <w:bCs/>
                <w:color w:val="000000"/>
              </w:rPr>
              <w:t>&lt;0.001</w:t>
            </w:r>
          </w:p>
        </w:tc>
      </w:tr>
      <w:tr w:rsidR="0058330E" w:rsidRPr="008B0912" w14:paraId="342D5AC6" w14:textId="77777777" w:rsidTr="00C07772">
        <w:trPr>
          <w:jc w:val="center"/>
        </w:trPr>
        <w:tc>
          <w:tcPr>
            <w:tcW w:w="2203" w:type="dxa"/>
            <w:gridSpan w:val="2"/>
            <w:tcBorders>
              <w:top w:val="single" w:sz="4" w:space="0" w:color="auto"/>
              <w:left w:val="nil"/>
              <w:bottom w:val="nil"/>
              <w:right w:val="nil"/>
            </w:tcBorders>
          </w:tcPr>
          <w:p w14:paraId="1EAC4CC0" w14:textId="77777777" w:rsidR="0058330E" w:rsidRPr="008B0912" w:rsidRDefault="0058330E" w:rsidP="00C07772">
            <w:pPr>
              <w:rPr>
                <w:b/>
                <w:bCs/>
                <w:i/>
                <w:iCs/>
                <w:color w:val="000000"/>
              </w:rPr>
            </w:pPr>
            <w:r w:rsidRPr="008B0912">
              <w:rPr>
                <w:b/>
                <w:bCs/>
                <w:i/>
                <w:iCs/>
                <w:color w:val="000000"/>
              </w:rPr>
              <w:t>Correlated Errors</w:t>
            </w:r>
          </w:p>
        </w:tc>
        <w:tc>
          <w:tcPr>
            <w:tcW w:w="1458" w:type="dxa"/>
            <w:tcBorders>
              <w:top w:val="single" w:sz="4" w:space="0" w:color="auto"/>
              <w:left w:val="nil"/>
              <w:bottom w:val="nil"/>
              <w:right w:val="nil"/>
            </w:tcBorders>
            <w:vAlign w:val="bottom"/>
          </w:tcPr>
          <w:p w14:paraId="53093272" w14:textId="77777777" w:rsidR="0058330E" w:rsidRPr="008B0912" w:rsidRDefault="0058330E" w:rsidP="00C07772">
            <w:pPr>
              <w:jc w:val="right"/>
              <w:rPr>
                <w:color w:val="000000"/>
              </w:rPr>
            </w:pPr>
          </w:p>
        </w:tc>
        <w:tc>
          <w:tcPr>
            <w:tcW w:w="1013" w:type="dxa"/>
            <w:tcBorders>
              <w:top w:val="single" w:sz="4" w:space="0" w:color="auto"/>
              <w:left w:val="nil"/>
              <w:bottom w:val="nil"/>
              <w:right w:val="nil"/>
            </w:tcBorders>
            <w:vAlign w:val="bottom"/>
          </w:tcPr>
          <w:p w14:paraId="22E1314F" w14:textId="77777777" w:rsidR="0058330E" w:rsidRPr="008B0912" w:rsidRDefault="0058330E" w:rsidP="00C07772">
            <w:pPr>
              <w:jc w:val="right"/>
              <w:rPr>
                <w:b/>
                <w:bCs/>
                <w:color w:val="000000"/>
              </w:rPr>
            </w:pPr>
          </w:p>
        </w:tc>
      </w:tr>
      <w:tr w:rsidR="0058330E" w:rsidRPr="008B0912" w14:paraId="381D412D" w14:textId="77777777" w:rsidTr="00C07772">
        <w:trPr>
          <w:jc w:val="center"/>
        </w:trPr>
        <w:tc>
          <w:tcPr>
            <w:tcW w:w="360" w:type="dxa"/>
            <w:tcBorders>
              <w:top w:val="nil"/>
              <w:left w:val="nil"/>
              <w:bottom w:val="nil"/>
              <w:right w:val="nil"/>
            </w:tcBorders>
          </w:tcPr>
          <w:p w14:paraId="4B0024D0"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5F9112F5" w14:textId="77777777" w:rsidR="0058330E" w:rsidRPr="008B0912" w:rsidRDefault="0058330E" w:rsidP="00C07772">
            <w:pPr>
              <w:rPr>
                <w:i/>
                <w:iCs/>
                <w:color w:val="000000"/>
              </w:rPr>
            </w:pPr>
            <w:r w:rsidRPr="008B0912">
              <w:rPr>
                <w:i/>
                <w:iCs/>
                <w:color w:val="000000"/>
              </w:rPr>
              <w:t>Soil N</w:t>
            </w:r>
            <w:r w:rsidRPr="008B0912">
              <w:rPr>
                <w:color w:val="000000"/>
              </w:rPr>
              <w:t xml:space="preserve"> ~ </w:t>
            </w: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5B912136" w14:textId="77777777" w:rsidR="0058330E" w:rsidRPr="00F90F34" w:rsidRDefault="0058330E" w:rsidP="00C07772">
            <w:pPr>
              <w:jc w:val="right"/>
              <w:rPr>
                <w:color w:val="000000"/>
              </w:rPr>
            </w:pPr>
            <w:r w:rsidRPr="00F90F34">
              <w:rPr>
                <w:color w:val="000000"/>
              </w:rPr>
              <w:t>-0.267</w:t>
            </w:r>
          </w:p>
        </w:tc>
        <w:tc>
          <w:tcPr>
            <w:tcW w:w="1013" w:type="dxa"/>
            <w:tcBorders>
              <w:top w:val="nil"/>
              <w:left w:val="nil"/>
              <w:bottom w:val="nil"/>
              <w:right w:val="nil"/>
            </w:tcBorders>
            <w:vAlign w:val="bottom"/>
          </w:tcPr>
          <w:p w14:paraId="69B3F725" w14:textId="77777777" w:rsidR="0058330E" w:rsidRPr="00F90F34" w:rsidRDefault="0058330E" w:rsidP="00C07772">
            <w:pPr>
              <w:jc w:val="right"/>
              <w:rPr>
                <w:b/>
                <w:bCs/>
                <w:color w:val="000000"/>
              </w:rPr>
            </w:pPr>
            <w:r w:rsidRPr="00F90F34">
              <w:rPr>
                <w:b/>
                <w:bCs/>
                <w:color w:val="000000"/>
              </w:rPr>
              <w:t>&lt;0.001</w:t>
            </w:r>
          </w:p>
        </w:tc>
      </w:tr>
      <w:tr w:rsidR="0058330E" w:rsidRPr="008B0912" w14:paraId="14575376" w14:textId="77777777" w:rsidTr="00C07772">
        <w:trPr>
          <w:jc w:val="center"/>
        </w:trPr>
        <w:tc>
          <w:tcPr>
            <w:tcW w:w="360" w:type="dxa"/>
            <w:tcBorders>
              <w:top w:val="nil"/>
              <w:left w:val="nil"/>
              <w:bottom w:val="nil"/>
              <w:right w:val="nil"/>
            </w:tcBorders>
          </w:tcPr>
          <w:p w14:paraId="555A230E"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7DFFA367" w14:textId="77777777" w:rsidR="0058330E" w:rsidRPr="008B0912" w:rsidRDefault="0058330E" w:rsidP="00C07772">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8" w:type="dxa"/>
            <w:tcBorders>
              <w:top w:val="nil"/>
              <w:left w:val="nil"/>
              <w:bottom w:val="nil"/>
              <w:right w:val="nil"/>
            </w:tcBorders>
            <w:vAlign w:val="bottom"/>
          </w:tcPr>
          <w:p w14:paraId="532CA605" w14:textId="77777777" w:rsidR="0058330E" w:rsidRPr="00F90F34" w:rsidRDefault="0058330E" w:rsidP="00C07772">
            <w:pPr>
              <w:jc w:val="right"/>
              <w:rPr>
                <w:color w:val="000000"/>
              </w:rPr>
            </w:pPr>
            <w:r w:rsidRPr="00F90F34">
              <w:rPr>
                <w:color w:val="000000"/>
              </w:rPr>
              <w:t>-0.049</w:t>
            </w:r>
          </w:p>
        </w:tc>
        <w:tc>
          <w:tcPr>
            <w:tcW w:w="1013" w:type="dxa"/>
            <w:tcBorders>
              <w:top w:val="nil"/>
              <w:left w:val="nil"/>
              <w:bottom w:val="nil"/>
              <w:right w:val="nil"/>
            </w:tcBorders>
            <w:vAlign w:val="bottom"/>
          </w:tcPr>
          <w:p w14:paraId="72E9F48A" w14:textId="77777777" w:rsidR="0058330E" w:rsidRPr="00F90F34" w:rsidRDefault="0058330E" w:rsidP="00C07772">
            <w:pPr>
              <w:jc w:val="right"/>
              <w:rPr>
                <w:b/>
                <w:bCs/>
                <w:color w:val="000000"/>
              </w:rPr>
            </w:pPr>
            <w:r w:rsidRPr="00F90F34">
              <w:rPr>
                <w:color w:val="000000"/>
              </w:rPr>
              <w:t>0.135</w:t>
            </w:r>
          </w:p>
        </w:tc>
      </w:tr>
      <w:tr w:rsidR="0058330E" w:rsidRPr="008B0912" w14:paraId="46EAC4BD" w14:textId="77777777" w:rsidTr="00C07772">
        <w:trPr>
          <w:jc w:val="center"/>
        </w:trPr>
        <w:tc>
          <w:tcPr>
            <w:tcW w:w="360" w:type="dxa"/>
            <w:tcBorders>
              <w:top w:val="nil"/>
              <w:left w:val="nil"/>
              <w:bottom w:val="single" w:sz="4" w:space="0" w:color="auto"/>
              <w:right w:val="nil"/>
            </w:tcBorders>
          </w:tcPr>
          <w:p w14:paraId="75299D1F" w14:textId="77777777" w:rsidR="0058330E" w:rsidRPr="008B0912" w:rsidRDefault="0058330E" w:rsidP="00C07772">
            <w:pPr>
              <w:rPr>
                <w:color w:val="000000"/>
              </w:rPr>
            </w:pPr>
          </w:p>
        </w:tc>
        <w:tc>
          <w:tcPr>
            <w:tcW w:w="1843" w:type="dxa"/>
            <w:tcBorders>
              <w:top w:val="nil"/>
              <w:left w:val="nil"/>
              <w:bottom w:val="single" w:sz="4" w:space="0" w:color="auto"/>
              <w:right w:val="nil"/>
            </w:tcBorders>
            <w:vAlign w:val="bottom"/>
          </w:tcPr>
          <w:p w14:paraId="587DA47F" w14:textId="77777777" w:rsidR="0058330E" w:rsidRPr="008B0912" w:rsidRDefault="0058330E" w:rsidP="00C07772">
            <w:pPr>
              <w:rPr>
                <w:color w:val="000000"/>
              </w:rPr>
            </w:pPr>
            <w:r w:rsidRPr="008B0912">
              <w:rPr>
                <w:i/>
                <w:iCs/>
                <w:color w:val="000000"/>
                <w:lang w:val="el-GR"/>
              </w:rPr>
              <w:t>β</w:t>
            </w:r>
            <w:r w:rsidRPr="008B0912">
              <w:rPr>
                <w:color w:val="000000"/>
              </w:rPr>
              <w:t xml:space="preserve"> ~</w:t>
            </w:r>
            <w:r w:rsidRPr="008B0912">
              <w:rPr>
                <w:i/>
                <w:iCs/>
                <w:color w:val="000000"/>
              </w:rPr>
              <w:t xml:space="preserve"> VPD</w:t>
            </w:r>
            <w:r w:rsidRPr="008B0912">
              <w:rPr>
                <w:i/>
                <w:iCs/>
                <w:color w:val="000000"/>
                <w:vertAlign w:val="subscript"/>
              </w:rPr>
              <w:t>90</w:t>
            </w:r>
          </w:p>
        </w:tc>
        <w:tc>
          <w:tcPr>
            <w:tcW w:w="1458" w:type="dxa"/>
            <w:tcBorders>
              <w:top w:val="nil"/>
              <w:left w:val="nil"/>
              <w:bottom w:val="single" w:sz="4" w:space="0" w:color="auto"/>
              <w:right w:val="nil"/>
            </w:tcBorders>
            <w:vAlign w:val="bottom"/>
          </w:tcPr>
          <w:p w14:paraId="671C8E40" w14:textId="77777777" w:rsidR="0058330E" w:rsidRPr="00F90F34" w:rsidRDefault="0058330E" w:rsidP="00C07772">
            <w:pPr>
              <w:jc w:val="right"/>
              <w:rPr>
                <w:color w:val="000000"/>
              </w:rPr>
            </w:pPr>
            <w:r w:rsidRPr="00F90F34">
              <w:rPr>
                <w:color w:val="000000"/>
              </w:rPr>
              <w:t>-0.062</w:t>
            </w:r>
          </w:p>
        </w:tc>
        <w:tc>
          <w:tcPr>
            <w:tcW w:w="1013" w:type="dxa"/>
            <w:tcBorders>
              <w:top w:val="nil"/>
              <w:left w:val="nil"/>
              <w:bottom w:val="single" w:sz="4" w:space="0" w:color="auto"/>
              <w:right w:val="nil"/>
            </w:tcBorders>
            <w:vAlign w:val="bottom"/>
          </w:tcPr>
          <w:p w14:paraId="4D8A1F97" w14:textId="77777777" w:rsidR="0058330E" w:rsidRPr="00F90F34" w:rsidRDefault="0058330E" w:rsidP="00C07772">
            <w:pPr>
              <w:jc w:val="right"/>
              <w:rPr>
                <w:b/>
                <w:bCs/>
                <w:color w:val="000000"/>
              </w:rPr>
            </w:pPr>
            <w:r w:rsidRPr="00F90F34">
              <w:rPr>
                <w:color w:val="000000"/>
              </w:rPr>
              <w:t>0.080</w:t>
            </w:r>
          </w:p>
        </w:tc>
      </w:tr>
    </w:tbl>
    <w:p w14:paraId="3C70E247" w14:textId="378A5B2E" w:rsidR="008C1714" w:rsidRDefault="0058330E" w:rsidP="008C1714">
      <w:pPr>
        <w:spacing w:line="360" w:lineRule="auto"/>
        <w:rPr>
          <w:color w:val="000000"/>
        </w:rPr>
      </w:pPr>
      <w:r w:rsidRPr="00E94E5D">
        <w:rPr>
          <w:color w:val="000000" w:themeColor="text1"/>
          <w:vertAlign w:val="superscript"/>
        </w:rPr>
        <w:t>*</w:t>
      </w:r>
      <w:r>
        <w:rPr>
          <w:color w:val="000000" w:themeColor="text1"/>
        </w:rPr>
        <w:t xml:space="preserve">Coefficients, listed in order of magnitude for each predictor, are standardized across the structural equation model. </w:t>
      </w:r>
      <w:r w:rsidRPr="0047474B">
        <w:rPr>
          <w:i/>
          <w:iCs/>
          <w:color w:val="000000" w:themeColor="text1"/>
        </w:rPr>
        <w:t>P</w:t>
      </w:r>
      <w:r>
        <w:rPr>
          <w:color w:val="000000" w:themeColor="text1"/>
        </w:rPr>
        <w:t>-values less than 0.05 are in bold. Negative coefficients for photosynthetic pathway indicate reduced values in C</w:t>
      </w:r>
      <w:r>
        <w:rPr>
          <w:color w:val="000000" w:themeColor="text1"/>
          <w:vertAlign w:val="subscript"/>
        </w:rPr>
        <w:t>4</w:t>
      </w:r>
      <w:r>
        <w:rPr>
          <w:color w:val="000000" w:themeColor="text1"/>
        </w:rPr>
        <w:t xml:space="preserve"> species, while positive coefficients for N-fixing ability indicate greater values in </w:t>
      </w:r>
      <w:r>
        <w:t>N-fixing species</w:t>
      </w:r>
      <w:r>
        <w:rPr>
          <w:color w:val="000000" w:themeColor="text1"/>
        </w:rPr>
        <w:t xml:space="preserve">. Key: </w:t>
      </w:r>
      <w:r>
        <w:rPr>
          <w:i/>
          <w:iCs/>
          <w:color w:val="000000" w:themeColor="text1"/>
        </w:rPr>
        <w:t>N</w:t>
      </w:r>
      <w:r>
        <w:rPr>
          <w:color w:val="000000" w:themeColor="text1"/>
          <w:vertAlign w:val="subscript"/>
        </w:rPr>
        <w:t>area</w:t>
      </w:r>
      <w:r>
        <w:rPr>
          <w:color w:val="000000" w:themeColor="text1"/>
        </w:rPr>
        <w:t xml:space="preserve">=mass-based leaf nitrogen content; </w:t>
      </w:r>
      <w:r>
        <w:rPr>
          <w:i/>
          <w:iCs/>
          <w:color w:val="000000"/>
        </w:rPr>
        <w:t>N</w:t>
      </w:r>
      <w:r>
        <w:rPr>
          <w:color w:val="000000"/>
          <w:vertAlign w:val="subscript"/>
        </w:rPr>
        <w:t>mass</w:t>
      </w:r>
      <w:r>
        <w:rPr>
          <w:color w:val="000000"/>
        </w:rPr>
        <w:t>=mass-based leaf nitrogen content (gN g</w:t>
      </w:r>
      <w:r>
        <w:rPr>
          <w:color w:val="000000"/>
          <w:vertAlign w:val="superscript"/>
        </w:rPr>
        <w:t>-1</w:t>
      </w:r>
      <w:r>
        <w:rPr>
          <w:color w:val="000000"/>
        </w:rPr>
        <w:t>);</w:t>
      </w:r>
      <w:r>
        <w:rPr>
          <w:color w:val="000000" w:themeColor="text1"/>
        </w:rPr>
        <w:t xml:space="preserve"> </w:t>
      </w:r>
      <w:r>
        <w:rPr>
          <w:i/>
          <w:iCs/>
          <w:color w:val="000000"/>
        </w:rPr>
        <w:t>M</w:t>
      </w:r>
      <w:r>
        <w:rPr>
          <w:color w:val="000000"/>
          <w:vertAlign w:val="subscript"/>
        </w:rPr>
        <w:t>area</w:t>
      </w:r>
      <w:r>
        <w:rPr>
          <w:color w:val="000000"/>
        </w:rPr>
        <w:t>=leaf mass per leaf dry biomass (g m</w:t>
      </w:r>
      <w:r>
        <w:rPr>
          <w:color w:val="000000"/>
          <w:vertAlign w:val="superscript"/>
        </w:rPr>
        <w:t>-2</w:t>
      </w:r>
      <w:r>
        <w:rPr>
          <w:color w:val="000000"/>
        </w:rPr>
        <w:t xml:space="preserve">); </w:t>
      </w:r>
      <w:r w:rsidRPr="003B13BA">
        <w:rPr>
          <w:i/>
          <w:iCs/>
          <w:color w:val="000000"/>
          <w:lang w:val="el-GR"/>
        </w:rPr>
        <w:t>β</w:t>
      </w:r>
      <w:r>
        <w:rPr>
          <w:color w:val="000000"/>
        </w:rPr>
        <w:t xml:space="preserve">=cost of acquiring nitrogen relative to </w:t>
      </w:r>
      <w:r>
        <w:t>water</w:t>
      </w:r>
      <w:r>
        <w:rPr>
          <w:color w:val="000000"/>
        </w:rPr>
        <w:t xml:space="preserve"> (unitless); </w:t>
      </w:r>
      <w:r w:rsidRPr="006F7E47">
        <w:rPr>
          <w:i/>
          <w:iCs/>
          <w:color w:val="000000"/>
        </w:rPr>
        <w:t>VPD</w:t>
      </w:r>
      <w:r>
        <w:rPr>
          <w:color w:val="000000"/>
          <w:vertAlign w:val="subscript"/>
        </w:rPr>
        <w:t>90</w:t>
      </w:r>
      <w:r>
        <w:rPr>
          <w:color w:val="000000"/>
        </w:rPr>
        <w:t xml:space="preserve">=90-day mean vapor pressure deficit (kPa); </w:t>
      </w:r>
      <w:r w:rsidRPr="003109E7">
        <w:rPr>
          <w:i/>
          <w:iCs/>
          <w:color w:val="000000"/>
        </w:rPr>
        <w:t>SM</w:t>
      </w:r>
      <w:r>
        <w:rPr>
          <w:color w:val="000000"/>
          <w:vertAlign w:val="subscript"/>
        </w:rPr>
        <w:t>90</w:t>
      </w:r>
      <w:r>
        <w:rPr>
          <w:color w:val="000000"/>
        </w:rPr>
        <w:t xml:space="preserve">=90-day mean soil moisture as a function of </w:t>
      </w:r>
      <w:r>
        <w:t>water</w:t>
      </w:r>
      <w:r>
        <w:rPr>
          <w:color w:val="000000"/>
        </w:rPr>
        <w:t xml:space="preserve"> holding capacity</w:t>
      </w:r>
    </w:p>
    <w:p w14:paraId="4BCB9DA2" w14:textId="6EDC05B4" w:rsidR="008C1714" w:rsidRDefault="008C1714"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12BCCA0D" w14:textId="77777777" w:rsidR="008C1714" w:rsidRDefault="008C1714" w:rsidP="008C1714">
      <w:pPr>
        <w:spacing w:line="360" w:lineRule="auto"/>
        <w:rPr>
          <w:b/>
          <w:bCs/>
          <w:noProof/>
        </w:rPr>
      </w:pPr>
    </w:p>
    <w:p w14:paraId="0790B557" w14:textId="218F5501" w:rsidR="008C1714" w:rsidRPr="00FE3822" w:rsidRDefault="008C1714" w:rsidP="008C1714">
      <w:pPr>
        <w:spacing w:line="360" w:lineRule="auto"/>
        <w:rPr>
          <w:b/>
          <w:bCs/>
          <w:noProof/>
        </w:rPr>
      </w:pPr>
      <w:r w:rsidRPr="00FE3822">
        <w:rPr>
          <w:b/>
          <w:bCs/>
          <w:noProof/>
        </w:rPr>
        <w:t>Figure 1</w:t>
      </w:r>
    </w:p>
    <w:p w14:paraId="5589904A" w14:textId="77777777" w:rsidR="008C1714" w:rsidRDefault="008C1714" w:rsidP="008C1714">
      <w:pPr>
        <w:spacing w:line="360" w:lineRule="auto"/>
      </w:pPr>
      <w:r>
        <w:rPr>
          <w:noProof/>
        </w:rPr>
        <w:drawing>
          <wp:inline distT="0" distB="0" distL="0" distR="0" wp14:anchorId="751C3B48" wp14:editId="571B1F82">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8"/>
                    <a:stretch>
                      <a:fillRect/>
                    </a:stretch>
                  </pic:blipFill>
                  <pic:spPr>
                    <a:xfrm>
                      <a:off x="0" y="0"/>
                      <a:ext cx="5943600" cy="2651760"/>
                    </a:xfrm>
                    <a:prstGeom prst="rect">
                      <a:avLst/>
                    </a:prstGeom>
                  </pic:spPr>
                </pic:pic>
              </a:graphicData>
            </a:graphic>
          </wp:inline>
        </w:drawing>
      </w:r>
    </w:p>
    <w:p w14:paraId="19713DE1" w14:textId="77777777" w:rsidR="008C1714" w:rsidRPr="007B3277" w:rsidRDefault="008C1714"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2020)"},"properties":{"noteIndex":0},"schema":"https://github.com/citation-style-language/schema/raw/master/csl-citation.json"}</w:instrText>
      </w:r>
      <w:r>
        <w:fldChar w:fldCharType="separate"/>
      </w:r>
      <w:r w:rsidRPr="00072F3C">
        <w:rPr>
          <w:noProof/>
        </w:rPr>
        <w:t>(Wright et al. 2003, Prentice et al. 2014, Dong et al. 2017, 2020)</w:t>
      </w:r>
      <w:r>
        <w:fldChar w:fldCharType="end"/>
      </w:r>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within the designated path.</w:t>
      </w:r>
    </w:p>
    <w:p w14:paraId="285F8FCC" w14:textId="77777777" w:rsidR="008C1714" w:rsidRDefault="008C1714" w:rsidP="008C1714">
      <w:pPr>
        <w:rPr>
          <w:b/>
          <w:bCs/>
        </w:rPr>
      </w:pPr>
      <w:r>
        <w:rPr>
          <w:b/>
          <w:bCs/>
        </w:rPr>
        <w:br w:type="page"/>
      </w:r>
    </w:p>
    <w:p w14:paraId="219D8849" w14:textId="77777777" w:rsidR="008C1714" w:rsidRPr="00CF1D5B" w:rsidRDefault="008C1714" w:rsidP="008C1714">
      <w:pPr>
        <w:spacing w:line="360" w:lineRule="auto"/>
      </w:pPr>
      <w:r>
        <w:rPr>
          <w:b/>
          <w:bCs/>
        </w:rPr>
        <w:lastRenderedPageBreak/>
        <w:t>Figure 2</w:t>
      </w:r>
    </w:p>
    <w:p w14:paraId="338226D2" w14:textId="77777777" w:rsidR="008C1714" w:rsidRDefault="008C1714" w:rsidP="008C1714">
      <w:pPr>
        <w:spacing w:line="360" w:lineRule="auto"/>
      </w:pPr>
      <w:r>
        <w:rPr>
          <w:b/>
          <w:bCs/>
          <w:noProof/>
        </w:rPr>
        <w:drawing>
          <wp:inline distT="0" distB="0" distL="0" distR="0" wp14:anchorId="6E844FF2" wp14:editId="64FBD82B">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9"/>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23181903" w14:textId="77777777" w:rsidR="008C1714" w:rsidRDefault="008C1714" w:rsidP="008C1714">
      <w:r>
        <w:br w:type="page"/>
      </w:r>
    </w:p>
    <w:p w14:paraId="5563267D" w14:textId="77777777" w:rsidR="008C1714" w:rsidRDefault="008C1714" w:rsidP="008C1714">
      <w:pPr>
        <w:spacing w:line="360" w:lineRule="auto"/>
        <w:rPr>
          <w:b/>
          <w:bCs/>
          <w:color w:val="000000" w:themeColor="text1"/>
        </w:rPr>
      </w:pPr>
      <w:r>
        <w:rPr>
          <w:b/>
          <w:bCs/>
          <w:color w:val="000000" w:themeColor="text1"/>
        </w:rPr>
        <w:lastRenderedPageBreak/>
        <w:t>Figure 3</w:t>
      </w:r>
    </w:p>
    <w:p w14:paraId="57C87F1F" w14:textId="77777777" w:rsidR="008C1714" w:rsidRDefault="008C1714" w:rsidP="008C1714">
      <w:pPr>
        <w:spacing w:line="360" w:lineRule="auto"/>
        <w:jc w:val="center"/>
        <w:rPr>
          <w:b/>
          <w:bCs/>
          <w:color w:val="000000" w:themeColor="text1"/>
        </w:rPr>
      </w:pPr>
      <w:r>
        <w:rPr>
          <w:b/>
          <w:bCs/>
          <w:noProof/>
          <w:color w:val="000000" w:themeColor="text1"/>
        </w:rPr>
        <w:drawing>
          <wp:inline distT="0" distB="0" distL="0" distR="0" wp14:anchorId="3345B748" wp14:editId="14950B38">
            <wp:extent cx="5943600" cy="2228850"/>
            <wp:effectExtent l="0" t="0" r="0" b="6350"/>
            <wp:docPr id="629096606" name="Picture 629096606"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20"/>
                    <a:stretch>
                      <a:fillRect/>
                    </a:stretch>
                  </pic:blipFill>
                  <pic:spPr>
                    <a:xfrm>
                      <a:off x="0" y="0"/>
                      <a:ext cx="5943600" cy="2228850"/>
                    </a:xfrm>
                    <a:prstGeom prst="rect">
                      <a:avLst/>
                    </a:prstGeom>
                  </pic:spPr>
                </pic:pic>
              </a:graphicData>
            </a:graphic>
          </wp:inline>
        </w:drawing>
      </w:r>
    </w:p>
    <w:p w14:paraId="41C1AFD0" w14:textId="77777777" w:rsidR="008C1714" w:rsidRPr="00674E71" w:rsidRDefault="008C1714" w:rsidP="008C1714">
      <w:pPr>
        <w:spacing w:line="36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the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r>
        <w:rPr>
          <w:color w:val="000000" w:themeColor="text1"/>
        </w:rPr>
        <w:fldChar w:fldCharType="begin" w:fldLock="1"/>
      </w:r>
      <w:r>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color w:val="000000" w:themeColor="text1"/>
        </w:rPr>
        <w:fldChar w:fldCharType="separate"/>
      </w:r>
      <w:r w:rsidRPr="00674E71">
        <w:rPr>
          <w:noProof/>
          <w:color w:val="000000" w:themeColor="text1"/>
        </w:rPr>
        <w:t>(Lenth 2019)</w:t>
      </w:r>
      <w:r>
        <w:rPr>
          <w:color w:val="000000" w:themeColor="text1"/>
        </w:rPr>
        <w:fldChar w:fldCharType="end"/>
      </w:r>
      <w:r>
        <w:rPr>
          <w:color w:val="000000" w:themeColor="text1"/>
        </w:rPr>
        <w:t xml:space="preserve"> across the range in x-axis values.</w:t>
      </w:r>
    </w:p>
    <w:p w14:paraId="3E829973" w14:textId="77777777" w:rsidR="008C1714" w:rsidRDefault="008C1714" w:rsidP="008C1714">
      <w:pPr>
        <w:spacing w:line="360" w:lineRule="auto"/>
        <w:rPr>
          <w:color w:val="000000" w:themeColor="text1"/>
        </w:rPr>
      </w:pPr>
      <w:r>
        <w:rPr>
          <w:color w:val="000000" w:themeColor="text1"/>
        </w:rPr>
        <w:br w:type="page"/>
      </w:r>
    </w:p>
    <w:p w14:paraId="62A5C367" w14:textId="77777777" w:rsidR="008C1714" w:rsidRDefault="008C1714" w:rsidP="008C1714">
      <w:pPr>
        <w:spacing w:line="360" w:lineRule="auto"/>
        <w:rPr>
          <w:b/>
          <w:bCs/>
          <w:color w:val="000000" w:themeColor="text1"/>
        </w:rPr>
      </w:pPr>
      <w:r>
        <w:rPr>
          <w:b/>
          <w:bCs/>
          <w:color w:val="000000" w:themeColor="text1"/>
        </w:rPr>
        <w:lastRenderedPageBreak/>
        <w:t>Figure 4</w:t>
      </w:r>
    </w:p>
    <w:p w14:paraId="0C463158" w14:textId="77777777" w:rsidR="008C1714" w:rsidRDefault="008C1714" w:rsidP="008C1714">
      <w:pPr>
        <w:spacing w:line="360" w:lineRule="auto"/>
        <w:jc w:val="center"/>
        <w:rPr>
          <w:b/>
          <w:bCs/>
          <w:color w:val="000000" w:themeColor="text1"/>
        </w:rPr>
      </w:pPr>
      <w:r>
        <w:rPr>
          <w:b/>
          <w:bCs/>
          <w:noProof/>
          <w:color w:val="000000" w:themeColor="text1"/>
        </w:rPr>
        <w:drawing>
          <wp:inline distT="0" distB="0" distL="0" distR="0" wp14:anchorId="7B1CDB31" wp14:editId="1D11E296">
            <wp:extent cx="4117103" cy="3841750"/>
            <wp:effectExtent l="0" t="0" r="0" b="0"/>
            <wp:docPr id="932343817" name="Picture 932343817"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21"/>
                    <a:stretch>
                      <a:fillRect/>
                    </a:stretch>
                  </pic:blipFill>
                  <pic:spPr>
                    <a:xfrm>
                      <a:off x="0" y="0"/>
                      <a:ext cx="4132454" cy="3856075"/>
                    </a:xfrm>
                    <a:prstGeom prst="rect">
                      <a:avLst/>
                    </a:prstGeom>
                  </pic:spPr>
                </pic:pic>
              </a:graphicData>
            </a:graphic>
          </wp:inline>
        </w:drawing>
      </w:r>
    </w:p>
    <w:p w14:paraId="7BDFB829" w14:textId="77777777" w:rsidR="008C1714" w:rsidRDefault="008C1714" w:rsidP="008C1714">
      <w:pPr>
        <w:spacing w:line="36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r>
        <w:rPr>
          <w:color w:val="000000" w:themeColor="text1"/>
        </w:rPr>
        <w:fldChar w:fldCharType="begin" w:fldLock="1"/>
      </w:r>
      <w:r>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color w:val="000000" w:themeColor="text1"/>
        </w:rPr>
        <w:fldChar w:fldCharType="separate"/>
      </w:r>
      <w:r w:rsidRPr="00674E71">
        <w:rPr>
          <w:noProof/>
          <w:color w:val="000000" w:themeColor="text1"/>
        </w:rPr>
        <w:t>(Lenth 2019)</w:t>
      </w:r>
      <w:r>
        <w:rPr>
          <w:color w:val="000000" w:themeColor="text1"/>
        </w:rPr>
        <w:fldChar w:fldCharType="end"/>
      </w:r>
      <w:r>
        <w:rPr>
          <w:color w:val="000000" w:themeColor="text1"/>
        </w:rPr>
        <w:t xml:space="preserve"> across the range in x-axis values.</w:t>
      </w:r>
    </w:p>
    <w:p w14:paraId="50A8E9C4" w14:textId="77777777" w:rsidR="008C1714" w:rsidRPr="004F2F3C" w:rsidRDefault="008C1714" w:rsidP="008C1714">
      <w:pPr>
        <w:spacing w:line="360" w:lineRule="auto"/>
        <w:rPr>
          <w:color w:val="000000" w:themeColor="text1"/>
        </w:rPr>
      </w:pPr>
      <w:r>
        <w:rPr>
          <w:b/>
          <w:bCs/>
          <w:color w:val="000000" w:themeColor="text1"/>
        </w:rPr>
        <w:br w:type="page"/>
      </w:r>
    </w:p>
    <w:p w14:paraId="417E9DF8" w14:textId="77777777" w:rsidR="008C1714" w:rsidRPr="009C50E2" w:rsidRDefault="008C1714" w:rsidP="008C1714">
      <w:pPr>
        <w:spacing w:line="360" w:lineRule="auto"/>
        <w:rPr>
          <w:b/>
          <w:bCs/>
          <w:color w:val="000000" w:themeColor="text1"/>
        </w:rPr>
      </w:pPr>
      <w:commentRangeStart w:id="104"/>
      <w:commentRangeStart w:id="105"/>
      <w:r>
        <w:rPr>
          <w:b/>
          <w:bCs/>
          <w:color w:val="000000" w:themeColor="text1"/>
        </w:rPr>
        <w:lastRenderedPageBreak/>
        <w:t>F</w:t>
      </w:r>
      <w:commentRangeEnd w:id="104"/>
      <w:r>
        <w:rPr>
          <w:rStyle w:val="CommentReference"/>
          <w:rFonts w:eastAsiaTheme="minorHAnsi" w:cs="Times New Roman (Body CS)"/>
        </w:rPr>
        <w:commentReference w:id="104"/>
      </w:r>
      <w:commentRangeEnd w:id="105"/>
      <w:r>
        <w:rPr>
          <w:rStyle w:val="CommentReference"/>
          <w:rFonts w:eastAsiaTheme="minorHAnsi" w:cs="Times New Roman (Body CS)"/>
        </w:rPr>
        <w:commentReference w:id="105"/>
      </w:r>
      <w:r w:rsidRPr="004833D4">
        <w:rPr>
          <w:b/>
          <w:bCs/>
          <w:color w:val="000000" w:themeColor="text1"/>
        </w:rPr>
        <w:t xml:space="preserve">igure </w:t>
      </w:r>
      <w:r>
        <w:rPr>
          <w:b/>
          <w:bCs/>
          <w:color w:val="000000" w:themeColor="text1"/>
        </w:rPr>
        <w:t>5</w:t>
      </w:r>
    </w:p>
    <w:p w14:paraId="317F05D1" w14:textId="77777777" w:rsidR="008C1714" w:rsidRDefault="008C1714" w:rsidP="008C1714">
      <w:pPr>
        <w:spacing w:line="360" w:lineRule="auto"/>
        <w:rPr>
          <w:color w:val="000000" w:themeColor="text1"/>
        </w:rPr>
      </w:pPr>
      <w:r>
        <w:rPr>
          <w:noProof/>
          <w:color w:val="000000" w:themeColor="text1"/>
        </w:rPr>
        <w:drawing>
          <wp:inline distT="0" distB="0" distL="0" distR="0" wp14:anchorId="1B83BA5B" wp14:editId="2790E9A9">
            <wp:extent cx="5943600" cy="4457700"/>
            <wp:effectExtent l="0" t="0" r="0" b="0"/>
            <wp:docPr id="2140516070" name="Picture 2140516070"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22"/>
                    <a:stretch>
                      <a:fillRect/>
                    </a:stretch>
                  </pic:blipFill>
                  <pic:spPr>
                    <a:xfrm>
                      <a:off x="0" y="0"/>
                      <a:ext cx="5943600" cy="4457700"/>
                    </a:xfrm>
                    <a:prstGeom prst="rect">
                      <a:avLst/>
                    </a:prstGeom>
                  </pic:spPr>
                </pic:pic>
              </a:graphicData>
            </a:graphic>
          </wp:inline>
        </w:drawing>
      </w:r>
    </w:p>
    <w:p w14:paraId="710EF63E" w14:textId="77777777" w:rsidR="008C1714" w:rsidRDefault="008C1714" w:rsidP="008C1714">
      <w:pPr>
        <w:spacing w:line="36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w:t>
      </w:r>
      <w:proofErr w:type="gramStart"/>
      <w:r>
        <w:rPr>
          <w:color w:val="000000" w:themeColor="text1"/>
        </w:rPr>
        <w:t>natural-log</w:t>
      </w:r>
      <w:proofErr w:type="gramEnd"/>
      <w:r>
        <w:rPr>
          <w:color w:val="000000" w:themeColor="text1"/>
        </w:rPr>
        <w:t xml:space="preserve"> transformed values to normalize statistical model residuals. Trendlines are drawn using model predictions using the ‘emmeans’ R package </w:t>
      </w:r>
      <w:r>
        <w:rPr>
          <w:color w:val="000000" w:themeColor="text1"/>
        </w:rPr>
        <w:fldChar w:fldCharType="begin" w:fldLock="1"/>
      </w:r>
      <w:r>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color w:val="000000" w:themeColor="text1"/>
        </w:rPr>
        <w:fldChar w:fldCharType="separate"/>
      </w:r>
      <w:r w:rsidRPr="00674E71">
        <w:rPr>
          <w:noProof/>
          <w:color w:val="000000" w:themeColor="text1"/>
        </w:rPr>
        <w:t>(Lenth 2019)</w:t>
      </w:r>
      <w:r>
        <w:rPr>
          <w:color w:val="000000" w:themeColor="text1"/>
        </w:rPr>
        <w:fldChar w:fldCharType="end"/>
      </w:r>
      <w:r>
        <w:rPr>
          <w:color w:val="000000" w:themeColor="text1"/>
        </w:rPr>
        <w:t xml:space="preserve"> across the range in x-axis values.</w:t>
      </w:r>
    </w:p>
    <w:p w14:paraId="41B305DB" w14:textId="77777777" w:rsidR="0058330E" w:rsidRDefault="0058330E">
      <w:pPr>
        <w:rPr>
          <w:b/>
          <w:bCs/>
          <w:color w:val="000000" w:themeColor="text1"/>
        </w:rPr>
      </w:pPr>
      <w:r>
        <w:rPr>
          <w:b/>
          <w:bCs/>
          <w:color w:val="000000" w:themeColor="text1"/>
        </w:rPr>
        <w:br w:type="page"/>
      </w:r>
    </w:p>
    <w:p w14:paraId="1F4D7DF2" w14:textId="70B3EDB4" w:rsidR="0058330E" w:rsidRDefault="0058330E" w:rsidP="0058330E">
      <w:pPr>
        <w:spacing w:line="360" w:lineRule="auto"/>
        <w:rPr>
          <w:b/>
          <w:bCs/>
          <w:color w:val="000000" w:themeColor="text1"/>
        </w:rPr>
      </w:pPr>
      <w:r>
        <w:rPr>
          <w:b/>
          <w:bCs/>
          <w:color w:val="000000" w:themeColor="text1"/>
        </w:rPr>
        <w:lastRenderedPageBreak/>
        <w:t>Figure 6</w:t>
      </w:r>
    </w:p>
    <w:p w14:paraId="7AE58254" w14:textId="77777777" w:rsidR="0058330E" w:rsidRPr="000E5BEF" w:rsidRDefault="0058330E" w:rsidP="0058330E">
      <w:pPr>
        <w:spacing w:line="360" w:lineRule="auto"/>
        <w:rPr>
          <w:b/>
          <w:bCs/>
          <w:color w:val="000000" w:themeColor="text1"/>
        </w:rPr>
      </w:pPr>
      <w:r>
        <w:rPr>
          <w:b/>
          <w:bCs/>
          <w:noProof/>
          <w:color w:val="000000" w:themeColor="text1"/>
        </w:rPr>
        <w:drawing>
          <wp:inline distT="0" distB="0" distL="0" distR="0" wp14:anchorId="686F0946" wp14:editId="06C3C063">
            <wp:extent cx="5943600" cy="3744595"/>
            <wp:effectExtent l="0" t="0" r="0" b="1905"/>
            <wp:docPr id="1574243768" name="Picture 157424376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50" name="Picture 1" descr="A diagram of a flowchart&#10;&#10;Description automatically generated"/>
                    <pic:cNvPicPr/>
                  </pic:nvPicPr>
                  <pic:blipFill>
                    <a:blip r:embed="rId23"/>
                    <a:stretch>
                      <a:fillRect/>
                    </a:stretch>
                  </pic:blipFill>
                  <pic:spPr>
                    <a:xfrm>
                      <a:off x="0" y="0"/>
                      <a:ext cx="5945121" cy="3745553"/>
                    </a:xfrm>
                    <a:prstGeom prst="rect">
                      <a:avLst/>
                    </a:prstGeom>
                  </pic:spPr>
                </pic:pic>
              </a:graphicData>
            </a:graphic>
          </wp:inline>
        </w:drawing>
      </w:r>
    </w:p>
    <w:p w14:paraId="3281C8B7" w14:textId="366663A0" w:rsidR="008C1714" w:rsidRPr="008C1714" w:rsidRDefault="0058330E" w:rsidP="0058330E">
      <w:pPr>
        <w:spacing w:line="36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Boxes indicate edaphic factors, climatic factors, and leaf traits. Solid arrows indicate significant bivariate relationships (</w:t>
      </w:r>
      <w:r>
        <w:rPr>
          <w:i/>
          <w:iCs/>
          <w:color w:val="000000" w:themeColor="text1"/>
        </w:rPr>
        <w:t>p</w:t>
      </w:r>
      <w:r>
        <w:rPr>
          <w:color w:val="000000" w:themeColor="text1"/>
        </w:rPr>
        <w:t>&lt;0.05) while dashed gray arrows indicate non-significant relationships (</w:t>
      </w:r>
      <w:r>
        <w:rPr>
          <w:i/>
          <w:iCs/>
          <w:color w:val="000000" w:themeColor="text1"/>
        </w:rPr>
        <w:t>p</w:t>
      </w:r>
      <w:r>
        <w:rPr>
          <w:color w:val="000000" w:themeColor="text1"/>
        </w:rPr>
        <w:t>&gt;0.05). Positive model coefficients are indicated through blue arrows while negative ones are indicated through red, circular-anchored arrows. Arrow thickness scales with the standardized model coefficient of each relationship. Transparent arrows indicate additional hypothesized relationships not directly predicted by photosynthetic least-cost theory, while non-transparent arrows indicate pathways predicted through patterns expected from the theory (Fig. 1). A negative coefficient for photosynthetic pathway indicates reduced values in C</w:t>
      </w:r>
      <w:r>
        <w:rPr>
          <w:color w:val="000000" w:themeColor="text1"/>
          <w:vertAlign w:val="subscript"/>
        </w:rPr>
        <w:t>4</w:t>
      </w:r>
      <w:r>
        <w:rPr>
          <w:color w:val="000000" w:themeColor="text1"/>
        </w:rPr>
        <w:t xml:space="preserve"> species, while a positive coefficient for </w:t>
      </w:r>
      <w:r>
        <w:rPr>
          <w:i/>
          <w:iCs/>
          <w:color w:val="000000" w:themeColor="text1"/>
        </w:rPr>
        <w:t>N</w:t>
      </w:r>
      <w:r>
        <w:rPr>
          <w:color w:val="000000" w:themeColor="text1"/>
          <w:vertAlign w:val="subscript"/>
        </w:rPr>
        <w:t>fixation</w:t>
      </w:r>
      <w:r>
        <w:rPr>
          <w:color w:val="000000" w:themeColor="text1"/>
        </w:rPr>
        <w:t xml:space="preserve"> indicates larger values in </w:t>
      </w:r>
      <w:r>
        <w:t>N-fixing species</w:t>
      </w:r>
      <w:r>
        <w:rPr>
          <w:color w:val="000000" w:themeColor="text1"/>
        </w:rPr>
        <w:t>.</w:t>
      </w:r>
    </w:p>
    <w:sectPr w:rsidR="008C1714" w:rsidRPr="008C1714" w:rsidSect="008653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Perkowski, Evan A" w:date="2023-12-05T16:05:00Z" w:initials="EP">
    <w:p w14:paraId="71823C83" w14:textId="77777777" w:rsidR="00303932" w:rsidRDefault="00303932" w:rsidP="00303932">
      <w:r>
        <w:rPr>
          <w:rStyle w:val="CommentReference"/>
        </w:rPr>
        <w:annotationRef/>
      </w:r>
      <w:r>
        <w:rPr>
          <w:rFonts w:eastAsiaTheme="minorHAnsi" w:cs="Times New Roman (Body CS)"/>
          <w:color w:val="000000"/>
          <w:sz w:val="20"/>
          <w:szCs w:val="20"/>
        </w:rPr>
        <w:t>R1: Need to clarify that this negative relationship holds only in C3 herbs</w:t>
      </w:r>
    </w:p>
  </w:comment>
  <w:comment w:id="76" w:author="Perkowski, Evan A" w:date="2023-12-05T16:07:00Z" w:initials="EP">
    <w:p w14:paraId="4D893D9B" w14:textId="77777777" w:rsidR="00206B7A" w:rsidRDefault="00206B7A" w:rsidP="00206B7A">
      <w:r>
        <w:rPr>
          <w:rStyle w:val="CommentReference"/>
        </w:rPr>
        <w:annotationRef/>
      </w:r>
      <w:r>
        <w:rPr>
          <w:rFonts w:eastAsiaTheme="minorHAnsi" w:cs="Times New Roman (Body CS)"/>
          <w:color w:val="000000"/>
          <w:sz w:val="20"/>
          <w:szCs w:val="20"/>
        </w:rPr>
        <w:t>R1: The authors used the mean daily soil moisture for the prior 1, 2, 3, 4, 5, 6, 7, 8, 9, 10, 15, 20, 25, 30, 60, and 90 days leading up to each site visit as independent variables. However, considering that changes in plant traits are likely a result of long-term adaptation and evolution throughout the growth season, environmental data from the extended growth season, rather than those influenced by sampling timing, would better represent the conditions influencing plants. Therefore, please use environmental data from the extended growth season as independent variables for the analysis.</w:t>
      </w:r>
    </w:p>
  </w:comment>
  <w:comment w:id="82" w:author="Perkowski, Evan A" w:date="2023-12-05T16:07:00Z" w:initials="EP">
    <w:p w14:paraId="55AA65F2" w14:textId="77777777" w:rsidR="00206B7A" w:rsidRDefault="00206B7A" w:rsidP="00206B7A">
      <w:r>
        <w:rPr>
          <w:rStyle w:val="CommentReference"/>
        </w:rPr>
        <w:annotationRef/>
      </w:r>
      <w:r>
        <w:rPr>
          <w:rFonts w:eastAsiaTheme="minorHAnsi" w:cs="Times New Roman (Body CS)"/>
          <w:color w:val="000000"/>
          <w:sz w:val="20"/>
          <w:szCs w:val="20"/>
        </w:rPr>
        <w:t>R1: Explain the significance of 𝜒 in equation 5 and whether β is a critical parameter in current photosynthesis or terrestrial biosphere models</w:t>
      </w:r>
    </w:p>
  </w:comment>
  <w:comment w:id="102" w:author="Perkowski, Evan A" w:date="2023-12-05T16:08:00Z" w:initials="EP">
    <w:p w14:paraId="26EC1005" w14:textId="77777777" w:rsidR="00206B7A" w:rsidRDefault="00206B7A" w:rsidP="00206B7A">
      <w:r>
        <w:rPr>
          <w:rStyle w:val="CommentReference"/>
        </w:rPr>
        <w:annotationRef/>
      </w:r>
      <w:r>
        <w:rPr>
          <w:rFonts w:eastAsiaTheme="minorHAnsi" w:cs="Times New Roman (Body CS)"/>
          <w:color w:val="000000"/>
          <w:sz w:val="20"/>
          <w:szCs w:val="20"/>
        </w:rPr>
        <w:t>R1: The results indicate that "90-day soil moisture confers the best model fit for β," possibly because the 90-day mean value is more representative of long-term environmental conditions shaping plants' traits?</w:t>
      </w:r>
    </w:p>
  </w:comment>
  <w:comment w:id="103" w:author="Perkowski, Evan A" w:date="2023-12-05T16:16:00Z" w:initials="EP">
    <w:p w14:paraId="69D76205" w14:textId="77777777" w:rsidR="00206B7A" w:rsidRDefault="00206B7A" w:rsidP="00206B7A">
      <w:r>
        <w:rPr>
          <w:rStyle w:val="CommentReference"/>
        </w:rPr>
        <w:annotationRef/>
      </w:r>
      <w:r>
        <w:rPr>
          <w:rFonts w:eastAsiaTheme="minorHAnsi" w:cs="Times New Roman (Body CS)"/>
          <w:color w:val="000000"/>
          <w:sz w:val="20"/>
          <w:szCs w:val="20"/>
        </w:rPr>
        <w:t>R1: The results indicate that "90-day soil moisture confers the best model fit for β," possibly because the 90-day mean value is more representative of long-term environmental conditions shaping plants' traits?</w:t>
      </w:r>
    </w:p>
  </w:comment>
  <w:comment w:id="104" w:author="Perkowski, Evan A" w:date="2023-12-05T16:08:00Z" w:initials="EP">
    <w:p w14:paraId="7D60BF80" w14:textId="77777777" w:rsidR="008C1714" w:rsidRDefault="008C1714" w:rsidP="008C1714">
      <w:r>
        <w:rPr>
          <w:rStyle w:val="CommentReference"/>
        </w:rPr>
        <w:annotationRef/>
      </w:r>
      <w:r>
        <w:rPr>
          <w:rFonts w:eastAsiaTheme="minorHAnsi" w:cs="Times New Roman (Body CS)"/>
          <w:color w:val="000000"/>
          <w:sz w:val="20"/>
          <w:szCs w:val="20"/>
        </w:rPr>
        <w:t>R1: It appears there is a positive relationship between leaf Ci:Ca and Narea in C4 species and pooled data. Could you please present the regression results for this part?</w:t>
      </w:r>
    </w:p>
  </w:comment>
  <w:comment w:id="105" w:author="Perkowski, Evan A" w:date="2023-12-05T16:16:00Z" w:initials="EP">
    <w:p w14:paraId="039F79CE" w14:textId="77777777" w:rsidR="008C1714" w:rsidRDefault="008C1714" w:rsidP="008C1714">
      <w:r>
        <w:rPr>
          <w:rStyle w:val="CommentReference"/>
        </w:rPr>
        <w:annotationRef/>
      </w:r>
      <w:r>
        <w:rPr>
          <w:rFonts w:eastAsiaTheme="minorHAnsi" w:cs="Times New Roman (Body CS)"/>
          <w:color w:val="000000"/>
          <w:sz w:val="20"/>
          <w:szCs w:val="20"/>
        </w:rPr>
        <w:t>Response: there was no Ci:Ca-Narea relationship in C4 species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23C83" w15:done="0"/>
  <w15:commentEx w15:paraId="4D893D9B" w15:done="0"/>
  <w15:commentEx w15:paraId="55AA65F2" w15:done="0"/>
  <w15:commentEx w15:paraId="26EC1005" w15:done="0"/>
  <w15:commentEx w15:paraId="69D76205" w15:done="0"/>
  <w15:commentEx w15:paraId="7D60BF80" w15:done="0"/>
  <w15:commentEx w15:paraId="039F79CE" w15:paraIdParent="7D60BF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4CB7900" w16cex:dateUtc="2023-12-05T22:05:00Z"/>
  <w16cex:commentExtensible w16cex:durableId="316EB28D" w16cex:dateUtc="2023-12-05T22:07:00Z"/>
  <w16cex:commentExtensible w16cex:durableId="675125DE" w16cex:dateUtc="2023-12-05T22:07:00Z"/>
  <w16cex:commentExtensible w16cex:durableId="3568A164" w16cex:dateUtc="2023-12-05T22:08:00Z"/>
  <w16cex:commentExtensible w16cex:durableId="4352A758" w16cex:dateUtc="2023-12-05T22:16:00Z"/>
  <w16cex:commentExtensible w16cex:durableId="672C9756" w16cex:dateUtc="2023-12-05T22:08:00Z"/>
  <w16cex:commentExtensible w16cex:durableId="3D6735E8" w16cex:dateUtc="2023-12-05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23C83" w16cid:durableId="64CB7900"/>
  <w16cid:commentId w16cid:paraId="4D893D9B" w16cid:durableId="316EB28D"/>
  <w16cid:commentId w16cid:paraId="55AA65F2" w16cid:durableId="675125DE"/>
  <w16cid:commentId w16cid:paraId="26EC1005" w16cid:durableId="3568A164"/>
  <w16cid:commentId w16cid:paraId="69D76205" w16cid:durableId="4352A758"/>
  <w16cid:commentId w16cid:paraId="7D60BF80" w16cid:durableId="672C9756"/>
  <w16cid:commentId w16cid:paraId="039F79CE" w16cid:durableId="3D6735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575A4" w14:textId="77777777" w:rsidR="007C63D9" w:rsidRDefault="007C63D9" w:rsidP="00C14547">
      <w:r>
        <w:separator/>
      </w:r>
    </w:p>
  </w:endnote>
  <w:endnote w:type="continuationSeparator" w:id="0">
    <w:p w14:paraId="7C546463" w14:textId="77777777" w:rsidR="007C63D9" w:rsidRDefault="007C63D9"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511BD" w14:textId="77777777" w:rsidR="007C63D9" w:rsidRDefault="007C63D9" w:rsidP="00C14547">
      <w:r>
        <w:separator/>
      </w:r>
    </w:p>
  </w:footnote>
  <w:footnote w:type="continuationSeparator" w:id="0">
    <w:p w14:paraId="29D05730" w14:textId="77777777" w:rsidR="007C63D9" w:rsidRDefault="007C63D9"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9"/>
  </w:num>
  <w:num w:numId="2" w16cid:durableId="76904245">
    <w:abstractNumId w:val="8"/>
  </w:num>
  <w:num w:numId="3" w16cid:durableId="1761757888">
    <w:abstractNumId w:val="4"/>
  </w:num>
  <w:num w:numId="4" w16cid:durableId="536629633">
    <w:abstractNumId w:val="3"/>
  </w:num>
  <w:num w:numId="5" w16cid:durableId="242884954">
    <w:abstractNumId w:val="5"/>
  </w:num>
  <w:num w:numId="6" w16cid:durableId="1619794012">
    <w:abstractNumId w:val="6"/>
  </w:num>
  <w:num w:numId="7" w16cid:durableId="1264730552">
    <w:abstractNumId w:val="0"/>
  </w:num>
  <w:num w:numId="8" w16cid:durableId="2075396079">
    <w:abstractNumId w:val="7"/>
  </w:num>
  <w:num w:numId="9" w16cid:durableId="562175979">
    <w:abstractNumId w:val="1"/>
  </w:num>
  <w:num w:numId="10" w16cid:durableId="1617982368">
    <w:abstractNumId w:val="10"/>
  </w:num>
  <w:num w:numId="11" w16cid:durableId="93987351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90656"/>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33F6"/>
    <w:rsid w:val="00365A86"/>
    <w:rsid w:val="00366299"/>
    <w:rsid w:val="00370EBB"/>
    <w:rsid w:val="003725F9"/>
    <w:rsid w:val="00373931"/>
    <w:rsid w:val="0037487E"/>
    <w:rsid w:val="003760E5"/>
    <w:rsid w:val="003763E0"/>
    <w:rsid w:val="00380A3E"/>
    <w:rsid w:val="0038241B"/>
    <w:rsid w:val="00382C46"/>
    <w:rsid w:val="0038469D"/>
    <w:rsid w:val="003847B4"/>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B57"/>
    <w:rsid w:val="00CC087B"/>
    <w:rsid w:val="00CC0B3C"/>
    <w:rsid w:val="00CC3E77"/>
    <w:rsid w:val="00CC3F8F"/>
    <w:rsid w:val="00CC5C37"/>
    <w:rsid w:val="00CC790F"/>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6/09/relationships/commentsIds" Target="commentsIds.xml"/><Relationship Id="rId18" Type="http://schemas.openxmlformats.org/officeDocument/2006/relationships/image" Target="media/image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jp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footer" Target="footer2.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23" Type="http://schemas.openxmlformats.org/officeDocument/2006/relationships/image" Target="media/image6.jpg"/><Relationship Id="rId10" Type="http://schemas.openxmlformats.org/officeDocument/2006/relationships/hyperlink" Target="https://github.com/eaperkowski/TXeco"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8/08/relationships/commentsExtensible" Target="commentsExtensible.xml"/><Relationship Id="rId2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53</Pages>
  <Words>93537</Words>
  <Characters>515389</Characters>
  <Application>Microsoft Office Word</Application>
  <DocSecurity>0</DocSecurity>
  <Lines>11204</Lines>
  <Paragraphs>5744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603182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2023-03-23T20:30:00Z</cp:lastPrinted>
  <dcterms:created xsi:type="dcterms:W3CDTF">2023-12-05T22:29:00Z</dcterms:created>
  <dcterms:modified xsi:type="dcterms:W3CDTF">2023-12-06T14:57:00Z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http://www.zotero.org/styles/tree-physiology</vt:lpwstr>
  </property>
  <property fmtid="{D5CDD505-2E9C-101B-9397-08002B2CF9AE}" pid="21" name="Mendeley Recent Style Name 9_1">
    <vt:lpwstr>Tree Physiology</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