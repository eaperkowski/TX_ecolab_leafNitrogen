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44F10" w14:textId="331662FC" w:rsidR="000E5BEF" w:rsidRDefault="00B14994" w:rsidP="0025039E">
      <w:pPr>
        <w:spacing w:line="360" w:lineRule="auto"/>
      </w:pPr>
      <w:r>
        <w:rPr>
          <w:b/>
          <w:bCs/>
        </w:rPr>
        <w:t>Abstract</w:t>
      </w:r>
    </w:p>
    <w:p w14:paraId="5B0118F2" w14:textId="1A49C094" w:rsidR="0028438D" w:rsidRDefault="008F4F22" w:rsidP="0028438D">
      <w:pPr>
        <w:pStyle w:val="ListParagraph"/>
        <w:numPr>
          <w:ilvl w:val="0"/>
          <w:numId w:val="11"/>
        </w:numPr>
        <w:spacing w:line="360" w:lineRule="auto"/>
      </w:pPr>
      <w:r>
        <w:t xml:space="preserve">Climate and resource availability </w:t>
      </w:r>
      <w:r w:rsidR="000D0151">
        <w:t>are important d</w:t>
      </w:r>
      <w:r w:rsidR="00182D7C">
        <w:t>eterminants</w:t>
      </w:r>
      <w:r w:rsidR="000D0151">
        <w:t xml:space="preserve"> of plant nitrogen allocation. </w:t>
      </w:r>
      <w:r w:rsidR="00621C5D">
        <w:t>Photosynthetic l</w:t>
      </w:r>
      <w:r w:rsidR="006738DC">
        <w:t>east</w:t>
      </w:r>
      <w:r w:rsidR="00182D7C">
        <w:t>-</w:t>
      </w:r>
      <w:r w:rsidR="006738DC">
        <w:t xml:space="preserve">cost </w:t>
      </w:r>
      <w:r w:rsidR="00A70EE7">
        <w:t>theory provides a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w:t>
      </w:r>
      <w:r w:rsidR="0028438D">
        <w:t>sis</w:t>
      </w:r>
      <w:r w:rsidR="00ED2DE7">
        <w:t xml:space="preserve">. The theory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sidRPr="0028438D">
        <w:rPr>
          <w:vertAlign w:val="subscript"/>
        </w:rPr>
        <w:t>2</w:t>
      </w:r>
      <w:r w:rsidR="0070273D">
        <w:t>,</w:t>
      </w:r>
      <w:r w:rsidR="00520FD3">
        <w:t xml:space="preserve"> </w:t>
      </w:r>
      <w:r w:rsidR="00520FD3" w:rsidRPr="0028438D">
        <w:rPr>
          <w:i/>
          <w:iCs/>
        </w:rPr>
        <w:t>C</w:t>
      </w:r>
      <w:r w:rsidR="00520FD3" w:rsidRPr="0028438D">
        <w:rPr>
          <w:vertAlign w:val="subscript"/>
        </w:rPr>
        <w:t>i</w:t>
      </w:r>
      <w:r w:rsidR="00520FD3">
        <w:t>:</w:t>
      </w:r>
      <w:r w:rsidR="00520FD3" w:rsidRPr="0028438D">
        <w:rPr>
          <w:i/>
          <w:iCs/>
        </w:rPr>
        <w:t>C</w:t>
      </w:r>
      <w:r w:rsidR="00520FD3" w:rsidRPr="0028438D">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sidRPr="0028438D">
        <w:rPr>
          <w:i/>
          <w:iCs/>
        </w:rPr>
        <w:t>N</w:t>
      </w:r>
      <w:r w:rsidRPr="0028438D">
        <w:rPr>
          <w:vertAlign w:val="subscript"/>
        </w:rPr>
        <w:t>area</w:t>
      </w:r>
      <w:r w:rsidR="00520FD3">
        <w:t xml:space="preserve">) are </w:t>
      </w:r>
      <w:r w:rsidR="004B4CA0">
        <w:t>function</w:t>
      </w:r>
      <w:r w:rsidR="00BE2A81">
        <w:t>s</w:t>
      </w:r>
      <w:r w:rsidR="00520FD3">
        <w:t xml:space="preserve"> of </w:t>
      </w:r>
      <w:r w:rsidR="00520FD3" w:rsidRPr="00A217C4">
        <w:t>the</w:t>
      </w:r>
      <w:r w:rsidR="00520FD3">
        <w:t xml:space="preserve"> unit cost of </w:t>
      </w:r>
      <w:r w:rsidR="000C73EE">
        <w:t>using</w:t>
      </w:r>
      <w:r w:rsidR="00520FD3">
        <w:t xml:space="preserve"> </w:t>
      </w:r>
      <w:r w:rsidR="0072508D">
        <w:t>nitrogen</w:t>
      </w:r>
      <w:r w:rsidR="00520FD3">
        <w:t xml:space="preserve"> relative to </w:t>
      </w:r>
      <w:r w:rsidR="004B4CA0">
        <w:t>water</w:t>
      </w:r>
      <w:r w:rsidR="00520FD3">
        <w:t xml:space="preserve"> (</w:t>
      </w:r>
      <w:r w:rsidR="00520FD3" w:rsidRPr="0028438D">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 xml:space="preserve">no study has </w:t>
      </w:r>
      <w:r w:rsidR="009039AC">
        <w:t>tested this theory</w:t>
      </w:r>
      <w:r w:rsidR="00BE2A81">
        <w:t xml:space="preserve"> using concurrently measured </w:t>
      </w:r>
      <w:r w:rsidR="001B56C3" w:rsidRPr="0028438D">
        <w:rPr>
          <w:i/>
          <w:iCs/>
          <w:lang w:val="el-GR"/>
        </w:rPr>
        <w:t>β</w:t>
      </w:r>
      <w:r w:rsidR="009039AC" w:rsidRPr="0028438D">
        <w:rPr>
          <w:iCs/>
        </w:rPr>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9039AC" w:rsidRPr="0028438D">
        <w:rPr>
          <w:iCs/>
        </w:rPr>
        <w:t xml:space="preserve">, </w:t>
      </w:r>
      <w:r w:rsidRPr="0028438D">
        <w:rPr>
          <w:i/>
          <w:iCs/>
        </w:rPr>
        <w:t>N</w:t>
      </w:r>
      <w:r w:rsidRPr="0028438D">
        <w:rPr>
          <w:vertAlign w:val="subscript"/>
        </w:rPr>
        <w:t>area</w:t>
      </w:r>
      <w:r w:rsidR="00AA4FD4">
        <w:t xml:space="preserve">, and components of </w:t>
      </w:r>
      <w:r w:rsidR="00AA4FD4">
        <w:rPr>
          <w:i/>
          <w:iCs/>
        </w:rPr>
        <w:t>N</w:t>
      </w:r>
      <w:r w:rsidR="00AA4FD4">
        <w:rPr>
          <w:vertAlign w:val="subscript"/>
        </w:rPr>
        <w:t>area</w:t>
      </w:r>
      <w:r w:rsidR="00AA4FD4">
        <w:t xml:space="preserve"> (</w:t>
      </w:r>
      <w:r w:rsidR="009039AC">
        <w:t xml:space="preserve">leaf mass per area, </w:t>
      </w:r>
      <w:r w:rsidR="009039AC" w:rsidRPr="0028438D">
        <w:rPr>
          <w:i/>
          <w:iCs/>
        </w:rPr>
        <w:t>M</w:t>
      </w:r>
      <w:r w:rsidR="009039AC" w:rsidRPr="0028438D">
        <w:rPr>
          <w:vertAlign w:val="subscript"/>
        </w:rPr>
        <w:t>area</w:t>
      </w:r>
      <w:r w:rsidR="009039AC">
        <w:t xml:space="preserve">; </w:t>
      </w:r>
      <w:r w:rsidR="00BE2A81">
        <w:t xml:space="preserve">mass-based </w:t>
      </w:r>
      <w:r w:rsidR="009039AC">
        <w:t xml:space="preserve">leaf nitrogen </w:t>
      </w:r>
      <w:r w:rsidR="00BE2A81">
        <w:t>content</w:t>
      </w:r>
      <w:r w:rsidR="009039AC">
        <w:t xml:space="preserve">, </w:t>
      </w:r>
      <w:r w:rsidR="009039AC" w:rsidRPr="0028438D">
        <w:rPr>
          <w:i/>
          <w:iCs/>
        </w:rPr>
        <w:t>N</w:t>
      </w:r>
      <w:r w:rsidR="009039AC" w:rsidRPr="0028438D">
        <w:rPr>
          <w:vertAlign w:val="subscript"/>
        </w:rPr>
        <w:t>mass</w:t>
      </w:r>
      <w:r w:rsidR="009039AC">
        <w:t>)</w:t>
      </w:r>
      <w:r w:rsidR="001B56C3">
        <w:t>.</w:t>
      </w:r>
    </w:p>
    <w:p w14:paraId="3A808964" w14:textId="3E645EA0" w:rsidR="0028438D" w:rsidRDefault="008B19B0" w:rsidP="008B6942">
      <w:pPr>
        <w:pStyle w:val="ListParagraph"/>
        <w:numPr>
          <w:ilvl w:val="0"/>
          <w:numId w:val="11"/>
        </w:numPr>
        <w:spacing w:line="360" w:lineRule="auto"/>
      </w:pPr>
      <w:r>
        <w:t>W</w:t>
      </w:r>
      <w:r w:rsidR="00BE2A81">
        <w:t xml:space="preserve">e measured </w:t>
      </w:r>
      <w:r w:rsidR="008B6942" w:rsidRPr="0028438D">
        <w:rPr>
          <w:i/>
          <w:iCs/>
          <w:lang w:val="el-GR"/>
        </w:rPr>
        <w:t>β</w:t>
      </w:r>
      <w:r w:rsidR="008B6942" w:rsidRPr="0028438D">
        <w:rPr>
          <w:iCs/>
        </w:rPr>
        <w:t xml:space="preserve">, </w:t>
      </w:r>
      <w:r w:rsidR="008B6942">
        <w:t xml:space="preserve">leaf </w:t>
      </w:r>
      <w:r w:rsidR="008B6942" w:rsidRPr="0028438D">
        <w:rPr>
          <w:i/>
          <w:iCs/>
        </w:rPr>
        <w:t>C</w:t>
      </w:r>
      <w:r w:rsidR="008B6942" w:rsidRPr="0028438D">
        <w:rPr>
          <w:vertAlign w:val="subscript"/>
        </w:rPr>
        <w:t>i</w:t>
      </w:r>
      <w:r w:rsidR="008B6942">
        <w:t>:</w:t>
      </w:r>
      <w:r w:rsidR="008B6942" w:rsidRPr="0028438D">
        <w:rPr>
          <w:i/>
          <w:iCs/>
        </w:rPr>
        <w:t>C</w:t>
      </w:r>
      <w:r w:rsidR="008B6942" w:rsidRPr="0028438D">
        <w:rPr>
          <w:vertAlign w:val="subscript"/>
        </w:rPr>
        <w:t>a</w:t>
      </w:r>
      <w:r w:rsidR="008B6942" w:rsidRPr="0028438D">
        <w:rPr>
          <w:iCs/>
        </w:rPr>
        <w:t xml:space="preserve">, </w:t>
      </w:r>
      <w:r w:rsidR="008B6942" w:rsidRPr="008B6942">
        <w:rPr>
          <w:i/>
          <w:iCs/>
        </w:rPr>
        <w:t>N</w:t>
      </w:r>
      <w:r w:rsidR="008B6942" w:rsidRPr="008B6942">
        <w:rPr>
          <w:vertAlign w:val="subscript"/>
        </w:rPr>
        <w:t>area</w:t>
      </w:r>
      <w:r w:rsidR="008B6942">
        <w:t xml:space="preserve">, </w:t>
      </w:r>
      <w:r w:rsidR="001E2935" w:rsidRPr="008B6942">
        <w:rPr>
          <w:i/>
          <w:iCs/>
        </w:rPr>
        <w:t>M</w:t>
      </w:r>
      <w:r w:rsidR="001E2935" w:rsidRPr="008B6942">
        <w:rPr>
          <w:vertAlign w:val="subscript"/>
        </w:rPr>
        <w:t>area</w:t>
      </w:r>
      <w:r w:rsidR="001E2935">
        <w:t>,</w:t>
      </w:r>
      <w:r w:rsidR="008B6942">
        <w:t xml:space="preserve"> and</w:t>
      </w:r>
      <w:r w:rsidR="001E2935">
        <w:t xml:space="preserve"> </w:t>
      </w:r>
      <w:r w:rsidR="001E2935" w:rsidRPr="008B6942">
        <w:rPr>
          <w:i/>
          <w:iCs/>
        </w:rPr>
        <w:t>N</w:t>
      </w:r>
      <w:r w:rsidR="001E2935" w:rsidRPr="008B6942">
        <w:rPr>
          <w:vertAlign w:val="subscript"/>
        </w:rPr>
        <w:t>mass</w:t>
      </w:r>
      <w:r w:rsidR="008B6942">
        <w:t xml:space="preserve"> </w:t>
      </w:r>
      <w:r w:rsidR="00656F5E">
        <w:t>in</w:t>
      </w:r>
      <w:r w:rsidR="000B05FF">
        <w:t xml:space="preserve">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w:t>
      </w:r>
      <w:r w:rsidR="00804517">
        <w:t xml:space="preserve">grassland </w:t>
      </w:r>
      <w:r w:rsidR="005463D3">
        <w:t>sites</w:t>
      </w:r>
      <w:r w:rsidR="001B56C3">
        <w:t xml:space="preserve"> </w:t>
      </w:r>
      <w:r w:rsidR="0028438D">
        <w:t xml:space="preserve">positioned </w:t>
      </w:r>
      <w:r w:rsidR="001B56C3">
        <w:t>a</w:t>
      </w:r>
      <w:r w:rsidR="007A6DC4">
        <w:t>long</w:t>
      </w:r>
      <w:r w:rsidR="001B56C3">
        <w:t xml:space="preserve"> a</w:t>
      </w:r>
      <w:r w:rsidR="00BE2A81">
        <w:t xml:space="preserve"> precipitation </w:t>
      </w:r>
      <w:r w:rsidR="00E703BA">
        <w:t xml:space="preserve">and </w:t>
      </w:r>
      <w:r w:rsidR="00CD5B76">
        <w:t>resource</w:t>
      </w:r>
      <w:r>
        <w:t xml:space="preserve"> </w:t>
      </w:r>
      <w:r w:rsidR="00CD5B76">
        <w:t>availability</w:t>
      </w:r>
      <w:r w:rsidR="00E703BA">
        <w:t xml:space="preserve"> gradient</w:t>
      </w:r>
      <w:r w:rsidR="004B49EE">
        <w:t xml:space="preserve"> </w:t>
      </w:r>
      <w:r w:rsidR="00E703BA">
        <w:t>in</w:t>
      </w:r>
      <w:r w:rsidR="00641154">
        <w:t xml:space="preserve"> </w:t>
      </w:r>
      <w:r w:rsidR="00E703BA">
        <w:t>Texas,</w:t>
      </w:r>
      <w:r w:rsidR="00580B93">
        <w:t xml:space="preserve"> USA.</w:t>
      </w:r>
    </w:p>
    <w:p w14:paraId="566B6B08" w14:textId="5C382B70" w:rsidR="00D0504E" w:rsidRDefault="00D0504E" w:rsidP="00D0504E">
      <w:pPr>
        <w:pStyle w:val="ListParagraph"/>
        <w:numPr>
          <w:ilvl w:val="0"/>
          <w:numId w:val="11"/>
        </w:numPr>
        <w:spacing w:line="360" w:lineRule="auto"/>
      </w:pPr>
      <w:commentRangeStart w:id="0"/>
      <w:r>
        <w:t>L</w:t>
      </w:r>
      <w:r w:rsidRPr="00D0504E">
        <w:rPr>
          <w:color w:val="000000" w:themeColor="text1"/>
        </w:rPr>
        <w:t xml:space="preserve">eaf </w:t>
      </w:r>
      <w:r w:rsidRPr="00D0504E">
        <w:rPr>
          <w:i/>
          <w:iCs/>
          <w:color w:val="000000" w:themeColor="text1"/>
        </w:rPr>
        <w:t>C</w:t>
      </w:r>
      <w:r w:rsidRPr="00D0504E">
        <w:rPr>
          <w:color w:val="000000" w:themeColor="text1"/>
          <w:vertAlign w:val="subscript"/>
        </w:rPr>
        <w:t>i</w:t>
      </w:r>
      <w:r w:rsidRPr="00D0504E">
        <w:rPr>
          <w:color w:val="000000" w:themeColor="text1"/>
        </w:rPr>
        <w:t>:</w:t>
      </w:r>
      <w:r w:rsidRPr="00D0504E">
        <w:rPr>
          <w:i/>
          <w:iCs/>
          <w:color w:val="000000" w:themeColor="text1"/>
        </w:rPr>
        <w:t>C</w:t>
      </w:r>
      <w:r w:rsidRPr="00D0504E">
        <w:rPr>
          <w:color w:val="000000" w:themeColor="text1"/>
          <w:vertAlign w:val="subscript"/>
        </w:rPr>
        <w:t>a</w:t>
      </w:r>
      <w:r>
        <w:t xml:space="preserve"> </w:t>
      </w:r>
      <w:r>
        <w:rPr>
          <w:color w:val="000000" w:themeColor="text1"/>
        </w:rPr>
        <w:t>was negatively related to</w:t>
      </w:r>
      <w:r w:rsidRPr="00D0504E">
        <w:rPr>
          <w:color w:val="000000" w:themeColor="text1"/>
        </w:rPr>
        <w:t xml:space="preserve"> </w:t>
      </w:r>
      <w:r w:rsidRPr="00D0504E">
        <w:rPr>
          <w:i/>
          <w:iCs/>
          <w:color w:val="000000" w:themeColor="text1"/>
        </w:rPr>
        <w:t>N</w:t>
      </w:r>
      <w:r w:rsidRPr="00D0504E">
        <w:rPr>
          <w:color w:val="000000" w:themeColor="text1"/>
          <w:vertAlign w:val="subscript"/>
        </w:rPr>
        <w:t>area</w:t>
      </w:r>
      <w:commentRangeEnd w:id="0"/>
      <w:r w:rsidR="00303932">
        <w:rPr>
          <w:rStyle w:val="CommentReference"/>
          <w:rFonts w:eastAsiaTheme="minorHAnsi" w:cs="Times New Roman (Body CS)"/>
        </w:rPr>
        <w:commentReference w:id="0"/>
      </w:r>
      <w:r w:rsidR="000C73EE">
        <w:rPr>
          <w:color w:val="000000" w:themeColor="text1"/>
        </w:rPr>
        <w:t>. This</w:t>
      </w:r>
      <w:r>
        <w:rPr>
          <w:color w:val="000000" w:themeColor="text1"/>
        </w:rPr>
        <w:t xml:space="preserve"> pattern was</w:t>
      </w:r>
      <w:r w:rsidRPr="00D0504E">
        <w:rPr>
          <w:color w:val="000000" w:themeColor="text1"/>
        </w:rPr>
        <w:t xml:space="preserve"> </w:t>
      </w:r>
      <w:r w:rsidR="008B6942">
        <w:rPr>
          <w:color w:val="000000" w:themeColor="text1"/>
        </w:rPr>
        <w:t>driven by</w:t>
      </w:r>
      <w:r w:rsidR="008B19B0">
        <w:rPr>
          <w:color w:val="000000" w:themeColor="text1"/>
        </w:rPr>
        <w:t xml:space="preserve"> </w:t>
      </w:r>
      <w:r>
        <w:rPr>
          <w:color w:val="000000" w:themeColor="text1"/>
        </w:rPr>
        <w:t>negative</w:t>
      </w:r>
      <w:r w:rsidR="008B19B0">
        <w:rPr>
          <w:color w:val="000000" w:themeColor="text1"/>
        </w:rPr>
        <w:t xml:space="preserve"> relationships between</w:t>
      </w:r>
      <w:r>
        <w:rPr>
          <w:color w:val="000000" w:themeColor="text1"/>
        </w:rPr>
        <w:t xml:space="preserve"> </w:t>
      </w:r>
      <w:r w:rsidR="008B19B0">
        <w:rPr>
          <w:color w:val="000000" w:themeColor="text1"/>
        </w:rPr>
        <w:t xml:space="preserve">leaf </w:t>
      </w:r>
      <w:r w:rsidR="008B19B0">
        <w:rPr>
          <w:i/>
          <w:iCs/>
          <w:color w:val="000000" w:themeColor="text1"/>
        </w:rPr>
        <w:t>C</w:t>
      </w:r>
      <w:r w:rsidR="008B19B0">
        <w:rPr>
          <w:color w:val="000000" w:themeColor="text1"/>
          <w:vertAlign w:val="subscript"/>
        </w:rPr>
        <w:t>i</w:t>
      </w:r>
      <w:r w:rsidR="008B19B0">
        <w:rPr>
          <w:color w:val="000000" w:themeColor="text1"/>
        </w:rPr>
        <w:t>:</w:t>
      </w:r>
      <w:r w:rsidR="008B19B0">
        <w:rPr>
          <w:i/>
          <w:iCs/>
          <w:color w:val="000000" w:themeColor="text1"/>
        </w:rPr>
        <w:t>C</w:t>
      </w:r>
      <w:r w:rsidR="008B19B0">
        <w:rPr>
          <w:color w:val="000000" w:themeColor="text1"/>
          <w:vertAlign w:val="subscript"/>
        </w:rPr>
        <w:t>a</w:t>
      </w:r>
      <w:r w:rsidR="008B19B0">
        <w:rPr>
          <w:color w:val="000000" w:themeColor="text1"/>
        </w:rPr>
        <w:t xml:space="preserve"> and </w:t>
      </w:r>
      <w:r w:rsidR="008B19B0">
        <w:rPr>
          <w:i/>
          <w:iCs/>
          <w:color w:val="000000" w:themeColor="text1"/>
        </w:rPr>
        <w:t>M</w:t>
      </w:r>
      <w:r w:rsidR="008B19B0">
        <w:rPr>
          <w:color w:val="000000" w:themeColor="text1"/>
          <w:vertAlign w:val="subscript"/>
        </w:rPr>
        <w:t>area</w:t>
      </w:r>
      <w:r>
        <w:rPr>
          <w:color w:val="000000" w:themeColor="text1"/>
        </w:rPr>
        <w:t xml:space="preserve"> </w:t>
      </w:r>
      <w:ins w:id="1" w:author="Perkowski, Evan A" w:date="2023-12-05T16:19:00Z">
        <w:r w:rsidR="00213583">
          <w:rPr>
            <w:color w:val="000000" w:themeColor="text1"/>
          </w:rPr>
          <w:t>in C</w:t>
        </w:r>
        <w:r w:rsidR="00213583">
          <w:rPr>
            <w:color w:val="000000" w:themeColor="text1"/>
            <w:vertAlign w:val="subscript"/>
          </w:rPr>
          <w:t>3</w:t>
        </w:r>
        <w:r w:rsidR="00213583">
          <w:rPr>
            <w:color w:val="000000" w:themeColor="text1"/>
          </w:rPr>
          <w:t xml:space="preserve"> species </w:t>
        </w:r>
      </w:ins>
      <w:r w:rsidRPr="00D0504E">
        <w:rPr>
          <w:color w:val="000000" w:themeColor="text1"/>
        </w:rPr>
        <w:t xml:space="preserve">coupled with </w:t>
      </w:r>
      <w:r w:rsidR="008B19B0">
        <w:rPr>
          <w:color w:val="000000" w:themeColor="text1"/>
        </w:rPr>
        <w:t xml:space="preserve">no relationship between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008B19B0">
        <w:rPr>
          <w:color w:val="000000" w:themeColor="text1"/>
        </w:rPr>
        <w:t xml:space="preserve"> and </w:t>
      </w:r>
      <w:r w:rsidR="008B19B0" w:rsidRPr="00D0504E">
        <w:rPr>
          <w:i/>
          <w:iCs/>
          <w:color w:val="000000" w:themeColor="text1"/>
        </w:rPr>
        <w:t>N</w:t>
      </w:r>
      <w:r w:rsidR="008B19B0" w:rsidRPr="00D0504E">
        <w:rPr>
          <w:color w:val="000000" w:themeColor="text1"/>
          <w:vertAlign w:val="subscript"/>
        </w:rPr>
        <w:t>mass</w:t>
      </w:r>
      <w:r w:rsidR="000C73EE">
        <w:rPr>
          <w:color w:val="000000" w:themeColor="text1"/>
        </w:rPr>
        <w:t>, suggesting that nitrogen-water use tradeoffs expected from theory were driven by changes in leaf morphology.</w:t>
      </w:r>
      <w:r w:rsidR="008B19B0">
        <w:rPr>
          <w:color w:val="000000" w:themeColor="text1"/>
        </w:rPr>
        <w:t xml:space="preserve"> </w:t>
      </w:r>
      <w:r w:rsidRPr="00D0504E">
        <w:rPr>
          <w:color w:val="000000" w:themeColor="text1"/>
        </w:rPr>
        <w:t xml:space="preserve">Increasing nitrogen availability was negatively associated with </w:t>
      </w:r>
      <w:r w:rsidRPr="00D0504E">
        <w:rPr>
          <w:i/>
          <w:iCs/>
          <w:color w:val="000000" w:themeColor="text1"/>
          <w:lang w:val="el-GR"/>
        </w:rPr>
        <w:t>β</w:t>
      </w:r>
      <w:r w:rsidRPr="00D0504E">
        <w:rPr>
          <w:color w:val="000000" w:themeColor="text1"/>
        </w:rPr>
        <w:t xml:space="preserve">, resulting in two pathways that contributed to positive effects of increasing nitrogen availability on </w:t>
      </w:r>
      <w:r w:rsidRPr="00D0504E">
        <w:rPr>
          <w:i/>
          <w:iCs/>
          <w:color w:val="000000" w:themeColor="text1"/>
        </w:rPr>
        <w:t>N</w:t>
      </w:r>
      <w:r w:rsidRPr="00D0504E">
        <w:rPr>
          <w:color w:val="000000" w:themeColor="text1"/>
          <w:vertAlign w:val="subscript"/>
        </w:rPr>
        <w:t>area</w:t>
      </w:r>
      <w:r w:rsidRPr="00D0504E">
        <w:rPr>
          <w:color w:val="000000" w:themeColor="text1"/>
        </w:rPr>
        <w:t xml:space="preserve">: (1) </w:t>
      </w:r>
      <w:r>
        <w:rPr>
          <w:color w:val="000000" w:themeColor="text1"/>
        </w:rPr>
        <w:t xml:space="preserve">when </w:t>
      </w:r>
      <w:r w:rsidRPr="00D0504E">
        <w:rPr>
          <w:color w:val="000000" w:themeColor="text1"/>
        </w:rPr>
        <w:t>mediated through negative effect</w:t>
      </w:r>
      <w:r w:rsidR="008B19B0">
        <w:rPr>
          <w:color w:val="000000" w:themeColor="text1"/>
        </w:rPr>
        <w:t>s</w:t>
      </w:r>
      <w:r w:rsidRPr="00D0504E">
        <w:rPr>
          <w:color w:val="000000" w:themeColor="text1"/>
        </w:rPr>
        <w:t xml:space="preserve"> of increasing nitrogen availability on </w:t>
      </w:r>
      <w:r w:rsidRPr="00D0504E">
        <w:rPr>
          <w:i/>
          <w:iCs/>
          <w:color w:val="000000" w:themeColor="text1"/>
          <w:lang w:val="el-GR"/>
        </w:rPr>
        <w:t>β</w:t>
      </w:r>
      <w:r w:rsidRPr="00D0504E">
        <w:rPr>
          <w:color w:val="000000" w:themeColor="text1"/>
        </w:rPr>
        <w:t>,</w:t>
      </w:r>
      <w:r w:rsidR="00242B0D">
        <w:rPr>
          <w:color w:val="000000" w:themeColor="text1"/>
        </w:rPr>
        <w:t xml:space="preserve"> positive relationships</w:t>
      </w:r>
      <w:r w:rsidR="008B19B0">
        <w:rPr>
          <w:color w:val="000000" w:themeColor="text1"/>
        </w:rPr>
        <w:t xml:space="preserve"> between</w:t>
      </w:r>
      <w:r w:rsidRPr="00D0504E">
        <w:rPr>
          <w:color w:val="000000" w:themeColor="text1"/>
        </w:rPr>
        <w:t xml:space="preserve"> </w:t>
      </w:r>
      <w:r w:rsidR="008B19B0" w:rsidRPr="00D0504E">
        <w:rPr>
          <w:i/>
          <w:iCs/>
          <w:color w:val="000000" w:themeColor="text1"/>
          <w:lang w:val="el-GR"/>
        </w:rPr>
        <w:t>β</w:t>
      </w:r>
      <w:r w:rsidR="008B19B0">
        <w:rPr>
          <w:i/>
          <w:iCs/>
          <w:color w:val="000000" w:themeColor="text1"/>
        </w:rPr>
        <w:t xml:space="preserve"> </w:t>
      </w:r>
      <w:r w:rsidR="008B19B0">
        <w:rPr>
          <w:color w:val="000000" w:themeColor="text1"/>
        </w:rPr>
        <w:t xml:space="preserve">and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Pr="00D0504E">
        <w:rPr>
          <w:color w:val="000000" w:themeColor="text1"/>
        </w:rPr>
        <w:t>, and negative</w:t>
      </w:r>
      <w:r w:rsidR="008B19B0">
        <w:rPr>
          <w:color w:val="000000" w:themeColor="text1"/>
        </w:rPr>
        <w:t xml:space="preserve"> relationships between</w:t>
      </w:r>
      <w:r w:rsidR="008B19B0" w:rsidRPr="008B19B0">
        <w:rPr>
          <w:color w:val="000000" w:themeColor="text1"/>
        </w:rPr>
        <w:t xml:space="preserve">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008B19B0">
        <w:rPr>
          <w:color w:val="000000" w:themeColor="text1"/>
        </w:rPr>
        <w:t xml:space="preserve"> and </w:t>
      </w:r>
      <w:r w:rsidR="008B19B0" w:rsidRPr="00D0504E">
        <w:rPr>
          <w:i/>
          <w:iCs/>
          <w:color w:val="000000" w:themeColor="text1"/>
        </w:rPr>
        <w:t>M</w:t>
      </w:r>
      <w:r w:rsidR="008B19B0" w:rsidRPr="00D0504E">
        <w:rPr>
          <w:color w:val="000000" w:themeColor="text1"/>
          <w:vertAlign w:val="subscript"/>
        </w:rPr>
        <w:t>area</w:t>
      </w:r>
      <w:r w:rsidRPr="00D0504E">
        <w:rPr>
          <w:color w:val="000000" w:themeColor="text1"/>
        </w:rPr>
        <w:t>, and (2) when mediated through negative effect</w:t>
      </w:r>
      <w:r w:rsidR="008B19B0">
        <w:rPr>
          <w:color w:val="000000" w:themeColor="text1"/>
        </w:rPr>
        <w:t>s</w:t>
      </w:r>
      <w:r w:rsidRPr="00D0504E">
        <w:rPr>
          <w:color w:val="000000" w:themeColor="text1"/>
        </w:rPr>
        <w:t xml:space="preserve"> of increasing nitrogen availability on </w:t>
      </w:r>
      <w:r w:rsidRPr="00D0504E">
        <w:rPr>
          <w:i/>
          <w:iCs/>
          <w:color w:val="000000" w:themeColor="text1"/>
          <w:lang w:val="el-GR"/>
        </w:rPr>
        <w:t>β</w:t>
      </w:r>
      <w:r w:rsidRPr="00D0504E">
        <w:rPr>
          <w:color w:val="000000" w:themeColor="text1"/>
        </w:rPr>
        <w:t xml:space="preserve"> and negative</w:t>
      </w:r>
      <w:r w:rsidR="008B19B0">
        <w:rPr>
          <w:color w:val="000000" w:themeColor="text1"/>
        </w:rPr>
        <w:t xml:space="preserve"> relationships between</w:t>
      </w:r>
      <w:r w:rsidRPr="00D0504E">
        <w:rPr>
          <w:color w:val="000000" w:themeColor="text1"/>
        </w:rPr>
        <w:t xml:space="preserve"> </w:t>
      </w:r>
      <w:r w:rsidR="008B19B0" w:rsidRPr="00D0504E">
        <w:rPr>
          <w:i/>
          <w:iCs/>
          <w:color w:val="000000" w:themeColor="text1"/>
          <w:lang w:val="el-GR"/>
        </w:rPr>
        <w:t>β</w:t>
      </w:r>
      <w:r w:rsidR="008B19B0">
        <w:rPr>
          <w:color w:val="000000" w:themeColor="text1"/>
        </w:rPr>
        <w:t xml:space="preserve"> and </w:t>
      </w:r>
      <w:r w:rsidR="008B19B0" w:rsidRPr="00D0504E">
        <w:rPr>
          <w:i/>
          <w:iCs/>
          <w:color w:val="000000" w:themeColor="text1"/>
        </w:rPr>
        <w:t>N</w:t>
      </w:r>
      <w:r w:rsidR="008B19B0" w:rsidRPr="00D0504E">
        <w:rPr>
          <w:color w:val="000000" w:themeColor="text1"/>
          <w:vertAlign w:val="subscript"/>
        </w:rPr>
        <w:t>mass</w:t>
      </w:r>
      <w:r w:rsidRPr="00D0504E">
        <w:rPr>
          <w:color w:val="000000" w:themeColor="text1"/>
        </w:rPr>
        <w:t xml:space="preserve">. </w:t>
      </w:r>
      <w:r>
        <w:t xml:space="preserve">Increasing </w:t>
      </w:r>
      <w:r w:rsidRPr="00D0504E">
        <w:rPr>
          <w:i/>
          <w:iCs/>
          <w:color w:val="000000" w:themeColor="text1"/>
        </w:rPr>
        <w:t>VPD</w:t>
      </w:r>
      <w:r>
        <w:t xml:space="preserve"> increased </w:t>
      </w:r>
      <w:r w:rsidRPr="00D0504E">
        <w:rPr>
          <w:i/>
          <w:iCs/>
        </w:rPr>
        <w:t>N</w:t>
      </w:r>
      <w:r w:rsidRPr="00D0504E">
        <w:rPr>
          <w:vertAlign w:val="subscript"/>
        </w:rPr>
        <w:t>area</w:t>
      </w:r>
      <w:r>
        <w:t xml:space="preserve"> when mediated through negative effect</w:t>
      </w:r>
      <w:r w:rsidR="008B19B0">
        <w:t>s</w:t>
      </w:r>
      <w:r>
        <w:t xml:space="preserve"> of increasing </w:t>
      </w:r>
      <w:r w:rsidRPr="00D0504E">
        <w:rPr>
          <w:i/>
          <w:iCs/>
          <w:color w:val="000000" w:themeColor="text1"/>
        </w:rPr>
        <w:t>VPD</w:t>
      </w:r>
      <w:r>
        <w:t xml:space="preserve"> on leaf </w:t>
      </w:r>
      <w:r w:rsidRPr="00D0504E">
        <w:rPr>
          <w:i/>
          <w:iCs/>
        </w:rPr>
        <w:t>C</w:t>
      </w:r>
      <w:r w:rsidRPr="00D0504E">
        <w:rPr>
          <w:vertAlign w:val="subscript"/>
        </w:rPr>
        <w:t>i</w:t>
      </w:r>
      <w:r>
        <w:t>:</w:t>
      </w:r>
      <w:r w:rsidRPr="00D0504E">
        <w:rPr>
          <w:i/>
          <w:iCs/>
        </w:rPr>
        <w:t>C</w:t>
      </w:r>
      <w:r w:rsidRPr="00D0504E">
        <w:rPr>
          <w:vertAlign w:val="subscript"/>
        </w:rPr>
        <w:t>a</w:t>
      </w:r>
      <w:r>
        <w:t xml:space="preserve"> and negative</w:t>
      </w:r>
      <w:r w:rsidR="008B19B0">
        <w:t xml:space="preserve"> relationships between</w:t>
      </w:r>
      <w:r>
        <w:t xml:space="preserve"> </w:t>
      </w:r>
      <w:r w:rsidR="008B19B0">
        <w:rPr>
          <w:color w:val="000000" w:themeColor="text1"/>
        </w:rPr>
        <w:t xml:space="preserve">leaf </w:t>
      </w:r>
      <w:r w:rsidR="008B19B0">
        <w:rPr>
          <w:i/>
          <w:iCs/>
          <w:color w:val="000000" w:themeColor="text1"/>
        </w:rPr>
        <w:t>C</w:t>
      </w:r>
      <w:r w:rsidR="008B19B0">
        <w:rPr>
          <w:color w:val="000000" w:themeColor="text1"/>
          <w:vertAlign w:val="subscript"/>
        </w:rPr>
        <w:t>i</w:t>
      </w:r>
      <w:r w:rsidR="008B19B0">
        <w:rPr>
          <w:color w:val="000000" w:themeColor="text1"/>
        </w:rPr>
        <w:t>:</w:t>
      </w:r>
      <w:r w:rsidR="008B19B0">
        <w:rPr>
          <w:i/>
          <w:iCs/>
          <w:color w:val="000000" w:themeColor="text1"/>
        </w:rPr>
        <w:t>C</w:t>
      </w:r>
      <w:r w:rsidR="008B19B0">
        <w:rPr>
          <w:color w:val="000000" w:themeColor="text1"/>
          <w:vertAlign w:val="subscript"/>
        </w:rPr>
        <w:t>a</w:t>
      </w:r>
      <w:r w:rsidR="008B19B0">
        <w:rPr>
          <w:color w:val="000000" w:themeColor="text1"/>
        </w:rPr>
        <w:t xml:space="preserve"> and </w:t>
      </w:r>
      <w:r w:rsidR="008B19B0">
        <w:rPr>
          <w:i/>
          <w:iCs/>
          <w:color w:val="000000" w:themeColor="text1"/>
        </w:rPr>
        <w:t>M</w:t>
      </w:r>
      <w:r w:rsidR="008B19B0">
        <w:rPr>
          <w:color w:val="000000" w:themeColor="text1"/>
          <w:vertAlign w:val="subscript"/>
        </w:rPr>
        <w:t>area</w:t>
      </w:r>
      <w:r w:rsidR="008B19B0">
        <w:t>.</w:t>
      </w:r>
    </w:p>
    <w:p w14:paraId="6685A461" w14:textId="70B0E0FE" w:rsidR="008B6942" w:rsidRDefault="00D0504E" w:rsidP="008B6942">
      <w:pPr>
        <w:pStyle w:val="ListParagraph"/>
        <w:numPr>
          <w:ilvl w:val="0"/>
          <w:numId w:val="11"/>
        </w:numPr>
        <w:spacing w:line="360" w:lineRule="auto"/>
      </w:pPr>
      <w:r>
        <w:rPr>
          <w:i/>
          <w:iCs/>
        </w:rPr>
        <w:t>Synthesis</w:t>
      </w:r>
      <w:r>
        <w:t xml:space="preserve">. </w:t>
      </w:r>
      <w:commentRangeStart w:id="2"/>
      <w:r w:rsidR="008B6942">
        <w:t xml:space="preserve">For the first time using concurrently measured </w:t>
      </w:r>
      <w:r w:rsidR="008B6942" w:rsidRPr="0028438D">
        <w:rPr>
          <w:i/>
          <w:iCs/>
          <w:lang w:val="el-GR"/>
        </w:rPr>
        <w:t>β</w:t>
      </w:r>
      <w:r w:rsidR="008B6942" w:rsidRPr="0028438D">
        <w:rPr>
          <w:iCs/>
        </w:rPr>
        <w:t xml:space="preserve">, </w:t>
      </w:r>
      <w:r w:rsidR="008B6942">
        <w:t xml:space="preserve">leaf </w:t>
      </w:r>
      <w:r w:rsidR="008B6942" w:rsidRPr="0028438D">
        <w:rPr>
          <w:i/>
          <w:iCs/>
        </w:rPr>
        <w:t>C</w:t>
      </w:r>
      <w:r w:rsidR="008B6942" w:rsidRPr="0028438D">
        <w:rPr>
          <w:vertAlign w:val="subscript"/>
        </w:rPr>
        <w:t>i</w:t>
      </w:r>
      <w:r w:rsidR="008B6942">
        <w:t>:</w:t>
      </w:r>
      <w:r w:rsidR="008B6942" w:rsidRPr="0028438D">
        <w:rPr>
          <w:i/>
          <w:iCs/>
        </w:rPr>
        <w:t>C</w:t>
      </w:r>
      <w:r w:rsidR="008B6942" w:rsidRPr="0028438D">
        <w:rPr>
          <w:vertAlign w:val="subscript"/>
        </w:rPr>
        <w:t>a</w:t>
      </w:r>
      <w:r w:rsidR="008B6942" w:rsidRPr="0028438D">
        <w:rPr>
          <w:iCs/>
        </w:rPr>
        <w:t xml:space="preserve">, </w:t>
      </w:r>
      <w:r w:rsidR="008B6942" w:rsidRPr="0028438D">
        <w:rPr>
          <w:i/>
          <w:iCs/>
        </w:rPr>
        <w:t>N</w:t>
      </w:r>
      <w:r w:rsidR="008B6942" w:rsidRPr="0028438D">
        <w:rPr>
          <w:vertAlign w:val="subscript"/>
        </w:rPr>
        <w:t>area</w:t>
      </w:r>
      <w:r w:rsidR="008B6942">
        <w:t xml:space="preserve">, and components of </w:t>
      </w:r>
      <w:r w:rsidR="008B6942">
        <w:rPr>
          <w:i/>
          <w:iCs/>
        </w:rPr>
        <w:t>N</w:t>
      </w:r>
      <w:r w:rsidR="008B6942">
        <w:rPr>
          <w:vertAlign w:val="subscript"/>
        </w:rPr>
        <w:t>area</w:t>
      </w:r>
      <w:r w:rsidR="008B6942">
        <w:t xml:space="preserve">, we show that patterns expected from photosynthetic least-cost theory could explain much of the variance in </w:t>
      </w:r>
      <w:r w:rsidR="008B19B0">
        <w:t xml:space="preserve">leaf nitrogen content across </w:t>
      </w:r>
      <w:r w:rsidR="008B6942">
        <w:t>a climatic and soil resource availability gradient.</w:t>
      </w:r>
      <w:commentRangeEnd w:id="2"/>
      <w:r w:rsidR="00303932">
        <w:rPr>
          <w:rStyle w:val="CommentReference"/>
          <w:rFonts w:eastAsiaTheme="minorHAnsi" w:cs="Times New Roman (Body CS)"/>
        </w:rPr>
        <w:commentReference w:id="2"/>
      </w:r>
    </w:p>
    <w:p w14:paraId="2ECAEC03" w14:textId="2EA16D0F" w:rsidR="002C06CA" w:rsidRPr="002C06CA" w:rsidRDefault="002C06CA" w:rsidP="008B19B0">
      <w:pPr>
        <w:spacing w:line="360" w:lineRule="auto"/>
      </w:pPr>
      <w:r w:rsidRPr="008B19B0">
        <w:rPr>
          <w:b/>
          <w:bCs/>
        </w:rPr>
        <w:lastRenderedPageBreak/>
        <w:t>Keywords</w:t>
      </w:r>
      <w:r>
        <w:t xml:space="preserve">: </w:t>
      </w:r>
      <w:r w:rsidR="00DE1559">
        <w:t xml:space="preserve">eco-evolutionary optimality, </w:t>
      </w:r>
      <w:r>
        <w:t>ecophysiology, least-cost theory, leaf mass per area, leaf economics spectrum, plant functional ecology, photosynthesis, trait-gradient analysis</w:t>
      </w:r>
    </w:p>
    <w:p w14:paraId="64C2C54C" w14:textId="77777777" w:rsidR="008B19B0" w:rsidRDefault="008B19B0" w:rsidP="0025039E">
      <w:pPr>
        <w:spacing w:line="360" w:lineRule="auto"/>
        <w:rPr>
          <w:b/>
          <w:bCs/>
        </w:rPr>
      </w:pPr>
    </w:p>
    <w:p w14:paraId="3EFC1900" w14:textId="3B5C735F" w:rsidR="00C428FC" w:rsidRPr="00085ACB" w:rsidRDefault="0028438D" w:rsidP="0025039E">
      <w:pPr>
        <w:spacing w:line="360" w:lineRule="auto"/>
        <w:rPr>
          <w:b/>
          <w:bCs/>
        </w:rPr>
      </w:pPr>
      <w:r>
        <w:rPr>
          <w:b/>
          <w:bCs/>
        </w:rPr>
        <w:t>I</w:t>
      </w:r>
      <w:r w:rsidR="00B14994">
        <w:rPr>
          <w:b/>
          <w:bCs/>
        </w:rPr>
        <w:t>ntroduction</w:t>
      </w:r>
    </w:p>
    <w:p w14:paraId="1CA1CA42" w14:textId="10EC3BF1"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804517">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models","type":"article-journal","volume":"15"},"uris":["http://www.mendeley.com/documents/?uuid=c0e3da8f-9fed-4257-bc51-089b780ccaa1"]},{"id":"ITEM-4","itemData":{"DOI":"10.1002/ece3.1173","ISSN":"20457758","author":[{"dropping-particle":"","family":"Walker","given":"Anthony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Evolution","id":"ITEM-4","issue":"16","issued":{"date-parts":[["2014","8"]]},"page":"3218-3235","title":"The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et al. 2009, Rogers 2014, Walker et al. 2014, Rogers et al. 2017)","plainTextFormattedCitation":"(Kattge et al. 2009, Rogers 2014, Walker et al. 2014, Rogers et al. 2017)","previouslyFormattedCitation":"(Kattge et al. 2009, Rogers 2014, Rogers et al. 2017)"},"properties":{"noteIndex":0},"schema":"https://github.com/citation-style-language/schema/raw/master/csl-citation.json"}</w:instrText>
      </w:r>
      <w:r w:rsidR="00D62DFB">
        <w:fldChar w:fldCharType="separate"/>
      </w:r>
      <w:r w:rsidR="00804517" w:rsidRPr="00804517">
        <w:rPr>
          <w:noProof/>
        </w:rPr>
        <w:t>(Kattge et al. 2009, Rogers 2014, Walker et al.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804517">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804517">
        <w:t xml:space="preserve">changes in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139FC657"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804517">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804517">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804517">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 xml:space="preserve">(Liang et al. 2020, </w:t>
      </w:r>
      <w:r w:rsidR="006E1DDC" w:rsidRPr="006E1DDC">
        <w:rPr>
          <w:noProof/>
        </w:rPr>
        <w:lastRenderedPageBreak/>
        <w:t>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804517">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4474CE" w:rsidRPr="004474CE">
        <w:rPr>
          <w:noProof/>
        </w:rPr>
        <w:t>(Adams et al. 2016, Dong et al. 2017, 2020, 2022, Smith et al. 2019, Peng et al. 2021,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0482BE19" w:rsidR="009C33F8" w:rsidRDefault="00B36B0E" w:rsidP="009C33F8">
      <w:pPr>
        <w:spacing w:line="360" w:lineRule="auto"/>
        <w:ind w:firstLine="720"/>
      </w:pPr>
      <w:r>
        <w:t xml:space="preserve">Variance in </w:t>
      </w:r>
      <w:r w:rsidR="00620110">
        <w:rPr>
          <w:i/>
          <w:iCs/>
        </w:rPr>
        <w:t>N</w:t>
      </w:r>
      <w:r w:rsidR="00620110">
        <w:rPr>
          <w:vertAlign w:val="subscript"/>
        </w:rPr>
        <w:t>area</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 xml:space="preserve">N-fixing </w:t>
      </w:r>
      <w:r w:rsidR="00EA541A">
        <w:lastRenderedPageBreak/>
        <w:t>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804517">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4446CF05" w:rsidR="004B446C" w:rsidRPr="002775C3" w:rsidRDefault="003D2786" w:rsidP="0059184C">
      <w:pPr>
        <w:spacing w:line="360" w:lineRule="auto"/>
        <w:ind w:firstLine="720"/>
      </w:pPr>
      <w:r>
        <w:t xml:space="preserve">Variance in </w:t>
      </w:r>
      <w:r w:rsidR="00620110">
        <w:rPr>
          <w:i/>
          <w:iCs/>
        </w:rPr>
        <w:t>N</w:t>
      </w:r>
      <w:r w:rsidR="00620110">
        <w:rPr>
          <w:vertAlign w:val="subscript"/>
        </w:rPr>
        <w:t>area</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B01B774"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620110">
        <w:t>Despite</w:t>
      </w:r>
      <w:r w:rsidR="00CC087B">
        <w:t xml:space="preserve"> growing</w:t>
      </w:r>
      <w:r w:rsidR="001F281C">
        <w:t xml:space="preserve"> evidence</w:t>
      </w:r>
      <w:r w:rsidR="00CC087B">
        <w:t xml:space="preserve"> </w:t>
      </w:r>
      <w:r w:rsidR="00620110">
        <w:t xml:space="preserve">that supports </w:t>
      </w:r>
      <w:r w:rsidR="001F281C">
        <w:t xml:space="preserve">patterns expected from </w:t>
      </w:r>
      <w:r w:rsidR="00620110">
        <w:t>the</w:t>
      </w:r>
      <w:r w:rsidR="001F281C">
        <w:t xml:space="preserve">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w:t>
      </w:r>
      <w:r w:rsidR="00620110">
        <w:t xml:space="preserve">only </w:t>
      </w:r>
      <w:r w:rsidR="00515044">
        <w:t>explor</w:t>
      </w:r>
      <w:r w:rsidR="00620110">
        <w:t>ed</w:t>
      </w:r>
      <w:r w:rsidR="00515044">
        <w:t xml:space="preserve"> </w:t>
      </w:r>
      <w:r w:rsidR="00620110">
        <w:t>theoretical expectations</w:t>
      </w:r>
      <w:r w:rsidR="00515044">
        <w:t xml:space="preserve"> </w:t>
      </w:r>
      <w:r w:rsidR="00620110">
        <w:t>in</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w:t>
      </w:r>
      <w:r w:rsidR="00F5323A">
        <w:t>inally</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EEB0064" w:rsidR="005A0E7B" w:rsidRDefault="00A833A5" w:rsidP="00620110">
      <w:pPr>
        <w:spacing w:line="360" w:lineRule="auto"/>
        <w:ind w:firstLine="720"/>
      </w:pPr>
      <w:r>
        <w:lastRenderedPageBreak/>
        <w:t>Here</w:t>
      </w:r>
      <w:r w:rsidR="00136249">
        <w:t>,</w:t>
      </w:r>
      <w:r w:rsidR="00620110" w:rsidRPr="00620110">
        <w:rPr>
          <w:i/>
          <w:iCs/>
        </w:rPr>
        <w:t xml:space="preserve"> </w:t>
      </w:r>
      <w:r w:rsidR="00620110">
        <w:rPr>
          <w:i/>
          <w:iCs/>
          <w:lang w:val="el-GR"/>
        </w:rPr>
        <w:t>β</w:t>
      </w:r>
      <w:r w:rsidR="00620110">
        <w:t xml:space="preserve">, leaf </w:t>
      </w:r>
      <w:r w:rsidR="00620110">
        <w:rPr>
          <w:i/>
          <w:iCs/>
        </w:rPr>
        <w:t>C</w:t>
      </w:r>
      <w:r w:rsidR="00620110">
        <w:rPr>
          <w:vertAlign w:val="subscript"/>
        </w:rPr>
        <w:t>i</w:t>
      </w:r>
      <w:r w:rsidR="00620110">
        <w:t>:</w:t>
      </w:r>
      <w:r w:rsidR="00620110">
        <w:rPr>
          <w:i/>
          <w:iCs/>
        </w:rPr>
        <w:t>C</w:t>
      </w:r>
      <w:r w:rsidR="00620110">
        <w:rPr>
          <w:vertAlign w:val="subscript"/>
        </w:rPr>
        <w:t>a</w:t>
      </w:r>
      <w:r w:rsidR="00620110">
        <w:t>,</w:t>
      </w:r>
      <w:r w:rsidR="00620110" w:rsidRPr="00620110">
        <w:rPr>
          <w:i/>
          <w:iCs/>
        </w:rPr>
        <w:t xml:space="preserve"> </w:t>
      </w:r>
      <w:r w:rsidR="00620110">
        <w:rPr>
          <w:i/>
          <w:iCs/>
        </w:rPr>
        <w:t>N</w:t>
      </w:r>
      <w:r w:rsidR="00620110">
        <w:rPr>
          <w:vertAlign w:val="subscript"/>
        </w:rPr>
        <w:t>area</w:t>
      </w:r>
      <w:r w:rsidR="00620110">
        <w:t xml:space="preserve">, </w:t>
      </w:r>
      <w:r w:rsidR="00620110">
        <w:rPr>
          <w:i/>
          <w:iCs/>
        </w:rPr>
        <w:t>N</w:t>
      </w:r>
      <w:r w:rsidR="00620110">
        <w:rPr>
          <w:vertAlign w:val="subscript"/>
        </w:rPr>
        <w:t>mass</w:t>
      </w:r>
      <w:r w:rsidR="00620110">
        <w:t xml:space="preserve">, and </w:t>
      </w:r>
      <w:r w:rsidR="00620110">
        <w:rPr>
          <w:i/>
          <w:iCs/>
        </w:rPr>
        <w:t>M</w:t>
      </w:r>
      <w:r w:rsidR="00620110">
        <w:rPr>
          <w:vertAlign w:val="subscript"/>
        </w:rPr>
        <w:t>area</w:t>
      </w:r>
      <w:r w:rsidR="00620110">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AEF0835"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3577ED35"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was</w:t>
      </w:r>
      <w:r w:rsidR="00BF6DBE">
        <w:t xml:space="preserve">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4B38B8E1"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indirect </w:t>
      </w:r>
      <w:r w:rsidR="00AA48B8">
        <w:t>positive</w:t>
      </w:r>
      <w:r w:rsidR="001F281C">
        <w:t xml:space="preserve"> and negative</w:t>
      </w:r>
      <w:r w:rsidR="00AA48B8">
        <w:t xml:space="preserve"> effect</w:t>
      </w:r>
      <w:r w:rsidR="009D5E96">
        <w:t>s</w:t>
      </w:r>
      <w:r w:rsidR="00AA48B8">
        <w:t xml:space="preserve">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2"/>
                    <a:stretch>
                      <a:fillRect/>
                    </a:stretch>
                  </pic:blipFill>
                  <pic:spPr>
                    <a:xfrm>
                      <a:off x="0" y="0"/>
                      <a:ext cx="5943600" cy="2651760"/>
                    </a:xfrm>
                    <a:prstGeom prst="rect">
                      <a:avLst/>
                    </a:prstGeom>
                  </pic:spPr>
                </pic:pic>
              </a:graphicData>
            </a:graphic>
          </wp:inline>
        </w:drawing>
      </w:r>
    </w:p>
    <w:p w14:paraId="73AEEA9D" w14:textId="758B8B44"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4474CE">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w:t>
      </w:r>
      <w:r w:rsidR="001D2EF1">
        <w:t>R</w:t>
      </w:r>
      <w:r w:rsidR="00D36E8B">
        <w:t>ed</w:t>
      </w:r>
      <w:r w:rsidR="00AA7202">
        <w:t xml:space="preserve"> circular-anchored</w:t>
      </w:r>
      <w:r w:rsidR="003A259C">
        <w:t xml:space="preserve"> arrow</w:t>
      </w:r>
      <w:r w:rsidR="001D2EF1">
        <w:t xml:space="preserve">s indicate decreased </w:t>
      </w:r>
      <w:r w:rsidR="003A259C">
        <w:rPr>
          <w:i/>
          <w:iCs/>
          <w:lang w:val="el-GR"/>
        </w:rPr>
        <w:t>β</w:t>
      </w:r>
      <w:r w:rsidR="003A259C">
        <w:t xml:space="preserve"> in C</w:t>
      </w:r>
      <w:r w:rsidR="00D36E8B">
        <w:rPr>
          <w:vertAlign w:val="subscript"/>
        </w:rPr>
        <w:t>4</w:t>
      </w:r>
      <w:r w:rsidR="003A259C">
        <w:t xml:space="preserve"> species </w:t>
      </w:r>
      <w:r w:rsidR="00705B52">
        <w:t>compared to C</w:t>
      </w:r>
      <w:r w:rsidR="00D36E8B">
        <w:rPr>
          <w:vertAlign w:val="subscript"/>
        </w:rPr>
        <w:t>3</w:t>
      </w:r>
      <w:r w:rsidR="00705B52">
        <w:t xml:space="preserve"> species </w:t>
      </w:r>
      <w:r w:rsidR="001D2EF1">
        <w:t xml:space="preserve">and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6E79A77D" w14:textId="1919F663" w:rsidR="00DE1559" w:rsidRDefault="0028529C" w:rsidP="00DE1559">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6F68A63" w:rsidR="009B12AC" w:rsidRDefault="0028529C" w:rsidP="00DE1559">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35FE1EDE"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F5323A">
        <w:t>data</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B771F13" w:rsidR="005D71B8" w:rsidRPr="003633F6"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w:t>
      </w:r>
      <w:r w:rsidR="003633F6">
        <w:t xml:space="preserve">2006-2020 </w:t>
      </w:r>
      <w:r>
        <w:t xml:space="preserve">mean annual temperature, </w:t>
      </w:r>
      <w:r w:rsidR="00321408">
        <w:t xml:space="preserve">and </w:t>
      </w:r>
      <w:r w:rsidR="004B4CA0">
        <w:t>water</w:t>
      </w:r>
      <w:r>
        <w:t xml:space="preserve"> holding capacit</w:t>
      </w:r>
      <w:r w:rsidR="003633F6">
        <w:t>y</w:t>
      </w:r>
      <w:r w:rsidR="003633F6">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031D8E75"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3633F6">
        <w:t>. Key: MAP=2006-2020 mean annual precipitation (mm yr</w:t>
      </w:r>
      <w:r w:rsidR="003633F6">
        <w:rPr>
          <w:vertAlign w:val="superscript"/>
        </w:rPr>
        <w:t>-1</w:t>
      </w:r>
      <w:r w:rsidR="003633F6">
        <w:t>); MAT=2006-2020 mean annual temperature (</w:t>
      </w:r>
      <w:r w:rsidR="003633F6" w:rsidRPr="0034752D">
        <w:sym w:font="Symbol" w:char="F0B0"/>
      </w:r>
      <w:r w:rsidR="003633F6" w:rsidRPr="0034752D">
        <w:t>C</w:t>
      </w:r>
      <w:r w:rsidR="003633F6">
        <w:t>); WHC=water holding capacity (mm)</w:t>
      </w:r>
      <w:r w:rsidR="003633F6">
        <w:rPr>
          <w:b/>
          <w:bCs/>
        </w:rPr>
        <w:t xml:space="preserve"> </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0F698D26"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w:t>
      </w:r>
      <w:r w:rsidR="005D71B8">
        <w:t>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2C39E3B" w:rsidR="000A004D" w:rsidRPr="002418D0" w:rsidRDefault="000A004D" w:rsidP="000A004D">
      <w:pPr>
        <w:spacing w:line="360" w:lineRule="auto"/>
        <w:ind w:firstLine="720"/>
      </w:pPr>
      <w:commentRangeStart w:id="3"/>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rsidR="00DA4AAA">
        <w:t xml:space="preserve">values </w:t>
      </w:r>
      <w:r>
        <w:t>across sites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commentRangeEnd w:id="3"/>
      <w:r w:rsidR="00206B7A">
        <w:rPr>
          <w:rStyle w:val="CommentReference"/>
          <w:rFonts w:eastAsiaTheme="minorHAnsi" w:cs="Times New Roman (Body CS)"/>
        </w:rPr>
        <w:commentReference w:id="3"/>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0A00327"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804517">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Subsamples of dried and homogenized leaf tissue were used to measure</w:t>
      </w:r>
      <w:r w:rsidR="009D5E96">
        <w:rPr>
          <w:color w:val="000000"/>
        </w:rPr>
        <w:t xml:space="preserve"> mass-based</w:t>
      </w:r>
      <w:r>
        <w:rPr>
          <w:color w:val="000000"/>
        </w:rPr>
        <w:t xml:space="preserv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xml:space="preserve">. </w:t>
      </w:r>
      <w:r w:rsidR="009D5E96">
        <w:rPr>
          <w:color w:val="000000"/>
        </w:rPr>
        <w:t xml:space="preserve">Area-based leaf nitrogen content </w:t>
      </w:r>
      <w:r>
        <w:rPr>
          <w:color w:val="000000"/>
        </w:rPr>
        <w:t>(</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75332F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Pr>
          <w:color w:val="000000"/>
        </w:rPr>
        <w:t>:</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60A019EA"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DA4AAA">
        <w:rPr>
          <w:color w:val="000000"/>
        </w:rPr>
        <w:t>assumed to be -8</w:t>
      </w:r>
      <w:r w:rsidR="009B12AC" w:rsidRPr="00771C52">
        <w:rPr>
          <w:color w:val="000000"/>
        </w:rPr>
        <w:t>‰</w:t>
      </w:r>
      <w:r w:rsidR="00DA4AAA">
        <w:rPr>
          <w:color w:val="000000"/>
        </w:rPr>
        <w:t xml:space="preserve">; </w:t>
      </w:r>
      <w:r w:rsidR="00DA4AAA" w:rsidRPr="00D32D4F">
        <w:rPr>
          <w:noProof/>
          <w:color w:val="000000"/>
        </w:rPr>
        <w:t>Farquhar et al. 1989</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1752D741" w:rsidR="009B12AC" w:rsidRPr="005D71B8" w:rsidRDefault="009B12AC" w:rsidP="0025039E">
      <w:pPr>
        <w:autoSpaceDE w:val="0"/>
        <w:autoSpaceDN w:val="0"/>
        <w:adjustRightInd w:val="0"/>
        <w:spacing w:line="36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12A2E91F"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dataset)</w:t>
      </w:r>
      <w:r>
        <w:rPr>
          <w:color w:val="000000"/>
        </w:rPr>
        <w:t>.</w:t>
      </w:r>
    </w:p>
    <w:p w14:paraId="1FA0E7D2" w14:textId="016D06FC" w:rsidR="007F134F" w:rsidRDefault="0051708D" w:rsidP="008A418A">
      <w:pPr>
        <w:autoSpaceDE w:val="0"/>
        <w:autoSpaceDN w:val="0"/>
        <w:adjustRightInd w:val="0"/>
        <w:spacing w:line="360" w:lineRule="auto"/>
        <w:ind w:firstLine="720"/>
        <w:rPr>
          <w:color w:val="000000"/>
        </w:rPr>
      </w:pPr>
      <w:commentRangeStart w:id="4"/>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t>
      </w:r>
      <w:r w:rsidR="00DA4AAA">
        <w:rPr>
          <w:color w:val="000000"/>
        </w:rPr>
        <w:t>using</w:t>
      </w:r>
      <w:r w:rsidR="009B12AC">
        <w:rPr>
          <w:color w:val="000000"/>
        </w:rPr>
        <w:t xml:space="preserve">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 xml:space="preserve">and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commentRangeEnd w:id="4"/>
      <w:r w:rsidR="00206B7A">
        <w:rPr>
          <w:rStyle w:val="CommentReference"/>
          <w:rFonts w:eastAsiaTheme="minorHAnsi" w:cs="Times New Roman (Body CS)"/>
        </w:rPr>
        <w:commentReference w:id="4"/>
      </w:r>
    </w:p>
    <w:p w14:paraId="2B512F29" w14:textId="67FA96E0"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A4AAA">
        <w:rPr>
          <w:color w:val="000000"/>
        </w:rPr>
        <w:t xml:space="preserve"> described in</w:t>
      </w:r>
      <w:r w:rsidR="00D35AD4">
        <w:rPr>
          <w:color w:val="000000"/>
        </w:rPr>
        <w:t xml:space="preserve"> </w:t>
      </w:r>
      <w:r w:rsidR="00D35AD4">
        <w:rPr>
          <w:color w:val="000000"/>
        </w:rPr>
        <w:fldChar w:fldCharType="begin" w:fldLock="1"/>
      </w:r>
      <w:r w:rsidR="004474C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 xml:space="preserve">Stocker et al. </w:t>
      </w:r>
      <w:r w:rsidR="00DA4AAA">
        <w:rPr>
          <w:noProof/>
          <w:color w:val="000000"/>
        </w:rPr>
        <w:t>(</w:t>
      </w:r>
      <w:r w:rsidR="00D35AD4" w:rsidRPr="00D35AD4">
        <w:rPr>
          <w:noProof/>
          <w:color w:val="000000"/>
        </w:rPr>
        <w:t>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3811489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80451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228A775B"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9D5E96">
        <w:t xml:space="preserve">, as </w:t>
      </w:r>
      <w:r w:rsidR="00A4586F">
        <w:t>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7A3EC6C4"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w:t>
      </w:r>
      <w:r w:rsidR="009C1979">
        <w:t>rivers</w:t>
      </w:r>
      <w:r w:rsidR="00E631D8">
        <w:t xml:space="preserve"> of</w:t>
      </w:r>
      <w:r w:rsidR="009C1979">
        <w:t xml:space="preserve"> variance in</w:t>
      </w:r>
      <w:r w:rsidR="00707030">
        <w:t xml:space="preserve"> </w:t>
      </w:r>
      <w:r w:rsidR="00707030">
        <w:rPr>
          <w:i/>
          <w:iCs/>
        </w:rPr>
        <w:t>N</w:t>
      </w:r>
      <w:r w:rsidR="00707030">
        <w:rPr>
          <w:vertAlign w:val="subscript"/>
        </w:rPr>
        <w:t>area</w:t>
      </w:r>
      <w:r w:rsidR="00707030">
        <w:t>.</w:t>
      </w:r>
    </w:p>
    <w:p w14:paraId="1DEE2562" w14:textId="3F24051B" w:rsidR="00F676C9" w:rsidRPr="00303932"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to determine whether 90-, 60-, 30-, 20-, 15-, 10-, 9-, 8-, 7-, 6-, 5-, 4-, 3-, 2-, or 1-day mean daily soil moisture conferred the best model fit</w:t>
      </w:r>
      <w:r w:rsidR="00303932">
        <w:t xml:space="preserve">. </w:t>
      </w:r>
      <w:r w:rsidR="00F676C9">
        <w:t xml:space="preserve">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ins w:id="5" w:author="Perkowski, Evan A" w:date="2023-12-05T15:58:00Z">
        <w:r w:rsidR="00303932">
          <w:t xml:space="preserve"> Importantly, this approach was used to </w:t>
        </w:r>
      </w:ins>
      <w:ins w:id="6" w:author="Perkowski, Evan A" w:date="2023-12-05T15:59:00Z">
        <w:r w:rsidR="00303932">
          <w:t xml:space="preserve">objectively </w:t>
        </w:r>
      </w:ins>
      <w:ins w:id="7" w:author="Perkowski, Evan A" w:date="2023-12-05T15:58:00Z">
        <w:r w:rsidR="00303932">
          <w:t xml:space="preserve">select the timescale that conferred the best fit for </w:t>
        </w:r>
        <w:r w:rsidR="00303932" w:rsidRPr="00F676C9">
          <w:rPr>
            <w:i/>
            <w:iCs/>
            <w:lang w:val="el-GR"/>
          </w:rPr>
          <w:t>β</w:t>
        </w:r>
        <w:r w:rsidR="00303932">
          <w:t xml:space="preserve"> </w:t>
        </w:r>
      </w:ins>
      <w:ins w:id="8" w:author="Perkowski, Evan A" w:date="2023-12-05T15:59:00Z">
        <w:r w:rsidR="00303932">
          <w:t>using recent weather dat</w:t>
        </w:r>
      </w:ins>
      <w:ins w:id="9" w:author="Perkowski, Evan A" w:date="2023-12-05T16:01:00Z">
        <w:r w:rsidR="00303932">
          <w:t xml:space="preserve">a </w:t>
        </w:r>
      </w:ins>
      <w:ins w:id="10" w:author="Perkowski, Evan A" w:date="2023-12-05T15:59:00Z">
        <w:r w:rsidR="00303932">
          <w:t xml:space="preserve">and </w:t>
        </w:r>
      </w:ins>
      <w:ins w:id="11" w:author="Perkowski, Evan A" w:date="2023-12-05T16:01:00Z">
        <w:r w:rsidR="00303932">
          <w:t xml:space="preserve">should not be inferred to be </w:t>
        </w:r>
      </w:ins>
      <w:ins w:id="12" w:author="Perkowski, Evan A" w:date="2023-12-05T15:59:00Z">
        <w:r w:rsidR="00303932">
          <w:t>t</w:t>
        </w:r>
      </w:ins>
      <w:ins w:id="13" w:author="Perkowski, Evan A" w:date="2023-12-05T16:01:00Z">
        <w:r w:rsidR="00303932">
          <w:t>he</w:t>
        </w:r>
      </w:ins>
      <w:ins w:id="14" w:author="Perkowski, Evan A" w:date="2023-12-05T15:59:00Z">
        <w:r w:rsidR="00303932">
          <w:t xml:space="preserve"> timescales for which </w:t>
        </w:r>
        <w:r w:rsidR="00303932" w:rsidRPr="00F676C9">
          <w:rPr>
            <w:i/>
            <w:iCs/>
            <w:lang w:val="el-GR"/>
          </w:rPr>
          <w:t>β</w:t>
        </w:r>
        <w:r w:rsidR="00303932">
          <w:t xml:space="preserve"> varies temporally.</w:t>
        </w:r>
      </w:ins>
    </w:p>
    <w:p w14:paraId="3FEA438C" w14:textId="6EDFB9EC" w:rsidR="00223A9B" w:rsidRPr="00303932"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ins w:id="15" w:author="Perkowski, Evan A" w:date="2023-12-05T15:59:00Z">
        <w:r w:rsidR="00303932">
          <w:t xml:space="preserve"> This approach was used to objectively select the </w:t>
        </w:r>
      </w:ins>
      <w:ins w:id="16" w:author="Perkowski, Evan A" w:date="2023-12-05T16:00:00Z">
        <w:r w:rsidR="00303932">
          <w:rPr>
            <w:i/>
            <w:iCs/>
          </w:rPr>
          <w:t>VPD</w:t>
        </w:r>
        <w:r w:rsidR="00303932">
          <w:t xml:space="preserve"> timescale that conferred the best fit for leaf </w:t>
        </w:r>
        <w:r w:rsidR="00303932">
          <w:rPr>
            <w:i/>
            <w:iCs/>
          </w:rPr>
          <w:t>C</w:t>
        </w:r>
        <w:r w:rsidR="00303932">
          <w:rPr>
            <w:vertAlign w:val="subscript"/>
          </w:rPr>
          <w:t>i</w:t>
        </w:r>
        <w:r w:rsidR="00303932">
          <w:t>:</w:t>
        </w:r>
        <w:r w:rsidR="00303932">
          <w:rPr>
            <w:i/>
            <w:iCs/>
          </w:rPr>
          <w:t>C</w:t>
        </w:r>
        <w:r w:rsidR="00303932">
          <w:rPr>
            <w:vertAlign w:val="subscript"/>
          </w:rPr>
          <w:t>a</w:t>
        </w:r>
        <w:r w:rsidR="00303932">
          <w:t xml:space="preserve"> and should not be inferred to be the timescale for which </w:t>
        </w:r>
        <w:r w:rsidR="00303932">
          <w:t xml:space="preserve">leaf </w:t>
        </w:r>
        <w:r w:rsidR="00303932">
          <w:rPr>
            <w:i/>
            <w:iCs/>
          </w:rPr>
          <w:t>C</w:t>
        </w:r>
        <w:r w:rsidR="00303932">
          <w:rPr>
            <w:vertAlign w:val="subscript"/>
          </w:rPr>
          <w:t>i</w:t>
        </w:r>
        <w:r w:rsidR="00303932">
          <w:t>:</w:t>
        </w:r>
        <w:r w:rsidR="00303932">
          <w:rPr>
            <w:i/>
            <w:iCs/>
          </w:rPr>
          <w:t>C</w:t>
        </w:r>
        <w:r w:rsidR="00303932">
          <w:rPr>
            <w:vertAlign w:val="subscript"/>
          </w:rPr>
          <w:t>a</w:t>
        </w:r>
      </w:ins>
      <w:ins w:id="17" w:author="Perkowski, Evan A" w:date="2023-12-05T16:01:00Z">
        <w:r w:rsidR="00303932">
          <w:t xml:space="preserve"> varies temporally.</w:t>
        </w:r>
      </w:ins>
    </w:p>
    <w:p w14:paraId="5AA68687" w14:textId="322262BB" w:rsidR="008448A1" w:rsidRPr="00223A9B" w:rsidRDefault="00303932" w:rsidP="00483F04">
      <w:pPr>
        <w:autoSpaceDE w:val="0"/>
        <w:autoSpaceDN w:val="0"/>
        <w:adjustRightInd w:val="0"/>
        <w:spacing w:line="360" w:lineRule="auto"/>
        <w:ind w:firstLine="720"/>
      </w:pPr>
      <w:ins w:id="18" w:author="Perkowski, Evan A" w:date="2023-12-05T16:01:00Z">
        <w:r>
          <w:t>T</w:t>
        </w:r>
      </w:ins>
      <w:del w:id="19" w:author="Perkowski, Evan A" w:date="2023-12-05T16:01:00Z">
        <w:r w:rsidR="00223A9B" w:rsidDel="00303932">
          <w:delText>Finally, t</w:delText>
        </w:r>
      </w:del>
      <w:r w:rsidR="00223A9B">
        <w:t xml:space="preserve">o </w:t>
      </w:r>
      <w:proofErr w:type="gramStart"/>
      <w:r w:rsidR="00223A9B">
        <w:t>address</w:t>
      </w:r>
      <w:proofErr w:type="gramEnd"/>
      <w:r w:rsidR="00223A9B">
        <w:t xml:space="preserve"> our third hypothesis and investigate drivers of </w:t>
      </w:r>
      <w:r w:rsidR="00223A9B">
        <w:rPr>
          <w:i/>
          <w:iCs/>
        </w:rPr>
        <w:t>N</w:t>
      </w:r>
      <w:r w:rsidR="00223A9B">
        <w:rPr>
          <w:vertAlign w:val="subscript"/>
        </w:rPr>
        <w:t>area</w:t>
      </w:r>
      <w:r w:rsidR="00223A9B">
        <w:t xml:space="preserve"> a</w:t>
      </w:r>
      <w:ins w:id="20" w:author="Perkowski, Evan A" w:date="2023-12-05T16:01:00Z">
        <w:r>
          <w:t>nd</w:t>
        </w:r>
      </w:ins>
      <w:del w:id="21" w:author="Perkowski, Evan A" w:date="2023-12-05T16:01:00Z">
        <w:r w:rsidR="00223A9B" w:rsidDel="00303932">
          <w:delText>s well as</w:delText>
        </w:r>
      </w:del>
      <w:r w:rsidR="00223A9B">
        <w:t xml:space="preserve"> components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Pr>
          <w:i/>
          <w:iCs/>
        </w:rPr>
        <w:t>M</w:t>
      </w:r>
      <w:r w:rsidR="00223A9B">
        <w:rPr>
          <w:vertAlign w:val="subscript"/>
        </w:rPr>
        <w:t>area</w:t>
      </w:r>
      <w:r w:rsidR="00223A9B">
        <w:t>), a third set of linear mixed effects models w</w:t>
      </w:r>
      <w:r w:rsidR="00483F04">
        <w:t>as</w:t>
      </w:r>
      <w:r w:rsidR="00223A9B">
        <w:t xml:space="preserve"> constructed for each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sidRPr="00223A9B">
        <w:rPr>
          <w:i/>
          <w:iCs/>
        </w:rPr>
        <w:t>M</w:t>
      </w:r>
      <w:r w:rsidR="00223A9B">
        <w:rPr>
          <w:vertAlign w:val="subscript"/>
        </w:rPr>
        <w:t>area</w:t>
      </w:r>
      <w:r w:rsidR="00223A9B">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sidR="00223A9B">
        <w:rPr>
          <w:i/>
          <w:iCs/>
        </w:rPr>
        <w:t>C</w:t>
      </w:r>
      <w:r w:rsidR="00223A9B">
        <w:rPr>
          <w:vertAlign w:val="subscript"/>
        </w:rPr>
        <w:t>i</w:t>
      </w:r>
      <w:r w:rsidR="00223A9B">
        <w:t>:</w:t>
      </w:r>
      <w:r w:rsidR="00223A9B">
        <w:rPr>
          <w:i/>
          <w:iCs/>
        </w:rPr>
        <w:t>C</w:t>
      </w:r>
      <w:r w:rsidR="00223A9B">
        <w:rPr>
          <w:vertAlign w:val="subscript"/>
        </w:rPr>
        <w:t>a</w:t>
      </w:r>
      <w:r w:rsidR="00223A9B">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rsidR="00223A9B">
        <w:t xml:space="preserve">Soil moisture was set to the same timescale that conferred the best fit for </w:t>
      </w:r>
      <w:r w:rsidR="00223A9B" w:rsidRPr="00F676C9">
        <w:rPr>
          <w:i/>
          <w:iCs/>
          <w:lang w:val="el-GR"/>
        </w:rPr>
        <w:t>β</w:t>
      </w:r>
      <w:r w:rsidR="00223A9B">
        <w:t xml:space="preserve"> as explained above</w:t>
      </w:r>
      <w:r w:rsidR="00483F04">
        <w:t>.</w:t>
      </w:r>
    </w:p>
    <w:p w14:paraId="409FCDEC" w14:textId="393FCAA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w:t>
      </w:r>
      <w:r w:rsidRPr="00863849">
        <w:lastRenderedPageBreak/>
        <w:t>Tukey's tests</w:t>
      </w:r>
      <w:r>
        <w:t xml:space="preserve">, where degrees of freedom were approximated using the Kenward-Roger approach </w:t>
      </w:r>
      <w:r>
        <w:fldChar w:fldCharType="begin" w:fldLock="1"/>
      </w:r>
      <w:r w:rsidR="00804517">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0FF99689"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804517">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photosynthesis","type":"article-journal","volume":"32"},"uris":["http://www.mendeley.com/documents/?uuid=42e0f772-2a61-4349-94e1-772197558dbe"]},{"id":"ITEM-4","itemData":{"DOI":"10.1111/j.1469-8137.2009.02830.x","ISSN":"0028646X","PMID":"19434804","abstract":"Here,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Phytologist","id":"ITEM-4","issue":"3","issued":{"date-parts":[["2009"]]},"page":"565-588","title":"Causes and consequences of variation in leaf mass per area (LMA): A meta-analysis","type":"article-journal","volume":"182"},"uris":["http://www.mendeley.com/documents/?uuid=b94bc570-f64d-4e69-b7d3-0c20397765ec"]}],"mendeley":{"formattedCitation":"(Schmitt and Edwards 1981, Sage and Pearcy 1987, Poorter et al. 2009, Ghannoum et al. 2011)","plainTextFormattedCitation":"(Schmitt and Edwards 1981, Sage and Pearcy 1987, Poorter et al. 2009, Ghannoum et al. 2011)","previouslyFormattedCitation":"(Schmitt and Edwards 1981, Sage and Pearcy 1987, Poorter et al. 2009, Ghannoum et al. 2011)"},"properties":{"noteIndex":0},"schema":"https://github.com/citation-style-language/schema/raw/master/csl-citation.json"}</w:instrText>
      </w:r>
      <w:r w:rsidR="00216F34">
        <w:fldChar w:fldCharType="separate"/>
      </w:r>
      <w:r w:rsidR="009C1979" w:rsidRPr="009C1979">
        <w:rPr>
          <w:noProof/>
        </w:rPr>
        <w:t>(Schmitt and Edwards 1981, Sage and Pearcy 1987, Poorter et al. 2009,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159BB71F" w:rsidR="00A25574" w:rsidRDefault="00A25574" w:rsidP="00A25574">
      <w:pPr>
        <w:autoSpaceDE w:val="0"/>
        <w:autoSpaceDN w:val="0"/>
        <w:adjustRightInd w:val="0"/>
        <w:spacing w:line="360" w:lineRule="auto"/>
        <w:ind w:firstLine="720"/>
      </w:pPr>
      <w:r>
        <w:lastRenderedPageBreak/>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not have hypotheses to explain their direct relationships. </w:t>
      </w:r>
      <w:r w:rsidR="004C53B7">
        <w:t xml:space="preserve">The inclusion of these relationships as correlated errors </w:t>
      </w:r>
      <w:r>
        <w:t xml:space="preserve">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0018CAFA" w:rsidR="00A8548A" w:rsidRDefault="00EA6746" w:rsidP="008D3A77">
      <w:pPr>
        <w:spacing w:line="360" w:lineRule="auto"/>
        <w:rPr>
          <w:color w:val="000000" w:themeColor="text1"/>
        </w:rPr>
      </w:pPr>
      <w:commentRangeStart w:id="22"/>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commentRangeEnd w:id="22"/>
      <w:r w:rsidR="00206B7A">
        <w:rPr>
          <w:rStyle w:val="CommentReference"/>
          <w:rFonts w:eastAsiaTheme="minorHAnsi" w:cs="Times New Roman (Body CS)"/>
        </w:rPr>
        <w:commentReference w:id="22"/>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4C53B7">
        <w:rPr>
          <w:color w:val="000000" w:themeColor="text1"/>
        </w:rPr>
        <w:t>=</w:t>
      </w:r>
      <w:r w:rsidR="00C32328">
        <w:rPr>
          <w:color w:val="000000" w:themeColor="text1"/>
        </w:rPr>
        <w: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&lt;0.05; Table 2; Fig. 3</w:t>
      </w:r>
      <w:r w:rsidR="004C53B7">
        <w:rPr>
          <w:color w:val="000000" w:themeColor="text1"/>
        </w:rPr>
        <w:t>b</w:t>
      </w:r>
      <w:r w:rsidR="003B078A">
        <w:rPr>
          <w:color w:val="000000" w:themeColor="text1"/>
        </w:rPr>
        <w:t xml:space="preserve">)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4C53B7">
        <w:rPr>
          <w:color w:val="000000" w:themeColor="text1"/>
        </w:rPr>
        <w:t xml:space="preserve">, as there was </w:t>
      </w:r>
      <w:r w:rsidR="003B078A">
        <w:rPr>
          <w:color w:val="000000" w:themeColor="text1"/>
        </w:rPr>
        <w:t>no effect</w:t>
      </w:r>
      <w:r w:rsidR="004C53B7">
        <w:rPr>
          <w:color w:val="000000" w:themeColor="text1"/>
        </w:rPr>
        <w:t xml:space="preserve"> of</w:t>
      </w:r>
      <w:r w:rsidR="003B078A">
        <w:rPr>
          <w:color w:val="000000" w:themeColor="text1"/>
        </w:rPr>
        <w:t xml:space="preserve">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sidR="004C53B7">
        <w:rPr>
          <w:color w:val="000000" w:themeColor="text1"/>
        </w:rPr>
        <w:t xml:space="preserve">, while </w:t>
      </w:r>
      <w:r w:rsidR="004C53B7">
        <w:rPr>
          <w:i/>
          <w:iCs/>
          <w:color w:val="000000" w:themeColor="text1"/>
          <w:lang w:val="el-GR"/>
        </w:rPr>
        <w:t>β</w:t>
      </w:r>
      <w:r w:rsidR="004C53B7">
        <w:rPr>
          <w:color w:val="000000" w:themeColor="text1"/>
        </w:rPr>
        <w:t xml:space="preserve"> did not differ between C</w:t>
      </w:r>
      <w:r w:rsidR="004C53B7">
        <w:rPr>
          <w:color w:val="000000" w:themeColor="text1"/>
          <w:vertAlign w:val="subscript"/>
        </w:rPr>
        <w:t>3</w:t>
      </w:r>
      <w:r w:rsidR="004C53B7">
        <w:rPr>
          <w:color w:val="000000" w:themeColor="text1"/>
        </w:rPr>
        <w:t xml:space="preserve"> N-fixers and C</w:t>
      </w:r>
      <w:r w:rsidR="004C53B7">
        <w:rPr>
          <w:color w:val="000000" w:themeColor="text1"/>
          <w:vertAlign w:val="subscript"/>
        </w:rPr>
        <w:t>3</w:t>
      </w:r>
      <w:r w:rsidR="004C53B7">
        <w:rPr>
          <w:color w:val="000000" w:themeColor="text1"/>
        </w:rPr>
        <w:t xml:space="preserve"> non-fixers (Tukey: </w:t>
      </w:r>
      <w:r w:rsidR="004C53B7">
        <w:rPr>
          <w:i/>
          <w:iCs/>
          <w:color w:val="000000" w:themeColor="text1"/>
        </w:rPr>
        <w:t>p</w:t>
      </w:r>
      <w:r w:rsidR="004C53B7">
        <w:rPr>
          <w:color w:val="000000" w:themeColor="text1"/>
        </w:rPr>
        <w:t>&gt;0.05)</w:t>
      </w:r>
      <w:r w:rsidR="00F84394">
        <w:rPr>
          <w:color w:val="000000" w:themeColor="text1"/>
        </w:rPr>
        <w:t>.</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71E8EF17"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sidR="00B069CE">
        <w:rPr>
          <w:color w:val="000000" w:themeColor="text1"/>
        </w:rPr>
        <w:t>the cost to acquire nitrogen relative to water</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AFBDB50" w:rsidR="003077BE" w:rsidRPr="003077BE" w:rsidRDefault="003077BE" w:rsidP="003077BE">
            <w:pPr>
              <w:spacing w:line="276" w:lineRule="auto"/>
              <w:jc w:val="right"/>
              <w:rPr>
                <w:color w:val="000000"/>
              </w:rPr>
            </w:pPr>
            <w:r w:rsidRPr="003077BE">
              <w:rPr>
                <w:color w:val="000000"/>
              </w:rPr>
              <w:t>5.</w:t>
            </w:r>
            <w:r w:rsidR="003B078A">
              <w:rPr>
                <w:color w:val="000000"/>
              </w:rPr>
              <w:t>80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A5182A7" w:rsidR="003077BE" w:rsidRPr="003077BE" w:rsidRDefault="003077BE" w:rsidP="003077BE">
            <w:pPr>
              <w:spacing w:line="276" w:lineRule="auto"/>
              <w:jc w:val="right"/>
              <w:rPr>
                <w:color w:val="000000"/>
              </w:rPr>
            </w:pPr>
            <w:r w:rsidRPr="003077BE">
              <w:rPr>
                <w:color w:val="000000"/>
              </w:rPr>
              <w:t>7.</w:t>
            </w:r>
            <w:r w:rsidR="003B078A">
              <w:rPr>
                <w:color w:val="000000"/>
              </w:rPr>
              <w:t>982</w:t>
            </w:r>
          </w:p>
        </w:tc>
        <w:tc>
          <w:tcPr>
            <w:tcW w:w="1083" w:type="dxa"/>
            <w:tcBorders>
              <w:top w:val="nil"/>
              <w:left w:val="nil"/>
              <w:bottom w:val="nil"/>
              <w:right w:val="nil"/>
            </w:tcBorders>
            <w:shd w:val="clear" w:color="auto" w:fill="auto"/>
            <w:noWrap/>
            <w:vAlign w:val="bottom"/>
            <w:hideMark/>
          </w:tcPr>
          <w:p w14:paraId="61F61403" w14:textId="1D01B500"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4</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DC97513" w:rsidR="003077BE" w:rsidRPr="003077BE" w:rsidRDefault="003077BE" w:rsidP="003077BE">
            <w:pPr>
              <w:spacing w:line="276" w:lineRule="auto"/>
              <w:jc w:val="right"/>
              <w:rPr>
                <w:color w:val="000000"/>
              </w:rPr>
            </w:pPr>
            <w:r w:rsidRPr="003077BE">
              <w:rPr>
                <w:color w:val="000000"/>
              </w:rPr>
              <w:t>-3.</w:t>
            </w:r>
            <w:r w:rsidR="003B078A">
              <w:rPr>
                <w:color w:val="000000"/>
              </w:rPr>
              <w:t>20</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0F829C64" w:rsidR="003077BE" w:rsidRPr="003077BE" w:rsidRDefault="003B078A" w:rsidP="003077BE">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3133C413" w14:textId="66882F81"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1</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BD1CC66" w:rsidR="003077BE" w:rsidRPr="003077BE" w:rsidRDefault="003B078A" w:rsidP="003077BE">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416FBFC" w:rsidR="003077BE" w:rsidRPr="003077BE" w:rsidRDefault="003077BE" w:rsidP="003077BE">
            <w:pPr>
              <w:spacing w:line="276" w:lineRule="auto"/>
              <w:jc w:val="right"/>
              <w:rPr>
                <w:color w:val="000000"/>
              </w:rPr>
            </w:pPr>
            <w:r w:rsidRPr="003077BE">
              <w:rPr>
                <w:color w:val="000000"/>
              </w:rPr>
              <w:t>7.</w:t>
            </w:r>
            <w:r w:rsidR="003B078A">
              <w:rPr>
                <w:color w:val="000000"/>
              </w:rPr>
              <w:t>45</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42F8CE8B" w:rsidR="003077BE" w:rsidRPr="003077BE" w:rsidRDefault="003B078A" w:rsidP="003077BE">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01B77473" w14:textId="20CFA779" w:rsidR="003077BE" w:rsidRPr="003077BE" w:rsidRDefault="003077BE" w:rsidP="003077BE">
            <w:pPr>
              <w:spacing w:line="276" w:lineRule="auto"/>
              <w:jc w:val="right"/>
              <w:rPr>
                <w:b/>
                <w:bCs/>
                <w:color w:val="000000"/>
              </w:rPr>
            </w:pPr>
            <w:r w:rsidRPr="003077BE">
              <w:rPr>
                <w:color w:val="000000"/>
              </w:rPr>
              <w:t>0.</w:t>
            </w:r>
            <w:r w:rsidR="003B078A">
              <w:rPr>
                <w:color w:val="000000"/>
              </w:rPr>
              <w:t>389</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5FF1129B" w:rsidR="003077BE" w:rsidRPr="003077BE" w:rsidRDefault="003B078A" w:rsidP="003077BE">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1F174AF" w:rsidR="003077BE" w:rsidRPr="003077BE" w:rsidRDefault="003B078A" w:rsidP="003077BE">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38AA58D4" w14:textId="1CE4B9E6" w:rsidR="003077BE" w:rsidRPr="003077BE" w:rsidRDefault="003077BE" w:rsidP="003077BE">
            <w:pPr>
              <w:spacing w:line="276" w:lineRule="auto"/>
              <w:jc w:val="right"/>
              <w:rPr>
                <w:b/>
                <w:bCs/>
                <w:i/>
                <w:iCs/>
                <w:color w:val="000000"/>
              </w:rPr>
            </w:pPr>
            <w:r w:rsidRPr="003077BE">
              <w:rPr>
                <w:color w:val="000000"/>
              </w:rPr>
              <w:t>0.</w:t>
            </w:r>
            <w:r w:rsidR="003B078A">
              <w:rPr>
                <w:color w:val="000000"/>
              </w:rPr>
              <w:t>452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FA1E2D5" w:rsidR="003077BE" w:rsidRPr="003077BE" w:rsidRDefault="003B078A" w:rsidP="003077BE">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1CABBD5E" w14:textId="122632E5" w:rsidR="003077BE" w:rsidRPr="003077BE" w:rsidRDefault="003077BE" w:rsidP="003077BE">
            <w:pPr>
              <w:spacing w:line="276" w:lineRule="auto"/>
              <w:jc w:val="right"/>
              <w:rPr>
                <w:color w:val="000000"/>
              </w:rPr>
            </w:pPr>
            <w:r w:rsidRPr="003077BE">
              <w:rPr>
                <w:color w:val="000000"/>
              </w:rPr>
              <w:t>0.</w:t>
            </w:r>
            <w:r w:rsidR="003B078A">
              <w:rPr>
                <w:color w:val="000000"/>
              </w:rPr>
              <w:t>588</w:t>
            </w:r>
          </w:p>
        </w:tc>
      </w:tr>
    </w:tbl>
    <w:p w14:paraId="63D944B8" w14:textId="77777777" w:rsidR="006253B2" w:rsidRPr="006253B2" w:rsidRDefault="006253B2" w:rsidP="0025039E">
      <w:pPr>
        <w:spacing w:line="360" w:lineRule="auto"/>
        <w:rPr>
          <w:color w:val="000000" w:themeColor="text1"/>
        </w:rPr>
      </w:pPr>
    </w:p>
    <w:p w14:paraId="524417AB" w14:textId="5367E4B9" w:rsidR="00DB31EB" w:rsidRPr="00896F7C"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r w:rsidR="00896F7C">
        <w:t xml:space="preserve">; </w:t>
      </w:r>
      <w:r w:rsidR="00896F7C" w:rsidRPr="00896F7C">
        <w:rPr>
          <w:i/>
          <w:iCs/>
          <w:lang w:val="el-GR"/>
        </w:rPr>
        <w:t>β</w:t>
      </w:r>
      <w:r w:rsidR="00896F7C">
        <w:t>=unit cost of acquiring and using nitrogen relative to water</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1221C5F4" w:rsidR="00DE16B5" w:rsidRDefault="00FC66AE" w:rsidP="00072F3C">
      <w:pPr>
        <w:spacing w:line="360" w:lineRule="auto"/>
        <w:jc w:val="center"/>
        <w:rPr>
          <w:b/>
          <w:bCs/>
          <w:color w:val="000000" w:themeColor="text1"/>
        </w:rPr>
      </w:pPr>
      <w:r>
        <w:rPr>
          <w:b/>
          <w:bCs/>
          <w:noProof/>
          <w:color w:val="000000" w:themeColor="text1"/>
        </w:rPr>
        <w:drawing>
          <wp:inline distT="0" distB="0" distL="0" distR="0" wp14:anchorId="34B3E321" wp14:editId="5C21B031">
            <wp:extent cx="5943600" cy="2228850"/>
            <wp:effectExtent l="0" t="0" r="0" b="6350"/>
            <wp:docPr id="925667648" name="Picture 1"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1B6AB7DD"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w:t>
      </w:r>
      <w:r w:rsidR="00E4654B">
        <w:rPr>
          <w:color w:val="000000" w:themeColor="text1"/>
        </w:rPr>
        <w:t>(</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w:t>
      </w:r>
      <w:r w:rsidR="00CB3074">
        <w:rPr>
          <w:color w:val="000000" w:themeColor="text1"/>
        </w:rPr>
        <w:t xml:space="preserve"> to </w:t>
      </w:r>
      <w:r w:rsidR="00EC141E">
        <w:rPr>
          <w:color w:val="000000" w:themeColor="text1"/>
        </w:rPr>
        <w:t>normalize</w:t>
      </w:r>
      <w:r w:rsidR="00283779">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072F7F">
        <w:rPr>
          <w:color w:val="000000" w:themeColor="text1"/>
        </w:rPr>
        <w:t>-shaped</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w:t>
      </w:r>
      <w:r w:rsidR="00CB3074">
        <w:rPr>
          <w:color w:val="000000" w:themeColor="text1"/>
        </w:rPr>
        <w:t xml:space="preserve">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7A4408D"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commentRangeStart w:id="23"/>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w:t>
      </w:r>
      <w:r w:rsidR="00B062CA">
        <w:rPr>
          <w:rFonts w:ascii="Times New Roman" w:hAnsi="Times New Roman" w:cs="Times New Roman"/>
          <w:color w:val="000000" w:themeColor="text1"/>
          <w:sz w:val="24"/>
          <w:szCs w:val="24"/>
        </w:rPr>
        <w:t>2</w:t>
      </w:r>
      <w:r w:rsidRPr="00FE4728">
        <w:rPr>
          <w:rFonts w:ascii="Times New Roman" w:hAnsi="Times New Roman" w:cs="Times New Roman"/>
          <w:color w:val="000000" w:themeColor="text1"/>
          <w:sz w:val="24"/>
          <w:szCs w:val="24"/>
        </w:rPr>
        <w:t>;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commentRangeEnd w:id="23"/>
      <w:r w:rsidR="00206B7A">
        <w:rPr>
          <w:rStyle w:val="CommentReference"/>
          <w:rFonts w:ascii="Times New Roman" w:eastAsiaTheme="minorHAnsi" w:hAnsi="Times New Roman" w:cs="Times New Roman (Body CS)"/>
        </w:rPr>
        <w:commentReference w:id="23"/>
      </w:r>
      <w:r w:rsidRPr="00FE4728">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4D38DB">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similar</w:t>
      </w:r>
      <w:r w:rsidR="004D38DB">
        <w:rPr>
          <w:rFonts w:ascii="Times New Roman" w:hAnsi="Times New Roman" w:cs="Times New Roman"/>
          <w:color w:val="000000" w:themeColor="text1"/>
          <w:sz w:val="24"/>
          <w:szCs w:val="24"/>
        </w:rPr>
        <w:t xml:space="preserve">ly </w:t>
      </w:r>
      <w:r w:rsidR="003077BE">
        <w:rPr>
          <w:rFonts w:ascii="Times New Roman" w:hAnsi="Times New Roman" w:cs="Times New Roman"/>
          <w:color w:val="000000" w:themeColor="text1"/>
          <w:sz w:val="24"/>
          <w:szCs w:val="24"/>
        </w:rPr>
        <w:t>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as there was no </w:t>
      </w:r>
      <w:r w:rsidR="00754ABB">
        <w:rPr>
          <w:rFonts w:ascii="Times New Roman" w:hAnsi="Times New Roman" w:cs="Times New Roman"/>
          <w:color w:val="000000" w:themeColor="text1"/>
          <w:sz w:val="24"/>
          <w:szCs w:val="24"/>
        </w:rPr>
        <w:t xml:space="preserve">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B062CA">
        <w:rPr>
          <w:rFonts w:ascii="Times New Roman" w:hAnsi="Times New Roman" w:cs="Times New Roman"/>
          <w:color w:val="000000" w:themeColor="text1"/>
          <w:sz w:val="24"/>
          <w:szCs w:val="24"/>
        </w:rPr>
        <w:t>while</w:t>
      </w:r>
      <w:r w:rsidR="001C063B">
        <w:rPr>
          <w:rFonts w:ascii="Times New Roman" w:hAnsi="Times New Roman" w:cs="Times New Roman"/>
          <w:color w:val="000000" w:themeColor="text1"/>
          <w:sz w:val="24"/>
          <w:szCs w:val="24"/>
        </w:rPr>
        <w:t xml:space="preserve">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D0BB118"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i/>
          <w:iCs/>
          <w:color w:val="000000" w:themeColor="text1"/>
        </w:rPr>
        <w:t>VPD</w:t>
      </w:r>
      <w:r w:rsidR="00511023">
        <w:rPr>
          <w:color w:val="000000" w:themeColor="text1"/>
        </w:rPr>
        <w:t xml:space="preserve">, drivers of </w:t>
      </w:r>
      <w:r w:rsidR="00B069CE">
        <w:rPr>
          <w:color w:val="000000" w:themeColor="text1"/>
        </w:rPr>
        <w:t>the cost to acquire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580C8953" w:rsidR="003077BE" w:rsidRPr="003077BE" w:rsidRDefault="003077BE" w:rsidP="003077BE">
            <w:pPr>
              <w:jc w:val="right"/>
              <w:rPr>
                <w:color w:val="000000"/>
              </w:rPr>
            </w:pPr>
            <w:r w:rsidRPr="003077BE">
              <w:rPr>
                <w:color w:val="000000"/>
              </w:rPr>
              <w:t>20.</w:t>
            </w:r>
            <w:r w:rsidR="000E5060">
              <w:rPr>
                <w:color w:val="000000"/>
              </w:rPr>
              <w:t>7</w:t>
            </w:r>
            <w:r w:rsidR="003B078A">
              <w:rPr>
                <w:color w:val="000000"/>
              </w:rPr>
              <w:t>75</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1A43E253" w:rsidR="003077BE" w:rsidRPr="003077BE" w:rsidRDefault="003B078A" w:rsidP="003077BE">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49836D74" w14:textId="0AB5EE9E" w:rsidR="003077BE" w:rsidRPr="003077BE" w:rsidRDefault="003077BE" w:rsidP="003077BE">
            <w:pPr>
              <w:jc w:val="right"/>
              <w:rPr>
                <w:b/>
                <w:bCs/>
                <w:i/>
                <w:iCs/>
                <w:color w:val="000000"/>
              </w:rPr>
            </w:pPr>
            <w:r w:rsidRPr="003077BE">
              <w:rPr>
                <w:b/>
                <w:bCs/>
                <w:color w:val="000000"/>
              </w:rPr>
              <w:t>0.00</w:t>
            </w:r>
            <w:r w:rsidR="003B078A">
              <w:rPr>
                <w:b/>
                <w:bCs/>
                <w:color w:val="000000"/>
              </w:rPr>
              <w:t>5</w:t>
            </w:r>
          </w:p>
        </w:tc>
      </w:tr>
      <w:tr w:rsidR="003077BE" w:rsidRPr="00C93F1B" w14:paraId="26318E8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2B2CD9C6" w14:textId="135C1D1C" w:rsidR="003077BE" w:rsidRPr="003077BE" w:rsidRDefault="003B078A" w:rsidP="003077BE">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72AB3A3F" w14:textId="546809C8" w:rsidR="003077BE" w:rsidRPr="003B078A" w:rsidRDefault="003B078A" w:rsidP="003077BE">
            <w:pPr>
              <w:jc w:val="right"/>
              <w:rPr>
                <w:b/>
                <w:bCs/>
                <w:color w:val="000000"/>
              </w:rPr>
            </w:pPr>
            <w:r>
              <w:rPr>
                <w:b/>
                <w:bCs/>
                <w:color w:val="000000"/>
              </w:rPr>
              <w:t>0.012</w:t>
            </w:r>
          </w:p>
        </w:tc>
      </w:tr>
      <w:tr w:rsidR="003077BE" w:rsidRPr="00C93F1B" w14:paraId="64187C6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9A62CCD" w14:textId="2076668D" w:rsidR="003077BE" w:rsidRPr="003077BE" w:rsidRDefault="003B078A" w:rsidP="003077BE">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07117E5B" w14:textId="666E0888" w:rsidR="003077BE" w:rsidRPr="003077BE" w:rsidRDefault="003B078A" w:rsidP="003077BE">
            <w:pPr>
              <w:jc w:val="right"/>
              <w:rPr>
                <w:b/>
                <w:bCs/>
                <w:color w:val="000000"/>
              </w:rPr>
            </w:pPr>
            <w:r>
              <w:rPr>
                <w:b/>
                <w:bCs/>
                <w:color w:val="000000"/>
              </w:rPr>
              <w:t>&lt;0.001</w:t>
            </w:r>
          </w:p>
        </w:tc>
      </w:tr>
      <w:tr w:rsidR="003077BE" w:rsidRPr="00C93F1B" w14:paraId="5ED03B53"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B463235" w14:textId="3FE92B89" w:rsidR="003077BE" w:rsidRPr="003077BE" w:rsidRDefault="003B078A" w:rsidP="003077BE">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6F00DF36" w14:textId="59AF79EB" w:rsidR="003077BE" w:rsidRPr="003B078A" w:rsidRDefault="003B078A" w:rsidP="003077BE">
            <w:pPr>
              <w:jc w:val="right"/>
              <w:rPr>
                <w:color w:val="000000"/>
              </w:rPr>
            </w:pPr>
            <w:r w:rsidRPr="003B078A">
              <w:rPr>
                <w:color w:val="000000"/>
              </w:rPr>
              <w:t>0.763</w:t>
            </w:r>
          </w:p>
        </w:tc>
      </w:tr>
      <w:tr w:rsidR="003077BE" w:rsidRPr="00C93F1B" w14:paraId="114A270C"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55FF6BBB" w14:textId="156EF784" w:rsidR="003077BE" w:rsidRPr="003077BE" w:rsidRDefault="003B078A" w:rsidP="003077BE">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42D4CA50" w14:textId="3851BEC3" w:rsidR="003077BE" w:rsidRPr="003B078A" w:rsidRDefault="003B078A" w:rsidP="003077BE">
            <w:pPr>
              <w:jc w:val="right"/>
              <w:rPr>
                <w:color w:val="000000"/>
              </w:rPr>
            </w:pPr>
            <w:r w:rsidRPr="003B078A">
              <w:rPr>
                <w:color w:val="000000"/>
              </w:rPr>
              <w:t>0.159</w:t>
            </w:r>
          </w:p>
        </w:tc>
      </w:tr>
      <w:tr w:rsidR="003077BE" w:rsidRPr="00C93F1B" w14:paraId="5E05E98F"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DA36EAF" w14:textId="4EFDCC9D" w:rsidR="003077BE" w:rsidRPr="003077BE" w:rsidRDefault="003B078A" w:rsidP="003077BE">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11DA06DE" w14:textId="2F524C03" w:rsidR="003077BE" w:rsidRPr="003077BE" w:rsidRDefault="003B078A" w:rsidP="003077BE">
            <w:pPr>
              <w:jc w:val="right"/>
              <w:rPr>
                <w:b/>
                <w:bCs/>
                <w:color w:val="000000"/>
              </w:rPr>
            </w:pPr>
            <w:r>
              <w:rPr>
                <w:b/>
                <w:bCs/>
                <w:color w:val="000000"/>
              </w:rPr>
              <w:t>&lt;0.001</w:t>
            </w:r>
          </w:p>
        </w:tc>
      </w:tr>
      <w:tr w:rsidR="003077BE" w:rsidRPr="00C93F1B" w14:paraId="27F59162" w14:textId="77777777" w:rsidTr="003B078A">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4805DDDE" w14:textId="60D5A208" w:rsidR="003077BE" w:rsidRPr="003077BE" w:rsidRDefault="003B078A" w:rsidP="003077BE">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41D756D" w14:textId="47CDBC63" w:rsidR="003077BE" w:rsidRPr="003077BE" w:rsidRDefault="003B078A" w:rsidP="003077BE">
            <w:pPr>
              <w:jc w:val="right"/>
              <w:rPr>
                <w:b/>
                <w:bCs/>
                <w:color w:val="000000"/>
              </w:rPr>
            </w:pPr>
            <w:r>
              <w:rPr>
                <w:b/>
                <w:bCs/>
                <w:color w:val="000000"/>
              </w:rPr>
              <w:t>&lt;0.001</w:t>
            </w:r>
          </w:p>
        </w:tc>
      </w:tr>
      <w:tr w:rsidR="003077BE" w:rsidRPr="00C93F1B" w14:paraId="209F2AC9" w14:textId="77777777" w:rsidTr="003B078A">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44CE486F" w14:textId="46F2F21F" w:rsidR="003077BE" w:rsidRPr="003077BE" w:rsidRDefault="003B078A" w:rsidP="003077BE">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38BDA523" w14:textId="275C1AA0" w:rsidR="003077BE" w:rsidRPr="003077BE" w:rsidRDefault="003B078A" w:rsidP="003077BE">
            <w:pPr>
              <w:jc w:val="right"/>
              <w:rPr>
                <w:color w:val="000000"/>
              </w:rPr>
            </w:pPr>
            <w:r>
              <w:rPr>
                <w:color w:val="000000"/>
              </w:rPr>
              <w:t>0.401</w:t>
            </w:r>
          </w:p>
        </w:tc>
      </w:tr>
    </w:tbl>
    <w:p w14:paraId="5B7D2652" w14:textId="77777777" w:rsidR="002A273E" w:rsidRDefault="002A273E" w:rsidP="0025039E">
      <w:pPr>
        <w:spacing w:line="360" w:lineRule="auto"/>
        <w:rPr>
          <w:color w:val="000000" w:themeColor="text1"/>
          <w:vertAlign w:val="superscript"/>
        </w:rPr>
      </w:pPr>
    </w:p>
    <w:p w14:paraId="5D31B3F7" w14:textId="409AAC7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r w:rsidR="00B069CE">
        <w:rPr>
          <w:color w:val="000000"/>
        </w:rPr>
        <w:t xml:space="preserve"> </w:t>
      </w:r>
      <w:r w:rsidR="00B069CE">
        <w:t xml:space="preserve">Key: df=degrees of freedom, </w:t>
      </w:r>
      <w:r w:rsidR="00B069CE">
        <w:rPr>
          <w:color w:val="000000"/>
          <w:lang w:val="el-GR"/>
        </w:rPr>
        <w:t>χ</w:t>
      </w:r>
      <w:r w:rsidR="00B069CE" w:rsidRPr="00DB31EB">
        <w:rPr>
          <w:color w:val="000000"/>
          <w:vertAlign w:val="superscript"/>
        </w:rPr>
        <w:t>2</w:t>
      </w:r>
      <w:r w:rsidR="00B069CE">
        <w:rPr>
          <w:color w:val="000000"/>
        </w:rPr>
        <w:t xml:space="preserve">=Wald Type II </w:t>
      </w:r>
      <w:r w:rsidR="00B069CE">
        <w:t>chi-square test statistic</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93F1CD8" w:rsidR="00BE2AD9" w:rsidRDefault="00FC66AE" w:rsidP="00072F3C">
      <w:pPr>
        <w:spacing w:line="360" w:lineRule="auto"/>
        <w:jc w:val="center"/>
        <w:rPr>
          <w:b/>
          <w:bCs/>
          <w:color w:val="000000" w:themeColor="text1"/>
        </w:rPr>
      </w:pPr>
      <w:r>
        <w:rPr>
          <w:b/>
          <w:bCs/>
          <w:noProof/>
          <w:color w:val="000000" w:themeColor="text1"/>
        </w:rPr>
        <w:drawing>
          <wp:inline distT="0" distB="0" distL="0" distR="0" wp14:anchorId="35428281" wp14:editId="0EC896D7">
            <wp:extent cx="4117103" cy="3841750"/>
            <wp:effectExtent l="0" t="0" r="0" b="0"/>
            <wp:docPr id="2019520936"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6"/>
                    <a:stretch>
                      <a:fillRect/>
                    </a:stretch>
                  </pic:blipFill>
                  <pic:spPr>
                    <a:xfrm>
                      <a:off x="0" y="0"/>
                      <a:ext cx="4132454" cy="3856075"/>
                    </a:xfrm>
                    <a:prstGeom prst="rect">
                      <a:avLst/>
                    </a:prstGeom>
                  </pic:spPr>
                </pic:pic>
              </a:graphicData>
            </a:graphic>
          </wp:inline>
        </w:drawing>
      </w:r>
    </w:p>
    <w:p w14:paraId="64E94C65" w14:textId="23120F9D"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2F39A9">
        <w:rPr>
          <w:color w:val="000000" w:themeColor="text1"/>
        </w:rPr>
        <w:t xml:space="preserve"> Effects of </w:t>
      </w:r>
      <w:r w:rsidR="00D97DAB">
        <w:rPr>
          <w:color w:val="000000" w:themeColor="text1"/>
        </w:rPr>
        <w:t>vapor pressure deficit (</w:t>
      </w:r>
      <w:r w:rsidR="00EB5FCB">
        <w:rPr>
          <w:color w:val="000000" w:themeColor="text1"/>
        </w:rPr>
        <w:t>a</w:t>
      </w:r>
      <w:r w:rsidR="00D97DAB">
        <w:rPr>
          <w:color w:val="000000" w:themeColor="text1"/>
        </w:rPr>
        <w:t xml:space="preserve">), </w:t>
      </w:r>
      <w:r w:rsidR="004F2F3C">
        <w:rPr>
          <w:color w:val="000000" w:themeColor="text1"/>
        </w:rPr>
        <w:t>soil moisture</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5B0DFE">
        <w:rPr>
          <w:color w:val="000000" w:themeColor="text1"/>
        </w:rPr>
        <w:t xml:space="preserve"> Colors and shapes are as explained in Figure 3.</w:t>
      </w:r>
      <w:r w:rsidR="004F2F3C">
        <w:rPr>
          <w:color w:val="000000" w:themeColor="text1"/>
        </w:rPr>
        <w:t xml:space="preserve"> </w:t>
      </w:r>
      <w:r w:rsidR="00CB3074">
        <w:rPr>
          <w:color w:val="000000" w:themeColor="text1"/>
        </w:rPr>
        <w:t>Colored trendlines and 95% confidence intervals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14CCF84B" w14:textId="5D718540" w:rsidR="00C47D8E" w:rsidRDefault="00DE0776" w:rsidP="00C47D8E">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w:t>
      </w:r>
      <w:r w:rsidR="00C47D8E">
        <w:rPr>
          <w:color w:val="000000" w:themeColor="text1"/>
        </w:rPr>
        <w:t xml:space="preserve"> </w:t>
      </w:r>
      <w:r>
        <w:rPr>
          <w:color w:val="000000" w:themeColor="text1"/>
        </w:rPr>
        <w:t>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C47D8E">
        <w:rPr>
          <w:color w:val="000000" w:themeColor="text1"/>
        </w:rPr>
        <w:t>,</w:t>
      </w:r>
      <w:r w:rsidR="00B062CA">
        <w:rPr>
          <w:color w:val="000000" w:themeColor="text1"/>
        </w:rPr>
        <w:t xml:space="preserve"> as</w:t>
      </w:r>
      <w:r w:rsidR="00460570">
        <w:rPr>
          <w:color w:val="000000" w:themeColor="text1"/>
        </w:rPr>
        <w:t xml:space="preserve"> </w:t>
      </w:r>
      <w:r w:rsidR="001C063B">
        <w:rPr>
          <w:color w:val="000000" w:themeColor="text1"/>
        </w:rPr>
        <w:t xml:space="preserve">there was </w:t>
      </w:r>
      <w:r w:rsidR="007C61E7">
        <w:rPr>
          <w:color w:val="000000" w:themeColor="text1"/>
        </w:rPr>
        <w:t xml:space="preserve">no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B062CA">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w:t>
      </w:r>
      <w:r w:rsidR="00B062CA">
        <w:rPr>
          <w:color w:val="000000" w:themeColor="text1"/>
        </w:rPr>
        <w:t xml:space="preserve">relationship </w:t>
      </w:r>
      <w:r w:rsidR="00460570">
        <w:rPr>
          <w:color w:val="000000" w:themeColor="text1"/>
        </w:rPr>
        <w:t>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B062CA">
        <w:rPr>
          <w:color w:val="000000" w:themeColor="text1"/>
        </w:rPr>
        <w:t xml:space="preserve"> in C</w:t>
      </w:r>
      <w:r w:rsidR="00B062CA">
        <w:rPr>
          <w:color w:val="000000" w:themeColor="text1"/>
          <w:vertAlign w:val="subscript"/>
        </w:rPr>
        <w:t>4</w:t>
      </w:r>
      <w:r w:rsidR="00B062CA">
        <w:rPr>
          <w:color w:val="000000" w:themeColor="text1"/>
        </w:rPr>
        <w:t xml:space="preserve"> non-fixers</w:t>
      </w:r>
      <w:r w:rsidR="00460570">
        <w:rPr>
          <w:color w:val="000000" w:themeColor="text1"/>
        </w:rPr>
        <w:t xml:space="preserv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E54B1E">
        <w:rPr>
          <w:color w:val="000000" w:themeColor="text1"/>
        </w:rPr>
        <w:t xml:space="preserve">and soil moisture </w:t>
      </w:r>
      <w:r w:rsidR="00C47D8E">
        <w:rPr>
          <w:color w:val="000000" w:themeColor="text1"/>
        </w:rPr>
        <w:t xml:space="preserve">each </w:t>
      </w:r>
      <w:r w:rsidR="00E54B1E">
        <w:rPr>
          <w:color w:val="000000" w:themeColor="text1"/>
        </w:rPr>
        <w:t xml:space="preserve">increased </w:t>
      </w:r>
      <w:r w:rsidR="00E54B1E">
        <w:rPr>
          <w:i/>
          <w:iCs/>
          <w:color w:val="000000" w:themeColor="text1"/>
        </w:rPr>
        <w:t>N</w:t>
      </w:r>
      <w:r w:rsidR="00E54B1E">
        <w:rPr>
          <w:color w:val="000000" w:themeColor="text1"/>
          <w:vertAlign w:val="subscript"/>
        </w:rPr>
        <w:t>area</w:t>
      </w:r>
      <w:r w:rsidR="00E54B1E">
        <w:rPr>
          <w:color w:val="000000" w:themeColor="text1"/>
        </w:rPr>
        <w:t xml:space="preserve"> </w:t>
      </w:r>
      <w:r w:rsidR="00C47D8E">
        <w:rPr>
          <w:color w:val="000000" w:themeColor="text1"/>
        </w:rPr>
        <w:t>(</w:t>
      </w:r>
      <w:r w:rsidR="00C47D8E">
        <w:rPr>
          <w:i/>
          <w:iCs/>
          <w:color w:val="000000" w:themeColor="text1"/>
        </w:rPr>
        <w:t>p</w:t>
      </w:r>
      <w:r w:rsidR="00C47D8E">
        <w:rPr>
          <w:color w:val="000000" w:themeColor="text1"/>
        </w:rPr>
        <w:t xml:space="preserve">&lt;0.05 in both cases; Table 4; Fig. 5b-c) </w:t>
      </w:r>
      <w:r w:rsidR="00E54B1E">
        <w:rPr>
          <w:color w:val="000000" w:themeColor="text1"/>
        </w:rPr>
        <w:t xml:space="preserve">similarly between </w:t>
      </w:r>
      <w:r w:rsidR="003E1966">
        <w:rPr>
          <w:color w:val="000000" w:themeColor="text1"/>
        </w:rPr>
        <w:t>functional groups</w:t>
      </w:r>
      <w:r w:rsidR="006963FD">
        <w:rPr>
          <w:color w:val="000000" w:themeColor="text1"/>
        </w:rPr>
        <w:t xml:space="preserve"> (</w:t>
      </w:r>
      <w:r w:rsidR="00C47D8E">
        <w:rPr>
          <w:color w:val="000000" w:themeColor="text1"/>
        </w:rPr>
        <w:t>nitrogen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C47D8E">
        <w:rPr>
          <w:color w:val="000000" w:themeColor="text1"/>
        </w:rPr>
        <w:t xml:space="preserve"> </w:t>
      </w:r>
      <w:r w:rsidR="006511F6">
        <w:rPr>
          <w:color w:val="000000" w:themeColor="text1"/>
        </w:rPr>
        <w:t xml:space="preserve">and </w:t>
      </w:r>
      <w:r w:rsidR="003365BA">
        <w:rPr>
          <w:color w:val="000000" w:themeColor="text1"/>
        </w:rPr>
        <w:t>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w:t>
      </w:r>
      <w:r w:rsidR="00C47D8E">
        <w:rPr>
          <w:color w:val="000000" w:themeColor="text1"/>
        </w:rPr>
        <w:t>05 in both cases</w:t>
      </w:r>
      <w:r w:rsidR="003365BA">
        <w:rPr>
          <w:color w:val="000000" w:themeColor="text1"/>
        </w:rPr>
        <w:t>)</w:t>
      </w:r>
      <w:r w:rsidR="00B062CA">
        <w:rPr>
          <w:color w:val="000000" w:themeColor="text1"/>
        </w:rPr>
        <w:t xml:space="preserve">, while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w:t>
      </w:r>
      <w:r w:rsidR="00C47D8E">
        <w:rPr>
          <w:color w:val="000000" w:themeColor="text1"/>
        </w:rPr>
        <w:t>greater</w:t>
      </w:r>
      <w:r w:rsidR="001C063B">
        <w:rPr>
          <w:color w:val="000000" w:themeColor="text1"/>
        </w:rPr>
        <w:t xml:space="preserve">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1D491D51" w14:textId="638DA723" w:rsidR="00C47D8E" w:rsidRPr="00AB05EA" w:rsidRDefault="00B240AE" w:rsidP="00C9086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xml:space="preserve">. </w:t>
      </w:r>
      <w:r w:rsidR="00C90868">
        <w:rPr>
          <w:color w:val="000000" w:themeColor="text1"/>
        </w:rPr>
        <w:t>A</w:t>
      </w:r>
      <w:r w:rsidR="00C47D8E">
        <w:rPr>
          <w:color w:val="000000" w:themeColor="text1"/>
        </w:rPr>
        <w:t xml:space="preserve"> weak interaction between nitrogen availability and soil moisture (</w:t>
      </w:r>
      <w:r w:rsidR="00C47D8E">
        <w:rPr>
          <w:i/>
          <w:iCs/>
          <w:color w:val="000000" w:themeColor="text1"/>
        </w:rPr>
        <w:t>p</w:t>
      </w:r>
      <w:r w:rsidR="00C47D8E">
        <w:rPr>
          <w:color w:val="000000" w:themeColor="text1"/>
        </w:rPr>
        <w:t xml:space="preserve">&lt;0.05; Table 4) indicated that the positive effect of increasing nitrogen availability on </w:t>
      </w:r>
      <w:r w:rsidR="00C47D8E">
        <w:rPr>
          <w:i/>
          <w:iCs/>
          <w:color w:val="000000" w:themeColor="text1"/>
        </w:rPr>
        <w:t>N</w:t>
      </w:r>
      <w:r w:rsidR="00C47D8E">
        <w:rPr>
          <w:color w:val="000000" w:themeColor="text1"/>
          <w:vertAlign w:val="subscript"/>
        </w:rPr>
        <w:t>mass</w:t>
      </w:r>
      <w:r w:rsidR="00C47D8E">
        <w:rPr>
          <w:color w:val="000000" w:themeColor="text1"/>
        </w:rPr>
        <w:t xml:space="preserve"> </w:t>
      </w:r>
      <w:r w:rsidR="00C90868">
        <w:rPr>
          <w:color w:val="000000" w:themeColor="text1"/>
        </w:rPr>
        <w:t>(</w:t>
      </w:r>
      <w:r w:rsidR="00C90868">
        <w:rPr>
          <w:i/>
          <w:iCs/>
          <w:color w:val="000000" w:themeColor="text1"/>
        </w:rPr>
        <w:t>p</w:t>
      </w:r>
      <w:r w:rsidR="00C90868">
        <w:rPr>
          <w:color w:val="000000" w:themeColor="text1"/>
        </w:rPr>
        <w:t xml:space="preserve">&lt;0.001; Table 4; Fig. 5e) </w:t>
      </w:r>
      <w:r w:rsidR="00C47D8E">
        <w:rPr>
          <w:color w:val="000000" w:themeColor="text1"/>
        </w:rPr>
        <w:t>decreased with increasing soil moisture</w:t>
      </w:r>
      <w:r w:rsidR="00C90868">
        <w:rPr>
          <w:color w:val="000000" w:themeColor="text1"/>
        </w:rPr>
        <w:t xml:space="preserve"> despite a positive effect of increasing soil moisture on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Pr>
          <w:i/>
          <w:iCs/>
          <w:color w:val="000000" w:themeColor="text1"/>
        </w:rPr>
        <w:t>p</w:t>
      </w:r>
      <w:r w:rsidR="00C90868">
        <w:rPr>
          <w:color w:val="000000" w:themeColor="text1"/>
        </w:rPr>
        <w:t xml:space="preserve">&lt;0.05; Table 4; Fig. 5f).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C90868">
        <w:rPr>
          <w:color w:val="000000" w:themeColor="text1"/>
        </w:rPr>
        <w:t xml:space="preserve">slightly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90868">
        <w:rPr>
          <w:color w:val="000000" w:themeColor="text1"/>
        </w:rPr>
        <w:t>&lt;0.1</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r w:rsidR="00CF4BA3">
        <w:rPr>
          <w:color w:val="000000" w:themeColor="text1"/>
        </w:rPr>
        <w:t xml:space="preserve">, nor did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sidRPr="00C90868">
        <w:rPr>
          <w:color w:val="000000" w:themeColor="text1"/>
        </w:rPr>
        <w:t>differ</w:t>
      </w:r>
      <w:r w:rsidR="00C90868">
        <w:rPr>
          <w:color w:val="000000" w:themeColor="text1"/>
        </w:rPr>
        <w:t xml:space="preserve"> between C</w:t>
      </w:r>
      <w:r w:rsidR="00C90868">
        <w:rPr>
          <w:color w:val="000000" w:themeColor="text1"/>
          <w:vertAlign w:val="subscript"/>
        </w:rPr>
        <w:t>3</w:t>
      </w:r>
      <w:r w:rsidR="00C90868">
        <w:rPr>
          <w:color w:val="000000" w:themeColor="text1"/>
        </w:rPr>
        <w:t xml:space="preserve"> N-fixers and C</w:t>
      </w:r>
      <w:r w:rsidR="00C90868">
        <w:rPr>
          <w:color w:val="000000" w:themeColor="text1"/>
          <w:vertAlign w:val="subscript"/>
        </w:rPr>
        <w:t>3</w:t>
      </w:r>
      <w:r w:rsidR="00C90868">
        <w:rPr>
          <w:color w:val="000000" w:themeColor="text1"/>
        </w:rPr>
        <w:t xml:space="preserve"> non-fixers (Tukey: </w:t>
      </w:r>
      <w:r w:rsidR="00C90868">
        <w:rPr>
          <w:i/>
          <w:iCs/>
          <w:color w:val="000000" w:themeColor="text1"/>
        </w:rPr>
        <w:t>p</w:t>
      </w:r>
      <w:r w:rsidR="00C90868">
        <w:rPr>
          <w:color w:val="000000" w:themeColor="text1"/>
        </w:rPr>
        <w:t>&gt;0.05).</w:t>
      </w:r>
    </w:p>
    <w:p w14:paraId="2EE8EFEF" w14:textId="2751398B" w:rsidR="00EB6CFC" w:rsidRDefault="000A10F8" w:rsidP="00EB6CFC">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CF4BA3">
        <w:rPr>
          <w:color w:val="000000" w:themeColor="text1"/>
        </w:rPr>
        <w:t>for</w:t>
      </w:r>
      <w:r w:rsidR="00AB05EA">
        <w:rPr>
          <w:color w:val="000000" w:themeColor="text1"/>
        </w:rPr>
        <w:t xml:space="preserve">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CF4BA3">
        <w:rPr>
          <w:color w:val="000000" w:themeColor="text1"/>
        </w:rPr>
        <w:t xml:space="preserve">, as there was no </w:t>
      </w:r>
      <w:r w:rsidR="000E63B1">
        <w:rPr>
          <w:color w:val="000000" w:themeColor="text1"/>
        </w:rPr>
        <w:t xml:space="preserve">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CF4BA3">
        <w:rPr>
          <w:color w:val="000000" w:themeColor="text1"/>
        </w:rPr>
        <w:t>-</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CF4BA3">
        <w:rPr>
          <w:color w:val="000000" w:themeColor="text1"/>
        </w:rPr>
        <w:t xml:space="preserve">relationship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145666">
        <w:rPr>
          <w:color w:val="000000" w:themeColor="text1"/>
        </w:rPr>
        <w:t>in C</w:t>
      </w:r>
      <w:r w:rsidR="00145666">
        <w:rPr>
          <w:color w:val="000000" w:themeColor="text1"/>
          <w:vertAlign w:val="subscript"/>
        </w:rPr>
        <w:t>3</w:t>
      </w:r>
      <w:r w:rsidR="00145666">
        <w:rPr>
          <w:color w:val="000000" w:themeColor="text1"/>
        </w:rPr>
        <w:t xml:space="preserve"> non-fixers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non-fixers: </w:t>
      </w:r>
      <w:r w:rsidR="00145666">
        <w:rPr>
          <w:i/>
          <w:iCs/>
          <w:color w:val="000000" w:themeColor="text1"/>
        </w:rPr>
        <w:t>p</w:t>
      </w:r>
      <w:r w:rsidR="00145666">
        <w:rPr>
          <w:color w:val="000000" w:themeColor="text1"/>
        </w:rPr>
        <w:t xml:space="preserve">&lt;0.001; Fig. 5h) </w:t>
      </w:r>
      <w:r w:rsidR="007D591C">
        <w:rPr>
          <w:color w:val="000000" w:themeColor="text1"/>
        </w:rPr>
        <w:t xml:space="preserve">became </w:t>
      </w:r>
      <w:r w:rsidR="00A63A5D">
        <w:rPr>
          <w:color w:val="000000" w:themeColor="text1"/>
        </w:rPr>
        <w:t>increasingly</w:t>
      </w:r>
      <w:r w:rsidR="007D591C">
        <w:rPr>
          <w:color w:val="000000" w:themeColor="text1"/>
        </w:rPr>
        <w:t xml:space="preserve"> negative with increasing soil moisture</w:t>
      </w:r>
      <w:r w:rsidR="00C90868">
        <w:rPr>
          <w:color w:val="000000" w:themeColor="text1"/>
        </w:rPr>
        <w:t xml:space="preserve">, while positive effects of increasing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3</w:t>
      </w:r>
      <w:r w:rsidR="00C90868">
        <w:rPr>
          <w:color w:val="000000" w:themeColor="text1"/>
        </w:rPr>
        <w:t xml:space="preserve"> N-fixers</w:t>
      </w:r>
      <w:r w:rsidR="00145666">
        <w:rPr>
          <w:color w:val="000000" w:themeColor="text1"/>
        </w:rPr>
        <w:t xml:space="preserve">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N-fixers: </w:t>
      </w:r>
      <w:r w:rsidR="00145666">
        <w:rPr>
          <w:i/>
          <w:iCs/>
          <w:color w:val="000000" w:themeColor="text1"/>
        </w:rPr>
        <w:t>p</w:t>
      </w:r>
      <w:r w:rsidR="00145666">
        <w:rPr>
          <w:color w:val="000000" w:themeColor="text1"/>
        </w:rPr>
        <w:t>&lt;0.05; Fig. 5h)</w:t>
      </w:r>
      <w:r w:rsidR="00C90868">
        <w:rPr>
          <w:color w:val="000000" w:themeColor="text1"/>
        </w:rPr>
        <w:t xml:space="preserve"> increased with increasing soil moisture. There was no effect of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4</w:t>
      </w:r>
      <w:r w:rsidR="00C90868">
        <w:rPr>
          <w:color w:val="000000" w:themeColor="text1"/>
        </w:rPr>
        <w:t xml:space="preserve"> non-fixers regardless of soil moisture threshold.</w:t>
      </w:r>
      <w:r w:rsidR="00EB6CFC">
        <w:rPr>
          <w:color w:val="000000" w:themeColor="text1"/>
        </w:rPr>
        <w:t xml:space="preserve"> There was</w:t>
      </w:r>
      <w:r w:rsidR="00CF4BA3">
        <w:rPr>
          <w:color w:val="000000" w:themeColor="text1"/>
        </w:rPr>
        <w:t xml:space="preserve"> also</w:t>
      </w:r>
      <w:r w:rsidR="00EB6CFC">
        <w:rPr>
          <w:color w:val="000000" w:themeColor="text1"/>
        </w:rPr>
        <w:t xml:space="preserve"> no individual effect of soil moisture on </w:t>
      </w:r>
      <w:r w:rsidR="00EB6CFC">
        <w:rPr>
          <w:i/>
          <w:iCs/>
          <w:color w:val="000000" w:themeColor="text1"/>
        </w:rPr>
        <w:t>M</w:t>
      </w:r>
      <w:r w:rsidR="00EB6CFC">
        <w:rPr>
          <w:color w:val="000000" w:themeColor="text1"/>
          <w:vertAlign w:val="subscript"/>
        </w:rPr>
        <w:t>area</w:t>
      </w:r>
      <w:r w:rsidR="00EB6CFC">
        <w:rPr>
          <w:color w:val="000000" w:themeColor="text1"/>
        </w:rPr>
        <w:t xml:space="preserve"> (</w:t>
      </w:r>
      <w:r w:rsidR="00EB6CFC">
        <w:rPr>
          <w:i/>
          <w:iCs/>
          <w:color w:val="000000" w:themeColor="text1"/>
        </w:rPr>
        <w:t>p</w:t>
      </w:r>
      <w:r w:rsidR="00EB6CFC">
        <w:rPr>
          <w:color w:val="000000" w:themeColor="text1"/>
        </w:rPr>
        <w:t>&gt;0.05; Table 4; Fig. 5i).</w:t>
      </w:r>
    </w:p>
    <w:p w14:paraId="69CB36BE" w14:textId="6B9B6D18" w:rsidR="00EB6CFC" w:rsidRPr="00EA5DA3" w:rsidRDefault="00EB6CFC" w:rsidP="00EA5DA3">
      <w:pPr>
        <w:autoSpaceDE w:val="0"/>
        <w:autoSpaceDN w:val="0"/>
        <w:adjustRightInd w:val="0"/>
        <w:spacing w:line="360" w:lineRule="auto"/>
        <w:rPr>
          <w:color w:val="000000" w:themeColor="text1"/>
        </w:rPr>
        <w:sectPr w:rsidR="00EB6CFC"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76E3801D"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cost </w:t>
      </w:r>
      <w:r w:rsidR="00B069CE">
        <w:rPr>
          <w:color w:val="000000" w:themeColor="text1"/>
        </w:rPr>
        <w:t>to</w:t>
      </w:r>
      <w:r w:rsidR="00072F3C">
        <w:rPr>
          <w:color w:val="000000" w:themeColor="text1"/>
        </w:rPr>
        <w:t xml:space="preserve"> acquir</w:t>
      </w:r>
      <w:r w:rsidR="00B069CE">
        <w:rPr>
          <w:color w:val="000000" w:themeColor="text1"/>
        </w:rPr>
        <w:t>e</w:t>
      </w:r>
      <w:r w:rsidR="00072F3C">
        <w:rPr>
          <w:color w:val="000000" w:themeColor="text1"/>
        </w:rPr>
        <w:t xml:space="preserve">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and</w:t>
      </w:r>
      <w:r w:rsidR="000A3A01">
        <w:rPr>
          <w:color w:val="000000" w:themeColor="text1"/>
        </w:rPr>
        <w:t xml:space="preserve"> leaf mass per 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1C479994" w:rsidR="00721CD9" w:rsidRPr="00721CD9" w:rsidRDefault="005167F4" w:rsidP="00721CD9">
            <w:pPr>
              <w:jc w:val="right"/>
              <w:rPr>
                <w:color w:val="000000"/>
              </w:rPr>
            </w:pPr>
            <w:r>
              <w:rPr>
                <w:color w:val="000000"/>
              </w:rPr>
              <w:t>-2.08</w:t>
            </w:r>
            <w:r w:rsidR="00F13426">
              <w:rPr>
                <w:color w:val="000000"/>
              </w:rPr>
              <w:t>*10</w:t>
            </w:r>
            <w:r w:rsidR="00721CD9"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0B21129" w:rsidR="00721CD9" w:rsidRPr="00721CD9" w:rsidRDefault="00A457F5" w:rsidP="00721CD9">
            <w:pPr>
              <w:jc w:val="right"/>
              <w:rPr>
                <w:color w:val="000000"/>
              </w:rPr>
            </w:pPr>
            <w:r>
              <w:rPr>
                <w:color w:val="000000"/>
              </w:rPr>
              <w:t>-</w:t>
            </w:r>
          </w:p>
        </w:tc>
        <w:tc>
          <w:tcPr>
            <w:tcW w:w="1070" w:type="dxa"/>
            <w:tcBorders>
              <w:top w:val="single" w:sz="4" w:space="0" w:color="auto"/>
              <w:left w:val="nil"/>
              <w:bottom w:val="nil"/>
              <w:right w:val="nil"/>
            </w:tcBorders>
            <w:vAlign w:val="bottom"/>
          </w:tcPr>
          <w:p w14:paraId="0F5DC793" w14:textId="1A490466" w:rsidR="00721CD9" w:rsidRPr="00721CD9" w:rsidRDefault="00A457F5" w:rsidP="00721CD9">
            <w:pPr>
              <w:jc w:val="right"/>
              <w:rPr>
                <w:color w:val="000000"/>
              </w:rPr>
            </w:pPr>
            <w:r>
              <w:rPr>
                <w:color w:val="000000"/>
              </w:rPr>
              <w:t>-</w:t>
            </w:r>
          </w:p>
        </w:tc>
      </w:tr>
      <w:tr w:rsidR="005167F4" w:rsidRPr="000959FB" w14:paraId="4C663014" w14:textId="59E38F2F" w:rsidTr="00A457F5">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5167F4" w:rsidRPr="000959FB" w:rsidRDefault="005167F4" w:rsidP="005167F4">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5167F4" w:rsidRPr="00721CD9" w:rsidRDefault="005167F4" w:rsidP="005167F4">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656D1156" w14:textId="226216B1" w:rsidR="005167F4" w:rsidRPr="005167F4" w:rsidRDefault="005167F4" w:rsidP="005167F4">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43F0FB2" w14:textId="280D35FB" w:rsidR="005167F4" w:rsidRPr="005167F4" w:rsidRDefault="005167F4" w:rsidP="005167F4">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296672BB" w14:textId="1832FB00" w:rsidR="005167F4" w:rsidRPr="00721CD9" w:rsidRDefault="005167F4" w:rsidP="005167F4">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5A4C45CD" w14:textId="47EEDE75" w:rsidR="005167F4" w:rsidRPr="005167F4" w:rsidRDefault="005167F4" w:rsidP="005167F4">
            <w:pPr>
              <w:jc w:val="right"/>
              <w:rPr>
                <w:color w:val="000000"/>
              </w:rPr>
            </w:pPr>
            <w:r w:rsidRPr="005167F4">
              <w:rPr>
                <w:color w:val="000000"/>
              </w:rPr>
              <w:t>0.127</w:t>
            </w:r>
          </w:p>
        </w:tc>
        <w:tc>
          <w:tcPr>
            <w:tcW w:w="1013" w:type="dxa"/>
            <w:tcBorders>
              <w:top w:val="nil"/>
              <w:left w:val="nil"/>
              <w:bottom w:val="nil"/>
              <w:right w:val="nil"/>
            </w:tcBorders>
            <w:vAlign w:val="bottom"/>
          </w:tcPr>
          <w:p w14:paraId="3B1EA975" w14:textId="31D91CA6" w:rsidR="005167F4" w:rsidRPr="005167F4" w:rsidRDefault="005167F4" w:rsidP="005167F4">
            <w:pPr>
              <w:jc w:val="right"/>
              <w:rPr>
                <w:color w:val="000000"/>
              </w:rPr>
            </w:pPr>
            <w:r w:rsidRPr="005167F4">
              <w:rPr>
                <w:color w:val="000000"/>
              </w:rPr>
              <w:t>0.722</w:t>
            </w:r>
          </w:p>
        </w:tc>
        <w:tc>
          <w:tcPr>
            <w:tcW w:w="1306" w:type="dxa"/>
            <w:tcBorders>
              <w:top w:val="nil"/>
              <w:left w:val="nil"/>
              <w:bottom w:val="nil"/>
              <w:right w:val="nil"/>
            </w:tcBorders>
            <w:vAlign w:val="bottom"/>
          </w:tcPr>
          <w:p w14:paraId="09F8DBBD" w14:textId="7CEF33EE" w:rsidR="005167F4" w:rsidRPr="00721CD9" w:rsidRDefault="005167F4" w:rsidP="005167F4">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B129716" w14:textId="793A6F57" w:rsidR="005167F4" w:rsidRPr="005167F4" w:rsidRDefault="005167F4" w:rsidP="005167F4">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033AEE07" w14:textId="355497F0" w:rsidR="005167F4" w:rsidRPr="005167F4" w:rsidRDefault="005167F4" w:rsidP="005167F4">
            <w:pPr>
              <w:jc w:val="right"/>
              <w:rPr>
                <w:b/>
                <w:bCs/>
                <w:color w:val="000000"/>
              </w:rPr>
            </w:pPr>
            <w:r w:rsidRPr="005167F4">
              <w:rPr>
                <w:b/>
                <w:bCs/>
                <w:color w:val="000000"/>
              </w:rPr>
              <w:t>0.010</w:t>
            </w:r>
          </w:p>
        </w:tc>
      </w:tr>
      <w:tr w:rsidR="005167F4" w:rsidRPr="000959FB" w14:paraId="7DDF4CA9" w14:textId="06CA3D84" w:rsidTr="00A457F5">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5167F4" w:rsidRPr="000959FB" w:rsidRDefault="005167F4" w:rsidP="005167F4">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86E871F" w:rsidR="005167F4" w:rsidRPr="00721CD9" w:rsidRDefault="005167F4" w:rsidP="005167F4">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01955225" w14:textId="344255BF" w:rsidR="005167F4" w:rsidRPr="005167F4" w:rsidRDefault="005167F4" w:rsidP="005167F4">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587D0F96" w14:textId="6FE0459E" w:rsidR="005167F4" w:rsidRPr="005167F4" w:rsidRDefault="005167F4" w:rsidP="005167F4">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1AB2C1B9" w14:textId="12EA9F60" w:rsidR="005167F4" w:rsidRPr="00721CD9" w:rsidRDefault="005167F4" w:rsidP="005167F4">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56BE9CCA" w14:textId="712CE697" w:rsidR="005167F4" w:rsidRPr="005167F4" w:rsidRDefault="005167F4" w:rsidP="005167F4">
            <w:pPr>
              <w:jc w:val="right"/>
              <w:rPr>
                <w:color w:val="000000"/>
              </w:rPr>
            </w:pPr>
            <w:r w:rsidRPr="005167F4">
              <w:rPr>
                <w:color w:val="000000"/>
              </w:rPr>
              <w:t>82.829</w:t>
            </w:r>
          </w:p>
        </w:tc>
        <w:tc>
          <w:tcPr>
            <w:tcW w:w="1013" w:type="dxa"/>
            <w:tcBorders>
              <w:top w:val="nil"/>
              <w:left w:val="nil"/>
              <w:bottom w:val="nil"/>
              <w:right w:val="nil"/>
            </w:tcBorders>
            <w:vAlign w:val="bottom"/>
          </w:tcPr>
          <w:p w14:paraId="6991CF44" w14:textId="62972A56" w:rsidR="005167F4" w:rsidRPr="005167F4" w:rsidRDefault="005167F4" w:rsidP="005167F4">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7A6A290" w14:textId="03BD2142" w:rsidR="005167F4" w:rsidRPr="00721CD9" w:rsidRDefault="005167F4" w:rsidP="005167F4">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0A852854" w:rsidR="005167F4" w:rsidRPr="005167F4" w:rsidRDefault="005167F4" w:rsidP="005167F4">
            <w:pPr>
              <w:jc w:val="right"/>
              <w:rPr>
                <w:color w:val="000000"/>
              </w:rPr>
            </w:pPr>
            <w:r w:rsidRPr="005167F4">
              <w:rPr>
                <w:color w:val="000000"/>
              </w:rPr>
              <w:t>43.217</w:t>
            </w:r>
          </w:p>
        </w:tc>
        <w:tc>
          <w:tcPr>
            <w:tcW w:w="1070" w:type="dxa"/>
            <w:tcBorders>
              <w:top w:val="nil"/>
              <w:left w:val="nil"/>
              <w:bottom w:val="nil"/>
              <w:right w:val="nil"/>
            </w:tcBorders>
            <w:vAlign w:val="bottom"/>
          </w:tcPr>
          <w:p w14:paraId="01B4A24D" w14:textId="3168DA62" w:rsidR="005167F4" w:rsidRPr="005167F4" w:rsidRDefault="005167F4" w:rsidP="005167F4">
            <w:pPr>
              <w:jc w:val="right"/>
              <w:rPr>
                <w:b/>
                <w:bCs/>
                <w:color w:val="000000"/>
              </w:rPr>
            </w:pPr>
            <w:r w:rsidRPr="005167F4">
              <w:rPr>
                <w:b/>
                <w:bCs/>
                <w:color w:val="000000"/>
              </w:rPr>
              <w:t>&lt;0.001</w:t>
            </w:r>
          </w:p>
        </w:tc>
      </w:tr>
      <w:tr w:rsidR="005167F4" w:rsidRPr="000959FB" w14:paraId="4E6FFFA2" w14:textId="09C317E7" w:rsidTr="00A457F5">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5167F4" w:rsidRPr="000959FB" w:rsidRDefault="005167F4" w:rsidP="005167F4">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4C458745" w:rsidR="005167F4" w:rsidRPr="00721CD9" w:rsidRDefault="005167F4" w:rsidP="005167F4">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2A9C43BA" w14:textId="4D3A768E" w:rsidR="005167F4" w:rsidRPr="005167F4" w:rsidRDefault="005167F4" w:rsidP="005167F4">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47DF10DC" w14:textId="56E306D7" w:rsidR="005167F4" w:rsidRPr="005167F4" w:rsidRDefault="005167F4" w:rsidP="005167F4">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5BB787B9" w14:textId="716329F7" w:rsidR="005167F4" w:rsidRPr="00721CD9" w:rsidRDefault="005167F4" w:rsidP="005167F4">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2ADEA6AA" w14:textId="5C400C44" w:rsidR="005167F4" w:rsidRPr="005167F4" w:rsidRDefault="005167F4" w:rsidP="005167F4">
            <w:pPr>
              <w:jc w:val="right"/>
              <w:rPr>
                <w:color w:val="000000"/>
              </w:rPr>
            </w:pPr>
            <w:r w:rsidRPr="005167F4">
              <w:rPr>
                <w:color w:val="000000"/>
              </w:rPr>
              <w:t>5.094</w:t>
            </w:r>
          </w:p>
        </w:tc>
        <w:tc>
          <w:tcPr>
            <w:tcW w:w="1013" w:type="dxa"/>
            <w:tcBorders>
              <w:top w:val="nil"/>
              <w:left w:val="nil"/>
              <w:bottom w:val="nil"/>
              <w:right w:val="nil"/>
            </w:tcBorders>
            <w:vAlign w:val="bottom"/>
          </w:tcPr>
          <w:p w14:paraId="3AAC9529" w14:textId="2023838B" w:rsidR="005167F4" w:rsidRPr="005167F4" w:rsidRDefault="005167F4" w:rsidP="005167F4">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1C78A7AE" w14:textId="3482C84B" w:rsidR="005167F4" w:rsidRPr="00721CD9" w:rsidRDefault="005167F4" w:rsidP="005167F4">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5BC56F81" w14:textId="1E8EC077" w:rsidR="005167F4" w:rsidRPr="005167F4" w:rsidRDefault="005167F4" w:rsidP="005167F4">
            <w:pPr>
              <w:jc w:val="right"/>
              <w:rPr>
                <w:color w:val="000000"/>
              </w:rPr>
            </w:pPr>
            <w:r w:rsidRPr="005167F4">
              <w:rPr>
                <w:color w:val="000000"/>
              </w:rPr>
              <w:t>0.538</w:t>
            </w:r>
          </w:p>
        </w:tc>
        <w:tc>
          <w:tcPr>
            <w:tcW w:w="1070" w:type="dxa"/>
            <w:tcBorders>
              <w:top w:val="nil"/>
              <w:left w:val="nil"/>
              <w:bottom w:val="nil"/>
              <w:right w:val="nil"/>
            </w:tcBorders>
            <w:vAlign w:val="bottom"/>
          </w:tcPr>
          <w:p w14:paraId="40538663" w14:textId="657A470E" w:rsidR="005167F4" w:rsidRPr="005167F4" w:rsidRDefault="005167F4" w:rsidP="005167F4">
            <w:pPr>
              <w:jc w:val="right"/>
              <w:rPr>
                <w:b/>
                <w:bCs/>
                <w:color w:val="000000"/>
              </w:rPr>
            </w:pPr>
            <w:r w:rsidRPr="005167F4">
              <w:rPr>
                <w:color w:val="000000"/>
              </w:rPr>
              <w:t>0.463</w:t>
            </w:r>
          </w:p>
        </w:tc>
      </w:tr>
      <w:tr w:rsidR="005167F4" w:rsidRPr="000959FB" w14:paraId="36547BBE" w14:textId="5F574FF1" w:rsidTr="00A457F5">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5167F4" w:rsidRPr="000959FB" w:rsidRDefault="005167F4" w:rsidP="005167F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4DB113F" w14:textId="7D3085A1" w:rsidR="005167F4" w:rsidRPr="005167F4" w:rsidRDefault="005167F4" w:rsidP="005167F4">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33191CC" w14:textId="498364CD" w:rsidR="005167F4" w:rsidRPr="005167F4" w:rsidRDefault="005167F4" w:rsidP="005167F4">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672BB927" w14:textId="06C65DCB" w:rsidR="005167F4" w:rsidRPr="00721CD9" w:rsidRDefault="005167F4" w:rsidP="005167F4">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D7A221F" w:rsidR="005167F4" w:rsidRPr="005167F4" w:rsidRDefault="005167F4" w:rsidP="005167F4">
            <w:pPr>
              <w:jc w:val="right"/>
              <w:rPr>
                <w:b/>
                <w:bCs/>
                <w:color w:val="000000"/>
              </w:rPr>
            </w:pPr>
            <w:r w:rsidRPr="005167F4">
              <w:rPr>
                <w:color w:val="000000"/>
              </w:rPr>
              <w:t>13.582</w:t>
            </w:r>
          </w:p>
        </w:tc>
        <w:tc>
          <w:tcPr>
            <w:tcW w:w="1013" w:type="dxa"/>
            <w:tcBorders>
              <w:top w:val="nil"/>
              <w:left w:val="nil"/>
              <w:bottom w:val="nil"/>
              <w:right w:val="nil"/>
            </w:tcBorders>
            <w:vAlign w:val="bottom"/>
          </w:tcPr>
          <w:p w14:paraId="079D245C" w14:textId="217BC2B3" w:rsidR="005167F4" w:rsidRPr="005167F4" w:rsidRDefault="005167F4" w:rsidP="005167F4">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33A2B16F" w14:textId="086E0DC7" w:rsidR="005167F4" w:rsidRPr="00721CD9" w:rsidRDefault="005167F4" w:rsidP="005167F4">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1F04DC46" w:rsidR="005167F4" w:rsidRPr="005167F4" w:rsidRDefault="005167F4" w:rsidP="005167F4">
            <w:pPr>
              <w:jc w:val="right"/>
              <w:rPr>
                <w:b/>
                <w:bCs/>
                <w:color w:val="000000"/>
              </w:rPr>
            </w:pPr>
            <w:r w:rsidRPr="005167F4">
              <w:rPr>
                <w:color w:val="000000"/>
              </w:rPr>
              <w:t>7.471</w:t>
            </w:r>
          </w:p>
        </w:tc>
        <w:tc>
          <w:tcPr>
            <w:tcW w:w="1070" w:type="dxa"/>
            <w:tcBorders>
              <w:top w:val="nil"/>
              <w:left w:val="nil"/>
              <w:bottom w:val="nil"/>
              <w:right w:val="nil"/>
            </w:tcBorders>
            <w:vAlign w:val="bottom"/>
          </w:tcPr>
          <w:p w14:paraId="0ACF0B1E" w14:textId="18832A65" w:rsidR="005167F4" w:rsidRPr="005167F4" w:rsidRDefault="005167F4" w:rsidP="005167F4">
            <w:pPr>
              <w:jc w:val="right"/>
              <w:rPr>
                <w:b/>
                <w:bCs/>
                <w:i/>
                <w:iCs/>
                <w:color w:val="000000"/>
              </w:rPr>
            </w:pPr>
            <w:r w:rsidRPr="005167F4">
              <w:rPr>
                <w:b/>
                <w:bCs/>
                <w:color w:val="000000"/>
              </w:rPr>
              <w:t>0.024</w:t>
            </w:r>
          </w:p>
        </w:tc>
      </w:tr>
      <w:tr w:rsidR="005167F4" w:rsidRPr="000959FB" w14:paraId="22CC3ACA" w14:textId="43EA229D" w:rsidTr="00A457F5">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4EF7A17" w:rsidR="005167F4" w:rsidRPr="00721CD9" w:rsidRDefault="005167F4" w:rsidP="005167F4">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5747E25A" w14:textId="49BB3886" w:rsidR="005167F4" w:rsidRPr="005167F4" w:rsidRDefault="005167F4" w:rsidP="005167F4">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7BC389C8" w14:textId="24300CED" w:rsidR="005167F4" w:rsidRPr="005167F4" w:rsidRDefault="005167F4" w:rsidP="005167F4">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3B03868C" w14:textId="3333A776" w:rsidR="005167F4" w:rsidRPr="00721CD9" w:rsidRDefault="005167F4" w:rsidP="005167F4">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114D84BA" w14:textId="23E912CA" w:rsidR="005167F4" w:rsidRPr="005167F4" w:rsidRDefault="005167F4" w:rsidP="005167F4">
            <w:pPr>
              <w:jc w:val="right"/>
              <w:rPr>
                <w:b/>
                <w:bCs/>
                <w:color w:val="000000"/>
              </w:rPr>
            </w:pPr>
            <w:r w:rsidRPr="005167F4">
              <w:rPr>
                <w:color w:val="000000"/>
              </w:rPr>
              <w:t>3.868</w:t>
            </w:r>
          </w:p>
        </w:tc>
        <w:tc>
          <w:tcPr>
            <w:tcW w:w="1013" w:type="dxa"/>
            <w:tcBorders>
              <w:top w:val="nil"/>
              <w:left w:val="nil"/>
              <w:bottom w:val="nil"/>
              <w:right w:val="nil"/>
            </w:tcBorders>
            <w:vAlign w:val="bottom"/>
          </w:tcPr>
          <w:p w14:paraId="65E97B35" w14:textId="3F8286FB" w:rsidR="005167F4" w:rsidRPr="005167F4" w:rsidRDefault="005167F4" w:rsidP="005167F4">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083EBB07" w14:textId="67C5B35E" w:rsidR="005167F4" w:rsidRPr="00721CD9" w:rsidRDefault="005167F4" w:rsidP="005167F4">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6999B4C9" w14:textId="7AFE2AAC" w:rsidR="005167F4" w:rsidRPr="005167F4" w:rsidRDefault="005167F4" w:rsidP="005167F4">
            <w:pPr>
              <w:jc w:val="right"/>
              <w:rPr>
                <w:b/>
                <w:bCs/>
                <w:color w:val="000000"/>
              </w:rPr>
            </w:pPr>
            <w:r w:rsidRPr="005167F4">
              <w:rPr>
                <w:color w:val="000000"/>
              </w:rPr>
              <w:t>0.091</w:t>
            </w:r>
          </w:p>
        </w:tc>
        <w:tc>
          <w:tcPr>
            <w:tcW w:w="1070" w:type="dxa"/>
            <w:tcBorders>
              <w:top w:val="nil"/>
              <w:left w:val="nil"/>
              <w:bottom w:val="nil"/>
              <w:right w:val="nil"/>
            </w:tcBorders>
            <w:vAlign w:val="bottom"/>
          </w:tcPr>
          <w:p w14:paraId="48B97A88" w14:textId="03B7FB5A" w:rsidR="005167F4" w:rsidRPr="005167F4" w:rsidRDefault="005167F4" w:rsidP="005167F4">
            <w:pPr>
              <w:jc w:val="right"/>
              <w:rPr>
                <w:b/>
                <w:bCs/>
                <w:color w:val="000000"/>
              </w:rPr>
            </w:pPr>
            <w:r w:rsidRPr="005167F4">
              <w:rPr>
                <w:color w:val="000000"/>
              </w:rPr>
              <w:t>0.763</w:t>
            </w:r>
          </w:p>
        </w:tc>
      </w:tr>
      <w:tr w:rsidR="005167F4" w:rsidRPr="000959FB" w14:paraId="46F8DC59" w14:textId="48DFFBA0" w:rsidTr="00A457F5">
        <w:trPr>
          <w:trHeight w:val="320"/>
          <w:jc w:val="center"/>
        </w:trPr>
        <w:tc>
          <w:tcPr>
            <w:tcW w:w="2330" w:type="dxa"/>
            <w:tcBorders>
              <w:top w:val="nil"/>
              <w:left w:val="nil"/>
              <w:bottom w:val="nil"/>
              <w:right w:val="nil"/>
            </w:tcBorders>
            <w:shd w:val="clear" w:color="auto" w:fill="auto"/>
            <w:noWrap/>
            <w:vAlign w:val="center"/>
            <w:hideMark/>
          </w:tcPr>
          <w:p w14:paraId="1C64FE8F" w14:textId="045EF372" w:rsidR="005167F4" w:rsidRPr="000959FB" w:rsidRDefault="00EB6CFC" w:rsidP="005167F4">
            <w:pPr>
              <w:rPr>
                <w:color w:val="000000"/>
              </w:rPr>
            </w:pPr>
            <w:r w:rsidRPr="00EB6CFC">
              <w:rPr>
                <w:color w:val="000000" w:themeColor="text1"/>
              </w:rPr>
              <w:t xml:space="preserve">Leaf </w:t>
            </w:r>
            <w:r w:rsidR="005167F4">
              <w:rPr>
                <w:i/>
                <w:iCs/>
                <w:color w:val="000000" w:themeColor="text1"/>
              </w:rPr>
              <w:t>C</w:t>
            </w:r>
            <w:r w:rsidR="005167F4" w:rsidRPr="001B5901">
              <w:rPr>
                <w:color w:val="000000" w:themeColor="text1"/>
                <w:vertAlign w:val="subscript"/>
              </w:rPr>
              <w:t>i</w:t>
            </w:r>
            <w:r w:rsidR="005167F4" w:rsidRPr="001B5901">
              <w:rPr>
                <w:color w:val="000000" w:themeColor="text1"/>
              </w:rPr>
              <w:t>:</w:t>
            </w:r>
            <w:r w:rsidR="005167F4">
              <w:rPr>
                <w:i/>
                <w:iCs/>
                <w:color w:val="000000" w:themeColor="text1"/>
              </w:rPr>
              <w:t>C</w:t>
            </w:r>
            <w:r w:rsidR="005167F4" w:rsidRPr="001B5901">
              <w:rPr>
                <w:color w:val="000000" w:themeColor="text1"/>
                <w:vertAlign w:val="subscript"/>
              </w:rPr>
              <w:t>a</w:t>
            </w:r>
            <w:r w:rsidR="005167F4"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6930FB9C" w14:textId="0CC41555" w:rsidR="005167F4" w:rsidRPr="005167F4" w:rsidRDefault="005167F4" w:rsidP="005167F4">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17318E01" w14:textId="59731ADF" w:rsidR="005167F4" w:rsidRPr="005167F4" w:rsidRDefault="005167F4" w:rsidP="005167F4">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1FC86004" w14:textId="0E4258C0"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0D811C7C" w:rsidR="005167F4" w:rsidRPr="005167F4" w:rsidRDefault="005167F4" w:rsidP="005167F4">
            <w:pPr>
              <w:jc w:val="right"/>
              <w:rPr>
                <w:color w:val="000000"/>
              </w:rPr>
            </w:pPr>
            <w:r w:rsidRPr="005167F4">
              <w:rPr>
                <w:color w:val="000000"/>
              </w:rPr>
              <w:t>3.546</w:t>
            </w:r>
          </w:p>
        </w:tc>
        <w:tc>
          <w:tcPr>
            <w:tcW w:w="1013" w:type="dxa"/>
            <w:tcBorders>
              <w:top w:val="nil"/>
              <w:left w:val="nil"/>
              <w:bottom w:val="nil"/>
              <w:right w:val="nil"/>
            </w:tcBorders>
            <w:vAlign w:val="bottom"/>
          </w:tcPr>
          <w:p w14:paraId="6DB0FEE9" w14:textId="5CD0903A" w:rsidR="005167F4" w:rsidRPr="005167F4" w:rsidRDefault="005167F4" w:rsidP="005167F4">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53C5170B" w14:textId="75D8EDBD"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443270B4" w:rsidR="005167F4" w:rsidRPr="005167F4" w:rsidRDefault="005167F4" w:rsidP="005167F4">
            <w:pPr>
              <w:jc w:val="right"/>
              <w:rPr>
                <w:color w:val="000000"/>
              </w:rPr>
            </w:pPr>
            <w:r w:rsidRPr="005167F4">
              <w:rPr>
                <w:color w:val="000000"/>
              </w:rPr>
              <w:t>26.294</w:t>
            </w:r>
          </w:p>
        </w:tc>
        <w:tc>
          <w:tcPr>
            <w:tcW w:w="1070" w:type="dxa"/>
            <w:tcBorders>
              <w:top w:val="nil"/>
              <w:left w:val="nil"/>
              <w:bottom w:val="nil"/>
              <w:right w:val="nil"/>
            </w:tcBorders>
            <w:vAlign w:val="bottom"/>
          </w:tcPr>
          <w:p w14:paraId="09B41682" w14:textId="5E1A8E64" w:rsidR="005167F4" w:rsidRPr="005167F4" w:rsidRDefault="005167F4" w:rsidP="005167F4">
            <w:pPr>
              <w:jc w:val="right"/>
              <w:rPr>
                <w:b/>
                <w:bCs/>
                <w:color w:val="000000"/>
              </w:rPr>
            </w:pPr>
            <w:r w:rsidRPr="005167F4">
              <w:rPr>
                <w:b/>
                <w:bCs/>
                <w:color w:val="000000"/>
              </w:rPr>
              <w:t>&lt;0.001</w:t>
            </w:r>
          </w:p>
        </w:tc>
      </w:tr>
      <w:tr w:rsidR="005167F4" w:rsidRPr="000959FB" w14:paraId="08546422" w14:textId="5CD038C4" w:rsidTr="00A457F5">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5167F4" w:rsidRPr="000959FB" w:rsidRDefault="005167F4" w:rsidP="005167F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1968CF6E" w14:textId="73D0E46F" w:rsidR="005167F4" w:rsidRPr="005167F4" w:rsidRDefault="005167F4" w:rsidP="005167F4">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64EA7D09" w14:textId="2FD87421" w:rsidR="005167F4" w:rsidRPr="005167F4" w:rsidRDefault="005167F4" w:rsidP="005167F4">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660B23C9" w14:textId="3D409A89"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6AAEE50C" w:rsidR="005167F4" w:rsidRPr="005167F4" w:rsidRDefault="005167F4" w:rsidP="005167F4">
            <w:pPr>
              <w:jc w:val="right"/>
              <w:rPr>
                <w:color w:val="000000"/>
              </w:rPr>
            </w:pPr>
            <w:r w:rsidRPr="005167F4">
              <w:rPr>
                <w:color w:val="000000"/>
              </w:rPr>
              <w:t>1.702</w:t>
            </w:r>
          </w:p>
        </w:tc>
        <w:tc>
          <w:tcPr>
            <w:tcW w:w="1013" w:type="dxa"/>
            <w:tcBorders>
              <w:top w:val="nil"/>
              <w:left w:val="nil"/>
              <w:bottom w:val="nil"/>
              <w:right w:val="nil"/>
            </w:tcBorders>
            <w:vAlign w:val="bottom"/>
          </w:tcPr>
          <w:p w14:paraId="53654C18" w14:textId="5295ED9A" w:rsidR="005167F4" w:rsidRPr="005167F4" w:rsidRDefault="005167F4" w:rsidP="005167F4">
            <w:pPr>
              <w:jc w:val="right"/>
              <w:rPr>
                <w:color w:val="000000"/>
              </w:rPr>
            </w:pPr>
            <w:r w:rsidRPr="005167F4">
              <w:rPr>
                <w:color w:val="000000"/>
              </w:rPr>
              <w:t>0.427</w:t>
            </w:r>
          </w:p>
        </w:tc>
        <w:tc>
          <w:tcPr>
            <w:tcW w:w="1306" w:type="dxa"/>
            <w:tcBorders>
              <w:top w:val="nil"/>
              <w:left w:val="nil"/>
              <w:bottom w:val="nil"/>
              <w:right w:val="nil"/>
            </w:tcBorders>
            <w:vAlign w:val="bottom"/>
          </w:tcPr>
          <w:p w14:paraId="3B1E923E" w14:textId="3E0DA89C"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3BD58CD6" w:rsidR="005167F4" w:rsidRPr="005167F4" w:rsidRDefault="005167F4" w:rsidP="005167F4">
            <w:pPr>
              <w:jc w:val="right"/>
              <w:rPr>
                <w:color w:val="000000"/>
              </w:rPr>
            </w:pPr>
            <w:r w:rsidRPr="005167F4">
              <w:rPr>
                <w:color w:val="000000"/>
              </w:rPr>
              <w:t>16.622</w:t>
            </w:r>
          </w:p>
        </w:tc>
        <w:tc>
          <w:tcPr>
            <w:tcW w:w="1070" w:type="dxa"/>
            <w:tcBorders>
              <w:top w:val="nil"/>
              <w:left w:val="nil"/>
              <w:bottom w:val="nil"/>
              <w:right w:val="nil"/>
            </w:tcBorders>
            <w:vAlign w:val="bottom"/>
          </w:tcPr>
          <w:p w14:paraId="24852BC3" w14:textId="0A88C6E9" w:rsidR="005167F4" w:rsidRPr="005167F4" w:rsidRDefault="005167F4" w:rsidP="005167F4">
            <w:pPr>
              <w:jc w:val="right"/>
              <w:rPr>
                <w:b/>
                <w:bCs/>
                <w:i/>
                <w:iCs/>
                <w:color w:val="000000"/>
              </w:rPr>
            </w:pPr>
            <w:r w:rsidRPr="005167F4">
              <w:rPr>
                <w:b/>
                <w:bCs/>
                <w:color w:val="000000"/>
              </w:rPr>
              <w:t>&lt;0.001</w:t>
            </w:r>
          </w:p>
        </w:tc>
      </w:tr>
      <w:tr w:rsidR="005167F4" w:rsidRPr="000959FB" w14:paraId="42F78064" w14:textId="23ECAC10" w:rsidTr="00A457F5">
        <w:trPr>
          <w:trHeight w:val="320"/>
          <w:jc w:val="center"/>
        </w:trPr>
        <w:tc>
          <w:tcPr>
            <w:tcW w:w="2330" w:type="dxa"/>
            <w:tcBorders>
              <w:top w:val="nil"/>
              <w:left w:val="nil"/>
              <w:right w:val="nil"/>
            </w:tcBorders>
            <w:shd w:val="clear" w:color="auto" w:fill="auto"/>
            <w:noWrap/>
            <w:vAlign w:val="center"/>
            <w:hideMark/>
          </w:tcPr>
          <w:p w14:paraId="28921E7B" w14:textId="467452B8"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5167F4" w:rsidRPr="00365A86" w:rsidRDefault="005167F4" w:rsidP="005167F4">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5167F4" w:rsidRPr="00721CD9" w:rsidRDefault="005167F4" w:rsidP="005167F4">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3A43D717" w14:textId="7F39EB3C" w:rsidR="005167F4" w:rsidRPr="005167F4" w:rsidRDefault="005167F4" w:rsidP="005167F4">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579F7222" w14:textId="6C0267A3" w:rsidR="005167F4" w:rsidRPr="005167F4" w:rsidRDefault="005167F4" w:rsidP="005167F4">
            <w:pPr>
              <w:jc w:val="right"/>
              <w:rPr>
                <w:color w:val="000000"/>
              </w:rPr>
            </w:pPr>
            <w:r w:rsidRPr="005167F4">
              <w:rPr>
                <w:color w:val="000000"/>
              </w:rPr>
              <w:t>0.508</w:t>
            </w:r>
          </w:p>
        </w:tc>
        <w:tc>
          <w:tcPr>
            <w:tcW w:w="1303" w:type="dxa"/>
            <w:tcBorders>
              <w:top w:val="nil"/>
              <w:left w:val="nil"/>
              <w:right w:val="nil"/>
            </w:tcBorders>
            <w:vAlign w:val="bottom"/>
          </w:tcPr>
          <w:p w14:paraId="5CBA06EF" w14:textId="3672B374" w:rsidR="005167F4" w:rsidRPr="00721CD9" w:rsidRDefault="005167F4" w:rsidP="005167F4">
            <w:pPr>
              <w:jc w:val="right"/>
              <w:rPr>
                <w:color w:val="000000"/>
              </w:rPr>
            </w:pPr>
            <w:r w:rsidRPr="00721CD9">
              <w:rPr>
                <w:color w:val="000000"/>
              </w:rPr>
              <w:t>-</w:t>
            </w:r>
          </w:p>
        </w:tc>
        <w:tc>
          <w:tcPr>
            <w:tcW w:w="996" w:type="dxa"/>
            <w:tcBorders>
              <w:top w:val="nil"/>
              <w:left w:val="nil"/>
              <w:right w:val="nil"/>
            </w:tcBorders>
            <w:vAlign w:val="bottom"/>
          </w:tcPr>
          <w:p w14:paraId="67A8E0C1" w14:textId="5CC90A88" w:rsidR="005167F4" w:rsidRPr="005167F4" w:rsidRDefault="005167F4" w:rsidP="005167F4">
            <w:pPr>
              <w:jc w:val="right"/>
              <w:rPr>
                <w:color w:val="000000"/>
              </w:rPr>
            </w:pPr>
            <w:r w:rsidRPr="005167F4">
              <w:rPr>
                <w:color w:val="000000"/>
              </w:rPr>
              <w:t>1.721</w:t>
            </w:r>
          </w:p>
        </w:tc>
        <w:tc>
          <w:tcPr>
            <w:tcW w:w="1013" w:type="dxa"/>
            <w:tcBorders>
              <w:top w:val="nil"/>
              <w:left w:val="nil"/>
              <w:right w:val="nil"/>
            </w:tcBorders>
            <w:vAlign w:val="bottom"/>
          </w:tcPr>
          <w:p w14:paraId="54C33576" w14:textId="27A5D83A" w:rsidR="005167F4" w:rsidRPr="005167F4" w:rsidRDefault="005167F4" w:rsidP="005167F4">
            <w:pPr>
              <w:jc w:val="right"/>
              <w:rPr>
                <w:color w:val="000000"/>
              </w:rPr>
            </w:pPr>
            <w:r w:rsidRPr="005167F4">
              <w:rPr>
                <w:color w:val="000000"/>
              </w:rPr>
              <w:t>0.423</w:t>
            </w:r>
          </w:p>
        </w:tc>
        <w:tc>
          <w:tcPr>
            <w:tcW w:w="1306" w:type="dxa"/>
            <w:tcBorders>
              <w:top w:val="nil"/>
              <w:left w:val="nil"/>
              <w:right w:val="nil"/>
            </w:tcBorders>
            <w:vAlign w:val="bottom"/>
          </w:tcPr>
          <w:p w14:paraId="49919B95" w14:textId="188ADA6F" w:rsidR="005167F4" w:rsidRPr="00721CD9" w:rsidRDefault="005167F4" w:rsidP="005167F4">
            <w:pPr>
              <w:jc w:val="right"/>
              <w:rPr>
                <w:color w:val="000000"/>
              </w:rPr>
            </w:pPr>
            <w:r w:rsidRPr="00721CD9">
              <w:rPr>
                <w:color w:val="000000"/>
              </w:rPr>
              <w:t>-</w:t>
            </w:r>
          </w:p>
        </w:tc>
        <w:tc>
          <w:tcPr>
            <w:tcW w:w="1070" w:type="dxa"/>
            <w:tcBorders>
              <w:top w:val="nil"/>
              <w:left w:val="nil"/>
              <w:right w:val="nil"/>
            </w:tcBorders>
            <w:vAlign w:val="bottom"/>
          </w:tcPr>
          <w:p w14:paraId="720A7EB0" w14:textId="3C4391F7" w:rsidR="005167F4" w:rsidRPr="005167F4" w:rsidRDefault="005167F4" w:rsidP="005167F4">
            <w:pPr>
              <w:jc w:val="right"/>
              <w:rPr>
                <w:color w:val="000000"/>
              </w:rPr>
            </w:pPr>
            <w:r w:rsidRPr="005167F4">
              <w:rPr>
                <w:color w:val="000000"/>
              </w:rPr>
              <w:t>0.454</w:t>
            </w:r>
          </w:p>
        </w:tc>
        <w:tc>
          <w:tcPr>
            <w:tcW w:w="1070" w:type="dxa"/>
            <w:tcBorders>
              <w:top w:val="nil"/>
              <w:left w:val="nil"/>
              <w:right w:val="nil"/>
            </w:tcBorders>
            <w:vAlign w:val="bottom"/>
          </w:tcPr>
          <w:p w14:paraId="17AB24CB" w14:textId="074388DA" w:rsidR="005167F4" w:rsidRPr="005167F4" w:rsidRDefault="005167F4" w:rsidP="005167F4">
            <w:pPr>
              <w:jc w:val="right"/>
              <w:rPr>
                <w:color w:val="000000"/>
              </w:rPr>
            </w:pPr>
            <w:r w:rsidRPr="005167F4">
              <w:rPr>
                <w:color w:val="000000"/>
              </w:rPr>
              <w:t>0.797</w:t>
            </w:r>
          </w:p>
        </w:tc>
      </w:tr>
      <w:tr w:rsidR="005167F4" w:rsidRPr="000959FB" w14:paraId="09146C5E" w14:textId="1BAF4728" w:rsidTr="00A457F5">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5167F4" w:rsidRPr="00365A86" w:rsidRDefault="005167F4" w:rsidP="005167F4">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5167F4" w:rsidRPr="00721CD9" w:rsidRDefault="005167F4" w:rsidP="005167F4">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5BB9E95A" w14:textId="706A2E4A" w:rsidR="005167F4" w:rsidRPr="005167F4" w:rsidRDefault="005167F4" w:rsidP="005167F4">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063A0581" w14:textId="347ED328" w:rsidR="005167F4" w:rsidRPr="005167F4" w:rsidRDefault="005167F4" w:rsidP="005167F4">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360E1CD2" w14:textId="732F236F" w:rsidR="005167F4" w:rsidRPr="00721CD9" w:rsidRDefault="005167F4" w:rsidP="005167F4">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2064F43A" w:rsidR="005167F4" w:rsidRPr="005167F4" w:rsidRDefault="005167F4" w:rsidP="005167F4">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799C48" w14:textId="5BFA0FAA" w:rsidR="005167F4" w:rsidRPr="005167F4" w:rsidRDefault="005167F4" w:rsidP="005167F4">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E4980FB" w14:textId="1F17980F" w:rsidR="005167F4" w:rsidRPr="00721CD9" w:rsidRDefault="005167F4" w:rsidP="005167F4">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44E5B7AF" w:rsidR="005167F4" w:rsidRPr="005167F4" w:rsidRDefault="005167F4" w:rsidP="005167F4">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11E419A7" w14:textId="3BC4A006" w:rsidR="005167F4" w:rsidRPr="005167F4" w:rsidRDefault="005167F4" w:rsidP="005167F4">
            <w:pPr>
              <w:jc w:val="right"/>
              <w:rPr>
                <w:b/>
                <w:bCs/>
                <w:color w:val="000000"/>
              </w:rPr>
            </w:pPr>
            <w:r w:rsidRPr="005167F4">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5ED12E7" w:rsidR="000E116E" w:rsidRPr="002A273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r w:rsidR="002A273E">
        <w:t xml:space="preserve"> </w:t>
      </w:r>
      <w:r w:rsidR="00B069CE">
        <w:t xml:space="preserve">Key: df=degrees of freedom, </w:t>
      </w:r>
      <w:r w:rsidR="00B069CE">
        <w:rPr>
          <w:color w:val="000000"/>
          <w:lang w:val="el-GR"/>
        </w:rPr>
        <w:t>χ</w:t>
      </w:r>
      <w:r w:rsidR="00B069CE" w:rsidRPr="00DB31EB">
        <w:rPr>
          <w:color w:val="000000"/>
          <w:vertAlign w:val="superscript"/>
        </w:rPr>
        <w:t>2</w:t>
      </w:r>
      <w:r w:rsidR="00B069CE">
        <w:rPr>
          <w:color w:val="000000"/>
        </w:rPr>
        <w:t xml:space="preserve">=Wald Type II </w:t>
      </w:r>
      <w:r w:rsidR="00B069CE">
        <w:t>chi-square test statistic;</w:t>
      </w:r>
      <w:r w:rsidR="002A273E">
        <w:t xml:space="preserve"> </w:t>
      </w:r>
      <w:r w:rsidR="002A273E">
        <w:rPr>
          <w:i/>
          <w:iCs/>
        </w:rPr>
        <w:t>N</w:t>
      </w:r>
      <w:r w:rsidR="002A273E">
        <w:rPr>
          <w:vertAlign w:val="subscript"/>
        </w:rPr>
        <w:t>area</w:t>
      </w:r>
      <w:r w:rsidR="002A273E">
        <w:t>=area-based leaf nitrogen content (gN m</w:t>
      </w:r>
      <w:r w:rsidR="002A273E">
        <w:rPr>
          <w:vertAlign w:val="superscript"/>
        </w:rPr>
        <w:t>-2</w:t>
      </w:r>
      <w:r w:rsidR="002A273E">
        <w:t xml:space="preserve">); </w:t>
      </w:r>
      <w:r w:rsidR="002A273E">
        <w:rPr>
          <w:i/>
          <w:iCs/>
        </w:rPr>
        <w:t>N</w:t>
      </w:r>
      <w:r w:rsidR="002A273E">
        <w:rPr>
          <w:vertAlign w:val="subscript"/>
        </w:rPr>
        <w:t>mass</w:t>
      </w:r>
      <w:r w:rsidR="002A273E">
        <w:t>=mass-based leaf nitrogen content (gN g</w:t>
      </w:r>
      <w:r w:rsidR="002A273E">
        <w:rPr>
          <w:vertAlign w:val="superscript"/>
        </w:rPr>
        <w:t>-1</w:t>
      </w:r>
      <w:r w:rsidR="002A273E">
        <w:t>); leaf mass per area (</w:t>
      </w:r>
      <w:r w:rsidR="002A273E">
        <w:rPr>
          <w:i/>
          <w:iCs/>
        </w:rPr>
        <w:t>M</w:t>
      </w:r>
      <w:r w:rsidR="002A273E">
        <w:rPr>
          <w:vertAlign w:val="subscript"/>
        </w:rPr>
        <w:t>area</w:t>
      </w:r>
      <w:r w:rsidR="002A273E">
        <w:t>; g m</w:t>
      </w:r>
      <w:r w:rsidR="002A273E">
        <w:rPr>
          <w:vertAlign w:val="superscript"/>
        </w:rPr>
        <w:t>-2</w:t>
      </w:r>
      <w:r w:rsidR="002A273E">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commentRangeStart w:id="24"/>
      <w:commentRangeStart w:id="25"/>
      <w:r>
        <w:rPr>
          <w:b/>
          <w:bCs/>
          <w:color w:val="000000" w:themeColor="text1"/>
        </w:rPr>
        <w:lastRenderedPageBreak/>
        <w:t>F</w:t>
      </w:r>
      <w:commentRangeEnd w:id="24"/>
      <w:r w:rsidR="00206B7A">
        <w:rPr>
          <w:rStyle w:val="CommentReference"/>
          <w:rFonts w:eastAsiaTheme="minorHAnsi" w:cs="Times New Roman (Body CS)"/>
        </w:rPr>
        <w:commentReference w:id="24"/>
      </w:r>
      <w:commentRangeEnd w:id="25"/>
      <w:r w:rsidR="00206B7A">
        <w:rPr>
          <w:rStyle w:val="CommentReference"/>
          <w:rFonts w:eastAsiaTheme="minorHAnsi" w:cs="Times New Roman (Body CS)"/>
        </w:rPr>
        <w:commentReference w:id="25"/>
      </w:r>
      <w:r w:rsidR="00B34A11" w:rsidRPr="004833D4">
        <w:rPr>
          <w:b/>
          <w:bCs/>
          <w:color w:val="000000" w:themeColor="text1"/>
        </w:rPr>
        <w:t xml:space="preserve">igure </w:t>
      </w:r>
      <w:r w:rsidR="00AB05EA">
        <w:rPr>
          <w:b/>
          <w:bCs/>
          <w:color w:val="000000" w:themeColor="text1"/>
        </w:rPr>
        <w:t>5</w:t>
      </w:r>
    </w:p>
    <w:p w14:paraId="53105F97" w14:textId="58479761" w:rsidR="005C46D0" w:rsidRDefault="00FC66AE" w:rsidP="0025039E">
      <w:pPr>
        <w:spacing w:line="360" w:lineRule="auto"/>
        <w:rPr>
          <w:color w:val="000000" w:themeColor="text1"/>
        </w:rPr>
      </w:pPr>
      <w:r>
        <w:rPr>
          <w:noProof/>
          <w:color w:val="000000" w:themeColor="text1"/>
        </w:rPr>
        <w:drawing>
          <wp:inline distT="0" distB="0" distL="0" distR="0" wp14:anchorId="4D8737C8" wp14:editId="07C2C0F6">
            <wp:extent cx="5943600" cy="4457700"/>
            <wp:effectExtent l="0" t="0" r="0" b="0"/>
            <wp:docPr id="1790480713"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33146236" w:rsidR="008E025F" w:rsidRDefault="002F39A9" w:rsidP="0025039E">
      <w:pPr>
        <w:spacing w:line="360" w:lineRule="auto"/>
        <w:rPr>
          <w:color w:val="000000" w:themeColor="text1"/>
        </w:rPr>
      </w:pPr>
      <w:r>
        <w:rPr>
          <w:b/>
          <w:bCs/>
          <w:color w:val="000000" w:themeColor="text1"/>
        </w:rPr>
        <w:t>Fig</w:t>
      </w:r>
      <w:r w:rsidR="00CF4BA3">
        <w:rPr>
          <w:b/>
          <w:bCs/>
          <w:color w:val="000000" w:themeColor="text1"/>
        </w:rPr>
        <w:t>ure</w:t>
      </w:r>
      <w:r>
        <w:rPr>
          <w:b/>
          <w:bCs/>
          <w:color w:val="000000" w:themeColor="text1"/>
        </w:rPr>
        <w:t xml:space="preserve">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5B0DFE">
        <w:rPr>
          <w:color w:val="000000" w:themeColor="text1"/>
        </w:rPr>
        <w:t xml:space="preserve"> Colors, shapes, and trendlines are as explained in Figure </w:t>
      </w:r>
      <w:r w:rsidR="00B069CE">
        <w:rPr>
          <w:color w:val="000000" w:themeColor="text1"/>
        </w:rPr>
        <w:t>3</w:t>
      </w:r>
      <w:r w:rsidR="005B0DFE">
        <w:rPr>
          <w:color w:val="000000" w:themeColor="text1"/>
        </w:rPr>
        <w:t xml:space="preserve">. </w:t>
      </w:r>
      <w:r w:rsidR="00790DD2">
        <w:rPr>
          <w:color w:val="000000" w:themeColor="text1"/>
        </w:rPr>
        <w:t xml:space="preserve">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r w:rsidR="005B0DFE">
        <w:rPr>
          <w:color w:val="000000" w:themeColor="text1"/>
        </w:rPr>
        <w:t xml:space="preserve"> Trendlines are drawn using model predictions using the ‘emmeans’ R package </w:t>
      </w:r>
      <w:r w:rsidR="005B0DFE">
        <w:rPr>
          <w:color w:val="000000" w:themeColor="text1"/>
        </w:rPr>
        <w:fldChar w:fldCharType="begin" w:fldLock="1"/>
      </w:r>
      <w:r w:rsidR="005B0DFE">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B0DFE">
        <w:rPr>
          <w:color w:val="000000" w:themeColor="text1"/>
        </w:rPr>
        <w:fldChar w:fldCharType="separate"/>
      </w:r>
      <w:r w:rsidR="005B0DFE" w:rsidRPr="00674E71">
        <w:rPr>
          <w:noProof/>
          <w:color w:val="000000" w:themeColor="text1"/>
        </w:rPr>
        <w:t>(Lenth 2019)</w:t>
      </w:r>
      <w:r w:rsidR="005B0DFE">
        <w:rPr>
          <w:color w:val="000000" w:themeColor="text1"/>
        </w:rPr>
        <w:fldChar w:fldCharType="end"/>
      </w:r>
      <w:r w:rsidR="005B0DFE">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B45CEA2" w14:textId="5975CA00" w:rsidR="00C47D8E" w:rsidRPr="00C47D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while s</w:t>
      </w:r>
      <w:r w:rsidR="007E5988">
        <w:rPr>
          <w:color w:val="000000" w:themeColor="text1"/>
        </w:rPr>
        <w:t xml:space="preserve">oil moisture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&lt;0.0</w:t>
      </w:r>
      <w:r w:rsidR="00686C08">
        <w:rPr>
          <w:color w:val="000000" w:themeColor="text1"/>
        </w:rPr>
        <w:t>01</w:t>
      </w:r>
      <w:r w:rsidR="007E5988">
        <w:rPr>
          <w:color w:val="000000" w:themeColor="text1"/>
        </w:rPr>
        <w:t xml:space="preserve"> in </w:t>
      </w:r>
      <w:r w:rsidR="00686C08">
        <w:rPr>
          <w:color w:val="000000" w:themeColor="text1"/>
        </w:rPr>
        <w:t>both cases</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686C08">
        <w:rPr>
          <w:i/>
          <w:iCs/>
          <w:color w:val="000000" w:themeColor="text1"/>
          <w:lang w:val="el-GR"/>
        </w:rPr>
        <w:t>β</w:t>
      </w:r>
      <w:r w:rsidR="00686C08">
        <w:rPr>
          <w:color w:val="000000" w:themeColor="text1"/>
        </w:rPr>
        <w:t xml:space="preserve"> increased with increasing nitrogen availability and decreased with increasing soil moisture, and was greater in C</w:t>
      </w:r>
      <w:r w:rsidR="00686C08">
        <w:rPr>
          <w:color w:val="000000" w:themeColor="text1"/>
          <w:vertAlign w:val="subscript"/>
        </w:rPr>
        <w:t>3</w:t>
      </w:r>
      <w:r w:rsidR="00686C08">
        <w:rPr>
          <w:color w:val="000000" w:themeColor="text1"/>
        </w:rPr>
        <w:t xml:space="preserve"> species </w:t>
      </w:r>
      <w:r w:rsidR="00C47D8E">
        <w:rPr>
          <w:color w:val="000000" w:themeColor="text1"/>
        </w:rPr>
        <w:t>than</w:t>
      </w:r>
      <w:r w:rsidR="00686C08">
        <w:rPr>
          <w:color w:val="000000" w:themeColor="text1"/>
        </w:rPr>
        <w:t xml:space="preserve"> C</w:t>
      </w:r>
      <w:r w:rsidR="00686C08">
        <w:rPr>
          <w:color w:val="000000" w:themeColor="text1"/>
          <w:vertAlign w:val="subscript"/>
        </w:rPr>
        <w:t>4</w:t>
      </w:r>
      <w:r w:rsidR="00686C08">
        <w:rPr>
          <w:color w:val="000000" w:themeColor="text1"/>
        </w:rPr>
        <w:t xml:space="preserve"> species (</w:t>
      </w:r>
      <w:r w:rsidR="00686C08">
        <w:rPr>
          <w:i/>
          <w:iCs/>
          <w:color w:val="000000" w:themeColor="text1"/>
        </w:rPr>
        <w:t>p</w:t>
      </w:r>
      <w:r w:rsidR="00686C08">
        <w:rPr>
          <w:color w:val="000000" w:themeColor="text1"/>
        </w:rPr>
        <w:t>&lt;0.05 in all cases; Table 5; Fig. 6) but was unrelated to ability to associate with symbiotic nitrogen-fixing bacteria (</w:t>
      </w:r>
      <w:r w:rsidR="00686C08">
        <w:rPr>
          <w:i/>
          <w:iCs/>
          <w:color w:val="000000" w:themeColor="text1"/>
        </w:rPr>
        <w:t>p</w:t>
      </w:r>
      <w:r w:rsidR="00686C08">
        <w:rPr>
          <w:color w:val="000000" w:themeColor="text1"/>
        </w:rPr>
        <w:t xml:space="preserve">&gt;0.05; Table 5; Fig. 6).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w:t>
      </w:r>
      <w:r w:rsidR="00686C08">
        <w:rPr>
          <w:color w:val="000000" w:themeColor="text1"/>
        </w:rPr>
        <w:t xml:space="preserve">species </w:t>
      </w:r>
      <w:r w:rsidR="00C47D8E">
        <w:rPr>
          <w:color w:val="000000" w:themeColor="text1"/>
        </w:rPr>
        <w:t>than</w:t>
      </w:r>
      <w:r w:rsidR="00686C08">
        <w:rPr>
          <w:color w:val="000000" w:themeColor="text1"/>
        </w:rPr>
        <w:t xml:space="preserve"> </w:t>
      </w:r>
      <w:r w:rsidR="007579D8">
        <w:rPr>
          <w:color w:val="000000" w:themeColor="text1"/>
        </w:rPr>
        <w:t>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increased with increasing nitrogen availability, was greater in C</w:t>
      </w:r>
      <w:r w:rsidR="000E63B1">
        <w:rPr>
          <w:color w:val="000000" w:themeColor="text1"/>
          <w:vertAlign w:val="subscript"/>
        </w:rPr>
        <w:t>3</w:t>
      </w:r>
      <w:r w:rsidR="007579D8">
        <w:rPr>
          <w:color w:val="000000" w:themeColor="text1"/>
        </w:rPr>
        <w:t xml:space="preserve"> </w:t>
      </w:r>
      <w:r w:rsidR="00686C08">
        <w:rPr>
          <w:color w:val="000000" w:themeColor="text1"/>
        </w:rPr>
        <w:t xml:space="preserve">than </w:t>
      </w:r>
      <w:r w:rsidR="007579D8">
        <w:rPr>
          <w:color w:val="000000" w:themeColor="text1"/>
        </w:rPr>
        <w:t>C</w:t>
      </w:r>
      <w:r w:rsidR="007579D8">
        <w:rPr>
          <w:color w:val="000000" w:themeColor="text1"/>
          <w:vertAlign w:val="subscript"/>
        </w:rPr>
        <w:t>4</w:t>
      </w:r>
      <w:r w:rsidR="000E63B1">
        <w:rPr>
          <w:color w:val="000000" w:themeColor="text1"/>
        </w:rPr>
        <w:t xml:space="preserve"> species</w:t>
      </w:r>
      <w:r w:rsidR="00686C08">
        <w:rPr>
          <w:color w:val="000000" w:themeColor="text1"/>
        </w:rPr>
        <w:t>,</w:t>
      </w:r>
      <w:r w:rsidR="000E63B1">
        <w:rPr>
          <w:color w:val="000000" w:themeColor="text1"/>
        </w:rPr>
        <w:t xml:space="preserve"> and </w:t>
      </w:r>
      <w:r w:rsidR="00686C08">
        <w:rPr>
          <w:color w:val="000000" w:themeColor="text1"/>
        </w:rPr>
        <w:t xml:space="preserve">was greater in </w:t>
      </w:r>
      <w:r w:rsidR="000E63B1">
        <w:rPr>
          <w:color w:val="000000" w:themeColor="text1"/>
        </w:rPr>
        <w:t>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C47D8E">
        <w:rPr>
          <w:color w:val="000000" w:themeColor="text1"/>
        </w:rPr>
        <w:t>; Fig. 6</w:t>
      </w:r>
      <w:r w:rsidR="00837B4A">
        <w:rPr>
          <w:color w:val="000000" w:themeColor="text1"/>
        </w:rPr>
        <w:t>).</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w:t>
      </w:r>
      <w:r w:rsidR="00837B4A">
        <w:rPr>
          <w:color w:val="000000" w:themeColor="text1"/>
        </w:rPr>
        <w:t xml:space="preserve">species </w:t>
      </w:r>
      <w:r w:rsidR="00CF4BA3">
        <w:rPr>
          <w:color w:val="000000" w:themeColor="text1"/>
        </w:rPr>
        <w:t>than C</w:t>
      </w:r>
      <w:r w:rsidR="00CF4BA3">
        <w:rPr>
          <w:color w:val="000000" w:themeColor="text1"/>
          <w:vertAlign w:val="subscript"/>
        </w:rPr>
        <w:t>4</w:t>
      </w:r>
      <w:r w:rsidR="00CF4BA3">
        <w:rPr>
          <w:color w:val="000000" w:themeColor="text1"/>
        </w:rPr>
        <w:t xml:space="preserve"> species </w:t>
      </w:r>
      <w:r w:rsidR="00837B4A">
        <w:rPr>
          <w:color w:val="000000" w:themeColor="text1"/>
        </w:rPr>
        <w:t>(</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w:t>
      </w:r>
      <w:r w:rsidR="00B60944">
        <w:rPr>
          <w:color w:val="000000" w:themeColor="text1"/>
        </w:rPr>
        <w:t>nitrogen</w:t>
      </w:r>
      <w:r w:rsidR="00C3588E">
        <w:rPr>
          <w:color w:val="000000" w:themeColor="text1"/>
        </w:rPr>
        <w:t xml:space="preserve"> availability </w:t>
      </w:r>
      <w:r w:rsidR="00C47D8E">
        <w:rPr>
          <w:color w:val="000000" w:themeColor="text1"/>
        </w:rPr>
        <w:t>(</w:t>
      </w:r>
      <w:r w:rsidR="00C47D8E">
        <w:rPr>
          <w:i/>
          <w:iCs/>
          <w:color w:val="000000" w:themeColor="text1"/>
        </w:rPr>
        <w:t>p</w:t>
      </w:r>
      <w:r w:rsidR="00C47D8E">
        <w:rPr>
          <w:color w:val="000000" w:themeColor="text1"/>
        </w:rPr>
        <w:t xml:space="preserve">&lt;0.001; Table 5) and was unrelated to </w:t>
      </w:r>
      <w:r w:rsidR="00C47D8E">
        <w:rPr>
          <w:i/>
          <w:iCs/>
          <w:color w:val="000000" w:themeColor="text1"/>
          <w:lang w:val="el-GR"/>
        </w:rPr>
        <w:t>β</w:t>
      </w:r>
      <w:r w:rsidR="00C47D8E">
        <w:rPr>
          <w:color w:val="000000" w:themeColor="text1"/>
        </w:rPr>
        <w:t xml:space="preserve"> (</w:t>
      </w:r>
      <w:r w:rsidR="00C47D8E">
        <w:rPr>
          <w:i/>
          <w:iCs/>
          <w:color w:val="000000" w:themeColor="text1"/>
        </w:rPr>
        <w:t>p</w:t>
      </w:r>
      <w:r w:rsidR="00C47D8E">
        <w:rPr>
          <w:color w:val="000000" w:themeColor="text1"/>
        </w:rPr>
        <w:t xml:space="preserve">&gt;0.05; Table 5), while </w:t>
      </w:r>
      <w:r w:rsidR="00C47D8E">
        <w:rPr>
          <w:i/>
          <w:iCs/>
          <w:color w:val="000000" w:themeColor="text1"/>
        </w:rPr>
        <w:t>N</w:t>
      </w:r>
      <w:r w:rsidR="00C47D8E">
        <w:rPr>
          <w:color w:val="000000" w:themeColor="text1"/>
          <w:vertAlign w:val="subscript"/>
        </w:rPr>
        <w:t>mass</w:t>
      </w:r>
      <w:r w:rsidR="00C47D8E">
        <w:rPr>
          <w:color w:val="000000" w:themeColor="text1"/>
        </w:rPr>
        <w:t xml:space="preserve"> was unrelated to soil moisture (</w:t>
      </w:r>
      <w:r w:rsidR="00C47D8E">
        <w:rPr>
          <w:i/>
          <w:iCs/>
          <w:color w:val="000000" w:themeColor="text1"/>
        </w:rPr>
        <w:t>p</w:t>
      </w:r>
      <w:r w:rsidR="00C47D8E">
        <w:rPr>
          <w:color w:val="000000" w:themeColor="text1"/>
        </w:rPr>
        <w:t>&gt;0.05; Table 5).</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681A7F4"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w:t>
      </w:r>
      <w:r w:rsidR="00B069CE">
        <w:rPr>
          <w:color w:val="000000" w:themeColor="text1"/>
        </w:rPr>
        <w:t>drivers of variance in</w:t>
      </w:r>
      <w:r w:rsidR="000F3202">
        <w:rPr>
          <w:color w:val="000000" w:themeColor="text1"/>
        </w:rPr>
        <w:t xml:space="preserve"> </w:t>
      </w:r>
      <w:r w:rsidR="003633F6">
        <w:rPr>
          <w:color w:val="000000" w:themeColor="text1"/>
        </w:rPr>
        <w:t xml:space="preserve">area-based </w:t>
      </w:r>
      <w:r w:rsidR="000F3202">
        <w:rPr>
          <w:color w:val="000000" w:themeColor="text1"/>
        </w:rPr>
        <w:t xml:space="preserve">leaf </w:t>
      </w:r>
      <w:r w:rsidR="00F90F34">
        <w:rPr>
          <w:color w:val="000000" w:themeColor="text1"/>
        </w:rPr>
        <w:t>nitrogen</w:t>
      </w:r>
      <w:r w:rsidR="000F3202">
        <w:rPr>
          <w:color w:val="000000" w:themeColor="text1"/>
        </w:rPr>
        <w:t xml:space="preserve"> content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E5060">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8"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0E5060" w:rsidRPr="008B0912" w14:paraId="7A7C9BD3" w14:textId="77777777" w:rsidTr="000E5060">
        <w:trPr>
          <w:jc w:val="center"/>
        </w:trPr>
        <w:tc>
          <w:tcPr>
            <w:tcW w:w="360" w:type="dxa"/>
            <w:vMerge w:val="restart"/>
            <w:tcBorders>
              <w:top w:val="nil"/>
              <w:left w:val="nil"/>
              <w:bottom w:val="nil"/>
              <w:right w:val="nil"/>
            </w:tcBorders>
          </w:tcPr>
          <w:p w14:paraId="2D5BB995"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2EB57A8" w14:textId="1FF8CB2A" w:rsidR="000E5060" w:rsidRPr="008B0912" w:rsidRDefault="000E5060" w:rsidP="000E5060">
            <w:pPr>
              <w:rPr>
                <w:i/>
                <w:iCs/>
                <w:color w:val="000000"/>
              </w:rPr>
            </w:pPr>
            <w:r w:rsidRPr="008B0912">
              <w:rPr>
                <w:i/>
                <w:iCs/>
                <w:color w:val="000000" w:themeColor="text1"/>
              </w:rPr>
              <w:t>N</w:t>
            </w:r>
            <w:r w:rsidRPr="008B0912">
              <w:rPr>
                <w:color w:val="000000" w:themeColor="text1"/>
                <w:vertAlign w:val="subscript"/>
              </w:rPr>
              <w:t>mass</w:t>
            </w:r>
          </w:p>
        </w:tc>
        <w:tc>
          <w:tcPr>
            <w:tcW w:w="1458" w:type="dxa"/>
            <w:tcBorders>
              <w:top w:val="nil"/>
              <w:left w:val="nil"/>
              <w:bottom w:val="nil"/>
              <w:right w:val="nil"/>
            </w:tcBorders>
            <w:vAlign w:val="bottom"/>
          </w:tcPr>
          <w:p w14:paraId="098E894C" w14:textId="304BFEDB" w:rsidR="000E5060" w:rsidRPr="000E5060" w:rsidRDefault="000E5060" w:rsidP="000E5060">
            <w:pPr>
              <w:jc w:val="right"/>
              <w:rPr>
                <w:color w:val="000000"/>
              </w:rPr>
            </w:pPr>
            <w:r w:rsidRPr="000E5060">
              <w:rPr>
                <w:color w:val="000000"/>
              </w:rPr>
              <w:t>0.899</w:t>
            </w:r>
          </w:p>
        </w:tc>
        <w:tc>
          <w:tcPr>
            <w:tcW w:w="1013" w:type="dxa"/>
            <w:tcBorders>
              <w:top w:val="nil"/>
              <w:left w:val="nil"/>
              <w:bottom w:val="nil"/>
              <w:right w:val="nil"/>
            </w:tcBorders>
            <w:vAlign w:val="bottom"/>
          </w:tcPr>
          <w:p w14:paraId="3C35E41A" w14:textId="0B6691F3" w:rsidR="000E5060" w:rsidRPr="008B0912" w:rsidRDefault="000E5060" w:rsidP="000E5060">
            <w:pPr>
              <w:jc w:val="right"/>
              <w:rPr>
                <w:b/>
                <w:bCs/>
                <w:color w:val="000000"/>
              </w:rPr>
            </w:pPr>
            <w:r w:rsidRPr="008B0912">
              <w:rPr>
                <w:b/>
                <w:bCs/>
                <w:color w:val="000000"/>
              </w:rPr>
              <w:t>&lt;0.001</w:t>
            </w:r>
          </w:p>
        </w:tc>
      </w:tr>
      <w:tr w:rsidR="000E5060" w:rsidRPr="008B0912" w14:paraId="3B28C878" w14:textId="77777777" w:rsidTr="000E5060">
        <w:trPr>
          <w:jc w:val="center"/>
        </w:trPr>
        <w:tc>
          <w:tcPr>
            <w:tcW w:w="360" w:type="dxa"/>
            <w:vMerge/>
            <w:tcBorders>
              <w:top w:val="nil"/>
              <w:left w:val="nil"/>
              <w:bottom w:val="nil"/>
              <w:right w:val="nil"/>
            </w:tcBorders>
          </w:tcPr>
          <w:p w14:paraId="02A2AE26"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5FF9FC7" w14:textId="2503DB17" w:rsidR="000E5060" w:rsidRPr="008B0912" w:rsidRDefault="000E5060" w:rsidP="000E5060">
            <w:pPr>
              <w:rPr>
                <w:i/>
                <w:iCs/>
                <w:color w:val="000000"/>
              </w:rPr>
            </w:pPr>
            <w:r w:rsidRPr="008B0912">
              <w:rPr>
                <w:i/>
                <w:iCs/>
                <w:color w:val="000000" w:themeColor="text1"/>
              </w:rPr>
              <w:t>M</w:t>
            </w:r>
            <w:r w:rsidRPr="008B0912">
              <w:rPr>
                <w:color w:val="000000" w:themeColor="text1"/>
                <w:vertAlign w:val="subscript"/>
              </w:rPr>
              <w:t>area</w:t>
            </w:r>
          </w:p>
        </w:tc>
        <w:tc>
          <w:tcPr>
            <w:tcW w:w="1458" w:type="dxa"/>
            <w:tcBorders>
              <w:top w:val="nil"/>
              <w:left w:val="nil"/>
              <w:bottom w:val="nil"/>
              <w:right w:val="nil"/>
            </w:tcBorders>
            <w:vAlign w:val="bottom"/>
          </w:tcPr>
          <w:p w14:paraId="2AA16313" w14:textId="46B670B9" w:rsidR="000E5060" w:rsidRPr="000E5060" w:rsidRDefault="000E5060" w:rsidP="000E5060">
            <w:pPr>
              <w:jc w:val="right"/>
              <w:rPr>
                <w:color w:val="000000"/>
              </w:rPr>
            </w:pPr>
            <w:r w:rsidRPr="000E5060">
              <w:rPr>
                <w:color w:val="000000"/>
              </w:rPr>
              <w:t>0.822</w:t>
            </w:r>
          </w:p>
        </w:tc>
        <w:tc>
          <w:tcPr>
            <w:tcW w:w="1013" w:type="dxa"/>
            <w:tcBorders>
              <w:top w:val="nil"/>
              <w:left w:val="nil"/>
              <w:bottom w:val="nil"/>
              <w:right w:val="nil"/>
            </w:tcBorders>
            <w:vAlign w:val="bottom"/>
          </w:tcPr>
          <w:p w14:paraId="0C6288DA" w14:textId="050E98BF" w:rsidR="000E5060" w:rsidRPr="008B0912" w:rsidRDefault="000E5060" w:rsidP="000E5060">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0E5060" w:rsidRPr="008B0912" w14:paraId="0FCD9FEB" w14:textId="77777777" w:rsidTr="00DA0C42">
        <w:trPr>
          <w:jc w:val="center"/>
        </w:trPr>
        <w:tc>
          <w:tcPr>
            <w:tcW w:w="360" w:type="dxa"/>
            <w:vMerge w:val="restart"/>
            <w:tcBorders>
              <w:top w:val="nil"/>
              <w:left w:val="nil"/>
              <w:right w:val="nil"/>
            </w:tcBorders>
            <w:vAlign w:val="center"/>
          </w:tcPr>
          <w:p w14:paraId="4472D992" w14:textId="1E5AD953" w:rsidR="000E5060" w:rsidRPr="008B0912" w:rsidRDefault="000E5060" w:rsidP="000E5060">
            <w:pPr>
              <w:rPr>
                <w:color w:val="000000"/>
              </w:rPr>
            </w:pPr>
          </w:p>
        </w:tc>
        <w:tc>
          <w:tcPr>
            <w:tcW w:w="1843" w:type="dxa"/>
            <w:tcBorders>
              <w:top w:val="nil"/>
              <w:left w:val="nil"/>
              <w:bottom w:val="nil"/>
              <w:right w:val="nil"/>
            </w:tcBorders>
            <w:vAlign w:val="bottom"/>
          </w:tcPr>
          <w:p w14:paraId="051182EB" w14:textId="27AEA18B" w:rsidR="000E5060" w:rsidRPr="008B0912" w:rsidRDefault="000E5060" w:rsidP="000E5060">
            <w:pPr>
              <w:rPr>
                <w:i/>
                <w:iCs/>
                <w:color w:val="000000"/>
                <w:lang w:val="el-GR"/>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0BD832C9" w14:textId="2FCC97C5" w:rsidR="000E5060" w:rsidRPr="000E5060" w:rsidRDefault="000E5060" w:rsidP="000E5060">
            <w:pPr>
              <w:jc w:val="right"/>
              <w:rPr>
                <w:color w:val="000000"/>
              </w:rPr>
            </w:pPr>
            <w:r w:rsidRPr="000E5060">
              <w:rPr>
                <w:color w:val="000000"/>
              </w:rPr>
              <w:t>-0.378</w:t>
            </w:r>
          </w:p>
        </w:tc>
        <w:tc>
          <w:tcPr>
            <w:tcW w:w="1013" w:type="dxa"/>
            <w:tcBorders>
              <w:top w:val="nil"/>
              <w:left w:val="nil"/>
              <w:bottom w:val="nil"/>
              <w:right w:val="nil"/>
            </w:tcBorders>
            <w:vAlign w:val="bottom"/>
          </w:tcPr>
          <w:p w14:paraId="00211274" w14:textId="7F1780B1" w:rsidR="000E5060" w:rsidRPr="000E5060" w:rsidRDefault="000E5060" w:rsidP="000E5060">
            <w:pPr>
              <w:jc w:val="right"/>
              <w:rPr>
                <w:b/>
                <w:bCs/>
                <w:color w:val="000000"/>
              </w:rPr>
            </w:pPr>
            <w:r w:rsidRPr="000E5060">
              <w:rPr>
                <w:b/>
                <w:bCs/>
                <w:color w:val="000000"/>
              </w:rPr>
              <w:t>0.004</w:t>
            </w:r>
          </w:p>
        </w:tc>
      </w:tr>
      <w:tr w:rsidR="000E5060" w:rsidRPr="008B0912" w14:paraId="0B95B0D8" w14:textId="77777777" w:rsidTr="00DA0C42">
        <w:trPr>
          <w:jc w:val="center"/>
        </w:trPr>
        <w:tc>
          <w:tcPr>
            <w:tcW w:w="360" w:type="dxa"/>
            <w:vMerge/>
            <w:tcBorders>
              <w:top w:val="nil"/>
              <w:left w:val="nil"/>
              <w:right w:val="nil"/>
            </w:tcBorders>
            <w:vAlign w:val="center"/>
          </w:tcPr>
          <w:p w14:paraId="45389402"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692F38F" w14:textId="17543ABB" w:rsidR="000E5060" w:rsidRPr="008B0912" w:rsidRDefault="000E5060" w:rsidP="000E5060">
            <w:pPr>
              <w:rPr>
                <w:i/>
                <w:iCs/>
                <w:color w:val="000000"/>
                <w:lang w:val="el-GR"/>
              </w:rPr>
            </w:pPr>
            <w:r w:rsidRPr="008B0912">
              <w:rPr>
                <w:i/>
                <w:iCs/>
                <w:color w:val="000000"/>
              </w:rPr>
              <w:t>M</w:t>
            </w:r>
            <w:r w:rsidRPr="008B0912">
              <w:rPr>
                <w:color w:val="000000"/>
                <w:vertAlign w:val="subscript"/>
              </w:rPr>
              <w:t>area</w:t>
            </w:r>
          </w:p>
        </w:tc>
        <w:tc>
          <w:tcPr>
            <w:tcW w:w="1458" w:type="dxa"/>
            <w:tcBorders>
              <w:top w:val="nil"/>
              <w:left w:val="nil"/>
              <w:bottom w:val="nil"/>
              <w:right w:val="nil"/>
            </w:tcBorders>
            <w:vAlign w:val="bottom"/>
          </w:tcPr>
          <w:p w14:paraId="6E967ED3" w14:textId="79591459" w:rsidR="000E5060" w:rsidRPr="000E5060" w:rsidRDefault="000E5060" w:rsidP="000E5060">
            <w:pPr>
              <w:jc w:val="right"/>
              <w:rPr>
                <w:color w:val="000000"/>
              </w:rPr>
            </w:pPr>
            <w:r w:rsidRPr="000E5060">
              <w:rPr>
                <w:color w:val="000000"/>
              </w:rPr>
              <w:t>-0.373</w:t>
            </w:r>
          </w:p>
        </w:tc>
        <w:tc>
          <w:tcPr>
            <w:tcW w:w="1013" w:type="dxa"/>
            <w:tcBorders>
              <w:top w:val="nil"/>
              <w:left w:val="nil"/>
              <w:bottom w:val="nil"/>
              <w:right w:val="nil"/>
            </w:tcBorders>
            <w:vAlign w:val="bottom"/>
          </w:tcPr>
          <w:p w14:paraId="1E8C689A" w14:textId="52E92E6A" w:rsidR="000E5060" w:rsidRPr="000E5060" w:rsidRDefault="000E5060" w:rsidP="000E5060">
            <w:pPr>
              <w:jc w:val="right"/>
              <w:rPr>
                <w:b/>
                <w:bCs/>
                <w:color w:val="000000"/>
              </w:rPr>
            </w:pPr>
            <w:r w:rsidRPr="000E5060">
              <w:rPr>
                <w:b/>
                <w:bCs/>
                <w:color w:val="000000"/>
              </w:rPr>
              <w:t>&lt;0.001</w:t>
            </w:r>
          </w:p>
        </w:tc>
      </w:tr>
      <w:tr w:rsidR="000E5060" w:rsidRPr="008B0912" w14:paraId="75B59C55" w14:textId="77777777" w:rsidTr="00DA0C42">
        <w:trPr>
          <w:jc w:val="center"/>
        </w:trPr>
        <w:tc>
          <w:tcPr>
            <w:tcW w:w="360" w:type="dxa"/>
            <w:vMerge/>
            <w:tcBorders>
              <w:top w:val="nil"/>
              <w:left w:val="nil"/>
              <w:right w:val="nil"/>
            </w:tcBorders>
            <w:vAlign w:val="center"/>
          </w:tcPr>
          <w:p w14:paraId="08ADFA3B"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5655FE9" w14:textId="6124A1E9" w:rsidR="000E5060" w:rsidRPr="008B0912" w:rsidRDefault="000E5060" w:rsidP="000E5060">
            <w:pPr>
              <w:rPr>
                <w:i/>
                <w:iCs/>
                <w:color w:val="000000"/>
                <w:lang w:val="el-GR"/>
              </w:rPr>
            </w:pPr>
            <w:r w:rsidRPr="008B0912">
              <w:rPr>
                <w:i/>
                <w:iCs/>
                <w:color w:val="000000"/>
              </w:rPr>
              <w:t>N-fixing ability</w:t>
            </w:r>
          </w:p>
        </w:tc>
        <w:tc>
          <w:tcPr>
            <w:tcW w:w="1458" w:type="dxa"/>
            <w:tcBorders>
              <w:top w:val="nil"/>
              <w:left w:val="nil"/>
              <w:bottom w:val="nil"/>
              <w:right w:val="nil"/>
            </w:tcBorders>
            <w:vAlign w:val="bottom"/>
          </w:tcPr>
          <w:p w14:paraId="6D1D2324" w14:textId="4D21139D" w:rsidR="000E5060" w:rsidRPr="000E5060" w:rsidRDefault="000E5060" w:rsidP="000E5060">
            <w:pPr>
              <w:jc w:val="right"/>
              <w:rPr>
                <w:color w:val="000000"/>
              </w:rPr>
            </w:pPr>
            <w:r w:rsidRPr="000E5060">
              <w:rPr>
                <w:color w:val="000000"/>
              </w:rPr>
              <w:t>0.288</w:t>
            </w:r>
          </w:p>
        </w:tc>
        <w:tc>
          <w:tcPr>
            <w:tcW w:w="1013" w:type="dxa"/>
            <w:tcBorders>
              <w:top w:val="nil"/>
              <w:left w:val="nil"/>
              <w:bottom w:val="nil"/>
              <w:right w:val="nil"/>
            </w:tcBorders>
            <w:vAlign w:val="bottom"/>
          </w:tcPr>
          <w:p w14:paraId="11DA1072" w14:textId="032B9EFE" w:rsidR="000E5060" w:rsidRPr="000E5060" w:rsidRDefault="000E5060" w:rsidP="000E5060">
            <w:pPr>
              <w:jc w:val="right"/>
              <w:rPr>
                <w:b/>
                <w:bCs/>
                <w:color w:val="000000"/>
              </w:rPr>
            </w:pPr>
            <w:r w:rsidRPr="000E5060">
              <w:rPr>
                <w:b/>
                <w:bCs/>
                <w:color w:val="000000"/>
              </w:rPr>
              <w:t>&lt;0.001</w:t>
            </w:r>
          </w:p>
        </w:tc>
      </w:tr>
      <w:tr w:rsidR="000E5060" w:rsidRPr="008B0912" w14:paraId="0419F5C8" w14:textId="77777777" w:rsidTr="00DA0C42">
        <w:trPr>
          <w:jc w:val="center"/>
        </w:trPr>
        <w:tc>
          <w:tcPr>
            <w:tcW w:w="360" w:type="dxa"/>
            <w:vMerge/>
            <w:tcBorders>
              <w:top w:val="nil"/>
              <w:left w:val="nil"/>
              <w:right w:val="nil"/>
            </w:tcBorders>
            <w:vAlign w:val="center"/>
          </w:tcPr>
          <w:p w14:paraId="533B6E8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A0CF2DD" w14:textId="1E72A2D1" w:rsidR="000E5060" w:rsidRPr="008B0912" w:rsidRDefault="000E5060" w:rsidP="000E506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8" w:type="dxa"/>
            <w:tcBorders>
              <w:top w:val="nil"/>
              <w:left w:val="nil"/>
              <w:bottom w:val="nil"/>
              <w:right w:val="nil"/>
            </w:tcBorders>
            <w:vAlign w:val="bottom"/>
          </w:tcPr>
          <w:p w14:paraId="4DCDC161" w14:textId="18CA986B" w:rsidR="000E5060" w:rsidRPr="000E5060" w:rsidRDefault="000E5060" w:rsidP="000E5060">
            <w:pPr>
              <w:jc w:val="right"/>
              <w:rPr>
                <w:color w:val="000000"/>
              </w:rPr>
            </w:pPr>
            <w:r w:rsidRPr="000E5060">
              <w:rPr>
                <w:color w:val="000000"/>
              </w:rPr>
              <w:t>0.185</w:t>
            </w:r>
          </w:p>
        </w:tc>
        <w:tc>
          <w:tcPr>
            <w:tcW w:w="1013" w:type="dxa"/>
            <w:tcBorders>
              <w:top w:val="nil"/>
              <w:left w:val="nil"/>
              <w:bottom w:val="nil"/>
              <w:right w:val="nil"/>
            </w:tcBorders>
            <w:vAlign w:val="bottom"/>
          </w:tcPr>
          <w:p w14:paraId="69808FCF" w14:textId="2B373AEF" w:rsidR="000E5060" w:rsidRPr="000E5060" w:rsidRDefault="000E5060" w:rsidP="000E5060">
            <w:pPr>
              <w:jc w:val="right"/>
              <w:rPr>
                <w:color w:val="000000"/>
              </w:rPr>
            </w:pPr>
            <w:r w:rsidRPr="000E5060">
              <w:rPr>
                <w:color w:val="000000"/>
              </w:rPr>
              <w:t>0.154</w:t>
            </w:r>
          </w:p>
        </w:tc>
      </w:tr>
      <w:tr w:rsidR="000E5060" w:rsidRPr="008B0912" w14:paraId="3A107900" w14:textId="77777777" w:rsidTr="00DA0C42">
        <w:trPr>
          <w:jc w:val="center"/>
        </w:trPr>
        <w:tc>
          <w:tcPr>
            <w:tcW w:w="360" w:type="dxa"/>
            <w:vMerge/>
            <w:tcBorders>
              <w:top w:val="nil"/>
              <w:left w:val="nil"/>
              <w:right w:val="nil"/>
            </w:tcBorders>
            <w:vAlign w:val="center"/>
          </w:tcPr>
          <w:p w14:paraId="5D943A51"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A8E2166" w14:textId="0436F095" w:rsidR="000E5060" w:rsidRPr="008B0912" w:rsidRDefault="000E5060" w:rsidP="000E5060">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9A41614" w14:textId="2E24E41B" w:rsidR="000E5060" w:rsidRPr="000E5060" w:rsidRDefault="000E5060" w:rsidP="000E5060">
            <w:pPr>
              <w:jc w:val="right"/>
            </w:pPr>
            <w:r w:rsidRPr="000E5060">
              <w:rPr>
                <w:color w:val="000000"/>
              </w:rPr>
              <w:t>-0.171</w:t>
            </w:r>
          </w:p>
        </w:tc>
        <w:tc>
          <w:tcPr>
            <w:tcW w:w="1013" w:type="dxa"/>
            <w:tcBorders>
              <w:top w:val="nil"/>
              <w:left w:val="nil"/>
              <w:bottom w:val="nil"/>
              <w:right w:val="nil"/>
            </w:tcBorders>
            <w:vAlign w:val="bottom"/>
          </w:tcPr>
          <w:p w14:paraId="06EFD6CF" w14:textId="02C9128E" w:rsidR="000E5060" w:rsidRPr="000E5060" w:rsidRDefault="000E5060" w:rsidP="000E5060">
            <w:pPr>
              <w:jc w:val="right"/>
              <w:rPr>
                <w:b/>
                <w:bCs/>
              </w:rPr>
            </w:pPr>
            <w:r w:rsidRPr="000E5060">
              <w:rPr>
                <w:b/>
                <w:bCs/>
                <w:color w:val="000000"/>
              </w:rPr>
              <w:t>0.012</w:t>
            </w:r>
          </w:p>
        </w:tc>
      </w:tr>
      <w:tr w:rsidR="000E5060" w:rsidRPr="008B0912" w14:paraId="2F691E4A" w14:textId="77777777" w:rsidTr="00DA0C42">
        <w:trPr>
          <w:jc w:val="center"/>
        </w:trPr>
        <w:tc>
          <w:tcPr>
            <w:tcW w:w="360" w:type="dxa"/>
            <w:vMerge/>
            <w:tcBorders>
              <w:top w:val="nil"/>
              <w:left w:val="nil"/>
              <w:right w:val="nil"/>
            </w:tcBorders>
            <w:vAlign w:val="center"/>
          </w:tcPr>
          <w:p w14:paraId="72F6BD9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7ED52691" w14:textId="0DDC0E94" w:rsidR="000E5060" w:rsidRPr="00E409E5" w:rsidRDefault="000E5060" w:rsidP="000E5060">
            <w:pPr>
              <w:rPr>
                <w:i/>
                <w:iCs/>
                <w:color w:val="000000"/>
                <w:lang w:val="el-GR"/>
              </w:rPr>
            </w:pPr>
            <w:r>
              <w:rPr>
                <w:i/>
                <w:iCs/>
                <w:color w:val="000000" w:themeColor="text1"/>
              </w:rPr>
              <w:t>Soil N</w:t>
            </w:r>
          </w:p>
        </w:tc>
        <w:tc>
          <w:tcPr>
            <w:tcW w:w="1458" w:type="dxa"/>
            <w:tcBorders>
              <w:top w:val="nil"/>
              <w:left w:val="nil"/>
              <w:bottom w:val="nil"/>
              <w:right w:val="nil"/>
            </w:tcBorders>
            <w:vAlign w:val="bottom"/>
          </w:tcPr>
          <w:p w14:paraId="523596AA" w14:textId="11E0E7D8" w:rsidR="000E5060" w:rsidRPr="000E5060" w:rsidRDefault="000E5060" w:rsidP="000E5060">
            <w:pPr>
              <w:jc w:val="right"/>
              <w:rPr>
                <w:color w:val="000000"/>
              </w:rPr>
            </w:pPr>
            <w:r w:rsidRPr="000E5060">
              <w:rPr>
                <w:color w:val="000000"/>
              </w:rPr>
              <w:t>0.166</w:t>
            </w:r>
          </w:p>
        </w:tc>
        <w:tc>
          <w:tcPr>
            <w:tcW w:w="1013" w:type="dxa"/>
            <w:tcBorders>
              <w:top w:val="nil"/>
              <w:left w:val="nil"/>
              <w:bottom w:val="nil"/>
              <w:right w:val="nil"/>
            </w:tcBorders>
            <w:vAlign w:val="bottom"/>
          </w:tcPr>
          <w:p w14:paraId="6CE1D9B0" w14:textId="18815E3A" w:rsidR="000E5060" w:rsidRPr="000E5060" w:rsidRDefault="000E5060" w:rsidP="000E5060">
            <w:pPr>
              <w:jc w:val="right"/>
              <w:rPr>
                <w:b/>
                <w:bCs/>
                <w:i/>
                <w:iCs/>
                <w:color w:val="000000"/>
              </w:rPr>
            </w:pPr>
            <w:r w:rsidRPr="000E5060">
              <w:rPr>
                <w:b/>
                <w:bCs/>
                <w:color w:val="000000"/>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0E5060" w:rsidRPr="008B0912" w14:paraId="0AEB23D4" w14:textId="77777777" w:rsidTr="000E5060">
        <w:trPr>
          <w:jc w:val="center"/>
        </w:trPr>
        <w:tc>
          <w:tcPr>
            <w:tcW w:w="360" w:type="dxa"/>
            <w:tcBorders>
              <w:top w:val="nil"/>
              <w:left w:val="nil"/>
              <w:bottom w:val="nil"/>
              <w:right w:val="nil"/>
            </w:tcBorders>
            <w:vAlign w:val="center"/>
          </w:tcPr>
          <w:p w14:paraId="567CA5C4" w14:textId="304CCC1A" w:rsidR="000E5060" w:rsidRPr="008B0912" w:rsidRDefault="000E5060" w:rsidP="000E5060">
            <w:pPr>
              <w:ind w:left="255"/>
              <w:rPr>
                <w:color w:val="000000"/>
              </w:rPr>
            </w:pPr>
          </w:p>
        </w:tc>
        <w:tc>
          <w:tcPr>
            <w:tcW w:w="1843" w:type="dxa"/>
            <w:tcBorders>
              <w:top w:val="nil"/>
              <w:left w:val="nil"/>
              <w:bottom w:val="nil"/>
              <w:right w:val="nil"/>
            </w:tcBorders>
            <w:vAlign w:val="bottom"/>
          </w:tcPr>
          <w:p w14:paraId="06F04373" w14:textId="255DAAE1" w:rsidR="000E5060" w:rsidRPr="008B0912" w:rsidRDefault="000E5060" w:rsidP="000E5060">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4A58394A" w14:textId="380E4693" w:rsidR="000E5060" w:rsidRPr="000E5060" w:rsidRDefault="000E5060" w:rsidP="000E5060">
            <w:pPr>
              <w:jc w:val="right"/>
              <w:rPr>
                <w:color w:val="000000"/>
              </w:rPr>
            </w:pPr>
            <w:r w:rsidRPr="000E5060">
              <w:rPr>
                <w:color w:val="000000"/>
              </w:rPr>
              <w:t>-0.461</w:t>
            </w:r>
          </w:p>
        </w:tc>
        <w:tc>
          <w:tcPr>
            <w:tcW w:w="1013" w:type="dxa"/>
            <w:tcBorders>
              <w:top w:val="nil"/>
              <w:left w:val="nil"/>
              <w:bottom w:val="nil"/>
              <w:right w:val="nil"/>
            </w:tcBorders>
            <w:vAlign w:val="bottom"/>
          </w:tcPr>
          <w:p w14:paraId="359AB3A9" w14:textId="5BA71018" w:rsidR="000E5060" w:rsidRPr="000E5060" w:rsidRDefault="000E5060" w:rsidP="000E5060">
            <w:pPr>
              <w:jc w:val="right"/>
              <w:rPr>
                <w:b/>
                <w:bCs/>
                <w:i/>
                <w:iCs/>
                <w:color w:val="000000"/>
              </w:rPr>
            </w:pPr>
            <w:r w:rsidRPr="000E5060">
              <w:rPr>
                <w:b/>
                <w:bCs/>
                <w:color w:val="000000"/>
              </w:rPr>
              <w:t>0.010</w:t>
            </w:r>
          </w:p>
        </w:tc>
      </w:tr>
      <w:tr w:rsidR="000E5060" w:rsidRPr="008B0912" w14:paraId="5F71AC00" w14:textId="77777777" w:rsidTr="000E5060">
        <w:trPr>
          <w:jc w:val="center"/>
        </w:trPr>
        <w:tc>
          <w:tcPr>
            <w:tcW w:w="360" w:type="dxa"/>
            <w:tcBorders>
              <w:top w:val="nil"/>
              <w:left w:val="nil"/>
              <w:bottom w:val="nil"/>
              <w:right w:val="nil"/>
            </w:tcBorders>
            <w:vAlign w:val="center"/>
          </w:tcPr>
          <w:p w14:paraId="1935E7AE"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4405C65E" w14:textId="583A2212" w:rsidR="000E5060" w:rsidRPr="00EB6CFC" w:rsidRDefault="00EB6CFC" w:rsidP="000E5060">
            <w:pPr>
              <w:rPr>
                <w:i/>
                <w:iCs/>
                <w:color w:val="000000"/>
              </w:rPr>
            </w:pPr>
            <w:r>
              <w:rPr>
                <w:i/>
                <w:iCs/>
                <w:color w:val="000000"/>
              </w:rPr>
              <w:t>Leaf C</w:t>
            </w:r>
            <w:r>
              <w:rPr>
                <w:i/>
                <w:iCs/>
                <w:color w:val="000000"/>
                <w:vertAlign w:val="subscript"/>
              </w:rPr>
              <w:t>i</w:t>
            </w:r>
            <w:r>
              <w:rPr>
                <w:i/>
                <w:iCs/>
                <w:color w:val="000000"/>
              </w:rPr>
              <w:t>:C</w:t>
            </w:r>
            <w:r>
              <w:rPr>
                <w:i/>
                <w:iCs/>
                <w:color w:val="000000"/>
                <w:vertAlign w:val="subscript"/>
              </w:rPr>
              <w:t>a</w:t>
            </w:r>
          </w:p>
        </w:tc>
        <w:tc>
          <w:tcPr>
            <w:tcW w:w="1458" w:type="dxa"/>
            <w:tcBorders>
              <w:top w:val="nil"/>
              <w:left w:val="nil"/>
              <w:bottom w:val="nil"/>
              <w:right w:val="nil"/>
            </w:tcBorders>
            <w:vAlign w:val="bottom"/>
          </w:tcPr>
          <w:p w14:paraId="2C97DAEB" w14:textId="480C1D40" w:rsidR="000E5060" w:rsidRPr="000E5060" w:rsidRDefault="000E5060" w:rsidP="000E5060">
            <w:pPr>
              <w:jc w:val="right"/>
              <w:rPr>
                <w:color w:val="000000"/>
              </w:rPr>
            </w:pPr>
            <w:r w:rsidRPr="000E5060">
              <w:rPr>
                <w:color w:val="000000"/>
              </w:rPr>
              <w:t>-0.309</w:t>
            </w:r>
          </w:p>
        </w:tc>
        <w:tc>
          <w:tcPr>
            <w:tcW w:w="1013" w:type="dxa"/>
            <w:tcBorders>
              <w:top w:val="nil"/>
              <w:left w:val="nil"/>
              <w:bottom w:val="nil"/>
              <w:right w:val="nil"/>
            </w:tcBorders>
            <w:vAlign w:val="bottom"/>
          </w:tcPr>
          <w:p w14:paraId="58B629E2" w14:textId="6EF71E5C" w:rsidR="000E5060" w:rsidRPr="000E5060" w:rsidRDefault="000E5060" w:rsidP="000E5060">
            <w:pPr>
              <w:jc w:val="right"/>
              <w:rPr>
                <w:b/>
                <w:bCs/>
                <w:color w:val="000000"/>
              </w:rPr>
            </w:pPr>
            <w:r w:rsidRPr="000E5060">
              <w:rPr>
                <w:b/>
                <w:bCs/>
                <w:color w:val="000000"/>
              </w:rPr>
              <w:t>0.006</w:t>
            </w:r>
          </w:p>
        </w:tc>
      </w:tr>
      <w:tr w:rsidR="000E5060" w:rsidRPr="008B0912" w14:paraId="46E97A0A" w14:textId="77777777" w:rsidTr="000E5060">
        <w:trPr>
          <w:jc w:val="center"/>
        </w:trPr>
        <w:tc>
          <w:tcPr>
            <w:tcW w:w="360" w:type="dxa"/>
            <w:tcBorders>
              <w:top w:val="nil"/>
              <w:left w:val="nil"/>
              <w:bottom w:val="nil"/>
              <w:right w:val="nil"/>
            </w:tcBorders>
            <w:vAlign w:val="center"/>
          </w:tcPr>
          <w:p w14:paraId="3DE4ADE0"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08EF32FC" w14:textId="06789835" w:rsidR="000E5060" w:rsidRPr="008B0912" w:rsidRDefault="000E5060" w:rsidP="000E5060">
            <w:pPr>
              <w:rPr>
                <w:i/>
                <w:iCs/>
                <w:color w:val="000000"/>
              </w:rPr>
            </w:pPr>
            <w:r w:rsidRPr="008B0912">
              <w:rPr>
                <w:i/>
                <w:iCs/>
                <w:color w:val="000000"/>
              </w:rPr>
              <w:t>Soil N</w:t>
            </w:r>
          </w:p>
        </w:tc>
        <w:tc>
          <w:tcPr>
            <w:tcW w:w="1458" w:type="dxa"/>
            <w:tcBorders>
              <w:top w:val="nil"/>
              <w:left w:val="nil"/>
              <w:bottom w:val="nil"/>
              <w:right w:val="nil"/>
            </w:tcBorders>
            <w:vAlign w:val="bottom"/>
          </w:tcPr>
          <w:p w14:paraId="5B83A165" w14:textId="5D086B27" w:rsidR="000E5060" w:rsidRPr="000E5060" w:rsidRDefault="000E5060" w:rsidP="000E5060">
            <w:pPr>
              <w:jc w:val="right"/>
              <w:rPr>
                <w:color w:val="000000"/>
              </w:rPr>
            </w:pPr>
            <w:r w:rsidRPr="000E5060">
              <w:rPr>
                <w:color w:val="000000"/>
              </w:rPr>
              <w:t>-0.255</w:t>
            </w:r>
          </w:p>
        </w:tc>
        <w:tc>
          <w:tcPr>
            <w:tcW w:w="1013" w:type="dxa"/>
            <w:tcBorders>
              <w:top w:val="nil"/>
              <w:left w:val="nil"/>
              <w:bottom w:val="nil"/>
              <w:right w:val="nil"/>
            </w:tcBorders>
            <w:vAlign w:val="bottom"/>
          </w:tcPr>
          <w:p w14:paraId="63D39434" w14:textId="53AA342D" w:rsidR="000E5060" w:rsidRPr="000E5060" w:rsidRDefault="000E5060" w:rsidP="000E5060">
            <w:pPr>
              <w:jc w:val="right"/>
              <w:rPr>
                <w:b/>
                <w:bCs/>
                <w:color w:val="000000"/>
              </w:rPr>
            </w:pPr>
            <w:r w:rsidRPr="000E5060">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F90F34" w:rsidRPr="008B0912" w14:paraId="5810DD28" w14:textId="77777777" w:rsidTr="000E5060">
        <w:trPr>
          <w:jc w:val="center"/>
        </w:trPr>
        <w:tc>
          <w:tcPr>
            <w:tcW w:w="360" w:type="dxa"/>
            <w:vMerge w:val="restart"/>
            <w:tcBorders>
              <w:top w:val="nil"/>
              <w:left w:val="nil"/>
              <w:right w:val="nil"/>
            </w:tcBorders>
            <w:vAlign w:val="center"/>
          </w:tcPr>
          <w:p w14:paraId="0CE26D4F" w14:textId="20156D5D" w:rsidR="00F90F34" w:rsidRPr="008B0912" w:rsidRDefault="00F90F34" w:rsidP="00F90F34">
            <w:pPr>
              <w:rPr>
                <w:color w:val="000000"/>
              </w:rPr>
            </w:pPr>
          </w:p>
        </w:tc>
        <w:tc>
          <w:tcPr>
            <w:tcW w:w="1843" w:type="dxa"/>
            <w:tcBorders>
              <w:top w:val="nil"/>
              <w:left w:val="nil"/>
              <w:bottom w:val="nil"/>
              <w:right w:val="nil"/>
            </w:tcBorders>
            <w:vAlign w:val="bottom"/>
          </w:tcPr>
          <w:p w14:paraId="65881503" w14:textId="3594FDFA" w:rsidR="00F90F34" w:rsidRPr="008B0912" w:rsidRDefault="00F90F34" w:rsidP="00F90F34">
            <w:pPr>
              <w:rPr>
                <w:color w:val="000000"/>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309AFF77" w14:textId="7F513843" w:rsidR="00F90F34" w:rsidRPr="00F90F34" w:rsidRDefault="00F90F34" w:rsidP="00F90F34">
            <w:pPr>
              <w:jc w:val="right"/>
              <w:rPr>
                <w:color w:val="000000"/>
              </w:rPr>
            </w:pPr>
            <w:r w:rsidRPr="00F90F34">
              <w:rPr>
                <w:color w:val="000000"/>
              </w:rPr>
              <w:t>-0.738</w:t>
            </w:r>
          </w:p>
        </w:tc>
        <w:tc>
          <w:tcPr>
            <w:tcW w:w="1013" w:type="dxa"/>
            <w:tcBorders>
              <w:top w:val="nil"/>
              <w:left w:val="nil"/>
              <w:bottom w:val="nil"/>
              <w:right w:val="nil"/>
            </w:tcBorders>
            <w:vAlign w:val="bottom"/>
          </w:tcPr>
          <w:p w14:paraId="454736DF" w14:textId="14864FE5" w:rsidR="00F90F34" w:rsidRPr="00F90F34" w:rsidRDefault="00F90F34" w:rsidP="00F90F34">
            <w:pPr>
              <w:jc w:val="right"/>
              <w:rPr>
                <w:b/>
                <w:bCs/>
                <w:i/>
                <w:iCs/>
                <w:color w:val="000000"/>
              </w:rPr>
            </w:pPr>
            <w:r w:rsidRPr="00F90F34">
              <w:rPr>
                <w:b/>
                <w:bCs/>
                <w:color w:val="000000"/>
              </w:rPr>
              <w:t>&lt;0.001</w:t>
            </w:r>
          </w:p>
        </w:tc>
      </w:tr>
      <w:tr w:rsidR="00F90F34" w:rsidRPr="008B0912" w14:paraId="218BE3A4" w14:textId="77777777" w:rsidTr="000E5060">
        <w:trPr>
          <w:jc w:val="center"/>
        </w:trPr>
        <w:tc>
          <w:tcPr>
            <w:tcW w:w="360" w:type="dxa"/>
            <w:vMerge/>
            <w:tcBorders>
              <w:left w:val="nil"/>
              <w:bottom w:val="nil"/>
              <w:right w:val="nil"/>
            </w:tcBorders>
            <w:vAlign w:val="center"/>
          </w:tcPr>
          <w:p w14:paraId="03682A8B"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4E34C94C" w14:textId="28AB0DB8" w:rsidR="00F90F34" w:rsidRPr="008B0912" w:rsidRDefault="00F90F34" w:rsidP="00F90F34">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A1B484B" w14:textId="30AD5DD9" w:rsidR="00F90F34" w:rsidRPr="00F90F34" w:rsidRDefault="00F90F34" w:rsidP="00F90F34">
            <w:pPr>
              <w:jc w:val="right"/>
              <w:rPr>
                <w:color w:val="000000"/>
              </w:rPr>
            </w:pPr>
            <w:r w:rsidRPr="00F90F34">
              <w:rPr>
                <w:color w:val="000000"/>
              </w:rPr>
              <w:t>0.316</w:t>
            </w:r>
          </w:p>
        </w:tc>
        <w:tc>
          <w:tcPr>
            <w:tcW w:w="1013" w:type="dxa"/>
            <w:tcBorders>
              <w:top w:val="nil"/>
              <w:left w:val="nil"/>
              <w:bottom w:val="nil"/>
              <w:right w:val="nil"/>
            </w:tcBorders>
            <w:vAlign w:val="bottom"/>
          </w:tcPr>
          <w:p w14:paraId="63B13D5C" w14:textId="4F57036A" w:rsidR="00F90F34" w:rsidRPr="00F90F34" w:rsidRDefault="00F90F34" w:rsidP="00F90F34">
            <w:pPr>
              <w:jc w:val="right"/>
              <w:rPr>
                <w:b/>
                <w:bCs/>
                <w:color w:val="000000"/>
              </w:rPr>
            </w:pPr>
            <w:r w:rsidRPr="00F90F34">
              <w:rPr>
                <w:b/>
                <w:bCs/>
                <w:color w:val="000000"/>
              </w:rPr>
              <w:t>&lt;0.001</w:t>
            </w:r>
          </w:p>
        </w:tc>
      </w:tr>
      <w:tr w:rsidR="00F90F34" w:rsidRPr="008B0912" w14:paraId="43D9599D" w14:textId="77777777" w:rsidTr="000E5060">
        <w:trPr>
          <w:jc w:val="center"/>
        </w:trPr>
        <w:tc>
          <w:tcPr>
            <w:tcW w:w="360" w:type="dxa"/>
            <w:vMerge/>
            <w:tcBorders>
              <w:left w:val="nil"/>
              <w:bottom w:val="nil"/>
              <w:right w:val="nil"/>
            </w:tcBorders>
            <w:vAlign w:val="center"/>
          </w:tcPr>
          <w:p w14:paraId="22605593"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64BFB773" w14:textId="528D6568"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29EDA8D2" w14:textId="7F25C18D" w:rsidR="00F90F34" w:rsidRPr="00F90F34" w:rsidRDefault="00F90F34" w:rsidP="00F90F34">
            <w:pPr>
              <w:jc w:val="right"/>
              <w:rPr>
                <w:color w:val="000000"/>
              </w:rPr>
            </w:pPr>
            <w:r w:rsidRPr="00F90F34">
              <w:rPr>
                <w:color w:val="000000"/>
              </w:rPr>
              <w:t>-0.096</w:t>
            </w:r>
          </w:p>
        </w:tc>
        <w:tc>
          <w:tcPr>
            <w:tcW w:w="1013" w:type="dxa"/>
            <w:tcBorders>
              <w:top w:val="nil"/>
              <w:left w:val="nil"/>
              <w:bottom w:val="nil"/>
              <w:right w:val="nil"/>
            </w:tcBorders>
            <w:vAlign w:val="bottom"/>
          </w:tcPr>
          <w:p w14:paraId="1D72454D" w14:textId="397C7980" w:rsidR="00F90F34" w:rsidRPr="00F90F34" w:rsidRDefault="00F90F34" w:rsidP="00F90F34">
            <w:pPr>
              <w:jc w:val="right"/>
              <w:rPr>
                <w:b/>
                <w:bCs/>
                <w:color w:val="000000"/>
              </w:rPr>
            </w:pPr>
            <w:r w:rsidRPr="00F90F34">
              <w:rPr>
                <w:b/>
                <w:bCs/>
                <w:color w:val="000000"/>
              </w:rPr>
              <w:t>&lt;0.001</w:t>
            </w:r>
          </w:p>
        </w:tc>
      </w:tr>
      <w:tr w:rsidR="00F90F34" w:rsidRPr="008B0912" w14:paraId="44D6FAD4" w14:textId="77777777" w:rsidTr="000E5060">
        <w:trPr>
          <w:jc w:val="center"/>
        </w:trPr>
        <w:tc>
          <w:tcPr>
            <w:tcW w:w="360" w:type="dxa"/>
            <w:vMerge/>
            <w:tcBorders>
              <w:left w:val="nil"/>
              <w:bottom w:val="nil"/>
              <w:right w:val="nil"/>
            </w:tcBorders>
            <w:vAlign w:val="center"/>
          </w:tcPr>
          <w:p w14:paraId="3CBB1978"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70CCF179" w14:textId="536CD066"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158A9D8" w14:textId="432E1A94" w:rsidR="00F90F34" w:rsidRPr="00F90F34" w:rsidRDefault="00F90F34" w:rsidP="00F90F34">
            <w:pPr>
              <w:jc w:val="right"/>
              <w:rPr>
                <w:color w:val="000000"/>
              </w:rPr>
            </w:pPr>
            <w:r w:rsidRPr="00F90F34">
              <w:rPr>
                <w:color w:val="000000"/>
              </w:rPr>
              <w:t>-0.07</w:t>
            </w:r>
            <w:r w:rsidR="00B069CE">
              <w:rPr>
                <w:color w:val="000000"/>
              </w:rPr>
              <w:t>0</w:t>
            </w:r>
          </w:p>
        </w:tc>
        <w:tc>
          <w:tcPr>
            <w:tcW w:w="1013" w:type="dxa"/>
            <w:tcBorders>
              <w:top w:val="nil"/>
              <w:left w:val="nil"/>
              <w:bottom w:val="nil"/>
              <w:right w:val="nil"/>
            </w:tcBorders>
            <w:vAlign w:val="bottom"/>
          </w:tcPr>
          <w:p w14:paraId="417872C0" w14:textId="3F2DF1F3" w:rsidR="00F90F34" w:rsidRPr="00F90F34" w:rsidRDefault="00F90F34" w:rsidP="00F90F34">
            <w:pPr>
              <w:jc w:val="right"/>
              <w:rPr>
                <w:b/>
                <w:bCs/>
                <w:color w:val="000000"/>
              </w:rPr>
            </w:pPr>
            <w:r w:rsidRPr="00F90F34">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F90F34" w:rsidRPr="008B0912" w14:paraId="29FD2CBD" w14:textId="77777777" w:rsidTr="00592A62">
        <w:trPr>
          <w:jc w:val="center"/>
        </w:trPr>
        <w:tc>
          <w:tcPr>
            <w:tcW w:w="360" w:type="dxa"/>
            <w:vMerge w:val="restart"/>
            <w:tcBorders>
              <w:top w:val="nil"/>
              <w:left w:val="nil"/>
              <w:right w:val="nil"/>
            </w:tcBorders>
            <w:vAlign w:val="center"/>
          </w:tcPr>
          <w:p w14:paraId="71D9C5AB" w14:textId="20242404" w:rsidR="00F90F34" w:rsidRPr="008B0912" w:rsidRDefault="00F90F34" w:rsidP="00F90F34">
            <w:pPr>
              <w:rPr>
                <w:color w:val="000000"/>
              </w:rPr>
            </w:pPr>
          </w:p>
        </w:tc>
        <w:tc>
          <w:tcPr>
            <w:tcW w:w="1843" w:type="dxa"/>
            <w:tcBorders>
              <w:top w:val="nil"/>
              <w:left w:val="nil"/>
              <w:bottom w:val="nil"/>
              <w:right w:val="nil"/>
            </w:tcBorders>
            <w:vAlign w:val="bottom"/>
          </w:tcPr>
          <w:p w14:paraId="4A8116F3" w14:textId="456A7896" w:rsidR="00F90F34" w:rsidRPr="008B0912" w:rsidRDefault="00F90F34" w:rsidP="00F90F34">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555A3C6C" w14:textId="2CB31D48" w:rsidR="00F90F34" w:rsidRPr="00F90F34" w:rsidRDefault="00F90F34" w:rsidP="00F90F34">
            <w:pPr>
              <w:jc w:val="right"/>
              <w:rPr>
                <w:b/>
                <w:bCs/>
                <w:color w:val="000000"/>
              </w:rPr>
            </w:pPr>
            <w:r w:rsidRPr="00F90F34">
              <w:rPr>
                <w:color w:val="000000"/>
              </w:rPr>
              <w:t>-0.816</w:t>
            </w:r>
          </w:p>
        </w:tc>
        <w:tc>
          <w:tcPr>
            <w:tcW w:w="1013" w:type="dxa"/>
            <w:tcBorders>
              <w:top w:val="nil"/>
              <w:left w:val="nil"/>
              <w:bottom w:val="nil"/>
              <w:right w:val="nil"/>
            </w:tcBorders>
            <w:vAlign w:val="bottom"/>
          </w:tcPr>
          <w:p w14:paraId="01CCD467" w14:textId="68267C6F" w:rsidR="00F90F34" w:rsidRPr="00F90F34" w:rsidRDefault="00F90F34" w:rsidP="00F90F34">
            <w:pPr>
              <w:jc w:val="right"/>
              <w:rPr>
                <w:b/>
                <w:bCs/>
                <w:i/>
                <w:iCs/>
                <w:color w:val="000000"/>
              </w:rPr>
            </w:pPr>
            <w:r w:rsidRPr="00F90F34">
              <w:rPr>
                <w:b/>
                <w:bCs/>
                <w:color w:val="000000"/>
              </w:rPr>
              <w:t>&lt;0.001</w:t>
            </w:r>
          </w:p>
        </w:tc>
      </w:tr>
      <w:tr w:rsidR="00F90F34" w:rsidRPr="008B0912" w14:paraId="3D28399A" w14:textId="77777777" w:rsidTr="00592A62">
        <w:trPr>
          <w:jc w:val="center"/>
        </w:trPr>
        <w:tc>
          <w:tcPr>
            <w:tcW w:w="360" w:type="dxa"/>
            <w:vMerge/>
            <w:tcBorders>
              <w:top w:val="nil"/>
              <w:left w:val="nil"/>
              <w:right w:val="nil"/>
            </w:tcBorders>
            <w:vAlign w:val="center"/>
          </w:tcPr>
          <w:p w14:paraId="4645EB2C"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35BCB95" w14:textId="48558E2F" w:rsidR="00F90F34" w:rsidRPr="008B0912" w:rsidRDefault="00F90F34" w:rsidP="00F90F34">
            <w:pPr>
              <w:rPr>
                <w:i/>
                <w:iCs/>
                <w:color w:val="000000"/>
              </w:rPr>
            </w:pPr>
            <w:r w:rsidRPr="008B0912">
              <w:rPr>
                <w:i/>
                <w:iCs/>
                <w:color w:val="000000"/>
              </w:rPr>
              <w:t>N-fixing ability</w:t>
            </w:r>
          </w:p>
        </w:tc>
        <w:tc>
          <w:tcPr>
            <w:tcW w:w="1458" w:type="dxa"/>
            <w:tcBorders>
              <w:top w:val="nil"/>
              <w:left w:val="nil"/>
              <w:bottom w:val="nil"/>
              <w:right w:val="nil"/>
            </w:tcBorders>
            <w:vAlign w:val="bottom"/>
          </w:tcPr>
          <w:p w14:paraId="739DC960" w14:textId="0C755C95" w:rsidR="00F90F34" w:rsidRPr="00F90F34" w:rsidRDefault="00F90F34" w:rsidP="00F90F34">
            <w:pPr>
              <w:jc w:val="right"/>
              <w:rPr>
                <w:color w:val="000000"/>
              </w:rPr>
            </w:pPr>
            <w:r w:rsidRPr="00F90F34">
              <w:rPr>
                <w:color w:val="000000"/>
              </w:rPr>
              <w:t>-0.114</w:t>
            </w:r>
          </w:p>
        </w:tc>
        <w:tc>
          <w:tcPr>
            <w:tcW w:w="1013" w:type="dxa"/>
            <w:tcBorders>
              <w:top w:val="nil"/>
              <w:left w:val="nil"/>
              <w:bottom w:val="nil"/>
              <w:right w:val="nil"/>
            </w:tcBorders>
            <w:vAlign w:val="bottom"/>
          </w:tcPr>
          <w:p w14:paraId="07435533" w14:textId="3DB073AF" w:rsidR="00F90F34" w:rsidRPr="00F90F34" w:rsidRDefault="00F90F34" w:rsidP="00F90F34">
            <w:pPr>
              <w:jc w:val="right"/>
              <w:rPr>
                <w:b/>
                <w:bCs/>
                <w:color w:val="000000"/>
              </w:rPr>
            </w:pPr>
            <w:r w:rsidRPr="00F90F34">
              <w:rPr>
                <w:color w:val="000000"/>
              </w:rPr>
              <w:t>0.189</w:t>
            </w:r>
          </w:p>
        </w:tc>
      </w:tr>
      <w:tr w:rsidR="00F90F34" w:rsidRPr="008B0912" w14:paraId="03809253" w14:textId="77777777" w:rsidTr="00592A62">
        <w:trPr>
          <w:jc w:val="center"/>
        </w:trPr>
        <w:tc>
          <w:tcPr>
            <w:tcW w:w="360" w:type="dxa"/>
            <w:vMerge/>
            <w:tcBorders>
              <w:top w:val="nil"/>
              <w:left w:val="nil"/>
              <w:right w:val="nil"/>
            </w:tcBorders>
            <w:vAlign w:val="center"/>
          </w:tcPr>
          <w:p w14:paraId="10F600D5"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88A9A95" w14:textId="3F6C36CA"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859309B" w14:textId="468666B2" w:rsidR="00F90F34" w:rsidRPr="00F90F34" w:rsidRDefault="00F90F34" w:rsidP="00F90F34">
            <w:pPr>
              <w:jc w:val="right"/>
              <w:rPr>
                <w:color w:val="000000"/>
              </w:rPr>
            </w:pPr>
            <w:r w:rsidRPr="00F90F34">
              <w:rPr>
                <w:color w:val="000000"/>
              </w:rPr>
              <w:t>0.091</w:t>
            </w:r>
          </w:p>
        </w:tc>
        <w:tc>
          <w:tcPr>
            <w:tcW w:w="1013" w:type="dxa"/>
            <w:tcBorders>
              <w:top w:val="nil"/>
              <w:left w:val="nil"/>
              <w:bottom w:val="nil"/>
              <w:right w:val="nil"/>
            </w:tcBorders>
            <w:vAlign w:val="bottom"/>
          </w:tcPr>
          <w:p w14:paraId="60AA620E" w14:textId="0B9B0EDD" w:rsidR="00F90F34" w:rsidRPr="00F90F34" w:rsidRDefault="00F90F34" w:rsidP="00F90F34">
            <w:pPr>
              <w:jc w:val="right"/>
              <w:rPr>
                <w:b/>
                <w:bCs/>
                <w:color w:val="000000"/>
              </w:rPr>
            </w:pPr>
            <w:r w:rsidRPr="00F90F34">
              <w:rPr>
                <w:b/>
                <w:bCs/>
                <w:color w:val="000000"/>
              </w:rPr>
              <w:t>0.005</w:t>
            </w:r>
          </w:p>
        </w:tc>
      </w:tr>
      <w:tr w:rsidR="00F90F34" w:rsidRPr="008B0912" w14:paraId="43FBB392" w14:textId="77777777" w:rsidTr="00592A62">
        <w:trPr>
          <w:jc w:val="center"/>
        </w:trPr>
        <w:tc>
          <w:tcPr>
            <w:tcW w:w="360" w:type="dxa"/>
            <w:vMerge/>
            <w:tcBorders>
              <w:top w:val="nil"/>
              <w:left w:val="nil"/>
              <w:right w:val="nil"/>
            </w:tcBorders>
            <w:vAlign w:val="center"/>
          </w:tcPr>
          <w:p w14:paraId="767A2874"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76EF415" w14:textId="357ECC35" w:rsidR="00F90F34" w:rsidRPr="008B0912" w:rsidRDefault="00F90F34" w:rsidP="00F90F34">
            <w:pPr>
              <w:rPr>
                <w:i/>
                <w:iCs/>
                <w:color w:val="000000"/>
              </w:rPr>
            </w:pPr>
            <w:r w:rsidRPr="008B0912">
              <w:rPr>
                <w:i/>
                <w:iCs/>
                <w:color w:val="000000"/>
              </w:rPr>
              <w:t>Soil N</w:t>
            </w:r>
          </w:p>
        </w:tc>
        <w:tc>
          <w:tcPr>
            <w:tcW w:w="1458" w:type="dxa"/>
            <w:tcBorders>
              <w:top w:val="nil"/>
              <w:left w:val="nil"/>
              <w:bottom w:val="nil"/>
              <w:right w:val="nil"/>
            </w:tcBorders>
            <w:vAlign w:val="bottom"/>
          </w:tcPr>
          <w:p w14:paraId="0696B2E8" w14:textId="4FE8F583" w:rsidR="00F90F34" w:rsidRPr="00F90F34" w:rsidRDefault="00F90F34" w:rsidP="00F90F34">
            <w:pPr>
              <w:jc w:val="right"/>
              <w:rPr>
                <w:color w:val="000000"/>
              </w:rPr>
            </w:pPr>
            <w:r w:rsidRPr="00F90F34">
              <w:rPr>
                <w:color w:val="000000"/>
              </w:rPr>
              <w:t>-0.086</w:t>
            </w:r>
          </w:p>
        </w:tc>
        <w:tc>
          <w:tcPr>
            <w:tcW w:w="1013" w:type="dxa"/>
            <w:tcBorders>
              <w:top w:val="nil"/>
              <w:left w:val="nil"/>
              <w:bottom w:val="nil"/>
              <w:right w:val="nil"/>
            </w:tcBorders>
            <w:vAlign w:val="bottom"/>
          </w:tcPr>
          <w:p w14:paraId="5E5A299F" w14:textId="4DE41A69" w:rsidR="00F90F34" w:rsidRPr="00F90F34" w:rsidRDefault="00F90F34" w:rsidP="00F90F34">
            <w:pPr>
              <w:jc w:val="right"/>
              <w:rPr>
                <w:b/>
                <w:bCs/>
                <w:color w:val="000000"/>
              </w:rPr>
            </w:pPr>
            <w:r w:rsidRPr="00F90F34">
              <w:rPr>
                <w:b/>
                <w:bCs/>
                <w:color w:val="000000"/>
              </w:rPr>
              <w:t>0.002</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F90F34" w:rsidRPr="008B0912" w14:paraId="6BAC56BE" w14:textId="77777777" w:rsidTr="000E5060">
        <w:trPr>
          <w:jc w:val="center"/>
        </w:trPr>
        <w:tc>
          <w:tcPr>
            <w:tcW w:w="360" w:type="dxa"/>
            <w:tcBorders>
              <w:top w:val="nil"/>
              <w:left w:val="nil"/>
              <w:bottom w:val="nil"/>
              <w:right w:val="nil"/>
            </w:tcBorders>
          </w:tcPr>
          <w:p w14:paraId="79616BFE"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2978F6D2" w14:textId="4506551C"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20A1A065" w14:textId="3FEBA371" w:rsidR="00F90F34" w:rsidRPr="00F90F34" w:rsidRDefault="00F90F34" w:rsidP="00F90F34">
            <w:pPr>
              <w:jc w:val="right"/>
              <w:rPr>
                <w:color w:val="000000"/>
              </w:rPr>
            </w:pPr>
            <w:r w:rsidRPr="00F90F34">
              <w:rPr>
                <w:color w:val="000000"/>
              </w:rPr>
              <w:t>-0.198</w:t>
            </w:r>
          </w:p>
        </w:tc>
        <w:tc>
          <w:tcPr>
            <w:tcW w:w="1013" w:type="dxa"/>
            <w:tcBorders>
              <w:top w:val="nil"/>
              <w:left w:val="nil"/>
              <w:bottom w:val="nil"/>
              <w:right w:val="nil"/>
            </w:tcBorders>
            <w:vAlign w:val="bottom"/>
          </w:tcPr>
          <w:p w14:paraId="73930ED1" w14:textId="257ABA75" w:rsidR="00F90F34" w:rsidRPr="00F90F34" w:rsidRDefault="00F90F34" w:rsidP="00F90F34">
            <w:pPr>
              <w:jc w:val="right"/>
              <w:rPr>
                <w:b/>
                <w:bCs/>
                <w:color w:val="000000"/>
              </w:rPr>
            </w:pPr>
            <w:r w:rsidRPr="00F90F34">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F90F34" w:rsidRDefault="001C0C03" w:rsidP="0066568C">
            <w:pPr>
              <w:rPr>
                <w:b/>
                <w:bCs/>
                <w:color w:val="000000"/>
              </w:rPr>
            </w:pPr>
            <w:r w:rsidRPr="00F90F34">
              <w:rPr>
                <w:b/>
                <w:bCs/>
                <w:i/>
                <w:iCs/>
                <w:color w:val="000000"/>
              </w:rPr>
              <w:t>Soil moisture</w:t>
            </w:r>
          </w:p>
        </w:tc>
      </w:tr>
      <w:tr w:rsidR="00F90F34" w:rsidRPr="008B0912" w14:paraId="0015B8E5" w14:textId="77777777" w:rsidTr="000E5060">
        <w:trPr>
          <w:jc w:val="center"/>
        </w:trPr>
        <w:tc>
          <w:tcPr>
            <w:tcW w:w="360" w:type="dxa"/>
            <w:tcBorders>
              <w:top w:val="nil"/>
              <w:left w:val="nil"/>
              <w:bottom w:val="nil"/>
              <w:right w:val="nil"/>
            </w:tcBorders>
          </w:tcPr>
          <w:p w14:paraId="2695F929"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62844E45" w14:textId="4327E92A"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08BB85A3" w14:textId="4895B5EE" w:rsidR="00F90F34" w:rsidRPr="00F90F34" w:rsidRDefault="00F90F34" w:rsidP="00F90F34">
            <w:pPr>
              <w:jc w:val="right"/>
              <w:rPr>
                <w:color w:val="000000"/>
              </w:rPr>
            </w:pPr>
            <w:r w:rsidRPr="00F90F34">
              <w:rPr>
                <w:color w:val="000000"/>
              </w:rPr>
              <w:t>-0.675</w:t>
            </w:r>
          </w:p>
        </w:tc>
        <w:tc>
          <w:tcPr>
            <w:tcW w:w="1013" w:type="dxa"/>
            <w:tcBorders>
              <w:top w:val="nil"/>
              <w:left w:val="nil"/>
              <w:bottom w:val="nil"/>
              <w:right w:val="nil"/>
            </w:tcBorders>
            <w:vAlign w:val="bottom"/>
          </w:tcPr>
          <w:p w14:paraId="1D026627" w14:textId="3C09C8D7" w:rsidR="00F90F34" w:rsidRPr="00F90F34" w:rsidRDefault="00F90F34" w:rsidP="00F90F34">
            <w:pPr>
              <w:jc w:val="right"/>
              <w:rPr>
                <w:b/>
                <w:bCs/>
                <w:i/>
                <w:iCs/>
                <w:color w:val="000000"/>
              </w:rPr>
            </w:pPr>
            <w:r w:rsidRPr="00F90F34">
              <w:rPr>
                <w:b/>
                <w:bCs/>
                <w:color w:val="000000"/>
              </w:rPr>
              <w:t>&lt;0.001</w:t>
            </w:r>
          </w:p>
        </w:tc>
      </w:tr>
      <w:tr w:rsidR="00C3588E" w:rsidRPr="008B0912" w14:paraId="4A288B57" w14:textId="77777777" w:rsidTr="000E5060">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8"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F90F34" w:rsidRPr="008B0912" w14:paraId="3009EF58" w14:textId="77777777" w:rsidTr="000E5060">
        <w:trPr>
          <w:jc w:val="center"/>
        </w:trPr>
        <w:tc>
          <w:tcPr>
            <w:tcW w:w="360" w:type="dxa"/>
            <w:tcBorders>
              <w:top w:val="nil"/>
              <w:left w:val="nil"/>
              <w:bottom w:val="nil"/>
              <w:right w:val="nil"/>
            </w:tcBorders>
          </w:tcPr>
          <w:p w14:paraId="5AB8E1AB"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1B63AA3" w14:textId="19981074" w:rsidR="00F90F34" w:rsidRPr="008B0912" w:rsidRDefault="00F90F34" w:rsidP="00F90F34">
            <w:pPr>
              <w:rPr>
                <w:i/>
                <w:iCs/>
                <w:color w:val="000000"/>
              </w:rPr>
            </w:pPr>
            <w:r w:rsidRPr="008B0912">
              <w:rPr>
                <w:i/>
                <w:iCs/>
                <w:color w:val="000000"/>
              </w:rPr>
              <w:t>Soil N</w:t>
            </w:r>
            <w:r w:rsidRPr="008B0912">
              <w:rPr>
                <w:color w:val="000000"/>
              </w:rPr>
              <w:t xml:space="preserve"> ~ </w:t>
            </w: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46F426B4" w14:textId="287299A9" w:rsidR="00F90F34" w:rsidRPr="00F90F34" w:rsidRDefault="00F90F34" w:rsidP="00F90F34">
            <w:pPr>
              <w:jc w:val="right"/>
              <w:rPr>
                <w:color w:val="000000"/>
              </w:rPr>
            </w:pPr>
            <w:r w:rsidRPr="00F90F34">
              <w:rPr>
                <w:color w:val="000000"/>
              </w:rPr>
              <w:t>-0.267</w:t>
            </w:r>
          </w:p>
        </w:tc>
        <w:tc>
          <w:tcPr>
            <w:tcW w:w="1013" w:type="dxa"/>
            <w:tcBorders>
              <w:top w:val="nil"/>
              <w:left w:val="nil"/>
              <w:bottom w:val="nil"/>
              <w:right w:val="nil"/>
            </w:tcBorders>
            <w:vAlign w:val="bottom"/>
          </w:tcPr>
          <w:p w14:paraId="1F7D96AB" w14:textId="2321B10B" w:rsidR="00F90F34" w:rsidRPr="00F90F34" w:rsidRDefault="00F90F34" w:rsidP="00F90F34">
            <w:pPr>
              <w:jc w:val="right"/>
              <w:rPr>
                <w:b/>
                <w:bCs/>
                <w:color w:val="000000"/>
              </w:rPr>
            </w:pPr>
            <w:r w:rsidRPr="00F90F34">
              <w:rPr>
                <w:b/>
                <w:bCs/>
                <w:color w:val="000000"/>
              </w:rPr>
              <w:t>&lt;0.001</w:t>
            </w:r>
          </w:p>
        </w:tc>
      </w:tr>
      <w:tr w:rsidR="00F90F34" w:rsidRPr="008B0912" w14:paraId="32537389" w14:textId="77777777" w:rsidTr="000E5060">
        <w:trPr>
          <w:jc w:val="center"/>
        </w:trPr>
        <w:tc>
          <w:tcPr>
            <w:tcW w:w="360" w:type="dxa"/>
            <w:tcBorders>
              <w:top w:val="nil"/>
              <w:left w:val="nil"/>
              <w:bottom w:val="nil"/>
              <w:right w:val="nil"/>
            </w:tcBorders>
          </w:tcPr>
          <w:p w14:paraId="12F19486"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58DB9046" w14:textId="225059C0" w:rsidR="00F90F34" w:rsidRPr="008B0912" w:rsidRDefault="00F90F34" w:rsidP="00F90F34">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8" w:type="dxa"/>
            <w:tcBorders>
              <w:top w:val="nil"/>
              <w:left w:val="nil"/>
              <w:bottom w:val="nil"/>
              <w:right w:val="nil"/>
            </w:tcBorders>
            <w:vAlign w:val="bottom"/>
          </w:tcPr>
          <w:p w14:paraId="7A3AC516" w14:textId="4B8C7109" w:rsidR="00F90F34" w:rsidRPr="00F90F34" w:rsidRDefault="00F90F34" w:rsidP="00F90F34">
            <w:pPr>
              <w:jc w:val="right"/>
              <w:rPr>
                <w:color w:val="000000"/>
              </w:rPr>
            </w:pPr>
            <w:r w:rsidRPr="00F90F34">
              <w:rPr>
                <w:color w:val="000000"/>
              </w:rPr>
              <w:t>-0.049</w:t>
            </w:r>
          </w:p>
        </w:tc>
        <w:tc>
          <w:tcPr>
            <w:tcW w:w="1013" w:type="dxa"/>
            <w:tcBorders>
              <w:top w:val="nil"/>
              <w:left w:val="nil"/>
              <w:bottom w:val="nil"/>
              <w:right w:val="nil"/>
            </w:tcBorders>
            <w:vAlign w:val="bottom"/>
          </w:tcPr>
          <w:p w14:paraId="3BA7E044" w14:textId="5A1E681C" w:rsidR="00F90F34" w:rsidRPr="00F90F34" w:rsidRDefault="00F90F34" w:rsidP="00F90F34">
            <w:pPr>
              <w:jc w:val="right"/>
              <w:rPr>
                <w:b/>
                <w:bCs/>
                <w:color w:val="000000"/>
              </w:rPr>
            </w:pPr>
            <w:r w:rsidRPr="00F90F34">
              <w:rPr>
                <w:color w:val="000000"/>
              </w:rPr>
              <w:t>0.135</w:t>
            </w:r>
          </w:p>
        </w:tc>
      </w:tr>
      <w:tr w:rsidR="00F90F34" w:rsidRPr="008B0912" w14:paraId="718483D1" w14:textId="77777777" w:rsidTr="000E5060">
        <w:trPr>
          <w:jc w:val="center"/>
        </w:trPr>
        <w:tc>
          <w:tcPr>
            <w:tcW w:w="360" w:type="dxa"/>
            <w:tcBorders>
              <w:top w:val="nil"/>
              <w:left w:val="nil"/>
              <w:bottom w:val="single" w:sz="4" w:space="0" w:color="auto"/>
              <w:right w:val="nil"/>
            </w:tcBorders>
          </w:tcPr>
          <w:p w14:paraId="62E8A5D8" w14:textId="77777777" w:rsidR="00F90F34" w:rsidRPr="008B0912" w:rsidRDefault="00F90F34" w:rsidP="00F90F34">
            <w:pPr>
              <w:rPr>
                <w:color w:val="000000"/>
              </w:rPr>
            </w:pPr>
          </w:p>
        </w:tc>
        <w:tc>
          <w:tcPr>
            <w:tcW w:w="1843" w:type="dxa"/>
            <w:tcBorders>
              <w:top w:val="nil"/>
              <w:left w:val="nil"/>
              <w:bottom w:val="single" w:sz="4" w:space="0" w:color="auto"/>
              <w:right w:val="nil"/>
            </w:tcBorders>
            <w:vAlign w:val="bottom"/>
          </w:tcPr>
          <w:p w14:paraId="122F3BAB" w14:textId="7341820D" w:rsidR="00F90F34" w:rsidRPr="008B0912" w:rsidRDefault="00F90F34" w:rsidP="00F90F34">
            <w:pPr>
              <w:rPr>
                <w:color w:val="000000"/>
              </w:rPr>
            </w:pPr>
            <w:r w:rsidRPr="008B0912">
              <w:rPr>
                <w:i/>
                <w:iCs/>
                <w:color w:val="000000"/>
                <w:lang w:val="el-GR"/>
              </w:rPr>
              <w:t>β</w:t>
            </w:r>
            <w:r w:rsidRPr="008B0912">
              <w:rPr>
                <w:color w:val="000000"/>
              </w:rPr>
              <w:t xml:space="preserve"> ~</w:t>
            </w:r>
            <w:r w:rsidRPr="008B0912">
              <w:rPr>
                <w:i/>
                <w:iCs/>
                <w:color w:val="000000"/>
              </w:rPr>
              <w:t xml:space="preserve"> VPD</w:t>
            </w:r>
            <w:r w:rsidRPr="008B0912">
              <w:rPr>
                <w:i/>
                <w:iCs/>
                <w:color w:val="000000"/>
                <w:vertAlign w:val="subscript"/>
              </w:rPr>
              <w:t>90</w:t>
            </w:r>
          </w:p>
        </w:tc>
        <w:tc>
          <w:tcPr>
            <w:tcW w:w="1458" w:type="dxa"/>
            <w:tcBorders>
              <w:top w:val="nil"/>
              <w:left w:val="nil"/>
              <w:bottom w:val="single" w:sz="4" w:space="0" w:color="auto"/>
              <w:right w:val="nil"/>
            </w:tcBorders>
            <w:vAlign w:val="bottom"/>
          </w:tcPr>
          <w:p w14:paraId="3910CDB0" w14:textId="67D4CDD2" w:rsidR="00F90F34" w:rsidRPr="00F90F34" w:rsidRDefault="00F90F34" w:rsidP="00F90F34">
            <w:pPr>
              <w:jc w:val="right"/>
              <w:rPr>
                <w:color w:val="000000"/>
              </w:rPr>
            </w:pPr>
            <w:r w:rsidRPr="00F90F34">
              <w:rPr>
                <w:color w:val="000000"/>
              </w:rPr>
              <w:t>-0.062</w:t>
            </w:r>
          </w:p>
        </w:tc>
        <w:tc>
          <w:tcPr>
            <w:tcW w:w="1013" w:type="dxa"/>
            <w:tcBorders>
              <w:top w:val="nil"/>
              <w:left w:val="nil"/>
              <w:bottom w:val="single" w:sz="4" w:space="0" w:color="auto"/>
              <w:right w:val="nil"/>
            </w:tcBorders>
            <w:vAlign w:val="bottom"/>
          </w:tcPr>
          <w:p w14:paraId="54AFA61D" w14:textId="4FC323BF" w:rsidR="00F90F34" w:rsidRPr="00F90F34" w:rsidRDefault="00F90F34" w:rsidP="00F90F34">
            <w:pPr>
              <w:jc w:val="right"/>
              <w:rPr>
                <w:b/>
                <w:bCs/>
                <w:color w:val="000000"/>
              </w:rPr>
            </w:pPr>
            <w:r w:rsidRPr="00F90F34">
              <w:rPr>
                <w:color w:val="000000"/>
              </w:rPr>
              <w:t>0.080</w:t>
            </w:r>
          </w:p>
        </w:tc>
      </w:tr>
    </w:tbl>
    <w:p w14:paraId="1240EEC6" w14:textId="7FCB67BA"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3633F6">
        <w:rPr>
          <w:color w:val="000000" w:themeColor="text1"/>
        </w:rPr>
        <w:t xml:space="preserve"> </w:t>
      </w:r>
      <w:r w:rsidR="003633F6">
        <w:rPr>
          <w:i/>
          <w:iCs/>
          <w:color w:val="000000" w:themeColor="text1"/>
        </w:rPr>
        <w:t>N</w:t>
      </w:r>
      <w:r w:rsidR="003633F6">
        <w:rPr>
          <w:color w:val="000000" w:themeColor="text1"/>
          <w:vertAlign w:val="subscript"/>
        </w:rPr>
        <w:t>area</w:t>
      </w:r>
      <w:r w:rsidR="003633F6">
        <w:rPr>
          <w:color w:val="000000" w:themeColor="text1"/>
        </w:rPr>
        <w:t>=mass-based leaf nitrogen content;</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w:t>
      </w:r>
      <w:r w:rsidR="003633F6">
        <w:rPr>
          <w:color w:val="000000"/>
        </w:rPr>
        <w:t xml:space="preserve">mass-based </w:t>
      </w:r>
      <w:r w:rsidR="000F3202">
        <w:rPr>
          <w:color w:val="000000"/>
        </w:rPr>
        <w:t xml:space="preserve">leaf </w:t>
      </w:r>
      <w:r w:rsidR="008B0912">
        <w:rPr>
          <w:color w:val="000000"/>
        </w:rPr>
        <w:t>nitrogen</w:t>
      </w:r>
      <w:r w:rsidR="000F3202">
        <w:rPr>
          <w:color w:val="000000"/>
        </w:rPr>
        <w:t xml:space="preserve"> content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446508F8" w:rsidR="002052B6" w:rsidRPr="000E5BEF" w:rsidRDefault="00C33279" w:rsidP="0025039E">
      <w:pPr>
        <w:spacing w:line="360" w:lineRule="auto"/>
        <w:rPr>
          <w:b/>
          <w:bCs/>
          <w:color w:val="000000" w:themeColor="text1"/>
        </w:rPr>
      </w:pPr>
      <w:r>
        <w:rPr>
          <w:b/>
          <w:bCs/>
          <w:noProof/>
          <w:color w:val="000000" w:themeColor="text1"/>
        </w:rPr>
        <w:drawing>
          <wp:inline distT="0" distB="0" distL="0" distR="0" wp14:anchorId="7315EA35" wp14:editId="049435F6">
            <wp:extent cx="5943600" cy="3744595"/>
            <wp:effectExtent l="0" t="0" r="0" b="1905"/>
            <wp:docPr id="804204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20"/>
                    <a:stretch>
                      <a:fillRect/>
                    </a:stretch>
                  </pic:blipFill>
                  <pic:spPr>
                    <a:xfrm>
                      <a:off x="0" y="0"/>
                      <a:ext cx="5945121" cy="3745553"/>
                    </a:xfrm>
                    <a:prstGeom prst="rect">
                      <a:avLst/>
                    </a:prstGeom>
                  </pic:spPr>
                </pic:pic>
              </a:graphicData>
            </a:graphic>
          </wp:inline>
        </w:drawing>
      </w:r>
    </w:p>
    <w:p w14:paraId="0BA959B9" w14:textId="6AD6C216"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drivers of</w:t>
      </w:r>
      <w:r w:rsidR="009D16B9">
        <w:rPr>
          <w:color w:val="000000" w:themeColor="text1"/>
        </w:rPr>
        <w:t xml:space="preserve"> variance in</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4021E0ED"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3D0A2238"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w:t>
      </w:r>
      <w:r w:rsidR="009D16B9">
        <w:rPr>
          <w:color w:val="000000" w:themeColor="text1"/>
        </w:rPr>
        <w:t xml:space="preserve">study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20FE1F1A" w:rsidR="00185C90" w:rsidRDefault="009D16B9" w:rsidP="00185C90">
      <w:pPr>
        <w:autoSpaceDE w:val="0"/>
        <w:autoSpaceDN w:val="0"/>
        <w:adjustRightInd w:val="0"/>
        <w:spacing w:line="360" w:lineRule="auto"/>
      </w:pPr>
      <w:r>
        <w:t>Negative relationships between</w:t>
      </w:r>
      <w:r w:rsidR="00A2520E">
        <w:t xml:space="preserve">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rsidR="004D22B5">
        <w:t xml:space="preserve"> </w:t>
      </w:r>
      <w:r>
        <w:t>and</w:t>
      </w:r>
      <w:r w:rsidR="004D22B5">
        <w:t xml:space="preserve"> </w:t>
      </w:r>
      <w:r w:rsidR="004D22B5">
        <w:rPr>
          <w:i/>
          <w:iCs/>
        </w:rPr>
        <w:t>N</w:t>
      </w:r>
      <w:r w:rsidR="004D22B5">
        <w:rPr>
          <w:vertAlign w:val="subscript"/>
        </w:rPr>
        <w:t>area</w:t>
      </w:r>
      <w:r w:rsidR="004D22B5">
        <w:t xml:space="preserve"> </w:t>
      </w:r>
      <w:r>
        <w:t>are</w:t>
      </w:r>
      <w:r w:rsidR="004D22B5">
        <w:t xml:space="preserve"> consistent with previous environmental gradient </w:t>
      </w:r>
      <w:r w:rsidR="004D22B5">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DD0B9B" w:rsidRPr="00DD0B9B">
        <w:rPr>
          <w:noProof/>
        </w:rPr>
        <w:t>(Dong et al. 2017, Querejeta et al. 2022)</w:t>
      </w:r>
      <w:r w:rsidR="004D22B5">
        <w:fldChar w:fldCharType="end"/>
      </w:r>
      <w:r w:rsidR="004D22B5">
        <w:t xml:space="preserve"> and manipulation experiments </w:t>
      </w:r>
      <w:r w:rsidR="004D22B5">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w:t>
      </w:r>
      <w:r w:rsidR="004D22B5" w:rsidRPr="004D22B5">
        <w:rPr>
          <w:noProof/>
        </w:rPr>
        <w:lastRenderedPageBreak/>
        <w:t xml:space="preserve">al. </w:t>
      </w:r>
      <w:r w:rsidR="001121CB">
        <w:rPr>
          <w:i/>
          <w:iCs/>
          <w:noProof/>
        </w:rPr>
        <w:t>in review</w:t>
      </w:r>
      <w:r w:rsidR="004D22B5" w:rsidRPr="004D22B5">
        <w:rPr>
          <w:noProof/>
        </w:rPr>
        <w:t>)</w:t>
      </w:r>
      <w:r w:rsidR="004D22B5">
        <w:fldChar w:fldCharType="end"/>
      </w:r>
      <w:r w:rsidR="000316B0">
        <w:t xml:space="preserve">, </w:t>
      </w:r>
      <w:r w:rsidR="002A4462">
        <w:t>and support</w:t>
      </w:r>
      <w:r w:rsidR="00FE6EC7">
        <w:t>s</w:t>
      </w:r>
      <w:r w:rsidR="00121290">
        <w:t xml:space="preserve"> </w:t>
      </w:r>
      <w:r w:rsidR="0072508D">
        <w:t>nitrogen-</w:t>
      </w:r>
      <w:r w:rsidR="004B4CA0">
        <w:t>water</w:t>
      </w:r>
      <w:r w:rsidR="004D22B5">
        <w:t xml:space="preserve"> use tradeoffs expected from</w:t>
      </w:r>
      <w:r w:rsidR="00A65C98">
        <w:t xml:space="preserve"> </w:t>
      </w:r>
      <w:r w:rsidR="004D22B5">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t xml:space="preserve"> rather than changes in leaf chemistry</w:t>
      </w:r>
      <w:r w:rsidR="0097118C">
        <w:t>.</w:t>
      </w:r>
    </w:p>
    <w:p w14:paraId="0327CBF0" w14:textId="4415627D" w:rsidR="00F40646" w:rsidRDefault="009D16B9" w:rsidP="00185C90">
      <w:pPr>
        <w:autoSpaceDE w:val="0"/>
        <w:autoSpaceDN w:val="0"/>
        <w:adjustRightInd w:val="0"/>
        <w:spacing w:line="360" w:lineRule="auto"/>
        <w:ind w:firstLine="720"/>
      </w:pPr>
      <w:r>
        <w:t>These 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rsidR="00072F3C">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52388E72"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80451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4474CE">
        <w:rPr>
          <w:color w:val="000000" w:themeColor="text1"/>
        </w:rPr>
        <w:t xml:space="preserve"> those</w:t>
      </w:r>
      <w:r w:rsidR="00622D89">
        <w:rPr>
          <w:color w:val="000000" w:themeColor="text1"/>
        </w:rPr>
        <w:t xml:space="preserve">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w:t>
      </w:r>
      <w:r w:rsidR="002B0C7B">
        <w:rPr>
          <w:color w:val="000000" w:themeColor="text1"/>
        </w:rPr>
        <w:t xml:space="preserve"> mediated through changes in </w:t>
      </w:r>
      <w:r w:rsidR="002B0C7B" w:rsidRPr="00D870B4">
        <w:rPr>
          <w:rStyle w:val="Strong"/>
          <w:b w:val="0"/>
          <w:bCs w:val="0"/>
          <w:i/>
          <w:iCs/>
          <w:lang w:val="el-GR"/>
        </w:rPr>
        <w:t>β</w:t>
      </w:r>
      <w:r w:rsidR="002B0C7B">
        <w:rPr>
          <w:color w:val="000000" w:themeColor="text1"/>
        </w:rPr>
        <w:t xml:space="preserve"> </w:t>
      </w:r>
      <w:r w:rsidR="00D01830">
        <w:rPr>
          <w:color w:val="000000" w:themeColor="text1"/>
        </w:rPr>
        <w:t xml:space="preserve">and leaf </w:t>
      </w:r>
      <w:r w:rsidR="00D01830">
        <w:rPr>
          <w:i/>
          <w:iCs/>
          <w:color w:val="000000" w:themeColor="text1"/>
        </w:rPr>
        <w:t>C</w:t>
      </w:r>
      <w:r w:rsidR="00D01830">
        <w:rPr>
          <w:color w:val="000000" w:themeColor="text1"/>
          <w:vertAlign w:val="subscript"/>
        </w:rPr>
        <w:t>i</w:t>
      </w:r>
      <w:r w:rsidR="00D01830">
        <w:rPr>
          <w:color w:val="000000" w:themeColor="text1"/>
        </w:rPr>
        <w:t>:</w:t>
      </w:r>
      <w:r w:rsidR="00D01830">
        <w:rPr>
          <w:i/>
          <w:iCs/>
          <w:color w:val="000000" w:themeColor="text1"/>
        </w:rPr>
        <w:t>C</w:t>
      </w:r>
      <w:r w:rsidR="00D01830">
        <w:rPr>
          <w:color w:val="000000" w:themeColor="text1"/>
          <w:vertAlign w:val="subscript"/>
        </w:rPr>
        <w:t>a</w:t>
      </w:r>
      <w:r w:rsidR="00D01830">
        <w:rPr>
          <w:color w:val="000000" w:themeColor="text1"/>
        </w:rPr>
        <w:t xml:space="preserve"> </w:t>
      </w:r>
      <w:r w:rsidR="00BE2611">
        <w:rPr>
          <w:color w:val="000000" w:themeColor="text1"/>
        </w:rPr>
        <w:t>correspond with enhanced with photosynthetic capacity</w:t>
      </w:r>
      <w:r w:rsidR="002B0C7B">
        <w:rPr>
          <w:color w:val="000000" w:themeColor="text1"/>
        </w:rPr>
        <w:t>, a</w:t>
      </w:r>
      <w:r w:rsidR="003E08C1">
        <w:rPr>
          <w:color w:val="000000" w:themeColor="text1"/>
        </w:rPr>
        <w:t>s</w:t>
      </w:r>
      <w:r w:rsidR="002B0C7B">
        <w:rPr>
          <w:color w:val="000000" w:themeColor="text1"/>
        </w:rPr>
        <w:t xml:space="preserve"> suggested</w:t>
      </w:r>
      <w:r w:rsidR="003E08C1">
        <w:rPr>
          <w:color w:val="000000" w:themeColor="text1"/>
        </w:rPr>
        <w:t xml:space="preserve"> in </w:t>
      </w:r>
      <w:proofErr w:type="spellStart"/>
      <w:r w:rsidR="003E08C1">
        <w:rPr>
          <w:color w:val="000000" w:themeColor="text1"/>
        </w:rPr>
        <w:t>Paillassa</w:t>
      </w:r>
      <w:proofErr w:type="spellEnd"/>
      <w:r w:rsidR="003E08C1">
        <w:rPr>
          <w:color w:val="000000" w:themeColor="text1"/>
        </w:rPr>
        <w:t xml:space="preserve"> et al.</w:t>
      </w:r>
      <w:r w:rsidR="002B0C7B">
        <w:rPr>
          <w:color w:val="000000" w:themeColor="text1"/>
        </w:rPr>
        <w:t xml:space="preserve"> (</w:t>
      </w:r>
      <w:r w:rsidR="003E08C1">
        <w:rPr>
          <w:color w:val="000000" w:themeColor="text1"/>
        </w:rPr>
        <w:t>2020</w:t>
      </w:r>
      <w:r w:rsidR="002B0C7B">
        <w:rPr>
          <w:color w:val="000000" w:themeColor="text1"/>
        </w:rPr>
        <w:t>),</w:t>
      </w:r>
      <w:r w:rsidR="00BE2611">
        <w:rPr>
          <w:color w:val="000000" w:themeColor="text1"/>
        </w:rPr>
        <w:t xml:space="preserve"> remains an important open question that should be addressed</w:t>
      </w:r>
      <w:r w:rsidR="002B0C7B">
        <w:rPr>
          <w:color w:val="000000" w:themeColor="text1"/>
        </w:rPr>
        <w:t xml:space="preserve">. Understanding relationships between nitrogen availability, </w:t>
      </w:r>
      <w:r w:rsidR="002B0C7B" w:rsidRPr="00D870B4">
        <w:rPr>
          <w:rStyle w:val="Strong"/>
          <w:b w:val="0"/>
          <w:bCs w:val="0"/>
          <w:i/>
          <w:iCs/>
          <w:lang w:val="el-GR"/>
        </w:rPr>
        <w:t>β</w:t>
      </w:r>
      <w:r w:rsidR="002B0C7B">
        <w:rPr>
          <w:rStyle w:val="Strong"/>
          <w:b w:val="0"/>
          <w:bCs w:val="0"/>
        </w:rPr>
        <w:t>, leaf nitrogen content, and photosynthetic capacity across environmental gradients would provide useful insight toward understand</w:t>
      </w:r>
      <w:r w:rsidR="002B0C7B">
        <w:rPr>
          <w:color w:val="000000" w:themeColor="text1"/>
        </w:rPr>
        <w:t xml:space="preserve">ing </w:t>
      </w:r>
      <w:r w:rsidR="00BE2611">
        <w:rPr>
          <w:color w:val="000000" w:themeColor="text1"/>
        </w:rPr>
        <w:t>whether variance in leaf nitrogen content across environmental gradients is</w:t>
      </w:r>
      <w:r w:rsidR="009D16B9">
        <w:rPr>
          <w:color w:val="000000" w:themeColor="text1"/>
        </w:rPr>
        <w:t xml:space="preserve"> the top-down product of c</w:t>
      </w:r>
      <w:r w:rsidR="00BE2611">
        <w:rPr>
          <w:color w:val="000000" w:themeColor="text1"/>
        </w:rPr>
        <w:t xml:space="preserve">limate-related changes in photosynthetic capacity that alter demand to build and maintain photosynthetic enzymes </w:t>
      </w:r>
      <w:r w:rsidR="00BE2611">
        <w:rPr>
          <w:color w:val="000000" w:themeColor="text1"/>
        </w:rPr>
        <w:fldChar w:fldCharType="begin" w:fldLock="1"/>
      </w:r>
      <w:r w:rsidR="00804517">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7503A36D"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lastRenderedPageBreak/>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w:t>
      </w:r>
      <w:r w:rsidR="009D16B9">
        <w:rPr>
          <w:color w:val="000000" w:themeColor="text1"/>
        </w:rPr>
        <w:t>s</w:t>
      </w:r>
      <w:r w:rsidR="00CC5C37">
        <w:rPr>
          <w:color w:val="000000" w:themeColor="text1"/>
        </w:rPr>
        <w:t xml:space="preserve"> of acquiring nitrogen, cost</w:t>
      </w:r>
      <w:r w:rsidR="009D16B9">
        <w:rPr>
          <w:color w:val="000000" w:themeColor="text1"/>
        </w:rPr>
        <w:t>s</w:t>
      </w:r>
      <w:r w:rsidR="00CC5C37">
        <w:rPr>
          <w:color w:val="000000" w:themeColor="text1"/>
        </w:rPr>
        <w:t xml:space="preserve">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5725F101" w:rsidR="00F81790" w:rsidRDefault="00C854FC" w:rsidP="00432FE9">
      <w:pPr>
        <w:autoSpaceDE w:val="0"/>
        <w:autoSpaceDN w:val="0"/>
        <w:adjustRightInd w:val="0"/>
        <w:spacing w:line="360" w:lineRule="auto"/>
        <w:rPr>
          <w:color w:val="000000" w:themeColor="text1"/>
        </w:rPr>
      </w:pPr>
      <w:r>
        <w:rPr>
          <w:i/>
          <w:iCs/>
          <w:color w:val="000000" w:themeColor="text1"/>
        </w:rPr>
        <w:t xml:space="preserve">Indirect effects of </w:t>
      </w:r>
      <w:r w:rsidR="00D01830">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705B13BF"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9D16B9">
        <w:t>. However,</w:t>
      </w:r>
      <w:r w:rsidR="00BE2611">
        <w:t xml:space="preserve"> gas exchange data </w:t>
      </w:r>
      <w:r w:rsidR="00D01830">
        <w:t>co</w:t>
      </w:r>
      <w:r w:rsidR="009D16B9">
        <w:t xml:space="preserve">llected </w:t>
      </w:r>
      <w:r w:rsidR="00D01830">
        <w:t xml:space="preserve">with concurrent measurements of resource availability, </w:t>
      </w:r>
      <w:r w:rsidR="00D01830" w:rsidRPr="00D870B4">
        <w:rPr>
          <w:rStyle w:val="Strong"/>
          <w:b w:val="0"/>
          <w:bCs w:val="0"/>
          <w:i/>
          <w:iCs/>
          <w:lang w:val="el-GR"/>
        </w:rPr>
        <w:t>β</w:t>
      </w:r>
      <w:r w:rsidR="00D01830">
        <w:rPr>
          <w:rStyle w:val="Strong"/>
          <w:b w:val="0"/>
          <w:bCs w:val="0"/>
        </w:rPr>
        <w:t xml:space="preserve">, leaf </w:t>
      </w:r>
      <w:r w:rsidR="00D01830">
        <w:rPr>
          <w:rStyle w:val="Strong"/>
          <w:b w:val="0"/>
          <w:bCs w:val="0"/>
          <w:i/>
          <w:iCs/>
        </w:rPr>
        <w:t>C</w:t>
      </w:r>
      <w:r w:rsidR="00D01830">
        <w:rPr>
          <w:rStyle w:val="Strong"/>
          <w:b w:val="0"/>
          <w:bCs w:val="0"/>
          <w:vertAlign w:val="subscript"/>
        </w:rPr>
        <w:t>i</w:t>
      </w:r>
      <w:r w:rsidR="00D01830">
        <w:rPr>
          <w:rStyle w:val="Strong"/>
          <w:b w:val="0"/>
          <w:bCs w:val="0"/>
        </w:rPr>
        <w:t>:</w:t>
      </w:r>
      <w:r w:rsidR="00D01830">
        <w:rPr>
          <w:rStyle w:val="Strong"/>
          <w:b w:val="0"/>
          <w:bCs w:val="0"/>
          <w:i/>
          <w:iCs/>
        </w:rPr>
        <w:t>C</w:t>
      </w:r>
      <w:r w:rsidR="00D01830">
        <w:rPr>
          <w:rStyle w:val="Strong"/>
          <w:b w:val="0"/>
          <w:bCs w:val="0"/>
          <w:vertAlign w:val="subscript"/>
        </w:rPr>
        <w:t>a</w:t>
      </w:r>
      <w:r w:rsidR="00D01830">
        <w:rPr>
          <w:rStyle w:val="Strong"/>
          <w:b w:val="0"/>
          <w:bCs w:val="0"/>
        </w:rPr>
        <w:t>, and leaf nitrogen content</w:t>
      </w:r>
      <w:r w:rsidR="00D01830">
        <w:t xml:space="preserve"> </w:t>
      </w:r>
      <w:r w:rsidR="00BE2611">
        <w:t xml:space="preserve">would be useful to </w:t>
      </w:r>
      <w:r w:rsidR="00D01830">
        <w:t>test</w:t>
      </w:r>
      <w:r w:rsidR="00BE2611">
        <w:t xml:space="preserve"> th</w:t>
      </w:r>
      <w:r w:rsidR="00D01830">
        <w:t>is</w:t>
      </w:r>
      <w:r w:rsidR="00BE2611">
        <w:t xml:space="preserve"> </w:t>
      </w:r>
      <w:r w:rsidR="009D16B9">
        <w:t>conjecture</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48B8F41D" w:rsidR="00EE6FF9" w:rsidRPr="004556DC" w:rsidRDefault="00E557CE" w:rsidP="00FA6954">
      <w:pPr>
        <w:autoSpaceDE w:val="0"/>
        <w:autoSpaceDN w:val="0"/>
        <w:adjustRightInd w:val="0"/>
        <w:spacing w:line="360" w:lineRule="auto"/>
        <w:rPr>
          <w:color w:val="000000" w:themeColor="text1"/>
        </w:rPr>
      </w:pPr>
      <w:r>
        <w:rPr>
          <w:color w:val="000000" w:themeColor="text1"/>
        </w:rPr>
        <w:lastRenderedPageBreak/>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w:t>
      </w:r>
      <w:r w:rsidR="009D16B9">
        <w:rPr>
          <w:color w:val="000000" w:themeColor="text1"/>
        </w:rPr>
        <w:t>greater</w:t>
      </w:r>
      <w:r w:rsidR="00FA6954">
        <w:rPr>
          <w:color w:val="000000" w:themeColor="text1"/>
        </w:rPr>
        <w:t xml:space="preserve">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 xml:space="preserve">related </w:t>
      </w:r>
      <w:r w:rsidR="004474CE">
        <w:rPr>
          <w:color w:val="000000" w:themeColor="text1"/>
        </w:rPr>
        <w:t>with</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5EEC9710"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w:t>
      </w:r>
      <w:r w:rsidR="003B2DBB">
        <w:rPr>
          <w:color w:val="000000" w:themeColor="text1"/>
        </w:rPr>
        <w:lastRenderedPageBreak/>
        <w:t xml:space="preserve">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3C84C557"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804517">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where</w:t>
      </w:r>
      <w:r w:rsidR="00B626C6">
        <w:t xml:space="preserve"> C</w:t>
      </w:r>
      <w:r w:rsidR="00B626C6">
        <w:rPr>
          <w:vertAlign w:val="subscript"/>
        </w:rPr>
        <w:t>3</w:t>
      </w:r>
      <w:r w:rsidR="00B626C6">
        <w:t xml:space="preserve"> </w:t>
      </w:r>
      <w:r w:rsidR="00723922">
        <w:t xml:space="preserve">optimality </w:t>
      </w:r>
      <w:r w:rsidR="00B626C6">
        <w:t>model</w:t>
      </w:r>
      <w:r w:rsidR="004474CE">
        <w:t>s</w:t>
      </w:r>
      <w:r w:rsidR="00B626C6">
        <w:t xml:space="preserve"> assume</w:t>
      </w:r>
      <w:r w:rsidR="00900C88">
        <w:t xml:space="preserve"> either</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4474CE">
        <w:t xml:space="preserve"> or 146 </w:t>
      </w:r>
      <w:r w:rsidR="004474CE">
        <w:fldChar w:fldCharType="begin" w:fldLock="1"/>
      </w:r>
      <w:r w:rsidR="009C1979">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4474CE">
        <w:fldChar w:fldCharType="separate"/>
      </w:r>
      <w:r w:rsidR="004474CE" w:rsidRPr="004474CE">
        <w:rPr>
          <w:noProof/>
        </w:rPr>
        <w:t>(Stocker et al. 2020)</w:t>
      </w:r>
      <w:r w:rsidR="004474CE">
        <w:fldChar w:fldCharType="end"/>
      </w:r>
      <w:r w:rsidR="00900C88">
        <w:t xml:space="preserve">, while the </w:t>
      </w:r>
      <w:r w:rsidR="00B626C6">
        <w:t>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w:t>
      </w:r>
      <w:r w:rsidR="009F7084">
        <w:t xml:space="preserve"> Across functional groups, our results indicate that </w:t>
      </w:r>
      <w:r w:rsidR="009F7084" w:rsidRPr="000C63A9">
        <w:rPr>
          <w:i/>
          <w:iCs/>
          <w:lang w:val="el-GR"/>
        </w:rPr>
        <w:t>β</w:t>
      </w:r>
      <w:r w:rsidR="009F7084">
        <w:t xml:space="preserve"> ranged </w:t>
      </w:r>
      <w:r w:rsidR="00900C88">
        <w:t>from</w:t>
      </w:r>
      <w:r w:rsidR="009F7084">
        <w:t xml:space="preserve"> 33.9 </w:t>
      </w:r>
      <w:r w:rsidR="00900C88">
        <w:t>to</w:t>
      </w:r>
      <w:r w:rsidR="009F7084">
        <w:t xml:space="preserve"> 714.5 in C</w:t>
      </w:r>
      <w:r w:rsidR="009F7084">
        <w:rPr>
          <w:vertAlign w:val="subscript"/>
        </w:rPr>
        <w:t>3</w:t>
      </w:r>
      <w:r w:rsidR="009F7084">
        <w:t xml:space="preserve"> N-fixers (mean: 209.3; median: 187.7; standard deviation: 147.4), </w:t>
      </w:r>
      <w:r w:rsidR="00900C88">
        <w:t xml:space="preserve">from </w:t>
      </w:r>
      <w:r w:rsidR="009F7084">
        <w:t xml:space="preserve">15.7 </w:t>
      </w:r>
      <w:r w:rsidR="00900C88">
        <w:t>to</w:t>
      </w:r>
      <w:r w:rsidR="009F7084">
        <w:t xml:space="preserve"> 1821.1 in C</w:t>
      </w:r>
      <w:r w:rsidR="009F7084">
        <w:rPr>
          <w:vertAlign w:val="subscript"/>
        </w:rPr>
        <w:t>3</w:t>
      </w:r>
      <w:r w:rsidR="009F7084">
        <w:t xml:space="preserve"> non-fixers (mean: 426.4; median: 346.2; standard deviation: 315.6), and </w:t>
      </w:r>
      <w:r w:rsidR="00900C88">
        <w:t xml:space="preserve">from </w:t>
      </w:r>
      <w:r w:rsidR="009F7084">
        <w:t>&lt;0.1 to 362.7 in C</w:t>
      </w:r>
      <w:r w:rsidR="009F7084">
        <w:rPr>
          <w:vertAlign w:val="subscript"/>
        </w:rPr>
        <w:t>4</w:t>
      </w:r>
      <w:r w:rsidR="009F7084">
        <w:t xml:space="preserve"> non-fixers (mean: 19.6; median: 0.9; standard deviation: 59.4). </w:t>
      </w:r>
      <w:r w:rsidR="00270005">
        <w:t xml:space="preserve">The high degree of </w:t>
      </w:r>
      <w:r w:rsidR="00270005" w:rsidRPr="000C63A9">
        <w:rPr>
          <w:i/>
          <w:iCs/>
          <w:lang w:val="el-GR"/>
        </w:rPr>
        <w:t>β</w:t>
      </w:r>
      <w:r w:rsidR="00270005">
        <w:t xml:space="preserve"> variability </w:t>
      </w:r>
      <w:r w:rsidR="009F7084">
        <w:t xml:space="preserve">within functional groups </w:t>
      </w:r>
      <w:r w:rsidR="00270005">
        <w:t xml:space="preserve">across the environmental gradient suggests that the use of single parameterized </w:t>
      </w:r>
      <w:r w:rsidR="00270005" w:rsidRPr="000C63A9">
        <w:rPr>
          <w:i/>
          <w:iCs/>
          <w:lang w:val="el-GR"/>
        </w:rPr>
        <w:t>β</w:t>
      </w:r>
      <w:r w:rsidR="00270005">
        <w:t xml:space="preserve"> value</w:t>
      </w:r>
      <w:r w:rsidR="009F7084">
        <w:t>s within C</w:t>
      </w:r>
      <w:r w:rsidR="009F7084">
        <w:rPr>
          <w:vertAlign w:val="subscript"/>
        </w:rPr>
        <w:t>3</w:t>
      </w:r>
      <w:r w:rsidR="009F7084">
        <w:t>/C</w:t>
      </w:r>
      <w:r w:rsidR="009F7084">
        <w:rPr>
          <w:vertAlign w:val="subscript"/>
        </w:rPr>
        <w:t>4</w:t>
      </w:r>
      <w:r w:rsidR="009F7084">
        <w:t xml:space="preserve"> functional groups</w:t>
      </w:r>
      <w:r w:rsidR="00270005">
        <w:t xml:space="preserve"> may contribute to errors </w:t>
      </w:r>
      <w:r w:rsidR="00DE6B9B">
        <w:t>in</w:t>
      </w:r>
      <w:r w:rsidR="00270005">
        <w:t xml:space="preserve"> </w:t>
      </w:r>
      <w:r w:rsidR="009F7084">
        <w:t xml:space="preserve">optimality </w:t>
      </w:r>
      <w:r w:rsidR="00270005">
        <w:t>model simulations.</w:t>
      </w:r>
    </w:p>
    <w:p w14:paraId="782B7694" w14:textId="10DCDEAA" w:rsidR="00521769" w:rsidRDefault="009F7084" w:rsidP="009F7084">
      <w:pPr>
        <w:autoSpaceDE w:val="0"/>
        <w:autoSpaceDN w:val="0"/>
        <w:adjustRightInd w:val="0"/>
        <w:spacing w:line="360" w:lineRule="auto"/>
      </w:pPr>
      <w:r>
        <w:tab/>
        <w:t xml:space="preserve">In this study, </w:t>
      </w:r>
      <w:r w:rsidR="00900C88" w:rsidRPr="000C63A9">
        <w:rPr>
          <w:i/>
          <w:iCs/>
          <w:lang w:val="el-GR"/>
        </w:rPr>
        <w:t>β</w:t>
      </w:r>
      <w:r w:rsidR="00900C88">
        <w:t xml:space="preserve"> in </w:t>
      </w:r>
      <w:r>
        <w:t>C</w:t>
      </w:r>
      <w:r>
        <w:rPr>
          <w:vertAlign w:val="subscript"/>
        </w:rPr>
        <w:t>3</w:t>
      </w:r>
      <w:r>
        <w:t xml:space="preserve"> species </w:t>
      </w:r>
      <w:r w:rsidR="008241D3">
        <w:t>w</w:t>
      </w:r>
      <w:r w:rsidR="00900C88">
        <w:t>as</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rsidR="00521769">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w:t>
      </w:r>
      <w:r w:rsidR="00E620EE">
        <w:t>as</w:t>
      </w:r>
      <w:r w:rsidR="00DE6B9B">
        <w:t>, on average,</w:t>
      </w:r>
      <w:r w:rsidR="008241D3">
        <w:t xml:space="preserve"> less than the current parameterized</w:t>
      </w:r>
      <w:r w:rsidR="00DE6B9B">
        <w:t xml:space="preserve"> global</w:t>
      </w:r>
      <w:r w:rsidR="008241D3">
        <w:t xml:space="preserve"> value, indicating that </w:t>
      </w:r>
      <w:r w:rsidR="00521769">
        <w:t>individuals had</w:t>
      </w:r>
      <w:r w:rsidR="008241D3">
        <w:t xml:space="preserve"> reduced costs of acquiring nitrogen and/or greater costs of acquiring</w:t>
      </w:r>
      <w:r w:rsidR="00380A3E">
        <w:t xml:space="preserve"> water</w:t>
      </w:r>
      <w:r w:rsidR="008241D3">
        <w:t xml:space="preserve"> relative to the global mean. </w:t>
      </w:r>
      <w:r w:rsidR="00270005">
        <w:t xml:space="preserve">As mentioned above, mechanisms driving these responses are unclear as we are unable to identify components of </w:t>
      </w:r>
      <w:r w:rsidR="00270005" w:rsidRPr="000C63A9">
        <w:rPr>
          <w:i/>
          <w:iCs/>
          <w:lang w:val="el-GR"/>
        </w:rPr>
        <w:t>β</w:t>
      </w:r>
      <w:r w:rsidR="00270005">
        <w:t xml:space="preserve"> </w:t>
      </w:r>
      <w:r w:rsidR="00E620EE">
        <w:t xml:space="preserve">when it is calculated </w:t>
      </w:r>
      <w:r w:rsidR="00270005">
        <w:t xml:space="preserve">using carbon isotope data. Thus, future </w:t>
      </w:r>
      <w:r w:rsidR="00521769">
        <w:t xml:space="preserve">work should investigate mechanisms driving </w:t>
      </w:r>
      <w:r w:rsidR="00521769" w:rsidRPr="000C63A9">
        <w:rPr>
          <w:i/>
          <w:iCs/>
          <w:lang w:val="el-GR"/>
        </w:rPr>
        <w:t>β</w:t>
      </w:r>
      <w:r w:rsidR="00521769">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618366C3"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w:t>
      </w:r>
      <w:r w:rsidR="00F83EFB">
        <w:rPr>
          <w:color w:val="000000" w:themeColor="text1"/>
        </w:rPr>
        <w:lastRenderedPageBreak/>
        <w:t>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744636">
        <w:rPr>
          <w:color w:val="000000" w:themeColor="text1"/>
        </w:rPr>
        <w:t xml:space="preserve">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007AD">
        <w:rPr>
          <w:color w:val="000000" w:themeColor="text1"/>
        </w:rPr>
        <w:t xml:space="preserve">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EF3B2B">
        <w:rPr>
          <w:color w:val="000000" w:themeColor="text1"/>
        </w:rPr>
        <w:t xml:space="preserve">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900C88">
        <w:rPr>
          <w:color w:val="000000" w:themeColor="text1"/>
        </w:rPr>
        <w:t>, contrasting theoretical expectations</w:t>
      </w:r>
      <w:r w:rsidR="00F83EFB">
        <w:rPr>
          <w:color w:val="000000" w:themeColor="text1"/>
        </w:rPr>
        <w:t xml:space="preserve">. </w:t>
      </w:r>
      <w:r w:rsidR="00900C88">
        <w:rPr>
          <w:color w:val="000000" w:themeColor="text1"/>
        </w:rPr>
        <w:t xml:space="preserve">Patterns expected from </w:t>
      </w:r>
      <w:r w:rsidR="00F83EFB">
        <w:rPr>
          <w:color w:val="000000" w:themeColor="text1"/>
        </w:rPr>
        <w:t xml:space="preserve">theory were </w:t>
      </w:r>
      <w:r w:rsidR="00900C88">
        <w:rPr>
          <w:color w:val="000000" w:themeColor="text1"/>
        </w:rPr>
        <w:t xml:space="preserve">not </w:t>
      </w:r>
      <w:r w:rsidR="00F83EFB">
        <w:rPr>
          <w:color w:val="000000" w:themeColor="text1"/>
        </w:rPr>
        <w:t>modified by N-fixing ability</w:t>
      </w:r>
      <w:r w:rsidR="00900C88">
        <w:rPr>
          <w:color w:val="000000" w:themeColor="text1"/>
        </w:rPr>
        <w:t xml:space="preserve">, though N-fixing species did generally have greater </w:t>
      </w:r>
      <w:r w:rsidR="00900C88">
        <w:rPr>
          <w:i/>
          <w:iCs/>
          <w:color w:val="000000" w:themeColor="text1"/>
        </w:rPr>
        <w:t>N</w:t>
      </w:r>
      <w:r w:rsidR="00900C88">
        <w:rPr>
          <w:color w:val="000000" w:themeColor="text1"/>
          <w:vertAlign w:val="subscript"/>
        </w:rPr>
        <w:t>area</w:t>
      </w:r>
      <w:r w:rsidR="00900C88">
        <w:rPr>
          <w:color w:val="000000" w:themeColor="text1"/>
        </w:rPr>
        <w:t xml:space="preserve"> than non-fixing species</w:t>
      </w:r>
      <w:r w:rsidR="00F83EFB">
        <w:rPr>
          <w:color w:val="000000" w:themeColor="text1"/>
        </w:rPr>
        <w:t xml:space="preserve">.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w:t>
      </w:r>
      <w:r w:rsidR="00E620EE">
        <w:t>implementing</w:t>
      </w:r>
      <w:r w:rsidR="00F83EFB">
        <w:t xml:space="preserve"> framework</w:t>
      </w:r>
      <w:r w:rsidR="00E620EE">
        <w:t>s</w:t>
      </w:r>
      <w:r w:rsidR="00F83EFB">
        <w:t xml:space="preserve">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xml:space="preserve">, </w:t>
      </w:r>
      <w:r w:rsidR="004474CE">
        <w:rPr>
          <w:color w:val="000000" w:themeColor="text1"/>
        </w:rPr>
        <w:t xml:space="preserve">building on previous claims </w:t>
      </w:r>
      <w:r w:rsidR="00380A3E">
        <w:rPr>
          <w:color w:val="000000" w:themeColor="text1"/>
        </w:rPr>
        <w:t>that the theory may be suitable for implementation in terrestrial biosphere models.</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4611125" w14:textId="67BB9941" w:rsidR="00804517" w:rsidRPr="00804517" w:rsidRDefault="00AA3362" w:rsidP="0080451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04517" w:rsidRPr="00804517">
        <w:rPr>
          <w:noProof/>
        </w:rPr>
        <w:t>Adams, M. A., T. L. Turnbull, J. I. Sprent, and N. Buchmann. 2016. Legumes are different: Leaf nitrogen, photosynthesis, and water use efficiency. Proceedings of the National Academy of Sciences of the United States of America 113:4098–4103.</w:t>
      </w:r>
    </w:p>
    <w:p w14:paraId="4ADBB4A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Bates, D., M. Mächler, B. Bolker, and S. Walker. 2015. Fitting linear mixed-effects models using lme4. Journal of Statistical Software 67:1–48.</w:t>
      </w:r>
    </w:p>
    <w:p w14:paraId="69AF0A9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Bernacchi, C. J., E. L. Singsaas, C. Pimentel, A. R. Portis, and S. P. Long. 2001. Improved temperature response functions for models of Rubisco-limited photosynthesis. Plant, Cell and Environment 24:253–259.</w:t>
      </w:r>
    </w:p>
    <w:p w14:paraId="7B372AF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Bloomfield, K. J., B. D. Stocker, T. F. Keenan, and I. C. Prentice. 2022. Environmental controls on the light use efficiency of terrestrial gross primary production. Global Change Biology:0–2.</w:t>
      </w:r>
    </w:p>
    <w:p w14:paraId="0E77F7D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Booth, B. B. B., C. D. Jones, M. Collins, I. J. Totterdell, P. M. Cox, S. Sitch, C. Huntingford, R. A. Betts, G. R. Harris, and J. Lloyd. 2012. High sensitivity of future global warming to land carbon cycle processes. Environmental Research Letters 7:024002.</w:t>
      </w:r>
    </w:p>
    <w:p w14:paraId="2B6C7A5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7B9DC65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Brzostek, E. R., D. Dragoni, H. P. Schmid, A. F. Rahman, D. Sims, C. A. Wayson, D. J. Johnson, and R. P. Phillips. 2014. Chronic water stress reduces tree growth and the carbon sink of deciduous hardwood forests. Global Change Biology 20:2531–2539.</w:t>
      </w:r>
    </w:p>
    <w:p w14:paraId="6ECE47E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Bytnerowicz, T. A., J. L. Funk, D. N. L. Menge, S. S. Perakis, and A. A. Wolf. 2023. Leaf nitrogen affects photosynthesis and water use efficiency similarly in nitrogen-fixing and non-fixing trees. Journal of Ecology:1–15.</w:t>
      </w:r>
    </w:p>
    <w:p w14:paraId="7AA8419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804517">
        <w:rPr>
          <w:noProof/>
          <w:vertAlign w:val="subscript"/>
        </w:rPr>
        <w:t>3</w:t>
      </w:r>
      <w:r w:rsidRPr="00804517">
        <w:rPr>
          <w:noProof/>
        </w:rPr>
        <w:t xml:space="preserve"> plants worldwide. Global Ecology and Biogeography 27:1056–1067.</w:t>
      </w:r>
    </w:p>
    <w:p w14:paraId="23E99A1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Cramer, W., and I. C. Prentice. 1988. Simulation of regional soil moisture deficits on a European </w:t>
      </w:r>
      <w:r w:rsidRPr="00804517">
        <w:rPr>
          <w:noProof/>
        </w:rPr>
        <w:lastRenderedPageBreak/>
        <w:t>scale. Norsk Geografisk Tidsskrift - Norwegian Journal of Geography 42:149–151.</w:t>
      </w:r>
    </w:p>
    <w:p w14:paraId="53C8786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CBF2B4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5CEB4CC8"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9ED6B46"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Dong, N., I. C. Prentice, B. J. Evans, S. Caddy-Retalic, A. J. Lowe, and I. J. Wright. 2017. Leaf nitrogen from first principles: field evidence for adaptive variation with climate. Biogeosciences 14:481–495.</w:t>
      </w:r>
    </w:p>
    <w:p w14:paraId="3439355F"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Dong, N., I. C. Prentice, I. J. Wright, B. J. Evans, H. F. Togashi, S. Caddy-Retalic, F. A. McInerney, B. Sparrow, E. Leitch, and A. J. Lowe. 2020. Components of leaf‐trait variation along environmental gradients. New Phytologist 228:82–94.</w:t>
      </w:r>
    </w:p>
    <w:p w14:paraId="11C1484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Dong, N., I. C. Prentice, I. J. Wright, H. Wang, O. K. Atkin, K. J. Bloomfield, T. F. Domingues, S. M. Gleason, V. Maire, Y. Onoda, H. Poorter, and N. G. Smith. 2022. Leaf nitrogen from the perspective of optimal plant function. Journal of Ecology 110:2585–2602.</w:t>
      </w:r>
    </w:p>
    <w:p w14:paraId="3EFF235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Eamus, D., N. Boulain, J. Cleverly, and D. D. Breshears. 2013. Global change-type drought-induced tree mortality: Vapor pressure deficit is more important than temperature per se in causing decline in tree health. Ecology and Evolution 3:2711–2729.</w:t>
      </w:r>
    </w:p>
    <w:p w14:paraId="5CFC708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B75479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Evans, J. R. 1989a. Partitioning of nitrogen between and within leaves grown under different irradiances. Functional Plant Biology 16:533.</w:t>
      </w:r>
    </w:p>
    <w:p w14:paraId="3D48BC0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lastRenderedPageBreak/>
        <w:t>Evans, J. R. 1989b. Photosynthesis and nitrogen relationships in leaves of C</w:t>
      </w:r>
      <w:r w:rsidRPr="00804517">
        <w:rPr>
          <w:noProof/>
          <w:vertAlign w:val="subscript"/>
        </w:rPr>
        <w:t>3</w:t>
      </w:r>
      <w:r w:rsidRPr="00804517">
        <w:rPr>
          <w:noProof/>
        </w:rPr>
        <w:t xml:space="preserve"> plants. Oecologia 78:9–19.</w:t>
      </w:r>
    </w:p>
    <w:p w14:paraId="2A61632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Evans, J. R., and J. R. Seemann. 1989. The allocation of protein nitrogen in the photosynthetic apparatus: costs, consequences, and control. Photosynthesis 8:183–205.</w:t>
      </w:r>
    </w:p>
    <w:p w14:paraId="7524D0F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Farquhar, G. D., J. R. Ehleringer, and K. T. Hubick. 1989. Carbon isotope discrimination and photosynthesis. Annual Review of Plant Physiology and Plant Molecular Biology 40:503–537.</w:t>
      </w:r>
    </w:p>
    <w:p w14:paraId="2072583F"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DB036B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Field, C. B., and H. A. Mooney. 1986. The photosynthesis-nitrogen relationship in wild plants. Pages 25–55 </w:t>
      </w:r>
      <w:r w:rsidRPr="00804517">
        <w:rPr>
          <w:i/>
          <w:iCs/>
          <w:noProof/>
        </w:rPr>
        <w:t>in</w:t>
      </w:r>
      <w:r w:rsidRPr="00804517">
        <w:rPr>
          <w:noProof/>
        </w:rPr>
        <w:t xml:space="preserve"> T. J. Givnish, editor. On the Economy of Plant Form and Function. Cambridge University Press, Cambridge.</w:t>
      </w:r>
    </w:p>
    <w:p w14:paraId="4C30BFEF"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5401469"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Fox, J., and S. Weisberg. 2019. An R companion to applied regression. Third edit. Sage, Thousand Oaks, California.</w:t>
      </w:r>
    </w:p>
    <w:p w14:paraId="065BB8C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Friel, C. A., and M. L. Friesen. 2019. Legumes modulate allocation to rhizobial nitrogen fixation in response to factorial light and nitrogen manipulation. Frontiers in Plant Science 10:1316.</w:t>
      </w:r>
    </w:p>
    <w:p w14:paraId="07CD0384"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Ghannoum, O., J. R. Evans, and S. von Caemmerer. 2011. Nitrogen and water use efficiency of </w:t>
      </w:r>
      <w:r w:rsidRPr="00804517">
        <w:rPr>
          <w:noProof/>
        </w:rPr>
        <w:lastRenderedPageBreak/>
        <w:t xml:space="preserve">C4 plants. Pages 129–146 </w:t>
      </w:r>
      <w:r w:rsidRPr="00804517">
        <w:rPr>
          <w:i/>
          <w:iCs/>
          <w:noProof/>
        </w:rPr>
        <w:t>in</w:t>
      </w:r>
      <w:r w:rsidRPr="00804517">
        <w:rPr>
          <w:noProof/>
        </w:rPr>
        <w:t xml:space="preserve"> A. S. Raghavendra and R. F. Sage, editors. C4 Photosynthesis and Related CO2 Concentrating Mechanisms. Springer.</w:t>
      </w:r>
    </w:p>
    <w:p w14:paraId="5F0C822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Grossiord, C., T. N. Buckley, L. A. Cernusak, K. A. Novick, B. Poulter, R. T. W. Siegwolf, J. S. Sperry, and N. G. McDowell. 2020. Plant responses to rising vapor pressure deficit. New Phytologist 226:1550–1566.</w:t>
      </w:r>
    </w:p>
    <w:p w14:paraId="7DEA93B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Hijmans, R. J. 2022. terra: Spatial Data Analysis.</w:t>
      </w:r>
    </w:p>
    <w:p w14:paraId="2B30F8F8"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Huber, M. L., R. A. Perkins, A. Laesecke, D. G. Friend, J. V Sengers, M. J. Assael, I. N. Metaxa, E. Vogel, R. Mareš, and K. Miyagawa. 2009. New international formulation for the viscosity of H2 O. Journal of Physical and Chemical Reference Data 38:101–125.</w:t>
      </w:r>
    </w:p>
    <w:p w14:paraId="10CC0BC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Hungate, B. A., J. S. Dukes, M. R. Shaw, Y. Luo, and C. B. Field. 2003. Nitrogen and climate change. Science 302:1512–1513.</w:t>
      </w:r>
    </w:p>
    <w:p w14:paraId="7EEB8D6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2D9D962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Kachurina, O. M., H. Zhang, W. R. Raun, and E. G. Krenzer. 2000. Simultaneous determination of soil aluminum, ammonium- and nitrate- nitrogen using 1 M potassium chloride. Communications in Soil Science and Plant Analysis 31:893–903.</w:t>
      </w:r>
    </w:p>
    <w:p w14:paraId="1195D38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Katabuchi, M. 2015. LeafArea: An R package for rapid digital analysis of leaf area. Ecological Research 30:1073–1077.</w:t>
      </w:r>
    </w:p>
    <w:p w14:paraId="3BE16DF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Kattge, J., W. Knorr, T. Raddatz, and C. Wirth. 2009. Quantifying photosynthetic capacity and its relationship to leaf nitrogen content for global-scale terrestrial biosphere models. Global Change Biology 15:976–991.</w:t>
      </w:r>
    </w:p>
    <w:p w14:paraId="52454B5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Keeney, D. R., and D. W. Nelson. 1983. Nitrogen—Inorganic Forms. Pages 643–698 </w:t>
      </w:r>
      <w:r w:rsidRPr="00804517">
        <w:rPr>
          <w:i/>
          <w:iCs/>
          <w:noProof/>
        </w:rPr>
        <w:t>in</w:t>
      </w:r>
      <w:r w:rsidRPr="00804517">
        <w:rPr>
          <w:noProof/>
        </w:rPr>
        <w:t xml:space="preserve"> A. L. Page, editor. Methods of Soil Analysis. 2nd edition. ASA and SSSA, Madison, WI, USA.</w:t>
      </w:r>
    </w:p>
    <w:p w14:paraId="4769216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Kenward, M. G., and J. H. Roger. 1997. Small sample inference for fixed effects from restricted maximum likelihood. Biometrics 53:983.</w:t>
      </w:r>
    </w:p>
    <w:p w14:paraId="273428FE"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Knorr, W., and M. Heimann. 2001. Uncertainties in global terrestrial biosphere modeling: 1. A comprehensive sensitivity analysis with a new photosynthesis and energy balance scheme. </w:t>
      </w:r>
      <w:r w:rsidRPr="00804517">
        <w:rPr>
          <w:noProof/>
        </w:rPr>
        <w:lastRenderedPageBreak/>
        <w:t>Global Biogeochemical Cycles 15:207–225.</w:t>
      </w:r>
    </w:p>
    <w:p w14:paraId="17155C5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Lavergne, A., D. Sandoval, V. J. Hare, H. Graven, and I. C. Prentice. 2020. Impacts of soil water stress on the acclimated stomatal limitation of photosynthesis: Insights from stable carbon isotope data. Global Change Biology 26:7158–7172.</w:t>
      </w:r>
    </w:p>
    <w:p w14:paraId="298319D8"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25833076"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LeBauer, D. S., and K. Treseder. 2008. Nitrogen limitation of net primary productivity in terrestrial ecosystems is globally distributed. Ecology 89:371–379.</w:t>
      </w:r>
    </w:p>
    <w:p w14:paraId="34E6F32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Lefcheck, J. S. 2016. piecewiseSEM: Piecewise structural equation modelling in r for ecology, evolution, and systematics. Methods in Ecology and Evolution 7:573–579.</w:t>
      </w:r>
    </w:p>
    <w:p w14:paraId="1B0B530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Lenth, R. 2019. emmeans: estimated marginal means, aka least-squares means.</w:t>
      </w:r>
    </w:p>
    <w:p w14:paraId="1C7BD81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Li, Q., M. Wei, Y. Li, G. Feng, Y. Wang, S. Li, and D. Zhang. 2019. Effects of soil moisture on water transport, photosynthetic carbon gain and water use efficiency in tomato are influenced by evaporative demand. Agricultural Water Management 226.</w:t>
      </w:r>
    </w:p>
    <w:p w14:paraId="561D502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Li, W., H. Zhang, G. Huang, R. Liu, H. Wu, C. Zhao, and N. G. McDowell. 2020. Effects of nitrogen enrichment on tree carbon allocation: A global synthesis. Global Ecology and Biogeography 29:573–589.</w:t>
      </w:r>
    </w:p>
    <w:p w14:paraId="3D97EC2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Liang, X., T. Zhang, X. Lu, D. S. Ellsworth, H. BassiriRad, C. You, D. Wang, P. He, Q. Deng, H. Liu, J. Mo, and Q. Ye. 2020. Global response patterns of plant photosynthesis to nitrogen addition: A meta‐analysis. Global Change Biology 26:3585–3600.</w:t>
      </w:r>
    </w:p>
    <w:p w14:paraId="084BC98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López, J., D. A. Way, and W. Sadok. 2021. Systemic effects of rising atmospheric vapor pressure deficit on plant physiology and productivity. Global Change Biology 27:1704–</w:t>
      </w:r>
      <w:r w:rsidRPr="00804517">
        <w:rPr>
          <w:noProof/>
        </w:rPr>
        <w:lastRenderedPageBreak/>
        <w:t>1720.</w:t>
      </w:r>
    </w:p>
    <w:p w14:paraId="5E7DD67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Luo, X., T. F. Keenan, J. M. Chen, H. Croft, I. C. Prentice, N. G. Smith, A. P. Walker, H. Wang, R. Wang, C. Xu, and Y. Zhang. 2021. Global variation in the fraction of leaf nitrogen allocated to photosynthesis. Nature Communications 12:4866.</w:t>
      </w:r>
    </w:p>
    <w:p w14:paraId="1C9A72F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Mengoli, G., S. P. Harrison, and I. C. Prentice. 2023. A global function of climatic aridity accounts for soil moisture stress on carbon assimilation. EGUsphere.</w:t>
      </w:r>
    </w:p>
    <w:p w14:paraId="6C387937"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4D8F21E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Onoda, Y., K. Hikosaka, and T. Hirose. 2004. Allocation of nitrogen to cell walls decreases photosynthetic nitrogen-use efficiency. Functional Ecology 18:419–425.</w:t>
      </w:r>
    </w:p>
    <w:p w14:paraId="071361A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Onoda, Y., I. J. Wright, J. R. Evans, K. Hikosaka, K. Kitajima, Ü. Niinemets, H. Poorter, T. Tosens, and M. Westoby. 2017. Physiological and structural tradeoffs underlying the leaf economics spectrum. New Phytologist 214:1447–1463.</w:t>
      </w:r>
    </w:p>
    <w:p w14:paraId="0D94E309"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Oren, R., J. S. Sperry, G. G. Katul, D. E. Pataki, B. E. Ewers, N. Phillips, and K. V. R. Schäfer. 1999. Survey and synthesis of intra- and interspecific variation in stomatal sensitivity to vapour pressure deficit. Plant, Cell and Environment 22:1515–1526.</w:t>
      </w:r>
    </w:p>
    <w:p w14:paraId="23D694AE"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Paillassa, J., I. J. Wright, I. C. Prentice, S. Pepin, N. G. Smith, G. Ethier, A. C. Westerband, L. J. Lamarque, H. Wang, W. K. Cornwell, and V. Maire. 2020. When and where soil is important to modify the carbon and water economy of leaves. New Phytologist 228:121–135.</w:t>
      </w:r>
    </w:p>
    <w:p w14:paraId="7A12AAD4"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Peng, Y., K. J. Bloomfield, L. A. Cernusak, T. F. Domingues, and I. C. Prentice. 2021. Global climate and nutrient controls of photosynthetic capacity. Communications Biology 4:462.</w:t>
      </w:r>
    </w:p>
    <w:p w14:paraId="39307C2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Perkowski, E. A., D. W. Frey, C. L. Goodale, and N. G. Smith. (n.d.). Increasing nitrogen availability increases water use efficiency and decreases nitrogen use efficiency in </w:t>
      </w:r>
      <w:r w:rsidRPr="00804517">
        <w:rPr>
          <w:i/>
          <w:iCs/>
          <w:noProof/>
        </w:rPr>
        <w:t>Acer saccharum</w:t>
      </w:r>
      <w:r w:rsidRPr="00804517">
        <w:rPr>
          <w:noProof/>
        </w:rPr>
        <w:t>: a test of photosynthetic least-cost theory in mature forests.</w:t>
      </w:r>
    </w:p>
    <w:p w14:paraId="1416D43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AD8B7E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Pinheiro, J., and D. Bates. 2022. nlme: linear and nonlinear mixed effects models.</w:t>
      </w:r>
    </w:p>
    <w:p w14:paraId="7713AB9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lastRenderedPageBreak/>
        <w:t>Poorter, H., Ü. Niinemets, L. Poorter, I. J. Wright, and R. Villar. 2009. Causes and consequences of variation in leaf mass per area (LMA): A meta-analysis. New Phytologist 182:565–588.</w:t>
      </w:r>
    </w:p>
    <w:p w14:paraId="48AA0902"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Prentice, I. C., N. Dong, S. M. Gleason, V. Maire, and I. J. Wright. 2014. Balancing the costs of carbon gain and water transport: testing a new theoretical framework for plant functional ecology. Ecology Letters 17:82–91.</w:t>
      </w:r>
    </w:p>
    <w:p w14:paraId="3E286D1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Priestley, C. H. B., and R. J. Taylor. 1972. On the Assessment of Surface Heat Flux and Evaporation Using Large-Scale Parameters. Monthly Weather Review 100:81–92.</w:t>
      </w:r>
    </w:p>
    <w:p w14:paraId="2FECE8C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2EAA5489"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R Core Team. 2021. R: A language and environment for statistical computing. R Foundation for Statistical Computing, Vienna, Austria.</w:t>
      </w:r>
    </w:p>
    <w:p w14:paraId="5779E17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Reich, P. B. 2014. The world-wide ‘fast-slow’ plant economics spectrum: a traits manifesto. Journal of Ecology 102:275–301.</w:t>
      </w:r>
    </w:p>
    <w:p w14:paraId="79CC4A74"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2D51406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Rogers, A. 2014. The use and misuse of V</w:t>
      </w:r>
      <w:r w:rsidRPr="00804517">
        <w:rPr>
          <w:noProof/>
          <w:vertAlign w:val="subscript"/>
        </w:rPr>
        <w:t>c,max</w:t>
      </w:r>
      <w:r w:rsidRPr="00804517">
        <w:rPr>
          <w:noProof/>
        </w:rPr>
        <w:t xml:space="preserve"> in Earth System Models. Photosynthesis Research 119:15–29.</w:t>
      </w:r>
    </w:p>
    <w:p w14:paraId="211F5CA6"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B32018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 xml:space="preserve">Sage, R. F., and R. W. Pearcy. 1987. The nitrogen use efficiency of C3 and C4 plants: I. Leaf nitrogen, growth, and biomass partitioning in </w:t>
      </w:r>
      <w:r w:rsidRPr="00804517">
        <w:rPr>
          <w:i/>
          <w:iCs/>
          <w:noProof/>
        </w:rPr>
        <w:t>Chenopodium album</w:t>
      </w:r>
      <w:r w:rsidRPr="00804517">
        <w:rPr>
          <w:noProof/>
        </w:rPr>
        <w:t xml:space="preserve"> (L.) and </w:t>
      </w:r>
      <w:r w:rsidRPr="00804517">
        <w:rPr>
          <w:i/>
          <w:iCs/>
          <w:noProof/>
        </w:rPr>
        <w:t>Amaranthus retroflexus</w:t>
      </w:r>
      <w:r w:rsidRPr="00804517">
        <w:rPr>
          <w:noProof/>
        </w:rPr>
        <w:t xml:space="preserve"> (L.). Plant Physiology 84:954–958.</w:t>
      </w:r>
    </w:p>
    <w:p w14:paraId="58708A5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Saxton, K. E., and W. J. Rawls. 2006. Soil water characteristic estimates by texture and organic matter for hydrologic solutions. Soil Science Society of America Journal 70:1569–1578.</w:t>
      </w:r>
    </w:p>
    <w:p w14:paraId="70788C6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lastRenderedPageBreak/>
        <w:t>Schmitt, M. R., and G. E. Edwards. 1981. Photosynthetic capacity and nitrogen use efficiency of maize, wheat, and rice: A comparison between C3 and C4 photosynthesis. Journal of Experimental Botany 32:459–466.</w:t>
      </w:r>
    </w:p>
    <w:p w14:paraId="5BAEAF2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Schneider, C. A., W. S. Rasband, and K. W. Eliceiri. 2012. NIH Image to ImageJ: 25 years of image analysis. Nature Methods 9:671–675.</w:t>
      </w:r>
    </w:p>
    <w:p w14:paraId="5782F28A"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Scott, H. G., and N. G. Smith. 2022. A Model of C4 Photosynthetic Acclimation Based on Least-Cost Optimality Theory Suitable for Earth System Model Incorporation. Journal of Advances in Modeling Earth Systems 14:1–16.</w:t>
      </w:r>
    </w:p>
    <w:p w14:paraId="559F83E1"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Shi, M., J. B. Fisher, E. R. Brzostek, and R. P. Phillips. 2016. Carbon cost of plant nitrogen acquisition: Global carbon cycle impact from an improved plant nitrogen cycle in the Community Land Model. Global Change Biology 22:1299–1314.</w:t>
      </w:r>
    </w:p>
    <w:p w14:paraId="63933038"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Smith, B., D. Wärlind, A. Arneth, T. Hickler, P. Leadley, J. Siltberg, and S. Zaehle. 2014. Implications of incorporating N cycling and N limitations on primary production in an individual-based dynamic vegetation model. Biogeosciences 11:2027–2054.</w:t>
      </w:r>
    </w:p>
    <w:p w14:paraId="20ADBA4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Smith, N. G., T. F. Keenan, I. C. Prentice, H. Wang, I. J. Wright, Ü. Niinemets, K. Y. Crous, T. F. Domingues, R. Guerrieri, F. Y. Ishida, J. Kattge, E. L. Kruger, V. Maire, A. Rogers, S. P. Serbin, L. Tarvainen, H. F. Togashi, P. A. Townsend, M. Wang, L. K. Weerasinghe, and S.-X. Zhou. 2019. Global photosynthetic capacity is optimized to the environment. Ecology Letters 22:506–517.</w:t>
      </w:r>
    </w:p>
    <w:p w14:paraId="43CEDDED"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2249B2C"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Stocker, B. D., J. Zscheischler, T. F. Keenan, I. C. Prentice, J. Peñuelas, and S. I. Seneviratne. 2018. Quantifying soil moisture impacts on light use efficiency across biomes. New Phytologist 218:1430–1449.</w:t>
      </w:r>
    </w:p>
    <w:p w14:paraId="0161CB2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Sulman, B. N., D. T. Roman, K. Yi, L. Wang, R. P. Phillips, and K. A. Novick. 2016. High atmospheric demand for water can limit forest carbon uptake and transpiration as severely as dry soil. Geophysical Research Letters 43:9686–9695.</w:t>
      </w:r>
    </w:p>
    <w:p w14:paraId="1FBBDE8E"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Taylor, B. N., and D. N. L. Menge. 2018. Light regulates tropical symbiotic nitrogen fixation more strongly than soil nitrogen. Nature Plants 4:655–661.</w:t>
      </w:r>
    </w:p>
    <w:p w14:paraId="0555AE54"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lastRenderedPageBreak/>
        <w:t>Thieurmel, B., and A. Elmarhraoui. 2019. suncalc: Compute sun position, sunlight phases, moon position, and lunar phase.</w:t>
      </w:r>
    </w:p>
    <w:p w14:paraId="430D8918"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Walker, A. P., A. P. Beckerman, L. Gu, J. Kattge, L. A. Cernusak, T. F. Domingues, J. C. Scales, G. Wohlfahrt, S. D. Wullschleger, and F. I. Woodward. 2014. The relationship of leaf photosynthetic traits - V</w:t>
      </w:r>
      <w:r w:rsidRPr="00804517">
        <w:rPr>
          <w:noProof/>
          <w:vertAlign w:val="subscript"/>
        </w:rPr>
        <w:t>cmax</w:t>
      </w:r>
      <w:r w:rsidRPr="00804517">
        <w:rPr>
          <w:noProof/>
        </w:rPr>
        <w:t xml:space="preserve"> and J</w:t>
      </w:r>
      <w:r w:rsidRPr="00804517">
        <w:rPr>
          <w:noProof/>
          <w:vertAlign w:val="subscript"/>
        </w:rPr>
        <w:t>max</w:t>
      </w:r>
      <w:r w:rsidRPr="00804517">
        <w:rPr>
          <w:noProof/>
        </w:rPr>
        <w:t xml:space="preserve"> - to leaf nitrogen, leaf phosphorus, and specific leaf area: a meta-analysis and modeling study. Ecology and Evolution 4:3218–3235.</w:t>
      </w:r>
    </w:p>
    <w:p w14:paraId="7951453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3DD9D2F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Wang, H., I. C. Prentice, T. F. Keenan, T. W. Davis, I. J. Wright, W. K. Cornwell, B. J. Evans, and C. Peng. 2017. Towards a universal model for carbon dioxide uptake by plants. Nature Plants 3:734–741.</w:t>
      </w:r>
    </w:p>
    <w:p w14:paraId="687FCC69"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Wang, H., I. C. Prentice, I. J. Wright, D. I. Warton, S. Qiao, X. Xu, J. Zhou, K. Kikuzawa, and N. C. Stenseth. 2023. Leaf economics fundamentals explained by optimality principles. Science Advances 9:eadd566.</w:t>
      </w:r>
    </w:p>
    <w:p w14:paraId="09D1C13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Waring, E. F., E. A. Perkowski, and N. G. Smith. 2023. Soil nitrogen fertilization reduces relative leaf nitrogen allocation to photosynthesis. Journal of Experimental Botany 74:5166–5180.</w:t>
      </w:r>
    </w:p>
    <w:p w14:paraId="4EED67F7"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04BA4F8B"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Wieder, W. R., C. C. Cleveland, W. K. Smith, and K. Todd-Brown. 2015. Future productivity and carbon storage limited by terrestrial nutrient availability. Nature Geoscience 8:441–444.</w:t>
      </w:r>
    </w:p>
    <w:p w14:paraId="7A8A2EAE"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22DC957"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Wright, I. J., P. B. Reich, and M. Westoby. 2003. Least-cost input mixtures of water and nitrogen for photosynthesis. The American Naturalist 161:98–111.</w:t>
      </w:r>
    </w:p>
    <w:p w14:paraId="5191D975"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lastRenderedPageBreak/>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35048F3"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A0B7E40"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5F72D46" w14:textId="77777777" w:rsidR="00804517" w:rsidRPr="00804517" w:rsidRDefault="00804517" w:rsidP="00804517">
      <w:pPr>
        <w:widowControl w:val="0"/>
        <w:autoSpaceDE w:val="0"/>
        <w:autoSpaceDN w:val="0"/>
        <w:adjustRightInd w:val="0"/>
        <w:spacing w:line="360" w:lineRule="auto"/>
        <w:ind w:left="480" w:hanging="480"/>
        <w:rPr>
          <w:noProof/>
        </w:rPr>
      </w:pPr>
      <w:r w:rsidRPr="00804517">
        <w:rPr>
          <w:noProof/>
        </w:rPr>
        <w:t>Ziehn, T., J. Kattge, W. Knorr, and M. Scholze. 2011. Improving the predictability of global CO</w:t>
      </w:r>
      <w:r w:rsidRPr="00804517">
        <w:rPr>
          <w:noProof/>
          <w:vertAlign w:val="subscript"/>
        </w:rPr>
        <w:t>2</w:t>
      </w:r>
      <w:r w:rsidRPr="00804517">
        <w:rPr>
          <w:noProof/>
        </w:rPr>
        <w:t xml:space="preserve"> assimilation rates under climate change. Geophysical Research Letters 38:L10404.</w:t>
      </w:r>
    </w:p>
    <w:p w14:paraId="58BCB247" w14:textId="3690AFF8" w:rsidR="00AA3362" w:rsidRPr="00AA3362" w:rsidRDefault="00AA3362" w:rsidP="00804517">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12-05T16:05:00Z" w:initials="EP">
    <w:p w14:paraId="71823C83" w14:textId="77777777" w:rsidR="00303932" w:rsidRDefault="00303932" w:rsidP="00303932">
      <w:r>
        <w:rPr>
          <w:rStyle w:val="CommentReference"/>
        </w:rPr>
        <w:annotationRef/>
      </w:r>
      <w:r>
        <w:rPr>
          <w:rFonts w:eastAsiaTheme="minorHAnsi" w:cs="Times New Roman (Body CS)"/>
          <w:color w:val="000000"/>
          <w:sz w:val="20"/>
          <w:szCs w:val="20"/>
        </w:rPr>
        <w:t>R1: Need to clarify that this negative relationship holds only in C3 herbs</w:t>
      </w:r>
    </w:p>
  </w:comment>
  <w:comment w:id="2" w:author="Perkowski, Evan A" w:date="2023-12-05T16:06:00Z" w:initials="EP">
    <w:p w14:paraId="27851D8C" w14:textId="77777777" w:rsidR="00303932" w:rsidRDefault="00303932" w:rsidP="00303932">
      <w:r>
        <w:rPr>
          <w:rStyle w:val="CommentReference"/>
        </w:rPr>
        <w:annotationRef/>
      </w:r>
      <w:r>
        <w:rPr>
          <w:rFonts w:eastAsiaTheme="minorHAnsi" w:cs="Times New Roman (Body CS)"/>
          <w:color w:val="000000"/>
          <w:sz w:val="20"/>
          <w:szCs w:val="20"/>
        </w:rPr>
        <w:t>R1: The conclusion lacks convincing support as R2 values, representing the proportion of variance in leaf nitrogen content explained by the tested variables, were not presented.</w:t>
      </w:r>
    </w:p>
  </w:comment>
  <w:comment w:id="3" w:author="Perkowski, Evan A" w:date="2023-12-05T16:07:00Z" w:initials="EP">
    <w:p w14:paraId="4D893D9B" w14:textId="77777777" w:rsidR="00206B7A" w:rsidRDefault="00206B7A" w:rsidP="00206B7A">
      <w:r>
        <w:rPr>
          <w:rStyle w:val="CommentReference"/>
        </w:rPr>
        <w:annotationRef/>
      </w:r>
      <w:r>
        <w:rPr>
          <w:rFonts w:eastAsiaTheme="minorHAnsi" w:cs="Times New Roman (Body CS)"/>
          <w:color w:val="000000"/>
          <w:sz w:val="20"/>
          <w:szCs w:val="20"/>
        </w:rPr>
        <w:t>R1: The authors used the mean daily soil moisture for the prior 1, 2, 3, 4, 5, 6, 7, 8, 9, 10, 15, 20, 25, 30, 60, and 90 days leading up to each site visit as independent variables. However, considering that changes in plant traits are likely a result of long-term adaptation and evolution throughout the growth season, environmental data from the extended growth season, rather than those influenced by sampling timing, would better represent the conditions influencing plants. Therefore, please use environmental data from the extended growth season as independent variables for the analysis.</w:t>
      </w:r>
    </w:p>
  </w:comment>
  <w:comment w:id="4" w:author="Perkowski, Evan A" w:date="2023-12-05T16:07:00Z" w:initials="EP">
    <w:p w14:paraId="55AA65F2" w14:textId="77777777" w:rsidR="00206B7A" w:rsidRDefault="00206B7A" w:rsidP="00206B7A">
      <w:r>
        <w:rPr>
          <w:rStyle w:val="CommentReference"/>
        </w:rPr>
        <w:annotationRef/>
      </w:r>
      <w:r>
        <w:rPr>
          <w:rFonts w:eastAsiaTheme="minorHAnsi" w:cs="Times New Roman (Body CS)"/>
          <w:color w:val="000000"/>
          <w:sz w:val="20"/>
          <w:szCs w:val="20"/>
        </w:rPr>
        <w:t>R1: Explain the significance of 𝜒 in equation 5 and whether β is a critical parameter in current photosynthesis or terrestrial biosphere models</w:t>
      </w:r>
    </w:p>
  </w:comment>
  <w:comment w:id="22" w:author="Perkowski, Evan A" w:date="2023-12-05T16:08:00Z" w:initials="EP">
    <w:p w14:paraId="26EC10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 w:id="23" w:author="Perkowski, Evan A" w:date="2023-12-05T16:16:00Z" w:initials="EP">
    <w:p w14:paraId="69D762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 w:id="24" w:author="Perkowski, Evan A" w:date="2023-12-05T16:08:00Z" w:initials="EP">
    <w:p w14:paraId="5D3C82F5" w14:textId="09FBA010" w:rsidR="00206B7A" w:rsidRDefault="00206B7A" w:rsidP="00206B7A">
      <w:r>
        <w:rPr>
          <w:rStyle w:val="CommentReference"/>
        </w:rPr>
        <w:annotationRef/>
      </w:r>
      <w:r>
        <w:rPr>
          <w:rFonts w:eastAsiaTheme="minorHAnsi" w:cs="Times New Roman (Body CS)"/>
          <w:color w:val="000000"/>
          <w:sz w:val="20"/>
          <w:szCs w:val="20"/>
        </w:rPr>
        <w:t>R1: It appears there is a positive relationship between leaf Ci:Ca and Narea in C4 species and pooled data. Could you please present the regression results for this part?</w:t>
      </w:r>
    </w:p>
  </w:comment>
  <w:comment w:id="25" w:author="Perkowski, Evan A" w:date="2023-12-05T16:16:00Z" w:initials="EP">
    <w:p w14:paraId="41BDDD90" w14:textId="77777777" w:rsidR="00206B7A" w:rsidRDefault="00206B7A" w:rsidP="00206B7A">
      <w:r>
        <w:rPr>
          <w:rStyle w:val="CommentReference"/>
        </w:rPr>
        <w:annotationRef/>
      </w:r>
      <w:r>
        <w:rPr>
          <w:rFonts w:eastAsiaTheme="minorHAnsi" w:cs="Times New Roman (Body CS)"/>
          <w:color w:val="000000"/>
          <w:sz w:val="20"/>
          <w:szCs w:val="20"/>
        </w:rPr>
        <w:t>Response: there was no Ci:Ca-Narea relationship in C4 species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23C83" w15:done="0"/>
  <w15:commentEx w15:paraId="27851D8C" w15:done="0"/>
  <w15:commentEx w15:paraId="4D893D9B" w15:done="0"/>
  <w15:commentEx w15:paraId="55AA65F2" w15:done="0"/>
  <w15:commentEx w15:paraId="26EC1005" w15:done="0"/>
  <w15:commentEx w15:paraId="69D76205" w15:done="0"/>
  <w15:commentEx w15:paraId="5D3C82F5" w15:done="0"/>
  <w15:commentEx w15:paraId="41BDDD90" w15:paraIdParent="5D3C82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4CB7900" w16cex:dateUtc="2023-12-05T22:05:00Z"/>
  <w16cex:commentExtensible w16cex:durableId="58383431" w16cex:dateUtc="2023-12-05T22:06:00Z"/>
  <w16cex:commentExtensible w16cex:durableId="316EB28D" w16cex:dateUtc="2023-12-05T22:07:00Z"/>
  <w16cex:commentExtensible w16cex:durableId="675125DE" w16cex:dateUtc="2023-12-05T22:07:00Z"/>
  <w16cex:commentExtensible w16cex:durableId="3568A164" w16cex:dateUtc="2023-12-05T22:08:00Z"/>
  <w16cex:commentExtensible w16cex:durableId="4352A758" w16cex:dateUtc="2023-12-05T22:16:00Z"/>
  <w16cex:commentExtensible w16cex:durableId="163582D3" w16cex:dateUtc="2023-12-05T22:08:00Z"/>
  <w16cex:commentExtensible w16cex:durableId="28DD689A" w16cex:dateUtc="2023-12-05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23C83" w16cid:durableId="64CB7900"/>
  <w16cid:commentId w16cid:paraId="27851D8C" w16cid:durableId="58383431"/>
  <w16cid:commentId w16cid:paraId="4D893D9B" w16cid:durableId="316EB28D"/>
  <w16cid:commentId w16cid:paraId="55AA65F2" w16cid:durableId="675125DE"/>
  <w16cid:commentId w16cid:paraId="26EC1005" w16cid:durableId="3568A164"/>
  <w16cid:commentId w16cid:paraId="69D76205" w16cid:durableId="4352A758"/>
  <w16cid:commentId w16cid:paraId="5D3C82F5" w16cid:durableId="163582D3"/>
  <w16cid:commentId w16cid:paraId="41BDDD90" w16cid:durableId="28DD68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92C60" w14:textId="77777777" w:rsidR="007130E2" w:rsidRDefault="007130E2" w:rsidP="00C14547">
      <w:r>
        <w:separator/>
      </w:r>
    </w:p>
  </w:endnote>
  <w:endnote w:type="continuationSeparator" w:id="0">
    <w:p w14:paraId="05431ADE" w14:textId="77777777" w:rsidR="007130E2" w:rsidRDefault="007130E2"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1BBEA" w14:textId="77777777" w:rsidR="007130E2" w:rsidRDefault="007130E2" w:rsidP="00C14547">
      <w:r>
        <w:separator/>
      </w:r>
    </w:p>
  </w:footnote>
  <w:footnote w:type="continuationSeparator" w:id="0">
    <w:p w14:paraId="467DA28A" w14:textId="77777777" w:rsidR="007130E2" w:rsidRDefault="007130E2"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9"/>
  </w:num>
  <w:num w:numId="2" w16cid:durableId="76904245">
    <w:abstractNumId w:val="8"/>
  </w:num>
  <w:num w:numId="3" w16cid:durableId="1761757888">
    <w:abstractNumId w:val="4"/>
  </w:num>
  <w:num w:numId="4" w16cid:durableId="536629633">
    <w:abstractNumId w:val="3"/>
  </w:num>
  <w:num w:numId="5" w16cid:durableId="242884954">
    <w:abstractNumId w:val="5"/>
  </w:num>
  <w:num w:numId="6" w16cid:durableId="1619794012">
    <w:abstractNumId w:val="6"/>
  </w:num>
  <w:num w:numId="7" w16cid:durableId="1264730552">
    <w:abstractNumId w:val="0"/>
  </w:num>
  <w:num w:numId="8" w16cid:durableId="2075396079">
    <w:abstractNumId w:val="7"/>
  </w:num>
  <w:num w:numId="9" w16cid:durableId="562175979">
    <w:abstractNumId w:val="1"/>
  </w:num>
  <w:num w:numId="10" w16cid:durableId="1617982368">
    <w:abstractNumId w:val="10"/>
  </w:num>
  <w:num w:numId="11" w16cid:durableId="9398735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91434</Words>
  <Characters>521175</Characters>
  <Application>Microsoft Office Word</Application>
  <DocSecurity>0</DocSecurity>
  <Lines>4343</Lines>
  <Paragraphs>1222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611387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2023-03-23T20:30:00Z</cp:lastPrinted>
  <dcterms:created xsi:type="dcterms:W3CDTF">2023-12-05T22:29:00Z</dcterms:created>
  <dcterms:modified xsi:type="dcterms:W3CDTF">2023-12-05T22:29:00Z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