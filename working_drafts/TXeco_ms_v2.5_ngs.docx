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commentRangeStart w:id="1"/>
      <w:r>
        <w:rPr>
          <w:b/>
          <w:bCs/>
        </w:rPr>
        <w:t>T</w:t>
      </w:r>
      <w:r w:rsidRPr="0070582B">
        <w:rPr>
          <w:b/>
          <w:bCs/>
        </w:rPr>
        <w:t>itle</w:t>
      </w:r>
      <w:commentRangeEnd w:id="1"/>
      <w:r w:rsidR="008F2304">
        <w:rPr>
          <w:rStyle w:val="CommentReference"/>
          <w:rFonts w:eastAsiaTheme="minorHAnsi" w:cs="Times New Roman (Body CS)"/>
        </w:rPr>
        <w:commentReference w:id="1"/>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6F130F63" w:rsidR="00160CD3" w:rsidRPr="00AA5310" w:rsidRDefault="00160CD3" w:rsidP="0025039E">
      <w:pPr>
        <w:spacing w:line="360" w:lineRule="auto"/>
      </w:pPr>
      <w:r>
        <w:rPr>
          <w:b/>
          <w:bCs/>
        </w:rPr>
        <w:t>Author List:</w:t>
      </w:r>
      <w:r>
        <w:t xml:space="preserve"> Evan A. Perkowski,</w:t>
      </w:r>
      <w:r w:rsidR="000F0C3F">
        <w:t xml:space="preserve"> Helen G. Scott,</w:t>
      </w:r>
      <w:r>
        <w:t xml:space="preserve">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6F9B7F00" w:rsidR="00160CD3" w:rsidRDefault="00160CD3" w:rsidP="0025039E">
      <w:pPr>
        <w:spacing w:line="360" w:lineRule="auto"/>
        <w:rPr>
          <w:bCs/>
        </w:rPr>
      </w:pPr>
      <w:r w:rsidRPr="00895468">
        <w:rPr>
          <w:b/>
        </w:rPr>
        <w:t>Abstract:</w:t>
      </w:r>
      <w:r>
        <w:rPr>
          <w:bCs/>
        </w:rPr>
        <w:t xml:space="preserve"> </w:t>
      </w:r>
      <w:r w:rsidR="000A10F8">
        <w:rPr>
          <w:bCs/>
        </w:rPr>
        <w:t>2</w:t>
      </w:r>
      <w:r w:rsidR="00B36B0E">
        <w:rPr>
          <w:bCs/>
        </w:rPr>
        <w:t>89</w:t>
      </w:r>
      <w:r w:rsidR="002D437C">
        <w:rPr>
          <w:bCs/>
        </w:rPr>
        <w:t xml:space="preserve"> </w:t>
      </w:r>
      <w:r>
        <w:rPr>
          <w:bCs/>
        </w:rPr>
        <w:t>words</w:t>
      </w:r>
    </w:p>
    <w:p w14:paraId="543417E2" w14:textId="52FDA3EA" w:rsidR="00160CD3" w:rsidRDefault="00160CD3" w:rsidP="0025039E">
      <w:pPr>
        <w:spacing w:line="360" w:lineRule="auto"/>
        <w:rPr>
          <w:bCs/>
        </w:rPr>
      </w:pPr>
      <w:r w:rsidRPr="00006BDD">
        <w:rPr>
          <w:b/>
        </w:rPr>
        <w:t>Main text word count</w:t>
      </w:r>
      <w:r>
        <w:rPr>
          <w:bCs/>
        </w:rPr>
        <w:t>:</w:t>
      </w:r>
      <w:r w:rsidR="000D755C">
        <w:rPr>
          <w:bCs/>
        </w:rPr>
        <w:t xml:space="preserve"> </w:t>
      </w:r>
      <w:r w:rsidR="000A10F8">
        <w:rPr>
          <w:bCs/>
        </w:rPr>
        <w:t>7</w:t>
      </w:r>
      <w:r w:rsidR="00673349">
        <w:rPr>
          <w:bCs/>
        </w:rPr>
        <w:t>593</w:t>
      </w:r>
      <w:r w:rsidR="00CF3820">
        <w:rPr>
          <w:bCs/>
        </w:rPr>
        <w:t xml:space="preserve"> </w:t>
      </w:r>
      <w:r>
        <w:rPr>
          <w:bCs/>
        </w:rPr>
        <w:t xml:space="preserve">words </w:t>
      </w:r>
    </w:p>
    <w:p w14:paraId="6D852392" w14:textId="77C614CC"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6A7EA7">
        <w:rPr>
          <w:bCs/>
        </w:rPr>
        <w:t>05</w:t>
      </w:r>
      <w:r w:rsidR="004F64A3">
        <w:rPr>
          <w:bCs/>
        </w:rPr>
        <w:t xml:space="preserve"> </w:t>
      </w:r>
      <w:r>
        <w:rPr>
          <w:bCs/>
        </w:rPr>
        <w:t>words</w:t>
      </w:r>
    </w:p>
    <w:p w14:paraId="27B29C84" w14:textId="7C7284A0" w:rsidR="00160CD3" w:rsidRDefault="00160CD3" w:rsidP="0025039E">
      <w:pPr>
        <w:spacing w:line="360" w:lineRule="auto"/>
        <w:ind w:firstLine="720"/>
        <w:rPr>
          <w:bCs/>
        </w:rPr>
      </w:pPr>
      <w:r>
        <w:rPr>
          <w:bCs/>
        </w:rPr>
        <w:t xml:space="preserve">Methods: </w:t>
      </w:r>
      <w:r w:rsidR="006A7B9F">
        <w:rPr>
          <w:bCs/>
        </w:rPr>
        <w:t>2</w:t>
      </w:r>
      <w:r w:rsidR="00E54B1E">
        <w:rPr>
          <w:bCs/>
        </w:rPr>
        <w:t>4</w:t>
      </w:r>
      <w:r w:rsidR="008E654C">
        <w:rPr>
          <w:bCs/>
        </w:rPr>
        <w:t>68</w:t>
      </w:r>
      <w:r w:rsidR="006A7B9F">
        <w:rPr>
          <w:bCs/>
        </w:rPr>
        <w:t xml:space="preserve"> </w:t>
      </w:r>
      <w:r>
        <w:rPr>
          <w:bCs/>
        </w:rPr>
        <w:t>words</w:t>
      </w:r>
    </w:p>
    <w:p w14:paraId="0A2B2CD4" w14:textId="7F390852" w:rsidR="00160CD3" w:rsidRDefault="00160CD3" w:rsidP="0025039E">
      <w:pPr>
        <w:spacing w:line="360" w:lineRule="auto"/>
        <w:ind w:firstLine="720"/>
        <w:rPr>
          <w:bCs/>
        </w:rPr>
      </w:pPr>
      <w:r>
        <w:rPr>
          <w:bCs/>
        </w:rPr>
        <w:t xml:space="preserve">Results: </w:t>
      </w:r>
      <w:r w:rsidR="000A10F8">
        <w:rPr>
          <w:bCs/>
        </w:rPr>
        <w:t>1</w:t>
      </w:r>
      <w:r w:rsidR="008E654C">
        <w:rPr>
          <w:bCs/>
        </w:rPr>
        <w:t>193</w:t>
      </w:r>
      <w:r w:rsidR="00515044">
        <w:rPr>
          <w:bCs/>
        </w:rPr>
        <w:t xml:space="preserve"> </w:t>
      </w:r>
      <w:r>
        <w:rPr>
          <w:bCs/>
        </w:rPr>
        <w:t>words (not including text in figures or tables)</w:t>
      </w:r>
    </w:p>
    <w:p w14:paraId="35636F53" w14:textId="60022088" w:rsidR="00160CD3" w:rsidRDefault="00160CD3" w:rsidP="0025039E">
      <w:pPr>
        <w:spacing w:line="360" w:lineRule="auto"/>
        <w:ind w:firstLine="720"/>
        <w:rPr>
          <w:bCs/>
        </w:rPr>
      </w:pPr>
      <w:r>
        <w:rPr>
          <w:bCs/>
        </w:rPr>
        <w:t xml:space="preserve">Discussion: </w:t>
      </w:r>
      <w:r w:rsidR="00CF3820">
        <w:rPr>
          <w:bCs/>
        </w:rPr>
        <w:t>2</w:t>
      </w:r>
      <w:r w:rsidR="006A7EA7">
        <w:rPr>
          <w:bCs/>
        </w:rPr>
        <w:t>5</w:t>
      </w:r>
      <w:r w:rsidR="00673349">
        <w:rPr>
          <w:bCs/>
        </w:rPr>
        <w:t>27</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5E3AA66B" w14:textId="68127460" w:rsidR="00A54F1E"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w:t>
      </w:r>
      <w:r w:rsidR="00ED2DE7">
        <w:t>, positing</w:t>
      </w:r>
      <w:r w:rsidR="00520FD3">
        <w:t xml:space="preserve"> that water and nitrogen can be used as substitutable resources to support photosynthesis</w:t>
      </w:r>
      <w:r w:rsidR="00ED2DE7">
        <w:t xml:space="preserve">. The theory also indicates </w:t>
      </w:r>
      <w:r w:rsidR="00FF332A">
        <w:t>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D2DE7">
        <w:t xml:space="preserve"> concurrently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721CD9">
        <w:t xml:space="preserve">499 </w:t>
      </w:r>
      <w:r w:rsidR="005463D3">
        <w:t xml:space="preserve">individuals comprising </w:t>
      </w:r>
      <w:r w:rsidR="001B56C3">
        <w:t>5</w:t>
      </w:r>
      <w:r w:rsidR="00AD7D44">
        <w:t>2</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w:t>
      </w:r>
      <w:r w:rsidR="001C3F09">
        <w:t>Across the environmental gradien</w:t>
      </w:r>
      <w:r w:rsidR="005F21FC">
        <w:t>t</w:t>
      </w:r>
      <w:r w:rsidR="001C3F09">
        <w:t xml:space="preserve">, </w:t>
      </w:r>
      <w:r w:rsidR="001C3F09">
        <w:rPr>
          <w:i/>
          <w:iCs/>
        </w:rPr>
        <w:t>N</w:t>
      </w:r>
      <w:r w:rsidR="001C3F09">
        <w:rPr>
          <w:vertAlign w:val="subscript"/>
        </w:rPr>
        <w:t>area</w:t>
      </w:r>
      <w:r w:rsidR="001C3F09">
        <w:t xml:space="preserve"> increased with increasing soil nitrogen availability and soil moisture, but decreased with increasing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The negative relationship between leaf </w:t>
      </w:r>
      <w:proofErr w:type="gramStart"/>
      <w:r w:rsidR="001C3F09">
        <w:rPr>
          <w:i/>
          <w:iCs/>
        </w:rPr>
        <w:t>C</w:t>
      </w:r>
      <w:r w:rsidR="001C3F09">
        <w:rPr>
          <w:vertAlign w:val="subscript"/>
        </w:rPr>
        <w:t>i</w:t>
      </w:r>
      <w:r w:rsidR="001C3F09">
        <w:t>:</w:t>
      </w:r>
      <w:r w:rsidR="001C3F09">
        <w:rPr>
          <w:i/>
          <w:iCs/>
        </w:rPr>
        <w:t>C</w:t>
      </w:r>
      <w:r w:rsidR="001C3F09">
        <w:rPr>
          <w:vertAlign w:val="subscript"/>
        </w:rPr>
        <w:t>a</w:t>
      </w:r>
      <w:proofErr w:type="gramEnd"/>
      <w:r w:rsidR="001C3F09">
        <w:t xml:space="preserve"> and </w:t>
      </w:r>
      <w:r w:rsidR="001C3F09">
        <w:rPr>
          <w:i/>
          <w:iCs/>
        </w:rPr>
        <w:t>N</w:t>
      </w:r>
      <w:r w:rsidR="001C3F09">
        <w:rPr>
          <w:vertAlign w:val="subscript"/>
        </w:rPr>
        <w:t>area</w:t>
      </w:r>
      <w:r w:rsidR="001C3F09">
        <w:t xml:space="preserve"> was driven by negative covariance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M</w:t>
      </w:r>
      <w:r w:rsidR="001C3F09">
        <w:rPr>
          <w:vertAlign w:val="subscript"/>
        </w:rPr>
        <w:t>area</w:t>
      </w:r>
      <w:r w:rsidR="001C3F09">
        <w:t xml:space="preserve"> coupled with no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mass</w:t>
      </w:r>
      <w:r w:rsidR="001C3F09">
        <w:t>, suggesting that nitrogen-water use tradeoffs were modified through changes in leaf morphology.</w:t>
      </w:r>
      <w:r w:rsidR="005F21FC">
        <w:t xml:space="preserve"> </w:t>
      </w:r>
      <w:r w:rsidR="00ED2DE7">
        <w:t xml:space="preserve">Increasing vapor pressure deficit indirectly increased </w:t>
      </w:r>
      <w:r w:rsidR="00ED2DE7">
        <w:rPr>
          <w:i/>
          <w:iCs/>
        </w:rPr>
        <w:t>N</w:t>
      </w:r>
      <w:r w:rsidR="00ED2DE7">
        <w:rPr>
          <w:vertAlign w:val="subscript"/>
        </w:rPr>
        <w:t>area</w:t>
      </w:r>
      <w:r w:rsidR="00ED2DE7">
        <w:t xml:space="preserve"> when mediated through a negative effect of increasing vapor pressure deficit on leaf </w:t>
      </w:r>
      <w:r w:rsidR="00ED2DE7">
        <w:rPr>
          <w:i/>
          <w:iCs/>
        </w:rPr>
        <w:t>C</w:t>
      </w:r>
      <w:r w:rsidR="00ED2DE7">
        <w:rPr>
          <w:vertAlign w:val="subscript"/>
        </w:rPr>
        <w:t>i</w:t>
      </w:r>
      <w:r w:rsidR="00ED2DE7">
        <w:t>:</w:t>
      </w:r>
      <w:r w:rsidR="00ED2DE7">
        <w:rPr>
          <w:i/>
          <w:iCs/>
        </w:rPr>
        <w:t>C</w:t>
      </w:r>
      <w:r w:rsidR="00ED2DE7">
        <w:rPr>
          <w:vertAlign w:val="subscript"/>
        </w:rPr>
        <w:t>a</w:t>
      </w:r>
      <w:r w:rsidR="00ED2DE7">
        <w:t xml:space="preserve">. </w:t>
      </w:r>
      <w:r w:rsidR="00A54F1E">
        <w:t>These results support patterns expected from photosynthetic least-cost theory, demonstrating the capability of the theory to predict the integrative role of edaphic and climatic factors on leaf nitrogen content.</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1CCCD297"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and indirectly through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3B48B7A2" w:rsidR="00CC790F" w:rsidRPr="00CC790F" w:rsidRDefault="008469EA" w:rsidP="003F2EE4">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w:t>
      </w:r>
      <w:r w:rsidR="00A10792">
        <w:t xml:space="preserve">often </w:t>
      </w:r>
      <w:r>
        <w:t xml:space="preserve">attributed to the high nitrogen cost of building and maintaining Rubisco </w:t>
      </w:r>
      <w:r>
        <w:fldChar w:fldCharType="begin" w:fldLock="1"/>
      </w:r>
      <w:r w:rsidR="00BF46A8">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3F2EE4">
        <w:fldChar w:fldCharType="begin" w:fldLock="1"/>
      </w:r>
      <w:r w:rsidR="00622D89">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6E1DDC">
        <w:fldChar w:fldCharType="begin" w:fldLock="1"/>
      </w:r>
      <w:r w:rsidR="003F2EE4">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Botany","id":"ITEM-3","issued":{"date-parts":[["2023","5","26"]]},"title":"Soil nitrogen fertilization reduces relative leaf nitrogen allocation to photosynthesis","type":"article-journal"},"uris":["http://www.mendeley.com/documents/?uuid=84f9e119-629b-4d40-ad7f-87f747ce2e46"]}],"mendeley":{"formattedCitation":"(Liang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lastRenderedPageBreak/>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018A7F94"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 xml:space="preserve">The theory </w:t>
      </w:r>
      <w:del w:id="2" w:author="Smith, Nick" w:date="2023-07-17T14:43:00Z">
        <w:r w:rsidR="008D376B" w:rsidDel="008F2304">
          <w:delText xml:space="preserve">predicts </w:delText>
        </w:r>
      </w:del>
      <w:ins w:id="3" w:author="Smith, Nick" w:date="2023-07-17T14:43:00Z">
        <w:r w:rsidR="008F2304">
          <w:t xml:space="preserve">posits </w:t>
        </w:r>
      </w:ins>
      <w:r w:rsidR="008D376B">
        <w:t xml:space="preserve">that plants </w:t>
      </w:r>
      <w:ins w:id="4" w:author="Smith, Nick" w:date="2023-07-17T14:44:00Z">
        <w:r w:rsidR="008F2304">
          <w:t xml:space="preserve">adapt and </w:t>
        </w:r>
      </w:ins>
      <w:r w:rsidR="008D376B">
        <w:t>acclimate to</w:t>
      </w:r>
      <w:ins w:id="5" w:author="Smith, Nick" w:date="2023-07-17T14:44:00Z">
        <w:r w:rsidR="008F2304">
          <w:t xml:space="preserve"> their</w:t>
        </w:r>
      </w:ins>
      <w:r w:rsidR="00634047">
        <w:t xml:space="preserve"> </w:t>
      </w:r>
      <w:r w:rsidR="008D376B">
        <w:t>environment</w:t>
      </w:r>
      <w:del w:id="6" w:author="Smith, Nick" w:date="2023-07-17T14:44:00Z">
        <w:r w:rsidR="008D376B" w:rsidDel="008F2304">
          <w:delText>s</w:delText>
        </w:r>
      </w:del>
      <w:r w:rsidR="008D376B">
        <w:t xml:space="preserve">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ins w:id="7" w:author="Smith, Nick" w:date="2023-07-17T14:45:00Z">
        <w:r w:rsidR="008F2304">
          <w:t xml:space="preserve">ratio of </w:t>
        </w:r>
      </w:ins>
      <w:r w:rsidR="004B3F25">
        <w:t>leaf</w:t>
      </w:r>
      <w:ins w:id="8" w:author="Smith, Nick" w:date="2023-07-17T14:45:00Z">
        <w:r w:rsidR="008F2304">
          <w:t xml:space="preserve"> intercellular to atmospheric CO</w:t>
        </w:r>
        <w:r w:rsidR="008F2304">
          <w:rPr>
            <w:vertAlign w:val="subscript"/>
          </w:rPr>
          <w:t>2</w:t>
        </w:r>
      </w:ins>
      <w:r w:rsidR="004B3F25">
        <w:t xml:space="preserve"> </w:t>
      </w:r>
      <w:ins w:id="9" w:author="Smith, Nick" w:date="2023-07-17T14:45:00Z">
        <w:r w:rsidR="008F2304">
          <w:t>(</w:t>
        </w:r>
      </w:ins>
      <w:proofErr w:type="spellStart"/>
      <w:r w:rsidR="004B3F25">
        <w:rPr>
          <w:i/>
          <w:iCs/>
        </w:rPr>
        <w:t>C</w:t>
      </w:r>
      <w:r w:rsidR="004B3F25">
        <w:rPr>
          <w:vertAlign w:val="subscript"/>
        </w:rPr>
        <w:t>i</w:t>
      </w:r>
      <w:r w:rsidR="004B3F25">
        <w:t>:</w:t>
      </w:r>
      <w:r w:rsidR="004B3F25">
        <w:rPr>
          <w:i/>
          <w:iCs/>
        </w:rPr>
        <w:t>C</w:t>
      </w:r>
      <w:r w:rsidR="004B3F25">
        <w:rPr>
          <w:vertAlign w:val="subscript"/>
        </w:rPr>
        <w:t>a</w:t>
      </w:r>
      <w:proofErr w:type="spellEnd"/>
      <w:ins w:id="10" w:author="Smith, Nick" w:date="2023-07-17T14:45:00Z">
        <w:r w:rsidR="008F2304">
          <w:t>)</w:t>
        </w:r>
      </w:ins>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6D33CFAC" w:rsidR="004B446C" w:rsidRPr="002775C3" w:rsidRDefault="00B36B0E" w:rsidP="00632394">
      <w:pPr>
        <w:spacing w:line="360" w:lineRule="auto"/>
        <w:ind w:firstLine="720"/>
      </w:pPr>
      <w:r>
        <w:t>Variance in leaf nitrogen content</w:t>
      </w:r>
      <w:r w:rsidR="004B446C">
        <w:t xml:space="preserve">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A10792">
        <w:t>Smaller</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3D2786">
        <w:t>Variance in l</w:t>
      </w:r>
      <w:r w:rsidR="002B206F">
        <w:t xml:space="preserve">eaf nitrogen </w:t>
      </w:r>
      <w:r w:rsidR="003D2786">
        <w:t>content</w:t>
      </w:r>
      <w:r w:rsidR="002B206F">
        <w:t xml:space="preserve"> across environmental gradients may</w:t>
      </w:r>
      <w:r w:rsidR="002271AC">
        <w:t xml:space="preserve"> also</w:t>
      </w:r>
      <w:r w:rsidR="002B206F">
        <w:t xml:space="preserve"> depend on photosynthetic pathway. </w:t>
      </w:r>
      <w:r w:rsidR="00A10792">
        <w:t>Reduced</w:t>
      </w:r>
      <w:r w:rsidR="002B206F">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lastRenderedPageBreak/>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rsidR="003D2786">
        <w:t xml:space="preserve"> C</w:t>
      </w:r>
      <w:r w:rsidR="003D2786">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5C1C2BCA" w:rsidR="0028529C" w:rsidRDefault="00B36B0E" w:rsidP="000A004D">
      <w:pPr>
        <w:spacing w:line="360" w:lineRule="auto"/>
        <w:ind w:firstLine="720"/>
      </w:pPr>
      <w:r>
        <w:t>P</w:t>
      </w:r>
      <w:r w:rsidR="00A05D01">
        <w:t xml:space="preserve">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however,</w:t>
      </w:r>
      <w:r w:rsidR="009E2D9C">
        <w:t xml:space="preserve"> </w:t>
      </w:r>
      <w:r w:rsidR="00A05D01">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t>has been shown</w:t>
      </w:r>
      <w:r w:rsidR="003D2786">
        <w:t xml:space="preserve"> to negatively covary 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3D2786">
        <w:t xml:space="preserve">across environmental gradients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A004D">
        <w:t>. Th</w:t>
      </w:r>
      <w:r w:rsidR="003D2786">
        <w:t>e lack of such analyses</w:t>
      </w:r>
      <w:r w:rsidR="001836D7">
        <w:t xml:space="preserve"> limits</w:t>
      </w:r>
      <w:r w:rsidR="0028529C">
        <w:t xml:space="preserve"> our ability to assess whether </w:t>
      </w:r>
      <w:r w:rsidR="006A7EA7">
        <w:t>variance</w:t>
      </w:r>
      <w:r w:rsidR="0028529C">
        <w:t xml:space="preserve"> in </w:t>
      </w:r>
      <w:r w:rsidR="0028529C">
        <w:rPr>
          <w:i/>
          <w:iCs/>
        </w:rPr>
        <w:t>N</w:t>
      </w:r>
      <w:r w:rsidR="0028529C">
        <w:rPr>
          <w:vertAlign w:val="subscript"/>
        </w:rPr>
        <w:t>area</w:t>
      </w:r>
      <w:r w:rsidR="0028529C">
        <w:t xml:space="preserve"> across environmental gradients are driven by </w:t>
      </w:r>
      <w:r w:rsidR="0043441A">
        <w:t>leaf morphology</w:t>
      </w:r>
      <w:r w:rsidR="001F281C">
        <w:t xml:space="preserve"> (</w:t>
      </w:r>
      <w:r w:rsidR="00295C92">
        <w:t xml:space="preserve">e.g.,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295C92">
        <w:t>e.g., through changes in</w:t>
      </w:r>
      <w:r w:rsidR="001F281C">
        <w:t xml:space="preserve"> </w:t>
      </w:r>
      <w:r w:rsidR="001F281C">
        <w:rPr>
          <w:i/>
          <w:iCs/>
        </w:rPr>
        <w:t>N</w:t>
      </w:r>
      <w:r w:rsidR="001F281C">
        <w:rPr>
          <w:vertAlign w:val="subscript"/>
        </w:rPr>
        <w:t>mass</w:t>
      </w:r>
      <w:r w:rsidR="001F281C">
        <w:t>), or both</w:t>
      </w:r>
      <w:r w:rsidR="0028529C">
        <w:t>.</w:t>
      </w:r>
    </w:p>
    <w:p w14:paraId="65F6FE19" w14:textId="3822144A"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721CD9">
        <w:t>499</w:t>
      </w:r>
      <w:r w:rsidR="00136249">
        <w:t xml:space="preserve"> individuals spanning </w:t>
      </w:r>
      <w:r w:rsidR="00C3111F">
        <w:t>5</w:t>
      </w:r>
      <w:r w:rsidR="00AD7D44">
        <w:t>2</w:t>
      </w:r>
      <w:r w:rsidR="00136249">
        <w:t xml:space="preserve"> species scattered across 2</w:t>
      </w:r>
      <w:r w:rsidR="00721CD9">
        <w:t>3</w:t>
      </w:r>
      <w:r w:rsidR="00136249">
        <w:t xml:space="preserve"> grassland sites in Texas, USA. </w:t>
      </w:r>
      <w:r w:rsidR="005A0E7B">
        <w:t xml:space="preserve">Texas contains a diverse climatic gradient, indicated by </w:t>
      </w:r>
      <w:r w:rsidR="00C3111F">
        <w:t xml:space="preserve">2006-2020 </w:t>
      </w:r>
      <w:r w:rsidR="005A0E7B">
        <w:t>mean annual precipitation totals</w:t>
      </w:r>
      <w:r w:rsidR="007F7BF7">
        <w:t xml:space="preserve"> across</w:t>
      </w:r>
      <w:ins w:id="11" w:author="Smith, Nick" w:date="2023-07-17T14:49:00Z">
        <w:r w:rsidR="008F2304">
          <w:t xml:space="preserve"> the 23</w:t>
        </w:r>
      </w:ins>
      <w:r w:rsidR="007F7BF7">
        <w:t xml:space="preserve"> sites</w:t>
      </w:r>
      <w:r w:rsidR="005A0E7B">
        <w:t xml:space="preserve"> ranging from </w:t>
      </w:r>
      <w:r w:rsidR="000A004D">
        <w:t>563</w:t>
      </w:r>
      <w:r w:rsidR="005A0E7B">
        <w:t xml:space="preserve"> to </w:t>
      </w:r>
      <w:r w:rsidR="00C3111F">
        <w:t>1</w:t>
      </w:r>
      <w:r w:rsidR="000A004D">
        <w:t>492</w:t>
      </w:r>
      <w:r w:rsidR="005A0E7B">
        <w:t xml:space="preserve"> mm</w:t>
      </w:r>
      <w:r>
        <w:t xml:space="preserve"> </w:t>
      </w:r>
      <w:commentRangeStart w:id="12"/>
      <w:r>
        <w:t>and</w:t>
      </w:r>
      <w:r w:rsidR="005A0E7B">
        <w:t xml:space="preserve"> </w:t>
      </w:r>
      <w:r>
        <w:t xml:space="preserve">2006-2020 </w:t>
      </w:r>
      <w:r w:rsidR="005A0E7B">
        <w:t>mean annual temperature</w:t>
      </w:r>
      <w:r w:rsidR="007F7BF7">
        <w:t xml:space="preserve"> across</w:t>
      </w:r>
      <w:ins w:id="13" w:author="Smith, Nick" w:date="2023-07-17T14:49:00Z">
        <w:r w:rsidR="008F2304">
          <w:t xml:space="preserve"> the 23</w:t>
        </w:r>
      </w:ins>
      <w:r w:rsidR="007F7BF7">
        <w:t xml:space="preserve"> sites</w:t>
      </w:r>
      <w:r w:rsidR="005A0E7B">
        <w:t xml:space="preserve"> ranging from </w:t>
      </w:r>
      <w:r w:rsidR="00E475BA">
        <w:t>1</w:t>
      </w:r>
      <w:r w:rsidR="000A004D">
        <w:t>8.3</w:t>
      </w:r>
      <w:r w:rsidR="00E475BA" w:rsidRPr="00E475BA">
        <w:t>°</w:t>
      </w:r>
      <w:r w:rsidR="00457CDD">
        <w:t xml:space="preserve"> to</w:t>
      </w:r>
      <w:r w:rsidR="00E475BA">
        <w:t xml:space="preserve"> </w:t>
      </w:r>
      <w:r w:rsidR="000A004D">
        <w:t>21.6</w:t>
      </w:r>
      <w:r w:rsidR="00E475BA" w:rsidRPr="00E475BA">
        <w:t>°</w:t>
      </w:r>
      <w:r w:rsidR="00E475BA">
        <w:t>C</w:t>
      </w:r>
      <w:commentRangeEnd w:id="12"/>
      <w:r w:rsidR="008F2304">
        <w:rPr>
          <w:rStyle w:val="CommentReference"/>
          <w:rFonts w:eastAsiaTheme="minorHAnsi" w:cs="Times New Roman (Body CS)"/>
        </w:rPr>
        <w:commentReference w:id="12"/>
      </w:r>
      <w:r w:rsidR="0028529C">
        <w:t xml:space="preserve"> (</w:t>
      </w:r>
      <w:r w:rsidR="000A004D">
        <w:t xml:space="preserve">Table 1; </w:t>
      </w:r>
      <w:r w:rsidR="0028529C">
        <w:t>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7F7BF7">
        <w:t xml:space="preserve">We used the </w:t>
      </w:r>
      <w:r w:rsidR="00610A42">
        <w:t>expected climatic and soil resource</w:t>
      </w:r>
      <w:r w:rsidR="00285FF4">
        <w:t xml:space="preserve"> variability</w:t>
      </w:r>
      <w:r w:rsidR="00610A42">
        <w:t xml:space="preserve"> across sites </w:t>
      </w:r>
      <w:r w:rsidR="005610A3">
        <w:t>to test the following hypotheses</w:t>
      </w:r>
      <w:r w:rsidR="001D1E96">
        <w:t>:</w:t>
      </w:r>
    </w:p>
    <w:p w14:paraId="4D9352B1" w14:textId="45881360" w:rsidR="00BA6872" w:rsidRDefault="001D1E96" w:rsidP="00BA6872">
      <w:pPr>
        <w:pStyle w:val="ListParagraph"/>
        <w:numPr>
          <w:ilvl w:val="0"/>
          <w:numId w:val="4"/>
        </w:numPr>
        <w:spacing w:line="360" w:lineRule="auto"/>
        <w:ind w:left="720"/>
      </w:pPr>
      <w:r>
        <w:lastRenderedPageBreak/>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 N-fixing species</w:t>
      </w:r>
      <w:r w:rsidR="00DC701D">
        <w:t xml:space="preserve"> and C</w:t>
      </w:r>
      <w:r w:rsidR="00DC701D">
        <w:rPr>
          <w:vertAlign w:val="subscript"/>
        </w:rPr>
        <w:t>4</w:t>
      </w:r>
      <w:r w:rsidR="00DC701D">
        <w:t xml:space="preserve"> species</w:t>
      </w:r>
      <w:r>
        <w:t xml:space="preserve"> </w:t>
      </w:r>
      <w:r w:rsidR="00CC087B">
        <w:t>were</w:t>
      </w:r>
      <w:r w:rsidR="00DC701D">
        <w:t xml:space="preserve"> each</w:t>
      </w:r>
      <w:r w:rsidR="00CC087B">
        <w:t xml:space="preserve"> expected to have </w:t>
      </w:r>
      <w:r w:rsidR="00A10792">
        <w:t>decreased</w:t>
      </w:r>
      <w:r>
        <w:t xml:space="preserve"> </w:t>
      </w:r>
      <w:r w:rsidRPr="00BA6872">
        <w:rPr>
          <w:i/>
          <w:iCs/>
          <w:lang w:val="el-GR"/>
        </w:rPr>
        <w:t>β</w:t>
      </w:r>
      <w:r w:rsidR="00291404">
        <w:t>.</w:t>
      </w:r>
    </w:p>
    <w:p w14:paraId="69B4C4B0" w14:textId="4A26C1D3"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76EC18A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A10792">
        <w:t>decreased</w:t>
      </w:r>
      <w:r w:rsidR="001F281C">
        <w:t xml:space="preserve">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CC087B">
        <w:rPr>
          <w:i/>
          <w:iCs/>
        </w:rPr>
        <w:t>N</w:t>
      </w:r>
      <w:r w:rsidR="0051708D" w:rsidRPr="00CC087B">
        <w:rPr>
          <w:vertAlign w:val="subscript"/>
        </w:rPr>
        <w:t>area</w:t>
      </w:r>
      <w:r w:rsidR="0051708D">
        <w:t xml:space="preserve"> </w:t>
      </w:r>
      <w:r w:rsidR="00A10792">
        <w:t>compared to</w:t>
      </w:r>
      <w:r w:rsidR="0051708D">
        <w:t xml:space="preserve">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72C18F9B" w14:textId="5FD7C035" w:rsidR="00C77BBB" w:rsidRDefault="0028529C" w:rsidP="00547A3F">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p>
    <w:p w14:paraId="58F02753" w14:textId="4B275F9B" w:rsidR="009B12AC" w:rsidRDefault="0028529C" w:rsidP="00C77BBB">
      <w:pPr>
        <w:spacing w:line="360" w:lineRule="auto"/>
        <w:ind w:firstLine="720"/>
      </w:pP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56826E5F" w:rsidR="005D71B8" w:rsidRDefault="000A004D" w:rsidP="000A004D">
      <w:pPr>
        <w:spacing w:line="36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data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2"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site. Climate data were used to estimate mean annual precipitation and mean annual temperature for each site between 2006 and 2020 (Table 1). Total precipitation and main daily vapor pressure deficit were calculated for the prior 1, 2, 3, 4, 5, 6, 7, 8, 9, 10, 15, 20, 25, 30, 60, and 90 days leading up to each site visit. </w:t>
      </w:r>
      <w:commentRangeStart w:id="14"/>
      <w:r>
        <w:t>Temperature data were not included in analyses due to the close range in mean annual temperature between sites (</w:t>
      </w:r>
      <w:proofErr w:type="spellStart"/>
      <w:r>
        <w:t>mean±SD</w:t>
      </w:r>
      <w:proofErr w:type="spellEnd"/>
      <w:r>
        <w:t>: 19.8±0.9ºC; Table 1).</w:t>
      </w:r>
      <w:commentRangeEnd w:id="14"/>
      <w:r w:rsidR="00A74AE9">
        <w:rPr>
          <w:rStyle w:val="CommentReference"/>
          <w:rFonts w:eastAsiaTheme="minorHAnsi" w:cs="Times New Roman (Body CS)"/>
        </w:rPr>
        <w:commentReference w:id="14"/>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4023EA89"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and water holding capacity (WHC; mm). Rows are arranged by longitude to visualize precipitation variability. </w:t>
      </w:r>
      <w:r w:rsidR="006A74BD">
        <w:t>Mean annual climate data were calculated using monthly PRISM data between 2006 and 2020 from the grid cell that contained each site.</w:t>
      </w:r>
    </w:p>
    <w:tbl>
      <w:tblPr>
        <w:tblW w:w="9697" w:type="dxa"/>
        <w:tblLook w:val="04A0" w:firstRow="1" w:lastRow="0" w:firstColumn="1" w:lastColumn="0" w:noHBand="0" w:noVBand="1"/>
      </w:tblPr>
      <w:tblGrid>
        <w:gridCol w:w="2456"/>
        <w:gridCol w:w="1217"/>
        <w:gridCol w:w="1390"/>
        <w:gridCol w:w="1823"/>
        <w:gridCol w:w="1005"/>
        <w:gridCol w:w="896"/>
        <w:gridCol w:w="910"/>
      </w:tblGrid>
      <w:tr w:rsidR="005D71B8" w14:paraId="7E457629" w14:textId="77777777" w:rsidTr="00B335DF">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77777777" w:rsidR="005D71B8" w:rsidRPr="005B263A" w:rsidRDefault="005D71B8" w:rsidP="00B335DF">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3A6231C0" w14:textId="77777777" w:rsidR="005D71B8" w:rsidRPr="005B263A" w:rsidRDefault="005D71B8" w:rsidP="00B335DF">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B335DF">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B335DF">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B335DF">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B335DF">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B335DF">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B335DF">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B335DF">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B335DF">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B335DF">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B335DF">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B335DF">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B335DF">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B335DF">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B335DF">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B335DF">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B335DF">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B335DF">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58DE27C0" w14:textId="77777777" w:rsidTr="00B335DF">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B335DF">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B335DF">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B335DF">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B335DF">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B335DF">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77777777" w:rsidR="005D71B8" w:rsidRPr="00CF1D5B" w:rsidRDefault="005D71B8" w:rsidP="005D71B8">
      <w:pPr>
        <w:spacing w:line="360" w:lineRule="auto"/>
      </w:pPr>
      <w:r>
        <w:rPr>
          <w:b/>
          <w:bCs/>
        </w:rPr>
        <w:lastRenderedPageBreak/>
        <w:t>Figure 1</w:t>
      </w:r>
    </w:p>
    <w:p w14:paraId="40BD7AD0" w14:textId="5629E0A7"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3"/>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igure 1</w:t>
      </w:r>
      <w:r w:rsidR="005D71B8">
        <w:t xml:space="preserve"> Site locations along 2006-2020 mean annual precipitation (a) and mean annual temperature (b) gradients in Texas, USA. Precipitation and temperature data were plotted at a 4-km grid resolution</w:t>
      </w:r>
      <w:ins w:id="15" w:author="Smith, Nick" w:date="2023-07-18T08:52:00Z">
        <w:r w:rsidR="002068C2">
          <w:t xml:space="preserve"> using monthly PRISM data between 2006 and 2020. Data</w:t>
        </w:r>
      </w:ins>
      <w:r w:rsidR="005D71B8">
        <w:t xml:space="preserve"> </w:t>
      </w:r>
      <w:del w:id="16" w:author="Smith, Nick" w:date="2023-07-18T08:52:00Z">
        <w:r w:rsidR="005D71B8" w:rsidDel="002068C2">
          <w:delText xml:space="preserve">and </w:delText>
        </w:r>
      </w:del>
      <w:ins w:id="17" w:author="Smith, Nick" w:date="2023-07-18T08:52:00Z">
        <w:r w:rsidR="002068C2">
          <w:t>we</w:t>
        </w:r>
      </w:ins>
      <w:del w:id="18" w:author="Smith, Nick" w:date="2023-07-18T08:52:00Z">
        <w:r w:rsidR="005D71B8" w:rsidDel="002068C2">
          <w:delText>a</w:delText>
        </w:r>
      </w:del>
      <w:r w:rsidR="005D71B8">
        <w:t>re masked to include only grid cells that occur in the Texas state boundary in the United States. In both panels, addition signs refer to sites visited in 2020, multiplication signs to sites visited in 2021, and asterisks to sites visited in</w:t>
      </w:r>
      <w:ins w:id="19" w:author="Smith, Nick" w:date="2023-07-18T08:51:00Z">
        <w:r w:rsidR="002068C2">
          <w:t xml:space="preserve"> both</w:t>
        </w:r>
      </w:ins>
      <w:r w:rsidR="005D71B8">
        <w:t xml:space="preserve"> 2020 and 2021. The </w:t>
      </w:r>
      <w:ins w:id="20" w:author="Smith, Nick" w:date="2023-07-18T08:51:00Z">
        <w:r w:rsidR="002068C2">
          <w:t xml:space="preserve">distance </w:t>
        </w:r>
      </w:ins>
      <w:r w:rsidR="005D71B8">
        <w:t>scale bar in (a) also applies to (b).</w:t>
      </w:r>
      <w:r w:rsidR="005D71B8" w:rsidRPr="000A004D">
        <w:t xml:space="preserve"> </w:t>
      </w:r>
      <w:del w:id="21" w:author="Smith, Nick" w:date="2023-07-18T08:52:00Z">
        <w:r w:rsidR="00295C92" w:rsidDel="002068C2">
          <w:delText>C</w:delText>
        </w:r>
        <w:r w:rsidR="006A74BD" w:rsidDel="002068C2">
          <w:delText>limate data were calculated</w:delText>
        </w:r>
        <w:r w:rsidR="00295C92" w:rsidDel="002068C2">
          <w:delText xml:space="preserve"> for each 4-km grid cell</w:delText>
        </w:r>
        <w:r w:rsidR="006A74BD" w:rsidDel="002068C2">
          <w:delText xml:space="preserve"> using monthly PRISM data between 2006 and 2020.</w:delText>
        </w:r>
      </w:del>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7764C10E" w14:textId="71C8A0CF" w:rsidR="007F7BF7" w:rsidRDefault="000A004D" w:rsidP="007F7BF7">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Soil NO</w:t>
      </w:r>
      <w:r w:rsidR="00295C92">
        <w:rPr>
          <w:vertAlign w:val="subscript"/>
        </w:rPr>
        <w:t>3</w:t>
      </w:r>
      <w:r w:rsidR="00295C92">
        <w:t>-N concentration was used as a proxy for soil inorganic nitrogen availability.</w:t>
      </w:r>
      <w:r>
        <w:t xml:space="preserve"> </w:t>
      </w:r>
      <w:r w:rsidR="007F7BF7">
        <w:t>Soil texture</w:t>
      </w:r>
      <w:r w:rsidR="006A74BD">
        <w:t xml:space="preserve"> data (% sand, % silt, % clay)</w:t>
      </w:r>
      <w:r w:rsidR="007F7BF7">
        <w:t xml:space="preserve"> w</w:t>
      </w:r>
      <w:r w:rsidR="006A74BD">
        <w:t>ere</w:t>
      </w:r>
      <w:r w:rsidR="007F7BF7">
        <w:t xml:space="preserve"> estimated using the simple jar method and a graduated cylinder.</w:t>
      </w:r>
    </w:p>
    <w:p w14:paraId="6984083A" w14:textId="38498449" w:rsidR="000A004D" w:rsidRDefault="000A004D" w:rsidP="007F7BF7">
      <w:pPr>
        <w:autoSpaceDE w:val="0"/>
        <w:autoSpaceDN w:val="0"/>
        <w:adjustRightInd w:val="0"/>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7777777" w:rsidR="000A004D" w:rsidRDefault="00012191"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m:t>
        </m:r>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(7)</w:t>
      </w:r>
    </w:p>
    <w:p w14:paraId="701C7A49" w14:textId="40ED378F"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w:t>
      </w:r>
      <w:ins w:id="22" w:author="Smith, Nick" w:date="2023-07-18T08:54:00Z">
        <w:r w:rsidR="00E32A18">
          <w:t xml:space="preserve">package in </w:t>
        </w:r>
      </w:ins>
      <w:r>
        <w:t>R</w:t>
      </w:r>
      <w:del w:id="23" w:author="Smith, Nick" w:date="2023-07-18T08:53:00Z">
        <w:r w:rsidDel="00E32A18">
          <w:delText xml:space="preserve"> package</w:delText>
        </w:r>
      </w:del>
      <w:r>
        <w:t xml:space="preserve">,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w:t>
      </w:r>
      <w:proofErr w:type="spellStart"/>
      <w:r>
        <w:t>as</w:t>
      </w:r>
      <w:proofErr w:type="spellEnd"/>
      <w:r>
        <w:t xml:space="preserve">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2AF58371" w:rsidR="000A004D" w:rsidRPr="002418D0" w:rsidRDefault="000A004D" w:rsidP="000A004D">
      <w:pPr>
        <w:spacing w:line="360" w:lineRule="auto"/>
        <w:ind w:firstLine="720"/>
      </w:pPr>
      <w:r>
        <w:t>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w:t>
      </w:r>
      <w:r w:rsidR="008D3A77">
        <w:t xml:space="preserve"> </w:t>
      </w:r>
      <w:r>
        <w:t>across sites with different water holding capacities as</w:t>
      </w:r>
      <w:ins w:id="24" w:author="Smith, Nick" w:date="2023-07-18T08:57:00Z">
        <w:r w:rsidR="00C8219D">
          <w:t xml:space="preserve"> was</w:t>
        </w:r>
      </w:ins>
      <w:r>
        <w:t xml:space="preserve"> 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19D22685" w:rsidR="009B12AC" w:rsidRDefault="009B12AC" w:rsidP="00547A3F">
      <w:pPr>
        <w:autoSpaceDE w:val="0"/>
        <w:autoSpaceDN w:val="0"/>
        <w:adjustRightInd w:val="0"/>
        <w:spacing w:line="360" w:lineRule="auto"/>
        <w:rPr>
          <w:color w:val="000000"/>
        </w:rPr>
      </w:pPr>
      <w:r w:rsidRPr="00863849">
        <w:rPr>
          <w:color w:val="000000"/>
        </w:rPr>
        <w:lastRenderedPageBreak/>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w:t>
      </w:r>
      <w:del w:id="25" w:author="Smith, Nick" w:date="2023-07-18T08:58:00Z">
        <w:r w:rsidDel="00C8219D">
          <w:rPr>
            <w:color w:val="000000"/>
          </w:rPr>
          <w:delText xml:space="preserve">in </w:delText>
        </w:r>
      </w:del>
      <w:ins w:id="26" w:author="Smith, Nick" w:date="2023-07-18T08:58:00Z">
        <w:r w:rsidR="00C8219D">
          <w:rPr>
            <w:color w:val="000000"/>
          </w:rPr>
          <w:t xml:space="preserve">with </w:t>
        </w:r>
      </w:ins>
      <w:r>
        <w:rPr>
          <w:color w:val="000000"/>
        </w:rPr>
        <w:t xml:space="preserve">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788BC171" w:rsidR="009B12AC" w:rsidRDefault="009B12AC" w:rsidP="00185502">
      <w:pPr>
        <w:autoSpaceDE w:val="0"/>
        <w:autoSpaceDN w:val="0"/>
        <w:adjustRightInd w:val="0"/>
        <w:spacing w:line="36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12191"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r>
          <w:rPr>
            <w:rFonts w:ascii="Cambria Math" w:hAnsi="Cambria Math"/>
            <w:color w:val="000000"/>
          </w:rPr>
          <m:t>=</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295C92">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F2B0921"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D32D4F">
        <w:rPr>
          <w:rFonts w:eastAsiaTheme="minorEastAsia"/>
          <w:iCs/>
          <w:color w:val="000000"/>
        </w:rPr>
        <w:t>3</w:t>
      </w:r>
      <w:r>
        <w:rPr>
          <w:rFonts w:eastAsiaTheme="minorEastAsia"/>
          <w:iCs/>
          <w:color w:val="000000"/>
        </w:rPr>
        <w:t>)</w:t>
      </w:r>
    </w:p>
    <w:p w14:paraId="125230A7" w14:textId="16AE8E6A"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w:t>
      </w:r>
      <w:commentRangeStart w:id="27"/>
      <w:r>
        <w:rPr>
          <w:color w:val="000000"/>
        </w:rPr>
        <w:t>All</w:t>
      </w:r>
      <w:r w:rsidR="0021599A">
        <w:rPr>
          <w:color w:val="000000"/>
        </w:rPr>
        <w:t xml:space="preserve"> leaf </w:t>
      </w:r>
      <w:proofErr w:type="gramStart"/>
      <w:r w:rsidR="0021599A">
        <w:rPr>
          <w:i/>
          <w:iCs/>
        </w:rPr>
        <w:t>C</w:t>
      </w:r>
      <w:r w:rsidR="0021599A">
        <w:rPr>
          <w:vertAlign w:val="subscript"/>
        </w:rPr>
        <w:t>i</w:t>
      </w:r>
      <w:r w:rsidR="0021599A">
        <w:t>:</w:t>
      </w:r>
      <w:r w:rsidR="0021599A">
        <w:rPr>
          <w:i/>
          <w:iCs/>
        </w:rPr>
        <w:t>C</w:t>
      </w:r>
      <w:r w:rsidR="0021599A">
        <w:rPr>
          <w:vertAlign w:val="subscript"/>
        </w:rPr>
        <w:t>a</w:t>
      </w:r>
      <w:proofErr w:type="gramEnd"/>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commentRangeEnd w:id="27"/>
      <w:r w:rsidR="00C8219D">
        <w:rPr>
          <w:rStyle w:val="CommentReference"/>
          <w:rFonts w:eastAsiaTheme="minorHAnsi" w:cs="Times New Roman (Body CS)"/>
        </w:rPr>
        <w:commentReference w:id="27"/>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2FEC5DD"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D32D4F">
        <w:rPr>
          <w:rFonts w:eastAsiaTheme="minorEastAsia"/>
          <w:iCs/>
          <w:color w:val="000000"/>
        </w:rPr>
        <w:t>4</w:t>
      </w:r>
      <w:r>
        <w:rPr>
          <w:rFonts w:eastAsiaTheme="minorEastAsia"/>
          <w:iCs/>
          <w:color w:val="000000"/>
        </w:rPr>
        <w:t>)</w:t>
      </w:r>
    </w:p>
    <w:p w14:paraId="7B8465DB" w14:textId="65636680" w:rsidR="009B12AC" w:rsidRPr="008D3A77" w:rsidRDefault="005E6A0B" w:rsidP="0025039E">
      <w:pPr>
        <w:autoSpaceDE w:val="0"/>
        <w:autoSpaceDN w:val="0"/>
        <w:adjustRightInd w:val="0"/>
        <w:spacing w:line="360" w:lineRule="auto"/>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w:t>
      </w:r>
      <w:commentRangeStart w:id="28"/>
      <w:r w:rsidR="009B12AC">
        <w:rPr>
          <w:color w:val="000000"/>
        </w:rPr>
        <w:t xml:space="preserve">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commentRangeEnd w:id="28"/>
      <w:r w:rsidR="00C8219D">
        <w:rPr>
          <w:rStyle w:val="CommentReference"/>
          <w:rFonts w:eastAsiaTheme="minorHAnsi" w:cs="Times New Roman (Body CS)"/>
        </w:rPr>
        <w:commentReference w:id="28"/>
      </w:r>
      <w:r w:rsidR="009B12AC">
        <w:rPr>
          <w:color w:val="000000"/>
        </w:rPr>
        <w:t xml:space="preserve">. </w:t>
      </w:r>
      <w:r w:rsidR="00787D3A">
        <w:t xml:space="preserve">In Eqn. 4,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del w:id="29" w:author="Smith, Nick" w:date="2023-07-18T09:01:00Z">
        <w:r w:rsidR="006C3D89" w:rsidDel="00B05393">
          <w:rPr>
            <w:color w:val="000000"/>
          </w:rPr>
          <w:delText xml:space="preserve">arbitrarily </w:delText>
        </w:r>
        <w:r w:rsidR="009B12AC" w:rsidDel="00B05393">
          <w:rPr>
            <w:color w:val="000000"/>
          </w:rPr>
          <w:delText>set to</w:delText>
        </w:r>
      </w:del>
      <w:ins w:id="30" w:author="Smith, Nick" w:date="2023-07-18T09:01:00Z">
        <w:r w:rsidR="00B05393">
          <w:rPr>
            <w:color w:val="000000"/>
          </w:rPr>
          <w:t>approximated as</w:t>
        </w:r>
      </w:ins>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185502">
        <w:rPr>
          <w:color w:val="000000"/>
        </w:rPr>
        <w:t xml:space="preserve"> and converted to partial pressure (Pa) using an </w:t>
      </w:r>
      <w:commentRangeStart w:id="31"/>
      <w:r w:rsidR="00185502">
        <w:rPr>
          <w:color w:val="000000"/>
        </w:rPr>
        <w:t xml:space="preserve">elevation correction </w:t>
      </w:r>
      <w:commentRangeEnd w:id="31"/>
      <w:r w:rsidR="00B05393">
        <w:rPr>
          <w:rStyle w:val="CommentReference"/>
          <w:rFonts w:eastAsiaTheme="minorHAnsi" w:cs="Times New Roman (Body CS)"/>
        </w:rPr>
        <w:commentReference w:id="31"/>
      </w:r>
      <w:r w:rsidR="00185502">
        <w:rPr>
          <w:color w:val="000000"/>
        </w:rPr>
        <w:t xml:space="preserve">for atmospheric pressure as explained in </w:t>
      </w:r>
      <w:r w:rsidR="00185502">
        <w:rPr>
          <w:color w:val="000000"/>
        </w:rPr>
        <w:fldChar w:fldCharType="begin" w:fldLock="1"/>
      </w:r>
      <w:r w:rsidR="00185502">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185502">
        <w:rPr>
          <w:color w:val="000000"/>
        </w:rPr>
        <w:fldChar w:fldCharType="separate"/>
      </w:r>
      <w:r w:rsidR="00185502" w:rsidRPr="0061698B">
        <w:rPr>
          <w:noProof/>
          <w:color w:val="000000"/>
        </w:rPr>
        <w:t xml:space="preserve">Stocker et al. </w:t>
      </w:r>
      <w:r w:rsidR="00185502">
        <w:rPr>
          <w:noProof/>
          <w:color w:val="000000"/>
        </w:rPr>
        <w:t>(</w:t>
      </w:r>
      <w:r w:rsidR="00185502" w:rsidRPr="0061698B">
        <w:rPr>
          <w:noProof/>
          <w:color w:val="000000"/>
        </w:rPr>
        <w:t>2020)</w:t>
      </w:r>
      <w:r w:rsidR="00185502">
        <w:rPr>
          <w:color w:val="000000"/>
        </w:rPr>
        <w:fldChar w:fldCharType="end"/>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08393CE3"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D32D4F">
        <w:rPr>
          <w:rFonts w:eastAsiaTheme="minorEastAsia"/>
          <w:color w:val="000000"/>
        </w:rPr>
        <w:t>5</w:t>
      </w:r>
      <w:r>
        <w:rPr>
          <w:rFonts w:eastAsiaTheme="minorEastAsia"/>
          <w:color w:val="000000"/>
        </w:rPr>
        <w:t>)</w:t>
      </w:r>
    </w:p>
    <w:p w14:paraId="6A3DB7A9" w14:textId="13166AA6" w:rsidR="00787D3A" w:rsidRPr="00787D3A" w:rsidRDefault="009B12AC" w:rsidP="00787D3A">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commentRangeStart w:id="32"/>
      <w:r w:rsidR="00787D3A">
        <w:rPr>
          <w:rFonts w:eastAsiaTheme="minorEastAsia"/>
          <w:color w:val="000000"/>
        </w:rPr>
        <w:t>using site elevation</w:t>
      </w:r>
      <w:commentRangeEnd w:id="32"/>
      <w:r w:rsidR="00B05393">
        <w:rPr>
          <w:rStyle w:val="CommentReference"/>
          <w:rFonts w:eastAsiaTheme="minorHAnsi" w:cs="Times New Roman (Body CS)"/>
        </w:rPr>
        <w:commentReference w:id="32"/>
      </w:r>
      <w:r w:rsidR="00787D3A">
        <w:rPr>
          <w:rFonts w:eastAsiaTheme="minorEastAsia"/>
          <w:color w:val="000000"/>
        </w:rPr>
        <w:t xml:space="preserve">. </w:t>
      </w:r>
      <w:r w:rsidR="00845E05">
        <w:rPr>
          <w:rFonts w:eastAsiaTheme="minorEastAsia"/>
          <w:color w:val="000000"/>
        </w:rPr>
        <w:t xml:space="preserve">In Eqn. </w:t>
      </w:r>
      <w:r w:rsidR="00787D3A">
        <w:rPr>
          <w:rFonts w:eastAsiaTheme="minorEastAsia"/>
          <w:color w:val="000000"/>
        </w:rPr>
        <w:t>4</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1EF9C110" w:rsidR="00787D3A" w:rsidRDefault="00012191"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m:t>
            </m:r>
            <m:r>
              <w:rPr>
                <w:rFonts w:ascii="Cambria Math" w:hAnsi="Cambria Math"/>
              </w:rPr>
              <m:t>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m:t>
                    </m:r>
                    <m:r>
                      <w:rPr>
                        <w:rFonts w:ascii="Cambria Math" w:hAnsi="Cambria Math"/>
                      </w:rPr>
                      <m:t>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a)</w:t>
      </w:r>
    </w:p>
    <w:p w14:paraId="2AD22230" w14:textId="77777777" w:rsidR="00787D3A" w:rsidRDefault="00787D3A" w:rsidP="00787D3A">
      <w:pPr>
        <w:spacing w:line="360" w:lineRule="auto"/>
      </w:pPr>
      <w:r>
        <w:t>and</w:t>
      </w:r>
    </w:p>
    <w:p w14:paraId="5A765AEF" w14:textId="688E099A" w:rsidR="00787D3A" w:rsidRPr="00FC51B9" w:rsidRDefault="00012191"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m:t>
            </m:r>
            <m:r>
              <w:rPr>
                <w:rFonts w:ascii="Cambria Math" w:hAnsi="Cambria Math"/>
              </w:rPr>
              <m:t>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m:t>
                    </m:r>
                    <m:r>
                      <w:rPr>
                        <w:rFonts w:ascii="Cambria Math" w:hAnsi="Cambria Math"/>
                      </w:rPr>
                      <m:t>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2AC40532" w:rsidR="00787D3A" w:rsidRPr="00FC51B9" w:rsidRDefault="00012191"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m:t>
            </m:r>
            <m:r>
              <w:rPr>
                <w:rFonts w:ascii="Cambria Math" w:hAnsi="Cambria Math"/>
              </w:rPr>
              <m:t>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m:t>
                    </m:r>
                    <m:r>
                      <w:rPr>
                        <w:rFonts w:ascii="Cambria Math" w:hAnsi="Cambria Math"/>
                      </w:rPr>
                      <m:t>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C3E77">
        <w:rPr>
          <w:iCs/>
        </w:rPr>
        <w:t>6</w:t>
      </w:r>
      <w:r w:rsidR="00787D3A">
        <w:rPr>
          <w:iCs/>
        </w:rPr>
        <w:t>c)</w:t>
      </w:r>
    </w:p>
    <w:p w14:paraId="2E58F204" w14:textId="176D7A9E" w:rsidR="0061698B" w:rsidRPr="00CC3E77"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converted to partial pressure using an </w:t>
      </w:r>
      <w:commentRangeStart w:id="33"/>
      <w:r w:rsidR="00CC3E77">
        <w:rPr>
          <w:color w:val="000000"/>
        </w:rPr>
        <w:t xml:space="preserve">elevation correction </w:t>
      </w:r>
      <w:commentRangeEnd w:id="33"/>
      <w:r w:rsidR="00B05393">
        <w:rPr>
          <w:rStyle w:val="CommentReference"/>
          <w:rFonts w:eastAsiaTheme="minorHAnsi" w:cs="Times New Roman (Body CS)"/>
        </w:rPr>
        <w:commentReference w:id="33"/>
      </w:r>
      <w:r w:rsidR="00CC3E77">
        <w:rPr>
          <w:color w:val="000000"/>
        </w:rPr>
        <w:t xml:space="preserve">for atmospheric pressure as 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D9DE94D" w:rsidR="00BF405C" w:rsidRPr="00BF405C" w:rsidRDefault="00BF405C" w:rsidP="00547A3F">
      <w:pPr>
        <w:spacing w:line="360" w:lineRule="auto"/>
      </w:pPr>
      <w:r>
        <w:lastRenderedPageBreak/>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t>
      </w:r>
      <w:commentRangeStart w:id="34"/>
      <w:r>
        <w:t xml:space="preserve">whether species were in the </w:t>
      </w:r>
      <w:r>
        <w:rPr>
          <w:i/>
          <w:iCs/>
        </w:rPr>
        <w:t>Fabaceae</w:t>
      </w:r>
      <w:r>
        <w:t xml:space="preserve"> family</w:t>
      </w:r>
      <w:commentRangeEnd w:id="34"/>
      <w:r w:rsidR="0019190B">
        <w:rPr>
          <w:rStyle w:val="CommentReference"/>
          <w:rFonts w:eastAsiaTheme="minorHAnsi" w:cs="Times New Roman (Body CS)"/>
        </w:rPr>
        <w:commentReference w:id="34"/>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classifications resulted in three </w:t>
      </w:r>
      <w:r>
        <w:t xml:space="preserve">distinct functional groups within </w:t>
      </w:r>
      <w:r w:rsidR="006A74BD">
        <w:t>the</w:t>
      </w:r>
      <w:r>
        <w:t xml:space="preserve"> dataset: C</w:t>
      </w:r>
      <w:r>
        <w:rPr>
          <w:vertAlign w:val="subscript"/>
        </w:rPr>
        <w:t>3</w:t>
      </w:r>
      <w:r>
        <w:t xml:space="preserve"> </w:t>
      </w:r>
      <w:r w:rsidR="001D32A2">
        <w:t>N-fixers</w:t>
      </w:r>
      <w:r>
        <w:t xml:space="preserve"> (n=</w:t>
      </w:r>
      <w:commentRangeStart w:id="35"/>
      <w:r w:rsidR="008C35B4">
        <w:t>52</w:t>
      </w:r>
      <w:commentRangeEnd w:id="35"/>
      <w:r w:rsidR="0019190B">
        <w:rPr>
          <w:rStyle w:val="CommentReference"/>
          <w:rFonts w:eastAsiaTheme="minorHAnsi" w:cs="Times New Roman (Body CS)"/>
        </w:rPr>
        <w:commentReference w:id="35"/>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w:t>
      </w:r>
      <w:r w:rsidR="008C35B4">
        <w:t>0</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08D80980" w:rsidR="000438F0" w:rsidRDefault="003C57E0" w:rsidP="00547A3F">
      <w:pPr>
        <w:autoSpaceDE w:val="0"/>
        <w:autoSpaceDN w:val="0"/>
        <w:adjustRightInd w:val="0"/>
        <w:spacing w:line="360" w:lineRule="auto"/>
      </w:pPr>
      <w:r w:rsidRPr="00863849">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 effects of climate and soil resource availability on </w:t>
      </w:r>
      <w:r w:rsidR="00707030">
        <w:rPr>
          <w:i/>
          <w:iCs/>
        </w:rPr>
        <w:t>N</w:t>
      </w:r>
      <w:r w:rsidR="00707030">
        <w:rPr>
          <w:vertAlign w:val="subscript"/>
        </w:rPr>
        <w:t>area</w:t>
      </w:r>
      <w:r w:rsidR="00707030">
        <w:t>.</w:t>
      </w:r>
    </w:p>
    <w:p w14:paraId="1DEE2562" w14:textId="169D5306" w:rsidR="00F676C9" w:rsidRDefault="008C5D93" w:rsidP="008C5D93">
      <w:pPr>
        <w:autoSpaceDE w:val="0"/>
        <w:autoSpaceDN w:val="0"/>
        <w:adjustRightInd w:val="0"/>
        <w:spacing w:line="360" w:lineRule="auto"/>
        <w:ind w:firstLine="720"/>
      </w:pPr>
      <w:r>
        <w:t xml:space="preserve">A linear mixed effect model was built to explore environmental drivers of </w:t>
      </w:r>
      <w:r w:rsidR="00C853D8" w:rsidRPr="00C27873">
        <w:rPr>
          <w:i/>
          <w:iCs/>
          <w:lang w:val="el-GR"/>
        </w:rPr>
        <w:t>β</w:t>
      </w:r>
      <w:r w:rsidR="00C853D8">
        <w:t xml:space="preserve">, </w:t>
      </w:r>
      <w:commentRangeStart w:id="36"/>
      <w:r w:rsidR="00C853D8">
        <w:t>includ</w:t>
      </w:r>
      <w:r>
        <w:t>ing</w:t>
      </w:r>
      <w:r w:rsidR="00C853D8">
        <w:t xml:space="preserve"> soil moisture, soil </w:t>
      </w:r>
      <w:r w:rsidR="001B06F2">
        <w:t>nitrogen</w:t>
      </w:r>
      <w:r w:rsidR="00C853D8">
        <w:t xml:space="preserve"> availability, and functional</w:t>
      </w:r>
      <w:r w:rsidR="009C50E2">
        <w:t xml:space="preserve"> group</w:t>
      </w:r>
      <w:r w:rsidR="00C853D8">
        <w:t xml:space="preserve"> as fixed effect coefficients</w:t>
      </w:r>
      <w:r w:rsidR="00F676C9">
        <w:t xml:space="preserve">. </w:t>
      </w:r>
      <w:commentRangeEnd w:id="36"/>
      <w:r w:rsidR="003A15CB">
        <w:rPr>
          <w:rStyle w:val="CommentReference"/>
          <w:rFonts w:eastAsiaTheme="minorHAnsi" w:cs="Times New Roman (Body CS)"/>
        </w:rPr>
        <w:commentReference w:id="36"/>
      </w:r>
      <w:r w:rsidR="00F676C9">
        <w:t>Species</w:t>
      </w:r>
      <w:ins w:id="37" w:author="Smith, Nick" w:date="2023-07-18T09:05:00Z">
        <w:r w:rsidR="00530B65">
          <w:t xml:space="preserve"> identit</w:t>
        </w:r>
      </w:ins>
      <w:ins w:id="38" w:author="Smith, Nick" w:date="2023-07-18T09:06:00Z">
        <w:r w:rsidR="00530B65">
          <w:t>y</w:t>
        </w:r>
      </w:ins>
      <w:r w:rsidR="00F676C9">
        <w:t xml:space="preserve"> </w:t>
      </w:r>
      <w:r w:rsidR="009C50E2">
        <w:t>w</w:t>
      </w:r>
      <w:ins w:id="39" w:author="Smith, Nick" w:date="2023-07-18T09:06:00Z">
        <w:r w:rsidR="00530B65">
          <w:t>as</w:t>
        </w:r>
      </w:ins>
      <w:r w:rsidR="00F676C9">
        <w:t xml:space="preserve"> designated as</w:t>
      </w:r>
      <w:r w:rsidR="009C50E2">
        <w:t xml:space="preserve"> a </w:t>
      </w:r>
      <w:r w:rsidR="00F676C9">
        <w:t>random intercept term.</w:t>
      </w:r>
      <w:r w:rsidR="00C853D8">
        <w:t xml:space="preserve"> Interaction</w:t>
      </w:r>
      <w:ins w:id="40" w:author="Smith, Nick" w:date="2023-07-18T09:06:00Z">
        <w:r w:rsidR="00530B65">
          <w:t>s</w:t>
        </w:r>
      </w:ins>
      <w:r w:rsidR="00C853D8">
        <w:t xml:space="preserve"> between all possible combinations of the three fixed effect coefficients were also included</w:t>
      </w:r>
      <w:r w:rsidR="00530B65">
        <w:t xml:space="preserve"> as separate fixed effects</w:t>
      </w:r>
      <w:r w:rsidR="00C853D8">
        <w:t xml:space="preserve">. </w:t>
      </w:r>
      <w:r w:rsidR="00C853D8">
        <w:rPr>
          <w:i/>
          <w:iCs/>
          <w:lang w:val="el-GR"/>
        </w:rPr>
        <w:t>β</w:t>
      </w:r>
      <w:r w:rsidR="00C853D8" w:rsidRPr="00C27873">
        <w:t xml:space="preserve"> was </w:t>
      </w:r>
      <w:r w:rsidR="00D64868">
        <w:t>square root</w:t>
      </w:r>
      <w:r w:rsidR="00C853D8">
        <w:t xml:space="preserve"> transformed to</w:t>
      </w:r>
      <w:r w:rsidR="009C50E2">
        <w:t xml:space="preserve"> </w:t>
      </w:r>
      <w:r w:rsidR="00EC141E">
        <w:t>normalize</w:t>
      </w:r>
      <w:r w:rsidR="009C50E2">
        <w:t xml:space="preserve"> </w:t>
      </w:r>
      <w:r w:rsidR="00F941DF">
        <w:t>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w:t>
      </w:r>
      <w:commentRangeStart w:id="41"/>
      <w:r w:rsidR="00F676C9">
        <w:t xml:space="preserve">90-, 60-, 30-, 20-, 15-, 10-, 9-, 8-, 7-, 6-, 5-, 4-, 3-, 2-, or 1-day </w:t>
      </w:r>
      <w:commentRangeEnd w:id="41"/>
      <w:r w:rsidR="003A15CB">
        <w:rPr>
          <w:rStyle w:val="CommentReference"/>
          <w:rFonts w:eastAsiaTheme="minorHAnsi" w:cs="Times New Roman (Body CS)"/>
        </w:rPr>
        <w:commentReference w:id="41"/>
      </w:r>
      <w:r w:rsidR="00F676C9">
        <w:t xml:space="preserve">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Species</w:t>
      </w:r>
      <w:r w:rsidR="00530B65">
        <w:t xml:space="preserve"> identity</w:t>
      </w:r>
      <w:r w:rsidR="00F676C9">
        <w:t xml:space="preserve"> </w:t>
      </w:r>
      <w:r w:rsidR="009C50E2">
        <w:t>w</w:t>
      </w:r>
      <w:r w:rsidR="00530B65">
        <w:t>as</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941DF">
        <w:rPr>
          <w:color w:val="000000" w:themeColor="text1"/>
        </w:rPr>
        <w:t xml:space="preserve">values were </w:t>
      </w:r>
      <w:r>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5B7FDF08" w:rsidR="003438D7" w:rsidRDefault="008C5D93" w:rsidP="008C5D93">
      <w:pPr>
        <w:autoSpaceDE w:val="0"/>
        <w:autoSpaceDN w:val="0"/>
        <w:adjustRightInd w:val="0"/>
        <w:spacing w:line="360" w:lineRule="auto"/>
        <w:ind w:firstLine="720"/>
      </w:pPr>
      <w:r>
        <w:lastRenderedPageBreak/>
        <w:t xml:space="preserve">A second linear mixed effect model was built to explore </w:t>
      </w:r>
      <w:r w:rsidR="00C853D8">
        <w:t>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w:t>
      </w:r>
      <w:r>
        <w:t xml:space="preserve"> and included</w:t>
      </w:r>
      <w:r w:rsidR="00F676C9">
        <w:t xml:space="preserve"> </w:t>
      </w:r>
      <w:commentRangeStart w:id="42"/>
      <w:r w:rsidR="0021599A">
        <w:t>vapor pressure deficit</w:t>
      </w:r>
      <w:r w:rsidR="00F676C9">
        <w:t xml:space="preserve">, soil moisture, soil </w:t>
      </w:r>
      <w:r w:rsidR="001B06F2">
        <w:t>nitrogen</w:t>
      </w:r>
      <w:r w:rsidR="00F676C9">
        <w:t xml:space="preserve"> availability, </w:t>
      </w:r>
      <w:r w:rsidR="00605B64">
        <w:t>and functional group as fixed effect coefficients</w:t>
      </w:r>
      <w:commentRangeEnd w:id="42"/>
      <w:r w:rsidR="003A15CB">
        <w:rPr>
          <w:rStyle w:val="CommentReference"/>
          <w:rFonts w:eastAsiaTheme="minorHAnsi" w:cs="Times New Roman (Body CS)"/>
        </w:rPr>
        <w:commentReference w:id="42"/>
      </w:r>
      <w:r w:rsidR="00605B64">
        <w:t xml:space="preserve">. </w:t>
      </w:r>
      <w:r w:rsidR="003438D7">
        <w:t xml:space="preserve">Two-way interactions between functional group and </w:t>
      </w:r>
      <w:r w:rsidR="0021599A">
        <w:t>vapor pressure deficit</w:t>
      </w:r>
      <w:r w:rsidR="003438D7">
        <w:t xml:space="preserve">, soil nitrogen availability, </w:t>
      </w:r>
      <w:r w:rsidR="00335DCA">
        <w:t xml:space="preserve">and </w:t>
      </w:r>
      <w:r w:rsidR="003438D7">
        <w:t>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w:t>
      </w:r>
      <w:ins w:id="43" w:author="Smith, Nick" w:date="2023-07-18T09:15:00Z">
        <w:r w:rsidR="00335DCA">
          <w:t xml:space="preserve"> </w:t>
        </w:r>
      </w:ins>
      <w:r w:rsidR="00335DCA">
        <w:t>identity</w:t>
      </w:r>
      <w:r w:rsidR="003438D7">
        <w:t xml:space="preserve"> </w:t>
      </w:r>
      <w:r w:rsidR="00335DCA">
        <w:t xml:space="preserve">was </w:t>
      </w:r>
      <w:r w:rsidR="003438D7">
        <w:t xml:space="preserve">included as a random 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35DCA">
        <w:t xml:space="preserve">, as evaluated by </w:t>
      </w:r>
      <w:proofErr w:type="spellStart"/>
      <w:r w:rsidR="00335DCA">
        <w:t>AIC</w:t>
      </w:r>
      <w:r w:rsidR="00335DCA">
        <w:rPr>
          <w:vertAlign w:val="subscript"/>
        </w:rPr>
        <w:t>c</w:t>
      </w:r>
      <w:proofErr w:type="spellEnd"/>
      <w:r w:rsidR="00335DCA">
        <w:t>.</w:t>
      </w:r>
    </w:p>
    <w:p w14:paraId="4BC13580" w14:textId="5FAB9693"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commentRangeStart w:id="44"/>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E4B91">
        <w:t>, soil nitrogen availability, soil moisture, and functional group</w:t>
      </w:r>
      <w:r>
        <w:t xml:space="preserve"> were included</w:t>
      </w:r>
      <w:r w:rsidR="00B1382A">
        <w:t xml:space="preserve"> as fixed effect coefficients. </w:t>
      </w:r>
      <w:r w:rsidR="000438F0">
        <w:t xml:space="preserve">Two-way interactions between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functional group.</w:t>
      </w:r>
      <w:commentRangeEnd w:id="44"/>
      <w:r w:rsidR="00335DCA">
        <w:rPr>
          <w:rStyle w:val="CommentReference"/>
          <w:rFonts w:eastAsiaTheme="minorHAnsi" w:cs="Times New Roman (Body CS)"/>
        </w:rPr>
        <w:commentReference w:id="44"/>
      </w:r>
      <w:r w:rsidR="003438D7">
        <w:t xml:space="preserve"> Species</w:t>
      </w:r>
      <w:r w:rsidR="00335DCA">
        <w:t xml:space="preserve"> identity</w:t>
      </w:r>
      <w:r w:rsidR="003438D7">
        <w:t xml:space="preserve"> w</w:t>
      </w:r>
      <w:r w:rsidR="00335DCA">
        <w:t>as</w:t>
      </w:r>
      <w:del w:id="45" w:author="Smith, Nick" w:date="2023-07-18T09:16:00Z">
        <w:r w:rsidR="003438D7" w:rsidDel="00335DCA">
          <w:delText>ere</w:delText>
        </w:r>
      </w:del>
      <w:r w:rsidR="003438D7">
        <w:t xml:space="preserv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06E51B7A"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‘Anova’</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66C897AA" w:rsidR="00F45C86" w:rsidRDefault="008A1B10" w:rsidP="0004230F">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F941DF">
        <w:t xml:space="preserve"> was constructed</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B639AF">
        <w:t xml:space="preserve"> </w:t>
      </w:r>
      <w:r w:rsidR="00B639AF">
        <w:rPr>
          <w:i/>
          <w:iCs/>
        </w:rPr>
        <w:t>N</w:t>
      </w:r>
      <w:r w:rsidR="00B639AF">
        <w:rPr>
          <w:vertAlign w:val="subscript"/>
        </w:rPr>
        <w:t>area</w:t>
      </w:r>
      <w:r w:rsidR="00F941DF">
        <w:t xml:space="preserve"> across the environmental gradient</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D64868">
        <w:t xml:space="preserve">. Models were </w:t>
      </w:r>
      <w:r w:rsidR="008D3E2B">
        <w:t xml:space="preserve">constructed per </w:t>
      </w:r>
      <w:r w:rsidR="008D3E2B" w:rsidRPr="00FB6DC9">
        <w:rPr>
          <w:i/>
          <w:iCs/>
        </w:rPr>
        <w:t>a</w:t>
      </w:r>
      <w:r w:rsidR="008D3E2B" w:rsidRPr="008D3A77">
        <w:rPr>
          <w:i/>
          <w:iCs/>
        </w:rPr>
        <w:t xml:space="preserve"> priori</w:t>
      </w:r>
      <w:r w:rsidR="008D3E2B">
        <w:t xml:space="preserve"> hypotheses</w:t>
      </w:r>
      <w:r w:rsidR="00266AAF">
        <w:t xml:space="preserve"> following patterns expected from photosynthetic least-cost theory</w:t>
      </w:r>
      <w:r w:rsidR="005D7A66">
        <w:t>: (1)</w:t>
      </w:r>
      <w:r w:rsidR="005F1C6D">
        <w:t xml:space="preserve"> </w:t>
      </w:r>
      <w:r w:rsidR="004041B1">
        <w:t>log-transformed</w:t>
      </w:r>
      <w:r w:rsidR="007C20B9">
        <w:t xml:space="preserve"> </w:t>
      </w:r>
      <w:r w:rsidR="007C20B9">
        <w:rPr>
          <w:i/>
          <w:iCs/>
        </w:rPr>
        <w:t>N</w:t>
      </w:r>
      <w:r w:rsidR="007C20B9">
        <w:rPr>
          <w:vertAlign w:val="subscript"/>
        </w:rPr>
        <w:t>area</w:t>
      </w:r>
      <w:r w:rsidR="00CE37B5">
        <w:t xml:space="preserve"> </w:t>
      </w:r>
      <w:r w:rsidR="005D7A66">
        <w:t xml:space="preserve">regressed </w:t>
      </w:r>
      <w:r w:rsidR="007C20B9">
        <w:t>against</w:t>
      </w:r>
      <w:r w:rsidR="005D7A66">
        <w:t xml:space="preserve"> log-</w:t>
      </w:r>
      <w:r w:rsidR="005D7A66">
        <w:lastRenderedPageBreak/>
        <w:t>transformed</w:t>
      </w:r>
      <w:r w:rsidR="0071254E" w:rsidRPr="0071254E">
        <w:rPr>
          <w:i/>
          <w:iCs/>
        </w:rPr>
        <w:t xml:space="preserve"> </w:t>
      </w:r>
      <w:r w:rsidR="0004230F">
        <w:rPr>
          <w:i/>
          <w:iCs/>
        </w:rPr>
        <w:t>N</w:t>
      </w:r>
      <w:r w:rsidR="0004230F">
        <w:rPr>
          <w:vertAlign w:val="subscript"/>
        </w:rPr>
        <w:t>mass</w:t>
      </w:r>
      <w:r w:rsidR="006847D5">
        <w:t xml:space="preserve"> and </w:t>
      </w:r>
      <w:r w:rsidR="005D7A66">
        <w:t xml:space="preserve">log-transformed </w:t>
      </w:r>
      <w:r w:rsidR="0004230F">
        <w:rPr>
          <w:i/>
          <w:iCs/>
        </w:rPr>
        <w:t>M</w:t>
      </w:r>
      <w:r w:rsidR="0004230F">
        <w:rPr>
          <w:vertAlign w:val="subscript"/>
        </w:rPr>
        <w:t>area</w:t>
      </w:r>
      <w:r w:rsidR="005D7A66">
        <w:t>, (2) log-transformed</w:t>
      </w:r>
      <w:r w:rsidR="0004230F">
        <w:t xml:space="preserve"> </w:t>
      </w:r>
      <w:r w:rsidR="0004230F">
        <w:rPr>
          <w:i/>
          <w:iCs/>
        </w:rPr>
        <w:t>M</w:t>
      </w:r>
      <w:r w:rsidR="0004230F">
        <w:rPr>
          <w:vertAlign w:val="subscript"/>
        </w:rPr>
        <w:t>area</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 xml:space="preserve"> and soil nitrogen availability</w:t>
      </w:r>
      <w:r w:rsidR="005D7A66">
        <w:t>, (3) log-transformed</w:t>
      </w:r>
      <w:r w:rsidR="0004230F">
        <w:t xml:space="preserve"> </w:t>
      </w:r>
      <w:r w:rsidR="0004230F">
        <w:rPr>
          <w:i/>
          <w:iCs/>
        </w:rPr>
        <w:t>N</w:t>
      </w:r>
      <w:r w:rsidR="0004230F">
        <w:rPr>
          <w:vertAlign w:val="subscript"/>
        </w:rPr>
        <w:t>mass</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w:t>
      </w:r>
      <w:r w:rsidR="005D7A66">
        <w:t xml:space="preserve"> log-transformed</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nitrogen-fixing bacteria</w:t>
      </w:r>
      <w:r w:rsidR="005D7A66">
        <w:t>, (4)</w:t>
      </w:r>
      <w:r w:rsidR="000D755C" w:rsidRPr="000D755C">
        <w:t xml:space="preserve"> </w:t>
      </w:r>
      <w:r w:rsidR="000D755C">
        <w:t xml:space="preserve">leaf </w:t>
      </w:r>
      <w:proofErr w:type="spellStart"/>
      <w:r w:rsidR="000D755C">
        <w:rPr>
          <w:i/>
          <w:iCs/>
        </w:rPr>
        <w:t>C</w:t>
      </w:r>
      <w:r w:rsidR="000D755C">
        <w:rPr>
          <w:vertAlign w:val="subscript"/>
        </w:rPr>
        <w:t>i</w:t>
      </w:r>
      <w:r w:rsidR="000D755C">
        <w:t>:</w:t>
      </w:r>
      <w:r w:rsidR="000D755C">
        <w:rPr>
          <w:i/>
          <w:iCs/>
        </w:rPr>
        <w:t>C</w:t>
      </w:r>
      <w:r w:rsidR="000D755C">
        <w:rPr>
          <w:vertAlign w:val="subscript"/>
        </w:rPr>
        <w:t>a</w:t>
      </w:r>
      <w:proofErr w:type="spellEnd"/>
      <w:r w:rsidR="000D755C">
        <w:t xml:space="preserve"> </w:t>
      </w:r>
      <w:r w:rsidR="005D7A66">
        <w:t xml:space="preserve">regressed </w:t>
      </w:r>
      <w:r w:rsidR="007C20B9">
        <w:t>against</w:t>
      </w:r>
      <w:r w:rsidR="005D7A66">
        <w:t xml:space="preserve"> square-</w:t>
      </w:r>
      <w:proofErr w:type="spellStart"/>
      <w:r w:rsidR="005D7A66">
        <w:t>root</w:t>
      </w:r>
      <w:proofErr w:type="spellEnd"/>
      <w:r w:rsidR="005D7A66">
        <w:t xml:space="preserve"> transformed</w:t>
      </w:r>
      <w:r w:rsidR="00B23C7F" w:rsidRPr="00B23C7F">
        <w:rPr>
          <w:i/>
          <w:iCs/>
        </w:rPr>
        <w:t xml:space="preserve"> </w:t>
      </w:r>
      <w:r w:rsidR="00B23C7F">
        <w:rPr>
          <w:i/>
          <w:iCs/>
          <w:lang w:val="el-GR"/>
        </w:rPr>
        <w:t>β</w:t>
      </w:r>
      <w:r w:rsidR="00BE3945">
        <w:t xml:space="preserve"> and </w:t>
      </w:r>
      <w:r w:rsidR="0021599A">
        <w:t>vapor pressure deficit</w:t>
      </w:r>
      <w:r w:rsidR="005D7A66">
        <w:t>, (5) square-</w:t>
      </w:r>
      <w:proofErr w:type="spellStart"/>
      <w:r w:rsidR="005D7A66">
        <w:t>root</w:t>
      </w:r>
      <w:proofErr w:type="spellEnd"/>
      <w:r w:rsidR="005D7A66">
        <w:t xml:space="preserve"> tran</w:t>
      </w:r>
      <w:r w:rsidR="00D64868">
        <w:t>s</w:t>
      </w:r>
      <w:r w:rsidR="005D7A66">
        <w:t>formed</w:t>
      </w:r>
      <w:r w:rsidR="007C20B9" w:rsidRPr="007C20B9">
        <w:rPr>
          <w:i/>
          <w:iCs/>
        </w:rPr>
        <w:t xml:space="preserve"> </w:t>
      </w:r>
      <w:r w:rsidR="007C20B9">
        <w:rPr>
          <w:i/>
          <w:iCs/>
          <w:lang w:val="el-GR"/>
        </w:rPr>
        <w:t>β</w:t>
      </w:r>
      <w:r w:rsidR="007C20B9">
        <w:t xml:space="preserve"> </w:t>
      </w:r>
      <w:r w:rsidR="005D7A66">
        <w:t xml:space="preserve">regressed </w:t>
      </w:r>
      <w:r w:rsidR="007C20B9">
        <w:t>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5D7A66">
        <w:t>, and (6)</w:t>
      </w:r>
      <w:r w:rsidR="007C20B9">
        <w:t xml:space="preserve"> soil nitrogen availability </w:t>
      </w:r>
      <w:r w:rsidR="005D7A66">
        <w:t xml:space="preserve">regressed </w:t>
      </w:r>
      <w:r w:rsidR="007C20B9">
        <w:t>against</w:t>
      </w:r>
      <w:r w:rsidR="004210A0">
        <w:t xml:space="preserve"> soil moisture</w:t>
      </w:r>
      <w:r w:rsidR="00AB66F7">
        <w:t xml:space="preserve"> and percent clay content</w:t>
      </w:r>
      <w:r w:rsidR="004210A0">
        <w:t>.</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w:t>
      </w:r>
      <w:r w:rsidR="00335DCA">
        <w:t xml:space="preserve"> identity</w:t>
      </w:r>
      <w:r w:rsidR="004210A0">
        <w:t xml:space="preserve"> as a random intercept term</w:t>
      </w:r>
      <w:r w:rsidR="00136EA4">
        <w:t>,</w:t>
      </w:r>
      <w:r w:rsidR="004210A0">
        <w:t xml:space="preserve"> were </w:t>
      </w:r>
      <w:r w:rsidR="00FA4A16">
        <w:t>built</w:t>
      </w:r>
      <w:r w:rsidR="004210A0">
        <w:t xml:space="preserve"> using the </w:t>
      </w:r>
      <w:commentRangeStart w:id="46"/>
      <w:r w:rsidR="004210A0">
        <w:t>‘</w:t>
      </w:r>
      <w:proofErr w:type="spellStart"/>
      <w:r w:rsidR="004210A0">
        <w:t>lme</w:t>
      </w:r>
      <w:proofErr w:type="spellEnd"/>
      <w:r w:rsidR="004210A0">
        <w:t xml:space="preserve">’ </w:t>
      </w:r>
      <w:commentRangeEnd w:id="46"/>
      <w:r w:rsidR="00335DCA">
        <w:rPr>
          <w:rStyle w:val="CommentReference"/>
          <w:rFonts w:eastAsiaTheme="minorHAnsi" w:cs="Times New Roman (Body CS)"/>
        </w:rPr>
        <w:commentReference w:id="46"/>
      </w:r>
      <w:r w:rsidR="004210A0">
        <w:t>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2FD36440" w14:textId="6F40F656" w:rsidR="00D33D82" w:rsidRPr="00D64868" w:rsidRDefault="00B529F9" w:rsidP="00D64868">
      <w:pPr>
        <w:autoSpaceDE w:val="0"/>
        <w:autoSpaceDN w:val="0"/>
        <w:adjustRightInd w:val="0"/>
        <w:spacing w:line="360" w:lineRule="auto"/>
        <w:ind w:firstLine="720"/>
      </w:pPr>
      <w:r>
        <w:t xml:space="preserve">Tests of directed separation indicated that </w:t>
      </w:r>
      <w:r w:rsidR="005D7A66">
        <w:t>the</w:t>
      </w:r>
      <w:r>
        <w:t xml:space="preserve"> piecewise structural equation model structure was missing important independence claims that </w:t>
      </w:r>
      <w:r w:rsidR="008D3A77">
        <w:t>resulted in</w:t>
      </w:r>
      <w:r>
        <w:t xml:space="preserve"> poor overall model fit (Fisher’s </w:t>
      </w:r>
      <w:r>
        <w:rPr>
          <w:i/>
          <w:iCs/>
        </w:rPr>
        <w:t>C</w:t>
      </w:r>
      <w:r>
        <w:t>=</w:t>
      </w:r>
      <w:r w:rsidR="005D7A66">
        <w:t>636.361</w:t>
      </w:r>
      <w:r>
        <w:t>, p&lt;0.001; df=64; AIC=</w:t>
      </w:r>
      <w:r w:rsidR="005D7A66">
        <w:t>712.361</w:t>
      </w:r>
      <w:r>
        <w:t>; BIC=</w:t>
      </w:r>
      <w:r w:rsidR="005D7A66">
        <w:t>867.398</w:t>
      </w:r>
      <w:r>
        <w:t>), suggesting that</w:t>
      </w:r>
      <w:r w:rsidR="00D64868">
        <w:t xml:space="preserve"> </w:t>
      </w:r>
      <w:r>
        <w:t>alternative models</w:t>
      </w:r>
      <w:r w:rsidR="00D64868">
        <w:t xml:space="preserve"> containing additional independence claims</w:t>
      </w:r>
      <w:r>
        <w:t xml:space="preserve"> may provide better fits </w:t>
      </w:r>
      <w:r w:rsidR="005D7A66">
        <w:t>against</w:t>
      </w:r>
      <w:r>
        <w:t xml:space="preserve"> the</w:t>
      </w:r>
      <w:r w:rsidR="003077BE">
        <w:t xml:space="preserve"> observed</w:t>
      </w:r>
      <w:r>
        <w:t xml:space="preserve"> data.</w:t>
      </w:r>
      <w:r w:rsidRPr="00B529F9">
        <w:t xml:space="preserve"> </w:t>
      </w:r>
      <w:r>
        <w:t>To improve model fit</w:t>
      </w:r>
      <w:r w:rsidR="00D64868">
        <w:t xml:space="preserve">, </w:t>
      </w:r>
      <w:r w:rsidR="003077BE">
        <w:t>important</w:t>
      </w:r>
      <w:r>
        <w:t xml:space="preserve"> independence claims</w:t>
      </w:r>
      <w:r w:rsidR="008D3A77">
        <w:t xml:space="preserve"> where </w:t>
      </w:r>
      <w:r w:rsidR="008D3A77">
        <w:rPr>
          <w:i/>
          <w:iCs/>
        </w:rPr>
        <w:t>p</w:t>
      </w:r>
      <w:r w:rsidR="008D3A77">
        <w:t>&lt;0.05 were added</w:t>
      </w:r>
      <w:r>
        <w:t xml:space="preserve"> to the piecewise structural equation model. </w:t>
      </w:r>
      <w:commentRangeStart w:id="47"/>
      <w:r>
        <w:t>This decision resulted in the addition of vapor pressure deficit to the soil moisture</w:t>
      </w:r>
      <w:r w:rsidR="005D7A66">
        <w:t xml:space="preserve"> (</w:t>
      </w:r>
      <w:r w:rsidR="005D7A66">
        <w:rPr>
          <w:i/>
          <w:iCs/>
        </w:rPr>
        <w:t>p</w:t>
      </w:r>
      <w:r w:rsidR="005D7A66">
        <w:t>&lt;0.001)</w:t>
      </w:r>
      <w:r>
        <w:t>, soil nitrogen availability</w:t>
      </w:r>
      <w:r w:rsidR="005D7A66">
        <w:t xml:space="preserve"> (</w:t>
      </w:r>
      <w:r w:rsidR="005D7A66">
        <w:rPr>
          <w:i/>
          <w:iCs/>
        </w:rPr>
        <w:t>p</w:t>
      </w:r>
      <w:r w:rsidR="005D7A66">
        <w:t>&lt;0.001)</w:t>
      </w:r>
      <w:r>
        <w:t>,</w:t>
      </w:r>
      <w:r w:rsidR="005D7A66">
        <w:t xml:space="preserve"> </w:t>
      </w:r>
      <w:r>
        <w:rPr>
          <w:i/>
          <w:iCs/>
          <w:lang w:val="el-GR"/>
        </w:rPr>
        <w:t>β</w:t>
      </w:r>
      <w:r w:rsidR="005D7A66">
        <w:t xml:space="preserve"> (</w:t>
      </w:r>
      <w:r w:rsidR="005D7A66">
        <w:rPr>
          <w:i/>
          <w:iCs/>
        </w:rPr>
        <w:t>p</w:t>
      </w:r>
      <w:r w:rsidR="005D7A66">
        <w:t>=0.007)</w:t>
      </w:r>
      <w:r w:rsidR="00D64868">
        <w:t xml:space="preserve">, and </w:t>
      </w:r>
      <w:r w:rsidR="00D64868">
        <w:rPr>
          <w:i/>
          <w:iCs/>
        </w:rPr>
        <w:t>N</w:t>
      </w:r>
      <w:r w:rsidR="00D64868">
        <w:rPr>
          <w:vertAlign w:val="subscript"/>
        </w:rPr>
        <w:t>mass</w:t>
      </w:r>
      <w:r w:rsidR="00D64868">
        <w:t xml:space="preserve"> (</w:t>
      </w:r>
      <w:r w:rsidR="00D64868">
        <w:rPr>
          <w:i/>
          <w:iCs/>
        </w:rPr>
        <w:t>p</w:t>
      </w:r>
      <w:r w:rsidR="00D64868">
        <w:t xml:space="preserve">=0.006) </w:t>
      </w:r>
      <w:r w:rsidRPr="005D7A66">
        <w:t>regressions</w:t>
      </w:r>
      <w:r>
        <w:t>, photosynthetic pathway to the</w:t>
      </w:r>
      <w:r w:rsidRPr="00B529F9">
        <w:t xml:space="preserve"> </w:t>
      </w:r>
      <w:r>
        <w:t xml:space="preserve">leaf </w:t>
      </w:r>
      <w:r>
        <w:rPr>
          <w:i/>
          <w:iCs/>
        </w:rPr>
        <w:t>C</w:t>
      </w:r>
      <w:r>
        <w:rPr>
          <w:vertAlign w:val="subscript"/>
        </w:rPr>
        <w:t>i</w:t>
      </w:r>
      <w:r>
        <w:t>:</w:t>
      </w:r>
      <w:r>
        <w:rPr>
          <w:i/>
          <w:iCs/>
        </w:rPr>
        <w:t>C</w:t>
      </w:r>
      <w:r>
        <w:rPr>
          <w:vertAlign w:val="subscript"/>
        </w:rPr>
        <w:t>a</w:t>
      </w:r>
      <w:r w:rsidR="005D7A66">
        <w:t xml:space="preserve"> (</w:t>
      </w:r>
      <w:r w:rsidR="005D7A66">
        <w:rPr>
          <w:i/>
          <w:iCs/>
        </w:rPr>
        <w:t>p</w:t>
      </w:r>
      <w:r w:rsidR="005D7A66">
        <w:t>&lt;0.001)</w:t>
      </w:r>
      <w:r>
        <w:t xml:space="preserve">, </w:t>
      </w:r>
      <w:r>
        <w:rPr>
          <w:i/>
          <w:iCs/>
        </w:rPr>
        <w:t>M</w:t>
      </w:r>
      <w:r>
        <w:rPr>
          <w:vertAlign w:val="subscript"/>
        </w:rPr>
        <w:t>area</w:t>
      </w:r>
      <w:r w:rsidR="005D7A66">
        <w:t xml:space="preserve"> (</w:t>
      </w:r>
      <w:r w:rsidR="005D7A66">
        <w:rPr>
          <w:i/>
          <w:iCs/>
        </w:rPr>
        <w:t>p</w:t>
      </w:r>
      <w:r w:rsidR="005D7A66">
        <w:t>=0.023)</w:t>
      </w:r>
      <w:r>
        <w:t xml:space="preserve">, and </w:t>
      </w:r>
      <w:r>
        <w:rPr>
          <w:i/>
          <w:iCs/>
        </w:rPr>
        <w:t>N</w:t>
      </w:r>
      <w:r>
        <w:rPr>
          <w:vertAlign w:val="subscript"/>
        </w:rPr>
        <w:t>mass</w:t>
      </w:r>
      <w:r>
        <w:t xml:space="preserve"> </w:t>
      </w:r>
      <w:r w:rsidR="005D7A66">
        <w:t>(</w:t>
      </w:r>
      <w:r w:rsidR="005D7A66">
        <w:rPr>
          <w:i/>
          <w:iCs/>
        </w:rPr>
        <w:t>p</w:t>
      </w:r>
      <w:r w:rsidR="005D7A66">
        <w:t xml:space="preserve">&lt;0.001) </w:t>
      </w:r>
      <w:r>
        <w:t xml:space="preserve">regressions, </w:t>
      </w:r>
      <w:r w:rsidR="005D7A66">
        <w:t xml:space="preserve">percent clay to the </w:t>
      </w:r>
      <w:r w:rsidR="005D7A66">
        <w:rPr>
          <w:i/>
          <w:iCs/>
        </w:rPr>
        <w:t>N</w:t>
      </w:r>
      <w:r w:rsidR="005D7A66">
        <w:rPr>
          <w:vertAlign w:val="subscript"/>
        </w:rPr>
        <w:t>mass</w:t>
      </w:r>
      <w:r w:rsidR="005D7A66">
        <w:t xml:space="preserve"> (</w:t>
      </w:r>
      <w:r w:rsidR="005D7A66">
        <w:rPr>
          <w:i/>
          <w:iCs/>
        </w:rPr>
        <w:t>p</w:t>
      </w:r>
      <w:r w:rsidR="005D7A66">
        <w:t xml:space="preserve">&lt;0.001), leaf </w:t>
      </w:r>
      <w:r w:rsidR="005D7A66">
        <w:rPr>
          <w:i/>
          <w:iCs/>
        </w:rPr>
        <w:t>C</w:t>
      </w:r>
      <w:r w:rsidR="005D7A66">
        <w:rPr>
          <w:vertAlign w:val="subscript"/>
        </w:rPr>
        <w:t>i</w:t>
      </w:r>
      <w:r w:rsidR="005D7A66">
        <w:t>:</w:t>
      </w:r>
      <w:r w:rsidR="005D7A66">
        <w:rPr>
          <w:i/>
          <w:iCs/>
        </w:rPr>
        <w:t>C</w:t>
      </w:r>
      <w:r w:rsidR="005D7A66">
        <w:rPr>
          <w:vertAlign w:val="subscript"/>
        </w:rPr>
        <w:t>a</w:t>
      </w:r>
      <w:r w:rsidR="005D7A66">
        <w:t xml:space="preserve"> (</w:t>
      </w:r>
      <w:r w:rsidR="005D7A66">
        <w:rPr>
          <w:i/>
          <w:iCs/>
        </w:rPr>
        <w:t>p</w:t>
      </w:r>
      <w:r w:rsidR="005D7A66">
        <w:t xml:space="preserve">&lt;0.001), and </w:t>
      </w:r>
      <w:r w:rsidR="005D7A66">
        <w:rPr>
          <w:i/>
          <w:iCs/>
          <w:lang w:val="el-GR"/>
        </w:rPr>
        <w:t>β</w:t>
      </w:r>
      <w:r w:rsidR="005D7A66">
        <w:rPr>
          <w:i/>
          <w:iCs/>
        </w:rPr>
        <w:t xml:space="preserve"> </w:t>
      </w:r>
      <w:r w:rsidR="005D7A66">
        <w:t>(</w:t>
      </w:r>
      <w:r w:rsidR="002C0E0D">
        <w:rPr>
          <w:i/>
          <w:iCs/>
        </w:rPr>
        <w:t>p</w:t>
      </w:r>
      <w:r w:rsidR="002C0E0D">
        <w:t>=0.047)</w:t>
      </w:r>
      <w:r w:rsidR="005D7A66">
        <w:t xml:space="preserve"> regressions</w:t>
      </w:r>
      <w:r w:rsidR="002C0E0D">
        <w:t xml:space="preserve">, </w:t>
      </w:r>
      <w:r w:rsidR="005D7A66">
        <w:rPr>
          <w:i/>
          <w:iCs/>
          <w:lang w:val="el-GR"/>
        </w:rPr>
        <w:t>β</w:t>
      </w:r>
      <w:r w:rsidR="005D7A66" w:rsidRPr="00EA1E6D">
        <w:t xml:space="preserve"> </w:t>
      </w:r>
      <w:r w:rsidR="005D7A66">
        <w:t xml:space="preserve">to the </w:t>
      </w:r>
      <w:r w:rsidR="005D7A66">
        <w:rPr>
          <w:i/>
          <w:iCs/>
        </w:rPr>
        <w:t>N</w:t>
      </w:r>
      <w:r w:rsidR="005D7A66">
        <w:rPr>
          <w:vertAlign w:val="subscript"/>
        </w:rPr>
        <w:t>mass</w:t>
      </w:r>
      <w:r w:rsidR="005D7A66">
        <w:t xml:space="preserve"> regression (</w:t>
      </w:r>
      <w:r w:rsidR="005D7A66">
        <w:rPr>
          <w:i/>
          <w:iCs/>
        </w:rPr>
        <w:t>p</w:t>
      </w:r>
      <w:r w:rsidR="005D7A66">
        <w:t>=0.008)</w:t>
      </w:r>
      <w:r w:rsidR="002C0E0D">
        <w:t xml:space="preserve">, and soil moisture to the </w:t>
      </w:r>
      <w:r w:rsidR="002C0E0D">
        <w:rPr>
          <w:i/>
          <w:iCs/>
        </w:rPr>
        <w:t>N</w:t>
      </w:r>
      <w:r w:rsidR="002C0E0D">
        <w:rPr>
          <w:vertAlign w:val="subscript"/>
        </w:rPr>
        <w:t>mass</w:t>
      </w:r>
      <w:r w:rsidR="002C0E0D">
        <w:t xml:space="preserve"> (</w:t>
      </w:r>
      <w:r w:rsidR="002C0E0D">
        <w:rPr>
          <w:i/>
          <w:iCs/>
        </w:rPr>
        <w:t>p</w:t>
      </w:r>
      <w:r w:rsidR="002C0E0D">
        <w:t>=0.009)</w:t>
      </w:r>
      <w:r w:rsidR="005D7A66">
        <w:t>.</w:t>
      </w:r>
      <w:r w:rsidR="002C0E0D">
        <w:t xml:space="preserve"> </w:t>
      </w:r>
      <w:r>
        <w:t>The inclusion of these independence claims</w:t>
      </w:r>
      <w:r w:rsidR="00D33D82">
        <w:t xml:space="preserve"> significantly</w:t>
      </w:r>
      <w:r>
        <w:t xml:space="preserve"> improved model fit</w:t>
      </w:r>
      <w:r w:rsidR="00D33D82">
        <w:t xml:space="preserve"> </w:t>
      </w:r>
      <w:r>
        <w:t xml:space="preserve">(Fisher’s </w:t>
      </w:r>
      <w:r>
        <w:rPr>
          <w:i/>
          <w:iCs/>
        </w:rPr>
        <w:t>C</w:t>
      </w:r>
      <w:r>
        <w:t>=</w:t>
      </w:r>
      <w:r w:rsidR="00D64868">
        <w:t>26.790</w:t>
      </w:r>
      <w:r>
        <w:t xml:space="preserve">, </w:t>
      </w:r>
      <w:r w:rsidRPr="00D64868">
        <w:rPr>
          <w:i/>
          <w:iCs/>
        </w:rPr>
        <w:t>p</w:t>
      </w:r>
      <w:r>
        <w:t>=0.</w:t>
      </w:r>
      <w:r w:rsidR="004F3544">
        <w:t>9</w:t>
      </w:r>
      <w:r w:rsidR="00D64868">
        <w:t>46</w:t>
      </w:r>
      <w:r>
        <w:t>; df=</w:t>
      </w:r>
      <w:r w:rsidR="003077BE">
        <w:t>40</w:t>
      </w:r>
      <w:r>
        <w:t>; AIC=</w:t>
      </w:r>
      <w:r w:rsidR="00D64868">
        <w:t>126.790</w:t>
      </w:r>
      <w:r>
        <w:t>; BIC=</w:t>
      </w:r>
      <w:r w:rsidR="00D64868">
        <w:t>329.512</w:t>
      </w:r>
      <w:r>
        <w:t>)</w:t>
      </w:r>
      <w:r w:rsidR="00F941DF">
        <w:t xml:space="preserve"> </w:t>
      </w:r>
      <w:r w:rsidR="00D33D82">
        <w:t xml:space="preserve">and satisfied goodness-of-fit recommendations for piecewise structural equation models </w:t>
      </w:r>
      <w:commentRangeEnd w:id="47"/>
      <w:r w:rsidR="00335DCA">
        <w:rPr>
          <w:rStyle w:val="CommentReference"/>
          <w:rFonts w:eastAsiaTheme="minorHAnsi" w:cs="Times New Roman (Body CS)"/>
        </w:rPr>
        <w:commentReference w:id="47"/>
      </w:r>
      <w:r w:rsidR="00D33D82">
        <w:fldChar w:fldCharType="begin" w:fldLock="1"/>
      </w:r>
      <w:r w:rsidR="00FA6954">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D33D82">
        <w:fldChar w:fldCharType="separate"/>
      </w:r>
      <w:r w:rsidR="00D33D82" w:rsidRPr="00D33D82">
        <w:rPr>
          <w:noProof/>
        </w:rPr>
        <w:t>(Lefcheck 2016)</w:t>
      </w:r>
      <w:r w:rsidR="00D33D82">
        <w:fldChar w:fldCharType="end"/>
      </w:r>
      <w:r w:rsidR="008D3A77">
        <w:t>.</w:t>
      </w:r>
    </w:p>
    <w:p w14:paraId="17C59E14" w14:textId="77777777" w:rsidR="003077BE" w:rsidRDefault="003077BE">
      <w:pPr>
        <w:rPr>
          <w:b/>
          <w:bCs/>
          <w:color w:val="000000" w:themeColor="text1"/>
        </w:rPr>
      </w:pPr>
      <w:r>
        <w:rPr>
          <w:b/>
          <w:bCs/>
          <w:color w:val="000000" w:themeColor="text1"/>
        </w:rPr>
        <w:br w:type="page"/>
      </w:r>
    </w:p>
    <w:p w14:paraId="5F16A458" w14:textId="5D3A11B1"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2109BFC9" w14:textId="51843595" w:rsidR="00EA6746"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w:t>
      </w:r>
      <w:r w:rsidR="008179E5">
        <w:rPr>
          <w:color w:val="000000"/>
        </w:rPr>
        <w:t>58.6</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4E1D06">
        <w:rPr>
          <w:color w:val="000000"/>
        </w:rPr>
        <w:t xml:space="preserve">Model results revealed that increasing soil nitrogen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=0.002; Table 2; Fig. 2a) </w:t>
      </w:r>
      <w:r w:rsidR="004E1D06">
        <w:rPr>
          <w:color w:val="000000" w:themeColor="text1"/>
        </w:rPr>
        <w:t xml:space="preserve">similarly between functional groups (nitrogen-by-functional group interaction: </w:t>
      </w:r>
      <w:r w:rsidR="004E1D06">
        <w:rPr>
          <w:i/>
          <w:iCs/>
          <w:color w:val="000000" w:themeColor="text1"/>
        </w:rPr>
        <w:t>p</w:t>
      </w:r>
      <w:r w:rsidR="004E1D06">
        <w:rPr>
          <w:color w:val="000000" w:themeColor="text1"/>
        </w:rPr>
        <w:t>=0.</w:t>
      </w:r>
      <w:r w:rsidR="00F84394">
        <w:rPr>
          <w:color w:val="000000" w:themeColor="text1"/>
        </w:rPr>
        <w:t>4</w:t>
      </w:r>
      <w:r w:rsidR="008179E5">
        <w:rPr>
          <w:color w:val="000000" w:themeColor="text1"/>
        </w:rPr>
        <w:t>22</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plant functional group</w:t>
      </w:r>
      <w:r w:rsidR="003077BE">
        <w:rPr>
          <w:color w:val="000000" w:themeColor="text1"/>
        </w:rPr>
        <w:t xml:space="preserve"> (soil moisture-by-functional group interaction: </w:t>
      </w:r>
      <w:r w:rsidR="003077BE">
        <w:rPr>
          <w:i/>
          <w:iCs/>
          <w:color w:val="000000" w:themeColor="text1"/>
        </w:rPr>
        <w:t>p</w:t>
      </w:r>
      <w:r w:rsidR="003077BE">
        <w:rPr>
          <w:color w:val="000000" w:themeColor="text1"/>
        </w:rPr>
        <w:t>=0.001; Table 2)</w:t>
      </w:r>
      <w:r w:rsidR="00F84394">
        <w:rPr>
          <w:color w:val="000000" w:themeColor="text1"/>
        </w:rPr>
        <w:t xml:space="preserve"> indicated that the positive effect of </w:t>
      </w:r>
      <w:commentRangeStart w:id="48"/>
      <w:r w:rsidR="00F84394">
        <w:rPr>
          <w:color w:val="000000" w:themeColor="text1"/>
        </w:rPr>
        <w:t xml:space="preserve">increasing soil moisture on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=0.005; Table 2) was driven by strong positive effects of increasing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non-fixers (Tukey: p&lt;0.001) with no effect of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N-fixers (Tukey: </w:t>
      </w:r>
      <w:r w:rsidR="00F84394">
        <w:rPr>
          <w:i/>
          <w:iCs/>
          <w:color w:val="000000" w:themeColor="text1"/>
        </w:rPr>
        <w:t>p</w:t>
      </w:r>
      <w:r w:rsidR="00F84394">
        <w:rPr>
          <w:color w:val="000000" w:themeColor="text1"/>
        </w:rPr>
        <w:t>=0.40</w:t>
      </w:r>
      <w:r w:rsidR="008179E5">
        <w:rPr>
          <w:color w:val="000000" w:themeColor="text1"/>
        </w:rPr>
        <w:t>0</w:t>
      </w:r>
      <w:r w:rsidR="00F84394">
        <w:rPr>
          <w:color w:val="000000" w:themeColor="text1"/>
        </w:rPr>
        <w:t>) or C</w:t>
      </w:r>
      <w:r w:rsidR="00F84394">
        <w:rPr>
          <w:color w:val="000000" w:themeColor="text1"/>
          <w:vertAlign w:val="subscript"/>
        </w:rPr>
        <w:t>4</w:t>
      </w:r>
      <w:r w:rsidR="00F84394">
        <w:rPr>
          <w:color w:val="000000" w:themeColor="text1"/>
        </w:rPr>
        <w:t xml:space="preserve"> non-fixers (Tukey: </w:t>
      </w:r>
      <w:r w:rsidR="00F84394">
        <w:rPr>
          <w:i/>
          <w:iCs/>
          <w:color w:val="000000" w:themeColor="text1"/>
        </w:rPr>
        <w:t>p</w:t>
      </w:r>
      <w:r w:rsidR="00F84394">
        <w:rPr>
          <w:color w:val="000000" w:themeColor="text1"/>
        </w:rPr>
        <w:t xml:space="preserve">=0.448; </w:t>
      </w:r>
      <w:r w:rsidR="006253B2">
        <w:rPr>
          <w:color w:val="000000" w:themeColor="text1"/>
        </w:rPr>
        <w:t>Fig. 2b).</w:t>
      </w:r>
      <w:commentRangeEnd w:id="48"/>
      <w:r w:rsidR="00B240AE">
        <w:rPr>
          <w:rStyle w:val="CommentReference"/>
          <w:rFonts w:eastAsiaTheme="minorHAnsi" w:cs="Times New Roman (Body CS)"/>
        </w:rPr>
        <w:commentReference w:id="48"/>
      </w:r>
      <w:r w:rsidR="006253B2">
        <w:rPr>
          <w:color w:val="000000" w:themeColor="text1"/>
        </w:rPr>
        <w:t xml:space="preserve"> 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also 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686C792B" w:rsidR="003077BE" w:rsidRPr="003077BE" w:rsidRDefault="003077BE" w:rsidP="003077BE">
            <w:pPr>
              <w:spacing w:line="276" w:lineRule="auto"/>
              <w:jc w:val="right"/>
              <w:rPr>
                <w:color w:val="000000"/>
              </w:rPr>
            </w:pPr>
            <w:r w:rsidRPr="003077BE">
              <w:rPr>
                <w:color w:val="000000"/>
              </w:rPr>
              <w:t>1.96E+01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19B7AA1B" w:rsidR="003077BE" w:rsidRPr="003077BE" w:rsidRDefault="003077BE" w:rsidP="003077BE">
            <w:pPr>
              <w:spacing w:line="276" w:lineRule="auto"/>
              <w:jc w:val="right"/>
              <w:rPr>
                <w:color w:val="000000"/>
              </w:rPr>
            </w:pPr>
            <w:r w:rsidRPr="003077BE">
              <w:rPr>
                <w:color w:val="000000"/>
              </w:rPr>
              <w:t>-5.70E+00</w:t>
            </w:r>
          </w:p>
        </w:tc>
        <w:tc>
          <w:tcPr>
            <w:tcW w:w="1122" w:type="dxa"/>
            <w:tcBorders>
              <w:top w:val="nil"/>
              <w:left w:val="nil"/>
              <w:bottom w:val="nil"/>
              <w:right w:val="nil"/>
            </w:tcBorders>
            <w:shd w:val="clear" w:color="auto" w:fill="auto"/>
            <w:noWrap/>
            <w:vAlign w:val="bottom"/>
            <w:hideMark/>
          </w:tcPr>
          <w:p w14:paraId="6E9B96D3" w14:textId="0B7D07DC" w:rsidR="003077BE" w:rsidRPr="003077BE" w:rsidRDefault="003077BE" w:rsidP="003077BE">
            <w:pPr>
              <w:spacing w:line="276" w:lineRule="auto"/>
              <w:jc w:val="right"/>
              <w:rPr>
                <w:color w:val="000000"/>
              </w:rPr>
            </w:pPr>
            <w:r w:rsidRPr="003077BE">
              <w:rPr>
                <w:color w:val="000000"/>
              </w:rPr>
              <w:t>7.714</w:t>
            </w:r>
          </w:p>
        </w:tc>
        <w:tc>
          <w:tcPr>
            <w:tcW w:w="1083" w:type="dxa"/>
            <w:tcBorders>
              <w:top w:val="nil"/>
              <w:left w:val="nil"/>
              <w:bottom w:val="nil"/>
              <w:right w:val="nil"/>
            </w:tcBorders>
            <w:shd w:val="clear" w:color="auto" w:fill="auto"/>
            <w:noWrap/>
            <w:vAlign w:val="bottom"/>
            <w:hideMark/>
          </w:tcPr>
          <w:p w14:paraId="61F61403" w14:textId="4F7BCC71" w:rsidR="003077BE" w:rsidRPr="003077BE" w:rsidRDefault="003077BE" w:rsidP="003077BE">
            <w:pPr>
              <w:spacing w:line="276" w:lineRule="auto"/>
              <w:jc w:val="right"/>
              <w:rPr>
                <w:b/>
                <w:bCs/>
                <w:color w:val="000000"/>
              </w:rPr>
            </w:pPr>
            <w:r w:rsidRPr="003077BE">
              <w:rPr>
                <w:b/>
                <w:bCs/>
                <w:color w:val="000000"/>
              </w:rPr>
              <w:t>0.005</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3077BE" w:rsidRPr="003F18D0" w:rsidRDefault="003077BE" w:rsidP="003077BE">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6140BEDA" w:rsidR="003077BE" w:rsidRPr="003077BE" w:rsidRDefault="003077BE" w:rsidP="003077BE">
            <w:pPr>
              <w:spacing w:line="276" w:lineRule="auto"/>
              <w:jc w:val="right"/>
              <w:rPr>
                <w:color w:val="000000"/>
              </w:rPr>
            </w:pPr>
            <w:r w:rsidRPr="003077BE">
              <w:rPr>
                <w:color w:val="000000"/>
              </w:rPr>
              <w:t>-3.17E-01</w:t>
            </w:r>
          </w:p>
        </w:tc>
        <w:tc>
          <w:tcPr>
            <w:tcW w:w="1122" w:type="dxa"/>
            <w:tcBorders>
              <w:top w:val="nil"/>
              <w:left w:val="nil"/>
              <w:bottom w:val="nil"/>
              <w:right w:val="nil"/>
            </w:tcBorders>
            <w:shd w:val="clear" w:color="auto" w:fill="auto"/>
            <w:noWrap/>
            <w:vAlign w:val="bottom"/>
            <w:hideMark/>
          </w:tcPr>
          <w:p w14:paraId="2AC0601B" w14:textId="2BAF0D8C" w:rsidR="003077BE" w:rsidRPr="003077BE" w:rsidRDefault="003077BE" w:rsidP="003077BE">
            <w:pPr>
              <w:spacing w:line="276" w:lineRule="auto"/>
              <w:jc w:val="right"/>
              <w:rPr>
                <w:color w:val="000000"/>
              </w:rPr>
            </w:pPr>
            <w:r w:rsidRPr="003077BE">
              <w:rPr>
                <w:color w:val="000000"/>
              </w:rPr>
              <w:t>9.168</w:t>
            </w:r>
          </w:p>
        </w:tc>
        <w:tc>
          <w:tcPr>
            <w:tcW w:w="1083" w:type="dxa"/>
            <w:tcBorders>
              <w:top w:val="nil"/>
              <w:left w:val="nil"/>
              <w:bottom w:val="nil"/>
              <w:right w:val="nil"/>
            </w:tcBorders>
            <w:shd w:val="clear" w:color="auto" w:fill="auto"/>
            <w:noWrap/>
            <w:vAlign w:val="bottom"/>
            <w:hideMark/>
          </w:tcPr>
          <w:p w14:paraId="3133C413" w14:textId="36EE4978" w:rsidR="003077BE" w:rsidRPr="003077BE" w:rsidRDefault="003077BE" w:rsidP="003077BE">
            <w:pPr>
              <w:spacing w:line="276" w:lineRule="auto"/>
              <w:jc w:val="right"/>
              <w:rPr>
                <w:b/>
                <w:bCs/>
                <w:color w:val="000000"/>
              </w:rPr>
            </w:pPr>
            <w:r w:rsidRPr="003077BE">
              <w:rPr>
                <w:b/>
                <w:bCs/>
                <w:color w:val="000000"/>
              </w:rPr>
              <w:t>0.002</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5F2BDF2D" w:rsidR="003077BE" w:rsidRPr="003077BE" w:rsidRDefault="003077BE" w:rsidP="003077BE">
            <w:pPr>
              <w:spacing w:line="276" w:lineRule="auto"/>
              <w:jc w:val="right"/>
              <w:rPr>
                <w:color w:val="000000"/>
              </w:rPr>
            </w:pPr>
            <w:r w:rsidRPr="003077BE">
              <w:rPr>
                <w:color w:val="000000"/>
              </w:rPr>
              <w:t>86.746</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302D4CFD" w:rsidR="003077BE" w:rsidRPr="003077BE" w:rsidRDefault="003077BE" w:rsidP="003077BE">
            <w:pPr>
              <w:spacing w:line="276" w:lineRule="auto"/>
              <w:jc w:val="right"/>
              <w:rPr>
                <w:color w:val="000000"/>
              </w:rPr>
            </w:pPr>
            <w:r w:rsidRPr="003077BE">
              <w:rPr>
                <w:color w:val="000000"/>
              </w:rPr>
              <w:t>7.37E-01</w:t>
            </w:r>
          </w:p>
        </w:tc>
        <w:tc>
          <w:tcPr>
            <w:tcW w:w="1122" w:type="dxa"/>
            <w:tcBorders>
              <w:top w:val="nil"/>
              <w:left w:val="nil"/>
              <w:bottom w:val="nil"/>
              <w:right w:val="nil"/>
            </w:tcBorders>
            <w:shd w:val="clear" w:color="auto" w:fill="auto"/>
            <w:noWrap/>
            <w:vAlign w:val="bottom"/>
            <w:hideMark/>
          </w:tcPr>
          <w:p w14:paraId="2A866AAF" w14:textId="79EC2BF3" w:rsidR="003077BE" w:rsidRPr="003077BE" w:rsidRDefault="003077BE" w:rsidP="003077BE">
            <w:pPr>
              <w:spacing w:line="276" w:lineRule="auto"/>
              <w:jc w:val="right"/>
              <w:rPr>
                <w:color w:val="000000"/>
              </w:rPr>
            </w:pPr>
            <w:r w:rsidRPr="003077BE">
              <w:rPr>
                <w:color w:val="000000"/>
              </w:rPr>
              <w:t>0.749</w:t>
            </w:r>
          </w:p>
        </w:tc>
        <w:tc>
          <w:tcPr>
            <w:tcW w:w="1083" w:type="dxa"/>
            <w:tcBorders>
              <w:top w:val="nil"/>
              <w:left w:val="nil"/>
              <w:bottom w:val="nil"/>
              <w:right w:val="nil"/>
            </w:tcBorders>
            <w:shd w:val="clear" w:color="auto" w:fill="auto"/>
            <w:noWrap/>
            <w:vAlign w:val="bottom"/>
            <w:hideMark/>
          </w:tcPr>
          <w:p w14:paraId="01B77473" w14:textId="7DBC1CD6" w:rsidR="003077BE" w:rsidRPr="003077BE" w:rsidRDefault="003077BE" w:rsidP="003077BE">
            <w:pPr>
              <w:spacing w:line="276" w:lineRule="auto"/>
              <w:jc w:val="right"/>
              <w:rPr>
                <w:b/>
                <w:bCs/>
                <w:color w:val="000000"/>
              </w:rPr>
            </w:pPr>
            <w:r w:rsidRPr="003077BE">
              <w:rPr>
                <w:color w:val="000000"/>
              </w:rPr>
              <w:t>0.387</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027FFB71" w:rsidR="003077BE" w:rsidRPr="003077BE" w:rsidRDefault="003077BE" w:rsidP="003077BE">
            <w:pPr>
              <w:spacing w:line="276" w:lineRule="auto"/>
              <w:jc w:val="right"/>
              <w:rPr>
                <w:color w:val="000000"/>
              </w:rPr>
            </w:pPr>
            <w:r w:rsidRPr="003077BE">
              <w:rPr>
                <w:color w:val="000000"/>
              </w:rPr>
              <w:t>13.59</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3A9278E" w:rsidR="003077BE" w:rsidRPr="003077BE" w:rsidRDefault="003077BE" w:rsidP="003077BE">
            <w:pPr>
              <w:spacing w:line="276" w:lineRule="auto"/>
              <w:jc w:val="right"/>
              <w:rPr>
                <w:color w:val="000000"/>
              </w:rPr>
            </w:pPr>
            <w:r w:rsidRPr="003077BE">
              <w:rPr>
                <w:color w:val="000000"/>
              </w:rPr>
              <w:t>1.727</w:t>
            </w:r>
          </w:p>
        </w:tc>
        <w:tc>
          <w:tcPr>
            <w:tcW w:w="1083" w:type="dxa"/>
            <w:tcBorders>
              <w:top w:val="nil"/>
              <w:left w:val="nil"/>
              <w:right w:val="nil"/>
            </w:tcBorders>
            <w:shd w:val="clear" w:color="auto" w:fill="auto"/>
            <w:noWrap/>
            <w:vAlign w:val="bottom"/>
            <w:hideMark/>
          </w:tcPr>
          <w:p w14:paraId="38AA58D4" w14:textId="565C3CC2" w:rsidR="003077BE" w:rsidRPr="003077BE" w:rsidRDefault="003077BE" w:rsidP="003077BE">
            <w:pPr>
              <w:spacing w:line="276" w:lineRule="auto"/>
              <w:jc w:val="right"/>
              <w:rPr>
                <w:b/>
                <w:bCs/>
                <w:i/>
                <w:iCs/>
                <w:color w:val="000000"/>
              </w:rPr>
            </w:pPr>
            <w:r w:rsidRPr="003077BE">
              <w:rPr>
                <w:color w:val="000000"/>
              </w:rPr>
              <w:t>0.422</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F247588" w:rsidR="003077BE" w:rsidRPr="003077BE" w:rsidRDefault="003077BE" w:rsidP="003077BE">
            <w:pPr>
              <w:spacing w:line="276" w:lineRule="auto"/>
              <w:jc w:val="right"/>
              <w:rPr>
                <w:color w:val="000000"/>
              </w:rPr>
            </w:pPr>
            <w:r w:rsidRPr="003077BE">
              <w:rPr>
                <w:color w:val="000000"/>
              </w:rPr>
              <w:t>0.972</w:t>
            </w:r>
          </w:p>
        </w:tc>
        <w:tc>
          <w:tcPr>
            <w:tcW w:w="1083" w:type="dxa"/>
            <w:tcBorders>
              <w:top w:val="nil"/>
              <w:left w:val="nil"/>
              <w:bottom w:val="single" w:sz="4" w:space="0" w:color="auto"/>
              <w:right w:val="nil"/>
            </w:tcBorders>
            <w:shd w:val="clear" w:color="auto" w:fill="auto"/>
            <w:noWrap/>
            <w:vAlign w:val="bottom"/>
            <w:hideMark/>
          </w:tcPr>
          <w:p w14:paraId="1CABBD5E" w14:textId="5007F63F" w:rsidR="003077BE" w:rsidRPr="003077BE" w:rsidRDefault="003077BE" w:rsidP="003077BE">
            <w:pPr>
              <w:spacing w:line="276" w:lineRule="auto"/>
              <w:jc w:val="right"/>
              <w:rPr>
                <w:color w:val="000000"/>
              </w:rPr>
            </w:pPr>
            <w:r w:rsidRPr="003077BE">
              <w:rPr>
                <w:color w:val="000000"/>
              </w:rPr>
              <w:t>0.615</w:t>
            </w:r>
          </w:p>
        </w:tc>
      </w:tr>
    </w:tbl>
    <w:p w14:paraId="63D944B8" w14:textId="77777777" w:rsidR="006253B2" w:rsidRPr="006253B2" w:rsidRDefault="006253B2" w:rsidP="0025039E">
      <w:pPr>
        <w:spacing w:line="360" w:lineRule="auto"/>
        <w:rPr>
          <w:color w:val="000000" w:themeColor="text1"/>
        </w:rPr>
      </w:pPr>
    </w:p>
    <w:p w14:paraId="524417AB" w14:textId="24E7BE2A"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del w:id="49" w:author="Smith, Nick" w:date="2023-07-18T09:27:00Z">
        <w:r w:rsidRPr="00DE0E3A" w:rsidDel="00B240AE">
          <w:rPr>
            <w:i/>
            <w:iCs/>
          </w:rPr>
          <w:delText>P</w:delText>
        </w:r>
      </w:del>
      <w:ins w:id="50" w:author="Smith, Nick" w:date="2023-07-18T09:27:00Z">
        <w:r w:rsidR="00B240AE">
          <w:rPr>
            <w:i/>
            <w:iCs/>
          </w:rPr>
          <w:t>p</w:t>
        </w:r>
      </w:ins>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09875E47" w:rsidR="002D386D" w:rsidRDefault="00FA52BA" w:rsidP="0025039E">
      <w:pPr>
        <w:spacing w:line="360" w:lineRule="auto"/>
        <w:rPr>
          <w:b/>
          <w:bCs/>
          <w:color w:val="000000" w:themeColor="text1"/>
        </w:rPr>
      </w:pPr>
      <w:r>
        <w:rPr>
          <w:b/>
          <w:bCs/>
          <w:noProof/>
          <w:color w:val="000000" w:themeColor="text1"/>
        </w:rPr>
        <w:drawing>
          <wp:inline distT="0" distB="0" distL="0" distR="0" wp14:anchorId="29388A62" wp14:editId="4CEC909B">
            <wp:extent cx="5943600" cy="2228850"/>
            <wp:effectExtent l="0" t="0" r="0" b="6350"/>
            <wp:docPr id="985516976" name="Picture 1" descr="A picture containing line,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6976" name="Picture 1" descr="A picture containing line, screenshot, text, diagram&#10;&#10;Description automatically generated"/>
                    <pic:cNvPicPr/>
                  </pic:nvPicPr>
                  <pic:blipFill>
                    <a:blip r:embed="rId14"/>
                    <a:stretch>
                      <a:fillRect/>
                    </a:stretch>
                  </pic:blipFill>
                  <pic:spPr>
                    <a:xfrm>
                      <a:off x="0" y="0"/>
                      <a:ext cx="5943600" cy="2228850"/>
                    </a:xfrm>
                    <a:prstGeom prst="rect">
                      <a:avLst/>
                    </a:prstGeom>
                  </pic:spPr>
                </pic:pic>
              </a:graphicData>
            </a:graphic>
          </wp:inline>
        </w:drawing>
      </w:r>
    </w:p>
    <w:p w14:paraId="5DD00672" w14:textId="25240AB8"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w:t>
      </w:r>
      <w:r w:rsidR="00CB3074">
        <w:rPr>
          <w:color w:val="000000" w:themeColor="text1"/>
        </w:rPr>
        <w:t xml:space="preserve"> for photosynthesis</w:t>
      </w:r>
      <w:r w:rsidR="00E4654B">
        <w:rPr>
          <w:color w:val="000000" w:themeColor="text1"/>
        </w:rPr>
        <w:t xml:space="preserve">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Soil nitrogen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water holding capacity</w:t>
      </w:r>
      <w:r w:rsidR="00674E71">
        <w:rPr>
          <w:color w:val="000000" w:themeColor="text1"/>
        </w:rPr>
        <w:t xml:space="preserve"> is represented on the x-axis in (b)</w:t>
      </w:r>
      <w:r w:rsidR="00B34E20">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r w:rsidR="00CB3074">
        <w:rPr>
          <w:color w:val="000000" w:themeColor="text1"/>
        </w:rPr>
        <w:t xml:space="preserve">, square root transformed to </w:t>
      </w:r>
      <w:ins w:id="51" w:author="Perkowski, Evan A" w:date="2023-08-14T12:58:00Z">
        <w:r w:rsidR="00EC141E">
          <w:rPr>
            <w:color w:val="000000" w:themeColor="text1"/>
          </w:rPr>
          <w:t>normalize</w:t>
        </w:r>
      </w:ins>
      <w:commentRangeStart w:id="52"/>
      <w:r w:rsidR="00CB3074">
        <w:rPr>
          <w:color w:val="000000" w:themeColor="text1"/>
        </w:rPr>
        <w:t xml:space="preserve"> </w:t>
      </w:r>
      <w:r w:rsidR="00DE497A">
        <w:rPr>
          <w:color w:val="000000" w:themeColor="text1"/>
        </w:rPr>
        <w:t>model</w:t>
      </w:r>
      <w:r w:rsidR="00CB3074">
        <w:rPr>
          <w:color w:val="000000" w:themeColor="text1"/>
        </w:rPr>
        <w:t xml:space="preserve"> residuals</w:t>
      </w:r>
      <w:commentRangeEnd w:id="52"/>
      <w:r w:rsidR="00B240AE">
        <w:rPr>
          <w:rStyle w:val="CommentReference"/>
          <w:rFonts w:eastAsiaTheme="minorHAnsi" w:cs="Times New Roman (Body CS)"/>
        </w:rPr>
        <w:commentReference w:id="52"/>
      </w:r>
      <w:r w:rsidR="00674E71">
        <w:rPr>
          <w:color w:val="000000" w:themeColor="text1"/>
        </w:rPr>
        <w:t>.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commentRangeStart w:id="53"/>
      <w:r w:rsidR="00B91DD1">
        <w:rPr>
          <w:color w:val="000000" w:themeColor="text1"/>
        </w:rPr>
        <w:t>Points are jittered along the x-axis for visibility</w:t>
      </w:r>
      <w:commentRangeEnd w:id="53"/>
      <w:r w:rsidR="00B240AE">
        <w:rPr>
          <w:rStyle w:val="CommentReference"/>
          <w:rFonts w:eastAsiaTheme="minorHAnsi" w:cs="Times New Roman (Body CS)"/>
        </w:rPr>
        <w:commentReference w:id="53"/>
      </w:r>
      <w:r w:rsidR="00B91DD1">
        <w:rPr>
          <w:color w:val="000000" w:themeColor="text1"/>
        </w:rPr>
        <w:t xml:space="preserve">.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bivariate 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 xml:space="preserve">averaged across functional groups, only drawn when there </w:t>
      </w:r>
      <w:r w:rsidR="00B240AE">
        <w:rPr>
          <w:color w:val="000000" w:themeColor="text1"/>
        </w:rPr>
        <w:t xml:space="preserve">was </w:t>
      </w:r>
      <w:r w:rsidR="00CB3074">
        <w:rPr>
          <w:color w:val="000000" w:themeColor="text1"/>
        </w:rPr>
        <w:t>no interaction between functional group and the independent variable on the x-axis. Colored trendlines and</w:t>
      </w:r>
      <w:r w:rsidR="00DE497A">
        <w:rPr>
          <w:color w:val="000000" w:themeColor="text1"/>
        </w:rPr>
        <w:t xml:space="preserve"> corresponding</w:t>
      </w:r>
      <w:r w:rsidR="00CB3074">
        <w:rPr>
          <w:color w:val="000000" w:themeColor="text1"/>
        </w:rPr>
        <w:t xml:space="preserve"> 95% confidence intervals </w:t>
      </w:r>
      <w:r w:rsidR="00DE497A">
        <w:rPr>
          <w:color w:val="000000" w:themeColor="text1"/>
        </w:rPr>
        <w:t xml:space="preserve">indicate </w:t>
      </w:r>
      <w:r w:rsidR="00CB3074">
        <w:rPr>
          <w:color w:val="000000" w:themeColor="text1"/>
        </w:rPr>
        <w:t>significant bivariate relationships (</w:t>
      </w:r>
      <w:r w:rsidR="00CB3074">
        <w:rPr>
          <w:i/>
          <w:iCs/>
          <w:color w:val="000000" w:themeColor="text1"/>
        </w:rPr>
        <w:t>p</w:t>
      </w:r>
      <w:r w:rsidR="00CB3074">
        <w:rPr>
          <w:color w:val="000000" w:themeColor="text1"/>
        </w:rPr>
        <w:t xml:space="preserve">&lt;0.05) within functional groups, only drawn when there </w:t>
      </w:r>
      <w:r w:rsidR="00B240AE">
        <w:rPr>
          <w:color w:val="000000" w:themeColor="text1"/>
        </w:rPr>
        <w:t xml:space="preserve">was </w:t>
      </w:r>
      <w:r w:rsidR="00CB3074">
        <w:rPr>
          <w:color w:val="000000" w:themeColor="text1"/>
        </w:rPr>
        <w:t xml:space="preserve">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625DFE85"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9E519D" w:rsidRPr="00FE4728">
        <w:rPr>
          <w:rFonts w:ascii="Times New Roman" w:hAnsi="Times New Roman" w:cs="Times New Roman"/>
          <w:color w:val="000000" w:themeColor="text1"/>
          <w:sz w:val="24"/>
          <w:szCs w:val="24"/>
        </w:rPr>
        <w:t>mean</w:t>
      </w:r>
      <w:r w:rsidR="00CD59F2" w:rsidRPr="00FE4728">
        <w:rPr>
          <w:rFonts w:ascii="Times New Roman" w:hAnsi="Times New Roman" w:cs="Times New Roman"/>
          <w:color w:val="000000" w:themeColor="text1"/>
          <w:sz w:val="24"/>
          <w:szCs w:val="24"/>
        </w:rPr>
        <w:t xml:space="preserve"> vapor pressure deficit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proofErr w:type="spell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spellEnd"/>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077BE">
        <w:rPr>
          <w:rFonts w:ascii="Times New Roman" w:hAnsi="Times New Roman" w:cs="Times New Roman"/>
          <w:sz w:val="24"/>
          <w:szCs w:val="24"/>
        </w:rPr>
        <w:t>873.1</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vapor pressure deficit 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Fig. 3a)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 xml:space="preserve">a pattern that was similar across functional groups (vapor pressure deficit-by-functional group interaction: </w:t>
      </w:r>
      <w:r w:rsidR="003077BE">
        <w:rPr>
          <w:rFonts w:ascii="Times New Roman" w:hAnsi="Times New Roman" w:cs="Times New Roman"/>
          <w:i/>
          <w:iCs/>
          <w:color w:val="000000" w:themeColor="text1"/>
          <w:sz w:val="24"/>
          <w:szCs w:val="24"/>
        </w:rPr>
        <w:t>p</w:t>
      </w:r>
      <w:r w:rsidR="003077BE">
        <w:rPr>
          <w:rFonts w:ascii="Times New Roman" w:hAnsi="Times New Roman" w:cs="Times New Roman"/>
          <w:color w:val="000000" w:themeColor="text1"/>
          <w:sz w:val="24"/>
          <w:szCs w:val="24"/>
        </w:rPr>
        <w:t xml:space="preserve">=0.165; Table 3). </w:t>
      </w:r>
      <w:r w:rsidR="006253B2">
        <w:rPr>
          <w:rFonts w:ascii="Times New Roman" w:hAnsi="Times New Roman" w:cs="Times New Roman"/>
          <w:color w:val="000000" w:themeColor="text1"/>
          <w:sz w:val="24"/>
          <w:szCs w:val="24"/>
        </w:rPr>
        <w:t>An interaction between soil moisture and plant functional group (</w:t>
      </w:r>
      <w:r w:rsidR="00197ED8">
        <w:rPr>
          <w:rFonts w:ascii="Times New Roman" w:hAnsi="Times New Roman" w:cs="Times New Roman"/>
          <w:color w:val="000000" w:themeColor="text1"/>
          <w:sz w:val="24"/>
          <w:szCs w:val="24"/>
        </w:rPr>
        <w:t xml:space="preserve">soil moisture-by-functional group interaction: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=0.00</w:t>
      </w:r>
      <w:r w:rsidR="003077BE">
        <w:rPr>
          <w:rFonts w:ascii="Times New Roman" w:hAnsi="Times New Roman" w:cs="Times New Roman"/>
          <w:color w:val="000000" w:themeColor="text1"/>
          <w:sz w:val="24"/>
          <w:szCs w:val="24"/>
        </w:rPr>
        <w:t>6</w:t>
      </w:r>
      <w:r w:rsidR="006253B2">
        <w:rPr>
          <w:rFonts w:ascii="Times New Roman" w:hAnsi="Times New Roman" w:cs="Times New Roman"/>
          <w:color w:val="000000" w:themeColor="text1"/>
          <w:sz w:val="24"/>
          <w:szCs w:val="24"/>
        </w:rPr>
        <w:t>;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754ABB">
        <w:rPr>
          <w:rFonts w:ascii="Times New Roman" w:hAnsi="Times New Roman" w:cs="Times New Roman"/>
          <w:color w:val="000000" w:themeColor="text1"/>
          <w:sz w:val="24"/>
          <w:szCs w:val="24"/>
        </w:rPr>
        <w:t xml:space="preserve"> coupled with</w:t>
      </w:r>
      <w:r w:rsidR="004041B1">
        <w:rPr>
          <w:rFonts w:ascii="Times New Roman" w:hAnsi="Times New Roman" w:cs="Times New Roman"/>
          <w:color w:val="000000" w:themeColor="text1"/>
          <w:sz w:val="24"/>
          <w:szCs w:val="24"/>
        </w:rPr>
        <w:t xml:space="preserve"> a</w:t>
      </w:r>
      <w:r w:rsidR="00754ABB">
        <w:rPr>
          <w:rFonts w:ascii="Times New Roman" w:hAnsi="Times New Roman" w:cs="Times New Roman"/>
          <w:color w:val="000000" w:themeColor="text1"/>
          <w:sz w:val="24"/>
          <w:szCs w:val="24"/>
        </w:rPr>
        <w:t xml:space="preserve"> null 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w:t>
      </w:r>
      <w:r w:rsidR="003077BE">
        <w:rPr>
          <w:rFonts w:ascii="Times New Roman" w:hAnsi="Times New Roman" w:cs="Times New Roman"/>
          <w:color w:val="000000" w:themeColor="text1"/>
          <w:sz w:val="24"/>
          <w:szCs w:val="24"/>
        </w:rPr>
        <w:t>683</w:t>
      </w:r>
      <w:r w:rsidR="006253B2">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(Tukey: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w:t>
      </w:r>
      <w:r w:rsidR="003077BE">
        <w:rPr>
          <w:rFonts w:ascii="Times New Roman" w:hAnsi="Times New Roman" w:cs="Times New Roman"/>
          <w:color w:val="000000" w:themeColor="text1"/>
          <w:sz w:val="24"/>
          <w:szCs w:val="24"/>
        </w:rPr>
        <w:t>905</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additional interaction between soil nitrogen availability and plant functional group (</w:t>
      </w:r>
      <w:r w:rsidR="00197ED8">
        <w:rPr>
          <w:rFonts w:ascii="Times New Roman" w:hAnsi="Times New Roman" w:cs="Times New Roman"/>
          <w:color w:val="000000" w:themeColor="text1"/>
          <w:sz w:val="24"/>
          <w:szCs w:val="24"/>
        </w:rPr>
        <w:t xml:space="preserve">soil N-by-functional group interaction: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=0.0</w:t>
      </w:r>
      <w:r w:rsidR="003077BE">
        <w:rPr>
          <w:rFonts w:ascii="Times New Roman" w:hAnsi="Times New Roman" w:cs="Times New Roman"/>
          <w:color w:val="000000" w:themeColor="text1"/>
          <w:sz w:val="24"/>
          <w:szCs w:val="24"/>
        </w:rPr>
        <w:t>11</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was driven by negative effects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 coupled with</w:t>
      </w:r>
      <w:r w:rsidR="004041B1">
        <w:rPr>
          <w:rFonts w:ascii="Times New Roman" w:hAnsi="Times New Roman" w:cs="Times New Roman"/>
          <w:color w:val="000000" w:themeColor="text1"/>
          <w:sz w:val="24"/>
          <w:szCs w:val="24"/>
        </w:rPr>
        <w:t xml:space="preserve"> a</w:t>
      </w:r>
      <w:r w:rsidR="004D1026">
        <w:rPr>
          <w:rFonts w:ascii="Times New Roman" w:hAnsi="Times New Roman" w:cs="Times New Roman"/>
          <w:color w:val="000000" w:themeColor="text1"/>
          <w:sz w:val="24"/>
          <w:szCs w:val="24"/>
        </w:rPr>
        <w:t xml:space="preserve"> null effect of soil nitrogen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(Tukey: </w:t>
      </w:r>
      <w:r w:rsidR="004D1026" w:rsidRPr="006253B2">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w:t>
      </w:r>
      <w:r w:rsidR="00197ED8">
        <w:rPr>
          <w:rFonts w:ascii="Times New Roman" w:hAnsi="Times New Roman" w:cs="Times New Roman"/>
          <w:color w:val="000000" w:themeColor="text1"/>
          <w:sz w:val="24"/>
          <w:szCs w:val="24"/>
        </w:rPr>
        <w:t>886</w:t>
      </w:r>
      <w:r w:rsidR="004D1026">
        <w:rPr>
          <w:rFonts w:ascii="Times New Roman" w:hAnsi="Times New Roman" w:cs="Times New Roman"/>
          <w:color w:val="000000" w:themeColor="text1"/>
          <w:sz w:val="24"/>
          <w:szCs w:val="24"/>
        </w:rPr>
        <w:t>)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(Tukey: </w:t>
      </w:r>
      <w:r w:rsidR="004D1026">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w:t>
      </w:r>
      <w:r w:rsidR="00197ED8">
        <w:rPr>
          <w:rFonts w:ascii="Times New Roman" w:hAnsi="Times New Roman" w:cs="Times New Roman"/>
          <w:color w:val="000000" w:themeColor="text1"/>
          <w:sz w:val="24"/>
          <w:szCs w:val="24"/>
        </w:rPr>
        <w:t>986</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=0.</w:t>
      </w:r>
      <w:r w:rsidR="00754ABB">
        <w:rPr>
          <w:rFonts w:ascii="Times New Roman" w:hAnsi="Times New Roman" w:cs="Times New Roman"/>
          <w:color w:val="000000" w:themeColor="text1"/>
          <w:sz w:val="24"/>
          <w:szCs w:val="24"/>
        </w:rPr>
        <w:t>729</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20736D0A" w:rsidR="003077BE" w:rsidRPr="003077BE" w:rsidRDefault="003077BE" w:rsidP="003077BE">
            <w:pPr>
              <w:jc w:val="right"/>
              <w:rPr>
                <w:color w:val="000000"/>
              </w:rPr>
            </w:pPr>
            <w:r w:rsidRPr="003077BE">
              <w:rPr>
                <w:color w:val="000000"/>
              </w:rPr>
              <w:t>1.15E+00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4C4F4E57" w:rsidR="003077BE" w:rsidRPr="003077BE" w:rsidRDefault="003077BE" w:rsidP="003077BE">
            <w:pPr>
              <w:jc w:val="right"/>
              <w:rPr>
                <w:color w:val="000000"/>
              </w:rPr>
            </w:pPr>
            <w:r w:rsidRPr="003077BE">
              <w:rPr>
                <w:color w:val="000000"/>
              </w:rPr>
              <w:t>-2.89E-01</w:t>
            </w:r>
          </w:p>
        </w:tc>
        <w:tc>
          <w:tcPr>
            <w:tcW w:w="1116" w:type="dxa"/>
            <w:tcBorders>
              <w:top w:val="nil"/>
              <w:left w:val="nil"/>
              <w:bottom w:val="nil"/>
              <w:right w:val="nil"/>
            </w:tcBorders>
            <w:shd w:val="clear" w:color="auto" w:fill="auto"/>
            <w:noWrap/>
            <w:vAlign w:val="bottom"/>
            <w:hideMark/>
          </w:tcPr>
          <w:p w14:paraId="039A2919" w14:textId="726B0F18" w:rsidR="003077BE" w:rsidRPr="003077BE" w:rsidRDefault="003077BE" w:rsidP="003077BE">
            <w:pPr>
              <w:jc w:val="right"/>
              <w:rPr>
                <w:color w:val="000000"/>
              </w:rPr>
            </w:pPr>
            <w:r w:rsidRPr="003077BE">
              <w:rPr>
                <w:color w:val="000000"/>
              </w:rPr>
              <w:t>20.207</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33CA443B" w:rsidR="003077BE" w:rsidRPr="003077BE" w:rsidRDefault="003077BE" w:rsidP="003077BE">
            <w:pPr>
              <w:jc w:val="right"/>
              <w:rPr>
                <w:color w:val="000000"/>
              </w:rPr>
            </w:pPr>
            <w:r w:rsidRPr="003077BE">
              <w:rPr>
                <w:color w:val="000000"/>
              </w:rPr>
              <w:t>-1.03E-01</w:t>
            </w:r>
          </w:p>
        </w:tc>
        <w:tc>
          <w:tcPr>
            <w:tcW w:w="1116" w:type="dxa"/>
            <w:tcBorders>
              <w:top w:val="nil"/>
              <w:left w:val="nil"/>
              <w:bottom w:val="nil"/>
              <w:right w:val="nil"/>
            </w:tcBorders>
            <w:shd w:val="clear" w:color="auto" w:fill="auto"/>
            <w:noWrap/>
            <w:vAlign w:val="bottom"/>
            <w:hideMark/>
          </w:tcPr>
          <w:p w14:paraId="2432BCD8" w14:textId="7653E591" w:rsidR="003077BE" w:rsidRPr="003077BE" w:rsidRDefault="003077BE" w:rsidP="003077BE">
            <w:pPr>
              <w:jc w:val="right"/>
              <w:rPr>
                <w:color w:val="000000"/>
              </w:rPr>
            </w:pPr>
            <w:r w:rsidRPr="003077BE">
              <w:rPr>
                <w:color w:val="000000"/>
              </w:rPr>
              <w:t>7.46</w:t>
            </w:r>
            <w:r w:rsidR="00721CD9">
              <w:rPr>
                <w:color w:val="000000"/>
              </w:rPr>
              <w:t>0</w:t>
            </w:r>
          </w:p>
        </w:tc>
        <w:tc>
          <w:tcPr>
            <w:tcW w:w="1072" w:type="dxa"/>
            <w:tcBorders>
              <w:top w:val="nil"/>
              <w:left w:val="nil"/>
              <w:bottom w:val="nil"/>
              <w:right w:val="nil"/>
            </w:tcBorders>
            <w:shd w:val="clear" w:color="auto" w:fill="auto"/>
            <w:noWrap/>
            <w:vAlign w:val="bottom"/>
            <w:hideMark/>
          </w:tcPr>
          <w:p w14:paraId="49836D74" w14:textId="55FCB65F" w:rsidR="003077BE" w:rsidRPr="003077BE" w:rsidRDefault="003077BE" w:rsidP="003077BE">
            <w:pPr>
              <w:jc w:val="right"/>
              <w:rPr>
                <w:b/>
                <w:bCs/>
                <w:i/>
                <w:iCs/>
                <w:color w:val="000000"/>
              </w:rPr>
            </w:pPr>
            <w:r w:rsidRPr="003077BE">
              <w:rPr>
                <w:b/>
                <w:bCs/>
                <w:color w:val="000000"/>
              </w:rPr>
              <w:t>0.006</w:t>
            </w:r>
          </w:p>
        </w:tc>
      </w:tr>
      <w:tr w:rsidR="003077B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3077BE" w:rsidRPr="00C93F1B" w:rsidRDefault="003077BE" w:rsidP="003077BE">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5A79A14B" w:rsidR="003077BE" w:rsidRPr="003077BE" w:rsidRDefault="003077BE" w:rsidP="003077BE">
            <w:pPr>
              <w:jc w:val="right"/>
              <w:rPr>
                <w:color w:val="000000"/>
              </w:rPr>
            </w:pPr>
            <w:r w:rsidRPr="003077BE">
              <w:rPr>
                <w:color w:val="000000"/>
              </w:rPr>
              <w:t>-3.26E-03</w:t>
            </w:r>
          </w:p>
        </w:tc>
        <w:tc>
          <w:tcPr>
            <w:tcW w:w="1116" w:type="dxa"/>
            <w:tcBorders>
              <w:top w:val="nil"/>
              <w:left w:val="nil"/>
              <w:bottom w:val="nil"/>
              <w:right w:val="nil"/>
            </w:tcBorders>
            <w:shd w:val="clear" w:color="auto" w:fill="auto"/>
            <w:noWrap/>
            <w:vAlign w:val="bottom"/>
            <w:hideMark/>
          </w:tcPr>
          <w:p w14:paraId="2B2CD9C6" w14:textId="7F3CEC1F" w:rsidR="003077BE" w:rsidRPr="003077BE" w:rsidRDefault="003077BE" w:rsidP="003077BE">
            <w:pPr>
              <w:jc w:val="right"/>
              <w:rPr>
                <w:color w:val="000000"/>
              </w:rPr>
            </w:pPr>
            <w:r w:rsidRPr="003077BE">
              <w:rPr>
                <w:color w:val="000000"/>
              </w:rPr>
              <w:t>6.441</w:t>
            </w:r>
          </w:p>
        </w:tc>
        <w:tc>
          <w:tcPr>
            <w:tcW w:w="1072" w:type="dxa"/>
            <w:tcBorders>
              <w:top w:val="nil"/>
              <w:left w:val="nil"/>
              <w:bottom w:val="nil"/>
              <w:right w:val="nil"/>
            </w:tcBorders>
            <w:shd w:val="clear" w:color="auto" w:fill="auto"/>
            <w:noWrap/>
            <w:vAlign w:val="bottom"/>
            <w:hideMark/>
          </w:tcPr>
          <w:p w14:paraId="72AB3A3F" w14:textId="014E040E" w:rsidR="003077BE" w:rsidRPr="003077BE" w:rsidRDefault="003077BE" w:rsidP="003077BE">
            <w:pPr>
              <w:jc w:val="right"/>
              <w:rPr>
                <w:b/>
                <w:bCs/>
                <w:i/>
                <w:iCs/>
                <w:color w:val="000000"/>
              </w:rPr>
            </w:pPr>
            <w:r w:rsidRPr="003077BE">
              <w:rPr>
                <w:b/>
                <w:bCs/>
                <w:color w:val="000000"/>
              </w:rPr>
              <w:t>0.011</w:t>
            </w:r>
          </w:p>
        </w:tc>
      </w:tr>
      <w:tr w:rsidR="003077B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9A62CCD" w14:textId="7E13D6DA" w:rsidR="003077BE" w:rsidRPr="003077BE" w:rsidRDefault="003077BE" w:rsidP="003077BE">
            <w:pPr>
              <w:jc w:val="right"/>
              <w:rPr>
                <w:color w:val="000000"/>
              </w:rPr>
            </w:pPr>
            <w:r w:rsidRPr="003077BE">
              <w:rPr>
                <w:color w:val="000000"/>
              </w:rPr>
              <w:t>656.392</w:t>
            </w:r>
          </w:p>
        </w:tc>
        <w:tc>
          <w:tcPr>
            <w:tcW w:w="1072" w:type="dxa"/>
            <w:tcBorders>
              <w:top w:val="nil"/>
              <w:left w:val="nil"/>
              <w:bottom w:val="nil"/>
              <w:right w:val="nil"/>
            </w:tcBorders>
            <w:shd w:val="clear" w:color="auto" w:fill="auto"/>
            <w:noWrap/>
            <w:vAlign w:val="bottom"/>
            <w:hideMark/>
          </w:tcPr>
          <w:p w14:paraId="07117E5B" w14:textId="0E6CC264" w:rsidR="003077BE" w:rsidRPr="003077BE" w:rsidRDefault="003077BE" w:rsidP="003077BE">
            <w:pPr>
              <w:jc w:val="right"/>
              <w:rPr>
                <w:b/>
                <w:bCs/>
                <w:color w:val="000000"/>
              </w:rPr>
            </w:pPr>
            <w:r w:rsidRPr="003077BE">
              <w:rPr>
                <w:b/>
                <w:bCs/>
                <w:color w:val="000000"/>
              </w:rPr>
              <w:t>&lt;0.001</w:t>
            </w:r>
          </w:p>
        </w:tc>
      </w:tr>
      <w:tr w:rsidR="003077B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6EA7206D" w:rsidR="003077BE" w:rsidRPr="003077BE" w:rsidRDefault="003077BE" w:rsidP="003077BE">
            <w:pPr>
              <w:jc w:val="right"/>
              <w:rPr>
                <w:color w:val="000000"/>
              </w:rPr>
            </w:pPr>
            <w:r w:rsidRPr="003077BE">
              <w:rPr>
                <w:color w:val="000000"/>
              </w:rPr>
              <w:t>8.18E-03</w:t>
            </w:r>
          </w:p>
        </w:tc>
        <w:tc>
          <w:tcPr>
            <w:tcW w:w="1116" w:type="dxa"/>
            <w:tcBorders>
              <w:top w:val="nil"/>
              <w:left w:val="nil"/>
              <w:bottom w:val="nil"/>
              <w:right w:val="nil"/>
            </w:tcBorders>
            <w:shd w:val="clear" w:color="auto" w:fill="auto"/>
            <w:noWrap/>
            <w:vAlign w:val="bottom"/>
            <w:hideMark/>
          </w:tcPr>
          <w:p w14:paraId="1B463235" w14:textId="704CED9E" w:rsidR="003077BE" w:rsidRPr="003077BE" w:rsidRDefault="003077BE" w:rsidP="003077BE">
            <w:pPr>
              <w:jc w:val="right"/>
              <w:rPr>
                <w:color w:val="000000"/>
              </w:rPr>
            </w:pPr>
            <w:r w:rsidRPr="003077BE">
              <w:rPr>
                <w:color w:val="000000"/>
              </w:rPr>
              <w:t>0.096</w:t>
            </w:r>
          </w:p>
        </w:tc>
        <w:tc>
          <w:tcPr>
            <w:tcW w:w="1072" w:type="dxa"/>
            <w:tcBorders>
              <w:top w:val="nil"/>
              <w:left w:val="nil"/>
              <w:bottom w:val="nil"/>
              <w:right w:val="nil"/>
            </w:tcBorders>
            <w:shd w:val="clear" w:color="auto" w:fill="auto"/>
            <w:noWrap/>
            <w:vAlign w:val="bottom"/>
            <w:hideMark/>
          </w:tcPr>
          <w:p w14:paraId="6F00DF36" w14:textId="320B448F" w:rsidR="003077BE" w:rsidRPr="003077BE" w:rsidRDefault="003077BE" w:rsidP="003077BE">
            <w:pPr>
              <w:jc w:val="right"/>
              <w:rPr>
                <w:b/>
                <w:bCs/>
                <w:color w:val="000000"/>
              </w:rPr>
            </w:pPr>
            <w:r w:rsidRPr="003077BE">
              <w:rPr>
                <w:color w:val="000000"/>
              </w:rPr>
              <w:t>0.757</w:t>
            </w:r>
          </w:p>
        </w:tc>
      </w:tr>
      <w:tr w:rsidR="003077B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55FF6BBB" w14:textId="133B8CB4" w:rsidR="003077BE" w:rsidRPr="003077BE" w:rsidRDefault="003077BE" w:rsidP="003077BE">
            <w:pPr>
              <w:jc w:val="right"/>
              <w:rPr>
                <w:color w:val="000000"/>
              </w:rPr>
            </w:pPr>
            <w:r w:rsidRPr="003077BE">
              <w:rPr>
                <w:color w:val="000000"/>
              </w:rPr>
              <w:t>3.608</w:t>
            </w:r>
          </w:p>
        </w:tc>
        <w:tc>
          <w:tcPr>
            <w:tcW w:w="1072" w:type="dxa"/>
            <w:tcBorders>
              <w:top w:val="nil"/>
              <w:left w:val="nil"/>
              <w:bottom w:val="nil"/>
              <w:right w:val="nil"/>
            </w:tcBorders>
            <w:shd w:val="clear" w:color="auto" w:fill="auto"/>
            <w:noWrap/>
            <w:vAlign w:val="bottom"/>
            <w:hideMark/>
          </w:tcPr>
          <w:p w14:paraId="42D4CA50" w14:textId="6424D150" w:rsidR="003077BE" w:rsidRPr="003077BE" w:rsidRDefault="003077BE" w:rsidP="003077BE">
            <w:pPr>
              <w:jc w:val="right"/>
              <w:rPr>
                <w:b/>
                <w:bCs/>
                <w:i/>
                <w:iCs/>
                <w:color w:val="000000"/>
              </w:rPr>
            </w:pPr>
            <w:r w:rsidRPr="003077BE">
              <w:rPr>
                <w:color w:val="000000"/>
              </w:rPr>
              <w:t>0.165</w:t>
            </w:r>
          </w:p>
        </w:tc>
      </w:tr>
      <w:tr w:rsidR="003077B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DA36EAF" w14:textId="7120061D" w:rsidR="003077BE" w:rsidRPr="003077BE" w:rsidRDefault="003077BE" w:rsidP="003077BE">
            <w:pPr>
              <w:jc w:val="right"/>
              <w:rPr>
                <w:color w:val="000000"/>
              </w:rPr>
            </w:pPr>
            <w:r w:rsidRPr="003077BE">
              <w:rPr>
                <w:color w:val="000000"/>
              </w:rPr>
              <w:t>17.016</w:t>
            </w:r>
          </w:p>
        </w:tc>
        <w:tc>
          <w:tcPr>
            <w:tcW w:w="1072" w:type="dxa"/>
            <w:tcBorders>
              <w:top w:val="nil"/>
              <w:left w:val="nil"/>
              <w:bottom w:val="nil"/>
              <w:right w:val="nil"/>
            </w:tcBorders>
            <w:shd w:val="clear" w:color="auto" w:fill="auto"/>
            <w:noWrap/>
            <w:vAlign w:val="bottom"/>
            <w:hideMark/>
          </w:tcPr>
          <w:p w14:paraId="11DA06DE" w14:textId="72D12126" w:rsidR="003077BE" w:rsidRPr="003077BE" w:rsidRDefault="003077BE" w:rsidP="003077BE">
            <w:pPr>
              <w:jc w:val="right"/>
              <w:rPr>
                <w:b/>
                <w:bCs/>
                <w:color w:val="000000"/>
              </w:rPr>
            </w:pPr>
            <w:r w:rsidRPr="003077BE">
              <w:rPr>
                <w:b/>
                <w:bCs/>
                <w:color w:val="000000"/>
              </w:rPr>
              <w:t>&lt;0.001</w:t>
            </w:r>
          </w:p>
        </w:tc>
      </w:tr>
      <w:tr w:rsidR="003077B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hideMark/>
          </w:tcPr>
          <w:p w14:paraId="4805DDDE" w14:textId="60B6441B" w:rsidR="003077BE" w:rsidRPr="003077BE" w:rsidRDefault="003077BE" w:rsidP="003077BE">
            <w:pPr>
              <w:jc w:val="right"/>
              <w:rPr>
                <w:color w:val="000000"/>
              </w:rPr>
            </w:pPr>
            <w:r w:rsidRPr="003077BE">
              <w:rPr>
                <w:color w:val="000000"/>
              </w:rPr>
              <w:t>21.822</w:t>
            </w:r>
          </w:p>
        </w:tc>
        <w:tc>
          <w:tcPr>
            <w:tcW w:w="1072" w:type="dxa"/>
            <w:tcBorders>
              <w:top w:val="nil"/>
              <w:left w:val="nil"/>
              <w:right w:val="nil"/>
            </w:tcBorders>
            <w:shd w:val="clear" w:color="auto" w:fill="auto"/>
            <w:noWrap/>
            <w:vAlign w:val="bottom"/>
            <w:hideMark/>
          </w:tcPr>
          <w:p w14:paraId="241D756D" w14:textId="2D93671B" w:rsidR="003077BE" w:rsidRPr="003077BE" w:rsidRDefault="003077BE" w:rsidP="003077BE">
            <w:pPr>
              <w:jc w:val="right"/>
              <w:rPr>
                <w:b/>
                <w:bCs/>
                <w:color w:val="000000"/>
              </w:rPr>
            </w:pPr>
            <w:r w:rsidRPr="003077BE">
              <w:rPr>
                <w:b/>
                <w:bCs/>
                <w:color w:val="000000"/>
              </w:rPr>
              <w:t>&lt;0.001</w:t>
            </w:r>
          </w:p>
        </w:tc>
      </w:tr>
      <w:tr w:rsidR="003077B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620D8C8" w:rsidR="003077BE" w:rsidRPr="003077BE" w:rsidRDefault="003077BE" w:rsidP="003077BE">
            <w:pPr>
              <w:jc w:val="right"/>
              <w:rPr>
                <w:color w:val="000000"/>
              </w:rPr>
            </w:pPr>
            <w:r w:rsidRPr="003077BE">
              <w:rPr>
                <w:color w:val="000000"/>
              </w:rPr>
              <w:t>1.752</w:t>
            </w:r>
          </w:p>
        </w:tc>
        <w:tc>
          <w:tcPr>
            <w:tcW w:w="1072" w:type="dxa"/>
            <w:tcBorders>
              <w:top w:val="nil"/>
              <w:left w:val="nil"/>
              <w:bottom w:val="single" w:sz="4" w:space="0" w:color="auto"/>
              <w:right w:val="nil"/>
            </w:tcBorders>
            <w:shd w:val="clear" w:color="auto" w:fill="auto"/>
            <w:noWrap/>
            <w:vAlign w:val="bottom"/>
            <w:hideMark/>
          </w:tcPr>
          <w:p w14:paraId="38BDA523" w14:textId="2722551A" w:rsidR="003077BE" w:rsidRPr="003077BE" w:rsidRDefault="003077BE" w:rsidP="003077BE">
            <w:pPr>
              <w:jc w:val="right"/>
              <w:rPr>
                <w:color w:val="000000"/>
              </w:rPr>
            </w:pPr>
            <w:r w:rsidRPr="003077BE">
              <w:rPr>
                <w:color w:val="000000"/>
              </w:rPr>
              <w:t>0.416</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0818B595" w:rsidR="00BE2AD9" w:rsidRDefault="00837591" w:rsidP="0025039E">
      <w:pPr>
        <w:spacing w:line="360" w:lineRule="auto"/>
        <w:rPr>
          <w:b/>
          <w:bCs/>
          <w:color w:val="000000" w:themeColor="text1"/>
        </w:rPr>
      </w:pPr>
      <w:r>
        <w:rPr>
          <w:b/>
          <w:bCs/>
          <w:noProof/>
          <w:color w:val="000000" w:themeColor="text1"/>
        </w:rPr>
        <w:drawing>
          <wp:inline distT="0" distB="0" distL="0" distR="0" wp14:anchorId="36FAC276" wp14:editId="0BD875A3">
            <wp:extent cx="4450404" cy="4127560"/>
            <wp:effectExtent l="0" t="0" r="0" b="0"/>
            <wp:docPr id="419066947"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6947" name="Picture 2" descr="A picture containing text, screenshot, diagram, line&#10;&#10;Description automatically generated"/>
                    <pic:cNvPicPr/>
                  </pic:nvPicPr>
                  <pic:blipFill>
                    <a:blip r:embed="rId15"/>
                    <a:stretch>
                      <a:fillRect/>
                    </a:stretch>
                  </pic:blipFill>
                  <pic:spPr>
                    <a:xfrm>
                      <a:off x="0" y="0"/>
                      <a:ext cx="4479710" cy="4154740"/>
                    </a:xfrm>
                    <a:prstGeom prst="rect">
                      <a:avLst/>
                    </a:prstGeom>
                  </pic:spPr>
                </pic:pic>
              </a:graphicData>
            </a:graphic>
          </wp:inline>
        </w:drawing>
      </w:r>
    </w:p>
    <w:p w14:paraId="4042139A" w14:textId="160EA00F"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 xml:space="preserve">day soil moisture </w:t>
      </w:r>
      <w:r w:rsidR="00D97DAB">
        <w:rPr>
          <w:color w:val="000000" w:themeColor="text1"/>
        </w:rPr>
        <w:t>(</w:t>
      </w:r>
      <w:r w:rsidR="00C920B9">
        <w:rPr>
          <w:color w:val="000000" w:themeColor="text1"/>
        </w:rPr>
        <w:t xml:space="preserve">normalized by </w:t>
      </w:r>
      <w:r w:rsidR="004F2F3C">
        <w:rPr>
          <w:color w:val="000000" w:themeColor="text1"/>
        </w:rPr>
        <w:t xml:space="preserve">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CB3074">
        <w:rPr>
          <w:color w:val="000000" w:themeColor="text1"/>
        </w:rPr>
        <w:t>Yellow points represent C</w:t>
      </w:r>
      <w:r w:rsidR="00CB3074">
        <w:rPr>
          <w:color w:val="000000" w:themeColor="text1"/>
          <w:vertAlign w:val="subscript"/>
        </w:rPr>
        <w:t>3</w:t>
      </w:r>
      <w:r w:rsidR="00CB3074">
        <w:rPr>
          <w:color w:val="000000" w:themeColor="text1"/>
        </w:rPr>
        <w:t xml:space="preserve"> N-fixers, blue points represent C</w:t>
      </w:r>
      <w:r w:rsidR="00CB3074">
        <w:rPr>
          <w:color w:val="000000" w:themeColor="text1"/>
          <w:vertAlign w:val="subscript"/>
        </w:rPr>
        <w:t>3</w:t>
      </w:r>
      <w:r w:rsidR="00CB3074">
        <w:rPr>
          <w:color w:val="000000" w:themeColor="text1"/>
        </w:rPr>
        <w:t xml:space="preserve"> non-fixers, and red points represent C</w:t>
      </w:r>
      <w:r w:rsidR="00CB3074">
        <w:rPr>
          <w:color w:val="000000" w:themeColor="text1"/>
          <w:vertAlign w:val="subscript"/>
        </w:rPr>
        <w:t>4</w:t>
      </w:r>
      <w:r w:rsidR="00CB3074">
        <w:rPr>
          <w:color w:val="000000" w:themeColor="text1"/>
        </w:rPr>
        <w:t xml:space="preserve"> non-fixers. Points are jittered along the x-axis for visibility. Black trendlines and 95% confidence intervals demonstrate significant bivariate relationships (</w:t>
      </w:r>
      <w:r w:rsidR="00CB3074">
        <w:rPr>
          <w:i/>
          <w:iCs/>
          <w:color w:val="000000" w:themeColor="text1"/>
        </w:rPr>
        <w:t>p</w:t>
      </w:r>
      <w:r w:rsidR="00CB3074">
        <w:rPr>
          <w:color w:val="000000" w:themeColor="text1"/>
        </w:rPr>
        <w:t>&lt;0.05) averaged across functional groups. Colored trendlines and 95% confidence intervals that correspond with colored points demonstrate significant bivariate relationships (</w:t>
      </w:r>
      <w:r w:rsidR="00CB3074">
        <w:rPr>
          <w:i/>
          <w:iCs/>
          <w:color w:val="000000" w:themeColor="text1"/>
        </w:rPr>
        <w:t>p</w:t>
      </w:r>
      <w:r w:rsidR="00CB3074">
        <w:rPr>
          <w:color w:val="000000" w:themeColor="text1"/>
        </w:rPr>
        <w:t xml:space="preserve">&lt;0.05) within functional groups. 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E7B9C66" w14:textId="136EB991" w:rsidR="006511F6" w:rsidRDefault="00DE0776" w:rsidP="006511F6">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w:t>
      </w:r>
      <w:r w:rsidR="006963FD">
        <w:rPr>
          <w:color w:val="000000" w:themeColor="text1"/>
        </w:rPr>
        <w:t>a</w:t>
      </w:r>
      <w:r>
        <w:rPr>
          <w:color w:val="000000" w:themeColor="text1"/>
        </w:rPr>
        <w:t xml:space="preserv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w:t>
      </w:r>
      <w:r w:rsidR="00E54B1E">
        <w:rPr>
          <w:color w:val="000000" w:themeColor="text1"/>
        </w:rPr>
        <w:t>26</w:t>
      </w:r>
      <w:r>
        <w:rPr>
          <w:color w:val="000000" w:themeColor="text1"/>
        </w:rPr>
        <w:t xml:space="preserve">; Table 4) was driven by </w:t>
      </w:r>
      <w:r w:rsidR="004041B1">
        <w:rPr>
          <w:color w:val="000000" w:themeColor="text1"/>
        </w:rPr>
        <w:t xml:space="preserve">a </w:t>
      </w:r>
      <w:r>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(Tukey: </w:t>
      </w:r>
      <w:r w:rsidR="00D64356" w:rsidRPr="00DE0E3A">
        <w:rPr>
          <w:i/>
          <w:iCs/>
          <w:color w:val="000000" w:themeColor="text1"/>
        </w:rPr>
        <w:t>p</w:t>
      </w:r>
      <w:r w:rsidR="00D64356">
        <w:rPr>
          <w:color w:val="000000" w:themeColor="text1"/>
        </w:rPr>
        <w:t>&lt;0.001)</w:t>
      </w:r>
      <w:r>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D64356">
        <w:rPr>
          <w:color w:val="000000" w:themeColor="text1"/>
        </w:rPr>
        <w:t>=0.0</w:t>
      </w:r>
      <w:r w:rsidR="00E54B1E">
        <w:rPr>
          <w:color w:val="000000" w:themeColor="text1"/>
        </w:rPr>
        <w:t>31</w:t>
      </w:r>
      <w:r>
        <w:rPr>
          <w:color w:val="000000" w:themeColor="text1"/>
        </w:rPr>
        <w:t>; Fig. 4</w:t>
      </w:r>
      <w:r w:rsidR="00DE0E3A">
        <w:rPr>
          <w:color w:val="000000" w:themeColor="text1"/>
        </w:rPr>
        <w:t>a</w:t>
      </w:r>
      <w:r>
        <w:rPr>
          <w:color w:val="000000" w:themeColor="text1"/>
        </w:rPr>
        <w:t>)</w:t>
      </w:r>
      <w:ins w:id="54" w:author="Smith, Nick" w:date="2023-07-18T09:31:00Z">
        <w:r w:rsidR="00B240AE">
          <w:rPr>
            <w:color w:val="000000" w:themeColor="text1"/>
          </w:rPr>
          <w:t>, but no effect in C4?</w:t>
        </w:r>
      </w:ins>
      <w:r w:rsidR="006E782F">
        <w:rPr>
          <w:color w:val="000000" w:themeColor="text1"/>
        </w:rPr>
        <w:t>. Increasing soil nitrogen availability (</w:t>
      </w:r>
      <w:r w:rsidR="006E782F">
        <w:rPr>
          <w:i/>
          <w:iCs/>
          <w:color w:val="000000" w:themeColor="text1"/>
        </w:rPr>
        <w:t>p</w:t>
      </w:r>
      <w:r w:rsidR="006E782F">
        <w:rPr>
          <w:color w:val="000000" w:themeColor="text1"/>
        </w:rPr>
        <w:t>=0.0</w:t>
      </w:r>
      <w:r w:rsidR="00E54B1E">
        <w:rPr>
          <w:color w:val="000000" w:themeColor="text1"/>
        </w:rPr>
        <w:t>09</w:t>
      </w:r>
      <w:r w:rsidR="006E782F">
        <w:rPr>
          <w:color w:val="000000" w:themeColor="text1"/>
        </w:rPr>
        <w:t>; Table 4</w:t>
      </w:r>
      <w:r w:rsidR="00CF7273">
        <w:rPr>
          <w:color w:val="000000" w:themeColor="text1"/>
        </w:rPr>
        <w:t xml:space="preserve">; Fig. </w:t>
      </w:r>
      <w:r w:rsidR="00A241EC">
        <w:rPr>
          <w:color w:val="000000" w:themeColor="text1"/>
        </w:rPr>
        <w:t>2d</w:t>
      </w:r>
      <w:r w:rsidR="006E782F">
        <w:rPr>
          <w:color w:val="000000" w:themeColor="text1"/>
        </w:rPr>
        <w:t xml:space="preserve">) </w:t>
      </w:r>
      <w:r w:rsidR="00E54B1E">
        <w:rPr>
          <w:color w:val="000000" w:themeColor="text1"/>
        </w:rPr>
        <w:t>and soil moisture (</w:t>
      </w:r>
      <w:r w:rsidR="00E54B1E">
        <w:rPr>
          <w:i/>
          <w:iCs/>
          <w:color w:val="000000" w:themeColor="text1"/>
        </w:rPr>
        <w:t>p</w:t>
      </w:r>
      <w:r w:rsidR="00E54B1E">
        <w:rPr>
          <w:color w:val="000000" w:themeColor="text1"/>
        </w:rPr>
        <w:t xml:space="preserve">=0.003; Table 4; Fig. 2g) each increased </w:t>
      </w:r>
      <w:r w:rsidR="00E54B1E">
        <w:rPr>
          <w:i/>
          <w:iCs/>
          <w:color w:val="000000" w:themeColor="text1"/>
        </w:rPr>
        <w:t>N</w:t>
      </w:r>
      <w:r w:rsidR="00E54B1E">
        <w:rPr>
          <w:color w:val="000000" w:themeColor="text1"/>
          <w:vertAlign w:val="subscript"/>
        </w:rPr>
        <w:t>area</w:t>
      </w:r>
      <w:r w:rsidR="00E54B1E">
        <w:rPr>
          <w:color w:val="000000" w:themeColor="text1"/>
        </w:rPr>
        <w:t xml:space="preserve"> similarly between </w:t>
      </w:r>
      <w:r w:rsidR="003E1966">
        <w:rPr>
          <w:color w:val="000000" w:themeColor="text1"/>
        </w:rPr>
        <w:t>functional groups</w:t>
      </w:r>
      <w:r w:rsidR="006963FD">
        <w:rPr>
          <w:color w:val="000000" w:themeColor="text1"/>
        </w:rPr>
        <w:t xml:space="preserve"> (</w:t>
      </w:r>
      <w:r w:rsidR="003E1966">
        <w:rPr>
          <w:color w:val="000000" w:themeColor="text1"/>
        </w:rPr>
        <w:t xml:space="preserve">nitrogen-by-functional group interaction: </w:t>
      </w:r>
      <w:r w:rsidR="003E1966">
        <w:rPr>
          <w:i/>
          <w:iCs/>
          <w:color w:val="000000" w:themeColor="text1"/>
        </w:rPr>
        <w:t>p</w:t>
      </w:r>
      <w:commentRangeStart w:id="55"/>
      <w:r w:rsidR="003E1966">
        <w:rPr>
          <w:color w:val="000000" w:themeColor="text1"/>
        </w:rPr>
        <w:t>&gt;</w:t>
      </w:r>
      <w:commentRangeEnd w:id="55"/>
      <w:r w:rsidR="00B240AE">
        <w:rPr>
          <w:rStyle w:val="CommentReference"/>
          <w:rFonts w:eastAsiaTheme="minorHAnsi" w:cs="Times New Roman (Body CS)"/>
        </w:rPr>
        <w:commentReference w:id="55"/>
      </w:r>
      <w:r w:rsidR="003E1966">
        <w:rPr>
          <w:color w:val="000000" w:themeColor="text1"/>
        </w:rPr>
        <w:t>0.05 in both cases;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6E782F">
        <w:rPr>
          <w:color w:val="000000" w:themeColor="text1"/>
        </w:rPr>
        <w:t>=</w:t>
      </w:r>
      <w:r w:rsidR="003E61AB">
        <w:rPr>
          <w:color w:val="000000" w:themeColor="text1"/>
        </w:rPr>
        <w:t>0.00</w:t>
      </w:r>
      <w:r w:rsidR="00E54B1E">
        <w:rPr>
          <w:color w:val="000000" w:themeColor="text1"/>
        </w:rPr>
        <w:t>2</w:t>
      </w:r>
      <w:r w:rsidR="003E61AB">
        <w:rPr>
          <w:color w:val="000000" w:themeColor="text1"/>
        </w:rPr>
        <w:t>)</w:t>
      </w:r>
      <w:r w:rsidR="006511F6">
        <w:rPr>
          <w:color w:val="000000" w:themeColor="text1"/>
        </w:rPr>
        <w:t xml:space="preserve"> and marginally reduced </w:t>
      </w:r>
      <w:r w:rsidR="006511F6">
        <w:rPr>
          <w:i/>
          <w:iCs/>
          <w:color w:val="000000" w:themeColor="text1"/>
        </w:rPr>
        <w:t>N</w:t>
      </w:r>
      <w:r w:rsidR="006511F6">
        <w:rPr>
          <w:color w:val="000000" w:themeColor="text1"/>
          <w:vertAlign w:val="subscript"/>
        </w:rPr>
        <w:t>area</w:t>
      </w:r>
      <w:r w:rsidR="006511F6" w:rsidRPr="006511F6">
        <w:rPr>
          <w:color w:val="000000" w:themeColor="text1"/>
        </w:rPr>
        <w:t xml:space="preserve"> </w:t>
      </w:r>
      <w:r w:rsidR="006511F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E61AB">
        <w:rPr>
          <w:color w:val="000000" w:themeColor="text1"/>
        </w:rPr>
        <w:t>=0.0</w:t>
      </w:r>
      <w:r w:rsidR="006511F6">
        <w:rPr>
          <w:color w:val="000000" w:themeColor="text1"/>
        </w:rPr>
        <w:t>59</w:t>
      </w:r>
      <w:r w:rsidR="003365BA">
        <w:rPr>
          <w:color w:val="000000" w:themeColor="text1"/>
        </w:rPr>
        <w:t>)</w:t>
      </w:r>
      <w:r w:rsidR="003E1966">
        <w:rPr>
          <w:color w:val="000000" w:themeColor="text1"/>
        </w:rPr>
        <w:t xml:space="preserve">. </w:t>
      </w:r>
      <w:r w:rsidR="003E1966">
        <w:rPr>
          <w:i/>
          <w:iCs/>
          <w:color w:val="000000" w:themeColor="text1"/>
        </w:rPr>
        <w:t>N</w:t>
      </w:r>
      <w:r w:rsidR="003E1966">
        <w:rPr>
          <w:color w:val="000000" w:themeColor="text1"/>
          <w:vertAlign w:val="subscript"/>
        </w:rPr>
        <w:t>area</w:t>
      </w:r>
      <w:r w:rsidR="003E1966">
        <w:rPr>
          <w:color w:val="000000" w:themeColor="text1"/>
        </w:rPr>
        <w:t xml:space="preserve"> was also </w:t>
      </w:r>
      <w:r w:rsidR="006511F6">
        <w:rPr>
          <w:color w:val="000000" w:themeColor="text1"/>
        </w:rPr>
        <w:t xml:space="preserve">marginally larger in </w:t>
      </w:r>
      <w:r w:rsidR="003365BA">
        <w:rPr>
          <w:color w:val="000000" w:themeColor="text1"/>
        </w:rPr>
        <w:t>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6E782F">
        <w:rPr>
          <w:color w:val="000000" w:themeColor="text1"/>
        </w:rPr>
        <w:t xml:space="preserve"> </w:t>
      </w:r>
      <w:r w:rsidR="003E196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w:t>
      </w:r>
      <w:r w:rsidR="006511F6">
        <w:rPr>
          <w:color w:val="000000" w:themeColor="text1"/>
        </w:rPr>
        <w:t>071</w:t>
      </w:r>
      <w:r w:rsidR="003365BA">
        <w:rPr>
          <w:color w:val="000000" w:themeColor="text1"/>
        </w:rPr>
        <w:t>).</w:t>
      </w:r>
    </w:p>
    <w:p w14:paraId="2B872623" w14:textId="217B40F2" w:rsidR="00D01437" w:rsidRDefault="00B240AE" w:rsidP="006511F6">
      <w:pPr>
        <w:autoSpaceDE w:val="0"/>
        <w:autoSpaceDN w:val="0"/>
        <w:adjustRightInd w:val="0"/>
        <w:spacing w:line="36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proofErr w:type="gramStart"/>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proofErr w:type="gramEnd"/>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D59F2">
        <w:rPr>
          <w:color w:val="000000" w:themeColor="text1"/>
        </w:rPr>
        <w:t>=0.</w:t>
      </w:r>
      <w:r w:rsidR="00844CFA">
        <w:rPr>
          <w:color w:val="000000" w:themeColor="text1"/>
        </w:rPr>
        <w:t>674</w:t>
      </w:r>
      <w:r w:rsidR="00CD59F2">
        <w:rPr>
          <w:color w:val="000000" w:themeColor="text1"/>
        </w:rPr>
        <w:t>; Table 4)</w:t>
      </w:r>
      <w:r>
        <w:rPr>
          <w:color w:val="000000" w:themeColor="text1"/>
        </w:rPr>
        <w:t>. However</w:t>
      </w:r>
      <w:r w:rsidR="006511F6">
        <w:rPr>
          <w:color w:val="000000" w:themeColor="text1"/>
        </w:rPr>
        <w:t>, increasing soil nitrogen availability (</w:t>
      </w:r>
      <w:r w:rsidR="006511F6">
        <w:rPr>
          <w:i/>
          <w:iCs/>
          <w:color w:val="000000" w:themeColor="text1"/>
        </w:rPr>
        <w:t>p</w:t>
      </w:r>
      <w:r w:rsidR="006511F6">
        <w:rPr>
          <w:color w:val="000000" w:themeColor="text1"/>
        </w:rPr>
        <w:t>&lt;0.001; Table 4; Fig. 4e) and soil moisture (</w:t>
      </w:r>
      <w:r w:rsidR="006511F6">
        <w:rPr>
          <w:i/>
          <w:iCs/>
          <w:color w:val="000000" w:themeColor="text1"/>
        </w:rPr>
        <w:t>p</w:t>
      </w:r>
      <w:r w:rsidR="006511F6">
        <w:rPr>
          <w:color w:val="000000" w:themeColor="text1"/>
        </w:rPr>
        <w:t xml:space="preserve">&lt;0.001; Table 4; Fig. 4h) each increased </w:t>
      </w:r>
      <w:r w:rsidR="006511F6">
        <w:rPr>
          <w:i/>
          <w:iCs/>
          <w:color w:val="000000" w:themeColor="text1"/>
        </w:rPr>
        <w:t>N</w:t>
      </w:r>
      <w:r w:rsidR="006511F6">
        <w:rPr>
          <w:color w:val="000000" w:themeColor="text1"/>
          <w:vertAlign w:val="subscript"/>
        </w:rPr>
        <w:t>mass</w:t>
      </w:r>
      <w:r w:rsidR="006511F6">
        <w:rPr>
          <w:color w:val="000000" w:themeColor="text1"/>
        </w:rPr>
        <w:t>. A</w:t>
      </w:r>
      <w:r w:rsidR="003E1966">
        <w:rPr>
          <w:color w:val="000000" w:themeColor="text1"/>
        </w:rPr>
        <w:t xml:space="preserve"> weak</w:t>
      </w:r>
      <w:r w:rsidR="006511F6">
        <w:rPr>
          <w:color w:val="000000" w:themeColor="text1"/>
        </w:rPr>
        <w:t xml:space="preserve"> interaction </w:t>
      </w:r>
      <w:r w:rsidR="003E1966">
        <w:rPr>
          <w:color w:val="000000" w:themeColor="text1"/>
        </w:rPr>
        <w:t xml:space="preserve">between </w:t>
      </w:r>
      <w:r w:rsidR="003E61AB">
        <w:rPr>
          <w:color w:val="000000" w:themeColor="text1"/>
        </w:rPr>
        <w:t>soil nitrogen availability and soil moisture</w:t>
      </w:r>
      <w:r w:rsidR="00844CFA">
        <w:rPr>
          <w:color w:val="000000" w:themeColor="text1"/>
        </w:rPr>
        <w:t xml:space="preserve"> (</w:t>
      </w:r>
      <w:r w:rsidR="00844CFA">
        <w:rPr>
          <w:i/>
          <w:iCs/>
          <w:color w:val="000000" w:themeColor="text1"/>
        </w:rPr>
        <w:t>p</w:t>
      </w:r>
      <w:r w:rsidR="00844CFA">
        <w:rPr>
          <w:color w:val="000000" w:themeColor="text1"/>
        </w:rPr>
        <w:t>=0.063; Table 4)</w:t>
      </w:r>
      <w:r w:rsidR="003E61AB">
        <w:rPr>
          <w:color w:val="000000" w:themeColor="text1"/>
        </w:rPr>
        <w:t xml:space="preserve"> revealed that the positive effect of increasing soil nitrogen availability</w:t>
      </w:r>
      <w:r w:rsidR="00844CFA">
        <w:rPr>
          <w:color w:val="000000" w:themeColor="text1"/>
        </w:rPr>
        <w:t xml:space="preserve"> on </w:t>
      </w:r>
      <w:r w:rsidR="00844CFA">
        <w:rPr>
          <w:i/>
          <w:iCs/>
          <w:color w:val="000000" w:themeColor="text1"/>
        </w:rPr>
        <w:t>N</w:t>
      </w:r>
      <w:r w:rsidR="00844CFA">
        <w:rPr>
          <w:color w:val="000000" w:themeColor="text1"/>
          <w:vertAlign w:val="subscript"/>
        </w:rPr>
        <w:t>mass</w:t>
      </w:r>
      <w:r w:rsidR="003E61AB">
        <w:rPr>
          <w:color w:val="000000" w:themeColor="text1"/>
        </w:rPr>
        <w:t xml:space="preserve"> </w:t>
      </w:r>
      <w:r w:rsidR="006511F6">
        <w:rPr>
          <w:color w:val="000000" w:themeColor="text1"/>
        </w:rPr>
        <w:t xml:space="preserve">was </w:t>
      </w:r>
      <w:commentRangeStart w:id="56"/>
      <w:r w:rsidR="006511F6">
        <w:rPr>
          <w:color w:val="000000" w:themeColor="text1"/>
        </w:rPr>
        <w:t xml:space="preserve">only </w:t>
      </w:r>
      <w:commentRangeEnd w:id="56"/>
      <w:r>
        <w:rPr>
          <w:rStyle w:val="CommentReference"/>
          <w:rFonts w:eastAsiaTheme="minorHAnsi" w:cs="Times New Roman (Body CS)"/>
        </w:rPr>
        <w:commentReference w:id="56"/>
      </w:r>
      <w:r w:rsidR="006511F6">
        <w:rPr>
          <w:color w:val="000000" w:themeColor="text1"/>
        </w:rPr>
        <w:t xml:space="preserve">apparent when soil moisture was less than 47% of water holding capacity (Tukey: </w:t>
      </w:r>
      <w:r w:rsidR="006511F6" w:rsidRPr="00A241EC">
        <w:rPr>
          <w:i/>
          <w:iCs/>
          <w:color w:val="000000" w:themeColor="text1"/>
        </w:rPr>
        <w:t>p</w:t>
      </w:r>
      <w:r w:rsidR="006511F6">
        <w:rPr>
          <w:color w:val="000000" w:themeColor="text1"/>
        </w:rPr>
        <w:t xml:space="preserve">&lt;0.05 </w:t>
      </w:r>
      <w:commentRangeStart w:id="57"/>
      <w:r w:rsidR="006511F6">
        <w:rPr>
          <w:color w:val="000000" w:themeColor="text1"/>
        </w:rPr>
        <w:t>in all cases</w:t>
      </w:r>
      <w:commentRangeEnd w:id="57"/>
      <w:r>
        <w:rPr>
          <w:rStyle w:val="CommentReference"/>
          <w:rFonts w:eastAsiaTheme="minorHAnsi" w:cs="Times New Roman (Body CS)"/>
        </w:rPr>
        <w:commentReference w:id="57"/>
      </w:r>
      <w:r w:rsidR="006511F6">
        <w:rPr>
          <w:color w:val="000000" w:themeColor="text1"/>
        </w:rPr>
        <w:t xml:space="preserve">).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E51D26">
        <w:rPr>
          <w:color w:val="000000" w:themeColor="text1"/>
        </w:rPr>
        <w:t>=0.0</w:t>
      </w:r>
      <w:r w:rsidR="006511F6">
        <w:rPr>
          <w:color w:val="000000" w:themeColor="text1"/>
        </w:rPr>
        <w:t>40</w:t>
      </w:r>
      <w:r w:rsidR="00E51D26">
        <w:rPr>
          <w:color w:val="000000" w:themeColor="text1"/>
        </w:rPr>
        <w:t>)</w:t>
      </w:r>
      <w:r w:rsidR="006511F6">
        <w:rPr>
          <w:color w:val="000000" w:themeColor="text1"/>
        </w:rPr>
        <w:t xml:space="preserve"> and marginally reduced </w:t>
      </w:r>
      <w:r w:rsidR="006511F6">
        <w:rPr>
          <w:i/>
          <w:iCs/>
          <w:color w:val="000000" w:themeColor="text1"/>
        </w:rPr>
        <w:t>N</w:t>
      </w:r>
      <w:r w:rsidR="006511F6">
        <w:rPr>
          <w:color w:val="000000" w:themeColor="text1"/>
          <w:vertAlign w:val="subscript"/>
        </w:rPr>
        <w:t>mass</w:t>
      </w:r>
      <w:r w:rsidR="006511F6">
        <w:rPr>
          <w:color w:val="000000" w:themeColor="text1"/>
        </w:rPr>
        <w:t xml:space="preserve"> compared to </w:t>
      </w:r>
      <w:r w:rsidR="0040616D">
        <w:rPr>
          <w:color w:val="000000" w:themeColor="text1"/>
        </w:rPr>
        <w:t>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1</w:t>
      </w:r>
      <w:r w:rsidR="006511F6">
        <w:rPr>
          <w:color w:val="000000" w:themeColor="text1"/>
        </w:rPr>
        <w:t>13</w:t>
      </w:r>
      <w:r w:rsidR="0040616D">
        <w:rPr>
          <w:color w:val="000000" w:themeColor="text1"/>
        </w:rPr>
        <w:t>)</w:t>
      </w:r>
      <w:r w:rsidR="003E1966">
        <w:rPr>
          <w:color w:val="000000" w:themeColor="text1"/>
        </w:rPr>
        <w:t>.</w:t>
      </w:r>
    </w:p>
    <w:p w14:paraId="18DC3528" w14:textId="454CF998" w:rsidR="008E025F" w:rsidRPr="003E1966" w:rsidRDefault="000A10F8" w:rsidP="003E1966">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 xml:space="preserve">&lt;0.001; Table 4) revealed that the negative effect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D591C">
        <w:rPr>
          <w:color w:val="000000" w:themeColor="text1"/>
        </w:rPr>
        <w:t>was driven by 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 </w:t>
      </w:r>
      <w:r w:rsidR="007D591C">
        <w:rPr>
          <w:i/>
          <w:iCs/>
          <w:color w:val="000000" w:themeColor="text1"/>
        </w:rPr>
        <w:t>p</w:t>
      </w:r>
      <w:r w:rsidR="007D591C">
        <w:rPr>
          <w:color w:val="000000" w:themeColor="text1"/>
        </w:rPr>
        <w:t>&lt;0.001 in both cases</w:t>
      </w:r>
      <w:r w:rsidR="00A241EC">
        <w:rPr>
          <w:color w:val="000000" w:themeColor="text1"/>
        </w:rPr>
        <w:t>; Fig. 4c</w:t>
      </w:r>
      <w:r w:rsidR="007D591C">
        <w:rPr>
          <w:color w:val="000000" w:themeColor="text1"/>
        </w:rPr>
        <w:t>). A three-way interaction between soil nitrogen availability, soil moisture, and plant functional group (</w:t>
      </w:r>
      <w:r w:rsidR="007D591C" w:rsidRPr="007D591C">
        <w:rPr>
          <w:i/>
          <w:iCs/>
          <w:color w:val="000000" w:themeColor="text1"/>
        </w:rPr>
        <w:t>p</w:t>
      </w:r>
      <w:r w:rsidR="007D591C">
        <w:rPr>
          <w:color w:val="000000" w:themeColor="text1"/>
        </w:rPr>
        <w:t>=</w:t>
      </w:r>
      <w:r w:rsidR="007D591C" w:rsidRPr="007D591C">
        <w:rPr>
          <w:color w:val="000000" w:themeColor="text1"/>
        </w:rPr>
        <w:t>0</w:t>
      </w:r>
      <w:r w:rsidR="007D591C">
        <w:rPr>
          <w:color w:val="000000" w:themeColor="text1"/>
        </w:rPr>
        <w:t xml:space="preserve">.013; Table 4) indicated that the negative effect of increasing soil nitrogen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7D591C">
        <w:rPr>
          <w:i/>
          <w:iCs/>
          <w:color w:val="000000" w:themeColor="text1"/>
        </w:rPr>
        <w:t>p</w:t>
      </w:r>
      <w:r w:rsidR="007D591C">
        <w:rPr>
          <w:color w:val="000000" w:themeColor="text1"/>
        </w:rPr>
        <w:t xml:space="preserve">&lt;0.001; Table 4) became </w:t>
      </w:r>
      <w:r w:rsidR="00A63A5D">
        <w:rPr>
          <w:color w:val="000000" w:themeColor="text1"/>
        </w:rPr>
        <w:t>increasingly</w:t>
      </w:r>
      <w:r w:rsidR="007D591C">
        <w:rPr>
          <w:color w:val="000000" w:themeColor="text1"/>
        </w:rPr>
        <w:t xml:space="preserve"> negative with increasing soil moisture in C</w:t>
      </w:r>
      <w:r w:rsidR="007D591C">
        <w:rPr>
          <w:color w:val="000000" w:themeColor="text1"/>
          <w:vertAlign w:val="subscript"/>
        </w:rPr>
        <w:t>3</w:t>
      </w:r>
      <w:r w:rsidR="007D591C">
        <w:rPr>
          <w:color w:val="000000" w:themeColor="text1"/>
        </w:rPr>
        <w:t xml:space="preserve"> non-fixers (Tukey: </w:t>
      </w:r>
      <w:r w:rsidR="007D591C">
        <w:rPr>
          <w:i/>
          <w:iCs/>
          <w:color w:val="000000" w:themeColor="text1"/>
        </w:rPr>
        <w:t>p</w:t>
      </w:r>
      <w:r w:rsidR="007D591C">
        <w:rPr>
          <w:color w:val="000000" w:themeColor="text1"/>
        </w:rPr>
        <w:t xml:space="preserve">&lt;0.05 </w:t>
      </w:r>
      <w:commentRangeStart w:id="58"/>
      <w:r w:rsidR="007D591C">
        <w:rPr>
          <w:color w:val="000000" w:themeColor="text1"/>
        </w:rPr>
        <w:t>in all cases</w:t>
      </w:r>
      <w:commentRangeEnd w:id="58"/>
      <w:r w:rsidR="00BF25A4">
        <w:rPr>
          <w:rStyle w:val="CommentReference"/>
          <w:rFonts w:eastAsiaTheme="minorHAnsi" w:cs="Times New Roman (Body CS)"/>
        </w:rPr>
        <w:commentReference w:id="58"/>
      </w:r>
      <w:r w:rsidR="007D591C">
        <w:rPr>
          <w:color w:val="000000" w:themeColor="text1"/>
        </w:rPr>
        <w:t>)</w:t>
      </w:r>
      <w:r w:rsidR="00A63A5D">
        <w:rPr>
          <w:color w:val="000000" w:themeColor="text1"/>
        </w:rPr>
        <w:t>.</w:t>
      </w:r>
      <w:r>
        <w:rPr>
          <w:color w:val="000000" w:themeColor="text1"/>
        </w:rPr>
        <w:t xml:space="preserve"> </w:t>
      </w:r>
      <w:r w:rsidR="003E1966">
        <w:rPr>
          <w:color w:val="000000" w:themeColor="text1"/>
        </w:rPr>
        <w:t xml:space="preserve">There was no effect of soil nitrogen availability on </w:t>
      </w:r>
      <w:r w:rsidR="003E1966">
        <w:rPr>
          <w:i/>
          <w:iCs/>
          <w:color w:val="000000" w:themeColor="text1"/>
        </w:rPr>
        <w:t>M</w:t>
      </w:r>
      <w:r w:rsidR="003E1966">
        <w:rPr>
          <w:color w:val="000000" w:themeColor="text1"/>
          <w:vertAlign w:val="subscript"/>
        </w:rPr>
        <w:t>area</w:t>
      </w:r>
      <w:r w:rsidR="003E1966">
        <w:rPr>
          <w:color w:val="000000" w:themeColor="text1"/>
        </w:rPr>
        <w:t xml:space="preserve"> in C</w:t>
      </w:r>
      <w:r w:rsidR="003E1966">
        <w:rPr>
          <w:color w:val="000000" w:themeColor="text1"/>
          <w:vertAlign w:val="subscript"/>
        </w:rPr>
        <w:t>4</w:t>
      </w:r>
      <w:r w:rsidR="003E1966">
        <w:rPr>
          <w:color w:val="000000" w:themeColor="text1"/>
        </w:rPr>
        <w:t xml:space="preserve"> non-fixers regardless of </w:t>
      </w:r>
      <w:commentRangeStart w:id="59"/>
      <w:r w:rsidR="003E1966">
        <w:rPr>
          <w:color w:val="000000" w:themeColor="text1"/>
        </w:rPr>
        <w:t xml:space="preserve">soil moisture threshold (Tukey: </w:t>
      </w:r>
      <w:r w:rsidR="003E1966" w:rsidRPr="00A63A5D">
        <w:rPr>
          <w:i/>
          <w:iCs/>
          <w:color w:val="000000" w:themeColor="text1"/>
        </w:rPr>
        <w:t>p</w:t>
      </w:r>
      <w:r w:rsidR="003E1966">
        <w:rPr>
          <w:color w:val="000000" w:themeColor="text1"/>
        </w:rPr>
        <w:t>&gt;0.05 in all cases</w:t>
      </w:r>
      <w:commentRangeEnd w:id="59"/>
      <w:r w:rsidR="00BF25A4">
        <w:rPr>
          <w:rStyle w:val="CommentReference"/>
          <w:rFonts w:eastAsiaTheme="minorHAnsi" w:cs="Times New Roman (Body CS)"/>
        </w:rPr>
        <w:commentReference w:id="59"/>
      </w:r>
      <w:r w:rsidR="003E1966">
        <w:rPr>
          <w:color w:val="000000" w:themeColor="text1"/>
        </w:rPr>
        <w:t xml:space="preserve">). However, </w:t>
      </w:r>
      <w:r w:rsidR="00A63A5D">
        <w:rPr>
          <w:color w:val="000000" w:themeColor="text1"/>
        </w:rPr>
        <w:t xml:space="preserve">increasing soil nitrogen availability had a decreasingly negative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t>
      </w:r>
      <w:r w:rsidR="003E1966">
        <w:rPr>
          <w:color w:val="000000" w:themeColor="text1"/>
        </w:rPr>
        <w:t>in C</w:t>
      </w:r>
      <w:r w:rsidR="003E1966">
        <w:rPr>
          <w:color w:val="000000" w:themeColor="text1"/>
          <w:vertAlign w:val="subscript"/>
        </w:rPr>
        <w:t xml:space="preserve">3 </w:t>
      </w:r>
      <w:r w:rsidR="003E1966">
        <w:rPr>
          <w:color w:val="000000" w:themeColor="text1"/>
        </w:rPr>
        <w:t xml:space="preserve">N-fixers </w:t>
      </w:r>
      <w:r w:rsidR="00A63A5D">
        <w:rPr>
          <w:color w:val="000000" w:themeColor="text1"/>
        </w:rPr>
        <w:t xml:space="preserve">when soil </w:t>
      </w:r>
      <w:commentRangeStart w:id="60"/>
      <w:r w:rsidR="00A63A5D">
        <w:rPr>
          <w:color w:val="000000" w:themeColor="text1"/>
        </w:rPr>
        <w:t xml:space="preserve">moisture was less than 25% of water holding capacity (Tukey: </w:t>
      </w:r>
      <w:r w:rsidR="00A63A5D">
        <w:rPr>
          <w:i/>
          <w:iCs/>
          <w:color w:val="000000" w:themeColor="text1"/>
        </w:rPr>
        <w:t>p</w:t>
      </w:r>
      <w:r w:rsidR="00A63A5D">
        <w:rPr>
          <w:color w:val="000000" w:themeColor="text1"/>
        </w:rPr>
        <w:t>&lt;0.05 in all cases), a null effect</w:t>
      </w:r>
      <w:r w:rsidR="003E1966">
        <w:rPr>
          <w:color w:val="000000" w:themeColor="text1"/>
        </w:rPr>
        <w:t xml:space="preserve"> on </w:t>
      </w:r>
      <w:r w:rsidR="003E1966">
        <w:rPr>
          <w:i/>
          <w:iCs/>
          <w:color w:val="000000" w:themeColor="text1"/>
        </w:rPr>
        <w:t>M</w:t>
      </w:r>
      <w:r w:rsidR="003E1966">
        <w:rPr>
          <w:color w:val="000000" w:themeColor="text1"/>
          <w:vertAlign w:val="subscript"/>
        </w:rPr>
        <w:t>area</w:t>
      </w:r>
      <w:r w:rsidR="00A63A5D">
        <w:rPr>
          <w:color w:val="000000" w:themeColor="text1"/>
        </w:rPr>
        <w:t xml:space="preserve"> when soil moisture was between 25% and 36% of water holding capacity (Tukey: </w:t>
      </w:r>
      <w:r w:rsidR="00A63A5D">
        <w:rPr>
          <w:i/>
          <w:iCs/>
          <w:color w:val="000000" w:themeColor="text1"/>
        </w:rPr>
        <w:t>p</w:t>
      </w:r>
      <w:r w:rsidR="00A63A5D">
        <w:rPr>
          <w:color w:val="000000" w:themeColor="text1"/>
        </w:rPr>
        <w:t xml:space="preserve">&gt;0.05 in all cases), and an </w:t>
      </w:r>
      <w:r w:rsidR="00A63A5D">
        <w:rPr>
          <w:color w:val="000000" w:themeColor="text1"/>
        </w:rPr>
        <w:lastRenderedPageBreak/>
        <w:t xml:space="preserve">increasingly positive effect when soil moisture was greater than 36% of water holding capacity (Tukey: </w:t>
      </w:r>
      <w:r w:rsidR="00A63A5D">
        <w:rPr>
          <w:i/>
          <w:iCs/>
          <w:color w:val="000000" w:themeColor="text1"/>
        </w:rPr>
        <w:t>p</w:t>
      </w:r>
      <w:r w:rsidR="00A63A5D">
        <w:rPr>
          <w:color w:val="000000" w:themeColor="text1"/>
        </w:rPr>
        <w:t>&lt;0.05 in all cases).</w:t>
      </w:r>
      <w:commentRangeEnd w:id="60"/>
      <w:r w:rsidR="00BF25A4">
        <w:rPr>
          <w:rStyle w:val="CommentReference"/>
          <w:rFonts w:eastAsiaTheme="minorHAnsi" w:cs="Times New Roman (Body CS)"/>
        </w:rPr>
        <w:commentReference w:id="60"/>
      </w: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6"/>
          <w:footerReference w:type="default" r:id="rId17"/>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06E4E39" w:rsidR="00721CD9" w:rsidRPr="00721CD9" w:rsidRDefault="00721CD9" w:rsidP="00721CD9">
            <w:pPr>
              <w:jc w:val="right"/>
              <w:rPr>
                <w:color w:val="000000"/>
              </w:rPr>
            </w:pPr>
            <w:r w:rsidRPr="00721CD9">
              <w:rPr>
                <w:color w:val="000000"/>
              </w:rPr>
              <w:t>2.05E+00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24307BEE" w:rsidR="00721CD9" w:rsidRPr="00721CD9" w:rsidRDefault="00721CD9" w:rsidP="00721CD9">
            <w:pPr>
              <w:jc w:val="right"/>
              <w:rPr>
                <w:color w:val="000000"/>
              </w:rPr>
            </w:pPr>
            <w:r w:rsidRPr="00721CD9">
              <w:rPr>
                <w:color w:val="000000"/>
              </w:rPr>
              <w:t>7.35E-03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6804E452" w:rsidR="00721CD9" w:rsidRPr="00721CD9" w:rsidRDefault="00721CD9" w:rsidP="00721CD9">
            <w:pPr>
              <w:jc w:val="right"/>
              <w:rPr>
                <w:color w:val="000000"/>
              </w:rPr>
            </w:pPr>
            <w:r w:rsidRPr="00721CD9">
              <w:rPr>
                <w:color w:val="000000"/>
              </w:rPr>
              <w:t>6.62E+00</w:t>
            </w:r>
          </w:p>
        </w:tc>
        <w:tc>
          <w:tcPr>
            <w:tcW w:w="1070" w:type="dxa"/>
            <w:tcBorders>
              <w:top w:val="single" w:sz="4" w:space="0" w:color="auto"/>
              <w:left w:val="nil"/>
              <w:bottom w:val="nil"/>
              <w:right w:val="nil"/>
            </w:tcBorders>
            <w:vAlign w:val="bottom"/>
          </w:tcPr>
          <w:p w14:paraId="6DF5F250" w14:textId="133086D4"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vAlign w:val="bottom"/>
          </w:tcPr>
          <w:p w14:paraId="0F5DC793" w14:textId="708933AD" w:rsidR="00721CD9" w:rsidRPr="00721CD9" w:rsidRDefault="00721CD9" w:rsidP="00721CD9">
            <w:pPr>
              <w:jc w:val="right"/>
              <w:rPr>
                <w:color w:val="000000"/>
              </w:rPr>
            </w:pPr>
            <w:r w:rsidRPr="00721CD9">
              <w:rPr>
                <w:color w:val="000000"/>
              </w:rPr>
              <w:t>-</w:t>
            </w:r>
          </w:p>
        </w:tc>
      </w:tr>
      <w:tr w:rsidR="00721CD9"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721CD9" w:rsidRPr="000959FB" w:rsidRDefault="00721CD9" w:rsidP="00721CD9">
            <w:pPr>
              <w:rPr>
                <w:i/>
                <w:iCs/>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73873F78" w:rsidR="00721CD9" w:rsidRPr="00721CD9" w:rsidRDefault="00721CD9" w:rsidP="00721CD9">
            <w:pPr>
              <w:jc w:val="right"/>
              <w:rPr>
                <w:color w:val="000000"/>
              </w:rPr>
            </w:pPr>
            <w:r w:rsidRPr="00721CD9">
              <w:rPr>
                <w:color w:val="000000"/>
              </w:rPr>
              <w:t>-1.68E+00</w:t>
            </w:r>
          </w:p>
        </w:tc>
        <w:tc>
          <w:tcPr>
            <w:tcW w:w="1007" w:type="dxa"/>
            <w:tcBorders>
              <w:top w:val="nil"/>
              <w:left w:val="nil"/>
              <w:bottom w:val="nil"/>
              <w:right w:val="nil"/>
            </w:tcBorders>
            <w:shd w:val="clear" w:color="auto" w:fill="auto"/>
            <w:noWrap/>
            <w:vAlign w:val="bottom"/>
            <w:hideMark/>
          </w:tcPr>
          <w:p w14:paraId="656D1156" w14:textId="1BF245FF" w:rsidR="00721CD9" w:rsidRPr="00721CD9" w:rsidRDefault="00721CD9" w:rsidP="00721CD9">
            <w:pPr>
              <w:jc w:val="right"/>
              <w:rPr>
                <w:color w:val="000000"/>
              </w:rPr>
            </w:pPr>
            <w:r w:rsidRPr="00721CD9">
              <w:rPr>
                <w:color w:val="000000"/>
              </w:rPr>
              <w:t>4.924</w:t>
            </w:r>
          </w:p>
        </w:tc>
        <w:tc>
          <w:tcPr>
            <w:tcW w:w="1070" w:type="dxa"/>
            <w:tcBorders>
              <w:top w:val="nil"/>
              <w:left w:val="nil"/>
              <w:bottom w:val="nil"/>
              <w:right w:val="nil"/>
            </w:tcBorders>
            <w:shd w:val="clear" w:color="auto" w:fill="auto"/>
            <w:noWrap/>
            <w:vAlign w:val="bottom"/>
            <w:hideMark/>
          </w:tcPr>
          <w:p w14:paraId="243F0FB2" w14:textId="5843CD5D" w:rsidR="00721CD9" w:rsidRPr="00721CD9" w:rsidRDefault="00721CD9" w:rsidP="00721CD9">
            <w:pPr>
              <w:jc w:val="right"/>
              <w:rPr>
                <w:b/>
                <w:bCs/>
                <w:color w:val="000000"/>
              </w:rPr>
            </w:pPr>
            <w:r w:rsidRPr="00721CD9">
              <w:rPr>
                <w:b/>
                <w:bCs/>
                <w:color w:val="000000"/>
              </w:rPr>
              <w:t>0.026</w:t>
            </w:r>
          </w:p>
        </w:tc>
        <w:tc>
          <w:tcPr>
            <w:tcW w:w="1303" w:type="dxa"/>
            <w:tcBorders>
              <w:top w:val="nil"/>
              <w:left w:val="nil"/>
              <w:bottom w:val="nil"/>
              <w:right w:val="nil"/>
            </w:tcBorders>
            <w:vAlign w:val="bottom"/>
          </w:tcPr>
          <w:p w14:paraId="296672BB" w14:textId="3F94FFE8" w:rsidR="00721CD9" w:rsidRPr="00721CD9" w:rsidRDefault="00721CD9" w:rsidP="00721CD9">
            <w:pPr>
              <w:jc w:val="right"/>
              <w:rPr>
                <w:color w:val="000000"/>
              </w:rPr>
            </w:pPr>
            <w:r w:rsidRPr="00721CD9">
              <w:rPr>
                <w:color w:val="000000"/>
              </w:rPr>
              <w:t>8.46E-01</w:t>
            </w:r>
          </w:p>
        </w:tc>
        <w:tc>
          <w:tcPr>
            <w:tcW w:w="996" w:type="dxa"/>
            <w:tcBorders>
              <w:top w:val="nil"/>
              <w:left w:val="nil"/>
              <w:bottom w:val="nil"/>
              <w:right w:val="nil"/>
            </w:tcBorders>
            <w:vAlign w:val="bottom"/>
          </w:tcPr>
          <w:p w14:paraId="5A4C45CD" w14:textId="37455423" w:rsidR="00721CD9" w:rsidRPr="00721CD9" w:rsidRDefault="00721CD9" w:rsidP="00721CD9">
            <w:pPr>
              <w:jc w:val="right"/>
              <w:rPr>
                <w:color w:val="000000"/>
              </w:rPr>
            </w:pPr>
            <w:r w:rsidRPr="00721CD9">
              <w:rPr>
                <w:color w:val="000000"/>
              </w:rPr>
              <w:t>0.115</w:t>
            </w:r>
          </w:p>
        </w:tc>
        <w:tc>
          <w:tcPr>
            <w:tcW w:w="1013" w:type="dxa"/>
            <w:tcBorders>
              <w:top w:val="nil"/>
              <w:left w:val="nil"/>
              <w:bottom w:val="nil"/>
              <w:right w:val="nil"/>
            </w:tcBorders>
            <w:vAlign w:val="bottom"/>
          </w:tcPr>
          <w:p w14:paraId="3B1EA975" w14:textId="5F33B6B7" w:rsidR="00721CD9" w:rsidRPr="00721CD9" w:rsidRDefault="00721CD9" w:rsidP="00721CD9">
            <w:pPr>
              <w:jc w:val="right"/>
              <w:rPr>
                <w:color w:val="000000"/>
              </w:rPr>
            </w:pPr>
            <w:r w:rsidRPr="00721CD9">
              <w:rPr>
                <w:color w:val="000000"/>
              </w:rPr>
              <w:t>0.735</w:t>
            </w:r>
          </w:p>
        </w:tc>
        <w:tc>
          <w:tcPr>
            <w:tcW w:w="1306" w:type="dxa"/>
            <w:tcBorders>
              <w:top w:val="nil"/>
              <w:left w:val="nil"/>
              <w:bottom w:val="nil"/>
              <w:right w:val="nil"/>
            </w:tcBorders>
            <w:vAlign w:val="bottom"/>
          </w:tcPr>
          <w:p w14:paraId="09F8DBBD" w14:textId="2CEACEDF" w:rsidR="00721CD9" w:rsidRPr="00721CD9" w:rsidRDefault="00721CD9" w:rsidP="00721CD9">
            <w:pPr>
              <w:jc w:val="right"/>
              <w:rPr>
                <w:color w:val="000000"/>
              </w:rPr>
            </w:pPr>
            <w:r w:rsidRPr="00721CD9">
              <w:rPr>
                <w:color w:val="000000"/>
              </w:rPr>
              <w:t>-2.56E+00</w:t>
            </w:r>
          </w:p>
        </w:tc>
        <w:tc>
          <w:tcPr>
            <w:tcW w:w="1070" w:type="dxa"/>
            <w:tcBorders>
              <w:top w:val="nil"/>
              <w:left w:val="nil"/>
              <w:bottom w:val="nil"/>
              <w:right w:val="nil"/>
            </w:tcBorders>
            <w:vAlign w:val="bottom"/>
          </w:tcPr>
          <w:p w14:paraId="2B129716" w14:textId="290D344D" w:rsidR="00721CD9" w:rsidRPr="00721CD9" w:rsidRDefault="00721CD9" w:rsidP="00721CD9">
            <w:pPr>
              <w:jc w:val="right"/>
              <w:rPr>
                <w:color w:val="000000"/>
              </w:rPr>
            </w:pPr>
            <w:r w:rsidRPr="00721CD9">
              <w:rPr>
                <w:color w:val="000000"/>
              </w:rPr>
              <w:t>5.68</w:t>
            </w:r>
          </w:p>
        </w:tc>
        <w:tc>
          <w:tcPr>
            <w:tcW w:w="1070" w:type="dxa"/>
            <w:tcBorders>
              <w:top w:val="nil"/>
              <w:left w:val="nil"/>
              <w:bottom w:val="nil"/>
              <w:right w:val="nil"/>
            </w:tcBorders>
            <w:vAlign w:val="bottom"/>
          </w:tcPr>
          <w:p w14:paraId="033AEE07" w14:textId="559BE957" w:rsidR="00721CD9" w:rsidRPr="00721CD9" w:rsidRDefault="00721CD9" w:rsidP="00721CD9">
            <w:pPr>
              <w:jc w:val="right"/>
              <w:rPr>
                <w:b/>
                <w:bCs/>
                <w:color w:val="000000"/>
              </w:rPr>
            </w:pPr>
            <w:r w:rsidRPr="00721CD9">
              <w:rPr>
                <w:b/>
                <w:bCs/>
                <w:color w:val="000000"/>
              </w:rPr>
              <w:t>0.017</w:t>
            </w:r>
          </w:p>
        </w:tc>
      </w:tr>
      <w:tr w:rsidR="00721CD9"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721CD9" w:rsidRPr="000959FB" w:rsidRDefault="00721CD9" w:rsidP="00721CD9">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44AE4FD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777AAE7E" w:rsidR="00721CD9" w:rsidRPr="00721CD9" w:rsidRDefault="00721CD9" w:rsidP="00721CD9">
            <w:pPr>
              <w:jc w:val="right"/>
              <w:rPr>
                <w:color w:val="000000"/>
              </w:rPr>
            </w:pPr>
            <w:r w:rsidRPr="00721CD9">
              <w:rPr>
                <w:color w:val="000000"/>
              </w:rPr>
              <w:t>-1.77E-02</w:t>
            </w:r>
          </w:p>
        </w:tc>
        <w:tc>
          <w:tcPr>
            <w:tcW w:w="1007" w:type="dxa"/>
            <w:tcBorders>
              <w:top w:val="nil"/>
              <w:left w:val="nil"/>
              <w:bottom w:val="nil"/>
              <w:right w:val="nil"/>
            </w:tcBorders>
            <w:shd w:val="clear" w:color="auto" w:fill="auto"/>
            <w:noWrap/>
            <w:vAlign w:val="bottom"/>
            <w:hideMark/>
          </w:tcPr>
          <w:p w14:paraId="01955225" w14:textId="647CE8FF" w:rsidR="00721CD9" w:rsidRPr="00721CD9" w:rsidRDefault="00721CD9" w:rsidP="00721CD9">
            <w:pPr>
              <w:jc w:val="right"/>
              <w:rPr>
                <w:color w:val="000000"/>
              </w:rPr>
            </w:pPr>
            <w:r w:rsidRPr="00721CD9">
              <w:rPr>
                <w:color w:val="000000"/>
              </w:rPr>
              <w:t>6.744</w:t>
            </w:r>
          </w:p>
        </w:tc>
        <w:tc>
          <w:tcPr>
            <w:tcW w:w="1070" w:type="dxa"/>
            <w:tcBorders>
              <w:top w:val="nil"/>
              <w:left w:val="nil"/>
              <w:bottom w:val="nil"/>
              <w:right w:val="nil"/>
            </w:tcBorders>
            <w:shd w:val="clear" w:color="auto" w:fill="auto"/>
            <w:noWrap/>
            <w:vAlign w:val="bottom"/>
            <w:hideMark/>
          </w:tcPr>
          <w:p w14:paraId="587D0F96" w14:textId="4A5144DB" w:rsidR="00721CD9" w:rsidRPr="00721CD9" w:rsidRDefault="00721CD9" w:rsidP="00721CD9">
            <w:pPr>
              <w:jc w:val="right"/>
              <w:rPr>
                <w:b/>
                <w:bCs/>
                <w:i/>
                <w:iCs/>
                <w:color w:val="000000"/>
              </w:rPr>
            </w:pPr>
            <w:r w:rsidRPr="00721CD9">
              <w:rPr>
                <w:b/>
                <w:bCs/>
                <w:color w:val="000000"/>
              </w:rPr>
              <w:t>0.009</w:t>
            </w:r>
          </w:p>
        </w:tc>
        <w:tc>
          <w:tcPr>
            <w:tcW w:w="1303" w:type="dxa"/>
            <w:tcBorders>
              <w:top w:val="nil"/>
              <w:left w:val="nil"/>
              <w:bottom w:val="nil"/>
              <w:right w:val="nil"/>
            </w:tcBorders>
            <w:vAlign w:val="bottom"/>
          </w:tcPr>
          <w:p w14:paraId="1AB2C1B9" w14:textId="59F49CBF" w:rsidR="00721CD9" w:rsidRPr="00721CD9" w:rsidRDefault="00721CD9" w:rsidP="00721CD9">
            <w:pPr>
              <w:jc w:val="right"/>
              <w:rPr>
                <w:color w:val="000000"/>
              </w:rPr>
            </w:pPr>
            <w:r w:rsidRPr="00721CD9">
              <w:rPr>
                <w:color w:val="000000"/>
              </w:rPr>
              <w:t>1.28E-02</w:t>
            </w:r>
          </w:p>
        </w:tc>
        <w:tc>
          <w:tcPr>
            <w:tcW w:w="996" w:type="dxa"/>
            <w:tcBorders>
              <w:top w:val="nil"/>
              <w:left w:val="nil"/>
              <w:bottom w:val="nil"/>
              <w:right w:val="nil"/>
            </w:tcBorders>
            <w:vAlign w:val="bottom"/>
          </w:tcPr>
          <w:p w14:paraId="56BE9CCA" w14:textId="40C3AC4C" w:rsidR="00721CD9" w:rsidRPr="00721CD9" w:rsidRDefault="00721CD9" w:rsidP="00721CD9">
            <w:pPr>
              <w:jc w:val="right"/>
              <w:rPr>
                <w:color w:val="000000"/>
              </w:rPr>
            </w:pPr>
            <w:r w:rsidRPr="00721CD9">
              <w:rPr>
                <w:color w:val="000000"/>
              </w:rPr>
              <w:t>80.047</w:t>
            </w:r>
          </w:p>
        </w:tc>
        <w:tc>
          <w:tcPr>
            <w:tcW w:w="1013" w:type="dxa"/>
            <w:tcBorders>
              <w:top w:val="nil"/>
              <w:left w:val="nil"/>
              <w:bottom w:val="nil"/>
              <w:right w:val="nil"/>
            </w:tcBorders>
            <w:vAlign w:val="bottom"/>
          </w:tcPr>
          <w:p w14:paraId="6991CF44" w14:textId="30E2D394"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17A6A290" w14:textId="6CACBA29" w:rsidR="00721CD9" w:rsidRPr="00721CD9" w:rsidRDefault="00721CD9" w:rsidP="00721CD9">
            <w:pPr>
              <w:jc w:val="right"/>
              <w:rPr>
                <w:color w:val="000000"/>
              </w:rPr>
            </w:pPr>
            <w:r w:rsidRPr="00721CD9">
              <w:rPr>
                <w:color w:val="000000"/>
              </w:rPr>
              <w:t>-3.25E-02</w:t>
            </w:r>
          </w:p>
        </w:tc>
        <w:tc>
          <w:tcPr>
            <w:tcW w:w="1070" w:type="dxa"/>
            <w:tcBorders>
              <w:top w:val="nil"/>
              <w:left w:val="nil"/>
              <w:bottom w:val="nil"/>
              <w:right w:val="nil"/>
            </w:tcBorders>
            <w:vAlign w:val="bottom"/>
          </w:tcPr>
          <w:p w14:paraId="6EB71BDB" w14:textId="67E326DC" w:rsidR="00721CD9" w:rsidRPr="00721CD9" w:rsidRDefault="00721CD9" w:rsidP="00721CD9">
            <w:pPr>
              <w:jc w:val="right"/>
              <w:rPr>
                <w:color w:val="000000"/>
              </w:rPr>
            </w:pPr>
            <w:r w:rsidRPr="00721CD9">
              <w:rPr>
                <w:color w:val="000000"/>
              </w:rPr>
              <w:t>40.236</w:t>
            </w:r>
          </w:p>
        </w:tc>
        <w:tc>
          <w:tcPr>
            <w:tcW w:w="1070" w:type="dxa"/>
            <w:tcBorders>
              <w:top w:val="nil"/>
              <w:left w:val="nil"/>
              <w:bottom w:val="nil"/>
              <w:right w:val="nil"/>
            </w:tcBorders>
            <w:vAlign w:val="bottom"/>
          </w:tcPr>
          <w:p w14:paraId="01B4A24D" w14:textId="672A62C7" w:rsidR="00721CD9" w:rsidRPr="00721CD9" w:rsidRDefault="00721CD9" w:rsidP="00721CD9">
            <w:pPr>
              <w:jc w:val="right"/>
              <w:rPr>
                <w:b/>
                <w:bCs/>
                <w:color w:val="000000"/>
              </w:rPr>
            </w:pPr>
            <w:r w:rsidRPr="00721CD9">
              <w:rPr>
                <w:b/>
                <w:bCs/>
                <w:color w:val="000000"/>
              </w:rPr>
              <w:t>&lt;0.001</w:t>
            </w:r>
          </w:p>
        </w:tc>
      </w:tr>
      <w:tr w:rsidR="00721CD9"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721CD9" w:rsidRPr="000959FB" w:rsidRDefault="00721CD9" w:rsidP="00721CD9">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3825B33D" w:rsidR="00721CD9" w:rsidRPr="00721CD9" w:rsidRDefault="00721CD9" w:rsidP="00721CD9">
            <w:pPr>
              <w:jc w:val="right"/>
              <w:rPr>
                <w:color w:val="000000"/>
              </w:rPr>
            </w:pPr>
            <w:r w:rsidRPr="00721CD9">
              <w:rPr>
                <w:color w:val="000000"/>
              </w:rPr>
              <w:t>4.60E-01</w:t>
            </w:r>
          </w:p>
        </w:tc>
        <w:tc>
          <w:tcPr>
            <w:tcW w:w="1007" w:type="dxa"/>
            <w:tcBorders>
              <w:top w:val="nil"/>
              <w:left w:val="nil"/>
              <w:bottom w:val="nil"/>
              <w:right w:val="nil"/>
            </w:tcBorders>
            <w:shd w:val="clear" w:color="auto" w:fill="auto"/>
            <w:noWrap/>
            <w:vAlign w:val="bottom"/>
            <w:hideMark/>
          </w:tcPr>
          <w:p w14:paraId="2A9C43BA" w14:textId="2D92C1C5" w:rsidR="00721CD9" w:rsidRPr="00721CD9" w:rsidRDefault="00721CD9" w:rsidP="00721CD9">
            <w:pPr>
              <w:jc w:val="right"/>
              <w:rPr>
                <w:color w:val="000000"/>
              </w:rPr>
            </w:pPr>
            <w:r w:rsidRPr="00721CD9">
              <w:rPr>
                <w:color w:val="000000"/>
              </w:rPr>
              <w:t>8.989</w:t>
            </w:r>
          </w:p>
        </w:tc>
        <w:tc>
          <w:tcPr>
            <w:tcW w:w="1070" w:type="dxa"/>
            <w:tcBorders>
              <w:top w:val="nil"/>
              <w:left w:val="nil"/>
              <w:bottom w:val="nil"/>
              <w:right w:val="nil"/>
            </w:tcBorders>
            <w:shd w:val="clear" w:color="auto" w:fill="auto"/>
            <w:noWrap/>
            <w:vAlign w:val="bottom"/>
            <w:hideMark/>
          </w:tcPr>
          <w:p w14:paraId="47DF10DC" w14:textId="5EED8605" w:rsidR="00721CD9" w:rsidRPr="00721CD9" w:rsidRDefault="00721CD9" w:rsidP="00721CD9">
            <w:pPr>
              <w:jc w:val="right"/>
              <w:rPr>
                <w:b/>
                <w:bCs/>
                <w:color w:val="000000"/>
              </w:rPr>
            </w:pPr>
            <w:r w:rsidRPr="00721CD9">
              <w:rPr>
                <w:b/>
                <w:bCs/>
                <w:color w:val="000000"/>
              </w:rPr>
              <w:t>0.003</w:t>
            </w:r>
          </w:p>
        </w:tc>
        <w:tc>
          <w:tcPr>
            <w:tcW w:w="1303" w:type="dxa"/>
            <w:tcBorders>
              <w:top w:val="nil"/>
              <w:left w:val="nil"/>
              <w:bottom w:val="nil"/>
              <w:right w:val="nil"/>
            </w:tcBorders>
            <w:vAlign w:val="bottom"/>
          </w:tcPr>
          <w:p w14:paraId="5BB787B9" w14:textId="522D4A38" w:rsidR="00721CD9" w:rsidRPr="00721CD9" w:rsidRDefault="00721CD9" w:rsidP="00721CD9">
            <w:pPr>
              <w:jc w:val="right"/>
              <w:rPr>
                <w:color w:val="000000"/>
              </w:rPr>
            </w:pPr>
            <w:r w:rsidRPr="00721CD9">
              <w:rPr>
                <w:color w:val="000000"/>
              </w:rPr>
              <w:t>8.36E-01</w:t>
            </w:r>
          </w:p>
        </w:tc>
        <w:tc>
          <w:tcPr>
            <w:tcW w:w="996" w:type="dxa"/>
            <w:tcBorders>
              <w:top w:val="nil"/>
              <w:left w:val="nil"/>
              <w:bottom w:val="nil"/>
              <w:right w:val="nil"/>
            </w:tcBorders>
            <w:vAlign w:val="bottom"/>
          </w:tcPr>
          <w:p w14:paraId="2ADEA6AA" w14:textId="4697A112" w:rsidR="00721CD9" w:rsidRPr="00721CD9" w:rsidRDefault="00721CD9" w:rsidP="00721CD9">
            <w:pPr>
              <w:jc w:val="right"/>
              <w:rPr>
                <w:color w:val="000000"/>
              </w:rPr>
            </w:pPr>
            <w:r w:rsidRPr="00721CD9">
              <w:rPr>
                <w:color w:val="000000"/>
              </w:rPr>
              <w:t>4.649</w:t>
            </w:r>
          </w:p>
        </w:tc>
        <w:tc>
          <w:tcPr>
            <w:tcW w:w="1013" w:type="dxa"/>
            <w:tcBorders>
              <w:top w:val="nil"/>
              <w:left w:val="nil"/>
              <w:bottom w:val="nil"/>
              <w:right w:val="nil"/>
            </w:tcBorders>
            <w:vAlign w:val="bottom"/>
          </w:tcPr>
          <w:p w14:paraId="3AAC9529" w14:textId="3C739FE9" w:rsidR="00721CD9" w:rsidRPr="00721CD9" w:rsidRDefault="00721CD9" w:rsidP="00721CD9">
            <w:pPr>
              <w:jc w:val="right"/>
              <w:rPr>
                <w:b/>
                <w:bCs/>
                <w:color w:val="000000"/>
              </w:rPr>
            </w:pPr>
            <w:r w:rsidRPr="00721CD9">
              <w:rPr>
                <w:b/>
                <w:bCs/>
                <w:color w:val="000000"/>
              </w:rPr>
              <w:t>0.031</w:t>
            </w:r>
          </w:p>
        </w:tc>
        <w:tc>
          <w:tcPr>
            <w:tcW w:w="1306" w:type="dxa"/>
            <w:tcBorders>
              <w:top w:val="nil"/>
              <w:left w:val="nil"/>
              <w:bottom w:val="nil"/>
              <w:right w:val="nil"/>
            </w:tcBorders>
            <w:vAlign w:val="bottom"/>
          </w:tcPr>
          <w:p w14:paraId="1C78A7AE" w14:textId="06AB3280" w:rsidR="00721CD9" w:rsidRPr="00721CD9" w:rsidRDefault="00721CD9" w:rsidP="00721CD9">
            <w:pPr>
              <w:jc w:val="right"/>
              <w:rPr>
                <w:color w:val="000000"/>
              </w:rPr>
            </w:pPr>
            <w:r w:rsidRPr="00721CD9">
              <w:rPr>
                <w:color w:val="000000"/>
              </w:rPr>
              <w:t>-3.46E-01</w:t>
            </w:r>
          </w:p>
        </w:tc>
        <w:tc>
          <w:tcPr>
            <w:tcW w:w="1070" w:type="dxa"/>
            <w:tcBorders>
              <w:top w:val="nil"/>
              <w:left w:val="nil"/>
              <w:bottom w:val="nil"/>
              <w:right w:val="nil"/>
            </w:tcBorders>
            <w:vAlign w:val="bottom"/>
          </w:tcPr>
          <w:p w14:paraId="5BC56F81" w14:textId="1D64DFCF" w:rsidR="00721CD9" w:rsidRPr="00721CD9" w:rsidRDefault="00721CD9" w:rsidP="00721CD9">
            <w:pPr>
              <w:jc w:val="right"/>
              <w:rPr>
                <w:color w:val="000000"/>
              </w:rPr>
            </w:pPr>
            <w:r w:rsidRPr="00721CD9">
              <w:rPr>
                <w:color w:val="000000"/>
              </w:rPr>
              <w:t>0.409</w:t>
            </w:r>
          </w:p>
        </w:tc>
        <w:tc>
          <w:tcPr>
            <w:tcW w:w="1070" w:type="dxa"/>
            <w:tcBorders>
              <w:top w:val="nil"/>
              <w:left w:val="nil"/>
              <w:bottom w:val="nil"/>
              <w:right w:val="nil"/>
            </w:tcBorders>
            <w:vAlign w:val="bottom"/>
          </w:tcPr>
          <w:p w14:paraId="40538663" w14:textId="6642A11A" w:rsidR="00721CD9" w:rsidRPr="00721CD9" w:rsidRDefault="00721CD9" w:rsidP="00721CD9">
            <w:pPr>
              <w:jc w:val="right"/>
              <w:rPr>
                <w:b/>
                <w:bCs/>
                <w:color w:val="000000"/>
              </w:rPr>
            </w:pPr>
            <w:r w:rsidRPr="00721CD9">
              <w:rPr>
                <w:color w:val="000000"/>
              </w:rPr>
              <w:t>0.522</w:t>
            </w:r>
          </w:p>
        </w:tc>
      </w:tr>
      <w:tr w:rsidR="00721CD9"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21CD9" w:rsidRPr="000959FB" w:rsidRDefault="00721CD9" w:rsidP="00721CD9">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54DB113F" w14:textId="686DD72E" w:rsidR="00721CD9" w:rsidRPr="00721CD9" w:rsidRDefault="00721CD9" w:rsidP="00721CD9">
            <w:pPr>
              <w:jc w:val="right"/>
              <w:rPr>
                <w:color w:val="000000"/>
              </w:rPr>
            </w:pPr>
            <w:r w:rsidRPr="00721CD9">
              <w:rPr>
                <w:color w:val="000000"/>
              </w:rPr>
              <w:t>37.808</w:t>
            </w:r>
          </w:p>
        </w:tc>
        <w:tc>
          <w:tcPr>
            <w:tcW w:w="1070" w:type="dxa"/>
            <w:tcBorders>
              <w:top w:val="nil"/>
              <w:left w:val="nil"/>
              <w:bottom w:val="nil"/>
              <w:right w:val="nil"/>
            </w:tcBorders>
            <w:shd w:val="clear" w:color="auto" w:fill="auto"/>
            <w:noWrap/>
            <w:vAlign w:val="bottom"/>
            <w:hideMark/>
          </w:tcPr>
          <w:p w14:paraId="733191CC" w14:textId="637CCE37" w:rsidR="00721CD9" w:rsidRPr="00721CD9" w:rsidRDefault="00721CD9" w:rsidP="00721CD9">
            <w:pPr>
              <w:jc w:val="right"/>
              <w:rPr>
                <w:b/>
                <w:bCs/>
                <w:color w:val="000000"/>
              </w:rPr>
            </w:pPr>
            <w:r w:rsidRPr="00721CD9">
              <w:rPr>
                <w:b/>
                <w:bCs/>
                <w:color w:val="000000"/>
              </w:rPr>
              <w:t>&lt;0.001</w:t>
            </w:r>
          </w:p>
        </w:tc>
        <w:tc>
          <w:tcPr>
            <w:tcW w:w="1303" w:type="dxa"/>
            <w:tcBorders>
              <w:top w:val="nil"/>
              <w:left w:val="nil"/>
              <w:bottom w:val="nil"/>
              <w:right w:val="nil"/>
            </w:tcBorders>
            <w:vAlign w:val="bottom"/>
          </w:tcPr>
          <w:p w14:paraId="672BB927" w14:textId="06C65DCB" w:rsidR="00721CD9" w:rsidRPr="00721CD9" w:rsidRDefault="00721CD9" w:rsidP="00721CD9">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5FB78D1" w:rsidR="00721CD9" w:rsidRPr="00721CD9" w:rsidRDefault="00721CD9" w:rsidP="00721CD9">
            <w:pPr>
              <w:jc w:val="right"/>
              <w:rPr>
                <w:b/>
                <w:bCs/>
                <w:color w:val="000000"/>
              </w:rPr>
            </w:pPr>
            <w:r w:rsidRPr="00721CD9">
              <w:rPr>
                <w:color w:val="000000"/>
              </w:rPr>
              <w:t>15.859</w:t>
            </w:r>
          </w:p>
        </w:tc>
        <w:tc>
          <w:tcPr>
            <w:tcW w:w="1013" w:type="dxa"/>
            <w:tcBorders>
              <w:top w:val="nil"/>
              <w:left w:val="nil"/>
              <w:bottom w:val="nil"/>
              <w:right w:val="nil"/>
            </w:tcBorders>
            <w:vAlign w:val="bottom"/>
          </w:tcPr>
          <w:p w14:paraId="079D245C" w14:textId="64A7E3AB"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33A2B16F" w14:textId="086E0DC7" w:rsidR="00721CD9" w:rsidRPr="00721CD9" w:rsidRDefault="00721CD9" w:rsidP="00721CD9">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5CC30190" w:rsidR="00721CD9" w:rsidRPr="00721CD9" w:rsidRDefault="00721CD9" w:rsidP="00721CD9">
            <w:pPr>
              <w:jc w:val="right"/>
              <w:rPr>
                <w:b/>
                <w:bCs/>
                <w:color w:val="000000"/>
              </w:rPr>
            </w:pPr>
            <w:r w:rsidRPr="00721CD9">
              <w:rPr>
                <w:color w:val="000000"/>
              </w:rPr>
              <w:t>6.241</w:t>
            </w:r>
          </w:p>
        </w:tc>
        <w:tc>
          <w:tcPr>
            <w:tcW w:w="1070" w:type="dxa"/>
            <w:tcBorders>
              <w:top w:val="nil"/>
              <w:left w:val="nil"/>
              <w:bottom w:val="nil"/>
              <w:right w:val="nil"/>
            </w:tcBorders>
            <w:vAlign w:val="bottom"/>
          </w:tcPr>
          <w:p w14:paraId="0ACF0B1E" w14:textId="1EC1744E" w:rsidR="00721CD9" w:rsidRPr="00721CD9" w:rsidRDefault="00721CD9" w:rsidP="00721CD9">
            <w:pPr>
              <w:jc w:val="right"/>
              <w:rPr>
                <w:b/>
                <w:bCs/>
                <w:i/>
                <w:iCs/>
                <w:color w:val="000000"/>
              </w:rPr>
            </w:pPr>
            <w:r w:rsidRPr="00721CD9">
              <w:rPr>
                <w:b/>
                <w:bCs/>
                <w:color w:val="000000"/>
              </w:rPr>
              <w:t>0.044</w:t>
            </w:r>
          </w:p>
        </w:tc>
      </w:tr>
      <w:tr w:rsidR="00721CD9"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1ABCF4A3" w:rsidR="00721CD9" w:rsidRPr="00721CD9" w:rsidRDefault="00721CD9" w:rsidP="00721CD9">
            <w:pPr>
              <w:jc w:val="right"/>
              <w:rPr>
                <w:color w:val="000000"/>
              </w:rPr>
            </w:pPr>
            <w:r w:rsidRPr="00721CD9">
              <w:rPr>
                <w:color w:val="000000"/>
              </w:rPr>
              <w:t>6.95E-02</w:t>
            </w:r>
          </w:p>
        </w:tc>
        <w:tc>
          <w:tcPr>
            <w:tcW w:w="1007" w:type="dxa"/>
            <w:tcBorders>
              <w:top w:val="nil"/>
              <w:left w:val="nil"/>
              <w:bottom w:val="nil"/>
              <w:right w:val="nil"/>
            </w:tcBorders>
            <w:shd w:val="clear" w:color="auto" w:fill="auto"/>
            <w:noWrap/>
            <w:vAlign w:val="bottom"/>
            <w:hideMark/>
          </w:tcPr>
          <w:p w14:paraId="5747E25A" w14:textId="05A14371" w:rsidR="00721CD9" w:rsidRPr="00721CD9" w:rsidRDefault="00721CD9" w:rsidP="00721CD9">
            <w:pPr>
              <w:jc w:val="right"/>
              <w:rPr>
                <w:color w:val="000000"/>
              </w:rPr>
            </w:pPr>
            <w:r w:rsidRPr="00721CD9">
              <w:rPr>
                <w:color w:val="000000"/>
              </w:rPr>
              <w:t>1.973</w:t>
            </w:r>
          </w:p>
        </w:tc>
        <w:tc>
          <w:tcPr>
            <w:tcW w:w="1070" w:type="dxa"/>
            <w:tcBorders>
              <w:top w:val="nil"/>
              <w:left w:val="nil"/>
              <w:bottom w:val="nil"/>
              <w:right w:val="nil"/>
            </w:tcBorders>
            <w:shd w:val="clear" w:color="auto" w:fill="auto"/>
            <w:noWrap/>
            <w:vAlign w:val="bottom"/>
            <w:hideMark/>
          </w:tcPr>
          <w:p w14:paraId="7BC389C8" w14:textId="01D2BEEA" w:rsidR="00721CD9" w:rsidRPr="00721CD9" w:rsidRDefault="00721CD9" w:rsidP="00721CD9">
            <w:pPr>
              <w:jc w:val="right"/>
              <w:rPr>
                <w:b/>
                <w:bCs/>
                <w:color w:val="000000"/>
              </w:rPr>
            </w:pPr>
            <w:r w:rsidRPr="00721CD9">
              <w:rPr>
                <w:color w:val="000000"/>
              </w:rPr>
              <w:t>0.16</w:t>
            </w:r>
            <w:r>
              <w:rPr>
                <w:color w:val="000000"/>
              </w:rPr>
              <w:t>0</w:t>
            </w:r>
          </w:p>
        </w:tc>
        <w:tc>
          <w:tcPr>
            <w:tcW w:w="1303" w:type="dxa"/>
            <w:tcBorders>
              <w:top w:val="nil"/>
              <w:left w:val="nil"/>
              <w:bottom w:val="nil"/>
              <w:right w:val="nil"/>
            </w:tcBorders>
            <w:vAlign w:val="bottom"/>
          </w:tcPr>
          <w:p w14:paraId="3B03868C" w14:textId="7D1C48B1" w:rsidR="00721CD9" w:rsidRPr="00721CD9" w:rsidRDefault="00721CD9" w:rsidP="00721CD9">
            <w:pPr>
              <w:jc w:val="right"/>
              <w:rPr>
                <w:b/>
                <w:bCs/>
                <w:color w:val="000000"/>
              </w:rPr>
            </w:pPr>
            <w:r w:rsidRPr="00721CD9">
              <w:rPr>
                <w:color w:val="000000"/>
              </w:rPr>
              <w:t>-2.48E-02</w:t>
            </w:r>
          </w:p>
        </w:tc>
        <w:tc>
          <w:tcPr>
            <w:tcW w:w="996" w:type="dxa"/>
            <w:tcBorders>
              <w:top w:val="nil"/>
              <w:left w:val="nil"/>
              <w:bottom w:val="nil"/>
              <w:right w:val="nil"/>
            </w:tcBorders>
            <w:vAlign w:val="bottom"/>
          </w:tcPr>
          <w:p w14:paraId="114D84BA" w14:textId="275283ED" w:rsidR="00721CD9" w:rsidRPr="00721CD9" w:rsidRDefault="00721CD9" w:rsidP="00721CD9">
            <w:pPr>
              <w:jc w:val="right"/>
              <w:rPr>
                <w:b/>
                <w:bCs/>
                <w:color w:val="000000"/>
              </w:rPr>
            </w:pPr>
            <w:r w:rsidRPr="00721CD9">
              <w:rPr>
                <w:color w:val="000000"/>
              </w:rPr>
              <w:t>3.48</w:t>
            </w:r>
          </w:p>
        </w:tc>
        <w:tc>
          <w:tcPr>
            <w:tcW w:w="1013" w:type="dxa"/>
            <w:tcBorders>
              <w:top w:val="nil"/>
              <w:left w:val="nil"/>
              <w:bottom w:val="nil"/>
              <w:right w:val="nil"/>
            </w:tcBorders>
            <w:vAlign w:val="bottom"/>
          </w:tcPr>
          <w:p w14:paraId="65E97B35" w14:textId="3010985F" w:rsidR="00721CD9" w:rsidRPr="00721CD9" w:rsidRDefault="00721CD9" w:rsidP="00721CD9">
            <w:pPr>
              <w:jc w:val="right"/>
              <w:rPr>
                <w:b/>
                <w:bCs/>
                <w:i/>
                <w:iCs/>
                <w:color w:val="000000"/>
              </w:rPr>
            </w:pPr>
            <w:r w:rsidRPr="00721CD9">
              <w:rPr>
                <w:i/>
                <w:iCs/>
                <w:color w:val="000000"/>
              </w:rPr>
              <w:t>0.062</w:t>
            </w:r>
          </w:p>
        </w:tc>
        <w:tc>
          <w:tcPr>
            <w:tcW w:w="1306" w:type="dxa"/>
            <w:tcBorders>
              <w:top w:val="nil"/>
              <w:left w:val="nil"/>
              <w:bottom w:val="nil"/>
              <w:right w:val="nil"/>
            </w:tcBorders>
            <w:vAlign w:val="bottom"/>
          </w:tcPr>
          <w:p w14:paraId="083EBB07" w14:textId="5BDCA23D" w:rsidR="00721CD9" w:rsidRPr="00721CD9" w:rsidRDefault="00721CD9" w:rsidP="00721CD9">
            <w:pPr>
              <w:jc w:val="right"/>
              <w:rPr>
                <w:b/>
                <w:bCs/>
                <w:color w:val="000000"/>
              </w:rPr>
            </w:pPr>
            <w:r w:rsidRPr="00721CD9">
              <w:rPr>
                <w:color w:val="000000"/>
              </w:rPr>
              <w:t>1.01E-01</w:t>
            </w:r>
          </w:p>
        </w:tc>
        <w:tc>
          <w:tcPr>
            <w:tcW w:w="1070" w:type="dxa"/>
            <w:tcBorders>
              <w:top w:val="nil"/>
              <w:left w:val="nil"/>
              <w:bottom w:val="nil"/>
              <w:right w:val="nil"/>
            </w:tcBorders>
            <w:vAlign w:val="bottom"/>
          </w:tcPr>
          <w:p w14:paraId="6999B4C9" w14:textId="1C30B485" w:rsidR="00721CD9" w:rsidRPr="00721CD9" w:rsidRDefault="00721CD9" w:rsidP="00721CD9">
            <w:pPr>
              <w:jc w:val="right"/>
              <w:rPr>
                <w:b/>
                <w:bCs/>
                <w:color w:val="000000"/>
              </w:rPr>
            </w:pPr>
            <w:r w:rsidRPr="00721CD9">
              <w:rPr>
                <w:color w:val="000000"/>
              </w:rPr>
              <w:t>0.018</w:t>
            </w:r>
          </w:p>
        </w:tc>
        <w:tc>
          <w:tcPr>
            <w:tcW w:w="1070" w:type="dxa"/>
            <w:tcBorders>
              <w:top w:val="nil"/>
              <w:left w:val="nil"/>
              <w:bottom w:val="nil"/>
              <w:right w:val="nil"/>
            </w:tcBorders>
            <w:vAlign w:val="bottom"/>
          </w:tcPr>
          <w:p w14:paraId="48B97A88" w14:textId="35DE36F0" w:rsidR="00721CD9" w:rsidRPr="00721CD9" w:rsidRDefault="00721CD9" w:rsidP="00721CD9">
            <w:pPr>
              <w:jc w:val="right"/>
              <w:rPr>
                <w:b/>
                <w:bCs/>
                <w:color w:val="000000"/>
              </w:rPr>
            </w:pPr>
            <w:r w:rsidRPr="00721CD9">
              <w:rPr>
                <w:color w:val="000000"/>
              </w:rPr>
              <w:t>0.894</w:t>
            </w:r>
          </w:p>
        </w:tc>
      </w:tr>
      <w:tr w:rsidR="00721CD9"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721CD9" w:rsidRPr="000959FB" w:rsidRDefault="00721CD9" w:rsidP="00721CD9">
            <w:pPr>
              <w:rPr>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6930FB9C" w14:textId="1EBC84CE" w:rsidR="00721CD9" w:rsidRPr="00721CD9" w:rsidRDefault="00721CD9" w:rsidP="00721CD9">
            <w:pPr>
              <w:jc w:val="right"/>
              <w:rPr>
                <w:color w:val="000000"/>
              </w:rPr>
            </w:pPr>
            <w:r w:rsidRPr="00721CD9">
              <w:rPr>
                <w:color w:val="000000"/>
              </w:rPr>
              <w:t>22.657</w:t>
            </w:r>
          </w:p>
        </w:tc>
        <w:tc>
          <w:tcPr>
            <w:tcW w:w="1070" w:type="dxa"/>
            <w:tcBorders>
              <w:top w:val="nil"/>
              <w:left w:val="nil"/>
              <w:bottom w:val="nil"/>
              <w:right w:val="nil"/>
            </w:tcBorders>
            <w:shd w:val="clear" w:color="auto" w:fill="auto"/>
            <w:noWrap/>
            <w:vAlign w:val="bottom"/>
            <w:hideMark/>
          </w:tcPr>
          <w:p w14:paraId="17318E01" w14:textId="3DD11412" w:rsidR="00721CD9" w:rsidRPr="00721CD9" w:rsidRDefault="00721CD9" w:rsidP="00721CD9">
            <w:pPr>
              <w:jc w:val="right"/>
              <w:rPr>
                <w:b/>
                <w:bCs/>
                <w:i/>
                <w:iCs/>
                <w:color w:val="000000"/>
              </w:rPr>
            </w:pPr>
            <w:r w:rsidRPr="00721CD9">
              <w:rPr>
                <w:b/>
                <w:bCs/>
                <w:color w:val="000000"/>
              </w:rPr>
              <w:t>&lt;0.001</w:t>
            </w:r>
          </w:p>
        </w:tc>
        <w:tc>
          <w:tcPr>
            <w:tcW w:w="1303" w:type="dxa"/>
            <w:tcBorders>
              <w:top w:val="nil"/>
              <w:left w:val="nil"/>
              <w:bottom w:val="nil"/>
              <w:right w:val="nil"/>
            </w:tcBorders>
            <w:vAlign w:val="bottom"/>
          </w:tcPr>
          <w:p w14:paraId="1FC86004" w14:textId="0E4258C0"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78F18FCC" w:rsidR="00721CD9" w:rsidRPr="00721CD9" w:rsidRDefault="00721CD9" w:rsidP="00721CD9">
            <w:pPr>
              <w:jc w:val="right"/>
              <w:rPr>
                <w:color w:val="000000"/>
              </w:rPr>
            </w:pPr>
            <w:r w:rsidRPr="00721CD9">
              <w:rPr>
                <w:color w:val="000000"/>
              </w:rPr>
              <w:t>3.855</w:t>
            </w:r>
          </w:p>
        </w:tc>
        <w:tc>
          <w:tcPr>
            <w:tcW w:w="1013" w:type="dxa"/>
            <w:tcBorders>
              <w:top w:val="nil"/>
              <w:left w:val="nil"/>
              <w:bottom w:val="nil"/>
              <w:right w:val="nil"/>
            </w:tcBorders>
            <w:vAlign w:val="bottom"/>
          </w:tcPr>
          <w:p w14:paraId="6DB0FEE9" w14:textId="6BB323D0" w:rsidR="00721CD9" w:rsidRPr="00721CD9" w:rsidRDefault="00721CD9" w:rsidP="00721CD9">
            <w:pPr>
              <w:jc w:val="right"/>
              <w:rPr>
                <w:b/>
                <w:bCs/>
                <w:i/>
                <w:iCs/>
                <w:color w:val="000000"/>
              </w:rPr>
            </w:pPr>
            <w:r w:rsidRPr="00721CD9">
              <w:rPr>
                <w:color w:val="000000"/>
              </w:rPr>
              <w:t>0.145</w:t>
            </w:r>
          </w:p>
        </w:tc>
        <w:tc>
          <w:tcPr>
            <w:tcW w:w="1306" w:type="dxa"/>
            <w:tcBorders>
              <w:top w:val="nil"/>
              <w:left w:val="nil"/>
              <w:bottom w:val="nil"/>
              <w:right w:val="nil"/>
            </w:tcBorders>
            <w:vAlign w:val="bottom"/>
          </w:tcPr>
          <w:p w14:paraId="53C5170B" w14:textId="75D8EDBD"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1A66091B" w:rsidR="00721CD9" w:rsidRPr="00721CD9" w:rsidRDefault="00721CD9" w:rsidP="00721CD9">
            <w:pPr>
              <w:jc w:val="right"/>
              <w:rPr>
                <w:color w:val="000000"/>
              </w:rPr>
            </w:pPr>
            <w:r w:rsidRPr="00721CD9">
              <w:rPr>
                <w:color w:val="000000"/>
              </w:rPr>
              <w:t>24.515</w:t>
            </w:r>
          </w:p>
        </w:tc>
        <w:tc>
          <w:tcPr>
            <w:tcW w:w="1070" w:type="dxa"/>
            <w:tcBorders>
              <w:top w:val="nil"/>
              <w:left w:val="nil"/>
              <w:bottom w:val="nil"/>
              <w:right w:val="nil"/>
            </w:tcBorders>
            <w:vAlign w:val="bottom"/>
          </w:tcPr>
          <w:p w14:paraId="09B41682" w14:textId="31F5D9F1" w:rsidR="00721CD9" w:rsidRPr="00721CD9" w:rsidRDefault="00721CD9" w:rsidP="00721CD9">
            <w:pPr>
              <w:jc w:val="right"/>
              <w:rPr>
                <w:b/>
                <w:bCs/>
                <w:color w:val="000000"/>
              </w:rPr>
            </w:pPr>
            <w:r w:rsidRPr="00721CD9">
              <w:rPr>
                <w:b/>
                <w:bCs/>
                <w:color w:val="000000"/>
              </w:rPr>
              <w:t>&lt;0.001</w:t>
            </w:r>
          </w:p>
        </w:tc>
      </w:tr>
      <w:tr w:rsidR="00721CD9"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21CD9" w:rsidRPr="000959FB" w:rsidRDefault="00721CD9" w:rsidP="00721CD9">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1968CF6E" w14:textId="39A5F44D" w:rsidR="00721CD9" w:rsidRPr="00721CD9" w:rsidRDefault="00721CD9" w:rsidP="00721CD9">
            <w:pPr>
              <w:jc w:val="right"/>
              <w:rPr>
                <w:color w:val="000000"/>
              </w:rPr>
            </w:pPr>
            <w:r w:rsidRPr="00721CD9">
              <w:rPr>
                <w:color w:val="000000"/>
              </w:rPr>
              <w:t>5.344</w:t>
            </w:r>
          </w:p>
        </w:tc>
        <w:tc>
          <w:tcPr>
            <w:tcW w:w="1070" w:type="dxa"/>
            <w:tcBorders>
              <w:top w:val="nil"/>
              <w:left w:val="nil"/>
              <w:bottom w:val="nil"/>
              <w:right w:val="nil"/>
            </w:tcBorders>
            <w:shd w:val="clear" w:color="auto" w:fill="auto"/>
            <w:noWrap/>
            <w:vAlign w:val="bottom"/>
            <w:hideMark/>
          </w:tcPr>
          <w:p w14:paraId="64EA7D09" w14:textId="64D4779F" w:rsidR="00721CD9" w:rsidRPr="00721CD9" w:rsidRDefault="00721CD9" w:rsidP="00721CD9">
            <w:pPr>
              <w:jc w:val="right"/>
              <w:rPr>
                <w:b/>
                <w:bCs/>
                <w:i/>
                <w:iCs/>
                <w:color w:val="000000"/>
              </w:rPr>
            </w:pPr>
            <w:r w:rsidRPr="00721CD9">
              <w:rPr>
                <w:i/>
                <w:iCs/>
                <w:color w:val="000000"/>
              </w:rPr>
              <w:t>0.069</w:t>
            </w:r>
          </w:p>
        </w:tc>
        <w:tc>
          <w:tcPr>
            <w:tcW w:w="1303" w:type="dxa"/>
            <w:tcBorders>
              <w:top w:val="nil"/>
              <w:left w:val="nil"/>
              <w:bottom w:val="nil"/>
              <w:right w:val="nil"/>
            </w:tcBorders>
            <w:vAlign w:val="bottom"/>
          </w:tcPr>
          <w:p w14:paraId="660B23C9" w14:textId="3D409A89"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1788D6B4" w:rsidR="00721CD9" w:rsidRPr="00721CD9" w:rsidRDefault="00721CD9" w:rsidP="00721CD9">
            <w:pPr>
              <w:jc w:val="right"/>
              <w:rPr>
                <w:color w:val="000000"/>
              </w:rPr>
            </w:pPr>
            <w:r w:rsidRPr="00721CD9">
              <w:rPr>
                <w:color w:val="000000"/>
              </w:rPr>
              <w:t>1.719</w:t>
            </w:r>
          </w:p>
        </w:tc>
        <w:tc>
          <w:tcPr>
            <w:tcW w:w="1013" w:type="dxa"/>
            <w:tcBorders>
              <w:top w:val="nil"/>
              <w:left w:val="nil"/>
              <w:bottom w:val="nil"/>
              <w:right w:val="nil"/>
            </w:tcBorders>
            <w:vAlign w:val="bottom"/>
          </w:tcPr>
          <w:p w14:paraId="53654C18" w14:textId="08B57F7E" w:rsidR="00721CD9" w:rsidRPr="00721CD9" w:rsidRDefault="00721CD9" w:rsidP="00721CD9">
            <w:pPr>
              <w:jc w:val="right"/>
              <w:rPr>
                <w:color w:val="000000"/>
              </w:rPr>
            </w:pPr>
            <w:r w:rsidRPr="00721CD9">
              <w:rPr>
                <w:color w:val="000000"/>
              </w:rPr>
              <w:t>0.423</w:t>
            </w:r>
          </w:p>
        </w:tc>
        <w:tc>
          <w:tcPr>
            <w:tcW w:w="1306" w:type="dxa"/>
            <w:tcBorders>
              <w:top w:val="nil"/>
              <w:left w:val="nil"/>
              <w:bottom w:val="nil"/>
              <w:right w:val="nil"/>
            </w:tcBorders>
            <w:vAlign w:val="bottom"/>
          </w:tcPr>
          <w:p w14:paraId="3B1E923E" w14:textId="3E0DA89C"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7C75BAF8" w:rsidR="00721CD9" w:rsidRPr="00721CD9" w:rsidRDefault="00721CD9" w:rsidP="00721CD9">
            <w:pPr>
              <w:jc w:val="right"/>
              <w:rPr>
                <w:color w:val="000000"/>
              </w:rPr>
            </w:pPr>
            <w:r w:rsidRPr="00721CD9">
              <w:rPr>
                <w:color w:val="000000"/>
              </w:rPr>
              <w:t>16.566</w:t>
            </w:r>
          </w:p>
        </w:tc>
        <w:tc>
          <w:tcPr>
            <w:tcW w:w="1070" w:type="dxa"/>
            <w:tcBorders>
              <w:top w:val="nil"/>
              <w:left w:val="nil"/>
              <w:bottom w:val="nil"/>
              <w:right w:val="nil"/>
            </w:tcBorders>
            <w:vAlign w:val="bottom"/>
          </w:tcPr>
          <w:p w14:paraId="24852BC3" w14:textId="53B6AABD" w:rsidR="00721CD9" w:rsidRPr="00721CD9" w:rsidRDefault="00721CD9" w:rsidP="00721CD9">
            <w:pPr>
              <w:jc w:val="right"/>
              <w:rPr>
                <w:b/>
                <w:bCs/>
                <w:i/>
                <w:iCs/>
                <w:color w:val="000000"/>
              </w:rPr>
            </w:pPr>
            <w:r w:rsidRPr="00721CD9">
              <w:rPr>
                <w:b/>
                <w:bCs/>
                <w:color w:val="000000"/>
              </w:rPr>
              <w:t>&lt;0.001</w:t>
            </w:r>
          </w:p>
        </w:tc>
      </w:tr>
      <w:tr w:rsidR="00721CD9"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721CD9" w:rsidRPr="00365A86" w:rsidRDefault="00721CD9" w:rsidP="00721CD9">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721CD9" w:rsidRPr="00721CD9" w:rsidRDefault="00721CD9" w:rsidP="00721CD9">
            <w:pPr>
              <w:jc w:val="right"/>
              <w:rPr>
                <w:color w:val="000000"/>
              </w:rPr>
            </w:pPr>
            <w:r w:rsidRPr="00721CD9">
              <w:rPr>
                <w:color w:val="000000"/>
              </w:rPr>
              <w:t>-</w:t>
            </w:r>
          </w:p>
        </w:tc>
        <w:tc>
          <w:tcPr>
            <w:tcW w:w="1007" w:type="dxa"/>
            <w:tcBorders>
              <w:top w:val="nil"/>
              <w:left w:val="nil"/>
              <w:right w:val="nil"/>
            </w:tcBorders>
            <w:shd w:val="clear" w:color="auto" w:fill="auto"/>
            <w:noWrap/>
            <w:vAlign w:val="bottom"/>
            <w:hideMark/>
          </w:tcPr>
          <w:p w14:paraId="3A43D717" w14:textId="579F9C1E" w:rsidR="00721CD9" w:rsidRPr="00721CD9" w:rsidRDefault="00721CD9" w:rsidP="00721CD9">
            <w:pPr>
              <w:jc w:val="right"/>
              <w:rPr>
                <w:color w:val="000000"/>
              </w:rPr>
            </w:pPr>
            <w:r w:rsidRPr="00721CD9">
              <w:rPr>
                <w:color w:val="000000"/>
              </w:rPr>
              <w:t>1.31</w:t>
            </w:r>
            <w:r>
              <w:rPr>
                <w:color w:val="000000"/>
              </w:rPr>
              <w:t>0</w:t>
            </w:r>
          </w:p>
        </w:tc>
        <w:tc>
          <w:tcPr>
            <w:tcW w:w="1070" w:type="dxa"/>
            <w:tcBorders>
              <w:top w:val="nil"/>
              <w:left w:val="nil"/>
              <w:right w:val="nil"/>
            </w:tcBorders>
            <w:shd w:val="clear" w:color="auto" w:fill="auto"/>
            <w:noWrap/>
            <w:vAlign w:val="bottom"/>
            <w:hideMark/>
          </w:tcPr>
          <w:p w14:paraId="579F7222" w14:textId="0CF2BF3F" w:rsidR="00721CD9" w:rsidRPr="00721CD9" w:rsidRDefault="00721CD9" w:rsidP="00721CD9">
            <w:pPr>
              <w:jc w:val="right"/>
              <w:rPr>
                <w:color w:val="000000"/>
              </w:rPr>
            </w:pPr>
            <w:r w:rsidRPr="00721CD9">
              <w:rPr>
                <w:color w:val="000000"/>
              </w:rPr>
              <w:t>0.52</w:t>
            </w:r>
            <w:r>
              <w:rPr>
                <w:color w:val="000000"/>
              </w:rPr>
              <w:t>0</w:t>
            </w:r>
          </w:p>
        </w:tc>
        <w:tc>
          <w:tcPr>
            <w:tcW w:w="1303" w:type="dxa"/>
            <w:tcBorders>
              <w:top w:val="nil"/>
              <w:left w:val="nil"/>
              <w:right w:val="nil"/>
            </w:tcBorders>
            <w:vAlign w:val="bottom"/>
          </w:tcPr>
          <w:p w14:paraId="5CBA06EF" w14:textId="3672B374" w:rsidR="00721CD9" w:rsidRPr="00721CD9" w:rsidRDefault="00721CD9" w:rsidP="00721CD9">
            <w:pPr>
              <w:jc w:val="right"/>
              <w:rPr>
                <w:color w:val="000000"/>
              </w:rPr>
            </w:pPr>
            <w:r w:rsidRPr="00721CD9">
              <w:rPr>
                <w:color w:val="000000"/>
              </w:rPr>
              <w:t>-</w:t>
            </w:r>
          </w:p>
        </w:tc>
        <w:tc>
          <w:tcPr>
            <w:tcW w:w="996" w:type="dxa"/>
            <w:tcBorders>
              <w:top w:val="nil"/>
              <w:left w:val="nil"/>
              <w:right w:val="nil"/>
            </w:tcBorders>
            <w:vAlign w:val="bottom"/>
          </w:tcPr>
          <w:p w14:paraId="67A8E0C1" w14:textId="6AFAA1D0" w:rsidR="00721CD9" w:rsidRPr="00721CD9" w:rsidRDefault="00721CD9" w:rsidP="00721CD9">
            <w:pPr>
              <w:jc w:val="right"/>
              <w:rPr>
                <w:color w:val="000000"/>
              </w:rPr>
            </w:pPr>
            <w:r w:rsidRPr="00721CD9">
              <w:rPr>
                <w:color w:val="000000"/>
              </w:rPr>
              <w:t>1.82</w:t>
            </w:r>
          </w:p>
        </w:tc>
        <w:tc>
          <w:tcPr>
            <w:tcW w:w="1013" w:type="dxa"/>
            <w:tcBorders>
              <w:top w:val="nil"/>
              <w:left w:val="nil"/>
              <w:right w:val="nil"/>
            </w:tcBorders>
            <w:vAlign w:val="bottom"/>
          </w:tcPr>
          <w:p w14:paraId="54C33576" w14:textId="2DA22B5F" w:rsidR="00721CD9" w:rsidRPr="00721CD9" w:rsidRDefault="00721CD9" w:rsidP="00721CD9">
            <w:pPr>
              <w:jc w:val="right"/>
              <w:rPr>
                <w:color w:val="000000"/>
              </w:rPr>
            </w:pPr>
            <w:r w:rsidRPr="00721CD9">
              <w:rPr>
                <w:color w:val="000000"/>
              </w:rPr>
              <w:t>0.403</w:t>
            </w:r>
          </w:p>
        </w:tc>
        <w:tc>
          <w:tcPr>
            <w:tcW w:w="1306" w:type="dxa"/>
            <w:tcBorders>
              <w:top w:val="nil"/>
              <w:left w:val="nil"/>
              <w:right w:val="nil"/>
            </w:tcBorders>
            <w:vAlign w:val="bottom"/>
          </w:tcPr>
          <w:p w14:paraId="49919B95" w14:textId="188ADA6F" w:rsidR="00721CD9" w:rsidRPr="00721CD9" w:rsidRDefault="00721CD9" w:rsidP="00721CD9">
            <w:pPr>
              <w:jc w:val="right"/>
              <w:rPr>
                <w:color w:val="000000"/>
              </w:rPr>
            </w:pPr>
            <w:r w:rsidRPr="00721CD9">
              <w:rPr>
                <w:color w:val="000000"/>
              </w:rPr>
              <w:t>-</w:t>
            </w:r>
          </w:p>
        </w:tc>
        <w:tc>
          <w:tcPr>
            <w:tcW w:w="1070" w:type="dxa"/>
            <w:tcBorders>
              <w:top w:val="nil"/>
              <w:left w:val="nil"/>
              <w:right w:val="nil"/>
            </w:tcBorders>
            <w:vAlign w:val="bottom"/>
          </w:tcPr>
          <w:p w14:paraId="720A7EB0" w14:textId="41C6C2D6" w:rsidR="00721CD9" w:rsidRPr="00721CD9" w:rsidRDefault="00721CD9" w:rsidP="00721CD9">
            <w:pPr>
              <w:jc w:val="right"/>
              <w:rPr>
                <w:color w:val="000000"/>
              </w:rPr>
            </w:pPr>
            <w:r w:rsidRPr="00721CD9">
              <w:rPr>
                <w:color w:val="000000"/>
              </w:rPr>
              <w:t>0.352</w:t>
            </w:r>
          </w:p>
        </w:tc>
        <w:tc>
          <w:tcPr>
            <w:tcW w:w="1070" w:type="dxa"/>
            <w:tcBorders>
              <w:top w:val="nil"/>
              <w:left w:val="nil"/>
              <w:right w:val="nil"/>
            </w:tcBorders>
            <w:vAlign w:val="bottom"/>
          </w:tcPr>
          <w:p w14:paraId="17AB24CB" w14:textId="46C6E97B" w:rsidR="00721CD9" w:rsidRPr="00721CD9" w:rsidRDefault="00721CD9" w:rsidP="00721CD9">
            <w:pPr>
              <w:jc w:val="right"/>
              <w:rPr>
                <w:color w:val="000000"/>
              </w:rPr>
            </w:pPr>
            <w:r w:rsidRPr="00721CD9">
              <w:rPr>
                <w:color w:val="000000"/>
              </w:rPr>
              <w:t>0.839</w:t>
            </w:r>
          </w:p>
        </w:tc>
      </w:tr>
      <w:tr w:rsidR="00721CD9"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721CD9" w:rsidRPr="00365A86" w:rsidRDefault="00721CD9" w:rsidP="00721CD9">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721CD9" w:rsidRPr="00721CD9" w:rsidRDefault="00721CD9" w:rsidP="00721CD9">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47CA095" w:rsidR="00721CD9" w:rsidRPr="00721CD9" w:rsidRDefault="00721CD9" w:rsidP="00721CD9">
            <w:pPr>
              <w:jc w:val="right"/>
              <w:rPr>
                <w:color w:val="000000"/>
              </w:rPr>
            </w:pPr>
            <w:r w:rsidRPr="00721CD9">
              <w:rPr>
                <w:color w:val="000000"/>
              </w:rPr>
              <w:t>4.959</w:t>
            </w:r>
          </w:p>
        </w:tc>
        <w:tc>
          <w:tcPr>
            <w:tcW w:w="1070" w:type="dxa"/>
            <w:tcBorders>
              <w:top w:val="nil"/>
              <w:left w:val="nil"/>
              <w:bottom w:val="single" w:sz="4" w:space="0" w:color="auto"/>
              <w:right w:val="nil"/>
            </w:tcBorders>
            <w:shd w:val="clear" w:color="auto" w:fill="auto"/>
            <w:noWrap/>
            <w:vAlign w:val="bottom"/>
            <w:hideMark/>
          </w:tcPr>
          <w:p w14:paraId="063A0581" w14:textId="45F787E8" w:rsidR="00721CD9" w:rsidRPr="00721CD9" w:rsidRDefault="00721CD9" w:rsidP="00721CD9">
            <w:pPr>
              <w:jc w:val="right"/>
              <w:rPr>
                <w:i/>
                <w:iCs/>
                <w:color w:val="000000"/>
              </w:rPr>
            </w:pPr>
            <w:r w:rsidRPr="00721CD9">
              <w:rPr>
                <w:i/>
                <w:iCs/>
                <w:color w:val="000000"/>
              </w:rPr>
              <w:t>0.084</w:t>
            </w:r>
          </w:p>
        </w:tc>
        <w:tc>
          <w:tcPr>
            <w:tcW w:w="1303" w:type="dxa"/>
            <w:tcBorders>
              <w:top w:val="nil"/>
              <w:left w:val="nil"/>
              <w:bottom w:val="single" w:sz="4" w:space="0" w:color="auto"/>
              <w:right w:val="nil"/>
            </w:tcBorders>
            <w:vAlign w:val="bottom"/>
          </w:tcPr>
          <w:p w14:paraId="360E1CD2" w14:textId="732F236F" w:rsidR="00721CD9" w:rsidRPr="00721CD9" w:rsidRDefault="00721CD9" w:rsidP="00721CD9">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304C9585" w:rsidR="00721CD9" w:rsidRPr="00721CD9" w:rsidRDefault="00721CD9" w:rsidP="00721CD9">
            <w:pPr>
              <w:jc w:val="right"/>
              <w:rPr>
                <w:color w:val="000000"/>
              </w:rPr>
            </w:pPr>
            <w:r w:rsidRPr="00721CD9">
              <w:rPr>
                <w:color w:val="000000"/>
              </w:rPr>
              <w:t>0.087</w:t>
            </w:r>
          </w:p>
        </w:tc>
        <w:tc>
          <w:tcPr>
            <w:tcW w:w="1013" w:type="dxa"/>
            <w:tcBorders>
              <w:top w:val="nil"/>
              <w:left w:val="nil"/>
              <w:bottom w:val="single" w:sz="4" w:space="0" w:color="auto"/>
              <w:right w:val="nil"/>
            </w:tcBorders>
            <w:vAlign w:val="bottom"/>
          </w:tcPr>
          <w:p w14:paraId="4C799C48" w14:textId="759C6BE4" w:rsidR="00721CD9" w:rsidRPr="00721CD9" w:rsidRDefault="00721CD9" w:rsidP="00721CD9">
            <w:pPr>
              <w:jc w:val="right"/>
              <w:rPr>
                <w:color w:val="000000"/>
              </w:rPr>
            </w:pPr>
            <w:r w:rsidRPr="00721CD9">
              <w:rPr>
                <w:color w:val="000000"/>
              </w:rPr>
              <w:t>0.957</w:t>
            </w:r>
          </w:p>
        </w:tc>
        <w:tc>
          <w:tcPr>
            <w:tcW w:w="1306" w:type="dxa"/>
            <w:tcBorders>
              <w:top w:val="nil"/>
              <w:left w:val="nil"/>
              <w:bottom w:val="single" w:sz="4" w:space="0" w:color="auto"/>
              <w:right w:val="nil"/>
            </w:tcBorders>
            <w:vAlign w:val="bottom"/>
          </w:tcPr>
          <w:p w14:paraId="2E4980FB" w14:textId="1F17980F" w:rsidR="00721CD9" w:rsidRPr="00721CD9" w:rsidRDefault="00721CD9" w:rsidP="00721CD9">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65766A30" w:rsidR="00721CD9" w:rsidRPr="00721CD9" w:rsidRDefault="00721CD9" w:rsidP="00721CD9">
            <w:pPr>
              <w:jc w:val="right"/>
              <w:rPr>
                <w:color w:val="000000"/>
              </w:rPr>
            </w:pPr>
            <w:r w:rsidRPr="00721CD9">
              <w:rPr>
                <w:color w:val="000000"/>
              </w:rPr>
              <w:t>8.684</w:t>
            </w:r>
          </w:p>
        </w:tc>
        <w:tc>
          <w:tcPr>
            <w:tcW w:w="1070" w:type="dxa"/>
            <w:tcBorders>
              <w:top w:val="nil"/>
              <w:left w:val="nil"/>
              <w:bottom w:val="single" w:sz="4" w:space="0" w:color="auto"/>
              <w:right w:val="nil"/>
            </w:tcBorders>
            <w:vAlign w:val="bottom"/>
          </w:tcPr>
          <w:p w14:paraId="11E419A7" w14:textId="1B501F86" w:rsidR="00721CD9" w:rsidRPr="00721CD9" w:rsidRDefault="00721CD9" w:rsidP="00721CD9">
            <w:pPr>
              <w:jc w:val="right"/>
              <w:rPr>
                <w:b/>
                <w:bCs/>
                <w:color w:val="000000"/>
              </w:rPr>
            </w:pPr>
            <w:r w:rsidRPr="00721CD9">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00203C1A"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ins w:id="61" w:author="Smith, Nick" w:date="2023-07-18T09:38:00Z">
        <w:r w:rsidR="00BF25A4">
          <w:t>.</w:t>
        </w:r>
      </w:ins>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0B58388B" w:rsidR="005C46D0" w:rsidRDefault="001E0BAA" w:rsidP="0025039E">
      <w:pPr>
        <w:spacing w:line="360" w:lineRule="auto"/>
        <w:rPr>
          <w:color w:val="000000" w:themeColor="text1"/>
        </w:rPr>
      </w:pPr>
      <w:r>
        <w:rPr>
          <w:noProof/>
          <w:color w:val="000000" w:themeColor="text1"/>
        </w:rPr>
        <w:drawing>
          <wp:inline distT="0" distB="0" distL="0" distR="0" wp14:anchorId="527DF374" wp14:editId="577AF81F">
            <wp:extent cx="5943600" cy="4457700"/>
            <wp:effectExtent l="0" t="0" r="0" b="0"/>
            <wp:docPr id="421950805" name="Picture 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50805" name="Picture 3" descr="A picture containing text, diagram, screenshot, line&#10;&#10;Description automatically generated"/>
                    <pic:cNvPicPr/>
                  </pic:nvPicPr>
                  <pic:blipFill>
                    <a:blip r:embed="rId18"/>
                    <a:stretch>
                      <a:fillRect/>
                    </a:stretch>
                  </pic:blipFill>
                  <pic:spPr>
                    <a:xfrm>
                      <a:off x="0" y="0"/>
                      <a:ext cx="5943600" cy="4457700"/>
                    </a:xfrm>
                    <a:prstGeom prst="rect">
                      <a:avLst/>
                    </a:prstGeom>
                  </pic:spPr>
                </pic:pic>
              </a:graphicData>
            </a:graphic>
          </wp:inline>
        </w:drawing>
      </w:r>
    </w:p>
    <w:p w14:paraId="26B68A8D" w14:textId="5EE78F58"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w:t>
      </w:r>
      <w:r w:rsidR="001E0BAA">
        <w:rPr>
          <w:color w:val="000000" w:themeColor="text1"/>
        </w:rPr>
        <w:t xml:space="preserve">area-based leaf nitrogen content </w:t>
      </w:r>
      <w:r w:rsidR="008E025F">
        <w:rPr>
          <w:color w:val="000000" w:themeColor="text1"/>
        </w:rPr>
        <w:t>(</w:t>
      </w:r>
      <w:r w:rsidR="00E765AB">
        <w:rPr>
          <w:color w:val="000000" w:themeColor="text1"/>
        </w:rPr>
        <w:t>a, d, g</w:t>
      </w:r>
      <w:r w:rsidR="008E025F">
        <w:rPr>
          <w:color w:val="000000" w:themeColor="text1"/>
        </w:rPr>
        <w:t xml:space="preserve">), </w:t>
      </w:r>
      <w:r w:rsidR="001E0BAA">
        <w:rPr>
          <w:color w:val="000000" w:themeColor="text1"/>
        </w:rPr>
        <w:t xml:space="preserve">mass-based </w:t>
      </w:r>
      <w:r w:rsidR="008E025F">
        <w:rPr>
          <w:color w:val="000000" w:themeColor="text1"/>
        </w:rPr>
        <w:t>leaf nitrogen content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1E0BAA">
        <w:rPr>
          <w:color w:val="000000" w:themeColor="text1"/>
        </w:rPr>
        <w:t>Yellow points represent C</w:t>
      </w:r>
      <w:r w:rsidR="001E0BAA">
        <w:rPr>
          <w:color w:val="000000" w:themeColor="text1"/>
          <w:vertAlign w:val="subscript"/>
        </w:rPr>
        <w:t>3</w:t>
      </w:r>
      <w:r w:rsidR="001E0BAA">
        <w:rPr>
          <w:color w:val="000000" w:themeColor="text1"/>
        </w:rPr>
        <w:t xml:space="preserve"> N-fixers, blue points represent C</w:t>
      </w:r>
      <w:r w:rsidR="001E0BAA">
        <w:rPr>
          <w:color w:val="000000" w:themeColor="text1"/>
          <w:vertAlign w:val="subscript"/>
        </w:rPr>
        <w:t>3</w:t>
      </w:r>
      <w:r w:rsidR="001E0BAA">
        <w:rPr>
          <w:color w:val="000000" w:themeColor="text1"/>
        </w:rPr>
        <w:t xml:space="preserve"> non-fixers, and red points represent C</w:t>
      </w:r>
      <w:r w:rsidR="001E0BAA">
        <w:rPr>
          <w:color w:val="000000" w:themeColor="text1"/>
          <w:vertAlign w:val="subscript"/>
        </w:rPr>
        <w:t>4</w:t>
      </w:r>
      <w:r w:rsidR="001E0BAA">
        <w:rPr>
          <w:color w:val="000000" w:themeColor="text1"/>
        </w:rPr>
        <w:t xml:space="preserve"> non-fixers. Points are jittered along the x-axis for visibility. Black trendlines and 95% confidence intervals demonstrate significant bivariate relationships (</w:t>
      </w:r>
      <w:r w:rsidR="001E0BAA">
        <w:rPr>
          <w:i/>
          <w:iCs/>
          <w:color w:val="000000" w:themeColor="text1"/>
        </w:rPr>
        <w:t>p</w:t>
      </w:r>
      <w:r w:rsidR="001E0BAA">
        <w:rPr>
          <w:color w:val="000000" w:themeColor="text1"/>
        </w:rPr>
        <w:t>&lt;0.05) averaged across functional groups, only drawn when there is no interaction between functional group and the independent variable on the x-axis. Colored trendlines and</w:t>
      </w:r>
      <w:r w:rsidR="002A4462">
        <w:rPr>
          <w:color w:val="000000" w:themeColor="text1"/>
        </w:rPr>
        <w:t xml:space="preserve"> corresponding</w:t>
      </w:r>
      <w:r w:rsidR="001E0BAA">
        <w:rPr>
          <w:color w:val="000000" w:themeColor="text1"/>
        </w:rPr>
        <w:t xml:space="preserve"> 95% confidence intervals </w:t>
      </w:r>
      <w:r w:rsidR="002A4462">
        <w:rPr>
          <w:color w:val="000000" w:themeColor="text1"/>
        </w:rPr>
        <w:t>indicate</w:t>
      </w:r>
      <w:r w:rsidR="001E0BAA">
        <w:rPr>
          <w:color w:val="000000" w:themeColor="text1"/>
        </w:rPr>
        <w:t xml:space="preserve"> significant bivariate relationships (</w:t>
      </w:r>
      <w:r w:rsidR="001E0BAA">
        <w:rPr>
          <w:i/>
          <w:iCs/>
          <w:color w:val="000000" w:themeColor="text1"/>
        </w:rPr>
        <w:t>p</w:t>
      </w:r>
      <w:r w:rsidR="001E0BAA">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1E0BAA">
        <w:rPr>
          <w:color w:val="000000" w:themeColor="text1"/>
        </w:rPr>
        <w:fldChar w:fldCharType="begin" w:fldLock="1"/>
      </w:r>
      <w:r w:rsidR="001E0BA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E0BAA">
        <w:rPr>
          <w:color w:val="000000" w:themeColor="text1"/>
        </w:rPr>
        <w:fldChar w:fldCharType="separate"/>
      </w:r>
      <w:r w:rsidR="001E0BAA" w:rsidRPr="00674E71">
        <w:rPr>
          <w:noProof/>
          <w:color w:val="000000" w:themeColor="text1"/>
        </w:rPr>
        <w:t>(Lenth 2019)</w:t>
      </w:r>
      <w:r w:rsidR="001E0BAA">
        <w:rPr>
          <w:color w:val="000000" w:themeColor="text1"/>
        </w:rPr>
        <w:fldChar w:fldCharType="end"/>
      </w:r>
      <w:r w:rsidR="001E0BAA">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381B4A74" w14:textId="5FDB7017" w:rsidR="004F3544" w:rsidRDefault="00A241EC" w:rsidP="00A356AE">
      <w:pPr>
        <w:spacing w:line="360" w:lineRule="auto"/>
        <w:rPr>
          <w:color w:val="000000" w:themeColor="text1"/>
        </w:rPr>
      </w:pPr>
      <w:r>
        <w:rPr>
          <w:color w:val="000000" w:themeColor="text1"/>
        </w:rPr>
        <w:t xml:space="preserve">The piecewise structural equation model </w:t>
      </w:r>
      <w:r w:rsidR="004F3544">
        <w:rPr>
          <w:color w:val="000000" w:themeColor="text1"/>
        </w:rPr>
        <w:t xml:space="preserve">satisfied goodness-of-fit requirements after </w:t>
      </w:r>
      <w:commentRangeStart w:id="62"/>
      <w:r w:rsidR="002A4462">
        <w:rPr>
          <w:color w:val="000000" w:themeColor="text1"/>
        </w:rPr>
        <w:t xml:space="preserve">important missing </w:t>
      </w:r>
      <w:r w:rsidR="004F3544">
        <w:rPr>
          <w:color w:val="000000" w:themeColor="text1"/>
        </w:rPr>
        <w:t>independence claims</w:t>
      </w:r>
      <w:commentRangeEnd w:id="62"/>
      <w:r w:rsidR="009E29E9">
        <w:rPr>
          <w:rStyle w:val="CommentReference"/>
          <w:rFonts w:eastAsiaTheme="minorHAnsi" w:cs="Times New Roman (Body CS)"/>
        </w:rPr>
        <w:commentReference w:id="62"/>
      </w:r>
      <w:r w:rsidR="002A4462">
        <w:rPr>
          <w:color w:val="000000" w:themeColor="text1"/>
        </w:rPr>
        <w:t xml:space="preserve"> were added to the original model</w:t>
      </w:r>
      <w:r w:rsidR="004F3544">
        <w:rPr>
          <w:color w:val="000000" w:themeColor="text1"/>
        </w:rPr>
        <w:t xml:space="preserve"> </w:t>
      </w:r>
      <w:r w:rsidR="00EA1E6D">
        <w:t xml:space="preserve">(Fisher’s </w:t>
      </w:r>
      <w:r w:rsidR="00EA1E6D">
        <w:rPr>
          <w:i/>
          <w:iCs/>
        </w:rPr>
        <w:t>C</w:t>
      </w:r>
      <w:r w:rsidR="00EA1E6D">
        <w:t>=</w:t>
      </w:r>
      <w:r w:rsidR="00793DA4">
        <w:t>26.790</w:t>
      </w:r>
      <w:r w:rsidR="00EA1E6D">
        <w:t>, p</w:t>
      </w:r>
      <w:r w:rsidR="00793DA4">
        <w:t>=0.946</w:t>
      </w:r>
      <w:r w:rsidR="00EA1E6D">
        <w:t>; df=</w:t>
      </w:r>
      <w:r w:rsidR="00793DA4">
        <w:t>40</w:t>
      </w:r>
      <w:r w:rsidR="00EA1E6D">
        <w:t>; AIC=</w:t>
      </w:r>
      <w:r w:rsidR="00793DA4">
        <w:t>126.790</w:t>
      </w:r>
      <w:r w:rsidR="00EA1E6D">
        <w:t>; BIC</w:t>
      </w:r>
      <w:r w:rsidR="001E0BAA">
        <w:t xml:space="preserve"> </w:t>
      </w:r>
      <w:r w:rsidR="00EA1E6D">
        <w:t>=</w:t>
      </w:r>
      <w:r w:rsidR="001E0BAA">
        <w:t xml:space="preserve"> </w:t>
      </w:r>
      <w:r w:rsidR="00793DA4">
        <w:t>329.512</w:t>
      </w:r>
      <w:r w:rsidR="00EA1E6D">
        <w:t>)</w:t>
      </w:r>
      <w:r w:rsidR="004041B1">
        <w:t>. The optimized model</w:t>
      </w:r>
      <w:r w:rsidR="00EA1E6D">
        <w:t xml:space="preserve"> </w:t>
      </w:r>
      <w:r w:rsidR="004F3544">
        <w:t>explain</w:t>
      </w:r>
      <w:r w:rsidR="004041B1">
        <w:t>ed</w:t>
      </w:r>
      <w:r w:rsidR="004F3544">
        <w:t xml:space="preserve"> </w:t>
      </w:r>
      <w:commentRangeStart w:id="63"/>
      <w:r>
        <w:rPr>
          <w:color w:val="000000" w:themeColor="text1"/>
        </w:rPr>
        <w:t xml:space="preserve">100%, </w:t>
      </w:r>
      <w:commentRangeEnd w:id="63"/>
      <w:r w:rsidR="00321465">
        <w:rPr>
          <w:rStyle w:val="CommentReference"/>
          <w:rFonts w:eastAsiaTheme="minorHAnsi" w:cs="Times New Roman (Body CS)"/>
        </w:rPr>
        <w:commentReference w:id="63"/>
      </w:r>
      <w:r>
        <w:rPr>
          <w:color w:val="000000" w:themeColor="text1"/>
        </w:rPr>
        <w:t>6</w:t>
      </w:r>
      <w:r w:rsidR="00793DA4">
        <w:rPr>
          <w:color w:val="000000" w:themeColor="text1"/>
        </w:rPr>
        <w:t>6</w:t>
      </w:r>
      <w:r>
        <w:rPr>
          <w:color w:val="000000" w:themeColor="text1"/>
        </w:rPr>
        <w:t>%, 5</w:t>
      </w:r>
      <w:r w:rsidR="00793DA4">
        <w:rPr>
          <w:color w:val="000000" w:themeColor="text1"/>
        </w:rPr>
        <w:t>7</w:t>
      </w:r>
      <w:r>
        <w:rPr>
          <w:color w:val="000000" w:themeColor="text1"/>
        </w:rPr>
        <w:t xml:space="preserve">%, </w:t>
      </w:r>
      <w:commentRangeStart w:id="64"/>
      <w:r>
        <w:rPr>
          <w:color w:val="000000" w:themeColor="text1"/>
        </w:rPr>
        <w:t>96%</w:t>
      </w:r>
      <w:commentRangeEnd w:id="64"/>
      <w:r w:rsidR="00321465">
        <w:rPr>
          <w:rStyle w:val="CommentReference"/>
          <w:rFonts w:eastAsiaTheme="minorHAnsi" w:cs="Times New Roman (Body CS)"/>
        </w:rPr>
        <w:commentReference w:id="64"/>
      </w:r>
      <w:r>
        <w:rPr>
          <w:color w:val="000000" w:themeColor="text1"/>
        </w:rPr>
        <w:t xml:space="preserve">, and 78% of variance </w:t>
      </w:r>
      <w:r w:rsidR="00195BF9">
        <w:rPr>
          <w:color w:val="000000" w:themeColor="text1"/>
        </w:rPr>
        <w:t xml:space="preserve">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respectively (Table 5; Fig. 5).</w:t>
      </w:r>
    </w:p>
    <w:p w14:paraId="2986A427" w14:textId="740F451A" w:rsidR="00446E0D" w:rsidRDefault="004F3544" w:rsidP="008E654C">
      <w:pPr>
        <w:spacing w:line="360" w:lineRule="auto"/>
        <w:ind w:firstLine="720"/>
        <w:rPr>
          <w:color w:val="000000" w:themeColor="text1"/>
        </w:rPr>
      </w:pPr>
      <w:r>
        <w:rPr>
          <w:color w:val="000000" w:themeColor="text1"/>
        </w:rPr>
        <w:t>Model results indicated that i</w:t>
      </w:r>
      <w:r w:rsidR="002E1FFF">
        <w:rPr>
          <w:color w:val="000000" w:themeColor="text1"/>
        </w:rPr>
        <w:t xml:space="preserve">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w:t>
      </w:r>
      <w:r w:rsidR="00577655">
        <w:rPr>
          <w:color w:val="000000" w:themeColor="text1"/>
        </w:rPr>
        <w:t xml:space="preserve">each </w:t>
      </w:r>
      <w:r>
        <w:rPr>
          <w:color w:val="000000" w:themeColor="text1"/>
        </w:rPr>
        <w:t>positively</w:t>
      </w:r>
      <w:r w:rsidR="002E1FFF">
        <w:rPr>
          <w:color w:val="000000" w:themeColor="text1"/>
        </w:rPr>
        <w:t xml:space="preserve"> related to </w:t>
      </w:r>
      <w:r w:rsidR="002E1FFF">
        <w:rPr>
          <w:i/>
          <w:iCs/>
          <w:color w:val="000000" w:themeColor="text1"/>
        </w:rPr>
        <w:t>N</w:t>
      </w:r>
      <w:r w:rsidR="002E1FFF">
        <w:rPr>
          <w:color w:val="000000" w:themeColor="text1"/>
          <w:vertAlign w:val="subscript"/>
        </w:rPr>
        <w:t>area</w:t>
      </w:r>
      <w:r w:rsidR="00C7309F">
        <w:rPr>
          <w:color w:val="000000" w:themeColor="text1"/>
        </w:rPr>
        <w:t xml:space="preserve"> (</w:t>
      </w:r>
      <w:r w:rsidR="00C7309F" w:rsidRPr="00CB46AC">
        <w:rPr>
          <w:i/>
          <w:iCs/>
          <w:color w:val="000000" w:themeColor="text1"/>
        </w:rPr>
        <w:t>p</w:t>
      </w:r>
      <w:r w:rsidR="00C7309F">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r w:rsidR="00446E0D">
        <w:rPr>
          <w:i/>
          <w:iCs/>
          <w:color w:val="000000" w:themeColor="text1"/>
        </w:rPr>
        <w:t>N</w:t>
      </w:r>
      <w:r w:rsidR="00446E0D">
        <w:rPr>
          <w:color w:val="000000" w:themeColor="text1"/>
          <w:vertAlign w:val="subscript"/>
        </w:rPr>
        <w:t>mass</w:t>
      </w:r>
      <w:r w:rsidR="00446E0D">
        <w:rPr>
          <w:color w:val="000000" w:themeColor="text1"/>
        </w:rPr>
        <w:t xml:space="preserve"> increased with increasing soil nitrogen availability </w:t>
      </w:r>
      <w:r w:rsidR="00E46D6A">
        <w:rPr>
          <w:color w:val="000000" w:themeColor="text1"/>
        </w:rPr>
        <w:t>(</w:t>
      </w:r>
      <w:r w:rsidR="00E46D6A">
        <w:rPr>
          <w:i/>
          <w:iCs/>
          <w:color w:val="000000" w:themeColor="text1"/>
        </w:rPr>
        <w:t>p</w:t>
      </w:r>
      <w:r w:rsidR="00E46D6A">
        <w:rPr>
          <w:color w:val="000000" w:themeColor="text1"/>
        </w:rPr>
        <w:t>&lt;0.001; Table 5) and was generally larger in N-fixing species (</w:t>
      </w:r>
      <w:r w:rsidR="00E46D6A">
        <w:rPr>
          <w:i/>
          <w:iCs/>
          <w:color w:val="000000" w:themeColor="text1"/>
        </w:rPr>
        <w:t>p</w:t>
      </w:r>
      <w:r w:rsidR="00E46D6A">
        <w:rPr>
          <w:color w:val="000000" w:themeColor="text1"/>
        </w:rPr>
        <w:t>&lt;0.001; Table 5</w:t>
      </w:r>
      <w:r w:rsidR="008E654C">
        <w:rPr>
          <w:color w:val="000000" w:themeColor="text1"/>
        </w:rPr>
        <w:t>) but</w:t>
      </w:r>
      <w:r w:rsidR="00E46D6A">
        <w:rPr>
          <w:color w:val="000000" w:themeColor="text1"/>
        </w:rPr>
        <w:t xml:space="preserve"> was negatively related to increasing </w:t>
      </w:r>
      <w:r w:rsidR="00E46D6A">
        <w:rPr>
          <w:i/>
          <w:iCs/>
          <w:color w:val="000000" w:themeColor="text1"/>
        </w:rPr>
        <w:t>M</w:t>
      </w:r>
      <w:r w:rsidR="00E46D6A">
        <w:rPr>
          <w:color w:val="000000" w:themeColor="text1"/>
          <w:vertAlign w:val="subscript"/>
        </w:rPr>
        <w:t>area</w:t>
      </w:r>
      <w:r w:rsidR="00E46D6A">
        <w:rPr>
          <w:color w:val="000000" w:themeColor="text1"/>
        </w:rPr>
        <w:t xml:space="preserve"> (</w:t>
      </w:r>
      <w:r w:rsidR="00E46D6A">
        <w:rPr>
          <w:i/>
          <w:iCs/>
          <w:color w:val="000000" w:themeColor="text1"/>
        </w:rPr>
        <w:t>p</w:t>
      </w:r>
      <w:r w:rsidR="00E46D6A">
        <w:rPr>
          <w:color w:val="000000" w:themeColor="text1"/>
        </w:rPr>
        <w:t>&lt;0.001; Table 5)</w:t>
      </w:r>
      <w:r w:rsidR="00793DA4">
        <w:rPr>
          <w:color w:val="000000" w:themeColor="text1"/>
        </w:rPr>
        <w:t xml:space="preserve"> and </w:t>
      </w:r>
      <w:r w:rsidR="008E654C">
        <w:rPr>
          <w:color w:val="000000" w:themeColor="text1"/>
        </w:rPr>
        <w:t xml:space="preserve">positively related to leaf </w:t>
      </w:r>
      <w:proofErr w:type="gramStart"/>
      <w:r w:rsidR="008E654C">
        <w:rPr>
          <w:i/>
          <w:iCs/>
          <w:color w:val="000000" w:themeColor="text1"/>
        </w:rPr>
        <w:t>C</w:t>
      </w:r>
      <w:r w:rsidR="008E654C" w:rsidRPr="001B5901">
        <w:rPr>
          <w:color w:val="000000" w:themeColor="text1"/>
          <w:vertAlign w:val="subscript"/>
        </w:rPr>
        <w:t>i</w:t>
      </w:r>
      <w:r w:rsidR="008E654C" w:rsidRPr="001B5901">
        <w:rPr>
          <w:color w:val="000000" w:themeColor="text1"/>
        </w:rPr>
        <w:t>:</w:t>
      </w:r>
      <w:r w:rsidR="008E654C">
        <w:rPr>
          <w:i/>
          <w:iCs/>
          <w:color w:val="000000" w:themeColor="text1"/>
        </w:rPr>
        <w:t>C</w:t>
      </w:r>
      <w:r w:rsidR="008E654C" w:rsidRPr="001B5901">
        <w:rPr>
          <w:color w:val="000000" w:themeColor="text1"/>
          <w:vertAlign w:val="subscript"/>
        </w:rPr>
        <w:t>a</w:t>
      </w:r>
      <w:proofErr w:type="gramEnd"/>
      <w:r w:rsidR="008E654C">
        <w:rPr>
          <w:color w:val="000000" w:themeColor="text1"/>
        </w:rPr>
        <w:t xml:space="preserve">, though this relationship was </w:t>
      </w:r>
      <w:ins w:id="65" w:author="Smith, Nick" w:date="2023-07-18T09:45:00Z">
        <w:r w:rsidR="009E29E9">
          <w:rPr>
            <w:color w:val="000000" w:themeColor="text1"/>
          </w:rPr>
          <w:t xml:space="preserve">only </w:t>
        </w:r>
      </w:ins>
      <w:r w:rsidR="008E654C">
        <w:rPr>
          <w:color w:val="000000" w:themeColor="text1"/>
        </w:rPr>
        <w:t>marginally significant</w:t>
      </w:r>
      <w:r w:rsidR="00793DA4">
        <w:rPr>
          <w:color w:val="000000" w:themeColor="text1"/>
        </w:rPr>
        <w:t xml:space="preserve"> (</w:t>
      </w:r>
      <w:r w:rsidR="00793DA4">
        <w:rPr>
          <w:i/>
          <w:iCs/>
          <w:color w:val="000000" w:themeColor="text1"/>
        </w:rPr>
        <w:t>p</w:t>
      </w:r>
      <w:r w:rsidR="00793DA4">
        <w:rPr>
          <w:color w:val="000000" w:themeColor="text1"/>
        </w:rPr>
        <w:t>=0.058; Table 5)</w:t>
      </w:r>
      <w:r w:rsidR="00E46D6A">
        <w:rPr>
          <w:color w:val="000000" w:themeColor="text1"/>
        </w:rPr>
        <w:t xml:space="preserve">. </w:t>
      </w:r>
      <w:r w:rsidR="00446E0D">
        <w:rPr>
          <w:color w:val="000000" w:themeColor="text1"/>
        </w:rPr>
        <w:t xml:space="preserve">Additional independence claims revealed a negative effect of increasing </w:t>
      </w:r>
      <w:r w:rsidR="00446E0D">
        <w:rPr>
          <w:i/>
          <w:iCs/>
          <w:color w:val="000000" w:themeColor="text1"/>
          <w:lang w:val="el-GR"/>
        </w:rPr>
        <w:t>β</w:t>
      </w:r>
      <w:r w:rsidR="00446E0D">
        <w:rPr>
          <w:color w:val="000000" w:themeColor="text1"/>
        </w:rPr>
        <w:t xml:space="preserve"> on </w:t>
      </w:r>
      <w:r w:rsidR="00446E0D">
        <w:rPr>
          <w:i/>
          <w:iCs/>
          <w:color w:val="000000" w:themeColor="text1"/>
        </w:rPr>
        <w:t>N</w:t>
      </w:r>
      <w:r w:rsidR="00446E0D">
        <w:rPr>
          <w:color w:val="000000" w:themeColor="text1"/>
          <w:vertAlign w:val="subscript"/>
        </w:rPr>
        <w:t>mass</w:t>
      </w:r>
      <w:r w:rsidR="00446E0D">
        <w:rPr>
          <w:color w:val="000000" w:themeColor="text1"/>
        </w:rPr>
        <w:t xml:space="preserve"> (</w:t>
      </w:r>
      <w:r w:rsidR="00446E0D">
        <w:rPr>
          <w:i/>
          <w:iCs/>
          <w:color w:val="000000" w:themeColor="text1"/>
        </w:rPr>
        <w:t>p</w:t>
      </w:r>
      <w:r w:rsidR="00446E0D">
        <w:rPr>
          <w:color w:val="000000" w:themeColor="text1"/>
        </w:rPr>
        <w:t>=0.004; Table 5) and positive effect of increasing soil moisture (</w:t>
      </w:r>
      <w:r w:rsidR="00446E0D">
        <w:rPr>
          <w:i/>
          <w:iCs/>
          <w:color w:val="000000" w:themeColor="text1"/>
        </w:rPr>
        <w:t>p</w:t>
      </w:r>
      <w:r w:rsidR="00446E0D">
        <w:rPr>
          <w:color w:val="000000" w:themeColor="text1"/>
        </w:rPr>
        <w:t>=0.00</w:t>
      </w:r>
      <w:r w:rsidR="00BF164D">
        <w:rPr>
          <w:color w:val="000000" w:themeColor="text1"/>
        </w:rPr>
        <w:t>9</w:t>
      </w:r>
      <w:r w:rsidR="00446E0D">
        <w:rPr>
          <w:color w:val="000000" w:themeColor="text1"/>
        </w:rPr>
        <w:t xml:space="preserve">; Table 5), increasing </w:t>
      </w:r>
      <w:r w:rsidR="002A4462">
        <w:rPr>
          <w:color w:val="000000" w:themeColor="text1"/>
        </w:rPr>
        <w:t>% clay</w:t>
      </w:r>
      <w:r w:rsidR="00446E0D">
        <w:rPr>
          <w:color w:val="000000" w:themeColor="text1"/>
        </w:rPr>
        <w:t xml:space="preserve"> (</w:t>
      </w:r>
      <w:r w:rsidR="00446E0D">
        <w:rPr>
          <w:i/>
          <w:iCs/>
          <w:color w:val="000000" w:themeColor="text1"/>
        </w:rPr>
        <w:t>p</w:t>
      </w:r>
      <w:r w:rsidR="00446E0D">
        <w:rPr>
          <w:color w:val="000000" w:themeColor="text1"/>
        </w:rPr>
        <w:t>&lt;0.001; Table 5), and increasing vapor pressure deficit (</w:t>
      </w:r>
      <w:r w:rsidR="00446E0D">
        <w:rPr>
          <w:i/>
          <w:iCs/>
          <w:color w:val="000000" w:themeColor="text1"/>
        </w:rPr>
        <w:t>p</w:t>
      </w:r>
      <w:r w:rsidR="00446E0D">
        <w:rPr>
          <w:color w:val="000000" w:themeColor="text1"/>
        </w:rPr>
        <w:t>=0.00</w:t>
      </w:r>
      <w:r w:rsidR="00BF164D">
        <w:rPr>
          <w:color w:val="000000" w:themeColor="text1"/>
        </w:rPr>
        <w:t>6</w:t>
      </w:r>
      <w:r w:rsidR="00446E0D">
        <w:rPr>
          <w:color w:val="000000" w:themeColor="text1"/>
        </w:rPr>
        <w:t>; Table 5)</w:t>
      </w:r>
      <w:ins w:id="66" w:author="Smith, Nick" w:date="2023-07-18T09:45:00Z">
        <w:r w:rsidR="009E29E9">
          <w:rPr>
            <w:color w:val="000000" w:themeColor="text1"/>
          </w:rPr>
          <w:t xml:space="preserve"> on </w:t>
        </w:r>
        <w:r w:rsidR="009E29E9">
          <w:rPr>
            <w:i/>
            <w:iCs/>
            <w:color w:val="000000" w:themeColor="text1"/>
          </w:rPr>
          <w:t>N</w:t>
        </w:r>
        <w:r w:rsidR="009E29E9">
          <w:rPr>
            <w:color w:val="000000" w:themeColor="text1"/>
            <w:vertAlign w:val="subscript"/>
          </w:rPr>
          <w:t>m</w:t>
        </w:r>
      </w:ins>
      <w:ins w:id="67" w:author="Smith, Nick" w:date="2023-07-18T09:46:00Z">
        <w:r w:rsidR="009E29E9">
          <w:rPr>
            <w:color w:val="000000" w:themeColor="text1"/>
            <w:vertAlign w:val="subscript"/>
          </w:rPr>
          <w:t>ass</w:t>
        </w:r>
        <w:r w:rsidR="009E29E9">
          <w:rPr>
            <w:color w:val="000000" w:themeColor="text1"/>
          </w:rPr>
          <w:t>. Additionally,</w:t>
        </w:r>
      </w:ins>
      <w:del w:id="68" w:author="Smith, Nick" w:date="2023-07-18T09:46:00Z">
        <w:r w:rsidR="00446E0D" w:rsidDel="009E29E9">
          <w:rPr>
            <w:color w:val="000000" w:themeColor="text1"/>
          </w:rPr>
          <w:delText>,</w:delText>
        </w:r>
      </w:del>
      <w:r w:rsidR="00446E0D">
        <w:rPr>
          <w:color w:val="000000" w:themeColor="text1"/>
        </w:rPr>
        <w:t xml:space="preserve"> </w:t>
      </w:r>
      <w:del w:id="69" w:author="Smith, Nick" w:date="2023-07-18T09:46:00Z">
        <w:r w:rsidR="00446E0D" w:rsidDel="009E29E9">
          <w:rPr>
            <w:color w:val="000000" w:themeColor="text1"/>
          </w:rPr>
          <w:delText xml:space="preserve">with </w:delText>
        </w:r>
      </w:del>
      <w:r w:rsidR="00446E0D">
        <w:rPr>
          <w:i/>
          <w:iCs/>
          <w:color w:val="000000" w:themeColor="text1"/>
        </w:rPr>
        <w:t>N</w:t>
      </w:r>
      <w:r w:rsidR="00446E0D">
        <w:rPr>
          <w:color w:val="000000" w:themeColor="text1"/>
          <w:vertAlign w:val="subscript"/>
        </w:rPr>
        <w:t>mass</w:t>
      </w:r>
      <w:r w:rsidR="00446E0D">
        <w:rPr>
          <w:color w:val="000000" w:themeColor="text1"/>
        </w:rPr>
        <w:t xml:space="preserve"> </w:t>
      </w:r>
      <w:del w:id="70" w:author="Smith, Nick" w:date="2023-07-18T09:46:00Z">
        <w:r w:rsidR="008E654C" w:rsidDel="009E29E9">
          <w:rPr>
            <w:color w:val="000000" w:themeColor="text1"/>
          </w:rPr>
          <w:delText xml:space="preserve">being </w:delText>
        </w:r>
      </w:del>
      <w:ins w:id="71" w:author="Smith, Nick" w:date="2023-07-18T09:46:00Z">
        <w:r w:rsidR="009E29E9">
          <w:rPr>
            <w:color w:val="000000" w:themeColor="text1"/>
          </w:rPr>
          <w:t xml:space="preserve">was </w:t>
        </w:r>
      </w:ins>
      <w:r w:rsidR="00BF164D">
        <w:rPr>
          <w:color w:val="000000" w:themeColor="text1"/>
        </w:rPr>
        <w:t xml:space="preserve">generally </w:t>
      </w:r>
      <w:r w:rsidR="008E654C">
        <w:rPr>
          <w:color w:val="000000" w:themeColor="text1"/>
        </w:rPr>
        <w:t>greater</w:t>
      </w:r>
      <w:r w:rsidR="00446E0D">
        <w:rPr>
          <w:color w:val="000000" w:themeColor="text1"/>
        </w:rPr>
        <w:t xml:space="preserve"> in C</w:t>
      </w:r>
      <w:r w:rsidR="00446E0D">
        <w:rPr>
          <w:color w:val="000000" w:themeColor="text1"/>
          <w:vertAlign w:val="subscript"/>
        </w:rPr>
        <w:t>3</w:t>
      </w:r>
      <w:r w:rsidR="00446E0D">
        <w:rPr>
          <w:color w:val="000000" w:themeColor="text1"/>
        </w:rPr>
        <w:t xml:space="preserve"> species</w:t>
      </w:r>
      <w:ins w:id="72" w:author="Smith, Nick" w:date="2023-07-18T09:46:00Z">
        <w:r w:rsidR="009E29E9">
          <w:rPr>
            <w:color w:val="000000" w:themeColor="text1"/>
          </w:rPr>
          <w:t xml:space="preserve"> as compared to C</w:t>
        </w:r>
        <w:r w:rsidR="009E29E9">
          <w:rPr>
            <w:color w:val="000000" w:themeColor="text1"/>
            <w:vertAlign w:val="subscript"/>
          </w:rPr>
          <w:t>4</w:t>
        </w:r>
        <w:r w:rsidR="009E29E9">
          <w:rPr>
            <w:color w:val="000000" w:themeColor="text1"/>
          </w:rPr>
          <w:t xml:space="preserve"> species</w:t>
        </w:r>
      </w:ins>
      <w:r w:rsidR="00446E0D">
        <w:rPr>
          <w:color w:val="000000" w:themeColor="text1"/>
        </w:rPr>
        <w:t xml:space="preserve"> (</w:t>
      </w:r>
      <w:r w:rsidR="00446E0D">
        <w:rPr>
          <w:i/>
          <w:iCs/>
          <w:color w:val="000000" w:themeColor="text1"/>
        </w:rPr>
        <w:t>p</w:t>
      </w:r>
      <w:r w:rsidR="00446E0D">
        <w:rPr>
          <w:color w:val="000000" w:themeColor="text1"/>
        </w:rPr>
        <w:t>=0.01</w:t>
      </w:r>
      <w:r w:rsidR="00BF164D">
        <w:rPr>
          <w:color w:val="000000" w:themeColor="text1"/>
        </w:rPr>
        <w:t>3</w:t>
      </w:r>
      <w:r w:rsidR="00446E0D">
        <w:rPr>
          <w:color w:val="000000" w:themeColor="text1"/>
        </w:rPr>
        <w:t xml:space="preserve">; Table 5). </w:t>
      </w:r>
      <w:r w:rsidR="00E46D6A">
        <w:rPr>
          <w:i/>
          <w:iCs/>
          <w:color w:val="000000" w:themeColor="text1"/>
        </w:rPr>
        <w:t>M</w:t>
      </w:r>
      <w:r w:rsidR="00E46D6A">
        <w:rPr>
          <w:color w:val="000000" w:themeColor="text1"/>
          <w:vertAlign w:val="subscript"/>
        </w:rPr>
        <w:t>area</w:t>
      </w:r>
      <w:r w:rsidR="00E46D6A">
        <w:rPr>
          <w:color w:val="000000" w:themeColor="text1"/>
        </w:rPr>
        <w:t xml:space="preserve"> decreased with increasing leaf </w:t>
      </w:r>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r w:rsidR="00E46D6A">
        <w:rPr>
          <w:color w:val="000000" w:themeColor="text1"/>
        </w:rPr>
        <w:t xml:space="preserve"> and soil nitrogen availability (</w:t>
      </w:r>
      <w:r w:rsidR="00E46D6A">
        <w:rPr>
          <w:i/>
          <w:iCs/>
          <w:color w:val="000000" w:themeColor="text1"/>
        </w:rPr>
        <w:t>p</w:t>
      </w:r>
      <w:r w:rsidR="00E46D6A">
        <w:rPr>
          <w:color w:val="000000" w:themeColor="text1"/>
        </w:rPr>
        <w:t>&lt;0.001 in both cases; Table 5)</w:t>
      </w:r>
      <w:r w:rsidR="00446E0D">
        <w:rPr>
          <w:color w:val="000000" w:themeColor="text1"/>
        </w:rPr>
        <w:t>, while additional independence claims revealed</w:t>
      </w:r>
      <w:r w:rsidR="007B650F">
        <w:rPr>
          <w:color w:val="000000" w:themeColor="text1"/>
        </w:rPr>
        <w:t xml:space="preserve"> that </w:t>
      </w:r>
      <w:r w:rsidR="007B650F">
        <w:rPr>
          <w:i/>
          <w:iCs/>
          <w:color w:val="000000" w:themeColor="text1"/>
        </w:rPr>
        <w:t>M</w:t>
      </w:r>
      <w:r w:rsidR="007B650F">
        <w:rPr>
          <w:color w:val="000000" w:themeColor="text1"/>
          <w:vertAlign w:val="subscript"/>
        </w:rPr>
        <w:t>area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=0.0</w:t>
      </w:r>
      <w:r w:rsidR="00BF164D">
        <w:rPr>
          <w:color w:val="000000" w:themeColor="text1"/>
        </w:rPr>
        <w:t>23</w:t>
      </w:r>
      <w:r w:rsidR="007B650F">
        <w:rPr>
          <w:color w:val="000000" w:themeColor="text1"/>
        </w:rPr>
        <w:t>; Table 5).</w:t>
      </w:r>
    </w:p>
    <w:p w14:paraId="2C8540D9" w14:textId="333039C3" w:rsidR="00BB00F9" w:rsidRDefault="00E46D6A" w:rsidP="00BF164D">
      <w:pPr>
        <w:spacing w:line="360" w:lineRule="auto"/>
        <w:ind w:firstLine="720"/>
        <w:rPr>
          <w:color w:val="000000" w:themeColor="text1"/>
        </w:rPr>
      </w:pPr>
      <w:r>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declined with increasing vapor pressure deficit but was positively related to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&lt;0.001 in both cases; Table 5). </w:t>
      </w:r>
      <w:r w:rsidR="007B650F">
        <w:rPr>
          <w:color w:val="000000" w:themeColor="text1"/>
        </w:rPr>
        <w:t xml:space="preserve">Independence claims revealed an additional negative effect of increasing soil moisture on leaf </w:t>
      </w:r>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r w:rsidR="007B650F">
        <w:rPr>
          <w:color w:val="000000" w:themeColor="text1"/>
        </w:rPr>
        <w:t xml:space="preserve"> and that leaf </w:t>
      </w:r>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r w:rsidR="007B650F">
        <w:rPr>
          <w:color w:val="000000" w:themeColor="text1"/>
        </w:rPr>
        <w:t xml:space="preserve"> was </w:t>
      </w:r>
      <w:r w:rsidR="008E654C">
        <w:rPr>
          <w:color w:val="000000" w:themeColor="text1"/>
        </w:rPr>
        <w:t>greater</w:t>
      </w:r>
      <w:r w:rsidR="007B650F">
        <w:rPr>
          <w:color w:val="000000" w:themeColor="text1"/>
        </w:rPr>
        <w:t xml:space="preserve">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&lt;0.001</w:t>
      </w:r>
      <w:r w:rsidR="00BF164D">
        <w:rPr>
          <w:color w:val="000000" w:themeColor="text1"/>
        </w:rPr>
        <w:t xml:space="preserve"> in both cases</w:t>
      </w:r>
      <w:r w:rsidR="007B650F">
        <w:rPr>
          <w:color w:val="000000" w:themeColor="text1"/>
        </w:rPr>
        <w:t>; Table 5).</w:t>
      </w:r>
      <w:r w:rsidR="00BB00F9">
        <w:rPr>
          <w:color w:val="000000" w:themeColor="text1"/>
        </w:rPr>
        <w:t xml:space="preserve"> </w:t>
      </w:r>
      <w:r>
        <w:rPr>
          <w:i/>
          <w:iCs/>
          <w:color w:val="000000" w:themeColor="text1"/>
          <w:lang w:val="el-GR"/>
        </w:rPr>
        <w:t>β</w:t>
      </w:r>
      <w:r>
        <w:rPr>
          <w:color w:val="000000" w:themeColor="text1"/>
        </w:rPr>
        <w:t xml:space="preserve"> decreased with increasing soil nitrogen availability (</w:t>
      </w:r>
      <w:r>
        <w:rPr>
          <w:i/>
          <w:iCs/>
          <w:color w:val="000000" w:themeColor="text1"/>
        </w:rPr>
        <w:t>p</w:t>
      </w:r>
      <w:r>
        <w:rPr>
          <w:color w:val="000000" w:themeColor="text1"/>
        </w:rPr>
        <w:t xml:space="preserve">&lt;0.001; Table 5) and was </w:t>
      </w:r>
      <w:r w:rsidR="00A10792">
        <w:rPr>
          <w:color w:val="000000" w:themeColor="text1"/>
        </w:rPr>
        <w:t xml:space="preserve">greater </w:t>
      </w:r>
      <w:r>
        <w:rPr>
          <w:color w:val="000000" w:themeColor="text1"/>
        </w:rPr>
        <w:t>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 Fig. 5</w:t>
      </w:r>
      <w:r w:rsidR="00F617CF">
        <w:rPr>
          <w:color w:val="000000" w:themeColor="text1"/>
        </w:rPr>
        <w:t>) but</w:t>
      </w:r>
      <w:r>
        <w:rPr>
          <w:color w:val="000000" w:themeColor="text1"/>
        </w:rPr>
        <w:t xml:space="preserve"> did not change with soil moisture (</w:t>
      </w:r>
      <w:r>
        <w:rPr>
          <w:i/>
          <w:iCs/>
          <w:color w:val="000000" w:themeColor="text1"/>
        </w:rPr>
        <w:t>p</w:t>
      </w:r>
      <w:r>
        <w:rPr>
          <w:color w:val="000000" w:themeColor="text1"/>
        </w:rPr>
        <w:t>=0.</w:t>
      </w:r>
      <w:r w:rsidR="00BF164D">
        <w:rPr>
          <w:color w:val="000000" w:themeColor="text1"/>
        </w:rPr>
        <w:t>952</w:t>
      </w:r>
      <w:r>
        <w:rPr>
          <w:color w:val="000000" w:themeColor="text1"/>
        </w:rPr>
        <w:t>; Table 5) or with ability to acquire nitrogen via symbiotic nitrogen fixation (</w:t>
      </w:r>
      <w:r>
        <w:rPr>
          <w:i/>
          <w:iCs/>
          <w:color w:val="000000" w:themeColor="text1"/>
        </w:rPr>
        <w:t>p</w:t>
      </w:r>
      <w:r>
        <w:rPr>
          <w:color w:val="000000" w:themeColor="text1"/>
        </w:rPr>
        <w:t>=0.</w:t>
      </w:r>
      <w:r w:rsidR="00BF164D">
        <w:rPr>
          <w:color w:val="000000" w:themeColor="text1"/>
        </w:rPr>
        <w:t>199</w:t>
      </w:r>
      <w:r>
        <w:rPr>
          <w:color w:val="000000" w:themeColor="text1"/>
        </w:rPr>
        <w:t xml:space="preserve">; Table 5). </w:t>
      </w:r>
      <w:r w:rsidR="00BF164D">
        <w:rPr>
          <w:color w:val="000000" w:themeColor="text1"/>
        </w:rPr>
        <w:t xml:space="preserve">Additional </w:t>
      </w:r>
      <w:r w:rsidR="00BB00F9">
        <w:rPr>
          <w:color w:val="000000" w:themeColor="text1"/>
        </w:rPr>
        <w:t xml:space="preserve">independence claims revealed </w:t>
      </w:r>
      <w:r w:rsidR="00BF164D">
        <w:rPr>
          <w:color w:val="000000" w:themeColor="text1"/>
        </w:rPr>
        <w:t xml:space="preserve">a </w:t>
      </w:r>
      <w:r w:rsidR="00A153DC">
        <w:rPr>
          <w:color w:val="000000" w:themeColor="text1"/>
        </w:rPr>
        <w:t xml:space="preserve">negative effect of increasing </w:t>
      </w:r>
      <w:r w:rsidR="002A4462">
        <w:rPr>
          <w:color w:val="000000" w:themeColor="text1"/>
        </w:rPr>
        <w:t xml:space="preserve">% clay </w:t>
      </w:r>
      <w:r w:rsidR="00A153DC">
        <w:rPr>
          <w:color w:val="000000" w:themeColor="text1"/>
        </w:rPr>
        <w:t>(</w:t>
      </w:r>
      <w:r w:rsidR="00A153DC">
        <w:rPr>
          <w:i/>
          <w:iCs/>
          <w:color w:val="000000" w:themeColor="text1"/>
        </w:rPr>
        <w:t>p</w:t>
      </w:r>
      <w:r w:rsidR="00A153DC">
        <w:rPr>
          <w:color w:val="000000" w:themeColor="text1"/>
        </w:rPr>
        <w:t>=</w:t>
      </w:r>
      <w:r w:rsidR="00BF164D">
        <w:rPr>
          <w:color w:val="000000" w:themeColor="text1"/>
        </w:rPr>
        <w:t>0.047</w:t>
      </w:r>
      <w:r w:rsidR="00A153DC">
        <w:rPr>
          <w:color w:val="000000" w:themeColor="text1"/>
        </w:rPr>
        <w:t>; Table 5) and increasing vapor pressure deficit (</w:t>
      </w:r>
      <w:r w:rsidR="00A153DC">
        <w:rPr>
          <w:i/>
          <w:iCs/>
          <w:color w:val="000000" w:themeColor="text1"/>
        </w:rPr>
        <w:t>p</w:t>
      </w:r>
      <w:r w:rsidR="00A153DC">
        <w:rPr>
          <w:color w:val="000000" w:themeColor="text1"/>
        </w:rPr>
        <w:t>=0.00</w:t>
      </w:r>
      <w:r w:rsidR="00BF164D">
        <w:rPr>
          <w:color w:val="000000" w:themeColor="text1"/>
        </w:rPr>
        <w:t>2</w:t>
      </w:r>
      <w:r w:rsidR="00A153DC">
        <w:rPr>
          <w:color w:val="000000" w:themeColor="text1"/>
        </w:rPr>
        <w:t xml:space="preserve">; Table 5) on </w:t>
      </w:r>
      <w:r w:rsidR="00A153DC">
        <w:rPr>
          <w:i/>
          <w:iCs/>
          <w:color w:val="000000" w:themeColor="text1"/>
          <w:lang w:val="el-GR"/>
        </w:rPr>
        <w:t>β</w:t>
      </w:r>
      <w:r w:rsidR="00BF164D">
        <w:rPr>
          <w:color w:val="000000" w:themeColor="text1"/>
        </w:rPr>
        <w:t>, while</w:t>
      </w:r>
      <w:r w:rsidR="00A153DC">
        <w:rPr>
          <w:color w:val="000000" w:themeColor="text1"/>
        </w:rPr>
        <w:t xml:space="preserve"> </w:t>
      </w:r>
      <w:r w:rsidR="00A153DC">
        <w:rPr>
          <w:i/>
          <w:iCs/>
          <w:color w:val="000000" w:themeColor="text1"/>
          <w:lang w:val="el-GR"/>
        </w:rPr>
        <w:t>β</w:t>
      </w:r>
      <w:r w:rsidR="00A153DC">
        <w:rPr>
          <w:color w:val="000000" w:themeColor="text1"/>
        </w:rPr>
        <w:t xml:space="preserve"> </w:t>
      </w:r>
      <w:r w:rsidR="00BF164D">
        <w:rPr>
          <w:color w:val="000000" w:themeColor="text1"/>
        </w:rPr>
        <w:t>values were</w:t>
      </w:r>
      <w:r w:rsidR="00A153DC">
        <w:rPr>
          <w:color w:val="000000" w:themeColor="text1"/>
        </w:rPr>
        <w:t xml:space="preserve"> generally greater in C</w:t>
      </w:r>
      <w:r w:rsidR="00A153DC">
        <w:rPr>
          <w:color w:val="000000" w:themeColor="text1"/>
          <w:vertAlign w:val="subscript"/>
        </w:rPr>
        <w:t>3</w:t>
      </w:r>
      <w:r w:rsidR="00A153DC">
        <w:rPr>
          <w:color w:val="000000" w:themeColor="text1"/>
        </w:rPr>
        <w:t xml:space="preserve"> species (</w:t>
      </w:r>
      <w:r w:rsidR="00A153DC">
        <w:rPr>
          <w:i/>
          <w:iCs/>
          <w:color w:val="000000" w:themeColor="text1"/>
        </w:rPr>
        <w:t>p</w:t>
      </w:r>
      <w:r w:rsidR="00A153DC">
        <w:rPr>
          <w:color w:val="000000" w:themeColor="text1"/>
        </w:rPr>
        <w:t>&lt;0.001; Table 5).</w:t>
      </w:r>
    </w:p>
    <w:p w14:paraId="58AF0549" w14:textId="01A37877" w:rsidR="002A4462" w:rsidRDefault="00BF164D" w:rsidP="00A153DC">
      <w:pPr>
        <w:spacing w:line="360" w:lineRule="auto"/>
        <w:ind w:firstLine="720"/>
        <w:rPr>
          <w:color w:val="000000" w:themeColor="text1"/>
        </w:rPr>
      </w:pPr>
      <w:commentRangeStart w:id="73"/>
      <w:r>
        <w:rPr>
          <w:color w:val="000000" w:themeColor="text1"/>
        </w:rPr>
        <w:t>I</w:t>
      </w:r>
      <w:r w:rsidR="00A153DC">
        <w:rPr>
          <w:color w:val="000000" w:themeColor="text1"/>
        </w:rPr>
        <w:t>ncreasing soil moisture decreased soil nitrogen availability (</w:t>
      </w:r>
      <w:r w:rsidR="00A153DC">
        <w:rPr>
          <w:i/>
          <w:iCs/>
          <w:color w:val="000000" w:themeColor="text1"/>
        </w:rPr>
        <w:t>p</w:t>
      </w:r>
      <w:r w:rsidR="00A153DC">
        <w:rPr>
          <w:color w:val="000000" w:themeColor="text1"/>
        </w:rPr>
        <w:t xml:space="preserve">&lt;0.001; Table 5), </w:t>
      </w:r>
      <w:r>
        <w:rPr>
          <w:color w:val="000000" w:themeColor="text1"/>
        </w:rPr>
        <w:t xml:space="preserve">increasing </w:t>
      </w:r>
      <w:r w:rsidR="00A153DC">
        <w:rPr>
          <w:color w:val="000000" w:themeColor="text1"/>
        </w:rPr>
        <w:t>% clay and vapor pressure deficit suggested</w:t>
      </w:r>
      <w:r>
        <w:rPr>
          <w:color w:val="000000" w:themeColor="text1"/>
        </w:rPr>
        <w:t xml:space="preserve"> a negative effect of increasing % clay and </w:t>
      </w:r>
      <w:r w:rsidR="00A153DC">
        <w:rPr>
          <w:color w:val="000000" w:themeColor="text1"/>
        </w:rPr>
        <w:t xml:space="preserve">vapor pressure deficit </w:t>
      </w:r>
      <w:r>
        <w:rPr>
          <w:color w:val="000000" w:themeColor="text1"/>
        </w:rPr>
        <w:t>on</w:t>
      </w:r>
      <w:r w:rsidR="00A153DC">
        <w:rPr>
          <w:color w:val="000000" w:themeColor="text1"/>
        </w:rPr>
        <w:t xml:space="preserve"> soil nitrogen availability (</w:t>
      </w:r>
      <w:r w:rsidR="00A153DC">
        <w:rPr>
          <w:i/>
          <w:iCs/>
          <w:color w:val="000000" w:themeColor="text1"/>
        </w:rPr>
        <w:t>p</w:t>
      </w:r>
      <w:r w:rsidR="00A153DC">
        <w:rPr>
          <w:color w:val="000000" w:themeColor="text1"/>
        </w:rPr>
        <w:t xml:space="preserve">&lt;0.001 in both cases; Table 5). Finally, soil moisture increased with increasing </w:t>
      </w:r>
      <w:r w:rsidR="002A4462">
        <w:rPr>
          <w:color w:val="000000" w:themeColor="text1"/>
        </w:rPr>
        <w:t xml:space="preserve">% clay </w:t>
      </w:r>
      <w:r w:rsidR="00A153DC">
        <w:rPr>
          <w:color w:val="000000" w:themeColor="text1"/>
        </w:rPr>
        <w:t>(</w:t>
      </w:r>
      <w:r w:rsidR="00A153DC">
        <w:rPr>
          <w:i/>
          <w:iCs/>
          <w:color w:val="000000" w:themeColor="text1"/>
        </w:rPr>
        <w:t>p</w:t>
      </w:r>
      <w:r w:rsidR="00A153DC">
        <w:rPr>
          <w:color w:val="000000" w:themeColor="text1"/>
        </w:rPr>
        <w:t>=0.0</w:t>
      </w:r>
      <w:r>
        <w:rPr>
          <w:color w:val="000000" w:themeColor="text1"/>
        </w:rPr>
        <w:t>48</w:t>
      </w:r>
      <w:r w:rsidR="00A153DC">
        <w:rPr>
          <w:color w:val="000000" w:themeColor="text1"/>
        </w:rPr>
        <w:t xml:space="preserve">; Table 5), while </w:t>
      </w:r>
      <w:r>
        <w:rPr>
          <w:color w:val="000000" w:themeColor="text1"/>
        </w:rPr>
        <w:t xml:space="preserve">increasing </w:t>
      </w:r>
      <w:r w:rsidR="00A153DC">
        <w:rPr>
          <w:color w:val="000000" w:themeColor="text1"/>
        </w:rPr>
        <w:t xml:space="preserve">vapor pressure deficit </w:t>
      </w:r>
      <w:r>
        <w:rPr>
          <w:color w:val="000000" w:themeColor="text1"/>
        </w:rPr>
        <w:t xml:space="preserve">negatively covaried with </w:t>
      </w:r>
      <w:r w:rsidR="00A153DC">
        <w:rPr>
          <w:color w:val="000000" w:themeColor="text1"/>
        </w:rPr>
        <w:t>soil moisture (</w:t>
      </w:r>
      <w:r w:rsidR="00A153DC">
        <w:rPr>
          <w:i/>
          <w:iCs/>
          <w:color w:val="000000" w:themeColor="text1"/>
        </w:rPr>
        <w:t>p</w:t>
      </w:r>
      <w:r w:rsidR="00A153DC">
        <w:rPr>
          <w:color w:val="000000" w:themeColor="text1"/>
        </w:rPr>
        <w:t>&lt;0.001; Table 5).</w:t>
      </w:r>
      <w:commentRangeEnd w:id="73"/>
      <w:r w:rsidR="00321465">
        <w:rPr>
          <w:rStyle w:val="CommentReference"/>
          <w:rFonts w:eastAsiaTheme="minorHAnsi" w:cs="Times New Roman (Body CS)"/>
        </w:rPr>
        <w:commentReference w:id="73"/>
      </w:r>
    </w:p>
    <w:p w14:paraId="3BD8C108" w14:textId="40FD839D" w:rsidR="003B2720" w:rsidRDefault="003B2720" w:rsidP="00A153DC">
      <w:pPr>
        <w:spacing w:line="360" w:lineRule="auto"/>
        <w:ind w:firstLine="720"/>
        <w:rPr>
          <w:color w:val="000000" w:themeColor="text1"/>
        </w:rPr>
      </w:pPr>
      <w:r>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-2</w:t>
      </w:r>
      <w:r w:rsidR="000F3202">
        <w:rPr>
          <w:color w:val="000000"/>
        </w:rPr>
        <w:t>)</w:t>
      </w:r>
      <w:r w:rsidR="00032B7F" w:rsidRPr="001B5901">
        <w:rPr>
          <w:color w:val="000000" w:themeColor="text1"/>
          <w:vertAlign w:val="superscript"/>
        </w:rPr>
        <w:t>*</w:t>
      </w:r>
    </w:p>
    <w:tbl>
      <w:tblPr>
        <w:tblStyle w:val="TableGrid"/>
        <w:tblW w:w="4752" w:type="dxa"/>
        <w:jc w:val="center"/>
        <w:tblLayout w:type="fixed"/>
        <w:tblLook w:val="04A0" w:firstRow="1" w:lastRow="0" w:firstColumn="1" w:lastColumn="0" w:noHBand="0" w:noVBand="1"/>
      </w:tblPr>
      <w:tblGrid>
        <w:gridCol w:w="360"/>
        <w:gridCol w:w="2263"/>
        <w:gridCol w:w="1249"/>
        <w:gridCol w:w="880"/>
      </w:tblGrid>
      <w:tr w:rsidR="003F607E" w:rsidRPr="001C0C03" w14:paraId="0E86AB05" w14:textId="77777777" w:rsidTr="004041B1">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6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BBD0F6B"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4041B1">
        <w:trPr>
          <w:jc w:val="center"/>
        </w:trPr>
        <w:tc>
          <w:tcPr>
            <w:tcW w:w="3872" w:type="dxa"/>
            <w:gridSpan w:val="3"/>
            <w:tcBorders>
              <w:top w:val="nil"/>
              <w:left w:val="nil"/>
              <w:bottom w:val="nil"/>
              <w:right w:val="nil"/>
            </w:tcBorders>
            <w:vAlign w:val="center"/>
          </w:tcPr>
          <w:p w14:paraId="3A0C1063" w14:textId="4326FE72"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commentRangeStart w:id="74"/>
            <w:r w:rsidR="0063617F" w:rsidRPr="001C0C03">
              <w:rPr>
                <w:b/>
                <w:bCs/>
                <w:color w:val="000000"/>
                <w:sz w:val="20"/>
                <w:szCs w:val="20"/>
              </w:rPr>
              <w:t>1.00</w:t>
            </w:r>
            <w:commentRangeEnd w:id="74"/>
            <w:r w:rsidR="00321465">
              <w:rPr>
                <w:rStyle w:val="CommentReference"/>
                <w:rFonts w:eastAsiaTheme="minorHAnsi" w:cs="Times New Roman (Body CS)"/>
              </w:rPr>
              <w:commentReference w:id="74"/>
            </w:r>
            <w:r w:rsidRPr="001C0C03">
              <w:rPr>
                <w:b/>
                <w:bCs/>
                <w:color w:val="000000"/>
                <w:sz w:val="20"/>
                <w:szCs w:val="20"/>
              </w:rPr>
              <w:t>)</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A41C21" w:rsidRPr="001C0C03" w14:paraId="7A7C9BD3" w14:textId="77777777" w:rsidTr="004041B1">
        <w:trPr>
          <w:jc w:val="center"/>
        </w:trPr>
        <w:tc>
          <w:tcPr>
            <w:tcW w:w="360" w:type="dxa"/>
            <w:vMerge w:val="restart"/>
            <w:tcBorders>
              <w:top w:val="nil"/>
              <w:left w:val="nil"/>
              <w:bottom w:val="nil"/>
              <w:right w:val="nil"/>
            </w:tcBorders>
          </w:tcPr>
          <w:p w14:paraId="2D5BB995" w14:textId="77777777" w:rsidR="00A41C21" w:rsidRPr="001C0C03" w:rsidRDefault="00A41C21" w:rsidP="00A41C21">
            <w:pPr>
              <w:rPr>
                <w:color w:val="000000" w:themeColor="text1"/>
                <w:sz w:val="20"/>
                <w:szCs w:val="20"/>
              </w:rPr>
            </w:pPr>
          </w:p>
        </w:tc>
        <w:tc>
          <w:tcPr>
            <w:tcW w:w="2263" w:type="dxa"/>
            <w:tcBorders>
              <w:top w:val="nil"/>
              <w:left w:val="nil"/>
              <w:bottom w:val="nil"/>
              <w:right w:val="nil"/>
            </w:tcBorders>
          </w:tcPr>
          <w:p w14:paraId="32EB57A8" w14:textId="1FF8CB2A" w:rsidR="00A41C21" w:rsidRPr="001C0C03" w:rsidRDefault="00A41C21" w:rsidP="00A41C21">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098E894C" w14:textId="1175D826" w:rsidR="00A41C21" w:rsidRPr="00A41C21" w:rsidRDefault="00A41C21" w:rsidP="00A41C21">
            <w:pPr>
              <w:jc w:val="right"/>
              <w:rPr>
                <w:color w:val="000000"/>
                <w:sz w:val="20"/>
                <w:szCs w:val="20"/>
              </w:rPr>
            </w:pPr>
            <w:r w:rsidRPr="00A41C21">
              <w:rPr>
                <w:color w:val="000000"/>
                <w:sz w:val="20"/>
                <w:szCs w:val="20"/>
              </w:rPr>
              <w:t>0.884</w:t>
            </w:r>
          </w:p>
        </w:tc>
        <w:tc>
          <w:tcPr>
            <w:tcW w:w="880" w:type="dxa"/>
            <w:tcBorders>
              <w:top w:val="nil"/>
              <w:left w:val="nil"/>
              <w:bottom w:val="nil"/>
              <w:right w:val="nil"/>
            </w:tcBorders>
            <w:vAlign w:val="bottom"/>
          </w:tcPr>
          <w:p w14:paraId="3C35E41A" w14:textId="0B6691F3" w:rsidR="00A41C21" w:rsidRPr="00A41C21" w:rsidRDefault="00A41C21" w:rsidP="00A41C21">
            <w:pPr>
              <w:jc w:val="right"/>
              <w:rPr>
                <w:b/>
                <w:bCs/>
                <w:color w:val="000000"/>
                <w:sz w:val="20"/>
                <w:szCs w:val="20"/>
              </w:rPr>
            </w:pPr>
            <w:r w:rsidRPr="00A41C21">
              <w:rPr>
                <w:b/>
                <w:bCs/>
                <w:color w:val="000000"/>
                <w:sz w:val="20"/>
                <w:szCs w:val="20"/>
              </w:rPr>
              <w:t>&lt;0.001</w:t>
            </w:r>
          </w:p>
        </w:tc>
      </w:tr>
      <w:tr w:rsidR="00A41C21" w:rsidRPr="001C0C03" w14:paraId="3B28C878" w14:textId="77777777" w:rsidTr="004041B1">
        <w:trPr>
          <w:jc w:val="center"/>
        </w:trPr>
        <w:tc>
          <w:tcPr>
            <w:tcW w:w="360" w:type="dxa"/>
            <w:vMerge/>
            <w:tcBorders>
              <w:top w:val="nil"/>
              <w:left w:val="nil"/>
              <w:bottom w:val="nil"/>
              <w:right w:val="nil"/>
            </w:tcBorders>
          </w:tcPr>
          <w:p w14:paraId="02A2AE26" w14:textId="77777777" w:rsidR="00A41C21" w:rsidRPr="001C0C03" w:rsidRDefault="00A41C21" w:rsidP="00A41C21">
            <w:pPr>
              <w:rPr>
                <w:color w:val="000000" w:themeColor="text1"/>
                <w:sz w:val="20"/>
                <w:szCs w:val="20"/>
              </w:rPr>
            </w:pPr>
          </w:p>
        </w:tc>
        <w:tc>
          <w:tcPr>
            <w:tcW w:w="2263" w:type="dxa"/>
            <w:tcBorders>
              <w:top w:val="nil"/>
              <w:left w:val="nil"/>
              <w:bottom w:val="nil"/>
              <w:right w:val="nil"/>
            </w:tcBorders>
          </w:tcPr>
          <w:p w14:paraId="35FF9FC7" w14:textId="2503DB17" w:rsidR="00A41C21" w:rsidRPr="001C0C03" w:rsidRDefault="00A41C21" w:rsidP="00A41C21">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2AA16313" w14:textId="25646150" w:rsidR="00A41C21" w:rsidRPr="00A41C21" w:rsidRDefault="00A41C21" w:rsidP="00A41C21">
            <w:pPr>
              <w:jc w:val="right"/>
              <w:rPr>
                <w:color w:val="000000"/>
                <w:sz w:val="20"/>
                <w:szCs w:val="20"/>
              </w:rPr>
            </w:pPr>
            <w:r w:rsidRPr="00A41C21">
              <w:rPr>
                <w:color w:val="000000"/>
                <w:sz w:val="20"/>
                <w:szCs w:val="20"/>
              </w:rPr>
              <w:t>0.77</w:t>
            </w:r>
            <w:r w:rsidR="00793DA4">
              <w:rPr>
                <w:color w:val="000000"/>
                <w:sz w:val="20"/>
                <w:szCs w:val="20"/>
              </w:rPr>
              <w:t>8</w:t>
            </w:r>
          </w:p>
        </w:tc>
        <w:tc>
          <w:tcPr>
            <w:tcW w:w="880" w:type="dxa"/>
            <w:tcBorders>
              <w:top w:val="nil"/>
              <w:left w:val="nil"/>
              <w:bottom w:val="nil"/>
              <w:right w:val="nil"/>
            </w:tcBorders>
            <w:vAlign w:val="bottom"/>
          </w:tcPr>
          <w:p w14:paraId="0C6288DA" w14:textId="050E98BF" w:rsidR="00A41C21" w:rsidRPr="00A41C21" w:rsidRDefault="00A41C21" w:rsidP="00A41C21">
            <w:pPr>
              <w:jc w:val="right"/>
              <w:rPr>
                <w:b/>
                <w:bCs/>
                <w:color w:val="000000"/>
                <w:sz w:val="20"/>
                <w:szCs w:val="20"/>
              </w:rPr>
            </w:pPr>
            <w:r w:rsidRPr="00A41C21">
              <w:rPr>
                <w:b/>
                <w:bCs/>
                <w:color w:val="000000"/>
                <w:sz w:val="20"/>
                <w:szCs w:val="20"/>
              </w:rPr>
              <w:t>&lt;0.001</w:t>
            </w:r>
          </w:p>
        </w:tc>
      </w:tr>
      <w:tr w:rsidR="00E765AB" w:rsidRPr="001C0C03" w14:paraId="3A9135C0" w14:textId="77777777" w:rsidTr="004041B1">
        <w:trPr>
          <w:jc w:val="center"/>
        </w:trPr>
        <w:tc>
          <w:tcPr>
            <w:tcW w:w="3872" w:type="dxa"/>
            <w:gridSpan w:val="3"/>
            <w:tcBorders>
              <w:top w:val="single" w:sz="4" w:space="0" w:color="auto"/>
              <w:left w:val="nil"/>
              <w:bottom w:val="nil"/>
              <w:right w:val="nil"/>
            </w:tcBorders>
            <w:shd w:val="clear" w:color="auto" w:fill="auto"/>
            <w:vAlign w:val="center"/>
          </w:tcPr>
          <w:p w14:paraId="70E1A23A" w14:textId="179F0786"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 xml:space="preserve">mass </w:t>
            </w:r>
            <w:r w:rsidRPr="001C0C03">
              <w:rPr>
                <w:b/>
                <w:bCs/>
                <w:color w:val="000000"/>
                <w:sz w:val="20"/>
                <w:szCs w:val="20"/>
              </w:rPr>
              <w:t>(</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Pr="001C0C03">
              <w:rPr>
                <w:b/>
                <w:bCs/>
                <w:color w:val="000000"/>
                <w:sz w:val="20"/>
                <w:szCs w:val="20"/>
              </w:rPr>
              <w:t>0.</w:t>
            </w:r>
            <w:r w:rsidR="004E1D06" w:rsidRPr="001C0C03">
              <w:rPr>
                <w:b/>
                <w:bCs/>
                <w:color w:val="000000"/>
                <w:sz w:val="20"/>
                <w:szCs w:val="20"/>
              </w:rPr>
              <w:t>6</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793DA4" w:rsidRPr="001C0C03" w14:paraId="0FCD9FEB" w14:textId="77777777" w:rsidTr="00094B6A">
        <w:trPr>
          <w:jc w:val="center"/>
        </w:trPr>
        <w:tc>
          <w:tcPr>
            <w:tcW w:w="360" w:type="dxa"/>
            <w:vMerge w:val="restart"/>
            <w:tcBorders>
              <w:top w:val="nil"/>
              <w:left w:val="nil"/>
              <w:right w:val="nil"/>
            </w:tcBorders>
            <w:vAlign w:val="center"/>
          </w:tcPr>
          <w:p w14:paraId="4472D992" w14:textId="1E5AD953"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051182EB" w14:textId="0B6FD8A0" w:rsidR="00793DA4" w:rsidRPr="0024001C" w:rsidRDefault="00793DA4" w:rsidP="00793DA4">
            <w:pPr>
              <w:rPr>
                <w:i/>
                <w:iCs/>
                <w:color w:val="000000"/>
                <w:sz w:val="20"/>
                <w:szCs w:val="20"/>
                <w:lang w:val="el-GR"/>
              </w:rPr>
            </w:pPr>
            <w:r w:rsidRPr="001C0C03">
              <w:rPr>
                <w:i/>
                <w:iCs/>
                <w:color w:val="000000"/>
                <w:sz w:val="20"/>
                <w:szCs w:val="20"/>
              </w:rPr>
              <w:t>M</w:t>
            </w:r>
            <w:r w:rsidRPr="001C0C03">
              <w:rPr>
                <w:color w:val="000000"/>
                <w:sz w:val="20"/>
                <w:szCs w:val="20"/>
                <w:vertAlign w:val="subscript"/>
              </w:rPr>
              <w:t>area</w:t>
            </w:r>
          </w:p>
        </w:tc>
        <w:tc>
          <w:tcPr>
            <w:tcW w:w="1249" w:type="dxa"/>
            <w:tcBorders>
              <w:top w:val="nil"/>
              <w:left w:val="nil"/>
              <w:bottom w:val="nil"/>
              <w:right w:val="nil"/>
            </w:tcBorders>
            <w:vAlign w:val="bottom"/>
          </w:tcPr>
          <w:p w14:paraId="0BD832C9" w14:textId="7494DCC5" w:rsidR="00793DA4" w:rsidRPr="00793DA4" w:rsidRDefault="00793DA4" w:rsidP="00793DA4">
            <w:pPr>
              <w:jc w:val="right"/>
              <w:rPr>
                <w:color w:val="000000"/>
                <w:sz w:val="20"/>
                <w:szCs w:val="20"/>
              </w:rPr>
            </w:pPr>
            <w:r w:rsidRPr="00793DA4">
              <w:rPr>
                <w:color w:val="000000"/>
                <w:sz w:val="20"/>
                <w:szCs w:val="20"/>
              </w:rPr>
              <w:t>-0.329</w:t>
            </w:r>
          </w:p>
        </w:tc>
        <w:tc>
          <w:tcPr>
            <w:tcW w:w="880" w:type="dxa"/>
            <w:tcBorders>
              <w:top w:val="nil"/>
              <w:left w:val="nil"/>
              <w:bottom w:val="nil"/>
              <w:right w:val="nil"/>
            </w:tcBorders>
            <w:vAlign w:val="bottom"/>
          </w:tcPr>
          <w:p w14:paraId="00211274" w14:textId="5BC16EA8"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0B95B0D8" w14:textId="77777777" w:rsidTr="00094B6A">
        <w:trPr>
          <w:jc w:val="center"/>
        </w:trPr>
        <w:tc>
          <w:tcPr>
            <w:tcW w:w="360" w:type="dxa"/>
            <w:vMerge/>
            <w:tcBorders>
              <w:top w:val="nil"/>
              <w:left w:val="nil"/>
              <w:right w:val="nil"/>
            </w:tcBorders>
            <w:vAlign w:val="center"/>
          </w:tcPr>
          <w:p w14:paraId="45389402"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2692F38F" w14:textId="216998A5" w:rsidR="00793DA4" w:rsidRPr="0024001C" w:rsidRDefault="00793DA4" w:rsidP="00793DA4">
            <w:pPr>
              <w:rPr>
                <w:i/>
                <w:iCs/>
                <w:color w:val="000000"/>
                <w:sz w:val="20"/>
                <w:szCs w:val="20"/>
                <w:lang w:val="el-GR"/>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6E967ED3" w14:textId="0C5BB61F" w:rsidR="00793DA4" w:rsidRPr="00793DA4" w:rsidRDefault="00793DA4" w:rsidP="00793DA4">
            <w:pPr>
              <w:jc w:val="right"/>
              <w:rPr>
                <w:color w:val="000000"/>
                <w:sz w:val="20"/>
                <w:szCs w:val="20"/>
              </w:rPr>
            </w:pPr>
            <w:r w:rsidRPr="00793DA4">
              <w:rPr>
                <w:color w:val="000000"/>
                <w:sz w:val="20"/>
                <w:szCs w:val="20"/>
              </w:rPr>
              <w:t>0.328</w:t>
            </w:r>
          </w:p>
        </w:tc>
        <w:tc>
          <w:tcPr>
            <w:tcW w:w="880" w:type="dxa"/>
            <w:tcBorders>
              <w:top w:val="nil"/>
              <w:left w:val="nil"/>
              <w:bottom w:val="nil"/>
              <w:right w:val="nil"/>
            </w:tcBorders>
            <w:vAlign w:val="bottom"/>
          </w:tcPr>
          <w:p w14:paraId="1E8C689A" w14:textId="36D1E33D"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75B59C55" w14:textId="77777777" w:rsidTr="00094B6A">
        <w:trPr>
          <w:jc w:val="center"/>
        </w:trPr>
        <w:tc>
          <w:tcPr>
            <w:tcW w:w="360" w:type="dxa"/>
            <w:vMerge/>
            <w:tcBorders>
              <w:top w:val="nil"/>
              <w:left w:val="nil"/>
              <w:right w:val="nil"/>
            </w:tcBorders>
            <w:vAlign w:val="center"/>
          </w:tcPr>
          <w:p w14:paraId="08ADFA3B"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15655FE9" w14:textId="77521EB6" w:rsidR="00793DA4" w:rsidRPr="0024001C" w:rsidRDefault="00793DA4" w:rsidP="00793DA4">
            <w:pPr>
              <w:rPr>
                <w:i/>
                <w:iCs/>
                <w:color w:val="000000"/>
                <w:sz w:val="20"/>
                <w:szCs w:val="20"/>
                <w:lang w:val="el-GR"/>
              </w:rPr>
            </w:pPr>
            <w:r w:rsidRPr="001C0C03">
              <w:rPr>
                <w:i/>
                <w:iCs/>
                <w:color w:val="000000"/>
                <w:sz w:val="20"/>
                <w:szCs w:val="20"/>
              </w:rPr>
              <w:t>N-fixing ability</w:t>
            </w:r>
          </w:p>
        </w:tc>
        <w:tc>
          <w:tcPr>
            <w:tcW w:w="1249" w:type="dxa"/>
            <w:tcBorders>
              <w:top w:val="nil"/>
              <w:left w:val="nil"/>
              <w:bottom w:val="nil"/>
              <w:right w:val="nil"/>
            </w:tcBorders>
            <w:vAlign w:val="bottom"/>
          </w:tcPr>
          <w:p w14:paraId="6D1D2324" w14:textId="10A203E0" w:rsidR="00793DA4" w:rsidRPr="00793DA4" w:rsidRDefault="00793DA4" w:rsidP="00793DA4">
            <w:pPr>
              <w:jc w:val="right"/>
              <w:rPr>
                <w:color w:val="000000"/>
                <w:sz w:val="20"/>
                <w:szCs w:val="20"/>
              </w:rPr>
            </w:pPr>
            <w:r w:rsidRPr="00793DA4">
              <w:rPr>
                <w:color w:val="000000"/>
                <w:sz w:val="20"/>
                <w:szCs w:val="20"/>
              </w:rPr>
              <w:t>0.273</w:t>
            </w:r>
          </w:p>
        </w:tc>
        <w:tc>
          <w:tcPr>
            <w:tcW w:w="880" w:type="dxa"/>
            <w:tcBorders>
              <w:top w:val="nil"/>
              <w:left w:val="nil"/>
              <w:bottom w:val="nil"/>
              <w:right w:val="nil"/>
            </w:tcBorders>
            <w:vAlign w:val="bottom"/>
          </w:tcPr>
          <w:p w14:paraId="11DA1072" w14:textId="4314D9A2"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0419F5C8" w14:textId="77777777" w:rsidTr="00094B6A">
        <w:trPr>
          <w:jc w:val="center"/>
        </w:trPr>
        <w:tc>
          <w:tcPr>
            <w:tcW w:w="360" w:type="dxa"/>
            <w:vMerge/>
            <w:tcBorders>
              <w:top w:val="nil"/>
              <w:left w:val="nil"/>
              <w:right w:val="nil"/>
            </w:tcBorders>
            <w:vAlign w:val="center"/>
          </w:tcPr>
          <w:p w14:paraId="533B6E8D"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2A0CF2DD" w14:textId="11DB9104" w:rsidR="00793DA4" w:rsidRPr="0024001C" w:rsidRDefault="00793DA4" w:rsidP="00793DA4">
            <w:pPr>
              <w:rPr>
                <w:i/>
                <w:iCs/>
                <w:color w:val="000000"/>
                <w:sz w:val="20"/>
                <w:szCs w:val="20"/>
                <w:lang w:val="el-GR"/>
              </w:rPr>
            </w:pPr>
            <w:r w:rsidRPr="001C0C03">
              <w:rPr>
                <w:i/>
                <w:iCs/>
                <w:color w:val="000000"/>
                <w:sz w:val="20"/>
                <w:szCs w:val="20"/>
              </w:rPr>
              <w:t>Soil N</w:t>
            </w:r>
          </w:p>
        </w:tc>
        <w:tc>
          <w:tcPr>
            <w:tcW w:w="1249" w:type="dxa"/>
            <w:tcBorders>
              <w:top w:val="nil"/>
              <w:left w:val="nil"/>
              <w:bottom w:val="nil"/>
              <w:right w:val="nil"/>
            </w:tcBorders>
            <w:vAlign w:val="bottom"/>
          </w:tcPr>
          <w:p w14:paraId="4DCDC161" w14:textId="700E8372" w:rsidR="00793DA4" w:rsidRPr="00793DA4" w:rsidRDefault="00793DA4" w:rsidP="00793DA4">
            <w:pPr>
              <w:jc w:val="right"/>
              <w:rPr>
                <w:color w:val="000000"/>
                <w:sz w:val="20"/>
                <w:szCs w:val="20"/>
              </w:rPr>
            </w:pPr>
            <w:r w:rsidRPr="00793DA4">
              <w:rPr>
                <w:color w:val="000000"/>
                <w:sz w:val="20"/>
                <w:szCs w:val="20"/>
              </w:rPr>
              <w:t>0.259</w:t>
            </w:r>
          </w:p>
        </w:tc>
        <w:tc>
          <w:tcPr>
            <w:tcW w:w="880" w:type="dxa"/>
            <w:tcBorders>
              <w:top w:val="nil"/>
              <w:left w:val="nil"/>
              <w:bottom w:val="nil"/>
              <w:right w:val="nil"/>
            </w:tcBorders>
            <w:vAlign w:val="bottom"/>
          </w:tcPr>
          <w:p w14:paraId="69808FCF" w14:textId="5982EFA2"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2F691E4A" w14:textId="77777777" w:rsidTr="00094B6A">
        <w:trPr>
          <w:jc w:val="center"/>
        </w:trPr>
        <w:tc>
          <w:tcPr>
            <w:tcW w:w="360" w:type="dxa"/>
            <w:vMerge/>
            <w:tcBorders>
              <w:top w:val="nil"/>
              <w:left w:val="nil"/>
              <w:right w:val="nil"/>
            </w:tcBorders>
            <w:vAlign w:val="center"/>
          </w:tcPr>
          <w:p w14:paraId="72F6BD9D"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7ED52691" w14:textId="4D10A01F" w:rsidR="00793DA4" w:rsidRPr="0024001C" w:rsidRDefault="00793DA4" w:rsidP="00793DA4">
            <w:pPr>
              <w:rPr>
                <w:i/>
                <w:iCs/>
                <w:color w:val="000000"/>
                <w:sz w:val="20"/>
                <w:szCs w:val="20"/>
                <w:lang w:val="el-GR"/>
              </w:rPr>
            </w:pPr>
            <w:r w:rsidRPr="001C0C03">
              <w:rPr>
                <w:i/>
                <w:iCs/>
                <w:color w:val="000000"/>
                <w:sz w:val="20"/>
                <w:szCs w:val="20"/>
                <w:lang w:val="el-GR"/>
              </w:rPr>
              <w:t>χ</w:t>
            </w:r>
          </w:p>
        </w:tc>
        <w:tc>
          <w:tcPr>
            <w:tcW w:w="1249" w:type="dxa"/>
            <w:tcBorders>
              <w:top w:val="nil"/>
              <w:left w:val="nil"/>
              <w:bottom w:val="nil"/>
              <w:right w:val="nil"/>
            </w:tcBorders>
            <w:vAlign w:val="bottom"/>
          </w:tcPr>
          <w:p w14:paraId="523596AA" w14:textId="3E0C1A51" w:rsidR="00793DA4" w:rsidRPr="00793DA4" w:rsidRDefault="00793DA4" w:rsidP="00793DA4">
            <w:pPr>
              <w:jc w:val="right"/>
              <w:rPr>
                <w:color w:val="000000"/>
                <w:sz w:val="20"/>
                <w:szCs w:val="20"/>
              </w:rPr>
            </w:pPr>
            <w:r w:rsidRPr="00793DA4">
              <w:rPr>
                <w:color w:val="000000"/>
                <w:sz w:val="20"/>
                <w:szCs w:val="20"/>
              </w:rPr>
              <w:t>0.252</w:t>
            </w:r>
          </w:p>
        </w:tc>
        <w:tc>
          <w:tcPr>
            <w:tcW w:w="880" w:type="dxa"/>
            <w:tcBorders>
              <w:top w:val="nil"/>
              <w:left w:val="nil"/>
              <w:bottom w:val="nil"/>
              <w:right w:val="nil"/>
            </w:tcBorders>
            <w:vAlign w:val="bottom"/>
          </w:tcPr>
          <w:p w14:paraId="6CE1D9B0" w14:textId="361D8D5C" w:rsidR="00793DA4" w:rsidRPr="00793DA4" w:rsidRDefault="00793DA4" w:rsidP="00793DA4">
            <w:pPr>
              <w:jc w:val="right"/>
              <w:rPr>
                <w:b/>
                <w:bCs/>
                <w:i/>
                <w:iCs/>
                <w:color w:val="000000"/>
                <w:sz w:val="20"/>
                <w:szCs w:val="20"/>
              </w:rPr>
            </w:pPr>
            <w:r w:rsidRPr="00793DA4">
              <w:rPr>
                <w:i/>
                <w:iCs/>
                <w:color w:val="000000"/>
                <w:sz w:val="20"/>
                <w:szCs w:val="20"/>
              </w:rPr>
              <w:t>0.058</w:t>
            </w:r>
          </w:p>
        </w:tc>
      </w:tr>
      <w:tr w:rsidR="00793DA4" w:rsidRPr="001C0C03" w14:paraId="6AF4135F" w14:textId="77777777" w:rsidTr="00094B6A">
        <w:trPr>
          <w:jc w:val="center"/>
        </w:trPr>
        <w:tc>
          <w:tcPr>
            <w:tcW w:w="360" w:type="dxa"/>
            <w:vMerge/>
            <w:tcBorders>
              <w:top w:val="nil"/>
              <w:left w:val="nil"/>
              <w:right w:val="nil"/>
            </w:tcBorders>
            <w:vAlign w:val="center"/>
          </w:tcPr>
          <w:p w14:paraId="24C9811F"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16B5462" w14:textId="5A0F132B" w:rsidR="00793DA4" w:rsidRPr="0024001C" w:rsidRDefault="00793DA4" w:rsidP="00793DA4">
            <w:pPr>
              <w:rPr>
                <w:i/>
                <w:iCs/>
                <w:color w:val="000000"/>
                <w:sz w:val="20"/>
                <w:szCs w:val="20"/>
                <w:lang w:val="el-GR"/>
              </w:rPr>
            </w:pPr>
            <w:r w:rsidRPr="001C0C03">
              <w:rPr>
                <w:i/>
                <w:iCs/>
                <w:color w:val="000000"/>
                <w:sz w:val="20"/>
                <w:szCs w:val="20"/>
                <w:lang w:val="el-GR"/>
              </w:rPr>
              <w:t>β</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6D91106F" w14:textId="6565F47F" w:rsidR="00793DA4" w:rsidRPr="00793DA4" w:rsidRDefault="00793DA4" w:rsidP="00793DA4">
            <w:pPr>
              <w:jc w:val="right"/>
              <w:rPr>
                <w:color w:val="000000"/>
                <w:sz w:val="20"/>
                <w:szCs w:val="20"/>
              </w:rPr>
            </w:pPr>
            <w:r w:rsidRPr="00793DA4">
              <w:rPr>
                <w:color w:val="000000"/>
                <w:sz w:val="20"/>
                <w:szCs w:val="20"/>
              </w:rPr>
              <w:t>-0.172</w:t>
            </w:r>
          </w:p>
        </w:tc>
        <w:tc>
          <w:tcPr>
            <w:tcW w:w="880" w:type="dxa"/>
            <w:tcBorders>
              <w:top w:val="nil"/>
              <w:left w:val="nil"/>
              <w:bottom w:val="nil"/>
              <w:right w:val="nil"/>
            </w:tcBorders>
            <w:vAlign w:val="bottom"/>
          </w:tcPr>
          <w:p w14:paraId="7130748C" w14:textId="24C71B29"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0A8D90F" w14:textId="77777777" w:rsidTr="008D7592">
        <w:trPr>
          <w:jc w:val="center"/>
        </w:trPr>
        <w:tc>
          <w:tcPr>
            <w:tcW w:w="360" w:type="dxa"/>
            <w:vMerge/>
            <w:tcBorders>
              <w:top w:val="nil"/>
              <w:left w:val="nil"/>
              <w:right w:val="nil"/>
            </w:tcBorders>
            <w:vAlign w:val="center"/>
          </w:tcPr>
          <w:p w14:paraId="30980EBC"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center"/>
          </w:tcPr>
          <w:p w14:paraId="547A1970" w14:textId="148846E2" w:rsidR="00793DA4" w:rsidRPr="0024001C" w:rsidRDefault="00793DA4" w:rsidP="00793DA4">
            <w:pPr>
              <w:rPr>
                <w:i/>
                <w:iCs/>
                <w:color w:val="000000"/>
                <w:sz w:val="20"/>
                <w:szCs w:val="20"/>
                <w:lang w:val="el-GR"/>
              </w:rPr>
            </w:pPr>
            <w:r w:rsidRPr="001C0C03">
              <w:rPr>
                <w:color w:val="000000"/>
                <w:sz w:val="20"/>
                <w:szCs w:val="20"/>
              </w:rPr>
              <w:t>% clay</w:t>
            </w:r>
            <w:r w:rsidRPr="00446E0D">
              <w:rPr>
                <w:i/>
                <w:iCs/>
                <w:color w:val="000000" w:themeColor="text1"/>
                <w:sz w:val="20"/>
                <w:szCs w:val="20"/>
                <w:vertAlign w:val="superscript"/>
              </w:rPr>
              <w:t>†</w:t>
            </w:r>
          </w:p>
        </w:tc>
        <w:tc>
          <w:tcPr>
            <w:tcW w:w="1249" w:type="dxa"/>
            <w:tcBorders>
              <w:top w:val="nil"/>
              <w:left w:val="nil"/>
              <w:bottom w:val="nil"/>
              <w:right w:val="nil"/>
            </w:tcBorders>
            <w:vAlign w:val="bottom"/>
          </w:tcPr>
          <w:p w14:paraId="6B2EC10A" w14:textId="427D2B37" w:rsidR="00793DA4" w:rsidRPr="00793DA4" w:rsidRDefault="00793DA4" w:rsidP="00793DA4">
            <w:pPr>
              <w:jc w:val="right"/>
              <w:rPr>
                <w:color w:val="000000"/>
                <w:sz w:val="20"/>
                <w:szCs w:val="20"/>
              </w:rPr>
            </w:pPr>
            <w:r w:rsidRPr="00793DA4">
              <w:rPr>
                <w:color w:val="000000"/>
                <w:sz w:val="20"/>
                <w:szCs w:val="20"/>
              </w:rPr>
              <w:t>0.168</w:t>
            </w:r>
          </w:p>
        </w:tc>
        <w:tc>
          <w:tcPr>
            <w:tcW w:w="880" w:type="dxa"/>
            <w:tcBorders>
              <w:top w:val="nil"/>
              <w:left w:val="nil"/>
              <w:bottom w:val="nil"/>
              <w:right w:val="nil"/>
            </w:tcBorders>
            <w:vAlign w:val="bottom"/>
          </w:tcPr>
          <w:p w14:paraId="7BB0974A" w14:textId="477E8E5B"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152B8F1A" w14:textId="77777777" w:rsidTr="008D7592">
        <w:trPr>
          <w:jc w:val="center"/>
        </w:trPr>
        <w:tc>
          <w:tcPr>
            <w:tcW w:w="360" w:type="dxa"/>
            <w:vMerge/>
            <w:tcBorders>
              <w:top w:val="nil"/>
              <w:left w:val="nil"/>
              <w:right w:val="nil"/>
            </w:tcBorders>
            <w:vAlign w:val="center"/>
          </w:tcPr>
          <w:p w14:paraId="38D3EB95"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center"/>
          </w:tcPr>
          <w:p w14:paraId="350193DD" w14:textId="5B88282F" w:rsidR="00793DA4" w:rsidRPr="0024001C" w:rsidRDefault="00793DA4" w:rsidP="00793DA4">
            <w:pPr>
              <w:rPr>
                <w:i/>
                <w:iCs/>
                <w:color w:val="000000"/>
                <w:sz w:val="20"/>
                <w:szCs w:val="20"/>
                <w:lang w:val="el-GR"/>
              </w:rPr>
            </w:pPr>
            <w:r w:rsidRPr="001C0C03">
              <w:rPr>
                <w:i/>
                <w:iCs/>
                <w:color w:val="000000"/>
                <w:sz w:val="20"/>
                <w:szCs w:val="20"/>
              </w:rPr>
              <w:t>VPD</w:t>
            </w:r>
            <w:r w:rsidRPr="001C0C03">
              <w:rPr>
                <w:i/>
                <w:iCs/>
                <w:color w:val="000000"/>
                <w:sz w:val="20"/>
                <w:szCs w:val="20"/>
                <w:vertAlign w:val="subscript"/>
              </w:rPr>
              <w:t>90</w:t>
            </w:r>
            <w:r w:rsidRPr="00446E0D">
              <w:rPr>
                <w:i/>
                <w:iCs/>
                <w:color w:val="000000" w:themeColor="text1"/>
                <w:sz w:val="20"/>
                <w:szCs w:val="20"/>
                <w:vertAlign w:val="superscript"/>
              </w:rPr>
              <w:t>†</w:t>
            </w:r>
          </w:p>
        </w:tc>
        <w:tc>
          <w:tcPr>
            <w:tcW w:w="1249" w:type="dxa"/>
            <w:tcBorders>
              <w:top w:val="nil"/>
              <w:left w:val="nil"/>
              <w:bottom w:val="nil"/>
              <w:right w:val="nil"/>
            </w:tcBorders>
            <w:vAlign w:val="bottom"/>
          </w:tcPr>
          <w:p w14:paraId="18924BDF" w14:textId="63CBE5D9" w:rsidR="00793DA4" w:rsidRPr="00793DA4" w:rsidRDefault="00793DA4" w:rsidP="00793DA4">
            <w:pPr>
              <w:jc w:val="right"/>
              <w:rPr>
                <w:color w:val="000000"/>
                <w:sz w:val="20"/>
                <w:szCs w:val="20"/>
              </w:rPr>
            </w:pPr>
            <w:r w:rsidRPr="00793DA4">
              <w:rPr>
                <w:color w:val="000000"/>
                <w:sz w:val="20"/>
                <w:szCs w:val="20"/>
              </w:rPr>
              <w:t>0.157</w:t>
            </w:r>
          </w:p>
        </w:tc>
        <w:tc>
          <w:tcPr>
            <w:tcW w:w="880" w:type="dxa"/>
            <w:tcBorders>
              <w:top w:val="nil"/>
              <w:left w:val="nil"/>
              <w:bottom w:val="nil"/>
              <w:right w:val="nil"/>
            </w:tcBorders>
            <w:vAlign w:val="bottom"/>
          </w:tcPr>
          <w:p w14:paraId="3F756189" w14:textId="775E2CE4" w:rsidR="00793DA4" w:rsidRPr="00793DA4" w:rsidRDefault="00793DA4" w:rsidP="00793DA4">
            <w:pPr>
              <w:jc w:val="right"/>
              <w:rPr>
                <w:b/>
                <w:bCs/>
                <w:color w:val="000000"/>
                <w:sz w:val="20"/>
                <w:szCs w:val="20"/>
              </w:rPr>
            </w:pPr>
            <w:r w:rsidRPr="00793DA4">
              <w:rPr>
                <w:b/>
                <w:bCs/>
                <w:color w:val="000000"/>
                <w:sz w:val="20"/>
                <w:szCs w:val="20"/>
              </w:rPr>
              <w:t>0.006</w:t>
            </w:r>
          </w:p>
        </w:tc>
      </w:tr>
      <w:tr w:rsidR="00793DA4" w:rsidRPr="001C0C03" w14:paraId="72D1E3E3" w14:textId="77777777" w:rsidTr="00094B6A">
        <w:trPr>
          <w:jc w:val="center"/>
        </w:trPr>
        <w:tc>
          <w:tcPr>
            <w:tcW w:w="360" w:type="dxa"/>
            <w:vMerge/>
            <w:tcBorders>
              <w:top w:val="nil"/>
              <w:left w:val="nil"/>
              <w:right w:val="nil"/>
            </w:tcBorders>
            <w:vAlign w:val="center"/>
          </w:tcPr>
          <w:p w14:paraId="2701AE9A"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069422D0" w14:textId="11C79D0E" w:rsidR="00793DA4" w:rsidRPr="0024001C" w:rsidRDefault="00793DA4" w:rsidP="00793DA4">
            <w:pPr>
              <w:rPr>
                <w:i/>
                <w:iCs/>
                <w:color w:val="000000"/>
                <w:sz w:val="20"/>
                <w:szCs w:val="20"/>
                <w:lang w:val="el-GR"/>
              </w:rPr>
            </w:pPr>
            <w:r w:rsidRPr="001C0C03">
              <w:rPr>
                <w:i/>
                <w:iCs/>
                <w:color w:val="000000"/>
                <w:sz w:val="20"/>
                <w:szCs w:val="20"/>
              </w:rPr>
              <w:t xml:space="preserve">Soil moisture </w:t>
            </w:r>
            <w:r w:rsidRPr="001C0C03">
              <w:rPr>
                <w:color w:val="000000"/>
                <w:sz w:val="20"/>
                <w:szCs w:val="20"/>
              </w:rPr>
              <w:t>(</w:t>
            </w:r>
            <w:r w:rsidRPr="001C0C03">
              <w:rPr>
                <w:i/>
                <w:iCs/>
                <w:color w:val="000000"/>
                <w:sz w:val="20"/>
                <w:szCs w:val="20"/>
              </w:rPr>
              <w:t>SM</w:t>
            </w:r>
            <w:r w:rsidRPr="001C0C03">
              <w:rPr>
                <w:i/>
                <w:iCs/>
                <w:color w:val="000000"/>
                <w:sz w:val="20"/>
                <w:szCs w:val="20"/>
                <w:vertAlign w:val="subscript"/>
              </w:rPr>
              <w:t>90</w:t>
            </w:r>
            <w:r w:rsidRPr="001C0C03">
              <w:rPr>
                <w:color w:val="000000"/>
                <w:sz w:val="20"/>
                <w:szCs w:val="20"/>
              </w:rPr>
              <w:t>)</w:t>
            </w:r>
            <w:r w:rsidRPr="00446E0D">
              <w:rPr>
                <w:i/>
                <w:iCs/>
                <w:color w:val="000000" w:themeColor="text1"/>
                <w:sz w:val="20"/>
                <w:szCs w:val="20"/>
                <w:vertAlign w:val="superscript"/>
              </w:rPr>
              <w:t>†</w:t>
            </w:r>
          </w:p>
        </w:tc>
        <w:tc>
          <w:tcPr>
            <w:tcW w:w="1249" w:type="dxa"/>
            <w:tcBorders>
              <w:top w:val="nil"/>
              <w:left w:val="nil"/>
              <w:bottom w:val="nil"/>
              <w:right w:val="nil"/>
            </w:tcBorders>
            <w:vAlign w:val="bottom"/>
          </w:tcPr>
          <w:p w14:paraId="7C08495F" w14:textId="0E24B97C" w:rsidR="00793DA4" w:rsidRPr="00793DA4" w:rsidRDefault="00793DA4" w:rsidP="00793DA4">
            <w:pPr>
              <w:jc w:val="right"/>
              <w:rPr>
                <w:color w:val="000000"/>
                <w:sz w:val="20"/>
                <w:szCs w:val="20"/>
              </w:rPr>
            </w:pPr>
            <w:r w:rsidRPr="00793DA4">
              <w:rPr>
                <w:color w:val="000000"/>
                <w:sz w:val="20"/>
                <w:szCs w:val="20"/>
              </w:rPr>
              <w:t>0.143</w:t>
            </w:r>
          </w:p>
        </w:tc>
        <w:tc>
          <w:tcPr>
            <w:tcW w:w="880" w:type="dxa"/>
            <w:tcBorders>
              <w:top w:val="nil"/>
              <w:left w:val="nil"/>
              <w:bottom w:val="nil"/>
              <w:right w:val="nil"/>
            </w:tcBorders>
            <w:vAlign w:val="bottom"/>
          </w:tcPr>
          <w:p w14:paraId="64F3AA1C" w14:textId="5A86B91B" w:rsidR="00793DA4" w:rsidRPr="00793DA4" w:rsidRDefault="00793DA4" w:rsidP="00793DA4">
            <w:pPr>
              <w:jc w:val="right"/>
              <w:rPr>
                <w:b/>
                <w:bCs/>
                <w:color w:val="000000"/>
                <w:sz w:val="20"/>
                <w:szCs w:val="20"/>
              </w:rPr>
            </w:pPr>
            <w:r w:rsidRPr="00793DA4">
              <w:rPr>
                <w:b/>
                <w:bCs/>
                <w:color w:val="000000"/>
                <w:sz w:val="20"/>
                <w:szCs w:val="20"/>
              </w:rPr>
              <w:t>0.009</w:t>
            </w:r>
          </w:p>
        </w:tc>
      </w:tr>
      <w:tr w:rsidR="0047474B" w:rsidRPr="001C0C03" w14:paraId="6BD95C9E" w14:textId="77777777" w:rsidTr="004041B1">
        <w:trPr>
          <w:jc w:val="center"/>
        </w:trPr>
        <w:tc>
          <w:tcPr>
            <w:tcW w:w="3872" w:type="dxa"/>
            <w:gridSpan w:val="3"/>
            <w:tcBorders>
              <w:top w:val="single" w:sz="4" w:space="0" w:color="auto"/>
              <w:left w:val="nil"/>
              <w:bottom w:val="nil"/>
              <w:right w:val="nil"/>
            </w:tcBorders>
            <w:vAlign w:val="center"/>
          </w:tcPr>
          <w:p w14:paraId="7315487C" w14:textId="634C619D"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w:t>
            </w:r>
            <w:r w:rsidR="000F3202" w:rsidRPr="001C0C03">
              <w:rPr>
                <w:b/>
                <w:bCs/>
                <w:color w:val="000000"/>
                <w:sz w:val="20"/>
                <w:szCs w:val="20"/>
              </w:rPr>
              <w:t>5</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793DA4" w:rsidRPr="001C0C03" w14:paraId="0AEB23D4" w14:textId="77777777" w:rsidTr="00F0064B">
        <w:trPr>
          <w:jc w:val="center"/>
        </w:trPr>
        <w:tc>
          <w:tcPr>
            <w:tcW w:w="360" w:type="dxa"/>
            <w:tcBorders>
              <w:top w:val="nil"/>
              <w:left w:val="nil"/>
              <w:bottom w:val="nil"/>
              <w:right w:val="nil"/>
            </w:tcBorders>
            <w:vAlign w:val="center"/>
          </w:tcPr>
          <w:p w14:paraId="567CA5C4" w14:textId="304CCC1A" w:rsidR="00793DA4" w:rsidRPr="001C0C03" w:rsidRDefault="00793DA4" w:rsidP="00793DA4">
            <w:pPr>
              <w:ind w:left="255"/>
              <w:rPr>
                <w:color w:val="000000"/>
                <w:sz w:val="20"/>
                <w:szCs w:val="20"/>
              </w:rPr>
            </w:pPr>
          </w:p>
        </w:tc>
        <w:tc>
          <w:tcPr>
            <w:tcW w:w="2263" w:type="dxa"/>
            <w:tcBorders>
              <w:top w:val="nil"/>
              <w:left w:val="nil"/>
              <w:bottom w:val="nil"/>
              <w:right w:val="nil"/>
            </w:tcBorders>
            <w:vAlign w:val="bottom"/>
          </w:tcPr>
          <w:p w14:paraId="06F04373" w14:textId="5B1A75F4" w:rsidR="00793DA4" w:rsidRPr="001C0C03" w:rsidRDefault="00793DA4" w:rsidP="00793DA4">
            <w:pPr>
              <w:rPr>
                <w:i/>
                <w:iCs/>
                <w:color w:val="000000" w:themeColor="text1"/>
                <w:sz w:val="20"/>
                <w:szCs w:val="20"/>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4A58394A" w14:textId="145904A1" w:rsidR="00793DA4" w:rsidRPr="00793DA4" w:rsidRDefault="00793DA4" w:rsidP="00793DA4">
            <w:pPr>
              <w:jc w:val="right"/>
              <w:rPr>
                <w:color w:val="000000"/>
                <w:sz w:val="20"/>
                <w:szCs w:val="20"/>
              </w:rPr>
            </w:pPr>
            <w:r w:rsidRPr="00793DA4">
              <w:rPr>
                <w:color w:val="000000"/>
                <w:sz w:val="20"/>
                <w:szCs w:val="20"/>
              </w:rPr>
              <w:t>0.39</w:t>
            </w:r>
            <w:r>
              <w:rPr>
                <w:color w:val="000000"/>
                <w:sz w:val="20"/>
                <w:szCs w:val="20"/>
              </w:rPr>
              <w:t>0</w:t>
            </w:r>
          </w:p>
        </w:tc>
        <w:tc>
          <w:tcPr>
            <w:tcW w:w="880" w:type="dxa"/>
            <w:tcBorders>
              <w:top w:val="nil"/>
              <w:left w:val="nil"/>
              <w:bottom w:val="nil"/>
              <w:right w:val="nil"/>
            </w:tcBorders>
            <w:vAlign w:val="bottom"/>
          </w:tcPr>
          <w:p w14:paraId="359AB3A9" w14:textId="656B60D3" w:rsidR="00793DA4" w:rsidRPr="00793DA4" w:rsidRDefault="00793DA4" w:rsidP="00793DA4">
            <w:pPr>
              <w:jc w:val="right"/>
              <w:rPr>
                <w:b/>
                <w:bCs/>
                <w:i/>
                <w:iCs/>
                <w:color w:val="000000"/>
                <w:sz w:val="20"/>
                <w:szCs w:val="20"/>
              </w:rPr>
            </w:pPr>
            <w:r w:rsidRPr="00793DA4">
              <w:rPr>
                <w:b/>
                <w:bCs/>
                <w:color w:val="000000"/>
                <w:sz w:val="20"/>
                <w:szCs w:val="20"/>
              </w:rPr>
              <w:t>0.023</w:t>
            </w:r>
          </w:p>
        </w:tc>
      </w:tr>
      <w:tr w:rsidR="00793DA4" w:rsidRPr="001C0C03" w14:paraId="5F71AC00" w14:textId="77777777" w:rsidTr="00F0064B">
        <w:trPr>
          <w:jc w:val="center"/>
        </w:trPr>
        <w:tc>
          <w:tcPr>
            <w:tcW w:w="360" w:type="dxa"/>
            <w:tcBorders>
              <w:top w:val="nil"/>
              <w:left w:val="nil"/>
              <w:bottom w:val="nil"/>
              <w:right w:val="nil"/>
            </w:tcBorders>
            <w:vAlign w:val="center"/>
          </w:tcPr>
          <w:p w14:paraId="1935E7AE" w14:textId="77777777" w:rsidR="00793DA4" w:rsidRPr="001C0C03" w:rsidRDefault="00793DA4" w:rsidP="00793DA4">
            <w:pPr>
              <w:ind w:left="255"/>
              <w:rPr>
                <w:color w:val="000000"/>
                <w:sz w:val="20"/>
                <w:szCs w:val="20"/>
              </w:rPr>
            </w:pPr>
          </w:p>
        </w:tc>
        <w:tc>
          <w:tcPr>
            <w:tcW w:w="2263" w:type="dxa"/>
            <w:tcBorders>
              <w:top w:val="nil"/>
              <w:left w:val="nil"/>
              <w:bottom w:val="nil"/>
              <w:right w:val="nil"/>
            </w:tcBorders>
            <w:vAlign w:val="center"/>
          </w:tcPr>
          <w:p w14:paraId="4405C65E" w14:textId="2D2C75E4" w:rsidR="00793DA4" w:rsidRPr="001C0C03" w:rsidRDefault="00793DA4" w:rsidP="00793DA4">
            <w:pPr>
              <w:rPr>
                <w:i/>
                <w:iCs/>
                <w:color w:val="000000"/>
                <w:sz w:val="20"/>
                <w:szCs w:val="20"/>
              </w:rPr>
            </w:pPr>
            <w:r w:rsidRPr="001C0C03">
              <w:rPr>
                <w:i/>
                <w:iCs/>
                <w:color w:val="000000"/>
                <w:sz w:val="20"/>
                <w:szCs w:val="20"/>
                <w:lang w:val="el-GR"/>
              </w:rPr>
              <w:t>χ</w:t>
            </w:r>
          </w:p>
        </w:tc>
        <w:tc>
          <w:tcPr>
            <w:tcW w:w="1249" w:type="dxa"/>
            <w:tcBorders>
              <w:top w:val="nil"/>
              <w:left w:val="nil"/>
              <w:bottom w:val="nil"/>
              <w:right w:val="nil"/>
            </w:tcBorders>
            <w:vAlign w:val="bottom"/>
          </w:tcPr>
          <w:p w14:paraId="2C97DAEB" w14:textId="1D7BF1F8" w:rsidR="00793DA4" w:rsidRPr="00793DA4" w:rsidRDefault="00793DA4" w:rsidP="00793DA4">
            <w:pPr>
              <w:jc w:val="right"/>
              <w:rPr>
                <w:color w:val="000000"/>
                <w:sz w:val="20"/>
                <w:szCs w:val="20"/>
              </w:rPr>
            </w:pPr>
            <w:r w:rsidRPr="00793DA4">
              <w:rPr>
                <w:color w:val="000000"/>
                <w:sz w:val="20"/>
                <w:szCs w:val="20"/>
              </w:rPr>
              <w:t>-0.298</w:t>
            </w:r>
          </w:p>
        </w:tc>
        <w:tc>
          <w:tcPr>
            <w:tcW w:w="880" w:type="dxa"/>
            <w:tcBorders>
              <w:top w:val="nil"/>
              <w:left w:val="nil"/>
              <w:bottom w:val="nil"/>
              <w:right w:val="nil"/>
            </w:tcBorders>
            <w:vAlign w:val="bottom"/>
          </w:tcPr>
          <w:p w14:paraId="58B629E2" w14:textId="5E0B1E01"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6E97A0A" w14:textId="77777777" w:rsidTr="00F0064B">
        <w:trPr>
          <w:jc w:val="center"/>
        </w:trPr>
        <w:tc>
          <w:tcPr>
            <w:tcW w:w="360" w:type="dxa"/>
            <w:tcBorders>
              <w:top w:val="nil"/>
              <w:left w:val="nil"/>
              <w:bottom w:val="nil"/>
              <w:right w:val="nil"/>
            </w:tcBorders>
            <w:vAlign w:val="center"/>
          </w:tcPr>
          <w:p w14:paraId="3DE4ADE0" w14:textId="77777777" w:rsidR="00793DA4" w:rsidRPr="001C0C03" w:rsidRDefault="00793DA4" w:rsidP="00793DA4">
            <w:pPr>
              <w:ind w:left="255"/>
              <w:rPr>
                <w:color w:val="000000"/>
                <w:sz w:val="20"/>
                <w:szCs w:val="20"/>
              </w:rPr>
            </w:pPr>
          </w:p>
        </w:tc>
        <w:tc>
          <w:tcPr>
            <w:tcW w:w="2263" w:type="dxa"/>
            <w:tcBorders>
              <w:top w:val="nil"/>
              <w:left w:val="nil"/>
              <w:bottom w:val="nil"/>
              <w:right w:val="nil"/>
            </w:tcBorders>
            <w:vAlign w:val="center"/>
          </w:tcPr>
          <w:p w14:paraId="08EF32FC" w14:textId="06789835"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B83A165" w14:textId="4DD5E639" w:rsidR="00793DA4" w:rsidRPr="00793DA4" w:rsidRDefault="00793DA4" w:rsidP="00793DA4">
            <w:pPr>
              <w:jc w:val="right"/>
              <w:rPr>
                <w:color w:val="000000"/>
                <w:sz w:val="20"/>
                <w:szCs w:val="20"/>
              </w:rPr>
            </w:pPr>
            <w:r w:rsidRPr="00793DA4">
              <w:rPr>
                <w:color w:val="000000"/>
                <w:sz w:val="20"/>
                <w:szCs w:val="20"/>
              </w:rPr>
              <w:t>-0.257</w:t>
            </w:r>
          </w:p>
        </w:tc>
        <w:tc>
          <w:tcPr>
            <w:tcW w:w="880" w:type="dxa"/>
            <w:tcBorders>
              <w:top w:val="nil"/>
              <w:left w:val="nil"/>
              <w:bottom w:val="nil"/>
              <w:right w:val="nil"/>
            </w:tcBorders>
            <w:vAlign w:val="bottom"/>
          </w:tcPr>
          <w:p w14:paraId="63D39434" w14:textId="3F5F4377"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4931FD57" w14:textId="77777777" w:rsidTr="004041B1">
        <w:trPr>
          <w:jc w:val="center"/>
        </w:trPr>
        <w:tc>
          <w:tcPr>
            <w:tcW w:w="3872" w:type="dxa"/>
            <w:gridSpan w:val="3"/>
            <w:tcBorders>
              <w:top w:val="single" w:sz="4" w:space="0" w:color="auto"/>
              <w:left w:val="nil"/>
              <w:bottom w:val="nil"/>
              <w:right w:val="nil"/>
            </w:tcBorders>
            <w:vAlign w:val="center"/>
          </w:tcPr>
          <w:p w14:paraId="6A25A1E7" w14:textId="02034813"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proofErr w:type="spellStart"/>
            <w:proofErr w:type="gramStart"/>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roofErr w:type="spellEnd"/>
            <w:proofErr w:type="gramEnd"/>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w:t>
            </w:r>
            <w:commentRangeStart w:id="75"/>
            <w:r w:rsidRPr="001C0C03">
              <w:rPr>
                <w:b/>
                <w:bCs/>
                <w:color w:val="000000"/>
                <w:sz w:val="20"/>
                <w:szCs w:val="20"/>
              </w:rPr>
              <w:t>0.9</w:t>
            </w:r>
            <w:r w:rsidR="00741A80">
              <w:rPr>
                <w:b/>
                <w:bCs/>
                <w:color w:val="000000"/>
                <w:sz w:val="20"/>
                <w:szCs w:val="20"/>
              </w:rPr>
              <w:t>6</w:t>
            </w:r>
            <w:commentRangeEnd w:id="75"/>
            <w:r w:rsidR="00321465">
              <w:rPr>
                <w:rStyle w:val="CommentReference"/>
                <w:rFonts w:eastAsiaTheme="minorHAnsi" w:cs="Times New Roman (Body CS)"/>
              </w:rPr>
              <w:commentReference w:id="75"/>
            </w:r>
            <w:r w:rsidRPr="001C0C03">
              <w:rPr>
                <w:b/>
                <w:bCs/>
                <w:color w:val="000000"/>
                <w:sz w:val="20"/>
                <w:szCs w:val="20"/>
              </w:rPr>
              <w:t>)</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793DA4" w:rsidRPr="001C0C03" w14:paraId="5810DD28" w14:textId="77777777" w:rsidTr="004041B1">
        <w:trPr>
          <w:jc w:val="center"/>
        </w:trPr>
        <w:tc>
          <w:tcPr>
            <w:tcW w:w="360" w:type="dxa"/>
            <w:vMerge w:val="restart"/>
            <w:tcBorders>
              <w:top w:val="nil"/>
              <w:left w:val="nil"/>
              <w:right w:val="nil"/>
            </w:tcBorders>
            <w:vAlign w:val="center"/>
          </w:tcPr>
          <w:p w14:paraId="0CE26D4F" w14:textId="20156D5D"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5881503" w14:textId="4D33CECD" w:rsidR="00793DA4" w:rsidRPr="001C0C03" w:rsidRDefault="00793DA4" w:rsidP="00793DA4">
            <w:pPr>
              <w:rPr>
                <w:color w:val="000000"/>
                <w:sz w:val="20"/>
                <w:szCs w:val="20"/>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309AFF77" w14:textId="7D648541" w:rsidR="00793DA4" w:rsidRPr="00793DA4" w:rsidRDefault="00793DA4" w:rsidP="00793DA4">
            <w:pPr>
              <w:jc w:val="right"/>
              <w:rPr>
                <w:color w:val="000000"/>
                <w:sz w:val="20"/>
                <w:szCs w:val="20"/>
              </w:rPr>
            </w:pPr>
            <w:r w:rsidRPr="00793DA4">
              <w:rPr>
                <w:color w:val="000000"/>
                <w:sz w:val="20"/>
                <w:szCs w:val="20"/>
              </w:rPr>
              <w:t>0.74</w:t>
            </w:r>
            <w:r>
              <w:rPr>
                <w:color w:val="000000"/>
                <w:sz w:val="20"/>
                <w:szCs w:val="20"/>
              </w:rPr>
              <w:t>0</w:t>
            </w:r>
          </w:p>
        </w:tc>
        <w:tc>
          <w:tcPr>
            <w:tcW w:w="880" w:type="dxa"/>
            <w:tcBorders>
              <w:top w:val="nil"/>
              <w:left w:val="nil"/>
              <w:bottom w:val="nil"/>
              <w:right w:val="nil"/>
            </w:tcBorders>
            <w:vAlign w:val="bottom"/>
          </w:tcPr>
          <w:p w14:paraId="454736DF" w14:textId="7CAC6114" w:rsidR="00793DA4" w:rsidRPr="002B07E7" w:rsidRDefault="00793DA4" w:rsidP="00793DA4">
            <w:pPr>
              <w:jc w:val="right"/>
              <w:rPr>
                <w:b/>
                <w:bCs/>
                <w:i/>
                <w:iCs/>
                <w:color w:val="000000"/>
                <w:sz w:val="20"/>
                <w:szCs w:val="20"/>
              </w:rPr>
            </w:pPr>
            <w:r w:rsidRPr="002B07E7">
              <w:rPr>
                <w:b/>
                <w:bCs/>
                <w:color w:val="000000"/>
                <w:sz w:val="20"/>
                <w:szCs w:val="20"/>
              </w:rPr>
              <w:t>&lt;0.001</w:t>
            </w:r>
          </w:p>
        </w:tc>
      </w:tr>
      <w:tr w:rsidR="00793DA4" w:rsidRPr="001C0C03" w14:paraId="218BE3A4" w14:textId="77777777" w:rsidTr="004041B1">
        <w:trPr>
          <w:jc w:val="center"/>
        </w:trPr>
        <w:tc>
          <w:tcPr>
            <w:tcW w:w="360" w:type="dxa"/>
            <w:vMerge/>
            <w:tcBorders>
              <w:left w:val="nil"/>
              <w:bottom w:val="nil"/>
              <w:right w:val="nil"/>
            </w:tcBorders>
            <w:vAlign w:val="center"/>
          </w:tcPr>
          <w:p w14:paraId="03682A8B" w14:textId="77777777" w:rsidR="00793DA4" w:rsidRPr="001C0C03" w:rsidRDefault="00793DA4" w:rsidP="00793DA4">
            <w:pPr>
              <w:rPr>
                <w:color w:val="000000" w:themeColor="text1"/>
                <w:sz w:val="20"/>
                <w:szCs w:val="20"/>
              </w:rPr>
            </w:pPr>
          </w:p>
        </w:tc>
        <w:tc>
          <w:tcPr>
            <w:tcW w:w="2263" w:type="dxa"/>
            <w:tcBorders>
              <w:top w:val="nil"/>
              <w:left w:val="nil"/>
              <w:bottom w:val="nil"/>
              <w:right w:val="nil"/>
            </w:tcBorders>
            <w:vAlign w:val="bottom"/>
          </w:tcPr>
          <w:p w14:paraId="4E34C94C" w14:textId="28AB0DB8" w:rsidR="00793DA4" w:rsidRPr="001C0C03" w:rsidRDefault="00793DA4" w:rsidP="00793DA4">
            <w:pPr>
              <w:rPr>
                <w:i/>
                <w:iCs/>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5A1B484B" w14:textId="23A7574A" w:rsidR="00793DA4" w:rsidRPr="00793DA4" w:rsidRDefault="00793DA4" w:rsidP="00793DA4">
            <w:pPr>
              <w:jc w:val="right"/>
              <w:rPr>
                <w:color w:val="000000"/>
                <w:sz w:val="20"/>
                <w:szCs w:val="20"/>
              </w:rPr>
            </w:pPr>
            <w:r w:rsidRPr="00793DA4">
              <w:rPr>
                <w:color w:val="000000"/>
                <w:sz w:val="20"/>
                <w:szCs w:val="20"/>
              </w:rPr>
              <w:t>0.315</w:t>
            </w:r>
          </w:p>
        </w:tc>
        <w:tc>
          <w:tcPr>
            <w:tcW w:w="880" w:type="dxa"/>
            <w:tcBorders>
              <w:top w:val="nil"/>
              <w:left w:val="nil"/>
              <w:bottom w:val="nil"/>
              <w:right w:val="nil"/>
            </w:tcBorders>
            <w:vAlign w:val="bottom"/>
          </w:tcPr>
          <w:p w14:paraId="63B13D5C" w14:textId="52BB3C00"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3D9599D" w14:textId="77777777" w:rsidTr="004041B1">
        <w:trPr>
          <w:jc w:val="center"/>
        </w:trPr>
        <w:tc>
          <w:tcPr>
            <w:tcW w:w="360" w:type="dxa"/>
            <w:vMerge/>
            <w:tcBorders>
              <w:left w:val="nil"/>
              <w:bottom w:val="nil"/>
              <w:right w:val="nil"/>
            </w:tcBorders>
            <w:vAlign w:val="center"/>
          </w:tcPr>
          <w:p w14:paraId="22605593" w14:textId="77777777" w:rsidR="00793DA4" w:rsidRPr="001C0C03" w:rsidRDefault="00793DA4" w:rsidP="00793DA4">
            <w:pPr>
              <w:rPr>
                <w:color w:val="000000" w:themeColor="text1"/>
                <w:sz w:val="20"/>
                <w:szCs w:val="20"/>
              </w:rPr>
            </w:pPr>
          </w:p>
        </w:tc>
        <w:tc>
          <w:tcPr>
            <w:tcW w:w="2263" w:type="dxa"/>
            <w:tcBorders>
              <w:top w:val="nil"/>
              <w:left w:val="nil"/>
              <w:bottom w:val="nil"/>
              <w:right w:val="nil"/>
            </w:tcBorders>
            <w:vAlign w:val="bottom"/>
          </w:tcPr>
          <w:p w14:paraId="64BFB773" w14:textId="528D6568"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29EDA8D2" w14:textId="6E78BF29" w:rsidR="00793DA4" w:rsidRPr="00793DA4" w:rsidRDefault="00793DA4" w:rsidP="00793DA4">
            <w:pPr>
              <w:jc w:val="right"/>
              <w:rPr>
                <w:color w:val="000000"/>
                <w:sz w:val="20"/>
                <w:szCs w:val="20"/>
              </w:rPr>
            </w:pPr>
            <w:r w:rsidRPr="00793DA4">
              <w:rPr>
                <w:color w:val="000000"/>
                <w:sz w:val="20"/>
                <w:szCs w:val="20"/>
              </w:rPr>
              <w:t>-0.093</w:t>
            </w:r>
          </w:p>
        </w:tc>
        <w:tc>
          <w:tcPr>
            <w:tcW w:w="880" w:type="dxa"/>
            <w:tcBorders>
              <w:top w:val="nil"/>
              <w:left w:val="nil"/>
              <w:bottom w:val="nil"/>
              <w:right w:val="nil"/>
            </w:tcBorders>
            <w:vAlign w:val="bottom"/>
          </w:tcPr>
          <w:p w14:paraId="1D72454D" w14:textId="4B227D5D"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4D6FAD4" w14:textId="77777777" w:rsidTr="004041B1">
        <w:trPr>
          <w:jc w:val="center"/>
        </w:trPr>
        <w:tc>
          <w:tcPr>
            <w:tcW w:w="360" w:type="dxa"/>
            <w:vMerge/>
            <w:tcBorders>
              <w:left w:val="nil"/>
              <w:bottom w:val="nil"/>
              <w:right w:val="nil"/>
            </w:tcBorders>
            <w:vAlign w:val="center"/>
          </w:tcPr>
          <w:p w14:paraId="3CBB1978" w14:textId="77777777" w:rsidR="00793DA4" w:rsidRPr="001C0C03" w:rsidRDefault="00793DA4" w:rsidP="00793DA4">
            <w:pPr>
              <w:rPr>
                <w:color w:val="000000" w:themeColor="text1"/>
                <w:sz w:val="20"/>
                <w:szCs w:val="20"/>
              </w:rPr>
            </w:pPr>
          </w:p>
        </w:tc>
        <w:tc>
          <w:tcPr>
            <w:tcW w:w="2263" w:type="dxa"/>
            <w:tcBorders>
              <w:top w:val="nil"/>
              <w:left w:val="nil"/>
              <w:bottom w:val="nil"/>
              <w:right w:val="nil"/>
            </w:tcBorders>
            <w:vAlign w:val="bottom"/>
          </w:tcPr>
          <w:p w14:paraId="70CCF179" w14:textId="0538A47D" w:rsidR="00793DA4" w:rsidRPr="001C0C03"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158A9D8" w14:textId="26FE6AC0" w:rsidR="00793DA4" w:rsidRPr="00793DA4" w:rsidRDefault="00793DA4" w:rsidP="00793DA4">
            <w:pPr>
              <w:jc w:val="right"/>
              <w:rPr>
                <w:color w:val="000000"/>
                <w:sz w:val="20"/>
                <w:szCs w:val="20"/>
              </w:rPr>
            </w:pPr>
            <w:r w:rsidRPr="00793DA4">
              <w:rPr>
                <w:color w:val="000000"/>
                <w:sz w:val="20"/>
                <w:szCs w:val="20"/>
              </w:rPr>
              <w:t>-0.067</w:t>
            </w:r>
          </w:p>
        </w:tc>
        <w:tc>
          <w:tcPr>
            <w:tcW w:w="880" w:type="dxa"/>
            <w:tcBorders>
              <w:top w:val="nil"/>
              <w:left w:val="nil"/>
              <w:bottom w:val="nil"/>
              <w:right w:val="nil"/>
            </w:tcBorders>
            <w:vAlign w:val="bottom"/>
          </w:tcPr>
          <w:p w14:paraId="417872C0" w14:textId="25E1EC7D" w:rsidR="00793DA4" w:rsidRPr="002B07E7" w:rsidRDefault="00793DA4" w:rsidP="00793DA4">
            <w:pPr>
              <w:jc w:val="right"/>
              <w:rPr>
                <w:b/>
                <w:bCs/>
                <w:color w:val="000000"/>
                <w:sz w:val="20"/>
                <w:szCs w:val="20"/>
              </w:rPr>
            </w:pPr>
            <w:r w:rsidRPr="002B07E7">
              <w:rPr>
                <w:b/>
                <w:bCs/>
                <w:color w:val="000000"/>
                <w:sz w:val="20"/>
                <w:szCs w:val="20"/>
              </w:rPr>
              <w:t>&lt;0.001</w:t>
            </w:r>
          </w:p>
        </w:tc>
      </w:tr>
      <w:tr w:rsidR="001C0C03" w:rsidRPr="001C0C03" w14:paraId="10D3774B" w14:textId="77777777" w:rsidTr="004041B1">
        <w:trPr>
          <w:jc w:val="center"/>
        </w:trPr>
        <w:tc>
          <w:tcPr>
            <w:tcW w:w="3872" w:type="dxa"/>
            <w:gridSpan w:val="3"/>
            <w:tcBorders>
              <w:top w:val="single" w:sz="4" w:space="0" w:color="auto"/>
              <w:left w:val="nil"/>
              <w:bottom w:val="nil"/>
              <w:right w:val="nil"/>
            </w:tcBorders>
            <w:vAlign w:val="center"/>
          </w:tcPr>
          <w:p w14:paraId="7F93668B" w14:textId="07D10205" w:rsidR="001C0C03" w:rsidRPr="001C0C03" w:rsidRDefault="001C0C03" w:rsidP="0066568C">
            <w:pPr>
              <w:rPr>
                <w:b/>
                <w:bCs/>
                <w:color w:val="000000"/>
                <w:sz w:val="20"/>
                <w:szCs w:val="20"/>
              </w:rPr>
            </w:pPr>
            <w:r w:rsidRPr="001C0C03">
              <w:rPr>
                <w:b/>
                <w:bCs/>
                <w:i/>
                <w:iCs/>
                <w:color w:val="000000" w:themeColor="text1"/>
                <w:sz w:val="20"/>
                <w:szCs w:val="20"/>
                <w:lang w:val="el-GR"/>
              </w:rPr>
              <w:t>β</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=0.78)</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793DA4" w:rsidRPr="001C0C03" w14:paraId="29FD2CBD" w14:textId="77777777" w:rsidTr="004041B1">
        <w:trPr>
          <w:jc w:val="center"/>
        </w:trPr>
        <w:tc>
          <w:tcPr>
            <w:tcW w:w="360" w:type="dxa"/>
            <w:vMerge w:val="restart"/>
            <w:tcBorders>
              <w:top w:val="nil"/>
              <w:left w:val="nil"/>
              <w:right w:val="nil"/>
            </w:tcBorders>
            <w:vAlign w:val="center"/>
          </w:tcPr>
          <w:p w14:paraId="71D9C5AB" w14:textId="20242404"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4A8116F3" w14:textId="40C7CC82" w:rsidR="00793DA4" w:rsidRPr="001C0C03" w:rsidRDefault="00793DA4" w:rsidP="00793DA4">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555A3C6C" w14:textId="5988739A" w:rsidR="00793DA4" w:rsidRPr="00793DA4" w:rsidRDefault="00793DA4" w:rsidP="00793DA4">
            <w:pPr>
              <w:jc w:val="right"/>
              <w:rPr>
                <w:b/>
                <w:bCs/>
                <w:color w:val="000000"/>
                <w:sz w:val="20"/>
                <w:szCs w:val="20"/>
              </w:rPr>
            </w:pPr>
            <w:r w:rsidRPr="00793DA4">
              <w:rPr>
                <w:color w:val="000000"/>
                <w:sz w:val="20"/>
                <w:szCs w:val="20"/>
              </w:rPr>
              <w:t>0.816</w:t>
            </w:r>
          </w:p>
        </w:tc>
        <w:tc>
          <w:tcPr>
            <w:tcW w:w="880" w:type="dxa"/>
            <w:tcBorders>
              <w:top w:val="nil"/>
              <w:left w:val="nil"/>
              <w:bottom w:val="nil"/>
              <w:right w:val="nil"/>
            </w:tcBorders>
            <w:vAlign w:val="bottom"/>
          </w:tcPr>
          <w:p w14:paraId="01CCD467" w14:textId="24D0B947"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0EACA9AD" w14:textId="77777777" w:rsidTr="004041B1">
        <w:trPr>
          <w:jc w:val="center"/>
        </w:trPr>
        <w:tc>
          <w:tcPr>
            <w:tcW w:w="360" w:type="dxa"/>
            <w:vMerge/>
            <w:tcBorders>
              <w:top w:val="nil"/>
              <w:left w:val="nil"/>
              <w:right w:val="nil"/>
            </w:tcBorders>
            <w:vAlign w:val="center"/>
          </w:tcPr>
          <w:p w14:paraId="2BDC0053"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32053CBB" w14:textId="587F6256" w:rsidR="00793DA4" w:rsidRPr="001C0C03" w:rsidRDefault="00793DA4" w:rsidP="00793DA4">
            <w:pPr>
              <w:rPr>
                <w:i/>
                <w:iCs/>
                <w:color w:val="000000"/>
                <w:sz w:val="20"/>
                <w:szCs w:val="20"/>
              </w:rPr>
            </w:pPr>
            <w:commentRangeStart w:id="76"/>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DF79DD7" w14:textId="722E3682" w:rsidR="00793DA4" w:rsidRPr="00793DA4" w:rsidRDefault="00793DA4" w:rsidP="00793DA4">
            <w:pPr>
              <w:jc w:val="right"/>
              <w:rPr>
                <w:color w:val="000000"/>
                <w:sz w:val="20"/>
                <w:szCs w:val="20"/>
              </w:rPr>
            </w:pPr>
            <w:r w:rsidRPr="00793DA4">
              <w:rPr>
                <w:color w:val="000000"/>
                <w:sz w:val="20"/>
                <w:szCs w:val="20"/>
              </w:rPr>
              <w:t>-0.151</w:t>
            </w:r>
          </w:p>
        </w:tc>
        <w:tc>
          <w:tcPr>
            <w:tcW w:w="880" w:type="dxa"/>
            <w:tcBorders>
              <w:top w:val="nil"/>
              <w:left w:val="nil"/>
              <w:bottom w:val="nil"/>
              <w:right w:val="nil"/>
            </w:tcBorders>
            <w:vAlign w:val="bottom"/>
          </w:tcPr>
          <w:p w14:paraId="6F6EF4A7" w14:textId="574F5753" w:rsidR="00793DA4" w:rsidRPr="00793DA4" w:rsidRDefault="00793DA4" w:rsidP="00793DA4">
            <w:pPr>
              <w:jc w:val="right"/>
              <w:rPr>
                <w:b/>
                <w:bCs/>
                <w:color w:val="000000"/>
                <w:sz w:val="20"/>
                <w:szCs w:val="20"/>
              </w:rPr>
            </w:pPr>
            <w:r w:rsidRPr="00793DA4">
              <w:rPr>
                <w:b/>
                <w:bCs/>
                <w:color w:val="000000"/>
                <w:sz w:val="20"/>
                <w:szCs w:val="20"/>
              </w:rPr>
              <w:t>0.002</w:t>
            </w:r>
            <w:commentRangeEnd w:id="76"/>
            <w:r w:rsidR="00321465">
              <w:rPr>
                <w:rStyle w:val="CommentReference"/>
                <w:rFonts w:eastAsiaTheme="minorHAnsi" w:cs="Times New Roman (Body CS)"/>
              </w:rPr>
              <w:commentReference w:id="76"/>
            </w:r>
          </w:p>
        </w:tc>
      </w:tr>
      <w:tr w:rsidR="00793DA4" w:rsidRPr="001C0C03" w14:paraId="03809253" w14:textId="77777777" w:rsidTr="004041B1">
        <w:trPr>
          <w:jc w:val="center"/>
        </w:trPr>
        <w:tc>
          <w:tcPr>
            <w:tcW w:w="360" w:type="dxa"/>
            <w:vMerge/>
            <w:tcBorders>
              <w:top w:val="nil"/>
              <w:left w:val="nil"/>
              <w:right w:val="nil"/>
            </w:tcBorders>
            <w:vAlign w:val="center"/>
          </w:tcPr>
          <w:p w14:paraId="10F600D5"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488A9A95" w14:textId="79566E90"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0859309B" w14:textId="41E0865B" w:rsidR="00793DA4" w:rsidRPr="00793DA4" w:rsidRDefault="00793DA4" w:rsidP="00793DA4">
            <w:pPr>
              <w:jc w:val="right"/>
              <w:rPr>
                <w:color w:val="000000"/>
                <w:sz w:val="20"/>
                <w:szCs w:val="20"/>
              </w:rPr>
            </w:pPr>
            <w:r w:rsidRPr="00793DA4">
              <w:rPr>
                <w:color w:val="000000"/>
                <w:sz w:val="20"/>
                <w:szCs w:val="20"/>
              </w:rPr>
              <w:t>-0.131</w:t>
            </w:r>
          </w:p>
        </w:tc>
        <w:tc>
          <w:tcPr>
            <w:tcW w:w="880" w:type="dxa"/>
            <w:tcBorders>
              <w:top w:val="nil"/>
              <w:left w:val="nil"/>
              <w:bottom w:val="nil"/>
              <w:right w:val="nil"/>
            </w:tcBorders>
            <w:vAlign w:val="bottom"/>
          </w:tcPr>
          <w:p w14:paraId="60AA620E" w14:textId="554E6F2E"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43FBB392" w14:textId="77777777" w:rsidTr="004041B1">
        <w:trPr>
          <w:jc w:val="center"/>
        </w:trPr>
        <w:tc>
          <w:tcPr>
            <w:tcW w:w="360" w:type="dxa"/>
            <w:vMerge/>
            <w:tcBorders>
              <w:top w:val="nil"/>
              <w:left w:val="nil"/>
              <w:right w:val="nil"/>
            </w:tcBorders>
            <w:vAlign w:val="center"/>
          </w:tcPr>
          <w:p w14:paraId="767A2874"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476EF415" w14:textId="5EC6727D" w:rsidR="00793DA4" w:rsidRPr="001C0C03" w:rsidRDefault="00793DA4" w:rsidP="00793DA4">
            <w:pPr>
              <w:rPr>
                <w:i/>
                <w:iCs/>
                <w:color w:val="000000"/>
                <w:sz w:val="20"/>
                <w:szCs w:val="20"/>
              </w:rPr>
            </w:pPr>
            <w:r w:rsidRPr="001C0C03">
              <w:rPr>
                <w:i/>
                <w:iCs/>
                <w:color w:val="000000"/>
                <w:sz w:val="20"/>
                <w:szCs w:val="20"/>
              </w:rPr>
              <w:t>N-fixing ability</w:t>
            </w:r>
          </w:p>
        </w:tc>
        <w:tc>
          <w:tcPr>
            <w:tcW w:w="1249" w:type="dxa"/>
            <w:tcBorders>
              <w:top w:val="nil"/>
              <w:left w:val="nil"/>
              <w:bottom w:val="nil"/>
              <w:right w:val="nil"/>
            </w:tcBorders>
            <w:vAlign w:val="bottom"/>
          </w:tcPr>
          <w:p w14:paraId="0696B2E8" w14:textId="122FA9BA" w:rsidR="00793DA4" w:rsidRPr="00793DA4" w:rsidRDefault="00793DA4" w:rsidP="00793DA4">
            <w:pPr>
              <w:jc w:val="right"/>
              <w:rPr>
                <w:color w:val="000000"/>
                <w:sz w:val="20"/>
                <w:szCs w:val="20"/>
              </w:rPr>
            </w:pPr>
            <w:r w:rsidRPr="00793DA4">
              <w:rPr>
                <w:color w:val="000000"/>
                <w:sz w:val="20"/>
                <w:szCs w:val="20"/>
              </w:rPr>
              <w:t>-0.118</w:t>
            </w:r>
          </w:p>
        </w:tc>
        <w:tc>
          <w:tcPr>
            <w:tcW w:w="880" w:type="dxa"/>
            <w:tcBorders>
              <w:top w:val="nil"/>
              <w:left w:val="nil"/>
              <w:bottom w:val="nil"/>
              <w:right w:val="nil"/>
            </w:tcBorders>
            <w:vAlign w:val="bottom"/>
          </w:tcPr>
          <w:p w14:paraId="5E5A299F" w14:textId="0DAEEBF2" w:rsidR="00793DA4" w:rsidRPr="00793DA4" w:rsidRDefault="00793DA4" w:rsidP="00793DA4">
            <w:pPr>
              <w:jc w:val="right"/>
              <w:rPr>
                <w:b/>
                <w:bCs/>
                <w:color w:val="000000"/>
                <w:sz w:val="20"/>
                <w:szCs w:val="20"/>
              </w:rPr>
            </w:pPr>
            <w:r w:rsidRPr="00793DA4">
              <w:rPr>
                <w:color w:val="000000"/>
                <w:sz w:val="20"/>
                <w:szCs w:val="20"/>
              </w:rPr>
              <w:t>0.199</w:t>
            </w:r>
          </w:p>
        </w:tc>
      </w:tr>
      <w:tr w:rsidR="00793DA4" w:rsidRPr="001C0C03" w14:paraId="3B5AC47C" w14:textId="77777777" w:rsidTr="004041B1">
        <w:trPr>
          <w:jc w:val="center"/>
        </w:trPr>
        <w:tc>
          <w:tcPr>
            <w:tcW w:w="360" w:type="dxa"/>
            <w:vMerge/>
            <w:tcBorders>
              <w:top w:val="nil"/>
              <w:left w:val="nil"/>
              <w:right w:val="nil"/>
            </w:tcBorders>
            <w:vAlign w:val="center"/>
          </w:tcPr>
          <w:p w14:paraId="2A24B6B7"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5D8259AE" w14:textId="08215828" w:rsidR="00793DA4" w:rsidRPr="001C0C03" w:rsidRDefault="00793DA4" w:rsidP="00793DA4">
            <w:pPr>
              <w:rPr>
                <w:i/>
                <w:iCs/>
                <w:color w:val="000000"/>
                <w:sz w:val="20"/>
                <w:szCs w:val="20"/>
              </w:rPr>
            </w:pPr>
            <w:r w:rsidRPr="001C0C03">
              <w:rPr>
                <w:color w:val="000000"/>
                <w:sz w:val="20"/>
                <w:szCs w:val="20"/>
              </w:rPr>
              <w:t>% clay</w:t>
            </w:r>
          </w:p>
        </w:tc>
        <w:tc>
          <w:tcPr>
            <w:tcW w:w="1249" w:type="dxa"/>
            <w:tcBorders>
              <w:top w:val="nil"/>
              <w:left w:val="nil"/>
              <w:bottom w:val="nil"/>
              <w:right w:val="nil"/>
            </w:tcBorders>
            <w:vAlign w:val="bottom"/>
          </w:tcPr>
          <w:p w14:paraId="6CB741D3" w14:textId="7AE5E3A6" w:rsidR="00793DA4" w:rsidRPr="00793DA4" w:rsidRDefault="00793DA4" w:rsidP="00793DA4">
            <w:pPr>
              <w:jc w:val="right"/>
              <w:rPr>
                <w:color w:val="000000"/>
                <w:sz w:val="20"/>
                <w:szCs w:val="20"/>
              </w:rPr>
            </w:pPr>
            <w:r w:rsidRPr="00793DA4">
              <w:rPr>
                <w:color w:val="000000"/>
                <w:sz w:val="20"/>
                <w:szCs w:val="20"/>
              </w:rPr>
              <w:t>-0.062</w:t>
            </w:r>
          </w:p>
        </w:tc>
        <w:tc>
          <w:tcPr>
            <w:tcW w:w="880" w:type="dxa"/>
            <w:tcBorders>
              <w:top w:val="nil"/>
              <w:left w:val="nil"/>
              <w:bottom w:val="nil"/>
              <w:right w:val="nil"/>
            </w:tcBorders>
            <w:vAlign w:val="bottom"/>
          </w:tcPr>
          <w:p w14:paraId="4D651EC8" w14:textId="2830CAE5" w:rsidR="00793DA4" w:rsidRPr="00793DA4" w:rsidRDefault="00793DA4" w:rsidP="00793DA4">
            <w:pPr>
              <w:jc w:val="right"/>
              <w:rPr>
                <w:b/>
                <w:bCs/>
                <w:color w:val="000000"/>
                <w:sz w:val="20"/>
                <w:szCs w:val="20"/>
              </w:rPr>
            </w:pPr>
            <w:r w:rsidRPr="00793DA4">
              <w:rPr>
                <w:b/>
                <w:bCs/>
                <w:color w:val="000000"/>
                <w:sz w:val="20"/>
                <w:szCs w:val="20"/>
              </w:rPr>
              <w:t>0.047</w:t>
            </w:r>
          </w:p>
        </w:tc>
      </w:tr>
      <w:tr w:rsidR="00793DA4" w:rsidRPr="001C0C03" w14:paraId="07DBDCC3" w14:textId="77777777" w:rsidTr="004041B1">
        <w:trPr>
          <w:jc w:val="center"/>
        </w:trPr>
        <w:tc>
          <w:tcPr>
            <w:tcW w:w="360" w:type="dxa"/>
            <w:vMerge/>
            <w:tcBorders>
              <w:top w:val="nil"/>
              <w:left w:val="nil"/>
              <w:right w:val="nil"/>
            </w:tcBorders>
            <w:vAlign w:val="center"/>
          </w:tcPr>
          <w:p w14:paraId="142838DA"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619B698" w14:textId="3AA4CDC2" w:rsidR="00793DA4" w:rsidRPr="001C0C03"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037ED64A" w14:textId="40435449" w:rsidR="00793DA4" w:rsidRPr="00793DA4" w:rsidRDefault="00793DA4" w:rsidP="00793DA4">
            <w:pPr>
              <w:jc w:val="right"/>
              <w:rPr>
                <w:color w:val="000000"/>
                <w:sz w:val="20"/>
                <w:szCs w:val="20"/>
              </w:rPr>
            </w:pPr>
            <w:r w:rsidRPr="00793DA4">
              <w:rPr>
                <w:color w:val="000000"/>
                <w:sz w:val="20"/>
                <w:szCs w:val="20"/>
              </w:rPr>
              <w:t>-0.003</w:t>
            </w:r>
          </w:p>
        </w:tc>
        <w:tc>
          <w:tcPr>
            <w:tcW w:w="880" w:type="dxa"/>
            <w:tcBorders>
              <w:top w:val="nil"/>
              <w:left w:val="nil"/>
              <w:bottom w:val="nil"/>
              <w:right w:val="nil"/>
            </w:tcBorders>
            <w:vAlign w:val="bottom"/>
          </w:tcPr>
          <w:p w14:paraId="33EF8C08" w14:textId="4D5496DB" w:rsidR="00793DA4" w:rsidRPr="00793DA4" w:rsidRDefault="00793DA4" w:rsidP="00793DA4">
            <w:pPr>
              <w:jc w:val="right"/>
              <w:rPr>
                <w:b/>
                <w:bCs/>
                <w:color w:val="000000"/>
                <w:sz w:val="20"/>
                <w:szCs w:val="20"/>
              </w:rPr>
            </w:pPr>
            <w:r w:rsidRPr="00793DA4">
              <w:rPr>
                <w:color w:val="000000"/>
                <w:sz w:val="20"/>
                <w:szCs w:val="20"/>
              </w:rPr>
              <w:t>0.952</w:t>
            </w:r>
          </w:p>
        </w:tc>
      </w:tr>
      <w:tr w:rsidR="001C0C03" w:rsidRPr="001C0C03" w14:paraId="0C085736" w14:textId="77777777" w:rsidTr="004041B1">
        <w:trPr>
          <w:jc w:val="center"/>
        </w:trPr>
        <w:tc>
          <w:tcPr>
            <w:tcW w:w="3872" w:type="dxa"/>
            <w:gridSpan w:val="3"/>
            <w:tcBorders>
              <w:top w:val="single" w:sz="4" w:space="0" w:color="auto"/>
              <w:left w:val="nil"/>
              <w:bottom w:val="nil"/>
              <w:right w:val="nil"/>
            </w:tcBorders>
          </w:tcPr>
          <w:p w14:paraId="23A21582" w14:textId="37AEC529" w:rsidR="001C0C03" w:rsidRPr="001C0C03" w:rsidRDefault="001C0C03" w:rsidP="0066568C">
            <w:pPr>
              <w:rPr>
                <w:b/>
                <w:bCs/>
                <w:color w:val="000000"/>
                <w:sz w:val="20"/>
                <w:szCs w:val="20"/>
              </w:rPr>
            </w:pPr>
            <w:r w:rsidRPr="001C0C03">
              <w:rPr>
                <w:b/>
                <w:bCs/>
                <w:i/>
                <w:iCs/>
                <w:color w:val="000000"/>
                <w:sz w:val="20"/>
                <w:szCs w:val="20"/>
              </w:rPr>
              <w:t>Soil N</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=0.47)</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793DA4" w:rsidRPr="001C0C03" w14:paraId="7602C4C0" w14:textId="77777777" w:rsidTr="004041B1">
        <w:trPr>
          <w:jc w:val="center"/>
        </w:trPr>
        <w:tc>
          <w:tcPr>
            <w:tcW w:w="360" w:type="dxa"/>
            <w:tcBorders>
              <w:top w:val="nil"/>
              <w:left w:val="nil"/>
              <w:bottom w:val="nil"/>
              <w:right w:val="nil"/>
            </w:tcBorders>
          </w:tcPr>
          <w:p w14:paraId="3C142951" w14:textId="3D525C8D"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C81DB98" w14:textId="0EB0C1C7" w:rsidR="00793DA4" w:rsidRPr="001C0C03" w:rsidRDefault="00793DA4" w:rsidP="00793DA4">
            <w:pPr>
              <w:rPr>
                <w:i/>
                <w:iCs/>
                <w:color w:val="000000" w:themeColor="text1"/>
                <w:sz w:val="20"/>
                <w:szCs w:val="20"/>
              </w:rPr>
            </w:pPr>
            <w:commentRangeStart w:id="77"/>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4CD247E2" w14:textId="1F93E4D7" w:rsidR="00793DA4" w:rsidRPr="00793DA4" w:rsidRDefault="00793DA4" w:rsidP="00793DA4">
            <w:pPr>
              <w:jc w:val="right"/>
              <w:rPr>
                <w:color w:val="000000"/>
                <w:sz w:val="20"/>
                <w:szCs w:val="20"/>
              </w:rPr>
            </w:pPr>
            <w:r w:rsidRPr="00793DA4">
              <w:rPr>
                <w:color w:val="000000"/>
                <w:sz w:val="20"/>
                <w:szCs w:val="20"/>
              </w:rPr>
              <w:t>-0.738</w:t>
            </w:r>
          </w:p>
        </w:tc>
        <w:tc>
          <w:tcPr>
            <w:tcW w:w="880" w:type="dxa"/>
            <w:tcBorders>
              <w:top w:val="nil"/>
              <w:left w:val="nil"/>
              <w:bottom w:val="nil"/>
              <w:right w:val="nil"/>
            </w:tcBorders>
            <w:vAlign w:val="bottom"/>
          </w:tcPr>
          <w:p w14:paraId="3A1C9812" w14:textId="3E40EC59" w:rsidR="00793DA4" w:rsidRPr="00793DA4" w:rsidRDefault="00793DA4" w:rsidP="00793DA4">
            <w:pPr>
              <w:jc w:val="right"/>
              <w:rPr>
                <w:b/>
                <w:bCs/>
                <w:i/>
                <w:iCs/>
                <w:color w:val="000000"/>
                <w:sz w:val="20"/>
                <w:szCs w:val="20"/>
              </w:rPr>
            </w:pPr>
            <w:r w:rsidRPr="00793DA4">
              <w:rPr>
                <w:b/>
                <w:bCs/>
                <w:color w:val="000000"/>
                <w:sz w:val="20"/>
                <w:szCs w:val="20"/>
              </w:rPr>
              <w:t>&lt;0.001</w:t>
            </w:r>
            <w:commentRangeEnd w:id="77"/>
            <w:r w:rsidR="00321465">
              <w:rPr>
                <w:rStyle w:val="CommentReference"/>
                <w:rFonts w:eastAsiaTheme="minorHAnsi" w:cs="Times New Roman (Body CS)"/>
              </w:rPr>
              <w:commentReference w:id="77"/>
            </w:r>
          </w:p>
        </w:tc>
      </w:tr>
      <w:tr w:rsidR="00793DA4" w:rsidRPr="001C0C03" w14:paraId="6BAC56BE" w14:textId="77777777" w:rsidTr="004041B1">
        <w:trPr>
          <w:jc w:val="center"/>
        </w:trPr>
        <w:tc>
          <w:tcPr>
            <w:tcW w:w="360" w:type="dxa"/>
            <w:tcBorders>
              <w:top w:val="nil"/>
              <w:left w:val="nil"/>
              <w:bottom w:val="nil"/>
              <w:right w:val="nil"/>
            </w:tcBorders>
          </w:tcPr>
          <w:p w14:paraId="79616BFE"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2978F6D2" w14:textId="4506551C" w:rsidR="00793DA4" w:rsidRPr="00741A80"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20A1A065" w14:textId="3BF74E1F" w:rsidR="00793DA4" w:rsidRPr="00793DA4" w:rsidRDefault="00793DA4" w:rsidP="00793DA4">
            <w:pPr>
              <w:jc w:val="right"/>
              <w:rPr>
                <w:color w:val="000000"/>
                <w:sz w:val="20"/>
                <w:szCs w:val="20"/>
              </w:rPr>
            </w:pPr>
            <w:r w:rsidRPr="00793DA4">
              <w:rPr>
                <w:color w:val="000000"/>
                <w:sz w:val="20"/>
                <w:szCs w:val="20"/>
              </w:rPr>
              <w:t>-0.636</w:t>
            </w:r>
          </w:p>
        </w:tc>
        <w:tc>
          <w:tcPr>
            <w:tcW w:w="880" w:type="dxa"/>
            <w:tcBorders>
              <w:top w:val="nil"/>
              <w:left w:val="nil"/>
              <w:bottom w:val="nil"/>
              <w:right w:val="nil"/>
            </w:tcBorders>
            <w:vAlign w:val="bottom"/>
          </w:tcPr>
          <w:p w14:paraId="73930ED1" w14:textId="61CC3D5C"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32C92D37" w14:textId="77777777" w:rsidTr="004041B1">
        <w:trPr>
          <w:jc w:val="center"/>
        </w:trPr>
        <w:tc>
          <w:tcPr>
            <w:tcW w:w="360" w:type="dxa"/>
            <w:tcBorders>
              <w:top w:val="nil"/>
              <w:left w:val="nil"/>
              <w:bottom w:val="nil"/>
              <w:right w:val="nil"/>
            </w:tcBorders>
          </w:tcPr>
          <w:p w14:paraId="2A19A181"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3455AE53" w14:textId="64B669D1" w:rsidR="00793DA4" w:rsidRPr="00741A80" w:rsidRDefault="00793DA4" w:rsidP="00793DA4">
            <w:pPr>
              <w:rPr>
                <w:i/>
                <w:iCs/>
                <w:color w:val="000000"/>
                <w:sz w:val="20"/>
                <w:szCs w:val="20"/>
                <w:vertAlign w:val="superscript"/>
              </w:rPr>
            </w:pPr>
            <w:r w:rsidRPr="001C0C03">
              <w:rPr>
                <w:color w:val="000000"/>
                <w:sz w:val="20"/>
                <w:szCs w:val="20"/>
              </w:rPr>
              <w:t>% clay</w:t>
            </w:r>
            <w:r w:rsidRPr="001C0C03">
              <w:rPr>
                <w:i/>
                <w:iCs/>
                <w:color w:val="000000"/>
                <w:sz w:val="20"/>
                <w:szCs w:val="20"/>
              </w:rPr>
              <w:t xml:space="preserve"> </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560D8589" w14:textId="02AD7AB7" w:rsidR="00793DA4" w:rsidRPr="00793DA4" w:rsidRDefault="00793DA4" w:rsidP="00793DA4">
            <w:pPr>
              <w:jc w:val="right"/>
              <w:rPr>
                <w:color w:val="000000"/>
                <w:sz w:val="20"/>
                <w:szCs w:val="20"/>
              </w:rPr>
            </w:pPr>
            <w:r w:rsidRPr="00793DA4">
              <w:rPr>
                <w:color w:val="000000"/>
                <w:sz w:val="20"/>
                <w:szCs w:val="20"/>
              </w:rPr>
              <w:t>-0.221</w:t>
            </w:r>
          </w:p>
        </w:tc>
        <w:tc>
          <w:tcPr>
            <w:tcW w:w="880" w:type="dxa"/>
            <w:tcBorders>
              <w:top w:val="nil"/>
              <w:left w:val="nil"/>
              <w:bottom w:val="nil"/>
              <w:right w:val="nil"/>
            </w:tcBorders>
            <w:vAlign w:val="bottom"/>
          </w:tcPr>
          <w:p w14:paraId="5FC8BB60" w14:textId="210D1106"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285DFB5C" w14:textId="77777777" w:rsidTr="004041B1">
        <w:trPr>
          <w:jc w:val="center"/>
        </w:trPr>
        <w:tc>
          <w:tcPr>
            <w:tcW w:w="4752" w:type="dxa"/>
            <w:gridSpan w:val="4"/>
            <w:tcBorders>
              <w:top w:val="nil"/>
              <w:left w:val="nil"/>
              <w:bottom w:val="nil"/>
              <w:right w:val="nil"/>
            </w:tcBorders>
          </w:tcPr>
          <w:p w14:paraId="61D0F543" w14:textId="0FDD244C" w:rsidR="001C0C03" w:rsidRPr="001C0C03" w:rsidRDefault="001C0C03" w:rsidP="0066568C">
            <w:pPr>
              <w:rPr>
                <w:b/>
                <w:bCs/>
                <w:color w:val="000000"/>
                <w:sz w:val="20"/>
                <w:szCs w:val="20"/>
              </w:rPr>
            </w:pPr>
            <w:r w:rsidRPr="001C0C03">
              <w:rPr>
                <w:b/>
                <w:bCs/>
                <w:i/>
                <w:iCs/>
                <w:color w:val="000000"/>
                <w:sz w:val="20"/>
                <w:szCs w:val="20"/>
              </w:rPr>
              <w:t>Soil moisture</w:t>
            </w:r>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=0.67)</w:t>
            </w:r>
          </w:p>
        </w:tc>
      </w:tr>
      <w:tr w:rsidR="00793DA4" w:rsidRPr="001C0C03" w14:paraId="0015B8E5" w14:textId="77777777" w:rsidTr="004041B1">
        <w:trPr>
          <w:jc w:val="center"/>
        </w:trPr>
        <w:tc>
          <w:tcPr>
            <w:tcW w:w="360" w:type="dxa"/>
            <w:tcBorders>
              <w:top w:val="nil"/>
              <w:left w:val="nil"/>
              <w:bottom w:val="nil"/>
              <w:right w:val="nil"/>
            </w:tcBorders>
          </w:tcPr>
          <w:p w14:paraId="2695F929"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2844E45" w14:textId="69A8EF57"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8BB85A3" w14:textId="1A9B3303" w:rsidR="00793DA4" w:rsidRPr="00793DA4" w:rsidRDefault="00793DA4" w:rsidP="00793DA4">
            <w:pPr>
              <w:jc w:val="right"/>
              <w:rPr>
                <w:color w:val="000000"/>
                <w:sz w:val="20"/>
                <w:szCs w:val="20"/>
              </w:rPr>
            </w:pPr>
            <w:r w:rsidRPr="00793DA4">
              <w:rPr>
                <w:color w:val="000000"/>
                <w:sz w:val="20"/>
                <w:szCs w:val="20"/>
              </w:rPr>
              <w:t>-0.646</w:t>
            </w:r>
          </w:p>
        </w:tc>
        <w:tc>
          <w:tcPr>
            <w:tcW w:w="880" w:type="dxa"/>
            <w:tcBorders>
              <w:top w:val="nil"/>
              <w:left w:val="nil"/>
              <w:bottom w:val="nil"/>
              <w:right w:val="nil"/>
            </w:tcBorders>
            <w:vAlign w:val="bottom"/>
          </w:tcPr>
          <w:p w14:paraId="1D026627" w14:textId="67FB4640"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2E7CC57F" w14:textId="77777777" w:rsidTr="004041B1">
        <w:trPr>
          <w:jc w:val="center"/>
        </w:trPr>
        <w:tc>
          <w:tcPr>
            <w:tcW w:w="360" w:type="dxa"/>
            <w:tcBorders>
              <w:top w:val="nil"/>
              <w:left w:val="nil"/>
              <w:bottom w:val="single" w:sz="4" w:space="0" w:color="auto"/>
              <w:right w:val="nil"/>
            </w:tcBorders>
          </w:tcPr>
          <w:p w14:paraId="45675FFA" w14:textId="77777777" w:rsidR="00793DA4" w:rsidRPr="001C0C03" w:rsidRDefault="00793DA4" w:rsidP="00793DA4">
            <w:pPr>
              <w:rPr>
                <w:color w:val="000000"/>
                <w:sz w:val="20"/>
                <w:szCs w:val="20"/>
              </w:rPr>
            </w:pPr>
          </w:p>
        </w:tc>
        <w:tc>
          <w:tcPr>
            <w:tcW w:w="2263" w:type="dxa"/>
            <w:tcBorders>
              <w:top w:val="nil"/>
              <w:left w:val="nil"/>
              <w:bottom w:val="single" w:sz="4" w:space="0" w:color="auto"/>
              <w:right w:val="nil"/>
            </w:tcBorders>
            <w:vAlign w:val="bottom"/>
          </w:tcPr>
          <w:p w14:paraId="29D9D383" w14:textId="4620DC31" w:rsidR="00793DA4" w:rsidRPr="00741A80" w:rsidRDefault="00793DA4" w:rsidP="00793DA4">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24940C54" w14:textId="2C36B604" w:rsidR="00793DA4" w:rsidRPr="00793DA4" w:rsidRDefault="00793DA4" w:rsidP="00793DA4">
            <w:pPr>
              <w:jc w:val="right"/>
              <w:rPr>
                <w:color w:val="000000"/>
                <w:sz w:val="20"/>
                <w:szCs w:val="20"/>
              </w:rPr>
            </w:pPr>
            <w:r w:rsidRPr="00793DA4">
              <w:rPr>
                <w:color w:val="000000"/>
                <w:sz w:val="20"/>
                <w:szCs w:val="20"/>
              </w:rPr>
              <w:t>0.064</w:t>
            </w:r>
          </w:p>
        </w:tc>
        <w:tc>
          <w:tcPr>
            <w:tcW w:w="880" w:type="dxa"/>
            <w:tcBorders>
              <w:top w:val="nil"/>
              <w:left w:val="nil"/>
              <w:bottom w:val="single" w:sz="4" w:space="0" w:color="auto"/>
              <w:right w:val="nil"/>
            </w:tcBorders>
            <w:vAlign w:val="bottom"/>
          </w:tcPr>
          <w:p w14:paraId="5EA9ADC8" w14:textId="4F354BE6" w:rsidR="00793DA4" w:rsidRPr="00793DA4" w:rsidRDefault="00793DA4" w:rsidP="00793DA4">
            <w:pPr>
              <w:jc w:val="right"/>
              <w:rPr>
                <w:b/>
                <w:bCs/>
                <w:i/>
                <w:iCs/>
                <w:color w:val="000000"/>
                <w:sz w:val="20"/>
                <w:szCs w:val="20"/>
              </w:rPr>
            </w:pPr>
            <w:r w:rsidRPr="00793DA4">
              <w:rPr>
                <w:b/>
                <w:bCs/>
                <w:color w:val="000000"/>
                <w:sz w:val="20"/>
                <w:szCs w:val="20"/>
              </w:rPr>
              <w:t>0.048</w:t>
            </w:r>
          </w:p>
        </w:tc>
      </w:tr>
    </w:tbl>
    <w:p w14:paraId="1240EEC6" w14:textId="44DA08B1" w:rsidR="003B2720" w:rsidRPr="003109E7" w:rsidRDefault="000C287B" w:rsidP="0066568C">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 xml:space="preserve">-values </w:t>
      </w:r>
      <w:r w:rsidR="003F0FA4">
        <w:rPr>
          <w:color w:val="000000" w:themeColor="text1"/>
        </w:rPr>
        <w:t>between 0.05 and 0.1 are italicized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577655" w:rsidRPr="00F47887">
        <w:rPr>
          <w:i/>
          <w:iCs/>
          <w:color w:val="000000" w:themeColor="text1"/>
          <w:vertAlign w:val="superscript"/>
        </w:rPr>
        <w:t>†</w:t>
      </w:r>
      <w:r w:rsidR="00577655">
        <w:rPr>
          <w:color w:val="000000" w:themeColor="text1"/>
        </w:rPr>
        <w:t>=independence claim added to optimize model fit</w:t>
      </w:r>
      <w:r w:rsidR="00025414">
        <w:rPr>
          <w:color w:val="000000" w:themeColor="text1"/>
        </w:rPr>
        <w:t xml:space="preserve">; </w:t>
      </w:r>
      <w:r w:rsidR="00025414">
        <w:rPr>
          <w:color w:val="000000"/>
        </w:rPr>
        <w:t>R</w:t>
      </w:r>
      <w:r w:rsidR="00025414">
        <w:rPr>
          <w:color w:val="000000"/>
          <w:vertAlign w:val="superscript"/>
        </w:rPr>
        <w:t>2</w:t>
      </w:r>
      <w:r w:rsidR="00025414">
        <w:rPr>
          <w:color w:val="000000"/>
          <w:vertAlign w:val="subscript"/>
        </w:rPr>
        <w:t>c</w:t>
      </w:r>
      <w:r w:rsidR="00025414">
        <w:rPr>
          <w:color w:val="000000"/>
        </w:rPr>
        <w:t>=conditional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proofErr w:type="spellStart"/>
      <w:r w:rsidR="008817BC">
        <w:rPr>
          <w:i/>
          <w:iCs/>
          <w:color w:val="000000"/>
        </w:rPr>
        <w:t>M</w:t>
      </w:r>
      <w:r w:rsidR="008817BC">
        <w:rPr>
          <w:color w:val="000000"/>
          <w:vertAlign w:val="subscript"/>
        </w:rPr>
        <w:t>area</w:t>
      </w:r>
      <w:proofErr w:type="spellEnd"/>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as a function of water holding capacity</w:t>
      </w:r>
      <w:r w:rsidR="003B2720">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5D565451" w:rsidR="002052B6" w:rsidRPr="000E5BEF" w:rsidRDefault="00BF164D" w:rsidP="0025039E">
      <w:pPr>
        <w:spacing w:line="360" w:lineRule="auto"/>
        <w:rPr>
          <w:b/>
          <w:bCs/>
          <w:color w:val="000000" w:themeColor="text1"/>
        </w:rPr>
      </w:pPr>
      <w:r>
        <w:rPr>
          <w:b/>
          <w:bCs/>
          <w:noProof/>
          <w:color w:val="000000" w:themeColor="text1"/>
        </w:rPr>
        <w:drawing>
          <wp:inline distT="0" distB="0" distL="0" distR="0" wp14:anchorId="53ED9904" wp14:editId="6857B25C">
            <wp:extent cx="5349527" cy="4489373"/>
            <wp:effectExtent l="0" t="0" r="0" b="0"/>
            <wp:docPr id="286868767"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8767" name="Picture 1" descr="A diagram of a flowchart&#10;&#10;Description automatically generated with low confidence"/>
                    <pic:cNvPicPr/>
                  </pic:nvPicPr>
                  <pic:blipFill>
                    <a:blip r:embed="rId19"/>
                    <a:stretch>
                      <a:fillRect/>
                    </a:stretch>
                  </pic:blipFill>
                  <pic:spPr>
                    <a:xfrm>
                      <a:off x="0" y="0"/>
                      <a:ext cx="5375851" cy="4511465"/>
                    </a:xfrm>
                    <a:prstGeom prst="rect">
                      <a:avLst/>
                    </a:prstGeom>
                  </pic:spPr>
                </pic:pic>
              </a:graphicData>
            </a:graphic>
          </wp:inline>
        </w:drawing>
      </w:r>
    </w:p>
    <w:p w14:paraId="0A13BBA7" w14:textId="77777777" w:rsidR="00A11C6C"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&lt;0.05. Positive model coefficients are indicated through blue arrows</w:t>
      </w:r>
      <w:r w:rsidR="00A34305">
        <w:rPr>
          <w:color w:val="000000" w:themeColor="text1"/>
        </w:rPr>
        <w:t xml:space="preserve"> and</w:t>
      </w:r>
      <w:r w:rsidR="00E04726">
        <w:rPr>
          <w:color w:val="000000" w:themeColor="text1"/>
        </w:rPr>
        <w:t xml:space="preserve"> negative model coefficients are indicated through red arrows</w:t>
      </w:r>
      <w:r w:rsidR="00446E0D">
        <w:rPr>
          <w:color w:val="000000" w:themeColor="text1"/>
        </w:rPr>
        <w:t xml:space="preserve">. </w:t>
      </w:r>
      <w:r w:rsidR="00E04726">
        <w:rPr>
          <w:color w:val="000000" w:themeColor="text1"/>
        </w:rPr>
        <w:t xml:space="preserve">Arrow thickness scales with the standardized model coefficient of each bivariate relationship.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A34305">
        <w:rPr>
          <w:color w:val="000000" w:themeColor="text1"/>
        </w:rPr>
        <w:t xml:space="preserve"> </w:t>
      </w:r>
      <w:r w:rsidR="00446E0D">
        <w:rPr>
          <w:color w:val="000000" w:themeColor="text1"/>
        </w:rPr>
        <w:t>Transparent</w:t>
      </w:r>
      <w:r w:rsidR="00A34305">
        <w:rPr>
          <w:color w:val="000000" w:themeColor="text1"/>
        </w:rPr>
        <w:t xml:space="preserve"> arrows indicate independence claims added to improve model fit that were not part of the original model fit.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w:t>
      </w:r>
      <w:r w:rsidR="00A34305">
        <w:rPr>
          <w:color w:val="000000" w:themeColor="text1"/>
        </w:rPr>
        <w:t xml:space="preserve">right </w:t>
      </w:r>
      <w:r w:rsidR="00540F06">
        <w:rPr>
          <w:color w:val="000000" w:themeColor="text1"/>
        </w:rPr>
        <w:t xml:space="preserve">corner </w:t>
      </w:r>
      <w:r w:rsidR="008C6CF5">
        <w:rPr>
          <w:color w:val="000000" w:themeColor="text1"/>
        </w:rPr>
        <w:t>of each box</w:t>
      </w:r>
      <w:r w:rsidR="000B4C6C">
        <w:rPr>
          <w:color w:val="000000" w:themeColor="text1"/>
        </w:rPr>
        <w:t>.</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2155302A" w14:textId="17DAED86" w:rsidR="00592533" w:rsidRDefault="00A378D3" w:rsidP="0059253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Pr>
          <w:color w:val="000000" w:themeColor="text1"/>
        </w:rPr>
        <w:t>499</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FB2C87">
        <w:rPr>
          <w:color w:val="000000" w:themeColor="text1"/>
        </w:rPr>
        <w:t>C</w:t>
      </w:r>
      <w:r w:rsidR="00FB2C87">
        <w:t>onsistent patterns emerged in support of those expected from photosynthetic least-cost theory</w:t>
      </w:r>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FB2C87" w:rsidRPr="00F30C7D">
        <w:rPr>
          <w:color w:val="000000" w:themeColor="text1"/>
        </w:rPr>
        <w:t xml:space="preserve">. </w:t>
      </w:r>
      <w:r w:rsidR="00FB2C87">
        <w:rPr>
          <w:color w:val="000000" w:themeColor="text1"/>
        </w:rPr>
        <w:t xml:space="preserve">In further support of the theory, increasing soil nitrogen availability had a negative effect on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soil nitrogen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soil nitrogen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soil nitrogen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alternative pathway where increasing soil nitrogen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1C6C">
        <w:rPr>
          <w:color w:val="000000" w:themeColor="text1"/>
        </w:rPr>
        <w:t xml:space="preserve">, </w:t>
      </w:r>
      <w:r w:rsidR="008E654C">
        <w:rPr>
          <w:color w:val="000000" w:themeColor="text1"/>
        </w:rPr>
        <w:t>a</w:t>
      </w:r>
      <w:r>
        <w:rPr>
          <w:color w:val="000000" w:themeColor="text1"/>
        </w:rPr>
        <w:t xml:space="preserve"> pathway</w:t>
      </w:r>
      <w:r w:rsidR="008E654C">
        <w:rPr>
          <w:color w:val="000000" w:themeColor="text1"/>
        </w:rPr>
        <w:t xml:space="preserve"> that</w:t>
      </w:r>
      <w:r>
        <w:rPr>
          <w:color w:val="000000" w:themeColor="text1"/>
        </w:rPr>
        <w:t xml:space="preserve"> was independent of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Increasing vapor pressure deficit indirectly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a direct negative effect of increasing vapor pressure deficit 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r w:rsidR="002A4462">
        <w:t xml:space="preserve"> </w:t>
      </w:r>
      <w:r w:rsidR="00592533">
        <w:t>Overall, results indicate that variance in leaf nitrogen content across the environmental gradient was the product of complex interactions between edaphic and climatic factors that were capable of being predicted using expectations from photosynthetic least-cost theory. These findings provide important insight to understanding drivers of leaf nitrogen content across environmental gradients and could be used to help guide next-generation terrestrial biosphere model development.</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0D5F1FEA" w:rsidR="00C854FC" w:rsidRPr="00C854FC" w:rsidRDefault="00C854FC" w:rsidP="00DB73CA">
      <w:pPr>
        <w:autoSpaceDE w:val="0"/>
        <w:autoSpaceDN w:val="0"/>
        <w:adjustRightInd w:val="0"/>
        <w:spacing w:line="360" w:lineRule="auto"/>
        <w:rPr>
          <w:i/>
          <w:iCs/>
        </w:rPr>
      </w:pPr>
      <w:r>
        <w:rPr>
          <w:i/>
          <w:iCs/>
        </w:rPr>
        <w:t xml:space="preserve">Negative </w:t>
      </w:r>
      <w:r w:rsidR="00A11C6C">
        <w:rPr>
          <w:i/>
          <w:iCs/>
        </w:rPr>
        <w:t>covariance between</w:t>
      </w:r>
      <w:r>
        <w:rPr>
          <w:i/>
          <w:iCs/>
        </w:rPr>
        <w:t xml:space="preserve"> </w:t>
      </w:r>
      <w:r w:rsidR="00A11C6C" w:rsidRPr="00A11C6C">
        <w:rPr>
          <w:i/>
          <w:iCs/>
          <w:color w:val="000000" w:themeColor="text1"/>
        </w:rPr>
        <w:t xml:space="preserve">leaf </w:t>
      </w:r>
      <w:proofErr w:type="gramStart"/>
      <w:r w:rsidR="00A11C6C" w:rsidRPr="00A11C6C">
        <w:rPr>
          <w:i/>
          <w:iCs/>
          <w:color w:val="000000" w:themeColor="text1"/>
        </w:rPr>
        <w:t>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proofErr w:type="gramEnd"/>
      <w:r>
        <w:rPr>
          <w:i/>
          <w:iCs/>
        </w:rPr>
        <w:t xml:space="preserve"> </w:t>
      </w:r>
      <w:r w:rsidR="00A11C6C">
        <w:rPr>
          <w:i/>
          <w:iCs/>
        </w:rPr>
        <w:t>and</w:t>
      </w:r>
      <w:r>
        <w:rPr>
          <w:i/>
          <w:iCs/>
        </w:rPr>
        <w:t xml:space="preserve"> N</w:t>
      </w:r>
      <w:r>
        <w:rPr>
          <w:i/>
          <w:iCs/>
          <w:vertAlign w:val="subscript"/>
        </w:rPr>
        <w:t>area</w:t>
      </w:r>
      <w:r>
        <w:rPr>
          <w:i/>
          <w:iCs/>
        </w:rPr>
        <w:t xml:space="preserve"> </w:t>
      </w:r>
      <w:r w:rsidR="00A11C6C">
        <w:rPr>
          <w:i/>
          <w:iCs/>
        </w:rPr>
        <w:t>is</w:t>
      </w:r>
      <w:r>
        <w:rPr>
          <w:i/>
          <w:iCs/>
        </w:rPr>
        <w:t xml:space="preserve"> driven by changes in leaf morphology</w:t>
      </w:r>
    </w:p>
    <w:p w14:paraId="0327CBF0" w14:textId="25B2C748" w:rsidR="00F40646" w:rsidRDefault="004D22B5" w:rsidP="00EB2977">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2A4462">
        <w:t>and support</w:t>
      </w:r>
      <w:r w:rsidR="00FE6EC7">
        <w:t>s</w:t>
      </w:r>
      <w:r w:rsidR="00121290">
        <w:t xml:space="preserve">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w:t>
      </w:r>
      <w:r w:rsidR="00A11C6C">
        <w:t>as</w:t>
      </w:r>
      <w:r w:rsidR="00514764">
        <w:t xml:space="preserv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0316B0">
        <w:t xml:space="preserve">a </w:t>
      </w:r>
      <w:r w:rsidR="00A11C6C">
        <w:t>null</w:t>
      </w:r>
      <w:r w:rsidR="000316B0">
        <w:t xml:space="preser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97118C">
        <w:t>, suggesting that leaf nitrogen-water use tradeoffs across the environmental gradient were driven more strongly through changes in leaf morphology than leaf chemistry.</w:t>
      </w:r>
      <w:r w:rsidR="00592533">
        <w:t xml:space="preserve"> </w:t>
      </w:r>
      <w:r w:rsidR="00EB2977">
        <w:t xml:space="preserve">These patterns were </w:t>
      </w:r>
      <w:r w:rsidR="00592533">
        <w:t xml:space="preserve">also associated with negative covariance between </w:t>
      </w:r>
      <w:r w:rsidR="00592533">
        <w:rPr>
          <w:i/>
          <w:iCs/>
        </w:rPr>
        <w:t>M</w:t>
      </w:r>
      <w:r w:rsidR="00592533">
        <w:rPr>
          <w:vertAlign w:val="subscript"/>
        </w:rPr>
        <w:t>area</w:t>
      </w:r>
      <w:r w:rsidR="00592533">
        <w:t xml:space="preserve"> and </w:t>
      </w:r>
      <w:r w:rsidR="00592533">
        <w:rPr>
          <w:i/>
          <w:iCs/>
        </w:rPr>
        <w:t>N</w:t>
      </w:r>
      <w:r w:rsidR="00592533">
        <w:rPr>
          <w:vertAlign w:val="subscript"/>
        </w:rPr>
        <w:t>mass</w:t>
      </w:r>
      <w:r w:rsidR="00592533">
        <w:t xml:space="preserve">, indicating that increased stomatal </w:t>
      </w:r>
      <w:r w:rsidR="00592533">
        <w:lastRenderedPageBreak/>
        <w:t xml:space="preserve">conductance, reduced water use efficiency, and increased leaf nitrogen allocation were </w:t>
      </w:r>
      <w:r w:rsidR="00EB2977">
        <w:t>each</w:t>
      </w:r>
      <w:r w:rsidR="00592533">
        <w:t xml:space="preserve"> associated </w:t>
      </w:r>
      <w:commentRangeStart w:id="78"/>
      <w:r w:rsidR="00592533">
        <w:t xml:space="preserve">with </w:t>
      </w:r>
      <w:del w:id="79" w:author="Smith, Nick" w:date="2023-07-18T09:59:00Z">
        <w:r w:rsidR="00592533" w:rsidDel="003370DD">
          <w:delText xml:space="preserve">thinner, larger leaves (i.e., </w:delText>
        </w:r>
      </w:del>
      <w:r w:rsidR="00592533">
        <w:t xml:space="preserve">decreased </w:t>
      </w:r>
      <w:proofErr w:type="spellStart"/>
      <w:r w:rsidR="00592533">
        <w:rPr>
          <w:i/>
          <w:iCs/>
        </w:rPr>
        <w:t>M</w:t>
      </w:r>
      <w:r w:rsidR="00592533">
        <w:rPr>
          <w:vertAlign w:val="subscript"/>
        </w:rPr>
        <w:t>area</w:t>
      </w:r>
      <w:commentRangeEnd w:id="78"/>
      <w:proofErr w:type="spellEnd"/>
      <w:r w:rsidR="003370DD">
        <w:rPr>
          <w:rStyle w:val="CommentReference"/>
          <w:rFonts w:eastAsiaTheme="minorHAnsi" w:cs="Times New Roman (Body CS)"/>
        </w:rPr>
        <w:commentReference w:id="78"/>
      </w:r>
      <w:del w:id="80" w:author="Smith, Nick" w:date="2023-07-18T09:59:00Z">
        <w:r w:rsidR="00592533" w:rsidDel="003370DD">
          <w:delText>)</w:delText>
        </w:r>
      </w:del>
      <w:r w:rsidR="00592533">
        <w:t>. This</w:t>
      </w:r>
      <w:r w:rsidR="00EB2977">
        <w:t xml:space="preserve"> negative</w:t>
      </w:r>
      <w:r w:rsidR="00592533">
        <w:t xml:space="preserve"> trait covariation could be indicative of tradeoffs between leaf longevity and productivity</w:t>
      </w:r>
      <w:r w:rsidR="00EB2977">
        <w:t xml:space="preserve">, which are included in a continuum </w:t>
      </w:r>
      <w:r w:rsidR="00C75993">
        <w:t xml:space="preserve">of coordinated leaf traits that position individuals along </w:t>
      </w:r>
      <w:del w:id="81" w:author="Smith, Nick" w:date="2023-07-18T10:00:00Z">
        <w:r w:rsidR="00C75993" w:rsidDel="003370DD">
          <w:delText>a fast- or slow-growing</w:delText>
        </w:r>
      </w:del>
      <w:ins w:id="82" w:author="Smith, Nick" w:date="2023-07-18T10:00:00Z">
        <w:r w:rsidR="003370DD">
          <w:t>the</w:t>
        </w:r>
      </w:ins>
      <w:r w:rsidR="00C75993">
        <w:t xml:space="preserve"> leaf economics spectrum </w:t>
      </w:r>
      <w:r w:rsidR="00C75993">
        <w:fldChar w:fldCharType="begin" w:fldLock="1"/>
      </w:r>
      <w:r w:rsidR="00C75993">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C75993">
        <w:fldChar w:fldCharType="separate"/>
      </w:r>
      <w:r w:rsidR="00C75993" w:rsidRPr="00A43268">
        <w:rPr>
          <w:noProof/>
        </w:rPr>
        <w:t>(Wright et al. 2004, Onoda et al. 2004, 2017, Reich 2014, Wang et al. 2023)</w:t>
      </w:r>
      <w:r w:rsidR="00C75993">
        <w:fldChar w:fldCharType="end"/>
      </w:r>
      <w:r w:rsidR="00C75993">
        <w:t>.</w:t>
      </w:r>
      <w:r w:rsidR="00EB2977" w:rsidRPr="00EB2977">
        <w:t xml:space="preserve"> </w:t>
      </w:r>
      <w:r w:rsidR="00EB2977">
        <w:t xml:space="preserve">Recent developments to least-cost theory have included an approach for quantitatively predicting </w:t>
      </w:r>
      <w:r w:rsidR="00EB2977">
        <w:rPr>
          <w:i/>
          <w:iCs/>
        </w:rPr>
        <w:t>M</w:t>
      </w:r>
      <w:r w:rsidR="00EB2977">
        <w:rPr>
          <w:vertAlign w:val="subscript"/>
        </w:rPr>
        <w:t>area</w:t>
      </w:r>
      <w:r w:rsidR="00EB2977">
        <w:t xml:space="preserve"> from aboveground climate using leaf economics principles</w:t>
      </w:r>
      <w:r w:rsidR="009B39BE">
        <w:t xml:space="preserve"> </w:t>
      </w:r>
      <w:r w:rsidR="009B39BE">
        <w:fldChar w:fldCharType="begin" w:fldLock="1"/>
      </w:r>
      <w:r w:rsidR="009B39BE">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EB2977">
        <w:t xml:space="preserve">, </w:t>
      </w:r>
      <w:commentRangeStart w:id="83"/>
      <w:r w:rsidR="00EB2977">
        <w:t xml:space="preserve">though do not </w:t>
      </w:r>
      <w:r w:rsidR="009B39BE">
        <w:t xml:space="preserve">yet </w:t>
      </w:r>
      <w:r w:rsidR="00EB2977">
        <w:t xml:space="preserve">account for variance in </w:t>
      </w:r>
      <w:r w:rsidR="00EB2977">
        <w:rPr>
          <w:i/>
          <w:iCs/>
        </w:rPr>
        <w:t>M</w:t>
      </w:r>
      <w:r w:rsidR="00EB2977">
        <w:rPr>
          <w:vertAlign w:val="subscript"/>
        </w:rPr>
        <w:t>area</w:t>
      </w:r>
      <w:r w:rsidR="00EB2977">
        <w:t xml:space="preserve"> attributed to</w:t>
      </w:r>
      <w:r w:rsidR="009B39BE">
        <w:t xml:space="preserve"> changes in</w:t>
      </w:r>
      <w:r w:rsidR="00EB2977">
        <w:t xml:space="preserve"> leaf </w:t>
      </w:r>
      <w:proofErr w:type="spellStart"/>
      <w:r w:rsidR="00EB2977" w:rsidRPr="001B5901">
        <w:rPr>
          <w:i/>
          <w:iCs/>
          <w:color w:val="000000" w:themeColor="text1"/>
        </w:rPr>
        <w:t>C</w:t>
      </w:r>
      <w:r w:rsidR="00EB2977" w:rsidRPr="009C1249">
        <w:rPr>
          <w:color w:val="000000" w:themeColor="text1"/>
          <w:vertAlign w:val="subscript"/>
        </w:rPr>
        <w:t>i</w:t>
      </w:r>
      <w:r w:rsidR="00EB2977">
        <w:rPr>
          <w:color w:val="000000" w:themeColor="text1"/>
        </w:rPr>
        <w:t>:</w:t>
      </w:r>
      <w:r w:rsidR="00EB2977" w:rsidRPr="001B5901">
        <w:rPr>
          <w:i/>
          <w:iCs/>
          <w:color w:val="000000" w:themeColor="text1"/>
        </w:rPr>
        <w:t>C</w:t>
      </w:r>
      <w:r w:rsidR="00EB2977" w:rsidRPr="009C1249">
        <w:rPr>
          <w:color w:val="000000" w:themeColor="text1"/>
          <w:vertAlign w:val="subscript"/>
        </w:rPr>
        <w:t>a</w:t>
      </w:r>
      <w:commentRangeEnd w:id="83"/>
      <w:proofErr w:type="spellEnd"/>
      <w:r w:rsidR="003370DD">
        <w:rPr>
          <w:rStyle w:val="CommentReference"/>
          <w:rFonts w:eastAsiaTheme="minorHAnsi" w:cs="Times New Roman (Body CS)"/>
        </w:rPr>
        <w:commentReference w:id="83"/>
      </w:r>
      <w:r w:rsidR="00EB2977">
        <w:rPr>
          <w:color w:val="000000" w:themeColor="text1"/>
        </w:rPr>
        <w:t xml:space="preserve">. Future model development may consider how variability in leaf </w:t>
      </w:r>
      <w:r w:rsidR="00EB2977" w:rsidRPr="001B5901">
        <w:rPr>
          <w:i/>
          <w:iCs/>
          <w:color w:val="000000" w:themeColor="text1"/>
        </w:rPr>
        <w:t>C</w:t>
      </w:r>
      <w:r w:rsidR="00EB2977" w:rsidRPr="009C1249">
        <w:rPr>
          <w:color w:val="000000" w:themeColor="text1"/>
          <w:vertAlign w:val="subscript"/>
        </w:rPr>
        <w:t>i</w:t>
      </w:r>
      <w:r w:rsidR="00EB2977">
        <w:rPr>
          <w:color w:val="000000" w:themeColor="text1"/>
        </w:rPr>
        <w:t>:</w:t>
      </w:r>
      <w:r w:rsidR="00EB2977" w:rsidRPr="001B5901">
        <w:rPr>
          <w:i/>
          <w:iCs/>
          <w:color w:val="000000" w:themeColor="text1"/>
        </w:rPr>
        <w:t>C</w:t>
      </w:r>
      <w:r w:rsidR="00EB2977" w:rsidRPr="009C1249">
        <w:rPr>
          <w:color w:val="000000" w:themeColor="text1"/>
          <w:vertAlign w:val="subscript"/>
        </w:rPr>
        <w:t>a</w:t>
      </w:r>
      <w:r w:rsidR="00EB2977">
        <w:rPr>
          <w:color w:val="000000" w:themeColor="text1"/>
        </w:rPr>
        <w:t xml:space="preserve"> impacts </w:t>
      </w:r>
      <w:r w:rsidR="00EB2977">
        <w:rPr>
          <w:i/>
          <w:iCs/>
          <w:color w:val="000000" w:themeColor="text1"/>
        </w:rPr>
        <w:t>M</w:t>
      </w:r>
      <w:r w:rsidR="00EB2977">
        <w:rPr>
          <w:color w:val="000000" w:themeColor="text1"/>
          <w:vertAlign w:val="subscript"/>
        </w:rPr>
        <w:t>area</w:t>
      </w:r>
      <w:r w:rsidR="00EB2977">
        <w:rPr>
          <w:color w:val="000000" w:themeColor="text1"/>
        </w:rPr>
        <w:t xml:space="preserve"> across environmental gradients.</w:t>
      </w:r>
    </w:p>
    <w:p w14:paraId="1C58314D" w14:textId="59C23009" w:rsidR="0097118C" w:rsidRDefault="00F40646" w:rsidP="00F40646">
      <w:pPr>
        <w:autoSpaceDE w:val="0"/>
        <w:autoSpaceDN w:val="0"/>
        <w:adjustRightInd w:val="0"/>
        <w:spacing w:line="36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covariance between </w:t>
      </w:r>
      <w:r>
        <w:rPr>
          <w:i/>
          <w:iCs/>
        </w:rPr>
        <w:t>M</w:t>
      </w:r>
      <w:r>
        <w:rPr>
          <w:vertAlign w:val="subscript"/>
        </w:rPr>
        <w:t>area</w:t>
      </w:r>
      <w:r>
        <w:t xml:space="preserve"> and </w:t>
      </w:r>
      <w:r>
        <w:rPr>
          <w:i/>
          <w:iCs/>
        </w:rPr>
        <w:t>N</w:t>
      </w:r>
      <w:r>
        <w:rPr>
          <w:vertAlign w:val="subscript"/>
        </w:rPr>
        <w:t>mass</w:t>
      </w:r>
      <w:r>
        <w:t xml:space="preserve"> </w:t>
      </w:r>
      <w:r>
        <w:fldChar w:fldCharType="begin" w:fldLock="1"/>
      </w:r>
      <w:r>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fldChar w:fldCharType="separate"/>
      </w:r>
      <w:r w:rsidRPr="00A43268">
        <w:rPr>
          <w:noProof/>
        </w:rPr>
        <w:t>(Wright et al. 2004, Dong et al. 2017, 2022, Querejeta et al. 2022, Wang et al. 2023)</w:t>
      </w:r>
      <w:r>
        <w:fldChar w:fldCharType="end"/>
      </w:r>
      <w:r>
        <w:t xml:space="preserve">. </w:t>
      </w:r>
      <w:commentRangeStart w:id="84"/>
      <w:r>
        <w:t xml:space="preserve">These responses may have allowed individuals to </w:t>
      </w:r>
      <w:r w:rsidR="0097118C">
        <w:t xml:space="preserve">maximize light interception and therefore productivity by exploiting high light environments at the expense of increased water loss and decreased water-use efficiency. </w:t>
      </w:r>
      <w:commentRangeEnd w:id="84"/>
      <w:r w:rsidR="00B3021C">
        <w:rPr>
          <w:rStyle w:val="CommentReference"/>
          <w:rFonts w:eastAsiaTheme="minorHAnsi" w:cs="Times New Roman (Body CS)"/>
        </w:rPr>
        <w:commentReference w:id="84"/>
      </w:r>
      <w:r w:rsidR="0097118C">
        <w:t>This strategy may be especially advantageous for fast-growing species in open canopy systems. In this study, C</w:t>
      </w:r>
      <w:r w:rsidR="0097118C">
        <w:rPr>
          <w:vertAlign w:val="subscript"/>
        </w:rPr>
        <w:t>3</w:t>
      </w:r>
      <w:r w:rsidR="0097118C">
        <w:t xml:space="preserve"> N</w:t>
      </w:r>
      <w:r w:rsidR="0097118C">
        <w:rPr>
          <w:color w:val="000000" w:themeColor="text1"/>
        </w:rPr>
        <w:t>-fixers</w:t>
      </w:r>
      <w:r w:rsidR="0097118C">
        <w:t xml:space="preserve"> and C</w:t>
      </w:r>
      <w:r w:rsidR="0097118C">
        <w:rPr>
          <w:vertAlign w:val="subscript"/>
        </w:rPr>
        <w:t>3</w:t>
      </w:r>
      <w:r w:rsidR="0097118C">
        <w:t xml:space="preserve"> non</w:t>
      </w:r>
      <w:r w:rsidR="0097118C">
        <w:rPr>
          <w:color w:val="000000" w:themeColor="text1"/>
        </w:rPr>
        <w:t>-fixers</w:t>
      </w:r>
      <w:r w:rsidR="0097118C">
        <w:t xml:space="preserve"> dominated the dataset (77% of total sampling effort), of which 23% (17% of total sampling effort) were classified as annual species with short growing seasons. There was no effect of </w:t>
      </w:r>
      <w:r w:rsidR="0097118C">
        <w:rPr>
          <w:color w:val="000000" w:themeColor="text1"/>
        </w:rPr>
        <w:t xml:space="preserve">leaf </w:t>
      </w:r>
      <w:proofErr w:type="gramStart"/>
      <w:r w:rsidR="0097118C" w:rsidRPr="001B5901">
        <w:rPr>
          <w:i/>
          <w:iCs/>
          <w:color w:val="000000" w:themeColor="text1"/>
        </w:rPr>
        <w:t>C</w:t>
      </w:r>
      <w:r w:rsidR="0097118C" w:rsidRPr="009C1249">
        <w:rPr>
          <w:color w:val="000000" w:themeColor="text1"/>
          <w:vertAlign w:val="subscript"/>
        </w:rPr>
        <w:t>i</w:t>
      </w:r>
      <w:r w:rsidR="0097118C">
        <w:rPr>
          <w:color w:val="000000" w:themeColor="text1"/>
        </w:rPr>
        <w:t>:</w:t>
      </w:r>
      <w:r w:rsidR="0097118C" w:rsidRPr="001B5901">
        <w:rPr>
          <w:i/>
          <w:iCs/>
          <w:color w:val="000000" w:themeColor="text1"/>
        </w:rPr>
        <w:t>C</w:t>
      </w:r>
      <w:r w:rsidR="0097118C" w:rsidRPr="009C1249">
        <w:rPr>
          <w:color w:val="000000" w:themeColor="text1"/>
          <w:vertAlign w:val="subscript"/>
        </w:rPr>
        <w:t>a</w:t>
      </w:r>
      <w:proofErr w:type="gramEnd"/>
      <w:r w:rsidR="0097118C">
        <w:t xml:space="preserve"> on </w:t>
      </w:r>
      <w:r w:rsidR="0097118C">
        <w:rPr>
          <w:i/>
          <w:iCs/>
        </w:rPr>
        <w:t>N</w:t>
      </w:r>
      <w:r w:rsidR="0097118C">
        <w:rPr>
          <w:vertAlign w:val="subscript"/>
        </w:rPr>
        <w:t>area</w:t>
      </w:r>
      <w:r w:rsidR="0097118C">
        <w:t xml:space="preserve"> or</w:t>
      </w:r>
      <w:r w:rsidR="0097118C">
        <w:rPr>
          <w:i/>
          <w:iCs/>
        </w:rPr>
        <w:t xml:space="preserve"> M</w:t>
      </w:r>
      <w:r w:rsidR="0097118C">
        <w:rPr>
          <w:vertAlign w:val="subscript"/>
        </w:rPr>
        <w:t>area</w:t>
      </w:r>
      <w:r w:rsidR="0097118C">
        <w:t xml:space="preserve"> in C</w:t>
      </w:r>
      <w:r w:rsidR="0097118C">
        <w:rPr>
          <w:vertAlign w:val="subscript"/>
        </w:rPr>
        <w:t>4</w:t>
      </w:r>
      <w:r w:rsidR="0097118C">
        <w:t xml:space="preserve"> non</w:t>
      </w:r>
      <w:r w:rsidR="0097118C">
        <w:rPr>
          <w:color w:val="000000" w:themeColor="text1"/>
        </w:rPr>
        <w:t>-fixers</w:t>
      </w:r>
      <w:r w:rsidR="0097118C">
        <w:t xml:space="preserve">, which made up 23% of the sampling effort and were generally classified as perennial warm season graminoid species with </w:t>
      </w:r>
      <w:commentRangeStart w:id="85"/>
      <w:r w:rsidR="0097118C">
        <w:t>longer growing seasons</w:t>
      </w:r>
      <w:commentRangeEnd w:id="85"/>
      <w:r w:rsidR="00B3021C">
        <w:rPr>
          <w:rStyle w:val="CommentReference"/>
          <w:rFonts w:eastAsiaTheme="minorHAnsi" w:cs="Times New Roman (Body CS)"/>
        </w:rPr>
        <w:commentReference w:id="85"/>
      </w:r>
      <w:r w:rsidR="0097118C">
        <w:t xml:space="preserve">. These patterns </w:t>
      </w:r>
      <w:r w:rsidR="00EB2977">
        <w:t>imply</w:t>
      </w:r>
      <w:r w:rsidR="0097118C">
        <w:t xml:space="preserve"> that stronger tradeoffs between nitrogen and water use may be more apparent in fast-growing species with high demand for building and maintaining </w:t>
      </w:r>
      <w:commentRangeStart w:id="86"/>
      <w:r w:rsidR="0097118C">
        <w:t>productive leaf tissues</w:t>
      </w:r>
      <w:commentRangeEnd w:id="86"/>
      <w:r w:rsidR="00B3021C">
        <w:rPr>
          <w:rStyle w:val="CommentReference"/>
          <w:rFonts w:eastAsiaTheme="minorHAnsi" w:cs="Times New Roman (Body CS)"/>
        </w:rPr>
        <w:commentReference w:id="86"/>
      </w:r>
      <w:r w:rsidR="00EB2977">
        <w:t xml:space="preserve">, though studies that experimentally test this hypothesis are </w:t>
      </w:r>
      <w:r w:rsidR="009B39BE">
        <w:t>needed</w:t>
      </w:r>
      <w:r w:rsidR="0097118C">
        <w:t>.</w:t>
      </w:r>
    </w:p>
    <w:p w14:paraId="67F468CF" w14:textId="77777777" w:rsidR="00F81790" w:rsidRDefault="00F81790" w:rsidP="00F81790">
      <w:pPr>
        <w:autoSpaceDE w:val="0"/>
        <w:autoSpaceDN w:val="0"/>
        <w:adjustRightInd w:val="0"/>
        <w:spacing w:line="360" w:lineRule="auto"/>
      </w:pPr>
    </w:p>
    <w:p w14:paraId="2C022031" w14:textId="528B9669" w:rsidR="00F81790" w:rsidRPr="00C854FC" w:rsidRDefault="00C854FC" w:rsidP="00F81790">
      <w:pPr>
        <w:autoSpaceDE w:val="0"/>
        <w:autoSpaceDN w:val="0"/>
        <w:adjustRightInd w:val="0"/>
        <w:spacing w:line="360" w:lineRule="auto"/>
        <w:rPr>
          <w:i/>
          <w:iCs/>
        </w:rPr>
      </w:pPr>
      <w:r>
        <w:rPr>
          <w:i/>
          <w:iCs/>
        </w:rPr>
        <w:t>Soil nitrogen availability increases N</w:t>
      </w:r>
      <w:r>
        <w:rPr>
          <w:i/>
          <w:iCs/>
          <w:vertAlign w:val="subscript"/>
        </w:rPr>
        <w:t>area</w:t>
      </w:r>
      <w:r>
        <w:t xml:space="preserve"> </w:t>
      </w:r>
      <w:r>
        <w:rPr>
          <w:i/>
          <w:iCs/>
        </w:rPr>
        <w:t>through multiple pathways</w:t>
      </w:r>
    </w:p>
    <w:p w14:paraId="1A2BD64C" w14:textId="4CE81DE6" w:rsidR="00C9101D" w:rsidRDefault="000D3858" w:rsidP="00FA6954">
      <w:pPr>
        <w:autoSpaceDE w:val="0"/>
        <w:autoSpaceDN w:val="0"/>
        <w:adjustRightInd w:val="0"/>
        <w:spacing w:line="360" w:lineRule="auto"/>
      </w:pPr>
      <w:r>
        <w:t>The s</w:t>
      </w:r>
      <w:r w:rsidR="000316B0">
        <w:t xml:space="preserve">tructural equation model </w:t>
      </w:r>
      <w:r w:rsidR="00F40646">
        <w:t xml:space="preserve">indicated that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89448D">
        <w:t xml:space="preserve">. </w:t>
      </w:r>
      <w:r w:rsidR="003F2EE4">
        <w:t xml:space="preserve">This pathway supports the idea that positive relationships between soil nitrogen availability and </w:t>
      </w:r>
      <w:r w:rsidR="003F2EE4">
        <w:rPr>
          <w:i/>
          <w:iCs/>
        </w:rPr>
        <w:t>N</w:t>
      </w:r>
      <w:r w:rsidR="003F2EE4">
        <w:rPr>
          <w:vertAlign w:val="subscript"/>
        </w:rPr>
        <w:t>area</w:t>
      </w:r>
      <w:r w:rsidR="003F2EE4">
        <w:t xml:space="preserve"> </w:t>
      </w:r>
      <w:r w:rsidR="003F2EE4">
        <w:lastRenderedPageBreak/>
        <w:t xml:space="preserve">were driven by changes to leaf chemistry, perhaps in response to high nitrogen requirements to build and maintain photosynthetic enzymes </w:t>
      </w:r>
      <w:r w:rsidR="003F2EE4">
        <w:fldChar w:fldCharType="begin" w:fldLock="1"/>
      </w:r>
      <w:r w:rsidR="003F2EE4">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plants","type":"article-journal","volume":"78"},"uris":["http://www.mendeley.com/documents/?uuid=8a12bd1f-72d8-4a90-9c09-6200cd189e47"]}],"mendeley":{"formattedCitation":"(Evans 1989b, Evans and Seemann 1989)","plainTextFormattedCitation":"(Evans 1989b, Evans and Seemann 1989)","previouslyFormattedCitation":"(Evans 1989b, Evans and Seemann 1989)"},"properties":{"noteIndex":0},"schema":"https://github.com/citation-style-language/schema/raw/master/csl-citation.json"}</w:instrText>
      </w:r>
      <w:r w:rsidR="003F2EE4">
        <w:fldChar w:fldCharType="separate"/>
      </w:r>
      <w:r w:rsidR="003F2EE4" w:rsidRPr="003F2EE4">
        <w:rPr>
          <w:noProof/>
        </w:rPr>
        <w:t>(Evans 1989b, Evans and Seemann 1989)</w:t>
      </w:r>
      <w:r w:rsidR="003F2EE4">
        <w:fldChar w:fldCharType="end"/>
      </w:r>
      <w:r w:rsidR="003F2EE4">
        <w:t>.</w:t>
      </w:r>
    </w:p>
    <w:p w14:paraId="45D652DE" w14:textId="4A9AA561" w:rsidR="002C5E7B" w:rsidRDefault="00C9101D" w:rsidP="00FA6954">
      <w:pPr>
        <w:autoSpaceDE w:val="0"/>
        <w:autoSpaceDN w:val="0"/>
        <w:adjustRightInd w:val="0"/>
        <w:spacing w:line="360" w:lineRule="auto"/>
        <w:rPr>
          <w:color w:val="000000" w:themeColor="text1"/>
        </w:rPr>
      </w:pPr>
      <w:r>
        <w:tab/>
      </w:r>
      <w:commentRangeStart w:id="87"/>
      <w:r w:rsidR="00EB2977">
        <w:t>However, t</w:t>
      </w:r>
      <w:r>
        <w:t xml:space="preserve">he structural equation model </w:t>
      </w:r>
      <w:r w:rsidR="00F40646">
        <w:t>suggested two alternative pathways</w:t>
      </w:r>
      <w:r>
        <w:t xml:space="preserve"> that resulted in</w:t>
      </w:r>
      <w:r w:rsidR="00F40646">
        <w:t xml:space="preserve"> </w:t>
      </w:r>
      <w:r>
        <w:t xml:space="preserve">indirect </w:t>
      </w:r>
      <w:r w:rsidR="00F40646">
        <w:t>positive effect</w:t>
      </w:r>
      <w:r>
        <w:t>s</w:t>
      </w:r>
      <w:r w:rsidR="00F40646">
        <w:t xml:space="preserve"> of increasing soil nitrogen availability on </w:t>
      </w:r>
      <w:r w:rsidR="00F40646">
        <w:rPr>
          <w:i/>
          <w:iCs/>
        </w:rPr>
        <w:t>N</w:t>
      </w:r>
      <w:r w:rsidR="00F40646">
        <w:rPr>
          <w:vertAlign w:val="subscript"/>
        </w:rPr>
        <w:t>area</w:t>
      </w:r>
      <w:r w:rsidR="00EB2977">
        <w:t xml:space="preserve"> mediated through </w:t>
      </w:r>
      <w:r w:rsidR="00EB2977">
        <w:rPr>
          <w:i/>
          <w:iCs/>
          <w:lang w:val="el-GR"/>
        </w:rPr>
        <w:t>β</w:t>
      </w:r>
      <w:r w:rsidR="002C5E7B">
        <w:t>, following patterns expected from theory</w:t>
      </w:r>
      <w:r w:rsidR="00F40646">
        <w:t>.</w:t>
      </w:r>
      <w:r>
        <w:t xml:space="preserve"> First, an indirect positive effect of increasing soil nitrogen availability on </w:t>
      </w:r>
      <w:r>
        <w:rPr>
          <w:i/>
          <w:iCs/>
        </w:rPr>
        <w:t>N</w:t>
      </w:r>
      <w:r>
        <w:rPr>
          <w:vertAlign w:val="subscript"/>
        </w:rPr>
        <w:t>area</w:t>
      </w:r>
      <w:r>
        <w:t xml:space="preserve"> was mediated through a negative effect of increasing soil nitrogen availability on </w:t>
      </w:r>
      <w:r>
        <w:rPr>
          <w:i/>
          <w:iCs/>
          <w:color w:val="000000" w:themeColor="text1"/>
          <w:lang w:val="el-GR"/>
        </w:rPr>
        <w:t>β</w:t>
      </w:r>
      <w:r>
        <w:rPr>
          <w:color w:val="000000" w:themeColor="text1"/>
        </w:rPr>
        <w:t xml:space="preserve">, positive relationship between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negative relationship between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w:t>
      </w:r>
      <w:r w:rsidR="00EB2977">
        <w:rPr>
          <w:color w:val="000000" w:themeColor="text1"/>
        </w:rPr>
        <w:t xml:space="preserve"> </w:t>
      </w:r>
      <w:r>
        <w:rPr>
          <w:color w:val="000000" w:themeColor="text1"/>
        </w:rPr>
        <w:t xml:space="preserve">A second indirect positive effect of increasing soil nitrogen availability on </w:t>
      </w:r>
      <w:r>
        <w:rPr>
          <w:i/>
          <w:iCs/>
          <w:color w:val="000000" w:themeColor="text1"/>
        </w:rPr>
        <w:t>N</w:t>
      </w:r>
      <w:r>
        <w:rPr>
          <w:color w:val="000000" w:themeColor="text1"/>
          <w:vertAlign w:val="subscript"/>
        </w:rPr>
        <w:t>area</w:t>
      </w:r>
      <w:r>
        <w:rPr>
          <w:color w:val="000000" w:themeColor="text1"/>
        </w:rPr>
        <w:t xml:space="preserve"> was mediated through a negative effect of increasing soil nitrogen availability on</w:t>
      </w:r>
      <w:r w:rsidRPr="00C9101D">
        <w:rPr>
          <w:i/>
          <w:iCs/>
          <w:color w:val="000000" w:themeColor="text1"/>
        </w:rPr>
        <w:t xml:space="preserve"> </w:t>
      </w:r>
      <w:r>
        <w:rPr>
          <w:i/>
          <w:iCs/>
          <w:color w:val="000000" w:themeColor="text1"/>
          <w:lang w:val="el-GR"/>
        </w:rPr>
        <w:t>β</w:t>
      </w:r>
      <w:r>
        <w:rPr>
          <w:color w:val="000000" w:themeColor="text1"/>
        </w:rPr>
        <w:t xml:space="preserve"> and negative effect of increasing </w:t>
      </w:r>
      <w:r>
        <w:rPr>
          <w:i/>
          <w:iCs/>
          <w:color w:val="000000" w:themeColor="text1"/>
          <w:lang w:val="el-GR"/>
        </w:rPr>
        <w:t>β</w:t>
      </w:r>
      <w:r>
        <w:rPr>
          <w:i/>
          <w:iCs/>
          <w:color w:val="000000" w:themeColor="text1"/>
        </w:rPr>
        <w:t xml:space="preserve"> </w:t>
      </w:r>
      <w:r>
        <w:rPr>
          <w:color w:val="000000" w:themeColor="text1"/>
        </w:rPr>
        <w:t xml:space="preserve">on </w:t>
      </w:r>
      <w:r>
        <w:rPr>
          <w:i/>
          <w:iCs/>
          <w:color w:val="000000" w:themeColor="text1"/>
        </w:rPr>
        <w:t>N</w:t>
      </w:r>
      <w:r>
        <w:rPr>
          <w:color w:val="000000" w:themeColor="text1"/>
          <w:vertAlign w:val="subscript"/>
        </w:rPr>
        <w:t>mass</w:t>
      </w:r>
      <w:r>
        <w:rPr>
          <w:color w:val="000000" w:themeColor="text1"/>
        </w:rPr>
        <w:t xml:space="preserve">. </w:t>
      </w:r>
      <w:commentRangeEnd w:id="87"/>
      <w:r w:rsidR="00B3021C">
        <w:rPr>
          <w:rStyle w:val="CommentReference"/>
          <w:rFonts w:eastAsiaTheme="minorHAnsi" w:cs="Times New Roman (Body CS)"/>
        </w:rPr>
        <w:commentReference w:id="87"/>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t>
      </w:r>
      <w:r>
        <w:rPr>
          <w:color w:val="000000" w:themeColor="text1"/>
        </w:rPr>
        <w:t xml:space="preserve">through pathways </w:t>
      </w:r>
      <w:r w:rsidR="00746BEA">
        <w:rPr>
          <w:color w:val="000000" w:themeColor="text1"/>
        </w:rPr>
        <w:t>were likely driven by reductions in the cost of acquiring and using nitrogen, following patterns observed in previous experiments</w:t>
      </w:r>
      <w:r w:rsidR="00EB2977">
        <w:rPr>
          <w:color w:val="000000" w:themeColor="text1"/>
        </w:rPr>
        <w:t xml:space="preserve"> </w:t>
      </w:r>
      <w:r w:rsidR="00EB2977">
        <w:rPr>
          <w:color w:val="000000" w:themeColor="text1"/>
        </w:rPr>
        <w:fldChar w:fldCharType="begin" w:fldLock="1"/>
      </w:r>
      <w:r w:rsidR="00EB2977">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EB2977">
        <w:rPr>
          <w:color w:val="000000" w:themeColor="text1"/>
        </w:rPr>
        <w:fldChar w:fldCharType="separate"/>
      </w:r>
      <w:r w:rsidR="00EB2977" w:rsidRPr="00746BEA">
        <w:rPr>
          <w:noProof/>
          <w:color w:val="000000" w:themeColor="text1"/>
        </w:rPr>
        <w:t>(Bae et al. 2015, Eastman et al. 2021, Perkowski et al. 2021, Lu et al. 2022)</w:t>
      </w:r>
      <w:r w:rsidR="00EB2977">
        <w:rPr>
          <w:color w:val="000000" w:themeColor="text1"/>
        </w:rPr>
        <w:fldChar w:fldCharType="end"/>
      </w:r>
      <w:r w:rsidR="00622D89">
        <w:rPr>
          <w:color w:val="000000" w:themeColor="text1"/>
        </w:rPr>
        <w:t>.</w:t>
      </w:r>
    </w:p>
    <w:p w14:paraId="65F68998" w14:textId="64FC1192" w:rsidR="00121290" w:rsidRDefault="002C5E7B" w:rsidP="00FA6954">
      <w:pPr>
        <w:autoSpaceDE w:val="0"/>
        <w:autoSpaceDN w:val="0"/>
        <w:adjustRightInd w:val="0"/>
        <w:spacing w:line="360" w:lineRule="auto"/>
        <w:rPr>
          <w:color w:val="000000" w:themeColor="text1"/>
        </w:rPr>
      </w:pPr>
      <w:r>
        <w:rPr>
          <w:color w:val="000000" w:themeColor="text1"/>
        </w:rPr>
        <w:tab/>
      </w:r>
      <w:r w:rsidR="009B39BE">
        <w:rPr>
          <w:color w:val="000000" w:themeColor="text1"/>
        </w:rPr>
        <w:t>R</w:t>
      </w:r>
      <w:r>
        <w:rPr>
          <w:color w:val="000000" w:themeColor="text1"/>
        </w:rPr>
        <w:t xml:space="preserve">esults from the structural equation model indicate that the mechanisms that explained variance in leaf nitrogen content due to soil nitrogen availability were </w:t>
      </w:r>
      <w:r w:rsidR="009B39BE">
        <w:rPr>
          <w:color w:val="000000" w:themeColor="text1"/>
        </w:rPr>
        <w:t>multi-faceted</w:t>
      </w:r>
      <w:r>
        <w:rPr>
          <w:color w:val="000000" w:themeColor="text1"/>
        </w:rPr>
        <w:t xml:space="preserve">. Pathways indicated that </w:t>
      </w:r>
      <w:r w:rsidR="00746BEA">
        <w:rPr>
          <w:color w:val="000000" w:themeColor="text1"/>
        </w:rPr>
        <w:t xml:space="preserve">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mediated through reductions in the cost of acquiring and using nitrogen, following patterns observed in previous experiments </w:t>
      </w:r>
      <w:r w:rsidR="00622D89">
        <w:rPr>
          <w:color w:val="000000" w:themeColor="text1"/>
        </w:rPr>
        <w:fldChar w:fldCharType="begin" w:fldLock="1"/>
      </w:r>
      <w:r w:rsidR="00622D89">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622D89">
        <w:rPr>
          <w:color w:val="000000" w:themeColor="text1"/>
        </w:rPr>
        <w:fldChar w:fldCharType="separate"/>
      </w:r>
      <w:r w:rsidR="00622D89" w:rsidRPr="00746BEA">
        <w:rPr>
          <w:noProof/>
          <w:color w:val="000000" w:themeColor="text1"/>
        </w:rPr>
        <w:t>(Bae et al. 2015, Eastman et al. 2021, Perkowski et al. 2021, Lu et al. 2022)</w:t>
      </w:r>
      <w:r w:rsidR="00622D89">
        <w:rPr>
          <w:color w:val="000000" w:themeColor="text1"/>
        </w:rPr>
        <w:fldChar w:fldCharType="end"/>
      </w:r>
      <w:r w:rsidR="00622D89">
        <w:rPr>
          <w:color w:val="000000" w:themeColor="text1"/>
        </w:rPr>
        <w:t xml:space="preserve"> as well as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ere indicate that photosynthetic least-cost frameworks are capable of predict</w:t>
      </w:r>
      <w:r w:rsidR="009B39BE">
        <w:rPr>
          <w:color w:val="000000" w:themeColor="text1"/>
        </w:rPr>
        <w:t>ing</w:t>
      </w:r>
      <w:r w:rsidR="00121290">
        <w:rPr>
          <w:color w:val="000000" w:themeColor="text1"/>
        </w:rPr>
        <w:t xml:space="preserve"> </w:t>
      </w:r>
      <w:commentRangeStart w:id="88"/>
      <w:ins w:id="89" w:author="Smith, Nick" w:date="2023-07-18T10:10:00Z">
        <w:r w:rsidR="00B3021C">
          <w:rPr>
            <w:color w:val="000000" w:themeColor="text1"/>
          </w:rPr>
          <w:t xml:space="preserve">some, but not all, </w:t>
        </w:r>
        <w:commentRangeEnd w:id="88"/>
        <w:r w:rsidR="00B3021C">
          <w:rPr>
            <w:rStyle w:val="CommentReference"/>
            <w:rFonts w:eastAsiaTheme="minorHAnsi" w:cs="Times New Roman (Body CS)"/>
          </w:rPr>
          <w:commentReference w:id="88"/>
        </w:r>
      </w:ins>
      <w:r w:rsidR="00121290">
        <w:rPr>
          <w:color w:val="000000" w:themeColor="text1"/>
        </w:rPr>
        <w:t xml:space="preserve">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across soil nitrogen availability gradients</w:t>
      </w:r>
      <w:r>
        <w:rPr>
          <w:color w:val="000000" w:themeColor="text1"/>
        </w:rPr>
        <w:t xml:space="preserve">, which could indicate the utility of adopting such frameworks in </w:t>
      </w:r>
      <w:r w:rsidR="009B39BE">
        <w:rPr>
          <w:color w:val="000000" w:themeColor="text1"/>
        </w:rPr>
        <w:t xml:space="preserve">future </w:t>
      </w:r>
      <w:r>
        <w:rPr>
          <w:color w:val="000000" w:themeColor="text1"/>
        </w:rPr>
        <w:t>generation</w:t>
      </w:r>
      <w:r w:rsidR="009B39BE">
        <w:rPr>
          <w:color w:val="000000" w:themeColor="text1"/>
        </w:rPr>
        <w:t>s of</w:t>
      </w:r>
      <w:r>
        <w:rPr>
          <w:color w:val="000000" w:themeColor="text1"/>
        </w:rPr>
        <w:t xml:space="preserve"> terrestrial biosphere models</w:t>
      </w:r>
      <w:r w:rsidR="00507F4D">
        <w:rPr>
          <w:color w:val="000000" w:themeColor="text1"/>
        </w:rPr>
        <w:t>.</w:t>
      </w:r>
    </w:p>
    <w:p w14:paraId="132EB059" w14:textId="77777777" w:rsidR="0060600A" w:rsidRDefault="0060600A" w:rsidP="00FA6954">
      <w:pPr>
        <w:autoSpaceDE w:val="0"/>
        <w:autoSpaceDN w:val="0"/>
        <w:adjustRightInd w:val="0"/>
        <w:spacing w:line="360" w:lineRule="auto"/>
        <w:rPr>
          <w:color w:val="000000" w:themeColor="text1"/>
        </w:rPr>
      </w:pPr>
    </w:p>
    <w:p w14:paraId="29159A13" w14:textId="4DEBB1FF" w:rsidR="0060600A" w:rsidRPr="0060600A" w:rsidRDefault="0060600A" w:rsidP="00FA6954">
      <w:pPr>
        <w:autoSpaceDE w:val="0"/>
        <w:autoSpaceDN w:val="0"/>
        <w:adjustRightInd w:val="0"/>
        <w:spacing w:line="360" w:lineRule="auto"/>
        <w:rPr>
          <w:i/>
          <w:iCs/>
          <w:color w:val="000000" w:themeColor="text1"/>
        </w:rPr>
      </w:pPr>
      <w:r>
        <w:rPr>
          <w:i/>
          <w:iCs/>
          <w:color w:val="000000" w:themeColor="text1"/>
        </w:rPr>
        <w:t>Soil moisture does not explain variance in N</w:t>
      </w:r>
      <w:r>
        <w:rPr>
          <w:i/>
          <w:iCs/>
          <w:color w:val="000000" w:themeColor="text1"/>
          <w:vertAlign w:val="subscript"/>
        </w:rPr>
        <w:t>area</w:t>
      </w:r>
      <w:r>
        <w:rPr>
          <w:i/>
          <w:iCs/>
          <w:color w:val="000000" w:themeColor="text1"/>
        </w:rPr>
        <w:t xml:space="preserve"> independent of soil nitrogen availability</w:t>
      </w:r>
    </w:p>
    <w:p w14:paraId="4D58CD03" w14:textId="0184C2EA" w:rsidR="00BF46A8" w:rsidRPr="00BF46A8" w:rsidRDefault="00046720" w:rsidP="0060600A">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a response driven by a 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a null effect of soil moisture on </w:t>
      </w:r>
      <w:r w:rsidR="002A6652">
        <w:rPr>
          <w:i/>
          <w:iCs/>
          <w:color w:val="000000" w:themeColor="text1"/>
        </w:rPr>
        <w:t>M</w:t>
      </w:r>
      <w:r w:rsidR="002A6652">
        <w:rPr>
          <w:color w:val="000000" w:themeColor="text1"/>
          <w:vertAlign w:val="subscript"/>
        </w:rPr>
        <w:t>area</w:t>
      </w:r>
      <w:r w:rsidR="002A6652">
        <w:rPr>
          <w:color w:val="000000" w:themeColor="text1"/>
        </w:rPr>
        <w:t xml:space="preserve">. Linear mixed effect models suggested that these patterns </w:t>
      </w:r>
      <w:commentRangeStart w:id="90"/>
      <w:del w:id="91" w:author="Smith, Nick" w:date="2023-07-18T10:12:00Z">
        <w:r w:rsidR="002A6652" w:rsidDel="00B3021C">
          <w:rPr>
            <w:color w:val="000000" w:themeColor="text1"/>
          </w:rPr>
          <w:delText>were associated with</w:delText>
        </w:r>
      </w:del>
      <w:ins w:id="92" w:author="Smith, Nick" w:date="2023-07-18T10:12:00Z">
        <w:r w:rsidR="00B3021C">
          <w:rPr>
            <w:color w:val="000000" w:themeColor="text1"/>
          </w:rPr>
          <w:t>were seen in spite of</w:t>
        </w:r>
      </w:ins>
      <w:r w:rsidR="002A6652">
        <w:rPr>
          <w:color w:val="000000" w:themeColor="text1"/>
        </w:rPr>
        <w:t xml:space="preserve"> </w:t>
      </w:r>
      <w:commentRangeEnd w:id="90"/>
      <w:r w:rsidR="00B3021C">
        <w:rPr>
          <w:rStyle w:val="CommentReference"/>
          <w:rFonts w:eastAsiaTheme="minorHAnsi" w:cs="Times New Roman (Body CS)"/>
        </w:rPr>
        <w:commentReference w:id="90"/>
      </w:r>
      <w:r w:rsidR="002A6652">
        <w:rPr>
          <w:color w:val="000000" w:themeColor="text1"/>
        </w:rPr>
        <w:t xml:space="preserve">a positive effect of soil moisture on </w:t>
      </w:r>
      <w:r w:rsidR="002A6652">
        <w:rPr>
          <w:i/>
          <w:iCs/>
          <w:color w:val="000000" w:themeColor="text1"/>
          <w:lang w:val="el-GR"/>
        </w:rPr>
        <w:t>β</w:t>
      </w:r>
      <w:r w:rsidR="002A6652">
        <w:rPr>
          <w:color w:val="000000" w:themeColor="text1"/>
        </w:rPr>
        <w:t xml:space="preserve">, presumably driven by a </w:t>
      </w:r>
      <w:r w:rsidR="002A6652">
        <w:rPr>
          <w:color w:val="000000" w:themeColor="text1"/>
        </w:rPr>
        <w:lastRenderedPageBreak/>
        <w:t>reduction in costs associated with water acquisition and use</w:t>
      </w:r>
      <w:r w:rsidR="002C5E7B">
        <w:rPr>
          <w:color w:val="000000" w:themeColor="text1"/>
        </w:rPr>
        <w:t xml:space="preserve"> with increasing soil moisture</w:t>
      </w:r>
      <w:r w:rsidR="002A6652">
        <w:rPr>
          <w:color w:val="000000" w:themeColor="text1"/>
        </w:rPr>
        <w:t xml:space="preserve">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 xml:space="preserve">. However, the effect of soil moisture on </w:t>
      </w:r>
      <w:r w:rsidR="0060600A">
        <w:rPr>
          <w:i/>
          <w:iCs/>
          <w:color w:val="000000" w:themeColor="text1"/>
          <w:lang w:val="el-GR"/>
        </w:rPr>
        <w:t>β</w:t>
      </w:r>
      <w:r w:rsidR="0060600A">
        <w:rPr>
          <w:color w:val="000000" w:themeColor="text1"/>
        </w:rPr>
        <w:t xml:space="preserve"> was driven by C</w:t>
      </w:r>
      <w:r w:rsidR="0060600A">
        <w:rPr>
          <w:color w:val="000000" w:themeColor="text1"/>
          <w:vertAlign w:val="subscript"/>
        </w:rPr>
        <w:t>4</w:t>
      </w:r>
      <w:r w:rsidR="0060600A">
        <w:rPr>
          <w:color w:val="000000" w:themeColor="text1"/>
        </w:rPr>
        <w:t xml:space="preserve"> non-fixers, as there was no effect of soil moisture on </w:t>
      </w:r>
      <w:r w:rsidR="0060600A">
        <w:rPr>
          <w:i/>
          <w:iCs/>
          <w:color w:val="000000" w:themeColor="text1"/>
          <w:lang w:val="el-GR"/>
        </w:rPr>
        <w:t>β</w:t>
      </w:r>
      <w:r w:rsidR="0060600A">
        <w:rPr>
          <w:color w:val="000000" w:themeColor="text1"/>
        </w:rPr>
        <w:t xml:space="preserve"> in C</w:t>
      </w:r>
      <w:r w:rsidR="0060600A">
        <w:rPr>
          <w:color w:val="000000" w:themeColor="text1"/>
          <w:vertAlign w:val="subscript"/>
        </w:rPr>
        <w:t>3</w:t>
      </w:r>
      <w:r w:rsidR="0060600A">
        <w:rPr>
          <w:color w:val="000000" w:themeColor="text1"/>
        </w:rPr>
        <w:t xml:space="preserve"> N-fixers or C</w:t>
      </w:r>
      <w:r w:rsidR="0060600A">
        <w:rPr>
          <w:color w:val="000000" w:themeColor="text1"/>
          <w:vertAlign w:val="subscript"/>
        </w:rPr>
        <w:t>3</w:t>
      </w:r>
      <w:r w:rsidR="0060600A">
        <w:rPr>
          <w:color w:val="000000" w:themeColor="text1"/>
        </w:rPr>
        <w:t xml:space="preserve"> non-fixers. </w:t>
      </w:r>
      <w:r w:rsidR="002A6652">
        <w:rPr>
          <w:color w:val="000000" w:themeColor="text1"/>
        </w:rPr>
        <w:t xml:space="preserve">Interestingly, </w:t>
      </w:r>
      <w:r w:rsidR="00622D89">
        <w:rPr>
          <w:color w:val="000000" w:themeColor="text1"/>
        </w:rPr>
        <w:t xml:space="preserve">structural equation model results indicated that the positive effect of soil moisture on </w:t>
      </w:r>
      <w:r w:rsidR="00622D89">
        <w:rPr>
          <w:i/>
          <w:iCs/>
          <w:color w:val="000000" w:themeColor="text1"/>
          <w:lang w:val="el-GR"/>
        </w:rPr>
        <w:t>β</w:t>
      </w:r>
      <w:r w:rsidR="00622D89">
        <w:rPr>
          <w:color w:val="000000" w:themeColor="text1"/>
        </w:rPr>
        <w:t xml:space="preserve"> observed in the mixed effect models w</w:t>
      </w:r>
      <w:r w:rsidR="002A6652">
        <w:rPr>
          <w:color w:val="000000" w:themeColor="text1"/>
        </w:rPr>
        <w:t>as</w:t>
      </w:r>
      <w:r w:rsidR="00622D89">
        <w:rPr>
          <w:color w:val="000000" w:themeColor="text1"/>
        </w:rPr>
        <w:t xml:space="preserve"> likely an artifact of strong negative covariance between soil moisture and soil nitrogen availability, as there was </w:t>
      </w:r>
      <w:commentRangeStart w:id="93"/>
      <w:r w:rsidR="00622D89">
        <w:rPr>
          <w:color w:val="000000" w:themeColor="text1"/>
        </w:rPr>
        <w:t xml:space="preserve">no direct effect of soil moisture on </w:t>
      </w:r>
      <w:r w:rsidR="00622D89">
        <w:rPr>
          <w:i/>
          <w:iCs/>
          <w:color w:val="000000" w:themeColor="text1"/>
          <w:lang w:val="el-GR"/>
        </w:rPr>
        <w:t>β</w:t>
      </w:r>
      <w:r w:rsidR="00BF46A8">
        <w:rPr>
          <w:color w:val="000000" w:themeColor="text1"/>
        </w:rPr>
        <w:t xml:space="preserve"> or on components of </w:t>
      </w:r>
      <w:r w:rsidR="00BF46A8">
        <w:rPr>
          <w:i/>
          <w:iCs/>
          <w:color w:val="000000" w:themeColor="text1"/>
        </w:rPr>
        <w:t>N</w:t>
      </w:r>
      <w:r w:rsidR="00BF46A8">
        <w:rPr>
          <w:color w:val="000000" w:themeColor="text1"/>
          <w:vertAlign w:val="subscript"/>
        </w:rPr>
        <w:t>area</w:t>
      </w:r>
      <w:commentRangeEnd w:id="93"/>
      <w:r w:rsidR="00B3021C">
        <w:rPr>
          <w:rStyle w:val="CommentReference"/>
          <w:rFonts w:eastAsiaTheme="minorHAnsi" w:cs="Times New Roman (Body CS)"/>
        </w:rPr>
        <w:commentReference w:id="93"/>
      </w:r>
      <w:r w:rsidR="00622D89">
        <w:rPr>
          <w:color w:val="000000" w:themeColor="text1"/>
        </w:rPr>
        <w:t>.</w:t>
      </w:r>
      <w:r w:rsidR="007D79FB">
        <w:rPr>
          <w:color w:val="000000" w:themeColor="text1"/>
        </w:rPr>
        <w:t xml:space="preserve"> </w:t>
      </w:r>
      <w:r w:rsidR="00BF46A8">
        <w:rPr>
          <w:color w:val="000000" w:themeColor="text1"/>
        </w:rPr>
        <w:t xml:space="preserve">These results indicate that soil nitrogen </w:t>
      </w:r>
      <w:r w:rsidR="002C5E7B">
        <w:rPr>
          <w:color w:val="000000" w:themeColor="text1"/>
        </w:rPr>
        <w:t>availability</w:t>
      </w:r>
      <w:r w:rsidR="0060600A">
        <w:rPr>
          <w:color w:val="000000" w:themeColor="text1"/>
        </w:rPr>
        <w:t xml:space="preserve"> and photosynthetic pathway</w:t>
      </w:r>
      <w:r w:rsidR="002C5E7B">
        <w:rPr>
          <w:color w:val="000000" w:themeColor="text1"/>
        </w:rPr>
        <w:t xml:space="preserve"> </w:t>
      </w:r>
      <w:r w:rsidR="007D79FB">
        <w:rPr>
          <w:color w:val="000000" w:themeColor="text1"/>
        </w:rPr>
        <w:t xml:space="preserve">likely </w:t>
      </w:r>
      <w:r w:rsidR="002C5E7B">
        <w:rPr>
          <w:color w:val="000000" w:themeColor="text1"/>
        </w:rPr>
        <w:t>played a more important role in determining</w:t>
      </w:r>
      <w:r w:rsidR="00BF46A8">
        <w:rPr>
          <w:color w:val="000000" w:themeColor="text1"/>
        </w:rPr>
        <w:t xml:space="preserve"> variance in </w:t>
      </w:r>
      <w:r w:rsidR="00BF46A8">
        <w:rPr>
          <w:i/>
          <w:iCs/>
          <w:color w:val="000000" w:themeColor="text1"/>
          <w:lang w:val="el-GR"/>
        </w:rPr>
        <w:t>β</w:t>
      </w:r>
      <w:r w:rsidR="00BF46A8">
        <w:rPr>
          <w:color w:val="000000" w:themeColor="text1"/>
        </w:rPr>
        <w:t xml:space="preserve"> and </w:t>
      </w:r>
      <w:r w:rsidR="00BF46A8">
        <w:rPr>
          <w:i/>
          <w:iCs/>
          <w:color w:val="000000" w:themeColor="text1"/>
        </w:rPr>
        <w:t>N</w:t>
      </w:r>
      <w:r w:rsidR="00BF46A8">
        <w:rPr>
          <w:color w:val="000000" w:themeColor="text1"/>
          <w:vertAlign w:val="subscript"/>
        </w:rPr>
        <w:t>area</w:t>
      </w:r>
      <w:r w:rsidR="00BF46A8">
        <w:rPr>
          <w:color w:val="000000" w:themeColor="text1"/>
        </w:rPr>
        <w:t xml:space="preserve"> across the environmental gradient</w:t>
      </w:r>
      <w:r w:rsidR="0060600A">
        <w:rPr>
          <w:color w:val="000000" w:themeColor="text1"/>
        </w:rPr>
        <w:t xml:space="preserve"> than soil moisture</w:t>
      </w:r>
      <w:r w:rsidR="00BF46A8">
        <w:rPr>
          <w:color w:val="000000" w:themeColor="text1"/>
        </w:rPr>
        <w:t>.</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32A5F8EC" w:rsidR="00F81790" w:rsidRDefault="00C854FC" w:rsidP="00F81790">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xml:space="preserve"> and </w:t>
      </w:r>
      <w:r w:rsidRPr="009C2552">
        <w:rPr>
          <w:i/>
          <w:iCs/>
          <w:color w:val="000000" w:themeColor="text1"/>
          <w:lang w:val="el-GR"/>
        </w:rPr>
        <w:t>β</w:t>
      </w:r>
    </w:p>
    <w:p w14:paraId="03945B3E" w14:textId="07E5495A" w:rsidR="008518D7" w:rsidRPr="00FA6954" w:rsidRDefault="00FA6954" w:rsidP="00FA6954">
      <w:pPr>
        <w:autoSpaceDE w:val="0"/>
        <w:autoSpaceDN w:val="0"/>
        <w:adjustRightInd w:val="0"/>
        <w:spacing w:line="360" w:lineRule="auto"/>
        <w:rPr>
          <w:color w:val="000000" w:themeColor="text1"/>
        </w:rPr>
      </w:pPr>
      <w:r>
        <w:rPr>
          <w:color w:val="000000" w:themeColor="text1"/>
        </w:rPr>
        <w:t>Supporti</w:t>
      </w:r>
      <w:r w:rsidR="009B39BE">
        <w:rPr>
          <w:color w:val="000000" w:themeColor="text1"/>
        </w:rPr>
        <w:t>ng</w:t>
      </w:r>
      <w:r w:rsidR="007F2A13">
        <w:rPr>
          <w:color w:val="000000" w:themeColor="text1"/>
        </w:rPr>
        <w:t xml:space="preserve"> patterns expected from theory, increasing </w:t>
      </w:r>
      <w:r w:rsidR="00EB7AE1">
        <w:rPr>
          <w:color w:val="000000" w:themeColor="text1"/>
        </w:rPr>
        <w:t>vapor pressure deficit</w:t>
      </w:r>
      <w:r w:rsidR="00723922">
        <w:rPr>
          <w:i/>
          <w:iCs/>
          <w:color w:val="000000" w:themeColor="text1"/>
        </w:rPr>
        <w:t xml:space="preserve"> </w:t>
      </w:r>
      <w:r w:rsidR="007F2A13">
        <w:rPr>
          <w:color w:val="000000" w:themeColor="text1"/>
        </w:rPr>
        <w:t xml:space="preserve">indirectly </w:t>
      </w:r>
      <w:r w:rsidR="00722EFC">
        <w:rPr>
          <w:color w:val="000000" w:themeColor="text1"/>
        </w:rPr>
        <w:t>in</w:t>
      </w:r>
      <w:r w:rsidR="007F2A13">
        <w:rPr>
          <w:color w:val="000000" w:themeColor="text1"/>
        </w:rPr>
        <w:t xml:space="preserve">creased </w:t>
      </w:r>
      <w:r w:rsidR="007F2A13">
        <w:rPr>
          <w:i/>
          <w:iCs/>
          <w:color w:val="000000" w:themeColor="text1"/>
        </w:rPr>
        <w:t>N</w:t>
      </w:r>
      <w:r w:rsidR="007F2A13">
        <w:rPr>
          <w:color w:val="000000" w:themeColor="text1"/>
          <w:vertAlign w:val="subscript"/>
        </w:rPr>
        <w:t>area</w:t>
      </w:r>
      <w:r w:rsidR="007F2A13">
        <w:rPr>
          <w:color w:val="000000" w:themeColor="text1"/>
        </w:rPr>
        <w:t xml:space="preserve">, </w:t>
      </w:r>
      <w:r w:rsidR="009B39BE">
        <w:rPr>
          <w:color w:val="000000" w:themeColor="text1"/>
        </w:rPr>
        <w:t xml:space="preserve">a result that was </w:t>
      </w:r>
      <w:r w:rsidR="007F2A13">
        <w:rPr>
          <w:color w:val="000000" w:themeColor="text1"/>
        </w:rPr>
        <w:t xml:space="preserve">mediated through </w:t>
      </w:r>
      <w:r w:rsidR="00013E16">
        <w:rPr>
          <w:color w:val="000000" w:themeColor="text1"/>
        </w:rPr>
        <w:t>a</w:t>
      </w:r>
      <w:r w:rsidR="007F2A13">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sidR="007F2A13">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vapor pressure deficit often 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water loss</w:t>
      </w:r>
      <w:r w:rsidR="00722EFC">
        <w:rPr>
          <w:color w:val="000000" w:themeColor="text1"/>
        </w:rPr>
        <w:t xml:space="preserve"> </w:t>
      </w:r>
      <w:r w:rsidR="002A23E5">
        <w:rPr>
          <w:color w:val="000000" w:themeColor="text1"/>
        </w:rPr>
        <w:t>as a result of</w:t>
      </w:r>
      <w:r w:rsidR="007F2A13">
        <w:rPr>
          <w:color w:val="000000" w:themeColor="text1"/>
        </w:rPr>
        <w:t xml:space="preserve"> </w:t>
      </w:r>
      <w:r w:rsidR="00507F4D">
        <w:rPr>
          <w:color w:val="000000" w:themeColor="text1"/>
        </w:rPr>
        <w:t>increased</w:t>
      </w:r>
      <w:r w:rsidR="007F2A13">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The</w:t>
      </w:r>
      <w:r>
        <w:t xml:space="preserve"> indirect</w:t>
      </w:r>
      <w:r w:rsidR="008B604E">
        <w:t xml:space="preserv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w:t>
      </w:r>
      <w:r w:rsidR="00695FAC">
        <w:t>broader</w:t>
      </w:r>
      <w:r w:rsidR="002E6BD9">
        <w:t xml:space="preserve"> timescales </w:t>
      </w:r>
      <w:r>
        <w:t xml:space="preserve">than was </w:t>
      </w:r>
      <w:r w:rsidR="00BF46A8">
        <w:t>relevant</w:t>
      </w:r>
      <w:r>
        <w:t xml:space="preserve"> here</w:t>
      </w:r>
      <w:r w:rsidR="002E6BD9">
        <w:t xml:space="preserve">. </w:t>
      </w:r>
      <w:r>
        <w:t>These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 deterministic </w:t>
      </w:r>
      <w:ins w:id="94" w:author="Smith, Nick" w:date="2023-07-18T10:14:00Z">
        <w:r w:rsidR="00B3021C">
          <w:t xml:space="preserve">adaptation and/or </w:t>
        </w:r>
      </w:ins>
      <w:r w:rsidR="00272D8E">
        <w:t xml:space="preserve">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74953787" w14:textId="77777777" w:rsidR="00F81790" w:rsidRDefault="00F81790" w:rsidP="00F81790">
      <w:pPr>
        <w:autoSpaceDE w:val="0"/>
        <w:autoSpaceDN w:val="0"/>
        <w:adjustRightInd w:val="0"/>
        <w:spacing w:line="360" w:lineRule="auto"/>
      </w:pPr>
    </w:p>
    <w:p w14:paraId="7AF0EF1F" w14:textId="7F232999" w:rsidR="00F81790" w:rsidRPr="00F81790" w:rsidRDefault="00F81790" w:rsidP="00F81790">
      <w:pPr>
        <w:autoSpaceDE w:val="0"/>
        <w:autoSpaceDN w:val="0"/>
        <w:adjustRightInd w:val="0"/>
        <w:spacing w:line="360" w:lineRule="auto"/>
        <w:rPr>
          <w:i/>
          <w:iCs/>
        </w:rPr>
      </w:pPr>
      <w:r>
        <w:rPr>
          <w:i/>
          <w:iCs/>
        </w:rPr>
        <w:t xml:space="preserve">Species identity </w:t>
      </w:r>
      <w:r w:rsidR="00C854FC">
        <w:rPr>
          <w:i/>
          <w:iCs/>
        </w:rPr>
        <w:t xml:space="preserve">modifies effects of the environment on </w:t>
      </w:r>
      <w:r w:rsidR="00C854FC" w:rsidRPr="00F4054A">
        <w:rPr>
          <w:i/>
          <w:iCs/>
          <w:color w:val="000000" w:themeColor="text1"/>
          <w:lang w:val="el-GR"/>
        </w:rPr>
        <w:t>β</w:t>
      </w:r>
      <w:r w:rsidR="00C854FC" w:rsidRPr="00F4054A">
        <w:rPr>
          <w:i/>
          <w:iCs/>
          <w:color w:val="000000" w:themeColor="text1"/>
        </w:rPr>
        <w:t xml:space="preserve">, </w:t>
      </w:r>
      <w:r w:rsidR="00C854FC">
        <w:rPr>
          <w:i/>
          <w:iCs/>
        </w:rPr>
        <w:t>leaf C</w:t>
      </w:r>
      <w:r w:rsidR="00C854FC">
        <w:rPr>
          <w:i/>
          <w:iCs/>
          <w:vertAlign w:val="subscript"/>
        </w:rPr>
        <w:t>i</w:t>
      </w:r>
      <w:r w:rsidR="00C854FC">
        <w:rPr>
          <w:i/>
          <w:iCs/>
        </w:rPr>
        <w:t>:C</w:t>
      </w:r>
      <w:r w:rsidR="00C854FC">
        <w:rPr>
          <w:i/>
          <w:iCs/>
          <w:vertAlign w:val="subscript"/>
        </w:rPr>
        <w:t>a</w:t>
      </w:r>
      <w:r w:rsidR="00C854FC" w:rsidRPr="00F4054A">
        <w:rPr>
          <w:i/>
          <w:iCs/>
          <w:color w:val="000000" w:themeColor="text1"/>
        </w:rPr>
        <w:t>, and N</w:t>
      </w:r>
      <w:r w:rsidR="00C854FC" w:rsidRPr="00F4054A">
        <w:rPr>
          <w:i/>
          <w:iCs/>
          <w:color w:val="000000" w:themeColor="text1"/>
          <w:vertAlign w:val="subscript"/>
        </w:rPr>
        <w:t>area</w:t>
      </w:r>
    </w:p>
    <w:p w14:paraId="24860380" w14:textId="2FBB3999" w:rsidR="00EE6FF9" w:rsidRPr="00FA6954" w:rsidRDefault="00E557CE" w:rsidP="00FA6954">
      <w:pPr>
        <w:autoSpaceDE w:val="0"/>
        <w:autoSpaceDN w:val="0"/>
        <w:adjustRightInd w:val="0"/>
        <w:spacing w:line="36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FA6954">
        <w:rPr>
          <w:color w:val="000000" w:themeColor="text1"/>
        </w:rPr>
        <w:t xml:space="preserve">. This pattern was driven by generally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that were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272D8E" w:rsidRPr="00FA6954">
        <w:rPr>
          <w:color w:val="000000" w:themeColor="text1"/>
        </w:rPr>
        <w:t>There</w:t>
      </w:r>
      <w:r w:rsidR="00272D8E">
        <w:rPr>
          <w:color w:val="000000" w:themeColor="text1"/>
        </w:rPr>
        <w:t xml:space="preserv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 xml:space="preserve">These results </w:t>
      </w:r>
      <w:r w:rsidR="002E6BD9">
        <w:rPr>
          <w:color w:val="000000" w:themeColor="text1"/>
        </w:rPr>
        <w:t xml:space="preserve">provide additional support </w:t>
      </w:r>
      <w:r w:rsidR="00FA6954">
        <w:rPr>
          <w:color w:val="000000" w:themeColor="text1"/>
        </w:rPr>
        <w:t xml:space="preserve">from previous studies </w:t>
      </w:r>
      <w:r w:rsidR="002E6BD9">
        <w:rPr>
          <w:color w:val="000000" w:themeColor="text1"/>
        </w:rPr>
        <w:t>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6E1DDC">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B75C7A">
        <w:rPr>
          <w:color w:val="000000" w:themeColor="text1"/>
        </w:rPr>
        <w:fldChar w:fldCharType="separate"/>
      </w:r>
      <w:r w:rsidR="00FA6954" w:rsidRPr="00FA6954">
        <w:rPr>
          <w:noProof/>
          <w:color w:val="000000" w:themeColor="text1"/>
        </w:rPr>
        <w:t>(Adams et al. 2016, Dong et al. 2017)</w:t>
      </w:r>
      <w:r w:rsidR="00B75C7A">
        <w:rPr>
          <w:color w:val="000000" w:themeColor="text1"/>
        </w:rPr>
        <w:fldChar w:fldCharType="end"/>
      </w:r>
      <w:r w:rsidR="00B75C7A">
        <w:rPr>
          <w:color w:val="000000" w:themeColor="text1"/>
        </w:rPr>
        <w:t xml:space="preserve">. </w:t>
      </w:r>
      <w:r w:rsidR="003C0438">
        <w:rPr>
          <w:color w:val="000000" w:themeColor="text1"/>
        </w:rPr>
        <w:t xml:space="preserve">While results are consistent with </w:t>
      </w:r>
      <w:r w:rsidR="00FA6954">
        <w:rPr>
          <w:color w:val="000000" w:themeColor="text1"/>
        </w:rPr>
        <w:t xml:space="preserve">those of </w:t>
      </w:r>
      <w:r w:rsidR="00B75C7A">
        <w:rPr>
          <w:color w:val="000000" w:themeColor="text1"/>
        </w:rPr>
        <w:t xml:space="preserve">previous environmental gradient experiments, </w:t>
      </w:r>
      <w:r w:rsidR="003C0438">
        <w:rPr>
          <w:color w:val="000000" w:themeColor="text1"/>
        </w:rPr>
        <w:t>they do not support our hypothesis or patterns expected f</w:t>
      </w:r>
      <w:r w:rsidR="00FA6954">
        <w:rPr>
          <w:color w:val="000000" w:themeColor="text1"/>
        </w:rPr>
        <w:t>ro</w:t>
      </w:r>
      <w:r w:rsidR="003C0438">
        <w:rPr>
          <w:color w:val="000000" w:themeColor="text1"/>
        </w:rPr>
        <w:t>m theory</w:t>
      </w:r>
      <w:r w:rsidR="00B75C7A">
        <w:rPr>
          <w:color w:val="000000" w:themeColor="text1"/>
        </w:rPr>
        <w:t>, which predict</w:t>
      </w:r>
      <w:r w:rsidR="0060600A">
        <w:rPr>
          <w:color w:val="000000" w:themeColor="text1"/>
        </w:rPr>
        <w:t>s</w:t>
      </w:r>
      <w:r w:rsidR="00B75C7A">
        <w:rPr>
          <w:color w:val="000000" w:themeColor="text1"/>
        </w:rPr>
        <w:t xml:space="preserve"> that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 w</w:t>
      </w:r>
      <w:r w:rsidR="00FA6954">
        <w:t>ere</w:t>
      </w:r>
      <w:r w:rsidR="00507F4D">
        <w:t xml:space="preserve"> driven by a</w:t>
      </w:r>
      <w:r w:rsidR="00FA6954">
        <w:t xml:space="preserve">n increase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xml:space="preserve">. This could be a response driven by additional energetic costs of nitrogen fixation that are independent </w:t>
      </w:r>
      <w:commentRangeStart w:id="95"/>
      <w:r w:rsidR="00740B11">
        <w:t xml:space="preserve">of costs to acquire and use nitrogen </w:t>
      </w:r>
      <w:commentRangeEnd w:id="95"/>
      <w:r w:rsidR="00136219">
        <w:rPr>
          <w:rStyle w:val="CommentReference"/>
          <w:rFonts w:eastAsiaTheme="minorHAnsi" w:cs="Times New Roman (Body CS)"/>
        </w:rPr>
        <w:commentReference w:id="95"/>
      </w:r>
      <w:r w:rsidR="00740B11">
        <w:t>relative to water, though more work is needed to test this claim.</w:t>
      </w:r>
    </w:p>
    <w:p w14:paraId="43870823" w14:textId="783EE3CF" w:rsidR="00985720" w:rsidRPr="009D721E" w:rsidRDefault="00581E8C" w:rsidP="009D721E">
      <w:pPr>
        <w:autoSpaceDE w:val="0"/>
        <w:autoSpaceDN w:val="0"/>
        <w:adjustRightInd w:val="0"/>
        <w:spacing w:line="360" w:lineRule="auto"/>
        <w:ind w:firstLine="720"/>
        <w:rPr>
          <w:color w:val="000000" w:themeColor="text1"/>
        </w:rPr>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9D721E">
        <w:rPr>
          <w:color w:val="000000" w:themeColor="text1"/>
        </w:rPr>
        <w:t xml:space="preserve">decreased soil nitrogen availability regardless of plant functional group. Combined with a null response of </w:t>
      </w:r>
      <w:r w:rsidR="00C84E3C" w:rsidRPr="00F4054A">
        <w:rPr>
          <w:i/>
          <w:iCs/>
          <w:color w:val="000000" w:themeColor="text1"/>
          <w:lang w:val="el-GR"/>
        </w:rPr>
        <w:t>β</w:t>
      </w:r>
      <w:r w:rsidR="00C84E3C">
        <w:rPr>
          <w:color w:val="000000" w:themeColor="text1"/>
        </w:rPr>
        <w:t xml:space="preserve"> to soil moisture</w:t>
      </w:r>
      <w:r w:rsidR="0060600A">
        <w:rPr>
          <w:color w:val="000000" w:themeColor="text1"/>
        </w:rPr>
        <w:t xml:space="preserve"> in C</w:t>
      </w:r>
      <w:r w:rsidR="0060600A">
        <w:rPr>
          <w:color w:val="000000" w:themeColor="text1"/>
          <w:vertAlign w:val="subscript"/>
        </w:rPr>
        <w:t>4</w:t>
      </w:r>
      <w:r w:rsidR="0060600A">
        <w:rPr>
          <w:color w:val="000000" w:themeColor="text1"/>
        </w:rPr>
        <w:t xml:space="preserve"> non-fixers</w:t>
      </w:r>
      <w:r w:rsidR="00C84E3C">
        <w:rPr>
          <w:color w:val="000000" w:themeColor="text1"/>
        </w:rPr>
        <w:t xml:space="preserve">, </w:t>
      </w:r>
      <w:commentRangeStart w:id="96"/>
      <w:r w:rsidR="00C84E3C">
        <w:rPr>
          <w:color w:val="000000" w:themeColor="text1"/>
        </w:rPr>
        <w:t xml:space="preserve">these </w:t>
      </w:r>
      <w:r w:rsidR="00985720">
        <w:rPr>
          <w:color w:val="000000" w:themeColor="text1"/>
        </w:rPr>
        <w:t>patterns</w:t>
      </w:r>
      <w:r w:rsidR="00C84E3C">
        <w:rPr>
          <w:color w:val="000000" w:themeColor="text1"/>
        </w:rPr>
        <w:t xml:space="preserve"> 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w:t>
      </w:r>
      <w:r w:rsidR="00A10792">
        <w:rPr>
          <w:color w:val="000000" w:themeColor="text1"/>
        </w:rPr>
        <w:t>reduced</w:t>
      </w:r>
      <w:r w:rsidR="00C84E3C">
        <w:rPr>
          <w:color w:val="000000" w:themeColor="text1"/>
        </w:rPr>
        <w:t xml:space="preserve"> costs of nitrogen acquisition and use relative to C</w:t>
      </w:r>
      <w:r w:rsidR="00C84E3C">
        <w:rPr>
          <w:color w:val="000000" w:themeColor="text1"/>
          <w:vertAlign w:val="subscript"/>
        </w:rPr>
        <w:t>3</w:t>
      </w:r>
      <w:r w:rsidR="00C84E3C">
        <w:rPr>
          <w:color w:val="000000" w:themeColor="text1"/>
        </w:rPr>
        <w:t xml:space="preserve"> species.</w:t>
      </w:r>
      <w:commentRangeEnd w:id="96"/>
      <w:r w:rsidR="00D17F8B">
        <w:rPr>
          <w:rStyle w:val="CommentReference"/>
          <w:rFonts w:eastAsiaTheme="minorHAnsi" w:cs="Times New Roman (Body CS)"/>
        </w:rPr>
        <w:commentReference w:id="96"/>
      </w:r>
      <w:r w:rsidR="00985720">
        <w:rPr>
          <w:color w:val="000000" w:themeColor="text1"/>
        </w:rPr>
        <w:t xml:space="preserve"> </w:t>
      </w:r>
      <w:r w:rsidR="001B6C99">
        <w:t xml:space="preserve">While </w:t>
      </w:r>
      <w:r w:rsidR="00A10792">
        <w:t>decreased</w:t>
      </w:r>
      <w:r w:rsidR="001B6C99">
        <w:t xml:space="preserve"> </w:t>
      </w:r>
      <w:r w:rsidR="001B6C99">
        <w:rPr>
          <w:i/>
          <w:iCs/>
          <w:lang w:val="el-GR"/>
        </w:rPr>
        <w:t>β</w:t>
      </w:r>
      <w:r w:rsidR="001B6C99">
        <w:t xml:space="preserve"> in C</w:t>
      </w:r>
      <w:r w:rsidR="001B6C99">
        <w:rPr>
          <w:vertAlign w:val="subscript"/>
        </w:rPr>
        <w:t>4</w:t>
      </w:r>
      <w:r w:rsidR="001B6C99">
        <w:t xml:space="preserve"> </w:t>
      </w:r>
      <w:r w:rsidR="009B39BE">
        <w:t>non-fixers</w:t>
      </w:r>
      <w:r w:rsidR="001B6C99">
        <w:t xml:space="preserve">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w:t>
      </w:r>
      <w:commentRangeStart w:id="97"/>
      <w:r w:rsidR="001B6C99">
        <w:t>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w:t>
      </w:r>
      <w:commentRangeEnd w:id="97"/>
      <w:r w:rsidR="00D17F8B">
        <w:rPr>
          <w:rStyle w:val="CommentReference"/>
          <w:rFonts w:eastAsiaTheme="minorHAnsi" w:cs="Times New Roman (Body CS)"/>
        </w:rPr>
        <w:commentReference w:id="97"/>
      </w:r>
      <w:r w:rsidR="001B6C99">
        <w:t>,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A10792">
        <w:t>Reduced</w:t>
      </w:r>
      <w:r w:rsidR="001B6C99">
        <w:t xml:space="preserve">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w:t>
      </w:r>
      <w:r w:rsidR="009D721E">
        <w:rPr>
          <w:color w:val="000000" w:themeColor="text1"/>
        </w:rPr>
        <w:t>increased</w:t>
      </w:r>
      <w:r w:rsidR="00985720">
        <w:rPr>
          <w:color w:val="000000" w:themeColor="text1"/>
        </w:rPr>
        <w:t xml:space="preserve">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w:t>
      </w:r>
      <w:commentRangeStart w:id="98"/>
      <w:r w:rsidR="002E6BD9">
        <w:rPr>
          <w:color w:val="000000" w:themeColor="text1"/>
        </w:rPr>
        <w:lastRenderedPageBreak/>
        <w:t>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w:t>
      </w:r>
      <w:r w:rsidR="00A10792">
        <w:rPr>
          <w:color w:val="000000" w:themeColor="text1"/>
        </w:rPr>
        <w:t>reduced</w:t>
      </w:r>
      <w:r w:rsidR="002E6BD9">
        <w:rPr>
          <w:color w:val="000000" w:themeColor="text1"/>
        </w:rPr>
        <w:t xml:space="preserve">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commentRangeStart w:id="99"/>
      <w:r w:rsidR="002E6BD9">
        <w:t>.</w:t>
      </w:r>
      <w:commentRangeEnd w:id="98"/>
      <w:r w:rsidR="00D17F8B">
        <w:rPr>
          <w:rStyle w:val="CommentReference"/>
          <w:rFonts w:eastAsiaTheme="minorHAnsi" w:cs="Times New Roman (Body CS)"/>
        </w:rPr>
        <w:commentReference w:id="98"/>
      </w:r>
      <w:commentRangeEnd w:id="99"/>
      <w:r w:rsidR="00D17F8B">
        <w:rPr>
          <w:rStyle w:val="CommentReference"/>
          <w:rFonts w:eastAsiaTheme="minorHAnsi" w:cs="Times New Roman (Body CS)"/>
        </w:rPr>
        <w:commentReference w:id="99"/>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377B2D42" w14:textId="57A5FF23" w:rsidR="005A5C27" w:rsidRDefault="00BE60E6" w:rsidP="00A378D3">
      <w:pPr>
        <w:autoSpaceDE w:val="0"/>
        <w:autoSpaceDN w:val="0"/>
        <w:adjustRightInd w:val="0"/>
        <w:spacing w:line="360" w:lineRule="auto"/>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9B39B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BF46A8" w:rsidRPr="00BF46A8">
        <w:rPr>
          <w:noProof/>
        </w:rPr>
        <w:t>(Prentice et al. 2014, Wang et al. 2017,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9B39B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BF46A8" w:rsidRPr="00BF46A8">
        <w:rPr>
          <w:noProof/>
        </w:rPr>
        <w:t>(Wang et al. 2017,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9B39B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BF46A8" w:rsidRPr="00BF46A8">
        <w:rPr>
          <w:noProof/>
        </w:rPr>
        <w:t>(Wang et al. 2017)</w:t>
      </w:r>
      <w:r w:rsidR="00B626C6">
        <w:fldChar w:fldCharType="end"/>
      </w:r>
      <w:r w:rsidR="009D721E">
        <w:t xml:space="preserve"> </w:t>
      </w:r>
      <w:r w:rsidR="00B626C6">
        <w:t>while the C</w:t>
      </w:r>
      <w:r w:rsidR="00B626C6">
        <w:rPr>
          <w:vertAlign w:val="subscript"/>
        </w:rPr>
        <w:t>4</w:t>
      </w:r>
      <w:r w:rsidR="00B626C6">
        <w:t xml:space="preserve"> </w:t>
      </w:r>
      <w:r w:rsidR="00723922">
        <w:t xml:space="preserve">optimality </w:t>
      </w:r>
      <w:r w:rsidR="00B626C6">
        <w:t>model assume</w:t>
      </w:r>
      <w:r w:rsidR="009B39BE">
        <w:t>d</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9D721E">
        <w:t>Results reported here suggest that C</w:t>
      </w:r>
      <w:r w:rsidR="009D721E">
        <w:rPr>
          <w:vertAlign w:val="subscript"/>
        </w:rPr>
        <w:t>3</w:t>
      </w:r>
      <w:r w:rsidR="009D721E">
        <w:t xml:space="preserve"> species commonly have greater </w:t>
      </w:r>
      <w:r w:rsidR="009D721E" w:rsidRPr="000C63A9">
        <w:rPr>
          <w:i/>
          <w:iCs/>
          <w:lang w:val="el-GR"/>
        </w:rPr>
        <w:t>β</w:t>
      </w:r>
      <w:r w:rsidR="009D721E">
        <w:t xml:space="preserve"> values than C</w:t>
      </w:r>
      <w:r w:rsidR="009D721E">
        <w:rPr>
          <w:vertAlign w:val="subscript"/>
        </w:rPr>
        <w:t>4</w:t>
      </w:r>
      <w:r w:rsidR="009D721E">
        <w:t xml:space="preserve"> species, supporting the directionality of the </w:t>
      </w:r>
      <w:r w:rsidR="009D721E" w:rsidRPr="000C63A9">
        <w:rPr>
          <w:i/>
          <w:iCs/>
          <w:lang w:val="el-GR"/>
        </w:rPr>
        <w:t>β</w:t>
      </w:r>
      <w:r w:rsidR="009D721E">
        <w:t xml:space="preserve"> parameter included in optimality model variants. </w:t>
      </w:r>
      <w:r w:rsidR="009B39BE">
        <w:t>However</w:t>
      </w:r>
      <w:r w:rsidR="009D721E">
        <w:t xml:space="preserve">, these results build on findings </w:t>
      </w:r>
      <w:r w:rsidR="00B626C6">
        <w:t xml:space="preserve">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9D721E">
        <w:t xml:space="preserve">, </w:t>
      </w:r>
      <w:r w:rsidR="006D10DC">
        <w:t>demonstrat</w:t>
      </w:r>
      <w:r w:rsidR="009D721E">
        <w:t>ing</w:t>
      </w:r>
      <w:r w:rsidR="006D10DC">
        <w:t xml:space="preserv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EF3B2B">
        <w:t>15.7</w:t>
      </w:r>
      <w:r w:rsidR="00E66041">
        <w:t xml:space="preserve"> </w:t>
      </w:r>
      <w:r w:rsidR="006D10DC">
        <w:t>to</w:t>
      </w:r>
      <w:r w:rsidR="00E66041">
        <w:t xml:space="preserve"> </w:t>
      </w:r>
      <w:r w:rsidR="00EF3B2B">
        <w:t>1821.1</w:t>
      </w:r>
      <w:r w:rsidR="00E66041">
        <w:t xml:space="preserve"> (mean: </w:t>
      </w:r>
      <w:r w:rsidR="009D721E">
        <w:t>397.9</w:t>
      </w:r>
      <w:r w:rsidR="00E66041">
        <w:t xml:space="preserve">; median: </w:t>
      </w:r>
      <w:r w:rsidR="009D721E">
        <w:t>301.3</w:t>
      </w:r>
      <w:r w:rsidR="00E66041">
        <w:t xml:space="preserve">; standard deviation: </w:t>
      </w:r>
      <w:r w:rsidR="009D721E">
        <w:t>313.03</w:t>
      </w:r>
      <w:r w:rsidR="00E66041">
        <w:t>)</w:t>
      </w:r>
      <w:r w:rsidR="00C06D0C">
        <w:t xml:space="preserve"> and</w:t>
      </w:r>
      <w:r w:rsidR="006D10DC">
        <w:t xml:space="preserve"> ranged</w:t>
      </w:r>
      <w:r w:rsidR="00C06D0C">
        <w:t xml:space="preserve"> </w:t>
      </w:r>
      <w:r w:rsidR="006D10DC">
        <w:t xml:space="preserve">from </w:t>
      </w:r>
      <w:r w:rsidR="00E66041">
        <w:t>0.</w:t>
      </w:r>
      <w:r w:rsidR="00744636">
        <w:t>0</w:t>
      </w:r>
      <w:r w:rsidR="00EF3B2B">
        <w:t>01</w:t>
      </w:r>
      <w:r w:rsidR="00E66041">
        <w:t xml:space="preserve"> </w:t>
      </w:r>
      <w:r w:rsidR="006D10DC">
        <w:t xml:space="preserve">to </w:t>
      </w:r>
      <w:r w:rsidR="00EF3B2B">
        <w:t>362.7</w:t>
      </w:r>
      <w:r w:rsidR="006D10DC">
        <w:t xml:space="preserve"> </w:t>
      </w:r>
      <w:r w:rsidR="005A5C27">
        <w:t>in C</w:t>
      </w:r>
      <w:r w:rsidR="005A5C27">
        <w:rPr>
          <w:vertAlign w:val="subscript"/>
        </w:rPr>
        <w:t xml:space="preserve">4 </w:t>
      </w:r>
      <w:r w:rsidR="005A5C27">
        <w:t xml:space="preserve">species </w:t>
      </w:r>
      <w:r w:rsidR="00E66041">
        <w:t xml:space="preserve">(mean: </w:t>
      </w:r>
      <w:r w:rsidR="00EF3B2B">
        <w:t>19.6</w:t>
      </w:r>
      <w:r w:rsidR="00E66041">
        <w:t xml:space="preserve">; median: </w:t>
      </w:r>
      <w:r w:rsidR="005E59CF">
        <w:t>0.</w:t>
      </w:r>
      <w:r w:rsidR="00EF3B2B">
        <w:t>9</w:t>
      </w:r>
      <w:r w:rsidR="00E66041">
        <w:t xml:space="preserve">; standard deviation: </w:t>
      </w:r>
      <w:r w:rsidR="00EF3B2B">
        <w:t>59.4</w:t>
      </w:r>
      <w:r w:rsidR="00E66041">
        <w:t>)</w:t>
      </w:r>
      <w:r w:rsidR="006D10DC">
        <w:t>.</w:t>
      </w:r>
      <w:r w:rsidR="00E66041">
        <w:t xml:space="preserve"> </w:t>
      </w:r>
    </w:p>
    <w:p w14:paraId="550E356C" w14:textId="412C9398" w:rsidR="00C04141" w:rsidRDefault="00280E58" w:rsidP="005A5C27">
      <w:pPr>
        <w:autoSpaceDE w:val="0"/>
        <w:autoSpaceDN w:val="0"/>
        <w:adjustRightInd w:val="0"/>
        <w:spacing w:line="360" w:lineRule="auto"/>
        <w:ind w:firstLine="720"/>
      </w:pPr>
      <w:r>
        <w:t xml:space="preserve">Mean </w:t>
      </w:r>
      <w:r w:rsidRPr="000C63A9">
        <w:rPr>
          <w:i/>
          <w:iCs/>
          <w:lang w:val="el-GR"/>
        </w:rPr>
        <w:t>β</w:t>
      </w:r>
      <w:r>
        <w:t xml:space="preserve"> </w:t>
      </w:r>
      <w:r w:rsidR="00A378D3">
        <w:t xml:space="preserve">values </w:t>
      </w:r>
      <w:r>
        <w:t>i</w:t>
      </w:r>
      <w:r w:rsidR="005E59CF">
        <w:t>n both C</w:t>
      </w:r>
      <w:r w:rsidR="005E59CF">
        <w:rPr>
          <w:vertAlign w:val="subscript"/>
        </w:rPr>
        <w:t>3</w:t>
      </w:r>
      <w:r w:rsidR="005E59CF">
        <w:t xml:space="preserve"> and C</w:t>
      </w:r>
      <w:r w:rsidR="005E59CF">
        <w:rPr>
          <w:vertAlign w:val="subscript"/>
        </w:rPr>
        <w:t>4</w:t>
      </w:r>
      <w:r w:rsidR="005E59CF">
        <w:t xml:space="preserve"> species</w:t>
      </w:r>
      <w:r>
        <w:t xml:space="preserve"> were consistently </w:t>
      </w:r>
      <w:r w:rsidR="009B39BE">
        <w:t>greater</w:t>
      </w:r>
      <w:r w:rsidR="00EF3B2B">
        <w:t xml:space="preserve"> </w:t>
      </w:r>
      <w:r>
        <w:t xml:space="preserve">than </w:t>
      </w:r>
      <w:r w:rsidR="00DB6EA3">
        <w:t>those</w:t>
      </w:r>
      <w:r>
        <w:t xml:space="preserve"> currently </w:t>
      </w:r>
      <w:r w:rsidR="00C06D0C">
        <w:t>parameterized</w:t>
      </w:r>
      <w:r>
        <w:t xml:space="preserve"> in optimality models</w:t>
      </w:r>
      <w:r w:rsidR="00723922">
        <w:t xml:space="preserve">, </w:t>
      </w:r>
      <w:r w:rsidR="00EF3B2B">
        <w:t xml:space="preserve">suggesting that </w:t>
      </w:r>
      <w:r w:rsidR="005A5C27">
        <w:t>measured plants</w:t>
      </w:r>
      <w:r w:rsidR="00EF3B2B">
        <w:t xml:space="preserve"> either had greater costs of acquiring and using nitrogen or </w:t>
      </w:r>
      <w:commentRangeStart w:id="100"/>
      <w:r w:rsidR="00EF3B2B">
        <w:t xml:space="preserve">reduced costs of acquiring and using </w:t>
      </w:r>
      <w:r w:rsidR="005A5C27">
        <w:t>water</w:t>
      </w:r>
      <w:r w:rsidR="00EF3B2B">
        <w:t xml:space="preserve"> </w:t>
      </w:r>
      <w:commentRangeEnd w:id="100"/>
      <w:r w:rsidR="00394F2B">
        <w:rPr>
          <w:rStyle w:val="CommentReference"/>
          <w:rFonts w:eastAsiaTheme="minorHAnsi" w:cs="Times New Roman (Body CS)"/>
        </w:rPr>
        <w:commentReference w:id="100"/>
      </w:r>
      <w:r w:rsidR="00EF3B2B">
        <w:t>relative to the global mean</w:t>
      </w:r>
      <w:r w:rsidR="005A5C27">
        <w:t xml:space="preserve"> values used to parameterize models. </w:t>
      </w:r>
      <w:commentRangeStart w:id="101"/>
      <w:r w:rsidR="005A5C27">
        <w:t xml:space="preserve">Greater </w:t>
      </w:r>
      <w:r w:rsidR="005A5C27" w:rsidRPr="000C63A9">
        <w:rPr>
          <w:i/>
          <w:iCs/>
          <w:lang w:val="el-GR"/>
        </w:rPr>
        <w:t>β</w:t>
      </w:r>
      <w:r w:rsidR="005A5C27">
        <w:t xml:space="preserve"> </w:t>
      </w:r>
      <w:r w:rsidR="009B39BE">
        <w:t xml:space="preserve">values </w:t>
      </w:r>
      <w:r w:rsidR="005A5C27">
        <w:t xml:space="preserve">in this study may have been more strongly driven by shifts in the cost of acquiring and using nitrogen, as </w:t>
      </w:r>
      <w:r w:rsidR="005A5C27" w:rsidRPr="000C63A9">
        <w:rPr>
          <w:i/>
          <w:iCs/>
          <w:lang w:val="el-GR"/>
        </w:rPr>
        <w:t>β</w:t>
      </w:r>
      <w:r w:rsidR="005A5C27">
        <w:t xml:space="preserve"> was not strongly linked to soil moisture</w:t>
      </w:r>
      <w:r w:rsidR="00EF3B2B">
        <w:t>.</w:t>
      </w:r>
      <w:commentRangeEnd w:id="101"/>
      <w:r w:rsidR="00394F2B">
        <w:rPr>
          <w:rStyle w:val="CommentReference"/>
          <w:rFonts w:eastAsiaTheme="minorHAnsi" w:cs="Times New Roman (Body CS)"/>
        </w:rPr>
        <w:commentReference w:id="101"/>
      </w:r>
      <w:r w:rsidR="00EF3B2B">
        <w:t xml:space="preserve"> </w:t>
      </w:r>
      <w:r w:rsidR="009B39BE">
        <w:t>Regardless</w:t>
      </w:r>
      <w:r w:rsidR="00723922">
        <w:t>,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t>,</w:t>
      </w:r>
      <w:r w:rsidR="005E59CF">
        <w:t xml:space="preserve"> </w:t>
      </w:r>
      <w:r w:rsidR="00E66041">
        <w:t>suggest</w:t>
      </w:r>
      <w:r w:rsidR="006D10DC">
        <w:t>s</w:t>
      </w:r>
      <w:r w:rsidR="00E66041">
        <w:t xml:space="preserve"> that the use of </w:t>
      </w:r>
      <w:r w:rsidR="009B39BE">
        <w:t xml:space="preserve">a </w:t>
      </w:r>
      <w:r w:rsidR="00E66041">
        <w:t>constant</w:t>
      </w:r>
      <w:r w:rsidR="009B39BE">
        <w:t xml:space="preserve"> parameterized</w:t>
      </w:r>
      <w:r w:rsidR="00E66041">
        <w:t xml:space="preserve"> </w:t>
      </w:r>
      <w:r w:rsidR="00B626C6" w:rsidRPr="000C63A9">
        <w:rPr>
          <w:i/>
          <w:iCs/>
          <w:lang w:val="el-GR"/>
        </w:rPr>
        <w:t>β</w:t>
      </w:r>
      <w:r w:rsidR="00B626C6">
        <w:t xml:space="preserve"> </w:t>
      </w:r>
      <w:r w:rsidR="005A5C27">
        <w:t>in optimality model</w:t>
      </w:r>
      <w:r w:rsidR="009B39BE">
        <w:t xml:space="preserve"> variant</w:t>
      </w:r>
      <w:r w:rsidR="005A5C27">
        <w:t>s</w:t>
      </w:r>
      <w:r w:rsidR="00EF3B2B">
        <w:t xml:space="preserve"> </w:t>
      </w:r>
      <w:r w:rsidR="00B626C6">
        <w:t xml:space="preserve">may contribute to </w:t>
      </w:r>
      <w:r w:rsidR="009F0B72">
        <w:t xml:space="preserve">erroneous errors when </w:t>
      </w:r>
      <w:r w:rsidR="006D10DC">
        <w:t>conducting</w:t>
      </w:r>
      <w:r w:rsidR="00E66041">
        <w:t xml:space="preserve"> </w:t>
      </w:r>
      <w:r w:rsidR="009F0B72">
        <w:t>model simulations</w:t>
      </w:r>
      <w:r w:rsidR="00B626C6">
        <w:t xml:space="preserve">. </w:t>
      </w:r>
      <w:r w:rsidR="00C06D0C">
        <w:t xml:space="preserve">Results from this experiment build on suggestions from </w:t>
      </w:r>
      <w:r w:rsidR="00923F9A">
        <w:fldChar w:fldCharType="begin" w:fldLock="1"/>
      </w:r>
      <w:r w:rsidR="009B39B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2017)","manualFormatting":"Wang et al. (2017a)","plainTextFormattedCitation":"(Wang et al. 2017)","previouslyFormattedCitation":"(Wang et al. 2017)"},"properties":{"noteIndex":0},"schema":"https://github.com/citation-style-language/schema/raw/master/csl-citation.json"}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w:t>
      </w:r>
      <w:commentRangeStart w:id="102"/>
      <w:r w:rsidR="00E66041">
        <w:t xml:space="preserve">dynamic </w:t>
      </w:r>
      <w:r w:rsidR="00E66041" w:rsidRPr="000C63A9">
        <w:rPr>
          <w:i/>
          <w:iCs/>
          <w:lang w:val="el-GR"/>
        </w:rPr>
        <w:t>β</w:t>
      </w:r>
      <w:r w:rsidR="00EF3B2B">
        <w:t xml:space="preserve"> values</w:t>
      </w:r>
      <w:commentRangeEnd w:id="102"/>
      <w:r w:rsidR="00394F2B">
        <w:rPr>
          <w:rStyle w:val="CommentReference"/>
          <w:rFonts w:eastAsiaTheme="minorHAnsi" w:cs="Times New Roman (Body CS)"/>
        </w:rPr>
        <w:commentReference w:id="102"/>
      </w:r>
      <w:r w:rsidR="00E66041">
        <w:t>.</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6655D2E9" w14:textId="10D0E3F1" w:rsidR="00280E58" w:rsidRPr="00723922" w:rsidRDefault="00D10086" w:rsidP="00EF3B2B">
      <w:pPr>
        <w:spacing w:line="360" w:lineRule="auto"/>
        <w:rPr>
          <w:color w:val="000000" w:themeColor="text1"/>
        </w:rPr>
      </w:pPr>
      <w:r>
        <w:rPr>
          <w:color w:val="000000" w:themeColor="text1"/>
        </w:rPr>
        <w:lastRenderedPageBreak/>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w:t>
      </w:r>
      <w:r w:rsidR="00EF3B2B">
        <w:rPr>
          <w:color w:val="000000" w:themeColor="text1"/>
        </w:rPr>
        <w:t xml:space="preserve">both </w:t>
      </w:r>
      <w:r>
        <w:rPr>
          <w:color w:val="000000" w:themeColor="text1"/>
        </w:rPr>
        <w:t xml:space="preserve">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 xml:space="preserve">were mediated by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 soil nitrogen availability</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A5C27">
        <w:rPr>
          <w:color w:val="000000" w:themeColor="text1"/>
        </w:rPr>
        <w:t xml:space="preserve"> </w:t>
      </w:r>
      <w:r>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Pr>
          <w:color w:val="000000" w:themeColor="text1"/>
        </w:rPr>
        <w:t xml:space="preserve"> Results from this experiment </w:t>
      </w:r>
      <w:r w:rsidR="00280E58">
        <w:rPr>
          <w:color w:val="000000" w:themeColor="text1"/>
        </w:rPr>
        <w:t>support</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w:t>
      </w:r>
      <w:r w:rsidR="00EF3B2B">
        <w:rPr>
          <w:color w:val="000000" w:themeColor="text1"/>
        </w:rPr>
        <w:t xml:space="preserve">the theory may </w:t>
      </w:r>
      <w:r w:rsidR="00280E58">
        <w:t xml:space="preserve">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C44F360"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r w:rsidR="003D0D91" w:rsidRPr="003D0D91">
        <w:rPr>
          <w:color w:val="000000" w:themeColor="text1"/>
          <w:lang w:val="en-GB"/>
        </w:rPr>
        <w:t>obseRvations</w:t>
      </w:r>
      <w:proofErr w:type="spell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ins w:id="103" w:author="Smith, Nick" w:date="2023-07-18T10:27:00Z">
        <w:r w:rsidR="00394F2B">
          <w:rPr>
            <w:color w:val="000000" w:themeColor="text1"/>
            <w:lang w:val="en-GB"/>
          </w:rPr>
          <w:t xml:space="preserve"> and DEB-2217353</w:t>
        </w:r>
      </w:ins>
      <w:r w:rsidR="003D0D91" w:rsidRPr="003D0D91">
        <w:rPr>
          <w:color w:val="000000" w:themeColor="text1"/>
          <w:lang w:val="en-GB"/>
        </w:rPr>
        <w:t>)</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20FB8C84" w14:textId="6A7AF60F" w:rsidR="00AA336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r w:rsidR="005A5C27">
        <w:rPr>
          <w:color w:val="000000" w:themeColor="text1"/>
        </w:rPr>
        <w:t xml:space="preserve"> All authors contributed to manuscript feedback.</w:t>
      </w:r>
      <w:r w:rsidR="00AA3362">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5F0393FB" w14:textId="5019B0DD" w:rsidR="009B39BE" w:rsidRPr="009B39BE" w:rsidRDefault="00AA3362" w:rsidP="009B39BE">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9B39BE" w:rsidRPr="009B39BE">
        <w:rPr>
          <w:noProof/>
        </w:rPr>
        <w:t>Adams, M. A., T. L. Turnbull, J. I. Sprent, and N. Buchmann. 2016. Legumes are different: Leaf nitrogen, photosynthesis, and water use efficiency. Proceedings of the National Academy of Sciences of the United States of America 113:4098–4103.</w:t>
      </w:r>
    </w:p>
    <w:p w14:paraId="2750FF4B"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Bae, K., T. J. Fahey, R. D. Yanai, and M. Fisk. 2015. Soil nitrogen availability affects belowground carbon allocation and soil respiration in northern hardwood forests of New Hampshire. Ecosystems 18:1179–1191.</w:t>
      </w:r>
    </w:p>
    <w:p w14:paraId="695EA46E"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Bates, D., M. Mächler, B. Bolker, and S. Walker. 2015. Fitting linear mixed-effects models using lme4. Journal of Statistical Software 67:1–48.</w:t>
      </w:r>
    </w:p>
    <w:p w14:paraId="6ED6F50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Bloomfield, K. J., B. D. Stocker, T. F. Keenan, and I. C. Prentice. 2022. Environmental controls on the light use efficiency of terrestrial gross primary production. Global Change Biology:0–2.</w:t>
      </w:r>
    </w:p>
    <w:p w14:paraId="47835BB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Booth, B. B. B., C. D. Jones, M. Collins, I. J. Totterdell, P. M. Cox, S. Sitch, C. Huntingford, R. A. Betts, G. R. Harris, and J. Lloyd. 2012. High sensitivity of future global warming to land carbon cycle processes. Environmental Research Letters 7:024002.</w:t>
      </w:r>
    </w:p>
    <w:p w14:paraId="1563836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Braghiere, R. K., J. B. Fisher, K. Allen, E. R. Brzostek, M. Shi, X. Yang, D. M. Ricciuto, R. A. Fisher, Q. Zhu, and R. P. Phillips. 2022. Modeling Global Carbon Costs of Plant Nitrogen and Phosphorus Acquisition. Journal of Advances in Modeling Earth Systems 14:1–23.</w:t>
      </w:r>
    </w:p>
    <w:p w14:paraId="25B5F305"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9B39BE">
        <w:rPr>
          <w:noProof/>
          <w:vertAlign w:val="subscript"/>
        </w:rPr>
        <w:t>3</w:t>
      </w:r>
      <w:r w:rsidRPr="009B39BE">
        <w:rPr>
          <w:noProof/>
        </w:rPr>
        <w:t xml:space="preserve"> plants worldwide. Global Ecology and Biogeography 27:1056–1067.</w:t>
      </w:r>
    </w:p>
    <w:p w14:paraId="5038DB6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Cramer, W., and I. C. Prentice. 1988. Simulation of regional soil moisture deficits on a European scale. Norsk Geografisk Tidsskrift - Norwegian Journal of Geography 42:149–151.</w:t>
      </w:r>
    </w:p>
    <w:p w14:paraId="304627C2"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0E700470"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Davies-Barnard, T., J. Meyerholt, S. Zaehle, P. Friedlingstein, V. Brovkin, Y. Fan, R. A. Fisher, </w:t>
      </w:r>
      <w:r w:rsidRPr="009B39BE">
        <w:rPr>
          <w:noProof/>
        </w:rPr>
        <w:lastRenderedPageBreak/>
        <w:t>C. D. Jones, H. Lee, D. Peano, B. Smith, D. Wårlind, and A. J. Wiltshire. 2020. Nitrogen cycling in CMIP6 land surface models: progress and limitations. Biogeosciences 17:5129–5148.</w:t>
      </w:r>
    </w:p>
    <w:p w14:paraId="7A66F0A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5A2C6C0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Dong, N., I. C. Prentice, B. J. Evans, S. Caddy-Retalic, A. J. Lowe, and I. J. Wright. 2017. Leaf nitrogen from first principles: field evidence for adaptive variation with climate. Biogeosciences 14:481–495.</w:t>
      </w:r>
    </w:p>
    <w:p w14:paraId="7539052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Dong, N., I. C. Prentice, I. J. Wright, B. J. Evans, H. F. Togashi, S. Caddy-Retalic, F. A. McInerney, B. Sparrow, E. Leitch, and A. J. Lowe. 2020. Components of leaf‐trait variation along environmental gradients. New Phytologist 228:82–94.</w:t>
      </w:r>
    </w:p>
    <w:p w14:paraId="2787CDB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Dong, N., I. C. Prentice, I. J. Wright, H. Wang, O. K. Atkin, K. J. Bloomfield, T. F. Domingues, S. M. Gleason, V. Maire, Y. Onoda, H. Poorter, and N. G. Smith. 2022. Leaf nitrogen from the perspective of optimal plant function. Journal of Ecology 110:2585–2602.</w:t>
      </w:r>
    </w:p>
    <w:p w14:paraId="1FEB947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Eamus, D., N. Boulain, J. Cleverly, and D. D. Breshears. 2013. Global change-type drought-induced tree mortality: Vapor pressure deficit is more important than temperature per se in causing decline in tree health. Ecology and Evolution 3:2711–2729.</w:t>
      </w:r>
    </w:p>
    <w:p w14:paraId="2BAB4870"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6506B4CC"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Evans, J. R. 1989a. Partitioning of nitrogen between and within leaves grown under different irradiances. Functional Plant Biology 16:533.</w:t>
      </w:r>
    </w:p>
    <w:p w14:paraId="4D52D43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Evans, J. R. 1989b. Photosynthesis and nitrogen relationships in leaves of C</w:t>
      </w:r>
      <w:r w:rsidRPr="009B39BE">
        <w:rPr>
          <w:noProof/>
          <w:vertAlign w:val="subscript"/>
        </w:rPr>
        <w:t>3</w:t>
      </w:r>
      <w:r w:rsidRPr="009B39BE">
        <w:rPr>
          <w:noProof/>
        </w:rPr>
        <w:t xml:space="preserve"> plants. Oecologia 78:9–19.</w:t>
      </w:r>
    </w:p>
    <w:p w14:paraId="7DA44793"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Evans, J. R., and J. R. Seemann. 1989. The allocation of protein nitrogen in the photosynthetic apparatus: costs, consequences, and control. Photosynthesis 8:183–205.</w:t>
      </w:r>
    </w:p>
    <w:p w14:paraId="225ACD70"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Farquhar, G. D., J. R. Ehleringer, and K. T. Hubick. 1989. Carbon Isotope Discrimination and Photosynthesis. Annual Review of Plant Physiology and Plant Molecular Biology 40:503–</w:t>
      </w:r>
      <w:r w:rsidRPr="009B39BE">
        <w:rPr>
          <w:noProof/>
        </w:rPr>
        <w:lastRenderedPageBreak/>
        <w:t>537.</w:t>
      </w:r>
    </w:p>
    <w:p w14:paraId="1087FF0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4C508CDC"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Field, C. B., and H. A. Mooney. 1986. The photosynthesis-nitrogen relationship in wild plants. Pages 25–55 </w:t>
      </w:r>
      <w:r w:rsidRPr="009B39BE">
        <w:rPr>
          <w:i/>
          <w:iCs/>
          <w:noProof/>
        </w:rPr>
        <w:t>in</w:t>
      </w:r>
      <w:r w:rsidRPr="009B39BE">
        <w:rPr>
          <w:noProof/>
        </w:rPr>
        <w:t xml:space="preserve"> T. J. Givnish, editor. On the Economy of Plant Form and Function. Cambridge University Press, Cambridge.</w:t>
      </w:r>
    </w:p>
    <w:p w14:paraId="4938A66B"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1D553030"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Fox, J., and S. Weisberg. 2019. An R companion to applied regression. Third edit. Sage, Thousand Oaks, California.</w:t>
      </w:r>
    </w:p>
    <w:p w14:paraId="682668B1"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Ghannoum, O., J. R. Evans, and S. von Caemmerer. 2011. Nitrogen and water use efficiency of C4 plants. Pages 129–146 </w:t>
      </w:r>
      <w:r w:rsidRPr="009B39BE">
        <w:rPr>
          <w:i/>
          <w:iCs/>
          <w:noProof/>
        </w:rPr>
        <w:t>in</w:t>
      </w:r>
      <w:r w:rsidRPr="009B39BE">
        <w:rPr>
          <w:noProof/>
        </w:rPr>
        <w:t xml:space="preserve"> A. S. Raghavendra and R. F. Sage, editors. C4 Photosynthesis and Related CO2 Concentrating Mechanisms. Springer.</w:t>
      </w:r>
    </w:p>
    <w:p w14:paraId="248B448A"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Grossiord, C., T. N. Buckley, L. A. Cernusak, K. A. Novick, B. Poulter, R. T. W. Siegwolf, J. S. Sperry, and N. G. McDowell. 2020. Plant responses to rising vapor pressure deficit. New Phytologist 226:1550–1566.</w:t>
      </w:r>
    </w:p>
    <w:p w14:paraId="0DD12DBD"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Hijmans, R. J. 2022. terra: Spatial Data Analysis.</w:t>
      </w:r>
    </w:p>
    <w:p w14:paraId="2CD469B4"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Huber, M. L., R. A. Perkins, A. Laesecke, D. G. Friend, J. V Sengers, M. J. Assael, I. N. Metaxa, E. Vogel, R. Mareš, and K. Miyagawa. 2009. New international formulation for the </w:t>
      </w:r>
      <w:r w:rsidRPr="009B39BE">
        <w:rPr>
          <w:noProof/>
        </w:rPr>
        <w:lastRenderedPageBreak/>
        <w:t>viscosity of H2 O. Journal of Physical and Chemical Reference Data 38:101–125.</w:t>
      </w:r>
    </w:p>
    <w:p w14:paraId="6BE7E12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Hungate, B. A., J. S. Dukes, M. R. Shaw, Y. Luo, and C. B. Field. 2003. Nitrogen and climate change. Science 302:1512–1513.</w:t>
      </w:r>
    </w:p>
    <w:p w14:paraId="39B568F0"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7F879C05"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Kachurina, O. M., H. Zhang, W. R. Raun, and E. G. Krenzer. 2000. Simultaneous determination of soil aluminum, ammonium- and nitrate- nitrogen using 1 M potassium chloride. Communications in Soil Science and Plant Analysis 31:893–903.</w:t>
      </w:r>
    </w:p>
    <w:p w14:paraId="10796E0C"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Katabuchi, M. 2015. LeafArea: An R package for rapid digital analysis of leaf area. Ecological Research 30:1073–1077.</w:t>
      </w:r>
    </w:p>
    <w:p w14:paraId="1D7F6A2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Kattge, J., W. Knorr, T. Raddatz, and C. Wirth. 2009. Quantifying photosynthetic capacity and its relationship to leaf nitrogen content for global-scale terrestrial biosphere models. Global Change Biology 15:976–991.</w:t>
      </w:r>
    </w:p>
    <w:p w14:paraId="3C17F897"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Keeney, D. R., and D. W. Nelson. 1983. Nitrogen—Inorganic Forms. Pages 643–698 </w:t>
      </w:r>
      <w:r w:rsidRPr="009B39BE">
        <w:rPr>
          <w:i/>
          <w:iCs/>
          <w:noProof/>
        </w:rPr>
        <w:t>in</w:t>
      </w:r>
      <w:r w:rsidRPr="009B39BE">
        <w:rPr>
          <w:noProof/>
        </w:rPr>
        <w:t xml:space="preserve"> A. L. Page, editor. Methods of Soil Analysis. 2nd edition. ASA and SSSA, Madison, WI, USA.</w:t>
      </w:r>
    </w:p>
    <w:p w14:paraId="7EA888F3"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Kenward, M. G., and J. H. Roger. 1997. Small Sample Inference for Fixed Effects from Restricted Maximum Likelihood. Biometrics 53:983.</w:t>
      </w:r>
    </w:p>
    <w:p w14:paraId="229AD92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Knorr, W., and M. Heimann. 2001. Uncertainties in global terrestrial biosphere modeling: 1. A comprehensive sensitivity analysis with a new photosynthesis and energy balance scheme. Global Biogeochemical Cycles 15:207–225.</w:t>
      </w:r>
    </w:p>
    <w:p w14:paraId="29895ED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Lavergne, A., D. Sandoval, V. J. Hare, H. Graven, and I. C. Prentice. 2020. Impacts of soil water stress on the acclimated stomatal limitation of photosynthesis: Insights from stable carbon isotope data. Global Change Biology 26:7158–7172.</w:t>
      </w:r>
    </w:p>
    <w:p w14:paraId="16086EB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w:t>
      </w:r>
      <w:r w:rsidRPr="009B39BE">
        <w:rPr>
          <w:noProof/>
        </w:rPr>
        <w:lastRenderedPageBreak/>
        <w:t>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5C8C520C"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LeBauer, D. S., and K. Treseder. 2008. Nitrogen limitation of net primary productivity in terrestrial ecosystems is globally distributed. Ecology 89:371–379.</w:t>
      </w:r>
    </w:p>
    <w:p w14:paraId="0E3481F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Lefcheck, J. S. 2016. piecewiseSEM: Piecewise structural equation modelling in r for ecology, evolution, and systematics. Methods in Ecology and Evolution 7:573–579.</w:t>
      </w:r>
    </w:p>
    <w:p w14:paraId="0F6A678D"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Lenth, R. 2019. emmeans: estimated marginal means, aka least-squares means.</w:t>
      </w:r>
    </w:p>
    <w:p w14:paraId="00135402"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Li, W., H. Zhang, G. Huang, R. Liu, H. Wu, C. Zhao, and N. G. McDowell. 2020. Effects of nitrogen enrichment on tree carbon allocation: A global synthesis. Global Ecology and Biogeography 29:573–589.</w:t>
      </w:r>
    </w:p>
    <w:p w14:paraId="008A84A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Liang, X., T. Zhang, X. Lu, D. S. Ellsworth, H. BassiriRad, C. You, D. Wang, P. He, Q. Deng, H. Liu, J. Mo, and Q. Ye. 2020. Global response patterns of plant photosynthesis to nitrogen addition: A meta‐analysis. Global Change Biology 26:3585–3600.</w:t>
      </w:r>
    </w:p>
    <w:p w14:paraId="5D0FCFC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López, J., D. A. Way, and W. Sadok. 2021. Systemic effects of rising atmospheric vapor pressure deficit on plant physiology and productivity. Global Change Biology 27:1704–1720.</w:t>
      </w:r>
    </w:p>
    <w:p w14:paraId="42A346B4"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0CDC2C8E"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Luo, X., T. F. Keenan, J. M. Chen, H. Croft, I. C. Prentice, N. G. Smith, A. P. Walker, H. Wang, R. Wang, C. Xu, and Y. Zhang. 2021. Global variation in the fraction of leaf nitrogen allocated to photosynthesis. Nature Communications 12:4866.</w:t>
      </w:r>
    </w:p>
    <w:p w14:paraId="75A5E9CC"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Novick, K. A., D. L. Ficklin, P. C. Stoy, C. A. Williams, G. Bohrer, A. C. Oishi, S. A. Papuga, P. D. Blanken, A. Noormets, B. N. Sulman, R. L. Scott, L. Wang, and R. P. Phillips. 2016. The increasing importance of atmospheric demand for ecosystem water and carbon fluxes. </w:t>
      </w:r>
      <w:r w:rsidRPr="009B39BE">
        <w:rPr>
          <w:noProof/>
        </w:rPr>
        <w:lastRenderedPageBreak/>
        <w:t>Nature Climate Change 6:1023–1027.</w:t>
      </w:r>
    </w:p>
    <w:p w14:paraId="7907295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Onoda, Y., K. Hikosaka, and T. Hirose. 2004. Allocation of nitrogen to cell walls decreases photosynthetic nitrogen-use efficiency. Functional Ecology 18:419–425.</w:t>
      </w:r>
    </w:p>
    <w:p w14:paraId="22CB21DE"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Onoda, Y., I. J. Wright, J. R. Evans, K. Hikosaka, K. Kitajima, Ü. Niinemets, H. Poorter, T. Tosens, and M. Westoby. 2017. Physiological and structural tradeoffs underlying the leaf economics spectrum. New Phytologist 214:1447–1463.</w:t>
      </w:r>
    </w:p>
    <w:p w14:paraId="65DEFAF7"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Oren, R., J. S. Sperry, G. G. Katul, D. E. Pataki, B. E. Ewers, N. Phillips, and K. V. R. Schäfer. 1999. Survey and synthesis of intra- and interspecific variation in stomatal sensitivity to vapour pressure deficit. Plant, Cell and Environment 22:1515–1526.</w:t>
      </w:r>
    </w:p>
    <w:p w14:paraId="364ED43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Paillassa, J., I. J. Wright, I. C. Prentice, S. Pepin, N. G. Smith, G. Ethier, A. C. Westerband, L. J. Lamarque, H. Wang, W. K. Cornwell, and V. Maire. 2020. When and where soil is important to modify the carbon and water economy of leaves. New Phytologist 228:121–135.</w:t>
      </w:r>
    </w:p>
    <w:p w14:paraId="092FE67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Peng, Y., K. J. Bloomfield, L. A. Cernusak, T. F. Domingues, and I. C. Prentice. 2021. Global climate and nutrient controls of photosynthetic capacity. Communications Biology 4:462.</w:t>
      </w:r>
    </w:p>
    <w:p w14:paraId="0DA9750B"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Perkowski, E. A., D. W. Frey, C. L. Goodale, and N. G. Smith. (n.d.). Soil nitrogen availability modifies leaf nitrogen economics in mature temperate deciduous forests: a direct test of photosynthetic least-cos theory.</w:t>
      </w:r>
    </w:p>
    <w:p w14:paraId="38FBEC9B"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33B0C655"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Pinheiro, J., and D. Bates. 2022. nlme: linear and nonlinear mixed effects models.</w:t>
      </w:r>
    </w:p>
    <w:p w14:paraId="1FB5846C"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Prentice, I. C., N. Dong, S. M. Gleason, V. Maire, and I. J. Wright. 2014. Balancing the costs of carbon gain and water transport: testing a new theoretical framework for plant functional ecology. Ecology Letters 17:82–91.</w:t>
      </w:r>
    </w:p>
    <w:p w14:paraId="11A5D90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Priestley, C. H. B., and R. J. Taylor. 1972. On the Assessment of Surface Heat Flux and Evaporation Using Large-Scale Parameters. Monthly Weather Review 100:81–92.</w:t>
      </w:r>
    </w:p>
    <w:p w14:paraId="2283F1C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3ADF5262"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lastRenderedPageBreak/>
        <w:t>R Core Team. 2021. R: A language and environment for statistical computing. R Foundation for Statistical Computing, Vienna, Austria.</w:t>
      </w:r>
    </w:p>
    <w:p w14:paraId="24685371"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Reich, P. B. 2014. The world-wide ‘fast-slow’ plant economics spectrum: a traits manifesto. Journal of Ecology 102:275–301.</w:t>
      </w:r>
    </w:p>
    <w:p w14:paraId="5155E7B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Rogers, A. 2014. The use and misuse of V</w:t>
      </w:r>
      <w:r w:rsidRPr="009B39BE">
        <w:rPr>
          <w:noProof/>
          <w:vertAlign w:val="subscript"/>
        </w:rPr>
        <w:t>c,max</w:t>
      </w:r>
      <w:r w:rsidRPr="009B39BE">
        <w:rPr>
          <w:noProof/>
        </w:rPr>
        <w:t xml:space="preserve"> in Earth System Models. Photosynthesis Research 119:15–29.</w:t>
      </w:r>
    </w:p>
    <w:p w14:paraId="67A77D9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1F8A24C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Sage, R. F., and R. W. Pearcy. 1987. The nitrogen use efficiency of C3 and C4 plants: I. Leaf nitrogen, growth, and biomass partitioning in </w:t>
      </w:r>
      <w:r w:rsidRPr="009B39BE">
        <w:rPr>
          <w:i/>
          <w:iCs/>
          <w:noProof/>
        </w:rPr>
        <w:t>Chenopodium album</w:t>
      </w:r>
      <w:r w:rsidRPr="009B39BE">
        <w:rPr>
          <w:noProof/>
        </w:rPr>
        <w:t xml:space="preserve"> (L.) and </w:t>
      </w:r>
      <w:r w:rsidRPr="009B39BE">
        <w:rPr>
          <w:i/>
          <w:iCs/>
          <w:noProof/>
        </w:rPr>
        <w:t>Amaranthus retroflexus</w:t>
      </w:r>
      <w:r w:rsidRPr="009B39BE">
        <w:rPr>
          <w:noProof/>
        </w:rPr>
        <w:t xml:space="preserve"> (L.). Plant Physiology 84:954–958.</w:t>
      </w:r>
    </w:p>
    <w:p w14:paraId="11B2E4F4"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Saxton, K. E., and W. J. Rawls. 2006. Soil water characteristic estimates by texture and organic matter for hydrologic solutions. Soil Science Society of America Journal 70:1569–1578.</w:t>
      </w:r>
    </w:p>
    <w:p w14:paraId="1706309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Schmitt, M. R., and G. E. Edwards. 1981. Photosynthetic capacity and nitrogen use efficiency of maize, wheat, and rice: A comparison between C3 and C4 photosynthesis. Journal of Experimental Botany 32:459–466.</w:t>
      </w:r>
    </w:p>
    <w:p w14:paraId="6383FE47"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Schneider, C. A., W. S. Rasband, and K. W. Eliceiri. 2012. NIH Image to ImageJ: 25 years of image analysis. Nature methods 9:671–675.</w:t>
      </w:r>
    </w:p>
    <w:p w14:paraId="59BEE4AD"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Scott, H. G., and N. G. Smith. 2022. A Model of C4 Photosynthetic Acclimation Based on Least-Cost Optimality Theory Suitable for Earth System Model Incorporation. Journal of Advances in Modeling Earth Systems 14:1–16.</w:t>
      </w:r>
    </w:p>
    <w:p w14:paraId="0B57967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Shi, M., J. B. Fisher, E. R. Brzostek, and R. P. Phillips. 2016. Carbon cost of plant nitrogen acquisition: Global carbon cycle impact from an improved plant nitrogen cycle in the Community Land Model. Global Change Biology 22:1299–1314.</w:t>
      </w:r>
    </w:p>
    <w:p w14:paraId="3A352ADA"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Smith, B., D. Wärlind, A. Arneth, T. Hickler, P. Leadley, J. Siltberg, and S. Zaehle. 2014. Implications of incorporating N cycling and N limitations on primary production in an individual-based dynamic vegetation model. Biogeosciences 11:2027–2054.</w:t>
      </w:r>
    </w:p>
    <w:p w14:paraId="24B9C730"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Smith, N. G., T. F. Keenan, I. C. Prentice, H. Wang, I. J. Wright, Ü. Niinemets, K. Y. Crous, T. F. Domingues, R. Guerrieri, F. oko Ishida, J. Kattge, E. L. Kruger, V. Maire, A. Rogers, S. </w:t>
      </w:r>
      <w:r w:rsidRPr="009B39BE">
        <w:rPr>
          <w:noProof/>
        </w:rPr>
        <w:lastRenderedPageBreak/>
        <w:t>P. Serbin, L. Tarvainen, H. F. Togashi, P. A. Townsend, M. Wang, L. K. Weerasinghe, and S.-X. Zhou. 2019. Global photosynthetic capacity is optimized to the environment. Ecology Letters 22:506–517.</w:t>
      </w:r>
    </w:p>
    <w:p w14:paraId="061B35B0"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5CE74BB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Stocker, B. D., J. Zscheischler, T. F. Keenan, I. C. Prentice, J. Peñuelas, and S. I. Seneviratne. 2018. Quantifying soil moisture impacts on light use efficiency across biomes. New Phytologist 218:1430–1449.</w:t>
      </w:r>
    </w:p>
    <w:p w14:paraId="3050C72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Sulman, B. N., D. T. Roman, K. Yi, L. Wang, R. P. Phillips, and K. A. Novick. 2016. High atmospheric demand for water can limit forest carbon uptake and transpiration as severely as dry soil. Geophysical Research Letters 43:9686–9695.</w:t>
      </w:r>
    </w:p>
    <w:p w14:paraId="25F61AC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Thieurmel, B., and A. Elmarhraoui. 2019. suncalc: Compute sun position, sunlight phases, moon position, and lunar phase.</w:t>
      </w:r>
    </w:p>
    <w:p w14:paraId="6D6E5A2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USDA NRCS. 2022. The PLANTS Database. (http://plants.usda.gov, 18 November 2022). National Plant Data Team, Greensboro, NC 27401-4901 USA.</w:t>
      </w:r>
    </w:p>
    <w:p w14:paraId="3D85486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3D38A211"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40AE348D"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Wang, H., I. C. Prentice, T. F. Keenan, T. W. Davis, I. J. Wright, W. K. Cornwell, B. J. Evans, and C. Peng. 2017. Towards a universal model for carbon dioxide uptake by plants. Nature Plants 3:734–741.</w:t>
      </w:r>
    </w:p>
    <w:p w14:paraId="7622DEE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Wang, H., I. C. Prentice, I. J. Wright, D. I. Warton, S. Qiao, X. Xu, J. Zhou, K. Kikuzawa, and N. C. Stenseth. 2023. Leaf economics fundamentals explained by optimality principles. Science Advances 9:eadd566.</w:t>
      </w:r>
    </w:p>
    <w:p w14:paraId="32CE7ABE"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lastRenderedPageBreak/>
        <w:t>Waring, E. F., E. A. Perkowski, and N. G. Smith. 2023. Soil nitrogen fertilization reduces relative leaf nitrogen allocation to photosynthesis. Journal of Experimental Botany.</w:t>
      </w:r>
    </w:p>
    <w:p w14:paraId="3647ACA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76B77681"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Wieder, W. R., C. C. Cleveland, W. K. Smith, and K. Todd-Brown. 2015. Future productivity and carbon storage limited by terrestrial nutrient availability. Nature Geoscience 8:441–444.</w:t>
      </w:r>
    </w:p>
    <w:p w14:paraId="774A2C05"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Wright, I. J., P. B. Reich, and M. Westoby. 2003. Least-cost input mixtures of water and nitrogen for photosynthesis. The American Naturalist 161:98–111.</w:t>
      </w:r>
    </w:p>
    <w:p w14:paraId="7387B114"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37A13072"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3DCC59B5"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Ziehn, T., J. Kattge, W. Knorr, and M. Scholze. 2011. Improving the predictability of global CO</w:t>
      </w:r>
      <w:r w:rsidRPr="009B39BE">
        <w:rPr>
          <w:noProof/>
          <w:vertAlign w:val="subscript"/>
        </w:rPr>
        <w:t>2</w:t>
      </w:r>
      <w:r w:rsidRPr="009B39BE">
        <w:rPr>
          <w:noProof/>
        </w:rPr>
        <w:t xml:space="preserve"> assimilation rates under climate change. Geophysical Research Letters 38:L10404.</w:t>
      </w:r>
    </w:p>
    <w:p w14:paraId="58BCB247" w14:textId="639A5BDA" w:rsidR="00AA3362" w:rsidRPr="00AA3362" w:rsidRDefault="00AA3362" w:rsidP="009B39BE">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Nick Smith" w:date="2023-01-24T15:08:00Z" w:initials="NGS">
    <w:p w14:paraId="01E7A3F4" w14:textId="2F7D5A78" w:rsidR="00D674C0" w:rsidRDefault="00D674C0">
      <w:pPr>
        <w:pStyle w:val="CommentText"/>
      </w:pPr>
      <w:r>
        <w:rPr>
          <w:rStyle w:val="CommentReference"/>
        </w:rPr>
        <w:annotationRef/>
      </w:r>
      <w:r>
        <w:t>All great! J Ecol or F Ecol are probably the best “fits” while Ecology would be good if you plan to submit a data paper alongside (or before)</w:t>
      </w:r>
    </w:p>
  </w:comment>
  <w:comment w:id="1" w:author="Smith, Nick" w:date="2023-07-17T14:39:00Z" w:initials="SN">
    <w:p w14:paraId="60063E83" w14:textId="432C0837" w:rsidR="008F2304" w:rsidRDefault="008F2304">
      <w:pPr>
        <w:pStyle w:val="CommentText"/>
      </w:pPr>
      <w:r>
        <w:rPr>
          <w:rStyle w:val="CommentReference"/>
        </w:rPr>
        <w:annotationRef/>
      </w:r>
      <w:r>
        <w:t>I think the title is good, but maybe a little wordy. Could remove “relative” and/or the end starting with “across”</w:t>
      </w:r>
    </w:p>
  </w:comment>
  <w:comment w:id="12" w:author="Smith, Nick" w:date="2023-07-17T14:52:00Z" w:initials="SN">
    <w:p w14:paraId="3345B051" w14:textId="640750EA" w:rsidR="008F2304" w:rsidRDefault="008F2304">
      <w:pPr>
        <w:pStyle w:val="CommentText"/>
      </w:pPr>
      <w:r>
        <w:rPr>
          <w:rStyle w:val="CommentReference"/>
        </w:rPr>
        <w:annotationRef/>
      </w:r>
      <w:r>
        <w:t xml:space="preserve">Contrasts with text below saying that temperatures are close. This </w:t>
      </w:r>
      <w:proofErr w:type="gramStart"/>
      <w:r>
        <w:t>3 degree</w:t>
      </w:r>
      <w:proofErr w:type="gramEnd"/>
      <w:r>
        <w:t xml:space="preserve"> difference seems pretty close to me</w:t>
      </w:r>
    </w:p>
  </w:comment>
  <w:comment w:id="14" w:author="Smith, Nick" w:date="2023-07-17T14:53:00Z" w:initials="SN">
    <w:p w14:paraId="405D8B62" w14:textId="790E094E" w:rsidR="00A74AE9" w:rsidRDefault="00A74AE9">
      <w:pPr>
        <w:pStyle w:val="CommentText"/>
      </w:pPr>
      <w:r>
        <w:rPr>
          <w:rStyle w:val="CommentReference"/>
        </w:rPr>
        <w:annotationRef/>
      </w:r>
      <w:r>
        <w:t>See note above in Intro</w:t>
      </w:r>
    </w:p>
  </w:comment>
  <w:comment w:id="27" w:author="Smith, Nick" w:date="2023-07-18T09:00:00Z" w:initials="SN">
    <w:p w14:paraId="5FF0EA0C" w14:textId="6F674242" w:rsidR="00C8219D" w:rsidRDefault="00C8219D">
      <w:pPr>
        <w:pStyle w:val="CommentText"/>
      </w:pPr>
      <w:r>
        <w:rPr>
          <w:rStyle w:val="CommentReference"/>
        </w:rPr>
        <w:annotationRef/>
      </w:r>
      <w:r>
        <w:t>Could note how many this was (or %)</w:t>
      </w:r>
    </w:p>
  </w:comment>
  <w:comment w:id="28" w:author="Smith, Nick" w:date="2023-07-18T09:00:00Z" w:initials="SN">
    <w:p w14:paraId="22478056" w14:textId="13B2BA19" w:rsidR="00C8219D" w:rsidRDefault="00C8219D">
      <w:pPr>
        <w:pStyle w:val="CommentText"/>
      </w:pPr>
      <w:r>
        <w:rPr>
          <w:rStyle w:val="CommentReference"/>
        </w:rPr>
        <w:annotationRef/>
      </w:r>
      <w:r>
        <w:t>Could provide this</w:t>
      </w:r>
    </w:p>
  </w:comment>
  <w:comment w:id="31" w:author="Smith, Nick" w:date="2023-07-18T09:01:00Z" w:initials="SN">
    <w:p w14:paraId="664837C1" w14:textId="3C0CAAD0" w:rsidR="00B05393" w:rsidRDefault="00B05393">
      <w:pPr>
        <w:pStyle w:val="CommentText"/>
      </w:pPr>
      <w:r>
        <w:rPr>
          <w:rStyle w:val="CommentReference"/>
        </w:rPr>
        <w:annotationRef/>
      </w:r>
      <w:r>
        <w:t>Could provide equation</w:t>
      </w:r>
    </w:p>
  </w:comment>
  <w:comment w:id="32" w:author="Smith, Nick" w:date="2023-07-18T09:02:00Z" w:initials="SN">
    <w:p w14:paraId="1B6340D4" w14:textId="2E620AFE" w:rsidR="00B05393" w:rsidRDefault="00B05393">
      <w:pPr>
        <w:pStyle w:val="CommentText"/>
      </w:pPr>
      <w:r>
        <w:rPr>
          <w:rStyle w:val="CommentReference"/>
        </w:rPr>
        <w:annotationRef/>
      </w:r>
      <w:r>
        <w:t>Could also provide equation</w:t>
      </w:r>
    </w:p>
  </w:comment>
  <w:comment w:id="33" w:author="Smith, Nick" w:date="2023-07-18T09:02:00Z" w:initials="SN">
    <w:p w14:paraId="706E94C5" w14:textId="66BAA32B" w:rsidR="00B05393" w:rsidRDefault="00B05393">
      <w:pPr>
        <w:pStyle w:val="CommentText"/>
      </w:pPr>
      <w:r>
        <w:rPr>
          <w:rStyle w:val="CommentReference"/>
        </w:rPr>
        <w:annotationRef/>
      </w:r>
      <w:r>
        <w:t>Same as above…this could just be a general equation for the elevation correction</w:t>
      </w:r>
    </w:p>
  </w:comment>
  <w:comment w:id="34" w:author="Smith, Nick" w:date="2023-07-18T09:03:00Z" w:initials="SN">
    <w:p w14:paraId="3B40EE40" w14:textId="7137C62C" w:rsidR="0019190B" w:rsidRDefault="0019190B">
      <w:pPr>
        <w:pStyle w:val="CommentText"/>
      </w:pPr>
      <w:r>
        <w:rPr>
          <w:rStyle w:val="CommentReference"/>
        </w:rPr>
        <w:annotationRef/>
      </w:r>
      <w:r>
        <w:t xml:space="preserve">If true, you might note that no other families known to include N fixers were sampled. I believe </w:t>
      </w:r>
      <w:proofErr w:type="spellStart"/>
      <w:r>
        <w:t>Alissar</w:t>
      </w:r>
      <w:proofErr w:type="spellEnd"/>
      <w:r>
        <w:t xml:space="preserve"> has a comprehensive list of N fixing species that you could corroborate with and cite</w:t>
      </w:r>
    </w:p>
  </w:comment>
  <w:comment w:id="35" w:author="Smith, Nick" w:date="2023-07-18T09:04:00Z" w:initials="SN">
    <w:p w14:paraId="46C889CA" w14:textId="6F8DD017" w:rsidR="0019190B" w:rsidRDefault="0019190B">
      <w:pPr>
        <w:pStyle w:val="CommentText"/>
      </w:pPr>
      <w:r>
        <w:rPr>
          <w:rStyle w:val="CommentReference"/>
        </w:rPr>
        <w:annotationRef/>
      </w:r>
      <w:r>
        <w:t>Are these numbers for individuals or species? Might include both</w:t>
      </w:r>
    </w:p>
  </w:comment>
  <w:comment w:id="36" w:author="Smith, Nick" w:date="2023-07-18T09:10:00Z" w:initials="SN">
    <w:p w14:paraId="40633348" w14:textId="4721571B" w:rsidR="003A15CB" w:rsidRDefault="003A15CB">
      <w:pPr>
        <w:pStyle w:val="CommentText"/>
      </w:pPr>
      <w:r>
        <w:rPr>
          <w:rStyle w:val="CommentReference"/>
        </w:rPr>
        <w:annotationRef/>
      </w:r>
      <w:r>
        <w:t>Since the models differ in their fixed effects structure (for good reason), you might consider reiterating that the structure is based on a priori hypotheses and restate them (e.g., soil properties, acquisition strategy, and photosynthetic capacity are thought to contribute to B).</w:t>
      </w:r>
    </w:p>
  </w:comment>
  <w:comment w:id="41" w:author="Smith, Nick" w:date="2023-07-18T09:07:00Z" w:initials="SN">
    <w:p w14:paraId="5A164CEA" w14:textId="2D6DD854" w:rsidR="003A15CB" w:rsidRDefault="003A15CB">
      <w:pPr>
        <w:pStyle w:val="CommentText"/>
      </w:pPr>
      <w:r>
        <w:rPr>
          <w:rStyle w:val="CommentReference"/>
        </w:rPr>
        <w:annotationRef/>
      </w:r>
      <w:r>
        <w:t xml:space="preserve">I’m wondering if there may be an issue with the mismatch between what is indicated </w:t>
      </w:r>
      <w:proofErr w:type="gramStart"/>
      <w:r>
        <w:t>here</w:t>
      </w:r>
      <w:proofErr w:type="gramEnd"/>
      <w:r>
        <w:t xml:space="preserve"> and the 7-day period used for the corrections above. Maybe not a problem, as you could argue that things acclimate on different time scales, but this might come up in peer review.</w:t>
      </w:r>
    </w:p>
  </w:comment>
  <w:comment w:id="42" w:author="Smith, Nick" w:date="2023-07-18T09:11:00Z" w:initials="SN">
    <w:p w14:paraId="2CE7949F" w14:textId="0D4EA1DF" w:rsidR="003A15CB" w:rsidRDefault="003A15CB">
      <w:pPr>
        <w:pStyle w:val="CommentText"/>
      </w:pPr>
      <w:r>
        <w:rPr>
          <w:rStyle w:val="CommentReference"/>
        </w:rPr>
        <w:annotationRef/>
      </w:r>
      <w:r>
        <w:t>See not above about justifying fixed effects structure. Here you might specifically highlight the inclusion of VPD. Another thing that could help is a figure with the a priori path diagram in the Intro that you could point to</w:t>
      </w:r>
    </w:p>
  </w:comment>
  <w:comment w:id="44" w:author="Smith, Nick" w:date="2023-07-18T09:16:00Z" w:initials="SN">
    <w:p w14:paraId="1CE75A95" w14:textId="78A37057" w:rsidR="00335DCA" w:rsidRDefault="00335DCA">
      <w:pPr>
        <w:pStyle w:val="CommentText"/>
      </w:pPr>
      <w:r>
        <w:rPr>
          <w:rStyle w:val="CommentReference"/>
        </w:rPr>
        <w:annotationRef/>
      </w:r>
      <w:r>
        <w:t>See above</w:t>
      </w:r>
    </w:p>
  </w:comment>
  <w:comment w:id="46" w:author="Smith, Nick" w:date="2023-07-18T09:19:00Z" w:initials="SN">
    <w:p w14:paraId="514E2CFE" w14:textId="181B54E9" w:rsidR="00335DCA" w:rsidRDefault="00335DCA">
      <w:pPr>
        <w:pStyle w:val="CommentText"/>
      </w:pPr>
      <w:r>
        <w:rPr>
          <w:rStyle w:val="CommentReference"/>
        </w:rPr>
        <w:annotationRef/>
      </w:r>
      <w:r>
        <w:t xml:space="preserve">Why the switch to </w:t>
      </w:r>
      <w:proofErr w:type="spellStart"/>
      <w:r>
        <w:t>lme</w:t>
      </w:r>
      <w:proofErr w:type="spellEnd"/>
      <w:r>
        <w:t>?</w:t>
      </w:r>
    </w:p>
  </w:comment>
  <w:comment w:id="47" w:author="Smith, Nick" w:date="2023-07-18T09:21:00Z" w:initials="SN">
    <w:p w14:paraId="240F27F6" w14:textId="6592023B" w:rsidR="00335DCA" w:rsidRDefault="00335DCA">
      <w:pPr>
        <w:pStyle w:val="CommentText"/>
      </w:pPr>
      <w:r>
        <w:rPr>
          <w:rStyle w:val="CommentReference"/>
        </w:rPr>
        <w:annotationRef/>
      </w:r>
      <w:r>
        <w:t>I am still a bit dubious about this for instances where the hypothesis is not clear. I don’t think the goal should be to try to build the best fitting model, as spurious correlations can and do exist. I would suggest sticking strictly to the inclusion of terms that have clear and justifiable hypotheses.</w:t>
      </w:r>
    </w:p>
  </w:comment>
  <w:comment w:id="48" w:author="Smith, Nick" w:date="2023-07-18T09:27:00Z" w:initials="SN">
    <w:p w14:paraId="59589427" w14:textId="257C57C2" w:rsidR="00B240AE" w:rsidRDefault="00B240AE">
      <w:pPr>
        <w:pStyle w:val="CommentText"/>
      </w:pPr>
      <w:r>
        <w:rPr>
          <w:rStyle w:val="CommentReference"/>
        </w:rPr>
        <w:annotationRef/>
      </w:r>
      <w:r>
        <w:t>Why is the overall SM coefficient negative then?</w:t>
      </w:r>
    </w:p>
  </w:comment>
  <w:comment w:id="52" w:author="Smith, Nick" w:date="2023-07-18T09:28:00Z" w:initials="SN">
    <w:p w14:paraId="5F968C97" w14:textId="29CA8A21" w:rsidR="00B240AE" w:rsidRDefault="00B240AE">
      <w:pPr>
        <w:pStyle w:val="CommentText"/>
      </w:pPr>
      <w:r>
        <w:rPr>
          <w:rStyle w:val="CommentReference"/>
        </w:rPr>
        <w:annotationRef/>
      </w:r>
      <w:r>
        <w:t>Again, not totally sure what you mean here</w:t>
      </w:r>
    </w:p>
  </w:comment>
  <w:comment w:id="53" w:author="Smith, Nick" w:date="2023-07-18T09:29:00Z" w:initials="SN">
    <w:p w14:paraId="640CFFEE" w14:textId="5CADA95B" w:rsidR="00B240AE" w:rsidRDefault="00B240AE">
      <w:pPr>
        <w:pStyle w:val="CommentText"/>
      </w:pPr>
      <w:r>
        <w:rPr>
          <w:rStyle w:val="CommentReference"/>
        </w:rPr>
        <w:annotationRef/>
      </w:r>
      <w:r>
        <w:t>I think it’d be okay to remove jittering</w:t>
      </w:r>
    </w:p>
  </w:comment>
  <w:comment w:id="55" w:author="Smith, Nick" w:date="2023-07-18T09:31:00Z" w:initials="SN">
    <w:p w14:paraId="347F8AAC" w14:textId="6D532FB6" w:rsidR="00B240AE" w:rsidRDefault="00B240AE">
      <w:pPr>
        <w:pStyle w:val="CommentText"/>
      </w:pPr>
      <w:r>
        <w:rPr>
          <w:rStyle w:val="CommentReference"/>
        </w:rPr>
        <w:annotationRef/>
      </w:r>
      <w:r>
        <w:t>Check consistency with including actual p values and &gt;/&lt; symbols</w:t>
      </w:r>
    </w:p>
  </w:comment>
  <w:comment w:id="56" w:author="Smith, Nick" w:date="2023-07-18T09:33:00Z" w:initials="SN">
    <w:p w14:paraId="0ECF89D7" w14:textId="369EC816" w:rsidR="00B240AE" w:rsidRDefault="00B240AE">
      <w:pPr>
        <w:pStyle w:val="CommentText"/>
      </w:pPr>
      <w:r>
        <w:rPr>
          <w:rStyle w:val="CommentReference"/>
        </w:rPr>
        <w:annotationRef/>
      </w:r>
      <w:r>
        <w:t>Most?</w:t>
      </w:r>
    </w:p>
  </w:comment>
  <w:comment w:id="57" w:author="Smith, Nick" w:date="2023-07-18T09:34:00Z" w:initials="SN">
    <w:p w14:paraId="1BF088A9" w14:textId="0227879C" w:rsidR="00B240AE" w:rsidRDefault="00B240AE">
      <w:pPr>
        <w:pStyle w:val="CommentText"/>
      </w:pPr>
      <w:r>
        <w:rPr>
          <w:rStyle w:val="CommentReference"/>
        </w:rPr>
        <w:annotationRef/>
      </w:r>
      <w:r>
        <w:t>Not sure what cases means here since this is a continuous variable. Could you just say that the soil N effect increased with decreasing soil moisture?</w:t>
      </w:r>
    </w:p>
  </w:comment>
  <w:comment w:id="58" w:author="Smith, Nick" w:date="2023-07-18T09:36:00Z" w:initials="SN">
    <w:p w14:paraId="5ED90C00" w14:textId="5DEA2C69" w:rsidR="00BF25A4" w:rsidRDefault="00BF25A4">
      <w:pPr>
        <w:pStyle w:val="CommentText"/>
      </w:pPr>
      <w:r>
        <w:rPr>
          <w:rStyle w:val="CommentReference"/>
        </w:rPr>
        <w:annotationRef/>
      </w:r>
      <w:r>
        <w:t>Not clear</w:t>
      </w:r>
    </w:p>
  </w:comment>
  <w:comment w:id="59" w:author="Smith, Nick" w:date="2023-07-18T09:37:00Z" w:initials="SN">
    <w:p w14:paraId="283D5A45" w14:textId="31EE675C" w:rsidR="00BF25A4" w:rsidRDefault="00BF25A4">
      <w:pPr>
        <w:pStyle w:val="CommentText"/>
      </w:pPr>
      <w:r>
        <w:rPr>
          <w:rStyle w:val="CommentReference"/>
        </w:rPr>
        <w:annotationRef/>
      </w:r>
      <w:proofErr w:type="gramStart"/>
      <w:r>
        <w:t>Also</w:t>
      </w:r>
      <w:proofErr w:type="gramEnd"/>
      <w:r>
        <w:t xml:space="preserve"> not clear</w:t>
      </w:r>
    </w:p>
  </w:comment>
  <w:comment w:id="60" w:author="Smith, Nick" w:date="2023-07-18T09:38:00Z" w:initials="SN">
    <w:p w14:paraId="61BF35AC" w14:textId="5F627B1F" w:rsidR="00BF25A4" w:rsidRDefault="00BF25A4">
      <w:pPr>
        <w:pStyle w:val="CommentText"/>
      </w:pPr>
      <w:r>
        <w:rPr>
          <w:rStyle w:val="CommentReference"/>
        </w:rPr>
        <w:annotationRef/>
      </w:r>
      <w:r>
        <w:t>Not clear. See above comments. Rather than using thresholds, I would just suggest stating how the trend changes with a change in the other continuous variable</w:t>
      </w:r>
    </w:p>
  </w:comment>
  <w:comment w:id="62" w:author="Smith, Nick" w:date="2023-07-18T09:42:00Z" w:initials="SN">
    <w:p w14:paraId="39A946CC" w14:textId="77777777" w:rsidR="009E29E9" w:rsidRDefault="009E29E9">
      <w:pPr>
        <w:pStyle w:val="CommentText"/>
      </w:pPr>
      <w:r>
        <w:rPr>
          <w:rStyle w:val="CommentReference"/>
        </w:rPr>
        <w:annotationRef/>
      </w:r>
      <w:r>
        <w:t xml:space="preserve">Still don’t buy that these are important. From the </w:t>
      </w:r>
      <w:proofErr w:type="spellStart"/>
      <w:r>
        <w:t>piecewiseSEM</w:t>
      </w:r>
      <w:proofErr w:type="spellEnd"/>
      <w:r>
        <w:t xml:space="preserve"> vignette: “Paths can be omitted from the basis set by specifying them as correlated errors using %~~% or by assigning a directionality using the argument direction, e.g. direction = </w:t>
      </w:r>
      <w:proofErr w:type="gramStart"/>
      <w:r>
        <w:t>c(</w:t>
      </w:r>
      <w:proofErr w:type="gramEnd"/>
      <w:r>
        <w:t>"X &lt;- Y"). This can be done if post hoc examination of the d-</w:t>
      </w:r>
      <w:proofErr w:type="spellStart"/>
      <w:r>
        <w:t>sep</w:t>
      </w:r>
      <w:proofErr w:type="spellEnd"/>
      <w:r>
        <w:t xml:space="preserve"> tests reveals nonsensical independence claims (e.g., arthropod abundance predicting photosynthetically-active radiation) that the user may wish to exclude from evaluation.”</w:t>
      </w:r>
    </w:p>
    <w:p w14:paraId="5524D97A" w14:textId="77777777" w:rsidR="009E29E9" w:rsidRDefault="009E29E9">
      <w:pPr>
        <w:pStyle w:val="CommentText"/>
      </w:pPr>
    </w:p>
    <w:p w14:paraId="0195B2D1" w14:textId="1E534FBE" w:rsidR="009E29E9" w:rsidRDefault="009E29E9">
      <w:pPr>
        <w:pStyle w:val="CommentText"/>
      </w:pPr>
      <w:r>
        <w:t>I realize that these will make the model better (any additional paths will!), but it seems to me to be more like throwing things at the wall and seeing what fits. I would suggest critically evaluating these and only keeping the ones that have clear hypotheses.</w:t>
      </w:r>
    </w:p>
  </w:comment>
  <w:comment w:id="63" w:author="Smith, Nick" w:date="2023-07-18T09:50:00Z" w:initials="SN">
    <w:p w14:paraId="55C95590" w14:textId="37C00A46" w:rsidR="00321465" w:rsidRDefault="00321465">
      <w:pPr>
        <w:pStyle w:val="CommentText"/>
      </w:pPr>
      <w:r>
        <w:rPr>
          <w:rStyle w:val="CommentReference"/>
        </w:rPr>
        <w:annotationRef/>
      </w:r>
      <w:r>
        <w:t>Not super relevant given that the model includes the two variables this is calculated from</w:t>
      </w:r>
    </w:p>
  </w:comment>
  <w:comment w:id="64" w:author="Smith, Nick" w:date="2023-07-18T09:50:00Z" w:initials="SN">
    <w:p w14:paraId="7DD46FEE" w14:textId="75E82471" w:rsidR="00321465" w:rsidRDefault="00321465">
      <w:pPr>
        <w:pStyle w:val="CommentText"/>
      </w:pPr>
      <w:r>
        <w:rPr>
          <w:rStyle w:val="CommentReference"/>
        </w:rPr>
        <w:annotationRef/>
      </w:r>
      <w:r>
        <w:t>Not super relevant given that the model includes a variable calculated from this (B)</w:t>
      </w:r>
    </w:p>
  </w:comment>
  <w:comment w:id="73" w:author="Smith, Nick" w:date="2023-07-18T09:47:00Z" w:initials="SN">
    <w:p w14:paraId="42F650B7" w14:textId="19B313D0" w:rsidR="00321465" w:rsidRDefault="00321465">
      <w:pPr>
        <w:pStyle w:val="CommentText"/>
      </w:pPr>
      <w:r>
        <w:rPr>
          <w:rStyle w:val="CommentReference"/>
        </w:rPr>
        <w:annotationRef/>
      </w:r>
      <w:r>
        <w:t>Maybe include these first?</w:t>
      </w:r>
    </w:p>
  </w:comment>
  <w:comment w:id="74" w:author="Smith, Nick" w:date="2023-07-18T09:51:00Z" w:initials="SN">
    <w:p w14:paraId="1EAE9450" w14:textId="5CE8A93B" w:rsidR="00321465" w:rsidRDefault="00321465">
      <w:pPr>
        <w:pStyle w:val="CommentText"/>
      </w:pPr>
      <w:r>
        <w:rPr>
          <w:rStyle w:val="CommentReference"/>
        </w:rPr>
        <w:annotationRef/>
      </w:r>
      <w:r>
        <w:t>See note above, not surprising or relevant really</w:t>
      </w:r>
    </w:p>
  </w:comment>
  <w:comment w:id="75" w:author="Smith, Nick" w:date="2023-07-18T09:51:00Z" w:initials="SN">
    <w:p w14:paraId="380C062C" w14:textId="115E728D" w:rsidR="00321465" w:rsidRDefault="00321465">
      <w:pPr>
        <w:pStyle w:val="CommentText"/>
      </w:pPr>
      <w:r>
        <w:rPr>
          <w:rStyle w:val="CommentReference"/>
        </w:rPr>
        <w:annotationRef/>
      </w:r>
      <w:r>
        <w:rPr>
          <w:rStyle w:val="CommentReference"/>
        </w:rPr>
        <w:t>See note above, not surprising or relevant</w:t>
      </w:r>
    </w:p>
  </w:comment>
  <w:comment w:id="76" w:author="Smith, Nick" w:date="2023-07-18T09:53:00Z" w:initials="SN">
    <w:p w14:paraId="229A2697" w14:textId="57F552D5" w:rsidR="00321465" w:rsidRDefault="00321465">
      <w:pPr>
        <w:pStyle w:val="CommentText"/>
      </w:pPr>
      <w:r>
        <w:rPr>
          <w:rStyle w:val="CommentReference"/>
        </w:rPr>
        <w:annotationRef/>
      </w:r>
      <w:r>
        <w:t xml:space="preserve">Here’s one where the hypothesis isn’t clear. If it is clear, then I think it should be in the original </w:t>
      </w:r>
      <w:proofErr w:type="spellStart"/>
      <w:r>
        <w:t>lmer</w:t>
      </w:r>
      <w:proofErr w:type="spellEnd"/>
    </w:p>
  </w:comment>
  <w:comment w:id="77" w:author="Smith, Nick" w:date="2023-07-18T09:54:00Z" w:initials="SN">
    <w:p w14:paraId="459BF822" w14:textId="4CDB6395" w:rsidR="00321465" w:rsidRDefault="00321465">
      <w:pPr>
        <w:pStyle w:val="CommentText"/>
      </w:pPr>
      <w:r>
        <w:rPr>
          <w:rStyle w:val="CommentReference"/>
        </w:rPr>
        <w:annotationRef/>
      </w:r>
      <w:r>
        <w:t>Hypothesis not clear</w:t>
      </w:r>
    </w:p>
  </w:comment>
  <w:comment w:id="78" w:author="Smith, Nick" w:date="2023-07-18T09:59:00Z" w:initials="SN">
    <w:p w14:paraId="7C5B1F11" w14:textId="6566A5A7" w:rsidR="003370DD" w:rsidRDefault="003370DD">
      <w:pPr>
        <w:pStyle w:val="CommentText"/>
      </w:pPr>
      <w:r>
        <w:rPr>
          <w:rStyle w:val="CommentReference"/>
        </w:rPr>
        <w:annotationRef/>
      </w:r>
      <w:r>
        <w:t>Just a suggestion, as you don’t present leaf size or thickness</w:t>
      </w:r>
    </w:p>
  </w:comment>
  <w:comment w:id="83" w:author="Smith, Nick" w:date="2023-07-18T10:00:00Z" w:initials="SN">
    <w:p w14:paraId="60D0504D" w14:textId="20EC04EF" w:rsidR="003370DD" w:rsidRDefault="003370DD">
      <w:pPr>
        <w:pStyle w:val="CommentText"/>
      </w:pPr>
      <w:r>
        <w:rPr>
          <w:rStyle w:val="CommentReference"/>
        </w:rPr>
        <w:annotationRef/>
      </w:r>
      <w:proofErr w:type="gramStart"/>
      <w:r>
        <w:t>Well</w:t>
      </w:r>
      <w:proofErr w:type="gramEnd"/>
      <w:r>
        <w:t xml:space="preserve"> it may not need to account for it if they co-vary as expected in the model with the </w:t>
      </w:r>
      <w:r w:rsidR="00B3021C">
        <w:t>environment. I would check this</w:t>
      </w:r>
    </w:p>
  </w:comment>
  <w:comment w:id="84" w:author="Smith, Nick" w:date="2023-07-18T10:01:00Z" w:initials="SN">
    <w:p w14:paraId="54377F36" w14:textId="3D6ED16F" w:rsidR="00B3021C" w:rsidRDefault="00B3021C">
      <w:pPr>
        <w:pStyle w:val="CommentText"/>
      </w:pPr>
      <w:r>
        <w:rPr>
          <w:rStyle w:val="CommentReference"/>
        </w:rPr>
        <w:annotationRef/>
      </w:r>
      <w:r>
        <w:t>Unclear how this follows from the previous sentence. Could you explain this a bit more?</w:t>
      </w:r>
    </w:p>
  </w:comment>
  <w:comment w:id="85" w:author="Smith, Nick" w:date="2023-07-18T10:02:00Z" w:initials="SN">
    <w:p w14:paraId="0B096DFC" w14:textId="1001BA81" w:rsidR="00B3021C" w:rsidRDefault="00B3021C">
      <w:pPr>
        <w:pStyle w:val="CommentText"/>
      </w:pPr>
      <w:r>
        <w:rPr>
          <w:rStyle w:val="CommentReference"/>
        </w:rPr>
        <w:annotationRef/>
      </w:r>
      <w:r>
        <w:t>Or lifespans?</w:t>
      </w:r>
    </w:p>
  </w:comment>
  <w:comment w:id="86" w:author="Smith, Nick" w:date="2023-07-18T10:03:00Z" w:initials="SN">
    <w:p w14:paraId="5C39C6F7" w14:textId="4FA55825" w:rsidR="00B3021C" w:rsidRDefault="00B3021C">
      <w:pPr>
        <w:pStyle w:val="CommentText"/>
      </w:pPr>
      <w:r>
        <w:rPr>
          <w:rStyle w:val="CommentReference"/>
        </w:rPr>
        <w:annotationRef/>
      </w:r>
      <w:r>
        <w:t>Also, C4s just have higher photosynthetic rates, so maybe not as much selection for plasticity</w:t>
      </w:r>
    </w:p>
  </w:comment>
  <w:comment w:id="87" w:author="Smith, Nick" w:date="2023-07-18T10:09:00Z" w:initials="SN">
    <w:p w14:paraId="45CEECDA" w14:textId="140F4A89" w:rsidR="00B3021C" w:rsidRDefault="00B3021C">
      <w:pPr>
        <w:pStyle w:val="CommentText"/>
      </w:pPr>
      <w:r>
        <w:rPr>
          <w:rStyle w:val="CommentReference"/>
        </w:rPr>
        <w:annotationRef/>
      </w:r>
      <w:r>
        <w:t>A lot of repeat from beginning of Discussion</w:t>
      </w:r>
    </w:p>
  </w:comment>
  <w:comment w:id="88" w:author="Smith, Nick" w:date="2023-07-18T10:10:00Z" w:initials="SN">
    <w:p w14:paraId="5F7C6F0F" w14:textId="5AB170BE" w:rsidR="00B3021C" w:rsidRDefault="00B3021C">
      <w:pPr>
        <w:pStyle w:val="CommentText"/>
      </w:pPr>
      <w:r>
        <w:rPr>
          <w:rStyle w:val="CommentReference"/>
        </w:rPr>
        <w:annotationRef/>
      </w:r>
      <w:r>
        <w:t xml:space="preserve">Right? I think it is important to note that some of the variation looks to be due to photosynthesis, but possibly not all (i.e., direct soil N to Nmass). Of course, the latter could be due to photosynthetic responses that are not included in the theory or due to allocation to </w:t>
      </w:r>
      <w:proofErr w:type="spellStart"/>
      <w:r>
        <w:t>non photosynthetic</w:t>
      </w:r>
      <w:proofErr w:type="spellEnd"/>
      <w:r>
        <w:t xml:space="preserve"> processes</w:t>
      </w:r>
    </w:p>
  </w:comment>
  <w:comment w:id="90" w:author="Smith, Nick" w:date="2023-07-18T10:12:00Z" w:initials="SN">
    <w:p w14:paraId="129A7EF7" w14:textId="018F94EA" w:rsidR="00B3021C" w:rsidRDefault="00B3021C">
      <w:pPr>
        <w:pStyle w:val="CommentText"/>
      </w:pPr>
      <w:r>
        <w:rPr>
          <w:rStyle w:val="CommentReference"/>
        </w:rPr>
        <w:annotationRef/>
      </w:r>
      <w:r>
        <w:t xml:space="preserve">Since this should confer a decrease in leaf </w:t>
      </w:r>
      <w:proofErr w:type="gramStart"/>
      <w:r>
        <w:t>N</w:t>
      </w:r>
      <w:proofErr w:type="gramEnd"/>
      <w:r>
        <w:t xml:space="preserve"> right?</w:t>
      </w:r>
    </w:p>
  </w:comment>
  <w:comment w:id="93" w:author="Smith, Nick" w:date="2023-07-18T10:13:00Z" w:initials="SN">
    <w:p w14:paraId="6BA0400B" w14:textId="4F158B9E" w:rsidR="00B3021C" w:rsidRDefault="00B3021C">
      <w:pPr>
        <w:pStyle w:val="CommentText"/>
      </w:pPr>
      <w:r>
        <w:rPr>
          <w:rStyle w:val="CommentReference"/>
        </w:rPr>
        <w:annotationRef/>
      </w:r>
      <w:r>
        <w:t>Conflicts with previous sentences</w:t>
      </w:r>
    </w:p>
  </w:comment>
  <w:comment w:id="95" w:author="Smith, Nick" w:date="2023-07-18T10:16:00Z" w:initials="SN">
    <w:p w14:paraId="4DF5B404" w14:textId="3FE11131" w:rsidR="00136219" w:rsidRDefault="00136219">
      <w:pPr>
        <w:pStyle w:val="CommentText"/>
      </w:pPr>
      <w:r>
        <w:rPr>
          <w:rStyle w:val="CommentReference"/>
        </w:rPr>
        <w:annotationRef/>
      </w:r>
      <w:r>
        <w:t xml:space="preserve">Should be clarified that B costs are for photosynthesis only. </w:t>
      </w:r>
      <w:proofErr w:type="gramStart"/>
      <w:r>
        <w:t>So</w:t>
      </w:r>
      <w:proofErr w:type="gramEnd"/>
      <w:r>
        <w:t xml:space="preserve"> the cost savings could be being used to support non photosynthetic processes</w:t>
      </w:r>
    </w:p>
  </w:comment>
  <w:comment w:id="96" w:author="Smith, Nick" w:date="2023-07-18T10:19:00Z" w:initials="SN">
    <w:p w14:paraId="2B806735" w14:textId="37C263A6" w:rsidR="00D17F8B" w:rsidRDefault="00D17F8B">
      <w:pPr>
        <w:pStyle w:val="CommentText"/>
      </w:pPr>
      <w:r>
        <w:rPr>
          <w:rStyle w:val="CommentReference"/>
        </w:rPr>
        <w:annotationRef/>
      </w:r>
      <w:r>
        <w:t xml:space="preserve">Can we reach this conclusion? It just seems like they are more responsive to soil </w:t>
      </w:r>
      <w:proofErr w:type="gramStart"/>
      <w:r>
        <w:t>N, but</w:t>
      </w:r>
      <w:proofErr w:type="gramEnd"/>
      <w:r>
        <w:t xml:space="preserve"> doesn’t mean it’s the reason for the C3/C4 difference.</w:t>
      </w:r>
    </w:p>
  </w:comment>
  <w:comment w:id="97" w:author="Smith, Nick" w:date="2023-07-18T10:20:00Z" w:initials="SN">
    <w:p w14:paraId="76653064" w14:textId="1F75944C" w:rsidR="00D17F8B" w:rsidRDefault="00D17F8B">
      <w:pPr>
        <w:pStyle w:val="CommentText"/>
      </w:pPr>
      <w:r>
        <w:rPr>
          <w:rStyle w:val="CommentReference"/>
        </w:rPr>
        <w:annotationRef/>
      </w:r>
      <w:r>
        <w:t>I’m not sure that this is necessarily the case</w:t>
      </w:r>
    </w:p>
  </w:comment>
  <w:comment w:id="98" w:author="Smith, Nick" w:date="2023-07-18T10:21:00Z" w:initials="SN">
    <w:p w14:paraId="0B30D28E" w14:textId="6B3EC317" w:rsidR="00D17F8B" w:rsidRDefault="00D17F8B">
      <w:pPr>
        <w:pStyle w:val="CommentText"/>
      </w:pPr>
      <w:r>
        <w:rPr>
          <w:rStyle w:val="CommentReference"/>
        </w:rPr>
        <w:annotationRef/>
      </w:r>
      <w:r>
        <w:t>This one makes sense!</w:t>
      </w:r>
    </w:p>
  </w:comment>
  <w:comment w:id="99" w:author="Smith, Nick" w:date="2023-07-18T10:21:00Z" w:initials="SN">
    <w:p w14:paraId="176A46D5" w14:textId="23F86F56" w:rsidR="00D17F8B" w:rsidRDefault="00D17F8B">
      <w:pPr>
        <w:pStyle w:val="CommentText"/>
      </w:pPr>
      <w:r>
        <w:rPr>
          <w:rStyle w:val="CommentReference"/>
        </w:rPr>
        <w:annotationRef/>
      </w:r>
      <w:r>
        <w:t xml:space="preserve">I think you could point out that the </w:t>
      </w:r>
      <w:proofErr w:type="spellStart"/>
      <w:r>
        <w:t>the</w:t>
      </w:r>
      <w:proofErr w:type="spellEnd"/>
      <w:r>
        <w:t xml:space="preserve"> mechanism for the difference in B for C3 and C4 is not easily identifiable with these data. We know stomatal conductance and Ci/Ca are highly reduced in C4 because of the CCM and because B is calculated from that in this dataset, it is no surprise to see the lower B values. I think this would be a good place to call for further investigation that separately quantify C costs for nutrient and water to support photosynthesis in C4 plants</w:t>
      </w:r>
    </w:p>
  </w:comment>
  <w:comment w:id="100" w:author="Smith, Nick" w:date="2023-07-18T10:25:00Z" w:initials="SN">
    <w:p w14:paraId="083BCD54" w14:textId="1EF88F96" w:rsidR="00394F2B" w:rsidRDefault="00394F2B">
      <w:pPr>
        <w:pStyle w:val="CommentText"/>
      </w:pPr>
      <w:r>
        <w:rPr>
          <w:rStyle w:val="CommentReference"/>
        </w:rPr>
        <w:annotationRef/>
      </w:r>
      <w:r>
        <w:t>Probably the case given that there are no trees and water transport pathways are short</w:t>
      </w:r>
    </w:p>
  </w:comment>
  <w:comment w:id="101" w:author="Smith, Nick" w:date="2023-07-18T10:25:00Z" w:initials="SN">
    <w:p w14:paraId="50617B7F" w14:textId="5536EE2D" w:rsidR="00394F2B" w:rsidRDefault="00394F2B">
      <w:pPr>
        <w:pStyle w:val="CommentText"/>
      </w:pPr>
      <w:r>
        <w:rPr>
          <w:rStyle w:val="CommentReference"/>
        </w:rPr>
        <w:annotationRef/>
      </w:r>
      <w:r>
        <w:t>Maybe I’m missing something, but I don’t think you can make this conclusion here</w:t>
      </w:r>
    </w:p>
  </w:comment>
  <w:comment w:id="102" w:author="Smith, Nick" w:date="2023-07-18T10:26:00Z" w:initials="SN">
    <w:p w14:paraId="0B25181C" w14:textId="4B0339B4" w:rsidR="00394F2B" w:rsidRDefault="00394F2B">
      <w:pPr>
        <w:pStyle w:val="CommentText"/>
      </w:pPr>
      <w:r>
        <w:rPr>
          <w:rStyle w:val="CommentReference"/>
        </w:rPr>
        <w:annotationRef/>
      </w:r>
      <w:r>
        <w:t>Another good place to call for studies that quantify both the numerator and denominator of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1E7A3F4" w15:done="0"/>
  <w15:commentEx w15:paraId="60063E83" w15:done="0"/>
  <w15:commentEx w15:paraId="3345B051" w15:done="0"/>
  <w15:commentEx w15:paraId="405D8B62" w15:done="0"/>
  <w15:commentEx w15:paraId="5FF0EA0C" w15:done="0"/>
  <w15:commentEx w15:paraId="22478056" w15:done="0"/>
  <w15:commentEx w15:paraId="664837C1" w15:done="0"/>
  <w15:commentEx w15:paraId="1B6340D4" w15:done="0"/>
  <w15:commentEx w15:paraId="706E94C5" w15:done="0"/>
  <w15:commentEx w15:paraId="3B40EE40" w15:done="0"/>
  <w15:commentEx w15:paraId="46C889CA" w15:done="0"/>
  <w15:commentEx w15:paraId="40633348" w15:done="0"/>
  <w15:commentEx w15:paraId="5A164CEA" w15:done="0"/>
  <w15:commentEx w15:paraId="2CE7949F" w15:done="0"/>
  <w15:commentEx w15:paraId="1CE75A95" w15:done="0"/>
  <w15:commentEx w15:paraId="514E2CFE" w15:done="0"/>
  <w15:commentEx w15:paraId="240F27F6" w15:done="0"/>
  <w15:commentEx w15:paraId="59589427" w15:done="0"/>
  <w15:commentEx w15:paraId="5F968C97" w15:done="0"/>
  <w15:commentEx w15:paraId="640CFFEE" w15:done="0"/>
  <w15:commentEx w15:paraId="347F8AAC" w15:done="0"/>
  <w15:commentEx w15:paraId="0ECF89D7" w15:done="0"/>
  <w15:commentEx w15:paraId="1BF088A9" w15:done="0"/>
  <w15:commentEx w15:paraId="5ED90C00" w15:done="0"/>
  <w15:commentEx w15:paraId="283D5A45" w15:done="0"/>
  <w15:commentEx w15:paraId="61BF35AC" w15:done="0"/>
  <w15:commentEx w15:paraId="0195B2D1" w15:done="0"/>
  <w15:commentEx w15:paraId="55C95590" w15:done="0"/>
  <w15:commentEx w15:paraId="7DD46FEE" w15:done="0"/>
  <w15:commentEx w15:paraId="42F650B7" w15:done="0"/>
  <w15:commentEx w15:paraId="1EAE9450" w15:done="0"/>
  <w15:commentEx w15:paraId="380C062C" w15:done="0"/>
  <w15:commentEx w15:paraId="229A2697" w15:done="0"/>
  <w15:commentEx w15:paraId="459BF822" w15:done="0"/>
  <w15:commentEx w15:paraId="7C5B1F11" w15:done="0"/>
  <w15:commentEx w15:paraId="60D0504D" w15:done="0"/>
  <w15:commentEx w15:paraId="54377F36" w15:done="0"/>
  <w15:commentEx w15:paraId="0B096DFC" w15:done="0"/>
  <w15:commentEx w15:paraId="5C39C6F7" w15:done="0"/>
  <w15:commentEx w15:paraId="45CEECDA" w15:done="0"/>
  <w15:commentEx w15:paraId="5F7C6F0F" w15:done="0"/>
  <w15:commentEx w15:paraId="129A7EF7" w15:done="0"/>
  <w15:commentEx w15:paraId="6BA0400B" w15:done="0"/>
  <w15:commentEx w15:paraId="4DF5B404" w15:done="0"/>
  <w15:commentEx w15:paraId="2B806735" w15:done="0"/>
  <w15:commentEx w15:paraId="76653064" w15:done="0"/>
  <w15:commentEx w15:paraId="0B30D28E" w15:done="0"/>
  <w15:commentEx w15:paraId="176A46D5" w15:done="0"/>
  <w15:commentEx w15:paraId="083BCD54" w15:done="0"/>
  <w15:commentEx w15:paraId="50617B7F" w15:done="0"/>
  <w15:commentEx w15:paraId="0B2518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85FD12C" w16cex:dateUtc="2023-07-17T19:39:00Z"/>
  <w16cex:commentExtensible w16cex:durableId="285FD44A" w16cex:dateUtc="2023-07-17T19:52:00Z"/>
  <w16cex:commentExtensible w16cex:durableId="285FD475" w16cex:dateUtc="2023-07-17T19:53:00Z"/>
  <w16cex:commentExtensible w16cex:durableId="2860D319" w16cex:dateUtc="2023-07-18T14:00:00Z"/>
  <w16cex:commentExtensible w16cex:durableId="2860D339" w16cex:dateUtc="2023-07-18T14:00:00Z"/>
  <w16cex:commentExtensible w16cex:durableId="2860D365" w16cex:dateUtc="2023-07-18T14:01:00Z"/>
  <w16cex:commentExtensible w16cex:durableId="2860D390" w16cex:dateUtc="2023-07-18T14:02:00Z"/>
  <w16cex:commentExtensible w16cex:durableId="2860D3AC" w16cex:dateUtc="2023-07-18T14:02:00Z"/>
  <w16cex:commentExtensible w16cex:durableId="2860D3D8" w16cex:dateUtc="2023-07-18T14:03:00Z"/>
  <w16cex:commentExtensible w16cex:durableId="2860D428" w16cex:dateUtc="2023-07-18T14:04:00Z"/>
  <w16cex:commentExtensible w16cex:durableId="2860D56A" w16cex:dateUtc="2023-07-18T14:10:00Z"/>
  <w16cex:commentExtensible w16cex:durableId="2860D4CF" w16cex:dateUtc="2023-07-18T14:07:00Z"/>
  <w16cex:commentExtensible w16cex:durableId="2860D5BB" w16cex:dateUtc="2023-07-18T14:11:00Z"/>
  <w16cex:commentExtensible w16cex:durableId="2860D6FA" w16cex:dateUtc="2023-07-18T14:16:00Z"/>
  <w16cex:commentExtensible w16cex:durableId="2860D794" w16cex:dateUtc="2023-07-18T14:19:00Z"/>
  <w16cex:commentExtensible w16cex:durableId="2860D7FC" w16cex:dateUtc="2023-07-18T14:21:00Z"/>
  <w16cex:commentExtensible w16cex:durableId="2860D96D" w16cex:dateUtc="2023-07-18T14:27:00Z"/>
  <w16cex:commentExtensible w16cex:durableId="2860D9C1" w16cex:dateUtc="2023-07-18T14:28:00Z"/>
  <w16cex:commentExtensible w16cex:durableId="2860D9F2" w16cex:dateUtc="2023-07-18T14:29:00Z"/>
  <w16cex:commentExtensible w16cex:durableId="2860DA8D" w16cex:dateUtc="2023-07-18T14:31:00Z"/>
  <w16cex:commentExtensible w16cex:durableId="2860DAF4" w16cex:dateUtc="2023-07-18T14:33:00Z"/>
  <w16cex:commentExtensible w16cex:durableId="2860DB08" w16cex:dateUtc="2023-07-18T14:34:00Z"/>
  <w16cex:commentExtensible w16cex:durableId="2860DBB8" w16cex:dateUtc="2023-07-18T14:36:00Z"/>
  <w16cex:commentExtensible w16cex:durableId="2860DBD4" w16cex:dateUtc="2023-07-18T14:37:00Z"/>
  <w16cex:commentExtensible w16cex:durableId="2860DBFB" w16cex:dateUtc="2023-07-18T14:38:00Z"/>
  <w16cex:commentExtensible w16cex:durableId="2860DCFE" w16cex:dateUtc="2023-07-18T14:42:00Z"/>
  <w16cex:commentExtensible w16cex:durableId="2860DECD" w16cex:dateUtc="2023-07-18T14:50:00Z"/>
  <w16cex:commentExtensible w16cex:durableId="2860DEED" w16cex:dateUtc="2023-07-18T14:50:00Z"/>
  <w16cex:commentExtensible w16cex:durableId="2860DE40" w16cex:dateUtc="2023-07-18T14:47:00Z"/>
  <w16cex:commentExtensible w16cex:durableId="2860DF16" w16cex:dateUtc="2023-07-18T14:51:00Z"/>
  <w16cex:commentExtensible w16cex:durableId="2860DF27" w16cex:dateUtc="2023-07-18T14:51:00Z"/>
  <w16cex:commentExtensible w16cex:durableId="2860DF8D" w16cex:dateUtc="2023-07-18T14:53:00Z"/>
  <w16cex:commentExtensible w16cex:durableId="2860DFCB" w16cex:dateUtc="2023-07-18T14:54:00Z"/>
  <w16cex:commentExtensible w16cex:durableId="2860E100" w16cex:dateUtc="2023-07-18T14:59:00Z"/>
  <w16cex:commentExtensible w16cex:durableId="2860E157" w16cex:dateUtc="2023-07-18T15:00:00Z"/>
  <w16cex:commentExtensible w16cex:durableId="2860E196" w16cex:dateUtc="2023-07-18T15:01:00Z"/>
  <w16cex:commentExtensible w16cex:durableId="2860E1D2" w16cex:dateUtc="2023-07-18T15:02:00Z"/>
  <w16cex:commentExtensible w16cex:durableId="2860E1F3" w16cex:dateUtc="2023-07-18T15:03:00Z"/>
  <w16cex:commentExtensible w16cex:durableId="2860E34D" w16cex:dateUtc="2023-07-18T15:09:00Z"/>
  <w16cex:commentExtensible w16cex:durableId="2860E381" w16cex:dateUtc="2023-07-18T15:10:00Z"/>
  <w16cex:commentExtensible w16cex:durableId="2860E41A" w16cex:dateUtc="2023-07-18T15:12:00Z"/>
  <w16cex:commentExtensible w16cex:durableId="2860E442" w16cex:dateUtc="2023-07-18T15:13:00Z"/>
  <w16cex:commentExtensible w16cex:durableId="2860E4F6" w16cex:dateUtc="2023-07-18T15:16:00Z"/>
  <w16cex:commentExtensible w16cex:durableId="2860E5AF" w16cex:dateUtc="2023-07-18T15:19:00Z"/>
  <w16cex:commentExtensible w16cex:durableId="2860E5F2" w16cex:dateUtc="2023-07-18T15:20:00Z"/>
  <w16cex:commentExtensible w16cex:durableId="2860E62A" w16cex:dateUtc="2023-07-18T15:21:00Z"/>
  <w16cex:commentExtensible w16cex:durableId="2860E636" w16cex:dateUtc="2023-07-18T15:21:00Z"/>
  <w16cex:commentExtensible w16cex:durableId="2860E720" w16cex:dateUtc="2023-07-18T15:25:00Z"/>
  <w16cex:commentExtensible w16cex:durableId="2860E70A" w16cex:dateUtc="2023-07-18T15:25:00Z"/>
  <w16cex:commentExtensible w16cex:durableId="2860E746" w16cex:dateUtc="2023-07-18T15: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1E7A3F4" w16cid:durableId="277A72D6"/>
  <w16cid:commentId w16cid:paraId="60063E83" w16cid:durableId="285FD12C"/>
  <w16cid:commentId w16cid:paraId="3345B051" w16cid:durableId="285FD44A"/>
  <w16cid:commentId w16cid:paraId="405D8B62" w16cid:durableId="285FD475"/>
  <w16cid:commentId w16cid:paraId="5FF0EA0C" w16cid:durableId="2860D319"/>
  <w16cid:commentId w16cid:paraId="22478056" w16cid:durableId="2860D339"/>
  <w16cid:commentId w16cid:paraId="664837C1" w16cid:durableId="2860D365"/>
  <w16cid:commentId w16cid:paraId="1B6340D4" w16cid:durableId="2860D390"/>
  <w16cid:commentId w16cid:paraId="706E94C5" w16cid:durableId="2860D3AC"/>
  <w16cid:commentId w16cid:paraId="3B40EE40" w16cid:durableId="2860D3D8"/>
  <w16cid:commentId w16cid:paraId="46C889CA" w16cid:durableId="2860D428"/>
  <w16cid:commentId w16cid:paraId="40633348" w16cid:durableId="2860D56A"/>
  <w16cid:commentId w16cid:paraId="5A164CEA" w16cid:durableId="2860D4CF"/>
  <w16cid:commentId w16cid:paraId="2CE7949F" w16cid:durableId="2860D5BB"/>
  <w16cid:commentId w16cid:paraId="1CE75A95" w16cid:durableId="2860D6FA"/>
  <w16cid:commentId w16cid:paraId="514E2CFE" w16cid:durableId="2860D794"/>
  <w16cid:commentId w16cid:paraId="240F27F6" w16cid:durableId="2860D7FC"/>
  <w16cid:commentId w16cid:paraId="59589427" w16cid:durableId="2860D96D"/>
  <w16cid:commentId w16cid:paraId="5F968C97" w16cid:durableId="2860D9C1"/>
  <w16cid:commentId w16cid:paraId="640CFFEE" w16cid:durableId="2860D9F2"/>
  <w16cid:commentId w16cid:paraId="347F8AAC" w16cid:durableId="2860DA8D"/>
  <w16cid:commentId w16cid:paraId="0ECF89D7" w16cid:durableId="2860DAF4"/>
  <w16cid:commentId w16cid:paraId="1BF088A9" w16cid:durableId="2860DB08"/>
  <w16cid:commentId w16cid:paraId="5ED90C00" w16cid:durableId="2860DBB8"/>
  <w16cid:commentId w16cid:paraId="283D5A45" w16cid:durableId="2860DBD4"/>
  <w16cid:commentId w16cid:paraId="61BF35AC" w16cid:durableId="2860DBFB"/>
  <w16cid:commentId w16cid:paraId="0195B2D1" w16cid:durableId="2860DCFE"/>
  <w16cid:commentId w16cid:paraId="55C95590" w16cid:durableId="2860DECD"/>
  <w16cid:commentId w16cid:paraId="7DD46FEE" w16cid:durableId="2860DEED"/>
  <w16cid:commentId w16cid:paraId="42F650B7" w16cid:durableId="2860DE40"/>
  <w16cid:commentId w16cid:paraId="1EAE9450" w16cid:durableId="2860DF16"/>
  <w16cid:commentId w16cid:paraId="380C062C" w16cid:durableId="2860DF27"/>
  <w16cid:commentId w16cid:paraId="229A2697" w16cid:durableId="2860DF8D"/>
  <w16cid:commentId w16cid:paraId="459BF822" w16cid:durableId="2860DFCB"/>
  <w16cid:commentId w16cid:paraId="7C5B1F11" w16cid:durableId="2860E100"/>
  <w16cid:commentId w16cid:paraId="60D0504D" w16cid:durableId="2860E157"/>
  <w16cid:commentId w16cid:paraId="54377F36" w16cid:durableId="2860E196"/>
  <w16cid:commentId w16cid:paraId="0B096DFC" w16cid:durableId="2860E1D2"/>
  <w16cid:commentId w16cid:paraId="5C39C6F7" w16cid:durableId="2860E1F3"/>
  <w16cid:commentId w16cid:paraId="45CEECDA" w16cid:durableId="2860E34D"/>
  <w16cid:commentId w16cid:paraId="5F7C6F0F" w16cid:durableId="2860E381"/>
  <w16cid:commentId w16cid:paraId="129A7EF7" w16cid:durableId="2860E41A"/>
  <w16cid:commentId w16cid:paraId="6BA0400B" w16cid:durableId="2860E442"/>
  <w16cid:commentId w16cid:paraId="4DF5B404" w16cid:durableId="2860E4F6"/>
  <w16cid:commentId w16cid:paraId="2B806735" w16cid:durableId="2860E5AF"/>
  <w16cid:commentId w16cid:paraId="76653064" w16cid:durableId="2860E5F2"/>
  <w16cid:commentId w16cid:paraId="0B30D28E" w16cid:durableId="2860E62A"/>
  <w16cid:commentId w16cid:paraId="176A46D5" w16cid:durableId="2860E636"/>
  <w16cid:commentId w16cid:paraId="083BCD54" w16cid:durableId="2860E720"/>
  <w16cid:commentId w16cid:paraId="50617B7F" w16cid:durableId="2860E70A"/>
  <w16cid:commentId w16cid:paraId="0B25181C" w16cid:durableId="2860E7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F18E9B" w14:textId="77777777" w:rsidR="00012191" w:rsidRDefault="00012191" w:rsidP="00C14547">
      <w:r>
        <w:separator/>
      </w:r>
    </w:p>
  </w:endnote>
  <w:endnote w:type="continuationSeparator" w:id="0">
    <w:p w14:paraId="6103783A" w14:textId="77777777" w:rsidR="00012191" w:rsidRDefault="00012191"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10322357"/>
      <w:docPartObj>
        <w:docPartGallery w:val="Page Numbers (Bottom of Page)"/>
        <w:docPartUnique/>
      </w:docPartObj>
    </w:sdtPr>
    <w:sdtEndPr>
      <w:rPr>
        <w:rStyle w:val="PageNumber"/>
      </w:rPr>
    </w:sdtEnd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33984521"/>
      <w:docPartObj>
        <w:docPartGallery w:val="Page Numbers (Bottom of Page)"/>
        <w:docPartUnique/>
      </w:docPartObj>
    </w:sdtPr>
    <w:sdtEndPr>
      <w:rPr>
        <w:rStyle w:val="PageNumber"/>
      </w:rPr>
    </w:sdtEnd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17B30B" w14:textId="77777777" w:rsidR="00012191" w:rsidRDefault="00012191" w:rsidP="00C14547">
      <w:r>
        <w:separator/>
      </w:r>
    </w:p>
  </w:footnote>
  <w:footnote w:type="continuationSeparator" w:id="0">
    <w:p w14:paraId="70DBDA23" w14:textId="77777777" w:rsidR="00012191" w:rsidRDefault="00012191"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abstractNumId w:val="8"/>
  </w:num>
  <w:num w:numId="2">
    <w:abstractNumId w:val="7"/>
  </w:num>
  <w:num w:numId="3">
    <w:abstractNumId w:val="3"/>
  </w:num>
  <w:num w:numId="4">
    <w:abstractNumId w:val="2"/>
  </w:num>
  <w:num w:numId="5">
    <w:abstractNumId w:val="4"/>
  </w:num>
  <w:num w:numId="6">
    <w:abstractNumId w:val="5"/>
  </w:num>
  <w:num w:numId="7">
    <w:abstractNumId w:val="0"/>
  </w:num>
  <w:num w:numId="8">
    <w:abstractNumId w:val="6"/>
  </w:num>
  <w:num w:numId="9">
    <w:abstractNumId w:val="1"/>
  </w:num>
  <w:num w:numId="1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ick Smith">
    <w15:presenceInfo w15:providerId="None" w15:userId="Nick Smith"/>
  </w15:person>
  <w15:person w15:author="Smith, Nick">
    <w15:presenceInfo w15:providerId="None" w15:userId="Smith, Nick"/>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5414"/>
    <w:rsid w:val="00025FB0"/>
    <w:rsid w:val="00027E31"/>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C6C92"/>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80D"/>
    <w:rsid w:val="000E5BEF"/>
    <w:rsid w:val="000E6D81"/>
    <w:rsid w:val="000E765A"/>
    <w:rsid w:val="000F0C3F"/>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B79"/>
    <w:rsid w:val="00150080"/>
    <w:rsid w:val="00150719"/>
    <w:rsid w:val="001515E5"/>
    <w:rsid w:val="00153760"/>
    <w:rsid w:val="00154B4C"/>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36D7"/>
    <w:rsid w:val="00185502"/>
    <w:rsid w:val="00185D3B"/>
    <w:rsid w:val="00191624"/>
    <w:rsid w:val="0019190B"/>
    <w:rsid w:val="00191962"/>
    <w:rsid w:val="001956BA"/>
    <w:rsid w:val="00195BF9"/>
    <w:rsid w:val="001979FE"/>
    <w:rsid w:val="00197ED8"/>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0C03"/>
    <w:rsid w:val="001C1034"/>
    <w:rsid w:val="001C1192"/>
    <w:rsid w:val="001C1D53"/>
    <w:rsid w:val="001C3F09"/>
    <w:rsid w:val="001C4D52"/>
    <w:rsid w:val="001C5251"/>
    <w:rsid w:val="001C69B5"/>
    <w:rsid w:val="001D0FD1"/>
    <w:rsid w:val="001D1E96"/>
    <w:rsid w:val="001D285A"/>
    <w:rsid w:val="001D2BB0"/>
    <w:rsid w:val="001D32A2"/>
    <w:rsid w:val="001D434E"/>
    <w:rsid w:val="001D5368"/>
    <w:rsid w:val="001D5AAA"/>
    <w:rsid w:val="001D5FA4"/>
    <w:rsid w:val="001D60A5"/>
    <w:rsid w:val="001E0BAA"/>
    <w:rsid w:val="001E0CCD"/>
    <w:rsid w:val="001E2242"/>
    <w:rsid w:val="001E2935"/>
    <w:rsid w:val="001E3E42"/>
    <w:rsid w:val="001E6E5B"/>
    <w:rsid w:val="001E711F"/>
    <w:rsid w:val="001E7B23"/>
    <w:rsid w:val="001E7BD6"/>
    <w:rsid w:val="001F02BA"/>
    <w:rsid w:val="001F117F"/>
    <w:rsid w:val="001F281C"/>
    <w:rsid w:val="001F39CF"/>
    <w:rsid w:val="001F3D26"/>
    <w:rsid w:val="001F3E79"/>
    <w:rsid w:val="001F7D9E"/>
    <w:rsid w:val="00200622"/>
    <w:rsid w:val="00202323"/>
    <w:rsid w:val="002043F8"/>
    <w:rsid w:val="002052B6"/>
    <w:rsid w:val="002068C2"/>
    <w:rsid w:val="00207B31"/>
    <w:rsid w:val="002145BB"/>
    <w:rsid w:val="00214E3F"/>
    <w:rsid w:val="0021583E"/>
    <w:rsid w:val="0021599A"/>
    <w:rsid w:val="002165FD"/>
    <w:rsid w:val="002174C6"/>
    <w:rsid w:val="00217D01"/>
    <w:rsid w:val="002211AE"/>
    <w:rsid w:val="002218B1"/>
    <w:rsid w:val="0022275C"/>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6CAB"/>
    <w:rsid w:val="00287227"/>
    <w:rsid w:val="00287474"/>
    <w:rsid w:val="002901D0"/>
    <w:rsid w:val="00291404"/>
    <w:rsid w:val="00292819"/>
    <w:rsid w:val="00294523"/>
    <w:rsid w:val="002948A3"/>
    <w:rsid w:val="002948B1"/>
    <w:rsid w:val="00295134"/>
    <w:rsid w:val="00295C92"/>
    <w:rsid w:val="002A0EA7"/>
    <w:rsid w:val="002A23E5"/>
    <w:rsid w:val="002A31B6"/>
    <w:rsid w:val="002A31C1"/>
    <w:rsid w:val="002A4462"/>
    <w:rsid w:val="002A50B8"/>
    <w:rsid w:val="002A6652"/>
    <w:rsid w:val="002B07E7"/>
    <w:rsid w:val="002B1F2B"/>
    <w:rsid w:val="002B206F"/>
    <w:rsid w:val="002B26AB"/>
    <w:rsid w:val="002B2937"/>
    <w:rsid w:val="002B29D1"/>
    <w:rsid w:val="002B35DE"/>
    <w:rsid w:val="002B3607"/>
    <w:rsid w:val="002B48F9"/>
    <w:rsid w:val="002B5A19"/>
    <w:rsid w:val="002C0E0D"/>
    <w:rsid w:val="002C360E"/>
    <w:rsid w:val="002C5E7B"/>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077BE"/>
    <w:rsid w:val="00310537"/>
    <w:rsid w:val="003109E7"/>
    <w:rsid w:val="003113E2"/>
    <w:rsid w:val="00315B64"/>
    <w:rsid w:val="003160EE"/>
    <w:rsid w:val="00316536"/>
    <w:rsid w:val="00320749"/>
    <w:rsid w:val="00321465"/>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5DCA"/>
    <w:rsid w:val="003365BA"/>
    <w:rsid w:val="00336F13"/>
    <w:rsid w:val="003370DD"/>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210D"/>
    <w:rsid w:val="00365A86"/>
    <w:rsid w:val="00370EBB"/>
    <w:rsid w:val="003725F9"/>
    <w:rsid w:val="00373931"/>
    <w:rsid w:val="0037487E"/>
    <w:rsid w:val="003760E5"/>
    <w:rsid w:val="003763E0"/>
    <w:rsid w:val="0038241B"/>
    <w:rsid w:val="00382C46"/>
    <w:rsid w:val="0038469D"/>
    <w:rsid w:val="003847B4"/>
    <w:rsid w:val="003852CC"/>
    <w:rsid w:val="00385D99"/>
    <w:rsid w:val="00386B29"/>
    <w:rsid w:val="00386D1F"/>
    <w:rsid w:val="003907FC"/>
    <w:rsid w:val="003920D8"/>
    <w:rsid w:val="00394B2E"/>
    <w:rsid w:val="00394F2B"/>
    <w:rsid w:val="00395D21"/>
    <w:rsid w:val="003A0A8E"/>
    <w:rsid w:val="003A15CB"/>
    <w:rsid w:val="003A4765"/>
    <w:rsid w:val="003B04F8"/>
    <w:rsid w:val="003B13BA"/>
    <w:rsid w:val="003B2720"/>
    <w:rsid w:val="003B6257"/>
    <w:rsid w:val="003C0438"/>
    <w:rsid w:val="003C57E0"/>
    <w:rsid w:val="003C6746"/>
    <w:rsid w:val="003C775F"/>
    <w:rsid w:val="003C7D13"/>
    <w:rsid w:val="003D0D91"/>
    <w:rsid w:val="003D1E21"/>
    <w:rsid w:val="003D2786"/>
    <w:rsid w:val="003D362D"/>
    <w:rsid w:val="003D3665"/>
    <w:rsid w:val="003D4D18"/>
    <w:rsid w:val="003D76EF"/>
    <w:rsid w:val="003E1966"/>
    <w:rsid w:val="003E2425"/>
    <w:rsid w:val="003E3009"/>
    <w:rsid w:val="003E305E"/>
    <w:rsid w:val="003E3C1F"/>
    <w:rsid w:val="003E4C60"/>
    <w:rsid w:val="003E61AB"/>
    <w:rsid w:val="003F0FA4"/>
    <w:rsid w:val="003F18D0"/>
    <w:rsid w:val="003F2EE4"/>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46E0D"/>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87F1B"/>
    <w:rsid w:val="00490E26"/>
    <w:rsid w:val="00490F97"/>
    <w:rsid w:val="004931AF"/>
    <w:rsid w:val="004936F2"/>
    <w:rsid w:val="00495511"/>
    <w:rsid w:val="00496BF5"/>
    <w:rsid w:val="00496DB5"/>
    <w:rsid w:val="004976BA"/>
    <w:rsid w:val="00497794"/>
    <w:rsid w:val="004A0563"/>
    <w:rsid w:val="004A5644"/>
    <w:rsid w:val="004B1D63"/>
    <w:rsid w:val="004B2119"/>
    <w:rsid w:val="004B296F"/>
    <w:rsid w:val="004B3F25"/>
    <w:rsid w:val="004B446C"/>
    <w:rsid w:val="004B4F66"/>
    <w:rsid w:val="004B5EDB"/>
    <w:rsid w:val="004B6243"/>
    <w:rsid w:val="004B6338"/>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F2F3C"/>
    <w:rsid w:val="004F3544"/>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0B65"/>
    <w:rsid w:val="00531BAB"/>
    <w:rsid w:val="00532AE4"/>
    <w:rsid w:val="00535DB9"/>
    <w:rsid w:val="00535E38"/>
    <w:rsid w:val="00536868"/>
    <w:rsid w:val="00536F7A"/>
    <w:rsid w:val="00537035"/>
    <w:rsid w:val="00540553"/>
    <w:rsid w:val="00540F06"/>
    <w:rsid w:val="00541926"/>
    <w:rsid w:val="0054373E"/>
    <w:rsid w:val="005442E1"/>
    <w:rsid w:val="00545184"/>
    <w:rsid w:val="00546067"/>
    <w:rsid w:val="005463D3"/>
    <w:rsid w:val="005472AA"/>
    <w:rsid w:val="00547A3F"/>
    <w:rsid w:val="005513C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77655"/>
    <w:rsid w:val="00580B93"/>
    <w:rsid w:val="00580D4E"/>
    <w:rsid w:val="00581819"/>
    <w:rsid w:val="00581E8C"/>
    <w:rsid w:val="005834D6"/>
    <w:rsid w:val="0058449E"/>
    <w:rsid w:val="00586560"/>
    <w:rsid w:val="005878C6"/>
    <w:rsid w:val="005908C1"/>
    <w:rsid w:val="00591203"/>
    <w:rsid w:val="00592533"/>
    <w:rsid w:val="00597B18"/>
    <w:rsid w:val="005A0E7B"/>
    <w:rsid w:val="005A1BA1"/>
    <w:rsid w:val="005A22A2"/>
    <w:rsid w:val="005A2C5C"/>
    <w:rsid w:val="005A3AD9"/>
    <w:rsid w:val="005A4CC1"/>
    <w:rsid w:val="005A5C27"/>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2D89"/>
    <w:rsid w:val="00624850"/>
    <w:rsid w:val="006253B2"/>
    <w:rsid w:val="006266DB"/>
    <w:rsid w:val="00627559"/>
    <w:rsid w:val="006318C3"/>
    <w:rsid w:val="00632394"/>
    <w:rsid w:val="00632624"/>
    <w:rsid w:val="00633B14"/>
    <w:rsid w:val="00634047"/>
    <w:rsid w:val="0063617F"/>
    <w:rsid w:val="00640078"/>
    <w:rsid w:val="0064290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70A34"/>
    <w:rsid w:val="00671F48"/>
    <w:rsid w:val="00672B36"/>
    <w:rsid w:val="00673349"/>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963FD"/>
    <w:rsid w:val="006A1B27"/>
    <w:rsid w:val="006A1E4A"/>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3D52"/>
    <w:rsid w:val="006D4FD5"/>
    <w:rsid w:val="006D7311"/>
    <w:rsid w:val="006D7654"/>
    <w:rsid w:val="006E0C15"/>
    <w:rsid w:val="006E1DDC"/>
    <w:rsid w:val="006E782F"/>
    <w:rsid w:val="006F2FA3"/>
    <w:rsid w:val="006F317D"/>
    <w:rsid w:val="006F35E8"/>
    <w:rsid w:val="006F3A0F"/>
    <w:rsid w:val="006F6784"/>
    <w:rsid w:val="006F74B4"/>
    <w:rsid w:val="006F7E47"/>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1CD9"/>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1A80"/>
    <w:rsid w:val="0074254C"/>
    <w:rsid w:val="00744636"/>
    <w:rsid w:val="007448D7"/>
    <w:rsid w:val="00745A50"/>
    <w:rsid w:val="00746BEA"/>
    <w:rsid w:val="00747ADC"/>
    <w:rsid w:val="00747B87"/>
    <w:rsid w:val="00750119"/>
    <w:rsid w:val="00750138"/>
    <w:rsid w:val="00751F5F"/>
    <w:rsid w:val="00753613"/>
    <w:rsid w:val="00754ABB"/>
    <w:rsid w:val="00754CDB"/>
    <w:rsid w:val="00756384"/>
    <w:rsid w:val="00761CFE"/>
    <w:rsid w:val="007625A8"/>
    <w:rsid w:val="00763DF0"/>
    <w:rsid w:val="00766804"/>
    <w:rsid w:val="00766F30"/>
    <w:rsid w:val="00770B11"/>
    <w:rsid w:val="00772E49"/>
    <w:rsid w:val="00773365"/>
    <w:rsid w:val="00776F01"/>
    <w:rsid w:val="00776F15"/>
    <w:rsid w:val="00780F85"/>
    <w:rsid w:val="007822BE"/>
    <w:rsid w:val="00785A1F"/>
    <w:rsid w:val="00787D3A"/>
    <w:rsid w:val="00793469"/>
    <w:rsid w:val="00793742"/>
    <w:rsid w:val="00793DA4"/>
    <w:rsid w:val="007940A6"/>
    <w:rsid w:val="007A0CD6"/>
    <w:rsid w:val="007A13CD"/>
    <w:rsid w:val="007A2378"/>
    <w:rsid w:val="007A537E"/>
    <w:rsid w:val="007A6AF9"/>
    <w:rsid w:val="007A6DC4"/>
    <w:rsid w:val="007B0F36"/>
    <w:rsid w:val="007B3602"/>
    <w:rsid w:val="007B42F3"/>
    <w:rsid w:val="007B5D91"/>
    <w:rsid w:val="007B5E13"/>
    <w:rsid w:val="007B650F"/>
    <w:rsid w:val="007B6EDA"/>
    <w:rsid w:val="007C062A"/>
    <w:rsid w:val="007C1193"/>
    <w:rsid w:val="007C20B9"/>
    <w:rsid w:val="007C24E0"/>
    <w:rsid w:val="007D26AC"/>
    <w:rsid w:val="007D4062"/>
    <w:rsid w:val="007D591C"/>
    <w:rsid w:val="007D79FB"/>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42A0"/>
    <w:rsid w:val="008047CA"/>
    <w:rsid w:val="0080729C"/>
    <w:rsid w:val="008072EC"/>
    <w:rsid w:val="00811D37"/>
    <w:rsid w:val="00812083"/>
    <w:rsid w:val="008133C1"/>
    <w:rsid w:val="0081374B"/>
    <w:rsid w:val="00813A3B"/>
    <w:rsid w:val="008152C1"/>
    <w:rsid w:val="008179E5"/>
    <w:rsid w:val="00820FA9"/>
    <w:rsid w:val="0082190A"/>
    <w:rsid w:val="00823CEA"/>
    <w:rsid w:val="008240F5"/>
    <w:rsid w:val="00825292"/>
    <w:rsid w:val="00825CED"/>
    <w:rsid w:val="00826AF7"/>
    <w:rsid w:val="00826DA5"/>
    <w:rsid w:val="00832F78"/>
    <w:rsid w:val="00836996"/>
    <w:rsid w:val="00836AA0"/>
    <w:rsid w:val="00836F3A"/>
    <w:rsid w:val="00837591"/>
    <w:rsid w:val="0084086E"/>
    <w:rsid w:val="008416A6"/>
    <w:rsid w:val="00844CFA"/>
    <w:rsid w:val="00845E05"/>
    <w:rsid w:val="008469EA"/>
    <w:rsid w:val="008475BD"/>
    <w:rsid w:val="00851585"/>
    <w:rsid w:val="008518D7"/>
    <w:rsid w:val="00854540"/>
    <w:rsid w:val="00854C5B"/>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E7F"/>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5AC6"/>
    <w:rsid w:val="008D69F0"/>
    <w:rsid w:val="008E025F"/>
    <w:rsid w:val="008E0F83"/>
    <w:rsid w:val="008E34FA"/>
    <w:rsid w:val="008E428D"/>
    <w:rsid w:val="008E654C"/>
    <w:rsid w:val="008E6DE6"/>
    <w:rsid w:val="008F07A5"/>
    <w:rsid w:val="008F2304"/>
    <w:rsid w:val="008F2795"/>
    <w:rsid w:val="008F3282"/>
    <w:rsid w:val="008F4F22"/>
    <w:rsid w:val="00901700"/>
    <w:rsid w:val="009039AC"/>
    <w:rsid w:val="00904342"/>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18C"/>
    <w:rsid w:val="00971E03"/>
    <w:rsid w:val="009743F1"/>
    <w:rsid w:val="00976ED2"/>
    <w:rsid w:val="00982CFA"/>
    <w:rsid w:val="00984782"/>
    <w:rsid w:val="00985720"/>
    <w:rsid w:val="00990110"/>
    <w:rsid w:val="00990D34"/>
    <w:rsid w:val="009928A9"/>
    <w:rsid w:val="00992A10"/>
    <w:rsid w:val="00992D1D"/>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21E"/>
    <w:rsid w:val="009D762C"/>
    <w:rsid w:val="009E1A7B"/>
    <w:rsid w:val="009E25A4"/>
    <w:rsid w:val="009E29E9"/>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0792"/>
    <w:rsid w:val="00A11C5E"/>
    <w:rsid w:val="00A11C6C"/>
    <w:rsid w:val="00A11EA1"/>
    <w:rsid w:val="00A12F6B"/>
    <w:rsid w:val="00A153DC"/>
    <w:rsid w:val="00A15F05"/>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9B2"/>
    <w:rsid w:val="00A46B75"/>
    <w:rsid w:val="00A473D4"/>
    <w:rsid w:val="00A47477"/>
    <w:rsid w:val="00A52129"/>
    <w:rsid w:val="00A52757"/>
    <w:rsid w:val="00A5327B"/>
    <w:rsid w:val="00A54F1E"/>
    <w:rsid w:val="00A56981"/>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4AE9"/>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402"/>
    <w:rsid w:val="00AB10EC"/>
    <w:rsid w:val="00AB4BCE"/>
    <w:rsid w:val="00AB59DE"/>
    <w:rsid w:val="00AB66F7"/>
    <w:rsid w:val="00AC0426"/>
    <w:rsid w:val="00AC05DC"/>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2856"/>
    <w:rsid w:val="00AF40F1"/>
    <w:rsid w:val="00AF743B"/>
    <w:rsid w:val="00B03624"/>
    <w:rsid w:val="00B03B89"/>
    <w:rsid w:val="00B05393"/>
    <w:rsid w:val="00B1021D"/>
    <w:rsid w:val="00B1382A"/>
    <w:rsid w:val="00B14994"/>
    <w:rsid w:val="00B14AEF"/>
    <w:rsid w:val="00B176A8"/>
    <w:rsid w:val="00B21D8A"/>
    <w:rsid w:val="00B21ED9"/>
    <w:rsid w:val="00B2269C"/>
    <w:rsid w:val="00B22F67"/>
    <w:rsid w:val="00B23C7F"/>
    <w:rsid w:val="00B240AE"/>
    <w:rsid w:val="00B243EE"/>
    <w:rsid w:val="00B26C51"/>
    <w:rsid w:val="00B3021C"/>
    <w:rsid w:val="00B31387"/>
    <w:rsid w:val="00B321DD"/>
    <w:rsid w:val="00B32655"/>
    <w:rsid w:val="00B3333E"/>
    <w:rsid w:val="00B33832"/>
    <w:rsid w:val="00B34A11"/>
    <w:rsid w:val="00B34E20"/>
    <w:rsid w:val="00B356F0"/>
    <w:rsid w:val="00B35E3E"/>
    <w:rsid w:val="00B36B0E"/>
    <w:rsid w:val="00B37457"/>
    <w:rsid w:val="00B40834"/>
    <w:rsid w:val="00B41418"/>
    <w:rsid w:val="00B418E9"/>
    <w:rsid w:val="00B422C3"/>
    <w:rsid w:val="00B430DD"/>
    <w:rsid w:val="00B44794"/>
    <w:rsid w:val="00B44BB1"/>
    <w:rsid w:val="00B50367"/>
    <w:rsid w:val="00B51F09"/>
    <w:rsid w:val="00B529F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7EB2"/>
    <w:rsid w:val="00C9101D"/>
    <w:rsid w:val="00C91BE3"/>
    <w:rsid w:val="00C91C16"/>
    <w:rsid w:val="00C920B9"/>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3074"/>
    <w:rsid w:val="00CB46AC"/>
    <w:rsid w:val="00CB6B57"/>
    <w:rsid w:val="00CC087B"/>
    <w:rsid w:val="00CC0B3C"/>
    <w:rsid w:val="00CC3E77"/>
    <w:rsid w:val="00CC3F8F"/>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17F8B"/>
    <w:rsid w:val="00D23C5C"/>
    <w:rsid w:val="00D308D2"/>
    <w:rsid w:val="00D31079"/>
    <w:rsid w:val="00D320D8"/>
    <w:rsid w:val="00D32D4F"/>
    <w:rsid w:val="00D33578"/>
    <w:rsid w:val="00D33D82"/>
    <w:rsid w:val="00D34B9F"/>
    <w:rsid w:val="00D35D91"/>
    <w:rsid w:val="00D363D8"/>
    <w:rsid w:val="00D457EF"/>
    <w:rsid w:val="00D47907"/>
    <w:rsid w:val="00D506B3"/>
    <w:rsid w:val="00D50721"/>
    <w:rsid w:val="00D51127"/>
    <w:rsid w:val="00D52F0B"/>
    <w:rsid w:val="00D543F6"/>
    <w:rsid w:val="00D55485"/>
    <w:rsid w:val="00D557CF"/>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5B14"/>
    <w:rsid w:val="00DD6C74"/>
    <w:rsid w:val="00DE0776"/>
    <w:rsid w:val="00DE0E3A"/>
    <w:rsid w:val="00DE3AAB"/>
    <w:rsid w:val="00DE41C7"/>
    <w:rsid w:val="00DE497A"/>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1D26"/>
    <w:rsid w:val="00E524C4"/>
    <w:rsid w:val="00E524D5"/>
    <w:rsid w:val="00E52DE1"/>
    <w:rsid w:val="00E54B1E"/>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85DD6"/>
    <w:rsid w:val="00E91F24"/>
    <w:rsid w:val="00E91FE1"/>
    <w:rsid w:val="00E93BA4"/>
    <w:rsid w:val="00E94E5D"/>
    <w:rsid w:val="00E976AA"/>
    <w:rsid w:val="00E97E11"/>
    <w:rsid w:val="00EA1295"/>
    <w:rsid w:val="00EA1E6D"/>
    <w:rsid w:val="00EA267C"/>
    <w:rsid w:val="00EA28FF"/>
    <w:rsid w:val="00EA4B70"/>
    <w:rsid w:val="00EA541A"/>
    <w:rsid w:val="00EA6746"/>
    <w:rsid w:val="00EA7491"/>
    <w:rsid w:val="00EA7513"/>
    <w:rsid w:val="00EA7957"/>
    <w:rsid w:val="00EA7D38"/>
    <w:rsid w:val="00EB0F41"/>
    <w:rsid w:val="00EB2977"/>
    <w:rsid w:val="00EB5FCB"/>
    <w:rsid w:val="00EB6604"/>
    <w:rsid w:val="00EB6719"/>
    <w:rsid w:val="00EB732F"/>
    <w:rsid w:val="00EB7AE1"/>
    <w:rsid w:val="00EC12A0"/>
    <w:rsid w:val="00EC141E"/>
    <w:rsid w:val="00EC2EFD"/>
    <w:rsid w:val="00EC3214"/>
    <w:rsid w:val="00EC4232"/>
    <w:rsid w:val="00EC4B78"/>
    <w:rsid w:val="00EC5C8E"/>
    <w:rsid w:val="00ED0DC0"/>
    <w:rsid w:val="00ED2DE7"/>
    <w:rsid w:val="00ED381A"/>
    <w:rsid w:val="00ED4D69"/>
    <w:rsid w:val="00ED632D"/>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489C"/>
    <w:rsid w:val="00F549AC"/>
    <w:rsid w:val="00F55F4F"/>
    <w:rsid w:val="00F60106"/>
    <w:rsid w:val="00F603FF"/>
    <w:rsid w:val="00F617CF"/>
    <w:rsid w:val="00F64630"/>
    <w:rsid w:val="00F66891"/>
    <w:rsid w:val="00F66FA6"/>
    <w:rsid w:val="00F676C9"/>
    <w:rsid w:val="00F67AED"/>
    <w:rsid w:val="00F7133A"/>
    <w:rsid w:val="00F734AE"/>
    <w:rsid w:val="00F74E98"/>
    <w:rsid w:val="00F81790"/>
    <w:rsid w:val="00F81B11"/>
    <w:rsid w:val="00F833E7"/>
    <w:rsid w:val="00F84394"/>
    <w:rsid w:val="00F86B84"/>
    <w:rsid w:val="00F87501"/>
    <w:rsid w:val="00F9029C"/>
    <w:rsid w:val="00F941DF"/>
    <w:rsid w:val="00F94539"/>
    <w:rsid w:val="00F95081"/>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DC9"/>
    <w:rsid w:val="00FB6FEA"/>
    <w:rsid w:val="00FC370D"/>
    <w:rsid w:val="00FC3A26"/>
    <w:rsid w:val="00FC3ED2"/>
    <w:rsid w:val="00FD1286"/>
    <w:rsid w:val="00FD2332"/>
    <w:rsid w:val="00FD5ABE"/>
    <w:rsid w:val="00FD71A1"/>
    <w:rsid w:val="00FE02FB"/>
    <w:rsid w:val="00FE0C82"/>
    <w:rsid w:val="00FE1730"/>
    <w:rsid w:val="00FE2271"/>
    <w:rsid w:val="00FE4728"/>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4.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prism.oregonstate.edu"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jpg"/><Relationship Id="rId10" Type="http://schemas.microsoft.com/office/2016/09/relationships/commentsIds" Target="commentsIds.xml"/><Relationship Id="rId19" Type="http://schemas.openxmlformats.org/officeDocument/2006/relationships/image" Target="media/image5.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44</Pages>
  <Words>82234</Words>
  <Characters>468739</Characters>
  <Application>Microsoft Office Word</Application>
  <DocSecurity>0</DocSecurity>
  <Lines>3906</Lines>
  <Paragraphs>1099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549874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cp:lastPrinted>2023-03-23T20:30:00Z</cp:lastPrinted>
  <dcterms:created xsi:type="dcterms:W3CDTF">2023-08-14T11:53:00Z</dcterms:created>
  <dcterms:modified xsi:type="dcterms:W3CDTF">2023-08-14T11:59:00Z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http://www.zotero.org/styles/global-change-biology</vt:lpwstr>
  </property>
  <property fmtid="{D5CDD505-2E9C-101B-9397-08002B2CF9AE}" pid="13" name="Mendeley Recent Style Name 5_1">
    <vt:lpwstr>Global Change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http://www.zotero.org/styles/national-library-of-medicine</vt:lpwstr>
  </property>
  <property fmtid="{D5CDD505-2E9C-101B-9397-08002B2CF9AE}" pid="19" name="Mendeley Recent Style Name 8_1">
    <vt:lpwstr>National Library of Medicine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