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0EB51AD7"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ins w:id="1" w:author="Nick Smith" w:date="2023-03-07T09:05:00Z">
        <w:r w:rsidR="00A73B67">
          <w:t xml:space="preserve"> ratio of</w:t>
        </w:r>
      </w:ins>
      <w:r w:rsidR="00520FD3">
        <w:t xml:space="preserve"> leaf</w:t>
      </w:r>
      <w:ins w:id="2" w:author="Nick Smith" w:date="2023-03-07T09:05:00Z">
        <w:r w:rsidR="00A73B67">
          <w:t xml:space="preserve"> intercellular to atmospheric CO</w:t>
        </w:r>
        <w:r w:rsidR="00A73B67">
          <w:rPr>
            <w:vertAlign w:val="subscript"/>
          </w:rPr>
          <w:t>2</w:t>
        </w:r>
        <w:r w:rsidR="00A73B67">
          <w:t>,</w:t>
        </w:r>
      </w:ins>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soil moisture,</w:t>
      </w:r>
      <w:ins w:id="3" w:author="Nick Smith" w:date="2023-03-07T09:06:00Z">
        <w:r w:rsidR="00A73B67">
          <w:t xml:space="preserve"> and</w:t>
        </w:r>
      </w:ins>
      <w:r w:rsidR="00580B93">
        <w:t xml:space="preserve"> </w:t>
      </w:r>
      <w:r w:rsidR="004324E4">
        <w:t>vapor pressure deficit</w:t>
      </w:r>
      <w:del w:id="4" w:author="Nick Smith" w:date="2023-03-07T09:06:00Z">
        <w:r w:rsidR="00580B93" w:rsidDel="00A73B67">
          <w:delText>,</w:delText>
        </w:r>
      </w:del>
      <w:r w:rsidR="00580B93">
        <w:t xml:space="preserve"> and</w:t>
      </w:r>
      <w:r w:rsidR="00AC0AAC">
        <w:t xml:space="preserve"> decreased with increasing</w:t>
      </w:r>
      <w:r w:rsidR="00580B93">
        <w:t xml:space="preserve"> 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del w:id="5" w:author="Nick Smith" w:date="2023-03-07T09:06:00Z">
        <w:r w:rsidR="00580B93" w:rsidDel="00A73B67">
          <w:delText xml:space="preserve">Structural </w:delText>
        </w:r>
      </w:del>
      <w:ins w:id="6" w:author="Nick Smith" w:date="2023-03-07T09:06:00Z">
        <w:r w:rsidR="00A73B67">
          <w:t xml:space="preserve">A structural </w:t>
        </w:r>
      </w:ins>
      <w:r w:rsidR="00580B93">
        <w:t>equation</w:t>
      </w:r>
      <w:ins w:id="7" w:author="Nick Smith" w:date="2023-03-07T09:06:00Z">
        <w:r w:rsidR="00A73B67">
          <w:t xml:space="preserve"> model</w:t>
        </w:r>
      </w:ins>
      <w:r w:rsidR="00580B93">
        <w:t xml:space="preserve"> </w:t>
      </w:r>
      <w:del w:id="8" w:author="Nick Smith" w:date="2023-03-07T09:06:00Z">
        <w:r w:rsidR="00580B93" w:rsidDel="00A73B67">
          <w:delText xml:space="preserve">results </w:delText>
        </w:r>
      </w:del>
      <w:r w:rsidR="00580B93">
        <w:t>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del w:id="9" w:author="Nick Smith" w:date="2023-03-07T09:07:00Z">
        <w:r w:rsidR="00DA3B2F" w:rsidDel="00A73B67">
          <w:delText>Interestingly, t</w:delText>
        </w:r>
      </w:del>
      <w:ins w:id="10" w:author="Nick Smith" w:date="2023-03-07T09:07:00Z">
        <w:r w:rsidR="00A73B67">
          <w:t>T</w:t>
        </w:r>
      </w:ins>
      <w:r w:rsidR="00DA3B2F">
        <w:t>he positive soil moisture-</w:t>
      </w:r>
      <w:r w:rsidR="00DA3B2F">
        <w:rPr>
          <w:i/>
          <w:iCs/>
        </w:rPr>
        <w:t>N</w:t>
      </w:r>
      <w:r w:rsidR="00DA3B2F">
        <w:rPr>
          <w:vertAlign w:val="subscript"/>
        </w:rPr>
        <w:t>area</w:t>
      </w:r>
      <w:r w:rsidR="00DA3B2F">
        <w:t xml:space="preserve"> relationship was driven by </w:t>
      </w:r>
      <w:del w:id="11" w:author="Nick Smith" w:date="2023-03-07T09:07:00Z">
        <w:r w:rsidR="00DA3B2F" w:rsidDel="00A73B67">
          <w:delText xml:space="preserve">unexpected </w:delText>
        </w:r>
      </w:del>
      <w:r w:rsidR="00DA3B2F">
        <w:t xml:space="preserve">positive covariance between soil moisture and soil nitrogen availability, with no </w:t>
      </w:r>
      <w:del w:id="12" w:author="Nick Smith" w:date="2023-03-07T09:07:00Z">
        <w:r w:rsidR="00DA3B2F" w:rsidDel="00A73B67">
          <w:delText xml:space="preserve">apparent </w:delText>
        </w:r>
      </w:del>
      <w:ins w:id="13" w:author="Nick Smith" w:date="2023-03-07T09:07:00Z">
        <w:r w:rsidR="00A73B67">
          <w:t xml:space="preserve">direct </w:t>
        </w:r>
      </w:ins>
      <w:r w:rsidR="00DA3B2F">
        <w:t xml:space="preserve">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w:t>
      </w:r>
      <w:ins w:id="14" w:author="Nick Smith" w:date="2023-03-07T09:08:00Z">
        <w:r w:rsidR="00A73B67">
          <w:t xml:space="preserve"> resulting</w:t>
        </w:r>
      </w:ins>
      <w:r w:rsidR="00DA3B2F">
        <w:t xml:space="preserve"> 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w:t>
      </w:r>
      <w:del w:id="15" w:author="Nick Smith" w:date="2023-03-07T09:08:00Z">
        <w:r w:rsidR="00DA3B2F" w:rsidDel="00A73B67">
          <w:delText>due to</w:delText>
        </w:r>
      </w:del>
      <w:ins w:id="16" w:author="Nick Smith" w:date="2023-03-07T09:08:00Z">
        <w:r w:rsidR="00A73B67">
          <w:t>that were further mediated by</w:t>
        </w:r>
      </w:ins>
      <w:r w:rsidR="00DA3B2F">
        <w:t xml:space="preserve">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6D47680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w:t>
      </w:r>
      <w:del w:id="17" w:author="Nick Smith" w:date="2023-03-07T09:15:00Z">
        <w:r w:rsidDel="004555BC">
          <w:delText xml:space="preserve"> and </w:delText>
        </w:r>
      </w:del>
      <w:ins w:id="18" w:author="Nick Smith" w:date="2023-03-07T09:15:00Z">
        <w:r w:rsidR="004555BC">
          <w:t xml:space="preserve">, </w:t>
        </w:r>
      </w:ins>
      <w:r>
        <w:t>nutrient</w:t>
      </w:r>
      <w:ins w:id="19" w:author="Nick Smith" w:date="2023-03-07T09:15:00Z">
        <w:r w:rsidR="004555BC">
          <w:t>, and water</w:t>
        </w:r>
      </w:ins>
      <w:r>
        <w:t xml:space="preserve"> cycles</w:t>
      </w:r>
      <w:r w:rsidR="00674254">
        <w:t xml:space="preserve"> </w:t>
      </w:r>
      <w:r w:rsidR="00674254">
        <w:fldChar w:fldCharType="begin" w:fldLock="1"/>
      </w:r>
      <w:r w:rsidR="00E1756B">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 xml:space="preserve">empirical </w:t>
      </w:r>
      <w:commentRangeStart w:id="20"/>
      <w:r w:rsidR="006831D4">
        <w:t>linear</w:t>
      </w:r>
      <w:r w:rsidR="004159BB">
        <w:t xml:space="preserve"> </w:t>
      </w:r>
      <w:commentRangeEnd w:id="20"/>
      <w:r w:rsidR="009C5976">
        <w:rPr>
          <w:rStyle w:val="CommentReference"/>
          <w:rFonts w:eastAsiaTheme="minorHAnsi" w:cs="Times New Roman (Body CS)"/>
        </w:rPr>
        <w:commentReference w:id="20"/>
      </w:r>
      <w:r w:rsidR="004159BB">
        <w:t>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0F552B9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BB5C3B">
        <w:t>leaf photosynthesis</w:t>
      </w:r>
      <w:r w:rsidR="00CD5B76">
        <w:t xml:space="preserve"> and 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6458C99B"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ins w:id="21" w:author="Nick Smith" w:date="2023-03-08T11:26:00Z">
        <w:r w:rsidR="00E707E3">
          <w:t xml:space="preserve"> for photosynthesis</w:t>
        </w:r>
      </w:ins>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ins w:id="22" w:author="Nick Smith" w:date="2023-03-08T11:27:00Z">
        <w:r w:rsidR="00E707E3">
          <w:t xml:space="preserve"> for photosynthesis</w:t>
        </w:r>
      </w:ins>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w:t>
      </w:r>
      <w:del w:id="23" w:author="Nick Smith" w:date="2023-03-08T11:27:00Z">
        <w:r w:rsidR="00047003" w:rsidDel="00E707E3">
          <w:delText>high assimilation</w:delText>
        </w:r>
      </w:del>
      <w:ins w:id="24" w:author="Nick Smith" w:date="2023-03-08T11:27:00Z">
        <w:r w:rsidR="00E707E3">
          <w:t>photosynthetic rates</w:t>
        </w:r>
      </w:ins>
      <w:r w:rsidR="00047003">
        <w:t xml:space="preserve"> 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53C0F215"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w:t>
      </w:r>
      <w:ins w:id="25" w:author="Nick Smith" w:date="2023-03-08T11:28:00Z">
        <w:r w:rsidR="00E707E3">
          <w:t>N-</w:t>
        </w:r>
      </w:ins>
      <w:r w:rsidR="00130D17">
        <w:t>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ins w:id="26" w:author="Nick Smith" w:date="2023-03-08T11:28:00Z">
        <w:r w:rsidR="00E707E3">
          <w:t xml:space="preserve">In support of this, </w:t>
        </w:r>
      </w:ins>
      <w:commentRangeStart w:id="27"/>
      <w:del w:id="28" w:author="Nick Smith" w:date="2023-03-08T11:28:00Z">
        <w:r w:rsidR="00AA379F" w:rsidDel="00E707E3">
          <w:delText xml:space="preserve">This result was previously shown in </w:delText>
        </w:r>
      </w:del>
      <w:r w:rsidR="00AA379F">
        <w:t>a greenhouse experiment</w:t>
      </w:r>
      <w:del w:id="29" w:author="Nick Smith" w:date="2023-03-08T11:28:00Z">
        <w:r w:rsidR="00AA379F" w:rsidDel="00E707E3">
          <w:delText>, where a</w:delText>
        </w:r>
        <w:r w:rsidR="002271AC" w:rsidDel="00E707E3">
          <w:delText xml:space="preserve">n </w:delText>
        </w:r>
      </w:del>
      <w:ins w:id="30" w:author="Nick Smith" w:date="2023-03-08T11:28:00Z">
        <w:r w:rsidR="00E707E3">
          <w:t xml:space="preserve"> showed that </w:t>
        </w:r>
      </w:ins>
      <w:r w:rsidR="002271AC">
        <w:t>N-fixing</w:t>
      </w:r>
      <w:r w:rsidR="00AA379F">
        <w:t xml:space="preserve"> species had lower costs of nitrogen acquisition</w:t>
      </w:r>
      <w:r w:rsidR="00CD421F">
        <w:t xml:space="preserve"> compared to a non-</w:t>
      </w:r>
      <w:r w:rsidR="002271AC">
        <w:t>fixing</w:t>
      </w:r>
      <w:r w:rsidR="00CD421F">
        <w:t xml:space="preserve"> species, although these differences were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commentRangeEnd w:id="27"/>
      <w:r w:rsidR="003261CA">
        <w:rPr>
          <w:rStyle w:val="CommentReference"/>
          <w:rFonts w:eastAsiaTheme="minorHAnsi" w:cs="Times New Roman (Body CS)"/>
        </w:rPr>
        <w:commentReference w:id="27"/>
      </w:r>
      <w:r w:rsidR="00A42CA7">
        <w:t xml:space="preserve"> </w:t>
      </w:r>
      <w:r w:rsidR="008133C1">
        <w:t>L</w:t>
      </w:r>
      <w:r w:rsidR="00AA379F">
        <w:t xml:space="preserve">ower </w:t>
      </w:r>
      <w:r w:rsidR="00AA379F">
        <w:rPr>
          <w:i/>
          <w:iCs/>
          <w:lang w:val="el-GR"/>
        </w:rPr>
        <w:t>β</w:t>
      </w:r>
      <w:r w:rsidR="00AA379F">
        <w:t xml:space="preserve"> </w:t>
      </w:r>
      <w:r w:rsidR="004B446C">
        <w:t>could</w:t>
      </w:r>
      <w:ins w:id="31" w:author="Nick Smith" w:date="2023-03-08T11:29:00Z">
        <w:r w:rsidR="003261CA">
          <w:t xml:space="preserve"> help</w:t>
        </w:r>
      </w:ins>
      <w:r w:rsidR="00AA379F">
        <w:t xml:space="preserve"> expla</w:t>
      </w:r>
      <w:r w:rsidR="0074254C">
        <w:t>in</w:t>
      </w:r>
      <w:r w:rsidR="00AA379F">
        <w:t xml:space="preserve"> </w:t>
      </w:r>
      <w:r w:rsidR="004B446C">
        <w:t xml:space="preserve">why </w:t>
      </w:r>
      <w:r w:rsidR="00EA541A">
        <w:t>N-fixing species</w:t>
      </w:r>
      <w:r w:rsidR="004B446C">
        <w:t xml:space="preserve"> have higher leaf nitrogen content </w:t>
      </w:r>
      <w:r w:rsidR="00EA541A">
        <w:t>than non-</w:t>
      </w:r>
      <w:r w:rsidR="00EA541A">
        <w:lastRenderedPageBreak/>
        <w:t xml:space="preserve">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ins w:id="32" w:author="Nick Smith" w:date="2023-03-08T11:30:00Z">
        <w:r w:rsidR="003261CA">
          <w:t xml:space="preserve"> for photosynthesis</w:t>
        </w:r>
      </w:ins>
      <w:r w:rsidR="002B206F">
        <w:t xml:space="preserve"> or reduced costs </w:t>
      </w:r>
      <w:r w:rsidR="001D285A">
        <w:t>of nitrogen</w:t>
      </w:r>
      <w:r w:rsidR="002B206F">
        <w:t xml:space="preserve"> acquisition and use</w:t>
      </w:r>
      <w:ins w:id="33" w:author="Nick Smith" w:date="2023-03-08T11:30:00Z">
        <w:r w:rsidR="003261CA">
          <w:t xml:space="preserve"> for photosynthesis</w:t>
        </w:r>
      </w:ins>
      <w:r w:rsidR="002B206F">
        <w:t xml:space="preserve"> 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27CDA439" w:rsidR="0028529C" w:rsidRDefault="00A05D01" w:rsidP="0028529C">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w:t>
      </w:r>
      <w:ins w:id="34" w:author="Nick Smith" w:date="2023-03-08T11:33:00Z">
        <w:r w:rsidR="00AB76ED">
          <w:t xml:space="preserve"> </w:t>
        </w:r>
        <w:commentRangeStart w:id="35"/>
        <w:r w:rsidR="00AB76ED">
          <w:t>its component parts</w:t>
        </w:r>
        <w:commentRangeEnd w:id="35"/>
        <w:r w:rsidR="00AB76ED">
          <w:rPr>
            <w:rStyle w:val="CommentReference"/>
            <w:rFonts w:eastAsiaTheme="minorHAnsi" w:cs="Times New Roman (Body CS)"/>
          </w:rPr>
          <w:commentReference w:id="35"/>
        </w:r>
        <w:r w:rsidR="00AB76ED">
          <w:t xml:space="preserve">, </w:t>
        </w:r>
      </w:ins>
      <w:del w:id="36" w:author="Nick Smith" w:date="2023-03-08T11:33:00Z">
        <w:r w:rsidR="00CC790F" w:rsidDel="00AB76ED">
          <w:delText xml:space="preserve"> </w:delText>
        </w:r>
        <w:r w:rsidR="00CA7170" w:rsidDel="00AB76ED">
          <w:delText>structural</w:delText>
        </w:r>
        <w:r w:rsidR="007335E5" w:rsidDel="00AB76ED">
          <w:delText xml:space="preserve"> (</w:delText>
        </w:r>
      </w:del>
      <w:r w:rsidR="007335E5">
        <w:t>leaf mass per area</w:t>
      </w:r>
      <w:del w:id="37" w:author="Nick Smith" w:date="2023-03-08T11:33:00Z">
        <w:r w:rsidR="007335E5" w:rsidDel="00AB76ED">
          <w:delText>;</w:delText>
        </w:r>
      </w:del>
      <w:r w:rsidR="007335E5">
        <w:t xml:space="preserve"> </w:t>
      </w:r>
      <w:ins w:id="38" w:author="Nick Smith" w:date="2023-03-08T11:33:00Z">
        <w:r w:rsidR="00AB76ED">
          <w:t>(</w:t>
        </w:r>
      </w:ins>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del w:id="39" w:author="Nick Smith" w:date="2023-03-08T11:33:00Z">
        <w:r w:rsidR="00CA7170" w:rsidDel="00AB76ED">
          <w:delText xml:space="preserve">metabolic </w:delText>
        </w:r>
        <w:r w:rsidR="007335E5" w:rsidDel="00AB76ED">
          <w:delText>(</w:delText>
        </w:r>
      </w:del>
      <w:r w:rsidR="007335E5">
        <w:t>mass-based leaf nitrogen content</w:t>
      </w:r>
      <w:del w:id="40" w:author="Nick Smith" w:date="2023-03-08T11:33:00Z">
        <w:r w:rsidR="007335E5" w:rsidDel="00AB76ED">
          <w:delText>;</w:delText>
        </w:r>
      </w:del>
      <w:r w:rsidR="007335E5">
        <w:t xml:space="preserve"> </w:t>
      </w:r>
      <w:ins w:id="41" w:author="Nick Smith" w:date="2023-03-08T11:33:00Z">
        <w:r w:rsidR="00AB76ED">
          <w:t>(</w:t>
        </w:r>
      </w:ins>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w:t>
      </w:r>
      <w:del w:id="42" w:author="Nick Smith" w:date="2023-03-08T11:33:00Z">
        <w:r w:rsidR="007335E5" w:rsidDel="00AB76ED">
          <w:delText xml:space="preserve">components </w:delText>
        </w:r>
      </w:del>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ins w:id="43" w:author="Nick Smith" w:date="2023-03-08T11:34:00Z">
        <w:r w:rsidR="007F48C3">
          <w:t>.</w:t>
        </w:r>
      </w:ins>
      <w:del w:id="44" w:author="Nick Smith" w:date="2023-03-08T11:34:00Z">
        <w:r w:rsidR="0028529C" w:rsidDel="007F48C3">
          <w:delText>,</w:delText>
        </w:r>
      </w:del>
      <w:r w:rsidR="0028529C">
        <w:t xml:space="preserve"> </w:t>
      </w:r>
      <w:ins w:id="45" w:author="Nick Smith" w:date="2023-03-08T11:34:00Z">
        <w:r w:rsidR="007F48C3">
          <w:t>This</w:t>
        </w:r>
      </w:ins>
      <w:del w:id="46" w:author="Nick Smith" w:date="2023-03-08T11:34:00Z">
        <w:r w:rsidR="001836D7" w:rsidDel="007F48C3">
          <w:delText>which</w:delText>
        </w:r>
      </w:del>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(i.e.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301A8708"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w:t>
      </w:r>
      <w:commentRangeStart w:id="47"/>
      <w:r w:rsidR="005A0E7B">
        <w:t xml:space="preserve">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28529C">
        <w:t xml:space="preserve"> (Fig. 1)</w:t>
      </w:r>
      <w:commentRangeEnd w:id="47"/>
      <w:r w:rsidR="003C1FC3">
        <w:rPr>
          <w:rStyle w:val="CommentReference"/>
          <w:rFonts w:eastAsiaTheme="minorHAnsi" w:cs="Times New Roman (Body CS)"/>
        </w:rPr>
        <w:commentReference w:id="47"/>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w:t>
      </w:r>
      <w:r w:rsidR="00A85CFF">
        <w:lastRenderedPageBreak/>
        <w:t>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17608602" w:rsidR="00BA6872" w:rsidRDefault="001D1E96" w:rsidP="00BA6872">
      <w:pPr>
        <w:pStyle w:val="ListParagraph"/>
        <w:numPr>
          <w:ilvl w:val="0"/>
          <w:numId w:val="4"/>
        </w:numPr>
        <w:spacing w:line="360" w:lineRule="auto"/>
        <w:ind w:left="720"/>
      </w:pPr>
      <w:del w:id="48" w:author="Nick Smith" w:date="2023-03-14T13:18:00Z">
        <w:r w:rsidDel="003C1FC3">
          <w:delText xml:space="preserve">Soil </w:delText>
        </w:r>
      </w:del>
      <w:ins w:id="49" w:author="Nick Smith" w:date="2023-03-14T13:18:00Z">
        <w:r w:rsidR="003C1FC3">
          <w:t xml:space="preserve">Increasing soil </w:t>
        </w:r>
      </w:ins>
      <w:r>
        <w:t xml:space="preserve">nitrogen availability will decrease </w:t>
      </w:r>
      <w:r w:rsidRPr="00BA6872">
        <w:rPr>
          <w:i/>
          <w:iCs/>
          <w:lang w:val="el-GR"/>
        </w:rPr>
        <w:t>β</w:t>
      </w:r>
      <w:r>
        <w:t xml:space="preserve"> through a reduction in costs of nitrogen acquisition and use, while </w:t>
      </w:r>
      <w:ins w:id="50" w:author="Nick Smith" w:date="2023-03-14T13:18:00Z">
        <w:r w:rsidR="003C1FC3">
          <w:t xml:space="preserve">increasing </w:t>
        </w:r>
      </w:ins>
      <w:r>
        <w:t xml:space="preserve">soil moisture will increase </w:t>
      </w:r>
      <w:r w:rsidRPr="00BA6872">
        <w:rPr>
          <w:i/>
          <w:iCs/>
          <w:lang w:val="el-GR"/>
        </w:rPr>
        <w:t>β</w:t>
      </w:r>
      <w:r>
        <w:t xml:space="preserve"> through a reduction in costs of water acquisition and use. N-fixing species</w:t>
      </w:r>
      <w:ins w:id="51" w:author="Nick Smith" w:date="2023-03-14T13:18:00Z">
        <w:r w:rsidR="003C1FC3">
          <w:t xml:space="preserve"> were each expected to have lower </w:t>
        </w:r>
        <w:r w:rsidR="003C1FC3" w:rsidRPr="00BA6872">
          <w:rPr>
            <w:i/>
            <w:iCs/>
            <w:lang w:val="el-GR"/>
          </w:rPr>
          <w:t>β</w:t>
        </w:r>
        <w:r w:rsidR="003C1FC3">
          <w:rPr>
            <w:i/>
            <w:iCs/>
          </w:rPr>
          <w:t xml:space="preserve"> </w:t>
        </w:r>
        <w:r w:rsidR="003C1FC3">
          <w:rPr>
            <w:iCs/>
          </w:rPr>
          <w:t xml:space="preserve">than non-N-fixing species </w:t>
        </w:r>
      </w:ins>
      <w:ins w:id="52" w:author="Nick Smith" w:date="2023-03-14T13:19:00Z">
        <w:r w:rsidR="003C1FC3">
          <w:rPr>
            <w:iCs/>
          </w:rPr>
          <w:t xml:space="preserve">as a result of having lower </w:t>
        </w:r>
        <w:r w:rsidR="003C1FC3">
          <w:t>costs of nitrogen acquisition</w:t>
        </w:r>
      </w:ins>
      <w:ins w:id="53" w:author="Nick Smith" w:date="2023-03-14T13:18:00Z">
        <w:r w:rsidR="003C1FC3">
          <w:rPr>
            <w:iCs/>
          </w:rPr>
          <w:t>.</w:t>
        </w:r>
      </w:ins>
      <w:del w:id="54" w:author="Nick Smith" w:date="2023-03-14T13:18:00Z">
        <w:r w:rsidR="00DC701D" w:rsidDel="003C1FC3">
          <w:delText xml:space="preserve"> and</w:delText>
        </w:r>
      </w:del>
      <w:r w:rsidR="00DC701D">
        <w:t xml:space="preserve"> C</w:t>
      </w:r>
      <w:r w:rsidR="00DC701D">
        <w:rPr>
          <w:vertAlign w:val="subscript"/>
        </w:rPr>
        <w:t>4</w:t>
      </w:r>
      <w:r w:rsidR="00DC701D">
        <w:t xml:space="preserve"> species</w:t>
      </w:r>
      <w:r>
        <w:t xml:space="preserve"> </w:t>
      </w:r>
      <w:r w:rsidR="00CC087B">
        <w:t>were</w:t>
      </w:r>
      <w:r w:rsidR="00DC701D">
        <w:t xml:space="preserve"> </w:t>
      </w:r>
      <w:del w:id="55" w:author="Nick Smith" w:date="2023-03-14T13:21:00Z">
        <w:r w:rsidR="00DC701D" w:rsidDel="003C1FC3">
          <w:delText>each</w:delText>
        </w:r>
        <w:r w:rsidR="00CC087B" w:rsidDel="003C1FC3">
          <w:delText xml:space="preserve"> </w:delText>
        </w:r>
      </w:del>
      <w:ins w:id="56" w:author="Nick Smith" w:date="2023-03-14T13:21:00Z">
        <w:r w:rsidR="003C1FC3">
          <w:t xml:space="preserve">also </w:t>
        </w:r>
      </w:ins>
      <w:r w:rsidR="00CC087B">
        <w:t xml:space="preserve">expected to have </w:t>
      </w:r>
      <w:r>
        <w:t xml:space="preserve">lower </w:t>
      </w:r>
      <w:r w:rsidRPr="00BA6872">
        <w:rPr>
          <w:i/>
          <w:iCs/>
          <w:lang w:val="el-GR"/>
        </w:rPr>
        <w:t>β</w:t>
      </w:r>
      <w:ins w:id="57" w:author="Nick Smith" w:date="2023-03-14T13:19:00Z">
        <w:r w:rsidR="003C1FC3">
          <w:rPr>
            <w:iCs/>
          </w:rPr>
          <w:t xml:space="preserve"> than C</w:t>
        </w:r>
        <w:r w:rsidR="003C1FC3">
          <w:rPr>
            <w:iCs/>
            <w:vertAlign w:val="subscript"/>
          </w:rPr>
          <w:t>3</w:t>
        </w:r>
        <w:r w:rsidR="003C1FC3">
          <w:rPr>
            <w:iCs/>
          </w:rPr>
          <w:t xml:space="preserve"> species</w:t>
        </w:r>
      </w:ins>
      <w:ins w:id="58" w:author="Nick Smith" w:date="2023-03-14T13:21:00Z">
        <w:r w:rsidR="003C1FC3">
          <w:rPr>
            <w:iCs/>
          </w:rPr>
          <w:t xml:space="preserve"> as was seen in previous studies</w:t>
        </w:r>
      </w:ins>
      <w:r w:rsidR="00291404">
        <w:t>.</w:t>
      </w:r>
    </w:p>
    <w:p w14:paraId="69B4C4B0" w14:textId="407B437B"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ins w:id="59" w:author="Nick Smith" w:date="2023-03-14T13:22:00Z">
        <w:r w:rsidR="003C1FC3">
          <w:t xml:space="preserve"> due to stomatal closure</w:t>
        </w:r>
      </w:ins>
      <w:r w:rsidR="00AA48B8">
        <w:t>.</w:t>
      </w:r>
    </w:p>
    <w:p w14:paraId="600D31B6" w14:textId="3A694298"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del w:id="60" w:author="Nick Smith" w:date="2023-03-14T13:23:00Z">
        <w:r w:rsidR="00CC087B" w:rsidDel="003C1FC3">
          <w:delText xml:space="preserve">Reductions </w:delText>
        </w:r>
      </w:del>
      <w:ins w:id="61" w:author="Nick Smith" w:date="2023-03-14T13:23:00Z">
        <w:r w:rsidR="003C1FC3">
          <w:t xml:space="preserve">We expected reductions </w:t>
        </w:r>
      </w:ins>
      <w:r w:rsidR="00CC087B">
        <w:t xml:space="preserve">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t>
      </w:r>
      <w:del w:id="62" w:author="Nick Smith" w:date="2023-03-14T13:23:00Z">
        <w:r w:rsidR="00CC087B" w:rsidDel="003C1FC3">
          <w:delText xml:space="preserve">were expected </w:delText>
        </w:r>
      </w:del>
      <w:r w:rsidR="00CC087B">
        <w:t xml:space="preserve">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780CED6"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w:t>
      </w:r>
      <w:r w:rsidR="009B12AC">
        <w:lastRenderedPageBreak/>
        <w:t xml:space="preserve">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mixed together </w:t>
      </w:r>
      <w:del w:id="63" w:author="Nick Smith" w:date="2023-03-14T13:24:00Z">
        <w:r w:rsidR="009B12AC" w:rsidDel="00112A3C">
          <w:delText xml:space="preserve">by hand </w:delText>
        </w:r>
      </w:del>
      <w:r w:rsidR="009B12AC">
        <w:t>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4D99E3C2"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w:t>
      </w:r>
      <w:del w:id="64" w:author="Nick Smith" w:date="2023-03-14T13:25:00Z">
        <w:r w:rsidR="00E1756B" w:rsidDel="00D16EB1">
          <w:rPr>
            <w:color w:val="000000"/>
          </w:rPr>
          <w:delText xml:space="preserve">also </w:delText>
        </w:r>
      </w:del>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5E35433"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E1756B">
        <w:rPr>
          <w:color w:val="000000"/>
        </w:rPr>
        <w:t xml:space="preserve"> </w:t>
      </w:r>
      <w:r w:rsidR="007C1193">
        <w:rPr>
          <w:color w:val="000000"/>
        </w:rPr>
        <w:t xml:space="preserve">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1F986F45" w:rsidR="009B12AC" w:rsidRPr="0051708D" w:rsidRDefault="0051708D" w:rsidP="0025039E">
      <w:pPr>
        <w:autoSpaceDE w:val="0"/>
        <w:autoSpaceDN w:val="0"/>
        <w:adjustRightInd w:val="0"/>
        <w:spacing w:line="360" w:lineRule="auto"/>
        <w:rPr>
          <w:color w:val="000000"/>
        </w:rPr>
      </w:pPr>
      <w:r>
        <w:rPr>
          <w:color w:val="000000"/>
        </w:rPr>
        <w:t xml:space="preserve">Using this equation,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w</w:t>
      </w:r>
      <w:r w:rsidR="008A418A">
        <w:rPr>
          <w:color w:val="000000"/>
        </w:rPr>
        <w:t>as</w:t>
      </w:r>
      <w:r>
        <w:rPr>
          <w:color w:val="000000"/>
        </w:rPr>
        <w:t xml:space="preserve"> set to </w:t>
      </w:r>
      <w:commentRangeStart w:id="65"/>
      <w:r>
        <w:rPr>
          <w:color w:val="000000"/>
        </w:rPr>
        <w:t xml:space="preserve">-9.04 and -9.09 </w:t>
      </w:r>
      <w:commentRangeEnd w:id="65"/>
      <w:r w:rsidR="00D16EB1">
        <w:rPr>
          <w:rStyle w:val="CommentReference"/>
          <w:rFonts w:eastAsiaTheme="minorHAnsi" w:cs="Times New Roman (Body CS)"/>
        </w:rPr>
        <w:commentReference w:id="65"/>
      </w:r>
      <w:r>
        <w:rPr>
          <w:color w:val="000000"/>
        </w:rPr>
        <w:t xml:space="preserve">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w:t>
      </w:r>
      <w:r w:rsidR="009B12AC">
        <w:rPr>
          <w:color w:val="000000"/>
        </w:rPr>
        <w:lastRenderedPageBreak/>
        <w:t xml:space="preserve">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5E50E78B"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del w:id="66" w:author="Nick Smith" w:date="2023-03-14T13:26:00Z">
        <w:r w:rsidDel="003844B1">
          <w:rPr>
            <w:color w:val="000000"/>
          </w:rPr>
          <w:delText>, which is</w:delText>
        </w:r>
      </w:del>
      <w:ins w:id="67" w:author="Nick Smith" w:date="2023-03-14T13:26:00Z">
        <w:r w:rsidR="003844B1">
          <w:rPr>
            <w:color w:val="000000"/>
          </w:rPr>
          <w:t xml:space="preserve"> </w:t>
        </w:r>
      </w:ins>
      <w:ins w:id="68" w:author="Nick Smith" w:date="2023-03-14T13:27:00Z">
        <w:r w:rsidR="00BA1447">
          <w:rPr>
            <w:color w:val="000000"/>
          </w:rPr>
          <w:t>is</w:t>
        </w:r>
      </w:ins>
      <w:r>
        <w:rPr>
          <w:color w:val="000000"/>
        </w:rPr>
        <w:t xml:space="preserve"> the bundle sheath leakiness</w:t>
      </w:r>
      <w:ins w:id="69" w:author="Nick Smith" w:date="2023-03-14T13:27:00Z">
        <w:r w:rsidR="00BA1447">
          <w:rPr>
            <w:color w:val="000000"/>
          </w:rPr>
          <w:t xml:space="preserve"> term</w:t>
        </w:r>
      </w:ins>
      <w:r>
        <w:rPr>
          <w:color w:val="000000"/>
        </w:rPr>
        <w:t xml:space="preserve"> </w:t>
      </w:r>
      <w:del w:id="70" w:author="Nick Smith" w:date="2023-03-14T13:26:00Z">
        <w:r w:rsidDel="003844B1">
          <w:rPr>
            <w:color w:val="000000"/>
          </w:rPr>
          <w:delText>term,</w:delText>
        </w:r>
      </w:del>
      <w:ins w:id="71" w:author="Nick Smith" w:date="2023-03-14T13:26:00Z">
        <w:r w:rsidR="003844B1">
          <w:rPr>
            <w:color w:val="000000"/>
          </w:rPr>
          <w:t>and</w:t>
        </w:r>
      </w:ins>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0FFB8730"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39E763E9"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w:t>
      </w:r>
      <w:commentRangeStart w:id="72"/>
      <w:r w:rsidR="009B12AC">
        <w:rPr>
          <w:color w:val="000000"/>
        </w:rPr>
        <w:t xml:space="preserve">calculated using elevation and mean air temperature of the seven days leading up to each site visit following equations in </w:t>
      </w:r>
      <w:r w:rsidR="008A418A">
        <w:rPr>
          <w:color w:val="000000"/>
        </w:rPr>
        <w:fldChar w:fldCharType="begin" w:fldLock="1"/>
      </w:r>
      <w:r w:rsidR="008A418A">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w:t>
      </w:r>
      <w:commentRangeEnd w:id="72"/>
      <w:r w:rsidR="00BA1447">
        <w:rPr>
          <w:rStyle w:val="CommentReference"/>
          <w:rFonts w:eastAsiaTheme="minorHAnsi" w:cs="Times New Roman (Body CS)"/>
        </w:rPr>
        <w:commentReference w:id="72"/>
      </w:r>
      <w:r w:rsidR="009B12AC">
        <w:rPr>
          <w:color w:val="000000"/>
        </w:rPr>
        <w:t xml:space="preserve"> </w:t>
      </w:r>
      <w:r w:rsidR="0021599A">
        <w:t>Vapor 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2E58F204" w14:textId="08D449CA" w:rsidR="0061698B"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sidR="00845E05">
        <w:rPr>
          <w:rFonts w:eastAsiaTheme="minorEastAsia"/>
          <w:color w:val="000000"/>
        </w:rPr>
        <w:t xml:space="preserve">In Eqn. 5,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commentRangeStart w:id="73"/>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derived in </w:t>
      </w:r>
      <w:r w:rsidR="0061698B">
        <w:rPr>
          <w:color w:val="000000"/>
        </w:rPr>
        <w:fldChar w:fldCharType="begin" w:fldLock="1"/>
      </w:r>
      <w:r w:rsidR="0061698B">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61698B">
        <w:rPr>
          <w:color w:val="000000"/>
        </w:rPr>
        <w:fldChar w:fldCharType="separate"/>
      </w:r>
      <w:r w:rsidR="0061698B" w:rsidRPr="0061698B">
        <w:rPr>
          <w:noProof/>
          <w:color w:val="000000"/>
        </w:rPr>
        <w:t xml:space="preserve">Bernacchi et al. </w:t>
      </w:r>
      <w:r w:rsidR="0061698B">
        <w:rPr>
          <w:noProof/>
          <w:color w:val="000000"/>
        </w:rPr>
        <w:t>(</w:t>
      </w:r>
      <w:r w:rsidR="0061698B" w:rsidRPr="0061698B">
        <w:rPr>
          <w:noProof/>
          <w:color w:val="000000"/>
        </w:rPr>
        <w:t>2001)</w:t>
      </w:r>
      <w:r w:rsidR="0061698B">
        <w:rPr>
          <w:color w:val="000000"/>
        </w:rPr>
        <w:fldChar w:fldCharType="end"/>
      </w:r>
      <w:r w:rsidR="0061698B">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commentRangeEnd w:id="73"/>
      <w:r w:rsidR="00E8613E">
        <w:rPr>
          <w:rStyle w:val="CommentReference"/>
          <w:rFonts w:eastAsiaTheme="minorHAnsi" w:cs="Times New Roman (Body CS)"/>
        </w:rPr>
        <w:commentReference w:id="73"/>
      </w:r>
    </w:p>
    <w:p w14:paraId="3D65370F" w14:textId="3C086199" w:rsidR="00CF1D5B" w:rsidRPr="00BF60D7" w:rsidRDefault="00CF1D5B" w:rsidP="0025039E">
      <w:pPr>
        <w:autoSpaceDE w:val="0"/>
        <w:autoSpaceDN w:val="0"/>
        <w:adjustRightInd w:val="0"/>
        <w:spacing w:line="360" w:lineRule="auto"/>
        <w:rPr>
          <w:color w:val="000000"/>
        </w:rPr>
      </w:pPr>
      <w:r>
        <w:br w:type="page"/>
      </w:r>
    </w:p>
    <w:p w14:paraId="5DC25A91" w14:textId="7F744F84"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commentRangeStart w:id="74"/>
      <w:ins w:id="75" w:author="Nick Smith" w:date="2023-03-14T13:28:00Z">
        <w:r w:rsidR="00BF2700">
          <w:t>.</w:t>
        </w:r>
        <w:commentRangeEnd w:id="74"/>
        <w:r w:rsidR="00BF2700">
          <w:rPr>
            <w:rStyle w:val="CommentReference"/>
            <w:rFonts w:eastAsiaTheme="minorHAnsi" w:cs="Times New Roman (Body CS)"/>
          </w:rPr>
          <w:commentReference w:id="74"/>
        </w:r>
      </w:ins>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03AAC1A5" w14:textId="77777777" w:rsidR="0021599A" w:rsidRDefault="0021599A">
      <w:pPr>
        <w:rPr>
          <w:b/>
          <w:bCs/>
        </w:rPr>
      </w:pPr>
      <w:r>
        <w:rPr>
          <w:b/>
          <w:bCs/>
        </w:rPr>
        <w:br w:type="page"/>
      </w:r>
    </w:p>
    <w:p w14:paraId="235A020E" w14:textId="42DBC1E8" w:rsidR="00B824CB" w:rsidRPr="00CF1D5B" w:rsidRDefault="00CF1D5B" w:rsidP="0025039E">
      <w:pPr>
        <w:spacing w:line="360" w:lineRule="auto"/>
      </w:pPr>
      <w:r>
        <w:rPr>
          <w:b/>
          <w:bCs/>
        </w:rPr>
        <w:lastRenderedPageBreak/>
        <w:t>Figure 1</w:t>
      </w:r>
    </w:p>
    <w:p w14:paraId="5FB08F6F" w14:textId="47693387" w:rsidR="00EE2548" w:rsidRDefault="00262E9E" w:rsidP="0025039E">
      <w:pPr>
        <w:spacing w:line="360" w:lineRule="auto"/>
        <w:rPr>
          <w:b/>
          <w:bCs/>
        </w:rPr>
      </w:pPr>
      <w:r>
        <w:rPr>
          <w:b/>
          <w:bCs/>
          <w:noProof/>
        </w:rPr>
        <w:drawing>
          <wp:inline distT="0" distB="0" distL="0" distR="0" wp14:anchorId="29EAAF84" wp14:editId="7135248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1"/>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5D64EF52" w14:textId="41CBD39C" w:rsidR="0021599A" w:rsidRDefault="00793742" w:rsidP="00A356AE">
      <w:pPr>
        <w:spacing w:line="360" w:lineRule="auto"/>
      </w:pPr>
      <w:r>
        <w:rPr>
          <w:b/>
          <w:bCs/>
        </w:rPr>
        <w:t>F</w:t>
      </w:r>
      <w:r w:rsidR="00E6025B" w:rsidRPr="00E6025B">
        <w:rPr>
          <w:b/>
          <w:bCs/>
        </w:rPr>
        <w:t>igure 1</w:t>
      </w:r>
      <w:r w:rsidR="00041324">
        <w:t xml:space="preserve"> </w:t>
      </w:r>
      <w:r w:rsidR="00A40257">
        <w:t>S</w:t>
      </w:r>
      <w:r w:rsidR="007B5E13">
        <w:t xml:space="preserve">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commentRangeStart w:id="76"/>
      <w:r w:rsidR="007B5E13">
        <w:t>.</w:t>
      </w:r>
      <w:commentRangeEnd w:id="76"/>
      <w:r w:rsidR="001139E0">
        <w:rPr>
          <w:rStyle w:val="CommentReference"/>
          <w:rFonts w:eastAsiaTheme="minorHAnsi" w:cs="Times New Roman (Body CS)"/>
        </w:rPr>
        <w:commentReference w:id="76"/>
      </w:r>
    </w:p>
    <w:p w14:paraId="64090722" w14:textId="77777777" w:rsidR="0021599A" w:rsidRDefault="0021599A">
      <w:r>
        <w:br w:type="page"/>
      </w:r>
    </w:p>
    <w:p w14:paraId="37BA75C8" w14:textId="39EA13DE" w:rsidR="00A356AE" w:rsidRDefault="00996E52" w:rsidP="00A356AE">
      <w:pPr>
        <w:spacing w:line="360" w:lineRule="auto"/>
      </w:pPr>
      <w:commentRangeStart w:id="77"/>
      <w:r>
        <w:rPr>
          <w:i/>
          <w:iCs/>
        </w:rPr>
        <w:lastRenderedPageBreak/>
        <w:t>Site climate data</w:t>
      </w:r>
      <w:commentRangeEnd w:id="77"/>
      <w:r w:rsidR="00A96B30">
        <w:rPr>
          <w:rStyle w:val="CommentReference"/>
          <w:rFonts w:eastAsiaTheme="minorHAnsi" w:cs="Times New Roman (Body CS)"/>
        </w:rPr>
        <w:commentReference w:id="77"/>
      </w:r>
    </w:p>
    <w:p w14:paraId="4DE5990B" w14:textId="5BD3369A" w:rsidR="00996E52" w:rsidRDefault="00726661" w:rsidP="00A356AE">
      <w:pPr>
        <w:spacing w:line="360" w:lineRule="auto"/>
      </w:pPr>
      <w:r>
        <w:t>T</w:t>
      </w:r>
      <w:r w:rsidR="00996E52">
        <w:t>he Parameter-elevation Regressions on Independent Slopes Model</w:t>
      </w:r>
      <w:r w:rsidR="00E1756B">
        <w:t xml:space="preserve"> (‘PRISM’,</w:t>
      </w:r>
      <w:r w:rsidR="00996E52">
        <w:t xml:space="preserve"> </w:t>
      </w:r>
      <w:r w:rsidR="00E1756B">
        <w:fldChar w:fldCharType="begin" w:fldLock="1"/>
      </w:r>
      <w:r w:rsidR="00E1756B">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rsidR="00E1756B">
        <w:fldChar w:fldCharType="separate"/>
      </w:r>
      <w:r w:rsidR="00E1756B" w:rsidRPr="00E1756B">
        <w:rPr>
          <w:noProof/>
        </w:rPr>
        <w:t>Daly et al. 2008)</w:t>
      </w:r>
      <w:r w:rsidR="00E1756B">
        <w:fldChar w:fldCharType="end"/>
      </w:r>
      <w:r w:rsidR="00E1756B">
        <w:t xml:space="preserve"> </w:t>
      </w:r>
      <w:r>
        <w:t xml:space="preserve">was used </w:t>
      </w:r>
      <w:r w:rsidR="00996E52">
        <w:t xml:space="preserve">to access gridded daily temperature and precipitation data for the coterminous United States at a 4-km grid resolution between January 1, </w:t>
      </w:r>
      <w:r w:rsidR="0072289E">
        <w:t xml:space="preserve">2006 </w:t>
      </w:r>
      <w:r w:rsidR="00996E52">
        <w:t>and July 31, 2021 (</w:t>
      </w:r>
      <w:r w:rsidR="00996E52" w:rsidRPr="000A5ABE">
        <w:t xml:space="preserve">PRISM Climate Group, Oregon State University, </w:t>
      </w:r>
      <w:hyperlink r:id="rId12" w:history="1">
        <w:r w:rsidR="00996E52" w:rsidRPr="008B1E6C">
          <w:rPr>
            <w:rStyle w:val="Hyperlink"/>
          </w:rPr>
          <w:t>https://prism.oregonstate.edu</w:t>
        </w:r>
      </w:hyperlink>
      <w:r w:rsidR="00996E52" w:rsidRPr="000A5ABE">
        <w:t xml:space="preserve">, data created 4 Feb 2014, accessed </w:t>
      </w:r>
      <w:r w:rsidR="00996E52">
        <w:t>24</w:t>
      </w:r>
      <w:r w:rsidR="00996E52" w:rsidRPr="000A5ABE">
        <w:t xml:space="preserve"> </w:t>
      </w:r>
      <w:r w:rsidR="00996E52">
        <w:t>Mar</w:t>
      </w:r>
      <w:r w:rsidR="00996E52" w:rsidRPr="000A5ABE">
        <w:t xml:space="preserve"> 202</w:t>
      </w:r>
      <w:r w:rsidR="00996E52">
        <w:t xml:space="preserve">2). Daily mean air temperature, mean </w:t>
      </w:r>
      <w:r w:rsidR="0021599A">
        <w:t>vapor pressure deficit</w:t>
      </w:r>
      <w:r w:rsidR="00996E52">
        <w:t>, and total precipitation data were extracted from the grid cell that contained the latitude and longitude of each property using the ‘extract’ function in the ‘terra’ R package</w:t>
      </w:r>
      <w:r w:rsidR="00E1756B">
        <w:t xml:space="preserve"> </w:t>
      </w:r>
      <w:r w:rsidR="00E1756B">
        <w:fldChar w:fldCharType="begin" w:fldLock="1"/>
      </w:r>
      <w:r w:rsidR="00E1756B">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E1756B">
        <w:fldChar w:fldCharType="separate"/>
      </w:r>
      <w:r w:rsidR="00E1756B" w:rsidRPr="00E1756B">
        <w:rPr>
          <w:noProof/>
        </w:rPr>
        <w:t>(Hijmans 2022)</w:t>
      </w:r>
      <w:r w:rsidR="00E1756B">
        <w:fldChar w:fldCharType="end"/>
      </w:r>
      <w:r w:rsidR="00996E52">
        <w:t>.</w:t>
      </w:r>
      <w:r w:rsidR="00996E52" w:rsidRPr="00C43B77">
        <w:t xml:space="preserve"> </w:t>
      </w:r>
      <w:r w:rsidR="00996E52">
        <w:t xml:space="preserve">PRISM data were used in lieu of local weather station data because several rural sites did not have a local weather station present within a 20-km radius of the </w:t>
      </w:r>
      <w:r w:rsidR="000732AF">
        <w:t>site</w:t>
      </w:r>
      <w:r w:rsidR="00996E52">
        <w:t xml:space="preserve">. </w:t>
      </w:r>
      <w:r w:rsidR="00BF60D7">
        <w:t>C</w:t>
      </w:r>
      <w:r w:rsidR="00996E52">
        <w:t>limate data were used to estimate mean annual precipitation</w:t>
      </w:r>
      <w:r w:rsidR="00B86A34">
        <w:t xml:space="preserve"> and</w:t>
      </w:r>
      <w:r w:rsidR="00996E52">
        <w:t xml:space="preserve"> mean annual temperature for each site between</w:t>
      </w:r>
      <w:r w:rsidR="002A0EA7">
        <w:t xml:space="preserve"> </w:t>
      </w:r>
      <w:r w:rsidR="005610A3">
        <w:t>2006</w:t>
      </w:r>
      <w:r w:rsidR="00996E52">
        <w:t xml:space="preserve"> and 2020 (Table 1)</w:t>
      </w:r>
      <w:r w:rsidR="00BF60D7">
        <w:t xml:space="preserve">. Total precipitation and main daily </w:t>
      </w:r>
      <w:r w:rsidR="0021599A">
        <w:t xml:space="preserve">vapor pressure deficit </w:t>
      </w:r>
      <w:r w:rsidR="00BF60D7">
        <w:t xml:space="preserve">were calculated for the </w:t>
      </w:r>
      <w:r w:rsidR="00996E52">
        <w:t xml:space="preserve">prior 1, 2, 3, 4, 5, 6, 7, 8, 9, 10, 15, 20, 25, 30, 60, </w:t>
      </w:r>
      <w:r w:rsidR="00A233BA">
        <w:t xml:space="preserve">and </w:t>
      </w:r>
      <w:r w:rsidR="00996E52">
        <w:t>90</w:t>
      </w:r>
      <w:r w:rsidR="00A233BA">
        <w:t xml:space="preserve"> </w:t>
      </w:r>
      <w:r w:rsidR="00996E52">
        <w:t>days leading up to each site visit.</w:t>
      </w:r>
      <w:r w:rsidR="00845E05">
        <w:t xml:space="preserve"> Temperature data were not included in analyses due to the close range in mean annual temperature between sites (</w:t>
      </w:r>
      <w:proofErr w:type="spellStart"/>
      <w:r w:rsidR="00845E05">
        <w:t>mean±SD</w:t>
      </w:r>
      <w:proofErr w:type="spellEnd"/>
      <w:r w:rsidR="00845E05">
        <w:t>: 19.8±0.9ºC; Table 1).</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commentRangeStart w:id="78"/>
      <w:r>
        <w:rPr>
          <w:i/>
          <w:iCs/>
        </w:rPr>
        <w:t>Site edaphic characteristics</w:t>
      </w:r>
      <w:commentRangeEnd w:id="78"/>
      <w:r w:rsidR="00FB020B">
        <w:rPr>
          <w:rStyle w:val="CommentReference"/>
          <w:rFonts w:eastAsiaTheme="minorHAnsi" w:cs="Times New Roman (Body CS)"/>
        </w:rPr>
        <w:commentReference w:id="78"/>
      </w:r>
    </w:p>
    <w:p w14:paraId="41A860CD" w14:textId="02A0229E"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w:t>
      </w:r>
      <w:r w:rsidR="00B86A34">
        <w:t>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SoilGrids</w:t>
      </w:r>
      <w:r w:rsidR="00CE37B5">
        <w:t>2.0</w:t>
      </w:r>
      <w:r w:rsidR="0021599A">
        <w:t xml:space="preserve"> were used</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2570006E" w:rsidR="00996E52" w:rsidRDefault="00996E52" w:rsidP="0025039E">
      <w:pPr>
        <w:spacing w:line="360" w:lineRule="auto"/>
        <w:ind w:firstLine="720"/>
      </w:pPr>
      <w:r>
        <w:t xml:space="preserve">Soil moisture </w:t>
      </w:r>
      <w:r w:rsidR="00A233BA">
        <w:t>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 xml:space="preserve">as a function of the previous day’s </w:t>
      </w:r>
      <w:r>
        <w:lastRenderedPageBreak/>
        <w:t>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977D380"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w:t>
      </w:r>
      <w:r w:rsidR="00E1756B">
        <w:t xml:space="preserve"> </w:t>
      </w:r>
      <w:r w:rsidR="00E1756B">
        <w:fldChar w:fldCharType="begin" w:fldLock="1"/>
      </w:r>
      <w:r w:rsidR="00E1756B">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rsidR="00E1756B">
        <w:fldChar w:fldCharType="separate"/>
      </w:r>
      <w:r w:rsidR="00E1756B" w:rsidRPr="00E1756B">
        <w:rPr>
          <w:noProof/>
        </w:rPr>
        <w:t xml:space="preserve">Saxton and Rawls </w:t>
      </w:r>
      <w:r w:rsidR="00E1756B">
        <w:rPr>
          <w:noProof/>
        </w:rPr>
        <w:t>(</w:t>
      </w:r>
      <w:r w:rsidR="00E1756B" w:rsidRPr="00E1756B">
        <w:rPr>
          <w:noProof/>
        </w:rPr>
        <w:t>2006)</w:t>
      </w:r>
      <w:r w:rsidR="00E1756B">
        <w:fldChar w:fldCharType="end"/>
      </w:r>
      <w:r w:rsidR="00845E05">
        <w:t>,</w:t>
      </w:r>
      <w:r w:rsidR="00FC3ED2">
        <w:t xml:space="preserve"> as </w:t>
      </w:r>
      <w:r w:rsidR="00136EA4">
        <w:t>done</w:t>
      </w:r>
      <w:r w:rsidR="00FC3ED2">
        <w:t xml:space="preserve"> in</w:t>
      </w:r>
      <w:r w:rsidR="00E1756B">
        <w:t xml:space="preserve"> </w:t>
      </w:r>
      <w:r w:rsidR="00E1756B">
        <w:fldChar w:fldCharType="begin" w:fldLock="1"/>
      </w:r>
      <w:r w:rsidR="00E1756B">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2020)</w:t>
      </w:r>
      <w:r w:rsidR="00E1756B">
        <w:fldChar w:fldCharType="end"/>
      </w:r>
      <w:r w:rsidR="00E1756B">
        <w:t xml:space="preserve"> and </w:t>
      </w:r>
      <w:r w:rsidR="00E1756B">
        <w:fldChar w:fldCharType="begin" w:fldLock="1"/>
      </w:r>
      <w:r w:rsidR="00E1756B">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E1756B">
        <w:fldChar w:fldCharType="separate"/>
      </w:r>
      <w:r w:rsidR="00E1756B" w:rsidRPr="00E1756B">
        <w:rPr>
          <w:noProof/>
        </w:rPr>
        <w:t xml:space="preserve">Bloomfield et al. </w:t>
      </w:r>
      <w:r w:rsidR="00E1756B">
        <w:rPr>
          <w:noProof/>
        </w:rPr>
        <w:t>(</w:t>
      </w:r>
      <w:r w:rsidR="00E1756B" w:rsidRPr="00E1756B">
        <w:rPr>
          <w:noProof/>
        </w:rPr>
        <w:t>2022)</w:t>
      </w:r>
      <w:r w:rsidR="00E1756B">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0BF1BD7C" w:rsidR="003C775F" w:rsidRPr="002418D0" w:rsidRDefault="0065020B" w:rsidP="0025039E">
      <w:pPr>
        <w:spacing w:line="360" w:lineRule="auto"/>
        <w:ind w:firstLine="720"/>
      </w:pPr>
      <w:r>
        <w:t xml:space="preserve">Daily soil moisture outputs </w:t>
      </w:r>
      <w:r w:rsidR="002418D0">
        <w:t xml:space="preserve">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w:t>
      </w:r>
      <w:r w:rsidR="00BF2300">
        <w:t>water holding capacities</w:t>
      </w:r>
      <w:r w:rsidR="002418D0">
        <w:t>, as done in</w:t>
      </w:r>
      <w:r w:rsidR="00E1756B">
        <w:t xml:space="preserve"> </w:t>
      </w:r>
      <w:r w:rsidR="00E1756B">
        <w:fldChar w:fldCharType="begin" w:fldLock="1"/>
      </w:r>
      <w:r w:rsidR="0004294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2018)</w:t>
      </w:r>
      <w:r w:rsidR="00E1756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lastRenderedPageBreak/>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xml:space="preserve">, soil nitrogen availability, </w:t>
      </w:r>
      <w:r w:rsidR="005E4B91">
        <w:lastRenderedPageBreak/>
        <w:t>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5F0B5053"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5DEA9ED6" w14:textId="5EAECA1F" w:rsidR="006D26A6" w:rsidRPr="00CD59F2" w:rsidRDefault="00EA6746" w:rsidP="00CD59F2">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5F772B">
        <w:rPr>
          <w:color w:val="000000"/>
        </w:rPr>
        <w:t>1387.54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CD59F2">
        <w:rPr>
          <w:rFonts w:ascii="Calibri" w:hAnsi="Calibri" w:cs="Calibri"/>
          <w:color w:val="000000"/>
        </w:rPr>
        <w:t xml:space="preserve"> </w:t>
      </w:r>
      <w:r w:rsidR="007E123F">
        <w:rPr>
          <w:color w:val="000000" w:themeColor="text1"/>
        </w:rPr>
        <w:t xml:space="preserve">Increasing soil nitrogen availability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EF52CA">
        <w:rPr>
          <w:color w:val="000000" w:themeColor="text1"/>
        </w:rPr>
        <w:t>=</w:t>
      </w:r>
      <w:r w:rsidR="00CD59F2">
        <w:rPr>
          <w:color w:val="000000" w:themeColor="text1"/>
        </w:rPr>
        <w:t>0.005</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w:t>
      </w:r>
      <w:r w:rsidR="001D32A2">
        <w:rPr>
          <w:color w:val="000000" w:themeColor="text1"/>
        </w:rPr>
        <w:t>N-fixers</w:t>
      </w:r>
      <w:r w:rsidR="00A174A5">
        <w:rPr>
          <w:color w:val="000000" w:themeColor="text1"/>
        </w:rPr>
        <w:t xml:space="preserve"> (Tukey: </w:t>
      </w:r>
      <w:r w:rsidR="00A174A5" w:rsidRPr="00A631F4">
        <w:rPr>
          <w:i/>
          <w:iCs/>
          <w:color w:val="000000" w:themeColor="text1"/>
        </w:rPr>
        <w:t>p</w:t>
      </w:r>
      <w:r w:rsidR="00A174A5">
        <w:rPr>
          <w:color w:val="000000" w:themeColor="text1"/>
        </w:rPr>
        <w:t>=0.0</w:t>
      </w:r>
      <w:r w:rsidR="00CD59F2">
        <w:rPr>
          <w:color w:val="000000" w:themeColor="text1"/>
        </w:rPr>
        <w:t>35</w:t>
      </w:r>
      <w:r w:rsidR="00A174A5">
        <w:rPr>
          <w:color w:val="000000" w:themeColor="text1"/>
        </w:rPr>
        <w:t>)</w:t>
      </w:r>
      <w:r w:rsidR="008C5D93">
        <w:rPr>
          <w:color w:val="000000" w:themeColor="text1"/>
        </w:rPr>
        <w:t>.</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CD59F2">
        <w:rPr>
          <w:color w:val="000000" w:themeColor="text1"/>
        </w:rPr>
        <w:t>872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w:t>
      </w:r>
      <w:r w:rsidR="001D32A2">
        <w:rPr>
          <w:color w:val="000000" w:themeColor="text1"/>
        </w:rPr>
        <w:t>-fixers</w:t>
      </w:r>
      <w:r w:rsidR="007E123F">
        <w:rPr>
          <w:color w:val="000000" w:themeColor="text1"/>
        </w:rPr>
        <w:t xml:space="preserve">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than both C</w:t>
      </w:r>
      <w:r w:rsidR="007E123F">
        <w:rPr>
          <w:color w:val="000000" w:themeColor="text1"/>
          <w:vertAlign w:val="subscript"/>
        </w:rPr>
        <w:t>3</w:t>
      </w:r>
      <w:r w:rsidR="007E123F">
        <w:rPr>
          <w:color w:val="000000" w:themeColor="text1"/>
        </w:rPr>
        <w:t xml:space="preserve"> </w:t>
      </w:r>
      <w:r w:rsidR="001D32A2">
        <w:rPr>
          <w:color w:val="000000" w:themeColor="text1"/>
        </w:rPr>
        <w:t>N-fixers</w:t>
      </w:r>
      <w:r w:rsidR="007E123F">
        <w:rPr>
          <w:color w:val="000000" w:themeColor="text1"/>
        </w:rPr>
        <w:t xml:space="preserve"> and C</w:t>
      </w:r>
      <w:r w:rsidR="007E123F">
        <w:rPr>
          <w:color w:val="000000" w:themeColor="text1"/>
          <w:vertAlign w:val="subscript"/>
        </w:rPr>
        <w:t>3</w:t>
      </w:r>
      <w:r w:rsidR="007E123F">
        <w:rPr>
          <w:color w:val="000000" w:themeColor="text1"/>
        </w:rPr>
        <w:t xml:space="preserve"> non-</w:t>
      </w:r>
      <w:r w:rsidR="001D32A2">
        <w:rPr>
          <w:color w:val="000000" w:themeColor="text1"/>
        </w:rPr>
        <w:t>fixers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w:t>
      </w:r>
      <w:r w:rsidR="001D32A2">
        <w:rPr>
          <w:color w:val="000000" w:themeColor="text1"/>
        </w:rPr>
        <w:t>N-fixers</w:t>
      </w:r>
      <w:r w:rsidR="00A174A5">
        <w:rPr>
          <w:color w:val="000000" w:themeColor="text1"/>
        </w:rPr>
        <w:t xml:space="preserve">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A174A5">
        <w:rPr>
          <w:color w:val="000000" w:themeColor="text1"/>
        </w:rPr>
        <w:t>=0.</w:t>
      </w:r>
      <w:r w:rsidR="00EF52CA">
        <w:rPr>
          <w:color w:val="000000" w:themeColor="text1"/>
        </w:rPr>
        <w:t>8</w:t>
      </w:r>
      <w:r w:rsidR="00CD59F2">
        <w:rPr>
          <w:color w:val="000000" w:themeColor="text1"/>
        </w:rPr>
        <w:t>54</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0F320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0F3202" w:rsidRPr="003F18D0" w:rsidRDefault="000F3202" w:rsidP="000F320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0F3202" w:rsidRPr="00FD1286" w:rsidRDefault="000F3202" w:rsidP="000F3202">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4661951B" w:rsidR="000F3202" w:rsidRPr="000F3202" w:rsidRDefault="000F3202" w:rsidP="000F3202">
            <w:pPr>
              <w:spacing w:line="276" w:lineRule="auto"/>
              <w:jc w:val="right"/>
              <w:rPr>
                <w:color w:val="000000"/>
              </w:rPr>
            </w:pPr>
            <w:r w:rsidRPr="000F3202">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69F74AB5" w:rsidR="000F3202" w:rsidRPr="000F3202" w:rsidRDefault="000F3202" w:rsidP="000F3202">
            <w:pPr>
              <w:spacing w:line="276" w:lineRule="auto"/>
              <w:jc w:val="right"/>
              <w:rPr>
                <w:color w:val="000000"/>
              </w:rPr>
            </w:pPr>
            <w:r w:rsidRPr="000F320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79D0C03" w:rsidR="000F3202" w:rsidRPr="000F3202" w:rsidRDefault="000F3202" w:rsidP="000F3202">
            <w:pPr>
              <w:spacing w:line="276" w:lineRule="auto"/>
              <w:jc w:val="right"/>
              <w:rPr>
                <w:color w:val="000000"/>
              </w:rPr>
            </w:pPr>
            <w:r w:rsidRPr="000F3202">
              <w:rPr>
                <w:color w:val="000000"/>
              </w:rPr>
              <w:t>-</w:t>
            </w:r>
          </w:p>
        </w:tc>
      </w:tr>
      <w:tr w:rsidR="000F320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0F3202" w:rsidRPr="003F18D0" w:rsidRDefault="000F3202" w:rsidP="000F3202">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29EA5374" w:rsidR="000F3202" w:rsidRPr="000F3202" w:rsidRDefault="000F3202" w:rsidP="000F3202">
            <w:pPr>
              <w:spacing w:line="276" w:lineRule="auto"/>
              <w:jc w:val="right"/>
              <w:rPr>
                <w:color w:val="000000"/>
              </w:rPr>
            </w:pPr>
            <w:r w:rsidRPr="000F3202">
              <w:rPr>
                <w:color w:val="000000"/>
              </w:rPr>
              <w:t>-1.96E-01</w:t>
            </w:r>
          </w:p>
        </w:tc>
        <w:tc>
          <w:tcPr>
            <w:tcW w:w="1122" w:type="dxa"/>
            <w:tcBorders>
              <w:top w:val="nil"/>
              <w:left w:val="nil"/>
              <w:bottom w:val="nil"/>
              <w:right w:val="nil"/>
            </w:tcBorders>
            <w:shd w:val="clear" w:color="auto" w:fill="auto"/>
            <w:noWrap/>
            <w:vAlign w:val="bottom"/>
            <w:hideMark/>
          </w:tcPr>
          <w:p w14:paraId="6E9B96D3" w14:textId="4232E268" w:rsidR="000F3202" w:rsidRPr="000F3202" w:rsidRDefault="000F3202" w:rsidP="000F3202">
            <w:pPr>
              <w:spacing w:line="276" w:lineRule="auto"/>
              <w:jc w:val="right"/>
              <w:rPr>
                <w:color w:val="000000"/>
              </w:rPr>
            </w:pPr>
            <w:r w:rsidRPr="000F3202">
              <w:rPr>
                <w:color w:val="000000"/>
              </w:rPr>
              <w:t>0.026</w:t>
            </w:r>
          </w:p>
        </w:tc>
        <w:tc>
          <w:tcPr>
            <w:tcW w:w="1083" w:type="dxa"/>
            <w:tcBorders>
              <w:top w:val="nil"/>
              <w:left w:val="nil"/>
              <w:bottom w:val="nil"/>
              <w:right w:val="nil"/>
            </w:tcBorders>
            <w:shd w:val="clear" w:color="auto" w:fill="auto"/>
            <w:noWrap/>
            <w:vAlign w:val="bottom"/>
            <w:hideMark/>
          </w:tcPr>
          <w:p w14:paraId="61F61403" w14:textId="548CD845" w:rsidR="000F3202" w:rsidRPr="000F3202" w:rsidRDefault="000F3202" w:rsidP="000F3202">
            <w:pPr>
              <w:spacing w:line="276" w:lineRule="auto"/>
              <w:jc w:val="right"/>
              <w:rPr>
                <w:b/>
                <w:bCs/>
                <w:color w:val="000000"/>
              </w:rPr>
            </w:pPr>
            <w:r w:rsidRPr="000F3202">
              <w:rPr>
                <w:color w:val="000000"/>
              </w:rPr>
              <w:t>0.872</w:t>
            </w:r>
          </w:p>
        </w:tc>
      </w:tr>
      <w:tr w:rsidR="000F320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0F3202" w:rsidRPr="003F18D0" w:rsidRDefault="000F3202" w:rsidP="000F320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6C8F9E02" w:rsidR="000F3202" w:rsidRPr="000F3202" w:rsidRDefault="000F3202" w:rsidP="000F3202">
            <w:pPr>
              <w:spacing w:line="276" w:lineRule="auto"/>
              <w:jc w:val="right"/>
              <w:rPr>
                <w:color w:val="000000"/>
              </w:rPr>
            </w:pPr>
            <w:r w:rsidRPr="000F3202">
              <w:rPr>
                <w:color w:val="000000"/>
              </w:rPr>
              <w:t>-1.42E-02</w:t>
            </w:r>
          </w:p>
        </w:tc>
        <w:tc>
          <w:tcPr>
            <w:tcW w:w="1122" w:type="dxa"/>
            <w:tcBorders>
              <w:top w:val="nil"/>
              <w:left w:val="nil"/>
              <w:bottom w:val="nil"/>
              <w:right w:val="nil"/>
            </w:tcBorders>
            <w:shd w:val="clear" w:color="auto" w:fill="auto"/>
            <w:noWrap/>
            <w:vAlign w:val="bottom"/>
            <w:hideMark/>
          </w:tcPr>
          <w:p w14:paraId="2AC0601B" w14:textId="0B942A38" w:rsidR="000F3202" w:rsidRPr="000F3202" w:rsidRDefault="000F3202" w:rsidP="000F3202">
            <w:pPr>
              <w:spacing w:line="276" w:lineRule="auto"/>
              <w:jc w:val="right"/>
              <w:rPr>
                <w:color w:val="000000"/>
              </w:rPr>
            </w:pPr>
            <w:r w:rsidRPr="000F3202">
              <w:rPr>
                <w:color w:val="000000"/>
              </w:rPr>
              <w:t>12.031</w:t>
            </w:r>
          </w:p>
        </w:tc>
        <w:tc>
          <w:tcPr>
            <w:tcW w:w="1083" w:type="dxa"/>
            <w:tcBorders>
              <w:top w:val="nil"/>
              <w:left w:val="nil"/>
              <w:bottom w:val="nil"/>
              <w:right w:val="nil"/>
            </w:tcBorders>
            <w:shd w:val="clear" w:color="auto" w:fill="auto"/>
            <w:noWrap/>
            <w:vAlign w:val="bottom"/>
            <w:hideMark/>
          </w:tcPr>
          <w:p w14:paraId="3133C413" w14:textId="635A41AD"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0F3202" w:rsidRPr="003F18D0" w:rsidRDefault="000F3202" w:rsidP="000F320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5DE27871"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7BE05AA5" w14:textId="5551D762" w:rsidR="000F3202" w:rsidRPr="000F3202" w:rsidRDefault="000F3202" w:rsidP="000F3202">
            <w:pPr>
              <w:spacing w:line="276" w:lineRule="auto"/>
              <w:jc w:val="right"/>
              <w:rPr>
                <w:color w:val="000000"/>
              </w:rPr>
            </w:pPr>
            <w:r w:rsidRPr="000F3202">
              <w:rPr>
                <w:color w:val="000000"/>
              </w:rPr>
              <w:t>199.617</w:t>
            </w:r>
          </w:p>
        </w:tc>
        <w:tc>
          <w:tcPr>
            <w:tcW w:w="1083" w:type="dxa"/>
            <w:tcBorders>
              <w:top w:val="nil"/>
              <w:left w:val="nil"/>
              <w:bottom w:val="nil"/>
              <w:right w:val="nil"/>
            </w:tcBorders>
            <w:shd w:val="clear" w:color="auto" w:fill="auto"/>
            <w:noWrap/>
            <w:vAlign w:val="bottom"/>
            <w:hideMark/>
          </w:tcPr>
          <w:p w14:paraId="69027236" w14:textId="5D5A2A3F"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75B11A3A" w:rsidR="000F3202" w:rsidRPr="000F3202" w:rsidRDefault="000F3202" w:rsidP="000F3202">
            <w:pPr>
              <w:spacing w:line="276" w:lineRule="auto"/>
              <w:jc w:val="right"/>
              <w:rPr>
                <w:color w:val="000000"/>
              </w:rPr>
            </w:pPr>
            <w:r w:rsidRPr="000F3202">
              <w:rPr>
                <w:color w:val="000000"/>
              </w:rPr>
              <w:t>-3.02E-03</w:t>
            </w:r>
          </w:p>
        </w:tc>
        <w:tc>
          <w:tcPr>
            <w:tcW w:w="1122" w:type="dxa"/>
            <w:tcBorders>
              <w:top w:val="nil"/>
              <w:left w:val="nil"/>
              <w:bottom w:val="nil"/>
              <w:right w:val="nil"/>
            </w:tcBorders>
            <w:shd w:val="clear" w:color="auto" w:fill="auto"/>
            <w:noWrap/>
            <w:vAlign w:val="bottom"/>
            <w:hideMark/>
          </w:tcPr>
          <w:p w14:paraId="2A866AAF" w14:textId="442F8692" w:rsidR="000F3202" w:rsidRPr="000F3202" w:rsidRDefault="000F3202" w:rsidP="000F3202">
            <w:pPr>
              <w:spacing w:line="276" w:lineRule="auto"/>
              <w:jc w:val="right"/>
              <w:rPr>
                <w:color w:val="000000"/>
              </w:rPr>
            </w:pPr>
            <w:r w:rsidRPr="000F3202">
              <w:rPr>
                <w:color w:val="000000"/>
              </w:rPr>
              <w:t>1</w:t>
            </w:r>
            <w:r w:rsidR="00CD59F2">
              <w:rPr>
                <w:color w:val="000000"/>
              </w:rPr>
              <w:t>.000</w:t>
            </w:r>
          </w:p>
        </w:tc>
        <w:tc>
          <w:tcPr>
            <w:tcW w:w="1083" w:type="dxa"/>
            <w:tcBorders>
              <w:top w:val="nil"/>
              <w:left w:val="nil"/>
              <w:bottom w:val="nil"/>
              <w:right w:val="nil"/>
            </w:tcBorders>
            <w:shd w:val="clear" w:color="auto" w:fill="auto"/>
            <w:noWrap/>
            <w:vAlign w:val="bottom"/>
            <w:hideMark/>
          </w:tcPr>
          <w:p w14:paraId="01B77473" w14:textId="18F24073" w:rsidR="000F3202" w:rsidRPr="000F3202" w:rsidRDefault="000F3202" w:rsidP="000F3202">
            <w:pPr>
              <w:spacing w:line="276" w:lineRule="auto"/>
              <w:jc w:val="right"/>
              <w:rPr>
                <w:color w:val="000000"/>
              </w:rPr>
            </w:pPr>
            <w:r w:rsidRPr="000F3202">
              <w:rPr>
                <w:color w:val="000000"/>
              </w:rPr>
              <w:t>0.317</w:t>
            </w:r>
          </w:p>
        </w:tc>
      </w:tr>
      <w:tr w:rsidR="000F320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7F86A5D"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0CC51DBE" w14:textId="36ECE562" w:rsidR="000F3202" w:rsidRPr="000F3202" w:rsidRDefault="000F3202" w:rsidP="000F3202">
            <w:pPr>
              <w:spacing w:line="276" w:lineRule="auto"/>
              <w:jc w:val="right"/>
              <w:rPr>
                <w:color w:val="000000"/>
              </w:rPr>
            </w:pPr>
            <w:r w:rsidRPr="000F3202">
              <w:rPr>
                <w:color w:val="000000"/>
              </w:rPr>
              <w:t>0.623</w:t>
            </w:r>
          </w:p>
        </w:tc>
        <w:tc>
          <w:tcPr>
            <w:tcW w:w="1083" w:type="dxa"/>
            <w:tcBorders>
              <w:top w:val="nil"/>
              <w:left w:val="nil"/>
              <w:bottom w:val="nil"/>
              <w:right w:val="nil"/>
            </w:tcBorders>
            <w:shd w:val="clear" w:color="auto" w:fill="auto"/>
            <w:noWrap/>
            <w:vAlign w:val="bottom"/>
            <w:hideMark/>
          </w:tcPr>
          <w:p w14:paraId="0112A9E4" w14:textId="6882C9DF" w:rsidR="000F3202" w:rsidRPr="000F3202" w:rsidRDefault="000F3202" w:rsidP="000F3202">
            <w:pPr>
              <w:spacing w:line="276" w:lineRule="auto"/>
              <w:jc w:val="right"/>
              <w:rPr>
                <w:b/>
                <w:bCs/>
                <w:i/>
                <w:iCs/>
                <w:color w:val="000000"/>
              </w:rPr>
            </w:pPr>
            <w:r w:rsidRPr="000F3202">
              <w:rPr>
                <w:color w:val="000000"/>
              </w:rPr>
              <w:t>0.732</w:t>
            </w:r>
          </w:p>
        </w:tc>
      </w:tr>
      <w:tr w:rsidR="000F320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0F3202" w:rsidRPr="003F18D0" w:rsidRDefault="000F3202" w:rsidP="000F320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6E681382"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right w:val="nil"/>
            </w:tcBorders>
            <w:shd w:val="clear" w:color="auto" w:fill="auto"/>
            <w:noWrap/>
            <w:vAlign w:val="bottom"/>
            <w:hideMark/>
          </w:tcPr>
          <w:p w14:paraId="0822C348" w14:textId="7B4BA34F" w:rsidR="000F3202" w:rsidRPr="000F3202" w:rsidRDefault="000F3202" w:rsidP="000F3202">
            <w:pPr>
              <w:spacing w:line="276" w:lineRule="auto"/>
              <w:jc w:val="right"/>
              <w:rPr>
                <w:color w:val="000000"/>
              </w:rPr>
            </w:pPr>
            <w:r w:rsidRPr="000F3202">
              <w:rPr>
                <w:color w:val="000000"/>
              </w:rPr>
              <w:t>5.271</w:t>
            </w:r>
          </w:p>
        </w:tc>
        <w:tc>
          <w:tcPr>
            <w:tcW w:w="1083" w:type="dxa"/>
            <w:tcBorders>
              <w:top w:val="nil"/>
              <w:left w:val="nil"/>
              <w:right w:val="nil"/>
            </w:tcBorders>
            <w:shd w:val="clear" w:color="auto" w:fill="auto"/>
            <w:noWrap/>
            <w:vAlign w:val="bottom"/>
            <w:hideMark/>
          </w:tcPr>
          <w:p w14:paraId="38AA58D4" w14:textId="62ED2888" w:rsidR="000F3202" w:rsidRPr="000F3202" w:rsidRDefault="000F3202" w:rsidP="000F3202">
            <w:pPr>
              <w:spacing w:line="276" w:lineRule="auto"/>
              <w:jc w:val="right"/>
              <w:rPr>
                <w:b/>
                <w:bCs/>
                <w:i/>
                <w:iCs/>
                <w:color w:val="000000"/>
              </w:rPr>
            </w:pPr>
            <w:r w:rsidRPr="000F3202">
              <w:rPr>
                <w:i/>
                <w:iCs/>
                <w:color w:val="000000"/>
              </w:rPr>
              <w:t>0.072</w:t>
            </w:r>
          </w:p>
        </w:tc>
      </w:tr>
      <w:tr w:rsidR="000F320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02A69708"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3C56E9F9" w:rsidR="000F3202" w:rsidRPr="000F3202" w:rsidRDefault="000F3202" w:rsidP="000F3202">
            <w:pPr>
              <w:spacing w:line="276" w:lineRule="auto"/>
              <w:jc w:val="right"/>
              <w:rPr>
                <w:color w:val="000000"/>
              </w:rPr>
            </w:pPr>
            <w:r w:rsidRPr="000F3202">
              <w:rPr>
                <w:color w:val="000000"/>
              </w:rPr>
              <w:t>3.409</w:t>
            </w:r>
          </w:p>
        </w:tc>
        <w:tc>
          <w:tcPr>
            <w:tcW w:w="1083" w:type="dxa"/>
            <w:tcBorders>
              <w:top w:val="nil"/>
              <w:left w:val="nil"/>
              <w:bottom w:val="single" w:sz="4" w:space="0" w:color="auto"/>
              <w:right w:val="nil"/>
            </w:tcBorders>
            <w:shd w:val="clear" w:color="auto" w:fill="auto"/>
            <w:noWrap/>
            <w:vAlign w:val="bottom"/>
            <w:hideMark/>
          </w:tcPr>
          <w:p w14:paraId="1CABBD5E" w14:textId="4E373AA5" w:rsidR="000F3202" w:rsidRPr="000F3202" w:rsidRDefault="000F3202" w:rsidP="000F3202">
            <w:pPr>
              <w:spacing w:line="276" w:lineRule="auto"/>
              <w:jc w:val="right"/>
              <w:rPr>
                <w:color w:val="000000"/>
              </w:rPr>
            </w:pPr>
            <w:r w:rsidRPr="000F3202">
              <w:rPr>
                <w:color w:val="000000"/>
              </w:rPr>
              <w:t>0.182</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E60841D" w:rsidR="002D386D" w:rsidRDefault="00A40257" w:rsidP="0025039E">
      <w:pPr>
        <w:spacing w:line="360" w:lineRule="auto"/>
        <w:rPr>
          <w:b/>
          <w:bCs/>
          <w:color w:val="000000" w:themeColor="text1"/>
        </w:rPr>
      </w:pPr>
      <w:r>
        <w:rPr>
          <w:b/>
          <w:bCs/>
          <w:noProof/>
          <w:color w:val="000000" w:themeColor="text1"/>
        </w:rPr>
        <w:drawing>
          <wp:inline distT="0" distB="0" distL="0" distR="0" wp14:anchorId="47B90A20" wp14:editId="66101909">
            <wp:extent cx="5943600" cy="2228850"/>
            <wp:effectExtent l="0" t="0" r="0" b="635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4F023147"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natural-log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5FB1F865" w:rsidR="00FE77FC" w:rsidRDefault="00EA6746" w:rsidP="00CD59F2">
      <w:pPr>
        <w:spacing w:line="360" w:lineRule="auto"/>
        <w:rPr>
          <w:color w:val="000000" w:themeColor="text1"/>
        </w:rPr>
      </w:pPr>
      <w:r>
        <w:rPr>
          <w:color w:val="000000" w:themeColor="text1"/>
        </w:rPr>
        <w:t>Model selection indicated that 4-day</w:t>
      </w:r>
      <w:r w:rsidR="003847B4">
        <w:rPr>
          <w:color w:val="000000" w:themeColor="text1"/>
        </w:rPr>
        <w:t xml:space="preserve"> </w:t>
      </w:r>
      <w:r w:rsidR="009E519D">
        <w:rPr>
          <w:color w:val="000000" w:themeColor="text1"/>
        </w:rPr>
        <w:t>mean</w:t>
      </w:r>
      <w:r w:rsidR="00CD59F2">
        <w:rPr>
          <w:color w:val="000000" w:themeColor="text1"/>
        </w:rPr>
        <w:t xml:space="preserve"> vapor pressure deficit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CD59F2">
        <w:rPr>
          <w:color w:val="000000" w:themeColor="text1"/>
        </w:rPr>
        <w:t xml:space="preserve"> </w:t>
      </w:r>
      <w:r>
        <w:rPr>
          <w:color w:val="000000" w:themeColor="text1"/>
        </w:rPr>
        <w:t>(</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w:t>
      </w:r>
      <w:r w:rsidR="005F772B">
        <w:rPr>
          <w:color w:val="000000"/>
        </w:rPr>
        <w:t>55</w:t>
      </w:r>
      <w:r w:rsidR="00EE2548" w:rsidRPr="00EE2548">
        <w:rPr>
          <w:color w:val="000000"/>
        </w:rPr>
        <w:t>.</w:t>
      </w:r>
      <w:r w:rsidR="005F772B">
        <w:rPr>
          <w:color w:val="000000"/>
        </w:rPr>
        <w:t>81</w:t>
      </w:r>
      <w:r w:rsidR="00067F56">
        <w:rPr>
          <w:color w:val="000000" w:themeColor="text1"/>
        </w:rPr>
        <w:t>;</w:t>
      </w:r>
      <w:r w:rsidR="00D308D2">
        <w:rPr>
          <w:color w:val="000000" w:themeColor="text1"/>
        </w:rPr>
        <w:t xml:space="preserve"> </w:t>
      </w:r>
      <w:r>
        <w:rPr>
          <w:color w:val="000000" w:themeColor="text1"/>
        </w:rPr>
        <w:t>Table S1; Fig. S</w:t>
      </w:r>
      <w:r w:rsidR="00E93BA4">
        <w:rPr>
          <w:color w:val="000000" w:themeColor="text1"/>
        </w:rPr>
        <w:t>1</w:t>
      </w:r>
      <w:r>
        <w:rPr>
          <w:color w:val="000000" w:themeColor="text1"/>
        </w:rPr>
        <w:t>).</w:t>
      </w:r>
      <w:r w:rsidR="00CD59F2">
        <w:rPr>
          <w:color w:val="000000" w:themeColor="text1"/>
        </w:rPr>
        <w:t xml:space="preserve"> </w:t>
      </w:r>
      <w:r w:rsidR="00331585">
        <w:rPr>
          <w:color w:val="000000" w:themeColor="text1"/>
        </w:rPr>
        <w:t xml:space="preserve">Model results revealed that increasing </w:t>
      </w:r>
      <w:r w:rsidR="00CD59F2">
        <w:rPr>
          <w:color w:val="000000" w:themeColor="text1"/>
        </w:rPr>
        <w:t>vapor pressure deficit</w:t>
      </w:r>
      <w:r w:rsidR="00331585">
        <w:rPr>
          <w:color w:val="000000" w:themeColor="text1"/>
        </w:rPr>
        <w:t xml:space="preserve"> decreased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331585">
        <w:rPr>
          <w:color w:val="000000" w:themeColor="text1"/>
        </w:rPr>
        <w:t xml:space="preserve"> (</w:t>
      </w:r>
      <w:r w:rsidR="00331585">
        <w:rPr>
          <w:i/>
          <w:iCs/>
          <w:color w:val="000000" w:themeColor="text1"/>
        </w:rPr>
        <w:t>p</w:t>
      </w:r>
      <w:r w:rsidR="00331585">
        <w:rPr>
          <w:color w:val="000000" w:themeColor="text1"/>
        </w:rPr>
        <w:t>&lt;0.001; Table 3; Fig. 3a)</w:t>
      </w:r>
      <w:r w:rsidR="00836F3A">
        <w:rPr>
          <w:color w:val="000000" w:themeColor="text1"/>
        </w:rPr>
        <w:t>. T</w:t>
      </w:r>
      <w:r w:rsidR="00331585">
        <w:rPr>
          <w:color w:val="000000" w:themeColor="text1"/>
        </w:rPr>
        <w:t>here was no effect of soil moisture (</w:t>
      </w:r>
      <w:r w:rsidR="00331585">
        <w:rPr>
          <w:i/>
          <w:iCs/>
          <w:color w:val="000000" w:themeColor="text1"/>
        </w:rPr>
        <w:t>p</w:t>
      </w:r>
      <w:r w:rsidR="00331585">
        <w:rPr>
          <w:color w:val="000000" w:themeColor="text1"/>
        </w:rPr>
        <w:t>=0.8</w:t>
      </w:r>
      <w:r w:rsidR="00CD59F2">
        <w:rPr>
          <w:color w:val="000000" w:themeColor="text1"/>
        </w:rPr>
        <w:t>35</w:t>
      </w:r>
      <w:r w:rsidR="00331585">
        <w:rPr>
          <w:color w:val="000000" w:themeColor="text1"/>
        </w:rPr>
        <w:t>; Table 3; Fig. 3b) or soil nitrogen availability (</w:t>
      </w:r>
      <w:r w:rsidR="00331585">
        <w:rPr>
          <w:i/>
          <w:iCs/>
          <w:color w:val="000000" w:themeColor="text1"/>
        </w:rPr>
        <w:t>p</w:t>
      </w:r>
      <w:r w:rsidR="00331585">
        <w:rPr>
          <w:color w:val="000000" w:themeColor="text1"/>
        </w:rPr>
        <w:t>=0.54</w:t>
      </w:r>
      <w:r w:rsidR="00CD59F2">
        <w:rPr>
          <w:color w:val="000000" w:themeColor="text1"/>
        </w:rPr>
        <w:t>9</w:t>
      </w:r>
      <w:r w:rsidR="00331585">
        <w:rPr>
          <w:color w:val="000000" w:themeColor="text1"/>
        </w:rPr>
        <w:t xml:space="preserve">;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331585">
        <w:rPr>
          <w:color w:val="000000" w:themeColor="text1"/>
        </w:rPr>
        <w:t>. A plant functional group effect (</w:t>
      </w:r>
      <w:r w:rsidR="00331585">
        <w:rPr>
          <w:i/>
          <w:iCs/>
          <w:color w:val="000000" w:themeColor="text1"/>
        </w:rPr>
        <w:t>p</w:t>
      </w:r>
      <w:r w:rsidR="00331585">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w:t>
      </w:r>
      <w:r w:rsidR="001D32A2">
        <w:rPr>
          <w:color w:val="000000" w:themeColor="text1"/>
        </w:rPr>
        <w:t>-fixers</w:t>
      </w:r>
      <w:r w:rsidR="00FE77FC">
        <w:rPr>
          <w:color w:val="000000" w:themeColor="text1"/>
        </w:rPr>
        <w:t xml:space="preserve">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=0.</w:t>
      </w:r>
      <w:r w:rsidR="00DA0E8E">
        <w:rPr>
          <w:color w:val="000000" w:themeColor="text1"/>
        </w:rPr>
        <w:t>8</w:t>
      </w:r>
      <w:r w:rsidR="00331585">
        <w:rPr>
          <w:color w:val="000000" w:themeColor="text1"/>
        </w:rPr>
        <w:t>6</w:t>
      </w:r>
      <w:r w:rsidR="009E519D">
        <w:rPr>
          <w:color w:val="000000" w:themeColor="text1"/>
        </w:rPr>
        <w:t>6</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0F3202"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0F3202" w:rsidRPr="00C93F1B" w:rsidRDefault="000F3202" w:rsidP="000F3202">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0F3202" w:rsidRPr="00DA0E8E" w:rsidRDefault="000F3202" w:rsidP="000F3202">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7C9936F" w:rsidR="000F3202" w:rsidRPr="000F3202" w:rsidRDefault="000F3202" w:rsidP="000F3202">
            <w:pPr>
              <w:jc w:val="right"/>
              <w:rPr>
                <w:color w:val="000000"/>
              </w:rPr>
            </w:pPr>
            <w:r w:rsidRPr="000F3202">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539775ED" w:rsidR="000F3202" w:rsidRPr="000F3202" w:rsidRDefault="000F3202" w:rsidP="000F3202">
            <w:pPr>
              <w:jc w:val="right"/>
              <w:rPr>
                <w:color w:val="000000"/>
              </w:rPr>
            </w:pPr>
            <w:r w:rsidRPr="000F3202">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83E2A76" w:rsidR="000F3202" w:rsidRPr="000F3202" w:rsidRDefault="000F3202" w:rsidP="000F3202">
            <w:pPr>
              <w:jc w:val="right"/>
              <w:rPr>
                <w:color w:val="000000"/>
              </w:rPr>
            </w:pPr>
            <w:r w:rsidRPr="000F3202">
              <w:rPr>
                <w:color w:val="000000"/>
              </w:rPr>
              <w:t>-</w:t>
            </w:r>
          </w:p>
        </w:tc>
      </w:tr>
      <w:tr w:rsidR="000F3202"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0F3202" w:rsidRPr="006028A3" w:rsidRDefault="000F3202" w:rsidP="000F3202">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32EBD2F" w:rsidR="000F3202" w:rsidRPr="000F3202" w:rsidRDefault="000F3202" w:rsidP="000F3202">
            <w:pPr>
              <w:jc w:val="right"/>
              <w:rPr>
                <w:color w:val="000000"/>
              </w:rPr>
            </w:pPr>
            <w:r w:rsidRPr="000F3202">
              <w:rPr>
                <w:color w:val="000000"/>
              </w:rPr>
              <w:t>-4.53E-01</w:t>
            </w:r>
          </w:p>
        </w:tc>
        <w:tc>
          <w:tcPr>
            <w:tcW w:w="1116" w:type="dxa"/>
            <w:tcBorders>
              <w:top w:val="nil"/>
              <w:left w:val="nil"/>
              <w:bottom w:val="nil"/>
              <w:right w:val="nil"/>
            </w:tcBorders>
            <w:shd w:val="clear" w:color="auto" w:fill="auto"/>
            <w:noWrap/>
            <w:vAlign w:val="bottom"/>
            <w:hideMark/>
          </w:tcPr>
          <w:p w14:paraId="039A2919" w14:textId="76AE7C02" w:rsidR="000F3202" w:rsidRPr="000F3202" w:rsidRDefault="000F3202" w:rsidP="000F3202">
            <w:pPr>
              <w:jc w:val="right"/>
              <w:rPr>
                <w:color w:val="000000"/>
              </w:rPr>
            </w:pPr>
            <w:r w:rsidRPr="000F3202">
              <w:rPr>
                <w:color w:val="000000"/>
              </w:rPr>
              <w:t>10.987</w:t>
            </w:r>
          </w:p>
        </w:tc>
        <w:tc>
          <w:tcPr>
            <w:tcW w:w="1072" w:type="dxa"/>
            <w:tcBorders>
              <w:top w:val="nil"/>
              <w:left w:val="nil"/>
              <w:bottom w:val="nil"/>
              <w:right w:val="nil"/>
            </w:tcBorders>
            <w:shd w:val="clear" w:color="auto" w:fill="auto"/>
            <w:noWrap/>
            <w:vAlign w:val="bottom"/>
            <w:hideMark/>
          </w:tcPr>
          <w:p w14:paraId="4C27584E" w14:textId="6BF2957B" w:rsidR="000F3202" w:rsidRPr="000F3202" w:rsidRDefault="000F3202" w:rsidP="000F3202">
            <w:pPr>
              <w:jc w:val="right"/>
              <w:rPr>
                <w:b/>
                <w:bCs/>
                <w:color w:val="000000"/>
              </w:rPr>
            </w:pPr>
            <w:r w:rsidRPr="000F3202">
              <w:rPr>
                <w:b/>
                <w:bCs/>
                <w:color w:val="000000"/>
              </w:rPr>
              <w:t>&lt;0.001</w:t>
            </w:r>
          </w:p>
        </w:tc>
      </w:tr>
      <w:tr w:rsidR="000F3202"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0F3202" w:rsidRPr="006028A3" w:rsidRDefault="000F3202" w:rsidP="000F320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0A2D477" w:rsidR="000F3202" w:rsidRPr="000F3202" w:rsidRDefault="000F3202" w:rsidP="000F3202">
            <w:pPr>
              <w:jc w:val="right"/>
              <w:rPr>
                <w:color w:val="000000"/>
              </w:rPr>
            </w:pPr>
            <w:r w:rsidRPr="000F3202">
              <w:rPr>
                <w:color w:val="000000"/>
              </w:rPr>
              <w:t>-1.71E-01</w:t>
            </w:r>
          </w:p>
        </w:tc>
        <w:tc>
          <w:tcPr>
            <w:tcW w:w="1116" w:type="dxa"/>
            <w:tcBorders>
              <w:top w:val="nil"/>
              <w:left w:val="nil"/>
              <w:bottom w:val="nil"/>
              <w:right w:val="nil"/>
            </w:tcBorders>
            <w:shd w:val="clear" w:color="auto" w:fill="auto"/>
            <w:noWrap/>
            <w:vAlign w:val="bottom"/>
            <w:hideMark/>
          </w:tcPr>
          <w:p w14:paraId="2432BCD8" w14:textId="7FA66F1A" w:rsidR="000F3202" w:rsidRPr="000F3202" w:rsidRDefault="000F3202" w:rsidP="000F3202">
            <w:pPr>
              <w:jc w:val="right"/>
              <w:rPr>
                <w:color w:val="000000"/>
              </w:rPr>
            </w:pPr>
            <w:r w:rsidRPr="000F3202">
              <w:rPr>
                <w:color w:val="000000"/>
              </w:rPr>
              <w:t>0.043</w:t>
            </w:r>
          </w:p>
        </w:tc>
        <w:tc>
          <w:tcPr>
            <w:tcW w:w="1072" w:type="dxa"/>
            <w:tcBorders>
              <w:top w:val="nil"/>
              <w:left w:val="nil"/>
              <w:bottom w:val="nil"/>
              <w:right w:val="nil"/>
            </w:tcBorders>
            <w:shd w:val="clear" w:color="auto" w:fill="auto"/>
            <w:noWrap/>
            <w:vAlign w:val="bottom"/>
            <w:hideMark/>
          </w:tcPr>
          <w:p w14:paraId="49836D74" w14:textId="5F1D507F" w:rsidR="000F3202" w:rsidRPr="000F3202" w:rsidRDefault="000F3202" w:rsidP="000F3202">
            <w:pPr>
              <w:jc w:val="right"/>
              <w:rPr>
                <w:b/>
                <w:bCs/>
                <w:i/>
                <w:iCs/>
                <w:color w:val="000000"/>
              </w:rPr>
            </w:pPr>
            <w:r w:rsidRPr="000F3202">
              <w:rPr>
                <w:color w:val="000000"/>
              </w:rPr>
              <w:t>0.835</w:t>
            </w:r>
          </w:p>
        </w:tc>
      </w:tr>
      <w:tr w:rsidR="000F3202"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0F3202" w:rsidRPr="00C93F1B" w:rsidRDefault="000F3202" w:rsidP="000F3202">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3800BECA" w:rsidR="000F3202" w:rsidRPr="000F3202" w:rsidRDefault="000F3202" w:rsidP="000F3202">
            <w:pPr>
              <w:jc w:val="right"/>
              <w:rPr>
                <w:color w:val="000000"/>
              </w:rPr>
            </w:pPr>
            <w:r w:rsidRPr="000F3202">
              <w:rPr>
                <w:color w:val="000000"/>
              </w:rPr>
              <w:t>-3.31E-03</w:t>
            </w:r>
          </w:p>
        </w:tc>
        <w:tc>
          <w:tcPr>
            <w:tcW w:w="1116" w:type="dxa"/>
            <w:tcBorders>
              <w:top w:val="nil"/>
              <w:left w:val="nil"/>
              <w:bottom w:val="nil"/>
              <w:right w:val="nil"/>
            </w:tcBorders>
            <w:shd w:val="clear" w:color="auto" w:fill="auto"/>
            <w:noWrap/>
            <w:vAlign w:val="bottom"/>
            <w:hideMark/>
          </w:tcPr>
          <w:p w14:paraId="2B2CD9C6" w14:textId="249CE242" w:rsidR="000F3202" w:rsidRPr="000F3202" w:rsidRDefault="000F3202" w:rsidP="000F3202">
            <w:pPr>
              <w:jc w:val="right"/>
              <w:rPr>
                <w:color w:val="000000"/>
              </w:rPr>
            </w:pPr>
            <w:r w:rsidRPr="000F3202">
              <w:rPr>
                <w:color w:val="000000"/>
              </w:rPr>
              <w:t>0.359</w:t>
            </w:r>
          </w:p>
        </w:tc>
        <w:tc>
          <w:tcPr>
            <w:tcW w:w="1072" w:type="dxa"/>
            <w:tcBorders>
              <w:top w:val="nil"/>
              <w:left w:val="nil"/>
              <w:bottom w:val="nil"/>
              <w:right w:val="nil"/>
            </w:tcBorders>
            <w:shd w:val="clear" w:color="auto" w:fill="auto"/>
            <w:noWrap/>
            <w:vAlign w:val="bottom"/>
            <w:hideMark/>
          </w:tcPr>
          <w:p w14:paraId="72AB3A3F" w14:textId="00061B50" w:rsidR="000F3202" w:rsidRPr="000F3202" w:rsidRDefault="000F3202" w:rsidP="000F3202">
            <w:pPr>
              <w:jc w:val="right"/>
              <w:rPr>
                <w:i/>
                <w:iCs/>
                <w:color w:val="000000"/>
              </w:rPr>
            </w:pPr>
            <w:r w:rsidRPr="000F3202">
              <w:rPr>
                <w:color w:val="000000"/>
              </w:rPr>
              <w:t>0.549</w:t>
            </w:r>
          </w:p>
        </w:tc>
      </w:tr>
      <w:tr w:rsidR="000F3202"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0F3202" w:rsidRPr="00C93F1B" w:rsidRDefault="000F3202" w:rsidP="000F320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48022DAB"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9A62CCD" w14:textId="682D18AC" w:rsidR="000F3202" w:rsidRPr="000F3202" w:rsidRDefault="000F3202" w:rsidP="000F3202">
            <w:pPr>
              <w:jc w:val="right"/>
              <w:rPr>
                <w:color w:val="000000"/>
              </w:rPr>
            </w:pPr>
            <w:r w:rsidRPr="000F3202">
              <w:rPr>
                <w:color w:val="000000"/>
              </w:rPr>
              <w:t>205.274</w:t>
            </w:r>
          </w:p>
        </w:tc>
        <w:tc>
          <w:tcPr>
            <w:tcW w:w="1072" w:type="dxa"/>
            <w:tcBorders>
              <w:top w:val="nil"/>
              <w:left w:val="nil"/>
              <w:bottom w:val="nil"/>
              <w:right w:val="nil"/>
            </w:tcBorders>
            <w:shd w:val="clear" w:color="auto" w:fill="auto"/>
            <w:noWrap/>
            <w:vAlign w:val="bottom"/>
            <w:hideMark/>
          </w:tcPr>
          <w:p w14:paraId="07117E5B" w14:textId="3625EA1B" w:rsidR="000F3202" w:rsidRPr="000F3202" w:rsidRDefault="000F3202" w:rsidP="000F3202">
            <w:pPr>
              <w:jc w:val="right"/>
              <w:rPr>
                <w:b/>
                <w:bCs/>
                <w:color w:val="000000"/>
              </w:rPr>
            </w:pPr>
            <w:r w:rsidRPr="000F3202">
              <w:rPr>
                <w:b/>
                <w:bCs/>
                <w:color w:val="000000"/>
              </w:rPr>
              <w:t>&lt;0.001</w:t>
            </w:r>
          </w:p>
        </w:tc>
      </w:tr>
      <w:tr w:rsidR="000F3202"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610680C" w:rsidR="000F3202" w:rsidRPr="000F3202" w:rsidRDefault="000F3202" w:rsidP="000F3202">
            <w:pPr>
              <w:jc w:val="right"/>
              <w:rPr>
                <w:color w:val="000000"/>
              </w:rPr>
            </w:pPr>
            <w:r w:rsidRPr="000F3202">
              <w:rPr>
                <w:color w:val="000000"/>
              </w:rPr>
              <w:t>7.29E-03</w:t>
            </w:r>
          </w:p>
        </w:tc>
        <w:tc>
          <w:tcPr>
            <w:tcW w:w="1116" w:type="dxa"/>
            <w:tcBorders>
              <w:top w:val="nil"/>
              <w:left w:val="nil"/>
              <w:bottom w:val="nil"/>
              <w:right w:val="nil"/>
            </w:tcBorders>
            <w:shd w:val="clear" w:color="auto" w:fill="auto"/>
            <w:noWrap/>
            <w:vAlign w:val="bottom"/>
            <w:hideMark/>
          </w:tcPr>
          <w:p w14:paraId="1B463235" w14:textId="0C931E53" w:rsidR="000F3202" w:rsidRPr="000F3202" w:rsidRDefault="000F3202" w:rsidP="000F3202">
            <w:pPr>
              <w:jc w:val="right"/>
              <w:rPr>
                <w:color w:val="000000"/>
              </w:rPr>
            </w:pPr>
            <w:r w:rsidRPr="000F3202">
              <w:rPr>
                <w:color w:val="000000"/>
              </w:rPr>
              <w:t>2.266</w:t>
            </w:r>
          </w:p>
        </w:tc>
        <w:tc>
          <w:tcPr>
            <w:tcW w:w="1072" w:type="dxa"/>
            <w:tcBorders>
              <w:top w:val="nil"/>
              <w:left w:val="nil"/>
              <w:bottom w:val="nil"/>
              <w:right w:val="nil"/>
            </w:tcBorders>
            <w:shd w:val="clear" w:color="auto" w:fill="auto"/>
            <w:noWrap/>
            <w:vAlign w:val="bottom"/>
            <w:hideMark/>
          </w:tcPr>
          <w:p w14:paraId="6F00DF36" w14:textId="0E4949D8" w:rsidR="000F3202" w:rsidRPr="000F3202" w:rsidRDefault="000F3202" w:rsidP="000F3202">
            <w:pPr>
              <w:jc w:val="right"/>
              <w:rPr>
                <w:b/>
                <w:bCs/>
                <w:color w:val="000000"/>
              </w:rPr>
            </w:pPr>
            <w:r w:rsidRPr="000F3202">
              <w:rPr>
                <w:color w:val="000000"/>
              </w:rPr>
              <w:t>0.132</w:t>
            </w:r>
          </w:p>
        </w:tc>
      </w:tr>
      <w:tr w:rsidR="000F3202"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0F3202" w:rsidRPr="00C93F1B" w:rsidRDefault="000F3202" w:rsidP="000F3202">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74158FA1"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55FF6BBB" w14:textId="3A8E02EE" w:rsidR="000F3202" w:rsidRPr="000F3202" w:rsidRDefault="000F3202" w:rsidP="000F3202">
            <w:pPr>
              <w:jc w:val="right"/>
              <w:rPr>
                <w:color w:val="000000"/>
              </w:rPr>
            </w:pPr>
            <w:r w:rsidRPr="000F3202">
              <w:rPr>
                <w:color w:val="000000"/>
              </w:rPr>
              <w:t>0.887</w:t>
            </w:r>
          </w:p>
        </w:tc>
        <w:tc>
          <w:tcPr>
            <w:tcW w:w="1072" w:type="dxa"/>
            <w:tcBorders>
              <w:top w:val="nil"/>
              <w:left w:val="nil"/>
              <w:bottom w:val="nil"/>
              <w:right w:val="nil"/>
            </w:tcBorders>
            <w:shd w:val="clear" w:color="auto" w:fill="auto"/>
            <w:noWrap/>
            <w:vAlign w:val="bottom"/>
            <w:hideMark/>
          </w:tcPr>
          <w:p w14:paraId="42D4CA50" w14:textId="7ACEC9BB" w:rsidR="000F3202" w:rsidRPr="000F3202" w:rsidRDefault="000F3202" w:rsidP="000F3202">
            <w:pPr>
              <w:jc w:val="right"/>
              <w:rPr>
                <w:b/>
                <w:bCs/>
                <w:color w:val="000000"/>
              </w:rPr>
            </w:pPr>
            <w:r w:rsidRPr="000F3202">
              <w:rPr>
                <w:color w:val="000000"/>
              </w:rPr>
              <w:t>0.642</w:t>
            </w:r>
          </w:p>
        </w:tc>
      </w:tr>
      <w:tr w:rsidR="000F3202"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1F477C53"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DA36EAF" w14:textId="09B49330" w:rsidR="000F3202" w:rsidRPr="000F3202" w:rsidRDefault="000F3202" w:rsidP="000F3202">
            <w:pPr>
              <w:jc w:val="right"/>
              <w:rPr>
                <w:color w:val="000000"/>
              </w:rPr>
            </w:pPr>
            <w:r w:rsidRPr="000F3202">
              <w:rPr>
                <w:color w:val="000000"/>
              </w:rPr>
              <w:t>0.814</w:t>
            </w:r>
          </w:p>
        </w:tc>
        <w:tc>
          <w:tcPr>
            <w:tcW w:w="1072" w:type="dxa"/>
            <w:tcBorders>
              <w:top w:val="nil"/>
              <w:left w:val="nil"/>
              <w:bottom w:val="nil"/>
              <w:right w:val="nil"/>
            </w:tcBorders>
            <w:shd w:val="clear" w:color="auto" w:fill="auto"/>
            <w:noWrap/>
            <w:vAlign w:val="bottom"/>
            <w:hideMark/>
          </w:tcPr>
          <w:p w14:paraId="11DA06DE" w14:textId="01E37DEF" w:rsidR="000F3202" w:rsidRPr="000F3202" w:rsidRDefault="000F3202" w:rsidP="000F3202">
            <w:pPr>
              <w:jc w:val="right"/>
              <w:rPr>
                <w:b/>
                <w:bCs/>
                <w:color w:val="000000"/>
              </w:rPr>
            </w:pPr>
            <w:r w:rsidRPr="000F3202">
              <w:rPr>
                <w:color w:val="000000"/>
              </w:rPr>
              <w:t>0.666</w:t>
            </w:r>
          </w:p>
        </w:tc>
      </w:tr>
      <w:tr w:rsidR="000F3202"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0F3202" w:rsidRPr="00C93F1B" w:rsidRDefault="000F3202" w:rsidP="000F320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0F3202" w:rsidRPr="00DA0E8E" w:rsidRDefault="000F3202" w:rsidP="000F3202">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07E7CEC" w:rsidR="000F3202" w:rsidRPr="000F3202" w:rsidRDefault="000F3202" w:rsidP="000F3202">
            <w:pPr>
              <w:jc w:val="right"/>
              <w:rPr>
                <w:color w:val="000000"/>
              </w:rPr>
            </w:pPr>
            <w:r w:rsidRPr="000F3202">
              <w:rPr>
                <w:color w:val="000000"/>
              </w:rPr>
              <w:t>-</w:t>
            </w:r>
          </w:p>
        </w:tc>
        <w:tc>
          <w:tcPr>
            <w:tcW w:w="1116" w:type="dxa"/>
            <w:tcBorders>
              <w:top w:val="nil"/>
              <w:left w:val="nil"/>
              <w:right w:val="nil"/>
            </w:tcBorders>
            <w:shd w:val="clear" w:color="auto" w:fill="auto"/>
            <w:noWrap/>
            <w:vAlign w:val="bottom"/>
            <w:hideMark/>
          </w:tcPr>
          <w:p w14:paraId="4805DDDE" w14:textId="4F55716C" w:rsidR="000F3202" w:rsidRPr="000F3202" w:rsidRDefault="000F3202" w:rsidP="000F3202">
            <w:pPr>
              <w:jc w:val="right"/>
              <w:rPr>
                <w:color w:val="000000"/>
              </w:rPr>
            </w:pPr>
            <w:r w:rsidRPr="000F3202">
              <w:rPr>
                <w:color w:val="000000"/>
              </w:rPr>
              <w:t>4.158</w:t>
            </w:r>
          </w:p>
        </w:tc>
        <w:tc>
          <w:tcPr>
            <w:tcW w:w="1072" w:type="dxa"/>
            <w:tcBorders>
              <w:top w:val="nil"/>
              <w:left w:val="nil"/>
              <w:right w:val="nil"/>
            </w:tcBorders>
            <w:shd w:val="clear" w:color="auto" w:fill="auto"/>
            <w:noWrap/>
            <w:vAlign w:val="bottom"/>
            <w:hideMark/>
          </w:tcPr>
          <w:p w14:paraId="241D756D" w14:textId="74828565" w:rsidR="000F3202" w:rsidRPr="000F3202" w:rsidRDefault="000F3202" w:rsidP="000F3202">
            <w:pPr>
              <w:jc w:val="right"/>
              <w:rPr>
                <w:b/>
                <w:bCs/>
                <w:color w:val="000000"/>
              </w:rPr>
            </w:pPr>
            <w:r w:rsidRPr="000F3202">
              <w:rPr>
                <w:color w:val="000000"/>
              </w:rPr>
              <w:t>0.125</w:t>
            </w:r>
          </w:p>
        </w:tc>
      </w:tr>
      <w:tr w:rsidR="000F3202"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0F3202" w:rsidRPr="00DA0E8E" w:rsidRDefault="000F3202" w:rsidP="000F3202">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1CBB933" w:rsidR="000F3202" w:rsidRPr="000F3202" w:rsidRDefault="000F3202" w:rsidP="000F3202">
            <w:pPr>
              <w:jc w:val="right"/>
              <w:rPr>
                <w:color w:val="000000"/>
              </w:rPr>
            </w:pPr>
            <w:r w:rsidRPr="000F3202">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E6D90B" w:rsidR="000F3202" w:rsidRPr="000F3202" w:rsidRDefault="000F3202" w:rsidP="000F3202">
            <w:pPr>
              <w:jc w:val="right"/>
              <w:rPr>
                <w:color w:val="000000"/>
              </w:rPr>
            </w:pPr>
            <w:r w:rsidRPr="000F3202">
              <w:rPr>
                <w:color w:val="000000"/>
              </w:rPr>
              <w:t>3.465</w:t>
            </w:r>
          </w:p>
        </w:tc>
        <w:tc>
          <w:tcPr>
            <w:tcW w:w="1072" w:type="dxa"/>
            <w:tcBorders>
              <w:top w:val="nil"/>
              <w:left w:val="nil"/>
              <w:bottom w:val="single" w:sz="4" w:space="0" w:color="auto"/>
              <w:right w:val="nil"/>
            </w:tcBorders>
            <w:shd w:val="clear" w:color="auto" w:fill="auto"/>
            <w:noWrap/>
            <w:vAlign w:val="bottom"/>
            <w:hideMark/>
          </w:tcPr>
          <w:p w14:paraId="38BDA523" w14:textId="29FE4C4B" w:rsidR="000F3202" w:rsidRPr="000F3202" w:rsidRDefault="000F3202" w:rsidP="000F3202">
            <w:pPr>
              <w:jc w:val="right"/>
              <w:rPr>
                <w:color w:val="000000"/>
              </w:rPr>
            </w:pPr>
            <w:r w:rsidRPr="000F3202">
              <w:rPr>
                <w:color w:val="000000"/>
              </w:rPr>
              <w:t>0.177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6464B980" w:rsidR="00BE2AD9" w:rsidRDefault="009C269E" w:rsidP="0025039E">
      <w:pPr>
        <w:spacing w:line="360" w:lineRule="auto"/>
        <w:rPr>
          <w:b/>
          <w:bCs/>
          <w:color w:val="000000" w:themeColor="text1"/>
        </w:rPr>
      </w:pPr>
      <w:r>
        <w:rPr>
          <w:b/>
          <w:bCs/>
          <w:noProof/>
          <w:color w:val="000000" w:themeColor="text1"/>
        </w:rPr>
        <w:drawing>
          <wp:inline distT="0" distB="0" distL="0" distR="0" wp14:anchorId="072D456F" wp14:editId="77C62420">
            <wp:extent cx="4328160" cy="4020657"/>
            <wp:effectExtent l="0" t="0" r="2540" b="5715"/>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4"/>
                    <a:stretch>
                      <a:fillRect/>
                    </a:stretch>
                  </pic:blipFill>
                  <pic:spPr>
                    <a:xfrm>
                      <a:off x="0" y="0"/>
                      <a:ext cx="4332002" cy="4024226"/>
                    </a:xfrm>
                    <a:prstGeom prst="rect">
                      <a:avLst/>
                    </a:prstGeom>
                  </pic:spPr>
                </pic:pic>
              </a:graphicData>
            </a:graphic>
          </wp:inline>
        </w:drawing>
      </w:r>
    </w:p>
    <w:p w14:paraId="79BC1A43" w14:textId="1E1D299C"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5EFE30C5" w14:textId="55AFC0E1"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CD59F2">
        <w:rPr>
          <w:color w:val="000000" w:themeColor="text1"/>
        </w:rPr>
        <w:t>8</w:t>
      </w:r>
      <w:r>
        <w:rPr>
          <w:color w:val="000000" w:themeColor="text1"/>
        </w:rPr>
        <w:t xml:space="preserve">;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Pr>
          <w:color w:val="000000" w:themeColor="text1"/>
        </w:rPr>
        <w:t xml:space="preserve">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D59F2">
        <w:rPr>
          <w:color w:val="000000" w:themeColor="text1"/>
        </w:rPr>
        <w:t>&lt;0.001 in both cases</w:t>
      </w:r>
      <w:r>
        <w:rPr>
          <w:color w:val="000000" w:themeColor="text1"/>
        </w:rPr>
        <w:t>; Fig. 4</w:t>
      </w:r>
      <w:r w:rsidR="00DE0E3A">
        <w:rPr>
          <w:color w:val="000000" w:themeColor="text1"/>
        </w:rPr>
        <w:t>a</w:t>
      </w:r>
      <w:r>
        <w:rPr>
          <w:color w:val="000000" w:themeColor="text1"/>
        </w:rPr>
        <w:t xml:space="preserve">). </w:t>
      </w:r>
      <w:r w:rsidR="00CD59F2">
        <w:rPr>
          <w:color w:val="000000" w:themeColor="text1"/>
        </w:rPr>
        <w:t xml:space="preserve">A marginal interaction between </w:t>
      </w:r>
      <w:r w:rsidR="00D01437">
        <w:rPr>
          <w:color w:val="000000" w:themeColor="text1"/>
        </w:rPr>
        <w:t>soil nitrogen availability and plant functional group (</w:t>
      </w:r>
      <w:r w:rsidR="00D01437">
        <w:rPr>
          <w:i/>
          <w:iCs/>
          <w:color w:val="000000" w:themeColor="text1"/>
        </w:rPr>
        <w:t>p</w:t>
      </w:r>
      <w:r w:rsidR="00D01437">
        <w:rPr>
          <w:color w:val="000000" w:themeColor="text1"/>
        </w:rPr>
        <w:t>=0.0</w:t>
      </w:r>
      <w:r w:rsidR="00CD59F2">
        <w:rPr>
          <w:color w:val="000000" w:themeColor="text1"/>
        </w:rPr>
        <w:t>57</w:t>
      </w:r>
      <w:r w:rsidR="00D01437">
        <w:rPr>
          <w:color w:val="000000" w:themeColor="text1"/>
        </w:rPr>
        <w:t>; Table 4) indicated that the positive effect of increasing soil nitrogen</w:t>
      </w:r>
      <w:r w:rsidR="002E1FFF">
        <w:rPr>
          <w:color w:val="000000" w:themeColor="text1"/>
        </w:rPr>
        <w:t xml:space="preserve"> availability on </w:t>
      </w:r>
      <w:r w:rsidR="002E1FFF">
        <w:rPr>
          <w:i/>
          <w:iCs/>
          <w:color w:val="000000" w:themeColor="text1"/>
        </w:rPr>
        <w:t>N</w:t>
      </w:r>
      <w:r w:rsidR="002E1FFF">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w:t>
      </w:r>
      <w:r w:rsidR="001D32A2">
        <w:rPr>
          <w:color w:val="000000" w:themeColor="text1"/>
        </w:rPr>
        <w:t>N-fixers</w:t>
      </w:r>
      <w:r w:rsidR="00D01437">
        <w:rPr>
          <w:color w:val="000000" w:themeColor="text1"/>
        </w:rPr>
        <w:t xml:space="preserve"> (Tukey: </w:t>
      </w:r>
      <w:r w:rsidR="00D01437">
        <w:rPr>
          <w:i/>
          <w:iCs/>
          <w:color w:val="000000" w:themeColor="text1"/>
        </w:rPr>
        <w:t>p</w:t>
      </w:r>
      <w:r w:rsidR="00D01437">
        <w:rPr>
          <w:color w:val="000000" w:themeColor="text1"/>
        </w:rPr>
        <w:t>&lt;0.001; Table 4; Fig. 4d)</w:t>
      </w:r>
      <w:r w:rsidR="002E1FFF">
        <w:rPr>
          <w:color w:val="000000" w:themeColor="text1"/>
        </w:rPr>
        <w:t>.</w:t>
      </w:r>
      <w:r w:rsidR="00D01437">
        <w:rPr>
          <w:color w:val="000000" w:themeColor="text1"/>
        </w:rPr>
        <w:t xml:space="preserve"> </w:t>
      </w:r>
      <w:r w:rsidR="00CD59F2">
        <w:rPr>
          <w:color w:val="000000" w:themeColor="text1"/>
        </w:rPr>
        <w:t xml:space="preserve">Increasing soil moisture 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w:t>
      </w:r>
      <w:r w:rsidR="00CD59F2">
        <w:rPr>
          <w:color w:val="000000" w:themeColor="text1"/>
        </w:rPr>
        <w:t>1</w:t>
      </w:r>
      <w:r w:rsidR="003F78EE">
        <w:rPr>
          <w:color w:val="000000" w:themeColor="text1"/>
        </w:rPr>
        <w:t>; Table 4; Fig. 4g</w:t>
      </w:r>
      <w:r w:rsidR="00D01437">
        <w:rPr>
          <w:color w:val="000000" w:themeColor="text1"/>
        </w:rPr>
        <w:t>).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D01437">
        <w:rPr>
          <w:color w:val="000000" w:themeColor="text1"/>
        </w:rPr>
        <w:t>&lt;</w:t>
      </w:r>
      <w:r w:rsidR="003365BA">
        <w:rPr>
          <w:color w:val="000000" w:themeColor="text1"/>
        </w:rPr>
        <w:t>0.001</w:t>
      </w:r>
      <w:r w:rsidR="00CD59F2">
        <w:rPr>
          <w:color w:val="000000" w:themeColor="text1"/>
        </w:rPr>
        <w:t xml:space="preserve"> in both cases</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CD59F2">
        <w:rPr>
          <w:color w:val="000000" w:themeColor="text1"/>
        </w:rPr>
        <w:t>24</w:t>
      </w:r>
      <w:r w:rsidR="003365BA">
        <w:rPr>
          <w:color w:val="000000" w:themeColor="text1"/>
        </w:rPr>
        <w:t>).</w:t>
      </w:r>
    </w:p>
    <w:p w14:paraId="2B872623" w14:textId="7BD1A7B8" w:rsidR="00D01437" w:rsidRDefault="00CD59F2" w:rsidP="002E1FFF">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=0.455; Table 4</w:t>
      </w:r>
      <w:r w:rsidR="003F78EE">
        <w:rPr>
          <w:color w:val="000000" w:themeColor="text1"/>
        </w:rPr>
        <w:t>; Fig. 4b</w:t>
      </w:r>
      <w:r>
        <w:rPr>
          <w:color w:val="000000" w:themeColor="text1"/>
        </w:rPr>
        <w:t>)</w:t>
      </w:r>
      <w:r w:rsidR="006E0C15">
        <w:rPr>
          <w:color w:val="000000" w:themeColor="text1"/>
        </w:rPr>
        <w:t xml:space="preserve">. Increasing soil nitrogen availability and soil moisture each had a positive effect on </w:t>
      </w:r>
      <w:r w:rsidR="006E0C15">
        <w:rPr>
          <w:i/>
          <w:iCs/>
          <w:color w:val="000000" w:themeColor="text1"/>
        </w:rPr>
        <w:t>N</w:t>
      </w:r>
      <w:r w:rsidR="006E0C15">
        <w:rPr>
          <w:color w:val="000000" w:themeColor="text1"/>
          <w:vertAlign w:val="subscript"/>
        </w:rPr>
        <w:t>mass</w:t>
      </w:r>
      <w:r w:rsidR="006E0C15">
        <w:rPr>
          <w:color w:val="000000" w:themeColor="text1"/>
        </w:rPr>
        <w:t xml:space="preserve"> (</w:t>
      </w:r>
      <w:r w:rsidR="006E0C15">
        <w:rPr>
          <w:i/>
          <w:iCs/>
          <w:color w:val="000000" w:themeColor="text1"/>
        </w:rPr>
        <w:t>p</w:t>
      </w:r>
      <w:r w:rsidR="006E0C15">
        <w:rPr>
          <w:color w:val="000000" w:themeColor="text1"/>
        </w:rPr>
        <w:t>&lt;0.001 in both cases; Table 4</w:t>
      </w:r>
      <w:r w:rsidR="003F78EE">
        <w:rPr>
          <w:color w:val="000000" w:themeColor="text1"/>
        </w:rPr>
        <w:t>; Fig. 4e, 4h</w:t>
      </w:r>
      <w:r w:rsidR="006E0C15">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6E0C15">
        <w:rPr>
          <w:color w:val="000000" w:themeColor="text1"/>
        </w:rPr>
        <w:t>01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E0C15">
        <w:rPr>
          <w:color w:val="000000" w:themeColor="text1"/>
        </w:rPr>
        <w:t>323</w:t>
      </w:r>
      <w:r w:rsidR="0040616D">
        <w:rPr>
          <w:color w:val="000000" w:themeColor="text1"/>
        </w:rPr>
        <w:t>).</w:t>
      </w:r>
    </w:p>
    <w:p w14:paraId="151C9E71" w14:textId="711D5344" w:rsidR="002B48F9" w:rsidRPr="006E0C15" w:rsidRDefault="00EA7513" w:rsidP="006E0C15">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w:t>
      </w:r>
      <w:r w:rsidR="001D32A2">
        <w:rPr>
          <w:color w:val="000000" w:themeColor="text1"/>
        </w:rPr>
        <w:t>N-fixers</w:t>
      </w:r>
      <w:r w:rsidR="00F97CDA">
        <w:rPr>
          <w:color w:val="000000" w:themeColor="text1"/>
        </w:rPr>
        <w:t xml:space="preserve"> (Tukey: p=0.0</w:t>
      </w:r>
      <w:r w:rsidR="006E0C15">
        <w:rPr>
          <w:color w:val="000000" w:themeColor="text1"/>
        </w:rPr>
        <w:t>28</w:t>
      </w:r>
      <w:r w:rsidR="002043F8">
        <w:rPr>
          <w:color w:val="000000" w:themeColor="text1"/>
        </w:rPr>
        <w:t>)</w:t>
      </w:r>
      <w:r w:rsidR="002E1FFF">
        <w:rPr>
          <w:color w:val="000000" w:themeColor="text1"/>
        </w:rPr>
        <w:t>,</w:t>
      </w:r>
      <w:r w:rsidR="002043F8">
        <w:rPr>
          <w:color w:val="000000" w:themeColor="text1"/>
        </w:rPr>
        <w:t xml:space="preserve"> but</w:t>
      </w:r>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F97CDA">
        <w:rPr>
          <w:color w:val="000000" w:themeColor="text1"/>
        </w:rPr>
        <w:t>=0.</w:t>
      </w:r>
      <w:r w:rsidR="006E0C15">
        <w:rPr>
          <w:color w:val="000000" w:themeColor="text1"/>
        </w:rPr>
        <w:t>806</w:t>
      </w:r>
      <w:r w:rsidR="00F97CDA">
        <w:rPr>
          <w:color w:val="000000" w:themeColor="text1"/>
        </w:rPr>
        <w:t>) or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6E0C15">
        <w:rPr>
          <w:color w:val="000000" w:themeColor="text1"/>
        </w:rPr>
        <w:t>=0.998</w:t>
      </w:r>
      <w:r w:rsidR="00F97CDA">
        <w:rPr>
          <w:color w:val="000000" w:themeColor="text1"/>
        </w:rPr>
        <w:t xml:space="preserve">).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w:t>
      </w:r>
      <w:r w:rsidR="006E0C15">
        <w:rPr>
          <w:color w:val="000000" w:themeColor="text1"/>
        </w:rPr>
        <w:t>0.436</w:t>
      </w:r>
      <w:r w:rsidR="00F97CDA">
        <w:rPr>
          <w:color w:val="000000" w:themeColor="text1"/>
        </w:rPr>
        <w:t>; Table 4</w:t>
      </w:r>
      <w:r w:rsidR="003F78EE">
        <w:rPr>
          <w:color w:val="000000" w:themeColor="text1"/>
        </w:rPr>
        <w:t xml:space="preserve">; Fig. </w:t>
      </w:r>
      <w:r w:rsidR="002F6175">
        <w:rPr>
          <w:color w:val="000000" w:themeColor="text1"/>
        </w:rPr>
        <w:t>4i</w:t>
      </w:r>
      <w:r w:rsidR="00F97CDA">
        <w:rPr>
          <w:color w:val="000000" w:themeColor="text1"/>
        </w:rPr>
        <w:t>).</w:t>
      </w:r>
      <w:r w:rsidR="00AD7D44">
        <w:rPr>
          <w:color w:val="000000" w:themeColor="text1"/>
        </w:rPr>
        <w:t xml:space="preserve"> </w:t>
      </w:r>
      <w:r w:rsidR="00F97CDA">
        <w:rPr>
          <w:color w:val="000000" w:themeColor="text1"/>
        </w:rPr>
        <w:t xml:space="preserve">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 xml:space="preserve">&lt;0.001; Table 4) indicated that </w:t>
      </w:r>
      <w:r w:rsidR="00C9519A">
        <w:rPr>
          <w:color w:val="000000" w:themeColor="text1"/>
        </w:rPr>
        <w:t xml:space="preserve">the </w:t>
      </w:r>
      <w:r w:rsidR="00F97CDA">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w:t>
      </w:r>
      <w:r w:rsidR="001D32A2">
        <w:rPr>
          <w:color w:val="000000" w:themeColor="text1"/>
        </w:rPr>
        <w:t>N-fixers</w:t>
      </w:r>
      <w:r w:rsidR="006E0C15">
        <w:rPr>
          <w:color w:val="000000" w:themeColor="text1"/>
        </w:rPr>
        <w:t xml:space="preserve"> (Tukey: </w:t>
      </w:r>
      <w:r w:rsidR="006E0C15">
        <w:rPr>
          <w:i/>
          <w:iCs/>
          <w:color w:val="000000" w:themeColor="text1"/>
        </w:rPr>
        <w:t>p</w:t>
      </w:r>
      <w:r w:rsidR="006E0C15">
        <w:rPr>
          <w:color w:val="000000" w:themeColor="text1"/>
        </w:rPr>
        <w:t>&lt;0.001)</w:t>
      </w:r>
      <w:r w:rsidR="00F97CDA">
        <w:rPr>
          <w:color w:val="000000" w:themeColor="text1"/>
        </w:rPr>
        <w:t xml:space="preserve"> and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DE0E3A">
        <w:rPr>
          <w:i/>
          <w:iCs/>
          <w:color w:val="000000" w:themeColor="text1"/>
        </w:rPr>
        <w:t>p</w:t>
      </w:r>
      <w:r w:rsidR="006E0C15">
        <w:rPr>
          <w:color w:val="000000" w:themeColor="text1"/>
        </w:rPr>
        <w:t>=0.003</w:t>
      </w:r>
      <w:r w:rsidR="00F97CDA">
        <w:rPr>
          <w:color w:val="000000" w:themeColor="text1"/>
        </w:rPr>
        <w:t>;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0F3202"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F3202" w:rsidRPr="000959FB" w:rsidRDefault="000F3202" w:rsidP="000F320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0F3202" w:rsidRPr="008C72FA" w:rsidRDefault="000F3202" w:rsidP="000F3202">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3A54F29" w:rsidR="000F3202" w:rsidRPr="000F3202" w:rsidRDefault="000F3202" w:rsidP="000F3202">
            <w:pPr>
              <w:jc w:val="right"/>
              <w:rPr>
                <w:color w:val="000000"/>
              </w:rPr>
            </w:pPr>
            <w:r w:rsidRPr="000F3202">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49BC43AB"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1051BD8C" w:rsidR="000F3202" w:rsidRPr="000F3202" w:rsidRDefault="000F3202" w:rsidP="000F3202">
            <w:pPr>
              <w:jc w:val="right"/>
              <w:rPr>
                <w:color w:val="000000"/>
              </w:rPr>
            </w:pPr>
            <w:r w:rsidRPr="000F3202">
              <w:rPr>
                <w:color w:val="000000"/>
              </w:rPr>
              <w:t>-</w:t>
            </w:r>
          </w:p>
        </w:tc>
        <w:tc>
          <w:tcPr>
            <w:tcW w:w="1303" w:type="dxa"/>
            <w:tcBorders>
              <w:top w:val="single" w:sz="4" w:space="0" w:color="auto"/>
              <w:left w:val="nil"/>
              <w:bottom w:val="nil"/>
              <w:right w:val="nil"/>
            </w:tcBorders>
            <w:vAlign w:val="bottom"/>
          </w:tcPr>
          <w:p w14:paraId="3A30F7DF" w14:textId="22D4A4EC" w:rsidR="000F3202" w:rsidRPr="000F3202" w:rsidRDefault="000F3202" w:rsidP="000F3202">
            <w:pPr>
              <w:jc w:val="right"/>
              <w:rPr>
                <w:color w:val="000000"/>
              </w:rPr>
            </w:pPr>
            <w:r w:rsidRPr="000F3202">
              <w:rPr>
                <w:color w:val="000000"/>
              </w:rPr>
              <w:t>7.72E-02</w:t>
            </w:r>
          </w:p>
        </w:tc>
        <w:tc>
          <w:tcPr>
            <w:tcW w:w="996" w:type="dxa"/>
            <w:tcBorders>
              <w:top w:val="single" w:sz="4" w:space="0" w:color="auto"/>
              <w:left w:val="nil"/>
              <w:bottom w:val="nil"/>
              <w:right w:val="nil"/>
            </w:tcBorders>
            <w:vAlign w:val="bottom"/>
          </w:tcPr>
          <w:p w14:paraId="03A1F31E" w14:textId="5507C184" w:rsidR="000F3202" w:rsidRPr="000F3202" w:rsidRDefault="000F3202" w:rsidP="000F3202">
            <w:pPr>
              <w:jc w:val="right"/>
              <w:rPr>
                <w:color w:val="000000"/>
              </w:rPr>
            </w:pPr>
            <w:r w:rsidRPr="000F3202">
              <w:rPr>
                <w:color w:val="000000"/>
              </w:rPr>
              <w:t>-</w:t>
            </w:r>
          </w:p>
        </w:tc>
        <w:tc>
          <w:tcPr>
            <w:tcW w:w="1013" w:type="dxa"/>
            <w:tcBorders>
              <w:top w:val="single" w:sz="4" w:space="0" w:color="auto"/>
              <w:left w:val="nil"/>
              <w:bottom w:val="nil"/>
              <w:right w:val="nil"/>
            </w:tcBorders>
            <w:vAlign w:val="bottom"/>
          </w:tcPr>
          <w:p w14:paraId="76F875D9" w14:textId="48852EAB" w:rsidR="000F3202" w:rsidRPr="000F3202" w:rsidRDefault="000F3202" w:rsidP="000F3202">
            <w:pPr>
              <w:jc w:val="right"/>
              <w:rPr>
                <w:color w:val="000000"/>
              </w:rPr>
            </w:pPr>
            <w:r w:rsidRPr="000F3202">
              <w:rPr>
                <w:color w:val="000000"/>
              </w:rPr>
              <w:t>-</w:t>
            </w:r>
          </w:p>
        </w:tc>
        <w:tc>
          <w:tcPr>
            <w:tcW w:w="1306" w:type="dxa"/>
            <w:tcBorders>
              <w:top w:val="single" w:sz="4" w:space="0" w:color="auto"/>
              <w:left w:val="nil"/>
              <w:bottom w:val="nil"/>
              <w:right w:val="nil"/>
            </w:tcBorders>
            <w:vAlign w:val="bottom"/>
          </w:tcPr>
          <w:p w14:paraId="02FE39A4" w14:textId="45944BED" w:rsidR="000F3202" w:rsidRPr="000F3202" w:rsidRDefault="000F3202" w:rsidP="000F3202">
            <w:pPr>
              <w:jc w:val="right"/>
              <w:rPr>
                <w:color w:val="000000"/>
              </w:rPr>
            </w:pPr>
            <w:r w:rsidRPr="000F3202">
              <w:rPr>
                <w:color w:val="000000"/>
              </w:rPr>
              <w:t>6.91E+00</w:t>
            </w:r>
          </w:p>
        </w:tc>
        <w:tc>
          <w:tcPr>
            <w:tcW w:w="1070" w:type="dxa"/>
            <w:tcBorders>
              <w:top w:val="single" w:sz="4" w:space="0" w:color="auto"/>
              <w:left w:val="nil"/>
              <w:bottom w:val="nil"/>
              <w:right w:val="nil"/>
            </w:tcBorders>
            <w:vAlign w:val="bottom"/>
          </w:tcPr>
          <w:p w14:paraId="6DF5F250" w14:textId="392DEE14"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vAlign w:val="bottom"/>
          </w:tcPr>
          <w:p w14:paraId="0F5DC793" w14:textId="296FB4C0" w:rsidR="000F3202" w:rsidRPr="000F3202" w:rsidRDefault="000F3202" w:rsidP="000F3202">
            <w:pPr>
              <w:jc w:val="right"/>
              <w:rPr>
                <w:color w:val="000000"/>
              </w:rPr>
            </w:pPr>
            <w:r w:rsidRPr="000F3202">
              <w:rPr>
                <w:color w:val="000000"/>
              </w:rPr>
              <w:t>-</w:t>
            </w:r>
          </w:p>
        </w:tc>
      </w:tr>
      <w:tr w:rsidR="000F3202"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0F3202" w:rsidRPr="000959FB" w:rsidRDefault="000F3202" w:rsidP="000F3202">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70C5886F" w:rsidR="000F3202" w:rsidRPr="000F3202" w:rsidRDefault="000F3202" w:rsidP="000F3202">
            <w:pPr>
              <w:jc w:val="right"/>
              <w:rPr>
                <w:color w:val="000000"/>
              </w:rPr>
            </w:pPr>
            <w:r w:rsidRPr="000F3202">
              <w:rPr>
                <w:color w:val="000000"/>
              </w:rPr>
              <w:t>-2.32E+00</w:t>
            </w:r>
          </w:p>
        </w:tc>
        <w:tc>
          <w:tcPr>
            <w:tcW w:w="1007" w:type="dxa"/>
            <w:tcBorders>
              <w:top w:val="nil"/>
              <w:left w:val="nil"/>
              <w:bottom w:val="nil"/>
              <w:right w:val="nil"/>
            </w:tcBorders>
            <w:shd w:val="clear" w:color="auto" w:fill="auto"/>
            <w:noWrap/>
            <w:vAlign w:val="bottom"/>
            <w:hideMark/>
          </w:tcPr>
          <w:p w14:paraId="656D1156" w14:textId="317F653D" w:rsidR="000F3202" w:rsidRPr="000F3202" w:rsidRDefault="000F3202" w:rsidP="000F3202">
            <w:pPr>
              <w:jc w:val="right"/>
              <w:rPr>
                <w:color w:val="000000"/>
              </w:rPr>
            </w:pPr>
            <w:r w:rsidRPr="000F3202">
              <w:rPr>
                <w:color w:val="000000"/>
              </w:rPr>
              <w:t>6.841</w:t>
            </w:r>
          </w:p>
        </w:tc>
        <w:tc>
          <w:tcPr>
            <w:tcW w:w="1070" w:type="dxa"/>
            <w:tcBorders>
              <w:top w:val="nil"/>
              <w:left w:val="nil"/>
              <w:bottom w:val="nil"/>
              <w:right w:val="nil"/>
            </w:tcBorders>
            <w:shd w:val="clear" w:color="auto" w:fill="auto"/>
            <w:noWrap/>
            <w:vAlign w:val="bottom"/>
            <w:hideMark/>
          </w:tcPr>
          <w:p w14:paraId="243F0FB2" w14:textId="7AF688F0" w:rsidR="000F3202" w:rsidRPr="000F3202" w:rsidRDefault="000F3202" w:rsidP="000F3202">
            <w:pPr>
              <w:jc w:val="right"/>
              <w:rPr>
                <w:b/>
                <w:bCs/>
                <w:color w:val="000000"/>
              </w:rPr>
            </w:pPr>
            <w:r w:rsidRPr="000F3202">
              <w:rPr>
                <w:b/>
                <w:bCs/>
                <w:color w:val="000000"/>
              </w:rPr>
              <w:t>0.009</w:t>
            </w:r>
          </w:p>
        </w:tc>
        <w:tc>
          <w:tcPr>
            <w:tcW w:w="1303" w:type="dxa"/>
            <w:tcBorders>
              <w:top w:val="nil"/>
              <w:left w:val="nil"/>
              <w:bottom w:val="nil"/>
              <w:right w:val="nil"/>
            </w:tcBorders>
            <w:vAlign w:val="bottom"/>
          </w:tcPr>
          <w:p w14:paraId="296672BB" w14:textId="43DC2FDB" w:rsidR="000F3202" w:rsidRPr="000F3202" w:rsidRDefault="000F3202" w:rsidP="000F3202">
            <w:pPr>
              <w:jc w:val="right"/>
              <w:rPr>
                <w:color w:val="000000"/>
              </w:rPr>
            </w:pPr>
            <w:r w:rsidRPr="000F3202">
              <w:rPr>
                <w:color w:val="000000"/>
              </w:rPr>
              <w:t>7.91E-01</w:t>
            </w:r>
          </w:p>
        </w:tc>
        <w:tc>
          <w:tcPr>
            <w:tcW w:w="996" w:type="dxa"/>
            <w:tcBorders>
              <w:top w:val="nil"/>
              <w:left w:val="nil"/>
              <w:bottom w:val="nil"/>
              <w:right w:val="nil"/>
            </w:tcBorders>
            <w:vAlign w:val="bottom"/>
          </w:tcPr>
          <w:p w14:paraId="5A4C45CD" w14:textId="28251230" w:rsidR="000F3202" w:rsidRPr="000F3202" w:rsidRDefault="000F3202" w:rsidP="000F3202">
            <w:pPr>
              <w:jc w:val="right"/>
              <w:rPr>
                <w:color w:val="000000"/>
              </w:rPr>
            </w:pPr>
            <w:r w:rsidRPr="000F3202">
              <w:rPr>
                <w:color w:val="000000"/>
              </w:rPr>
              <w:t>0.558</w:t>
            </w:r>
          </w:p>
        </w:tc>
        <w:tc>
          <w:tcPr>
            <w:tcW w:w="1013" w:type="dxa"/>
            <w:tcBorders>
              <w:top w:val="nil"/>
              <w:left w:val="nil"/>
              <w:bottom w:val="nil"/>
              <w:right w:val="nil"/>
            </w:tcBorders>
            <w:vAlign w:val="bottom"/>
          </w:tcPr>
          <w:p w14:paraId="3B1EA975" w14:textId="397B3817" w:rsidR="000F3202" w:rsidRPr="000F3202" w:rsidRDefault="000F3202" w:rsidP="000F3202">
            <w:pPr>
              <w:jc w:val="right"/>
              <w:rPr>
                <w:color w:val="000000"/>
              </w:rPr>
            </w:pPr>
            <w:r w:rsidRPr="000F3202">
              <w:rPr>
                <w:color w:val="000000"/>
              </w:rPr>
              <w:t>0.455</w:t>
            </w:r>
          </w:p>
        </w:tc>
        <w:tc>
          <w:tcPr>
            <w:tcW w:w="1306" w:type="dxa"/>
            <w:tcBorders>
              <w:top w:val="nil"/>
              <w:left w:val="nil"/>
              <w:bottom w:val="nil"/>
              <w:right w:val="nil"/>
            </w:tcBorders>
            <w:vAlign w:val="bottom"/>
          </w:tcPr>
          <w:p w14:paraId="09F8DBBD" w14:textId="3CE62945" w:rsidR="000F3202" w:rsidRPr="000F3202" w:rsidRDefault="000F3202" w:rsidP="000F3202">
            <w:pPr>
              <w:jc w:val="right"/>
              <w:rPr>
                <w:color w:val="000000"/>
              </w:rPr>
            </w:pPr>
            <w:r w:rsidRPr="000F3202">
              <w:rPr>
                <w:color w:val="000000"/>
              </w:rPr>
              <w:t>-3.12E+00</w:t>
            </w:r>
          </w:p>
        </w:tc>
        <w:tc>
          <w:tcPr>
            <w:tcW w:w="1070" w:type="dxa"/>
            <w:tcBorders>
              <w:top w:val="nil"/>
              <w:left w:val="nil"/>
              <w:bottom w:val="nil"/>
              <w:right w:val="nil"/>
            </w:tcBorders>
            <w:vAlign w:val="bottom"/>
          </w:tcPr>
          <w:p w14:paraId="2B129716" w14:textId="34D75810" w:rsidR="000F3202" w:rsidRPr="000F3202" w:rsidRDefault="000F3202" w:rsidP="000F3202">
            <w:pPr>
              <w:jc w:val="right"/>
              <w:rPr>
                <w:color w:val="000000"/>
              </w:rPr>
            </w:pPr>
            <w:r w:rsidRPr="000F3202">
              <w:rPr>
                <w:color w:val="000000"/>
              </w:rPr>
              <w:t>14.931</w:t>
            </w:r>
          </w:p>
        </w:tc>
        <w:tc>
          <w:tcPr>
            <w:tcW w:w="1070" w:type="dxa"/>
            <w:tcBorders>
              <w:top w:val="nil"/>
              <w:left w:val="nil"/>
              <w:bottom w:val="nil"/>
              <w:right w:val="nil"/>
            </w:tcBorders>
            <w:vAlign w:val="bottom"/>
          </w:tcPr>
          <w:p w14:paraId="033AEE07" w14:textId="5124B539" w:rsidR="000F3202" w:rsidRPr="000F3202" w:rsidRDefault="000F3202" w:rsidP="000F3202">
            <w:pPr>
              <w:jc w:val="right"/>
              <w:rPr>
                <w:b/>
                <w:bCs/>
                <w:color w:val="000000"/>
              </w:rPr>
            </w:pPr>
            <w:r w:rsidRPr="000F3202">
              <w:rPr>
                <w:b/>
                <w:bCs/>
                <w:color w:val="000000"/>
              </w:rPr>
              <w:t>&lt;0.001</w:t>
            </w:r>
          </w:p>
        </w:tc>
      </w:tr>
      <w:tr w:rsidR="000F3202"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F3202" w:rsidRPr="000959FB" w:rsidRDefault="000F3202" w:rsidP="000F3202">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F5B4BC" w:rsidR="000F3202" w:rsidRPr="000F3202" w:rsidRDefault="000F3202" w:rsidP="000F3202">
            <w:pPr>
              <w:jc w:val="right"/>
              <w:rPr>
                <w:color w:val="000000"/>
              </w:rPr>
            </w:pPr>
            <w:r w:rsidRPr="000F3202">
              <w:rPr>
                <w:color w:val="000000"/>
              </w:rPr>
              <w:t>-1.26E-02</w:t>
            </w:r>
          </w:p>
        </w:tc>
        <w:tc>
          <w:tcPr>
            <w:tcW w:w="1007" w:type="dxa"/>
            <w:tcBorders>
              <w:top w:val="nil"/>
              <w:left w:val="nil"/>
              <w:bottom w:val="nil"/>
              <w:right w:val="nil"/>
            </w:tcBorders>
            <w:shd w:val="clear" w:color="auto" w:fill="auto"/>
            <w:noWrap/>
            <w:vAlign w:val="bottom"/>
            <w:hideMark/>
          </w:tcPr>
          <w:p w14:paraId="01955225" w14:textId="0799A534" w:rsidR="000F3202" w:rsidRPr="000F3202" w:rsidRDefault="000F3202" w:rsidP="000F3202">
            <w:pPr>
              <w:jc w:val="right"/>
              <w:rPr>
                <w:color w:val="000000"/>
              </w:rPr>
            </w:pPr>
            <w:r w:rsidRPr="000F3202">
              <w:rPr>
                <w:color w:val="000000"/>
              </w:rPr>
              <w:t>7.072</w:t>
            </w:r>
          </w:p>
        </w:tc>
        <w:tc>
          <w:tcPr>
            <w:tcW w:w="1070" w:type="dxa"/>
            <w:tcBorders>
              <w:top w:val="nil"/>
              <w:left w:val="nil"/>
              <w:bottom w:val="nil"/>
              <w:right w:val="nil"/>
            </w:tcBorders>
            <w:shd w:val="clear" w:color="auto" w:fill="auto"/>
            <w:noWrap/>
            <w:vAlign w:val="bottom"/>
            <w:hideMark/>
          </w:tcPr>
          <w:p w14:paraId="587D0F96" w14:textId="7B3EB724" w:rsidR="000F3202" w:rsidRPr="000F3202" w:rsidRDefault="000F3202" w:rsidP="000F3202">
            <w:pPr>
              <w:jc w:val="right"/>
              <w:rPr>
                <w:b/>
                <w:bCs/>
                <w:i/>
                <w:iCs/>
                <w:color w:val="000000"/>
              </w:rPr>
            </w:pPr>
            <w:r w:rsidRPr="000F3202">
              <w:rPr>
                <w:b/>
                <w:bCs/>
                <w:color w:val="000000"/>
              </w:rPr>
              <w:t>0.008</w:t>
            </w:r>
          </w:p>
        </w:tc>
        <w:tc>
          <w:tcPr>
            <w:tcW w:w="1303" w:type="dxa"/>
            <w:tcBorders>
              <w:top w:val="nil"/>
              <w:left w:val="nil"/>
              <w:bottom w:val="nil"/>
              <w:right w:val="nil"/>
            </w:tcBorders>
            <w:vAlign w:val="bottom"/>
          </w:tcPr>
          <w:p w14:paraId="1AB2C1B9" w14:textId="43513C2E" w:rsidR="000F3202" w:rsidRPr="000F3202" w:rsidRDefault="000F3202" w:rsidP="000F3202">
            <w:pPr>
              <w:jc w:val="right"/>
              <w:rPr>
                <w:color w:val="000000"/>
              </w:rPr>
            </w:pPr>
            <w:r w:rsidRPr="000F3202">
              <w:rPr>
                <w:color w:val="000000"/>
              </w:rPr>
              <w:t>1.21E-02</w:t>
            </w:r>
          </w:p>
        </w:tc>
        <w:tc>
          <w:tcPr>
            <w:tcW w:w="996" w:type="dxa"/>
            <w:tcBorders>
              <w:top w:val="nil"/>
              <w:left w:val="nil"/>
              <w:bottom w:val="nil"/>
              <w:right w:val="nil"/>
            </w:tcBorders>
            <w:vAlign w:val="bottom"/>
          </w:tcPr>
          <w:p w14:paraId="56BE9CCA" w14:textId="7828AE4C" w:rsidR="000F3202" w:rsidRPr="000F3202" w:rsidRDefault="000F3202" w:rsidP="000F3202">
            <w:pPr>
              <w:jc w:val="right"/>
              <w:rPr>
                <w:color w:val="000000"/>
              </w:rPr>
            </w:pPr>
            <w:r w:rsidRPr="000F3202">
              <w:rPr>
                <w:color w:val="000000"/>
              </w:rPr>
              <w:t>87.457</w:t>
            </w:r>
          </w:p>
        </w:tc>
        <w:tc>
          <w:tcPr>
            <w:tcW w:w="1013" w:type="dxa"/>
            <w:tcBorders>
              <w:top w:val="nil"/>
              <w:left w:val="nil"/>
              <w:bottom w:val="nil"/>
              <w:right w:val="nil"/>
            </w:tcBorders>
            <w:vAlign w:val="bottom"/>
          </w:tcPr>
          <w:p w14:paraId="6991CF44" w14:textId="414F12B2"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7A6A290" w14:textId="6B7719C4" w:rsidR="000F3202" w:rsidRPr="000F3202" w:rsidRDefault="000F3202" w:rsidP="000F3202">
            <w:pPr>
              <w:jc w:val="right"/>
              <w:rPr>
                <w:color w:val="000000"/>
              </w:rPr>
            </w:pPr>
            <w:r w:rsidRPr="000F3202">
              <w:rPr>
                <w:color w:val="000000"/>
              </w:rPr>
              <w:t>-2.66E-02</w:t>
            </w:r>
          </w:p>
        </w:tc>
        <w:tc>
          <w:tcPr>
            <w:tcW w:w="1070" w:type="dxa"/>
            <w:tcBorders>
              <w:top w:val="nil"/>
              <w:left w:val="nil"/>
              <w:bottom w:val="nil"/>
              <w:right w:val="nil"/>
            </w:tcBorders>
            <w:vAlign w:val="bottom"/>
          </w:tcPr>
          <w:p w14:paraId="6EB71BDB" w14:textId="36B2810D" w:rsidR="000F3202" w:rsidRPr="000F3202" w:rsidRDefault="000F3202" w:rsidP="000F3202">
            <w:pPr>
              <w:jc w:val="right"/>
              <w:rPr>
                <w:color w:val="000000"/>
              </w:rPr>
            </w:pPr>
            <w:r w:rsidRPr="000F3202">
              <w:rPr>
                <w:color w:val="000000"/>
              </w:rPr>
              <w:t>41.791</w:t>
            </w:r>
          </w:p>
        </w:tc>
        <w:tc>
          <w:tcPr>
            <w:tcW w:w="1070" w:type="dxa"/>
            <w:tcBorders>
              <w:top w:val="nil"/>
              <w:left w:val="nil"/>
              <w:bottom w:val="nil"/>
              <w:right w:val="nil"/>
            </w:tcBorders>
            <w:vAlign w:val="bottom"/>
          </w:tcPr>
          <w:p w14:paraId="01B4A24D" w14:textId="1BC46FC6" w:rsidR="000F3202" w:rsidRPr="000F3202" w:rsidRDefault="000F3202" w:rsidP="000F3202">
            <w:pPr>
              <w:jc w:val="right"/>
              <w:rPr>
                <w:b/>
                <w:bCs/>
                <w:color w:val="000000"/>
              </w:rPr>
            </w:pPr>
            <w:r w:rsidRPr="000F3202">
              <w:rPr>
                <w:b/>
                <w:bCs/>
                <w:color w:val="000000"/>
              </w:rPr>
              <w:t>&lt;0.001</w:t>
            </w:r>
          </w:p>
        </w:tc>
      </w:tr>
      <w:tr w:rsidR="000F3202"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9C4056" w:rsidR="000F3202" w:rsidRPr="000959FB" w:rsidRDefault="000F3202" w:rsidP="000F3202">
            <w:pPr>
              <w:rPr>
                <w:color w:val="000000"/>
              </w:rPr>
            </w:pPr>
            <w:r w:rsidRPr="000959FB">
              <w:rPr>
                <w:color w:val="000000"/>
              </w:rPr>
              <w:t xml:space="preserve">Soil moisture </w:t>
            </w:r>
            <w:r>
              <w:rPr>
                <w:color w:val="000000"/>
              </w:rPr>
              <w:t>(</w:t>
            </w:r>
            <w:r>
              <w:rPr>
                <w:i/>
                <w:iCs/>
                <w:color w:val="000000"/>
              </w:rPr>
              <w:t>SM</w:t>
            </w:r>
            <w:r w:rsidR="00C9519A">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79553C7" w:rsidR="000F3202" w:rsidRPr="000F3202" w:rsidRDefault="000F3202" w:rsidP="000F3202">
            <w:pPr>
              <w:jc w:val="right"/>
              <w:rPr>
                <w:color w:val="000000"/>
              </w:rPr>
            </w:pPr>
            <w:r w:rsidRPr="000F3202">
              <w:rPr>
                <w:color w:val="000000"/>
              </w:rPr>
              <w:t>5.60E-01</w:t>
            </w:r>
          </w:p>
        </w:tc>
        <w:tc>
          <w:tcPr>
            <w:tcW w:w="1007" w:type="dxa"/>
            <w:tcBorders>
              <w:top w:val="nil"/>
              <w:left w:val="nil"/>
              <w:bottom w:val="nil"/>
              <w:right w:val="nil"/>
            </w:tcBorders>
            <w:shd w:val="clear" w:color="auto" w:fill="auto"/>
            <w:noWrap/>
            <w:vAlign w:val="bottom"/>
            <w:hideMark/>
          </w:tcPr>
          <w:p w14:paraId="2A9C43BA" w14:textId="53EC53FB" w:rsidR="000F3202" w:rsidRPr="000F3202" w:rsidRDefault="000F3202" w:rsidP="000F3202">
            <w:pPr>
              <w:jc w:val="right"/>
              <w:rPr>
                <w:color w:val="000000"/>
              </w:rPr>
            </w:pPr>
            <w:r w:rsidRPr="000F3202">
              <w:rPr>
                <w:color w:val="000000"/>
              </w:rPr>
              <w:t>6.493</w:t>
            </w:r>
          </w:p>
        </w:tc>
        <w:tc>
          <w:tcPr>
            <w:tcW w:w="1070" w:type="dxa"/>
            <w:tcBorders>
              <w:top w:val="nil"/>
              <w:left w:val="nil"/>
              <w:bottom w:val="nil"/>
              <w:right w:val="nil"/>
            </w:tcBorders>
            <w:shd w:val="clear" w:color="auto" w:fill="auto"/>
            <w:noWrap/>
            <w:vAlign w:val="bottom"/>
            <w:hideMark/>
          </w:tcPr>
          <w:p w14:paraId="47DF10DC" w14:textId="4684CAF8" w:rsidR="000F3202" w:rsidRPr="000F3202" w:rsidRDefault="000F3202" w:rsidP="000F3202">
            <w:pPr>
              <w:jc w:val="right"/>
              <w:rPr>
                <w:b/>
                <w:bCs/>
                <w:color w:val="000000"/>
              </w:rPr>
            </w:pPr>
            <w:r w:rsidRPr="000F3202">
              <w:rPr>
                <w:b/>
                <w:bCs/>
                <w:color w:val="000000"/>
              </w:rPr>
              <w:t>0.011</w:t>
            </w:r>
          </w:p>
        </w:tc>
        <w:tc>
          <w:tcPr>
            <w:tcW w:w="1303" w:type="dxa"/>
            <w:tcBorders>
              <w:top w:val="nil"/>
              <w:left w:val="nil"/>
              <w:bottom w:val="nil"/>
              <w:right w:val="nil"/>
            </w:tcBorders>
            <w:vAlign w:val="bottom"/>
          </w:tcPr>
          <w:p w14:paraId="5BB787B9" w14:textId="07F2BF53" w:rsidR="000F3202" w:rsidRPr="000F3202" w:rsidRDefault="000F3202" w:rsidP="000F3202">
            <w:pPr>
              <w:jc w:val="right"/>
              <w:rPr>
                <w:color w:val="000000"/>
              </w:rPr>
            </w:pPr>
            <w:r w:rsidRPr="000F3202">
              <w:rPr>
                <w:color w:val="000000"/>
              </w:rPr>
              <w:t>7.94E-01</w:t>
            </w:r>
          </w:p>
        </w:tc>
        <w:tc>
          <w:tcPr>
            <w:tcW w:w="996" w:type="dxa"/>
            <w:tcBorders>
              <w:top w:val="nil"/>
              <w:left w:val="nil"/>
              <w:bottom w:val="nil"/>
              <w:right w:val="nil"/>
            </w:tcBorders>
            <w:vAlign w:val="bottom"/>
          </w:tcPr>
          <w:p w14:paraId="2ADEA6AA" w14:textId="256C90A5" w:rsidR="000F3202" w:rsidRPr="000F3202" w:rsidRDefault="000F3202" w:rsidP="000F3202">
            <w:pPr>
              <w:jc w:val="right"/>
              <w:rPr>
                <w:color w:val="000000"/>
              </w:rPr>
            </w:pPr>
            <w:r w:rsidRPr="000F3202">
              <w:rPr>
                <w:color w:val="000000"/>
              </w:rPr>
              <w:t>10.889</w:t>
            </w:r>
          </w:p>
        </w:tc>
        <w:tc>
          <w:tcPr>
            <w:tcW w:w="1013" w:type="dxa"/>
            <w:tcBorders>
              <w:top w:val="nil"/>
              <w:left w:val="nil"/>
              <w:bottom w:val="nil"/>
              <w:right w:val="nil"/>
            </w:tcBorders>
            <w:vAlign w:val="bottom"/>
          </w:tcPr>
          <w:p w14:paraId="3AAC9529" w14:textId="7F003D13"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C78A7AE" w14:textId="2F0E30E8" w:rsidR="000F3202" w:rsidRPr="000F3202" w:rsidRDefault="000F3202" w:rsidP="000F3202">
            <w:pPr>
              <w:jc w:val="right"/>
              <w:rPr>
                <w:color w:val="000000"/>
              </w:rPr>
            </w:pPr>
            <w:r w:rsidRPr="000F3202">
              <w:rPr>
                <w:color w:val="000000"/>
              </w:rPr>
              <w:t>-2.54E-01</w:t>
            </w:r>
          </w:p>
        </w:tc>
        <w:tc>
          <w:tcPr>
            <w:tcW w:w="1070" w:type="dxa"/>
            <w:tcBorders>
              <w:top w:val="nil"/>
              <w:left w:val="nil"/>
              <w:bottom w:val="nil"/>
              <w:right w:val="nil"/>
            </w:tcBorders>
            <w:vAlign w:val="bottom"/>
          </w:tcPr>
          <w:p w14:paraId="5BC56F81" w14:textId="43F06047" w:rsidR="000F3202" w:rsidRPr="000F3202" w:rsidRDefault="000F3202" w:rsidP="000F3202">
            <w:pPr>
              <w:jc w:val="right"/>
              <w:rPr>
                <w:color w:val="000000"/>
              </w:rPr>
            </w:pPr>
            <w:r w:rsidRPr="000F3202">
              <w:rPr>
                <w:color w:val="000000"/>
              </w:rPr>
              <w:t>0.605</w:t>
            </w:r>
          </w:p>
        </w:tc>
        <w:tc>
          <w:tcPr>
            <w:tcW w:w="1070" w:type="dxa"/>
            <w:tcBorders>
              <w:top w:val="nil"/>
              <w:left w:val="nil"/>
              <w:bottom w:val="nil"/>
              <w:right w:val="nil"/>
            </w:tcBorders>
            <w:vAlign w:val="bottom"/>
          </w:tcPr>
          <w:p w14:paraId="40538663" w14:textId="5BBD59B5" w:rsidR="000F3202" w:rsidRPr="000F3202" w:rsidRDefault="000F3202" w:rsidP="000F3202">
            <w:pPr>
              <w:jc w:val="right"/>
              <w:rPr>
                <w:b/>
                <w:bCs/>
                <w:color w:val="000000"/>
              </w:rPr>
            </w:pPr>
            <w:r w:rsidRPr="000F3202">
              <w:rPr>
                <w:color w:val="000000"/>
              </w:rPr>
              <w:t>0.437</w:t>
            </w:r>
          </w:p>
        </w:tc>
      </w:tr>
      <w:tr w:rsidR="000F3202"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F3202" w:rsidRPr="000959FB" w:rsidRDefault="000F3202" w:rsidP="000F320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2171E9B8"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54DB113F" w14:textId="298D0CAE" w:rsidR="000F3202" w:rsidRPr="000F3202" w:rsidRDefault="000F3202" w:rsidP="000F3202">
            <w:pPr>
              <w:jc w:val="right"/>
              <w:rPr>
                <w:color w:val="000000"/>
              </w:rPr>
            </w:pPr>
            <w:r w:rsidRPr="000F3202">
              <w:rPr>
                <w:color w:val="000000"/>
              </w:rPr>
              <w:t>49.273</w:t>
            </w:r>
          </w:p>
        </w:tc>
        <w:tc>
          <w:tcPr>
            <w:tcW w:w="1070" w:type="dxa"/>
            <w:tcBorders>
              <w:top w:val="nil"/>
              <w:left w:val="nil"/>
              <w:bottom w:val="nil"/>
              <w:right w:val="nil"/>
            </w:tcBorders>
            <w:shd w:val="clear" w:color="auto" w:fill="auto"/>
            <w:noWrap/>
            <w:vAlign w:val="bottom"/>
            <w:hideMark/>
          </w:tcPr>
          <w:p w14:paraId="733191CC" w14:textId="74C1CBFA" w:rsidR="000F3202" w:rsidRPr="000F3202" w:rsidRDefault="000F3202" w:rsidP="000F3202">
            <w:pPr>
              <w:jc w:val="right"/>
              <w:rPr>
                <w:b/>
                <w:bCs/>
                <w:color w:val="000000"/>
              </w:rPr>
            </w:pPr>
            <w:r w:rsidRPr="000F3202">
              <w:rPr>
                <w:b/>
                <w:bCs/>
                <w:color w:val="000000"/>
              </w:rPr>
              <w:t>&lt;0.001</w:t>
            </w:r>
          </w:p>
        </w:tc>
        <w:tc>
          <w:tcPr>
            <w:tcW w:w="1303" w:type="dxa"/>
            <w:tcBorders>
              <w:top w:val="nil"/>
              <w:left w:val="nil"/>
              <w:bottom w:val="nil"/>
              <w:right w:val="nil"/>
            </w:tcBorders>
            <w:vAlign w:val="bottom"/>
          </w:tcPr>
          <w:p w14:paraId="672BB927" w14:textId="2EDD8CE0" w:rsidR="000F3202" w:rsidRPr="000F3202" w:rsidRDefault="000F3202" w:rsidP="000F3202">
            <w:pPr>
              <w:jc w:val="right"/>
              <w:rPr>
                <w:b/>
                <w:bCs/>
                <w:color w:val="000000"/>
              </w:rPr>
            </w:pPr>
            <w:r w:rsidRPr="000F3202">
              <w:rPr>
                <w:color w:val="000000"/>
              </w:rPr>
              <w:t>-</w:t>
            </w:r>
          </w:p>
        </w:tc>
        <w:tc>
          <w:tcPr>
            <w:tcW w:w="996" w:type="dxa"/>
            <w:tcBorders>
              <w:top w:val="nil"/>
              <w:left w:val="nil"/>
              <w:bottom w:val="nil"/>
              <w:right w:val="nil"/>
            </w:tcBorders>
            <w:vAlign w:val="bottom"/>
          </w:tcPr>
          <w:p w14:paraId="136AE9EF" w14:textId="2D2051CE" w:rsidR="000F3202" w:rsidRPr="000F3202" w:rsidRDefault="000F3202" w:rsidP="000F3202">
            <w:pPr>
              <w:jc w:val="right"/>
              <w:rPr>
                <w:b/>
                <w:bCs/>
                <w:color w:val="000000"/>
              </w:rPr>
            </w:pPr>
            <w:r w:rsidRPr="000F3202">
              <w:rPr>
                <w:color w:val="000000"/>
              </w:rPr>
              <w:t>21.786</w:t>
            </w:r>
          </w:p>
        </w:tc>
        <w:tc>
          <w:tcPr>
            <w:tcW w:w="1013" w:type="dxa"/>
            <w:tcBorders>
              <w:top w:val="nil"/>
              <w:left w:val="nil"/>
              <w:bottom w:val="nil"/>
              <w:right w:val="nil"/>
            </w:tcBorders>
            <w:vAlign w:val="bottom"/>
          </w:tcPr>
          <w:p w14:paraId="079D245C" w14:textId="2C048361"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33A2B16F" w14:textId="26557EAC" w:rsidR="000F3202" w:rsidRPr="000F3202" w:rsidRDefault="000F3202" w:rsidP="000F3202">
            <w:pPr>
              <w:jc w:val="right"/>
              <w:rPr>
                <w:b/>
                <w:bCs/>
                <w:color w:val="000000"/>
              </w:rPr>
            </w:pPr>
            <w:r w:rsidRPr="000F3202">
              <w:rPr>
                <w:color w:val="000000"/>
              </w:rPr>
              <w:t>-</w:t>
            </w:r>
          </w:p>
        </w:tc>
        <w:tc>
          <w:tcPr>
            <w:tcW w:w="1070" w:type="dxa"/>
            <w:tcBorders>
              <w:top w:val="nil"/>
              <w:left w:val="nil"/>
              <w:bottom w:val="nil"/>
              <w:right w:val="nil"/>
            </w:tcBorders>
            <w:vAlign w:val="bottom"/>
          </w:tcPr>
          <w:p w14:paraId="037DC3D9" w14:textId="69D414AE" w:rsidR="000F3202" w:rsidRPr="000F3202" w:rsidRDefault="000F3202" w:rsidP="000F3202">
            <w:pPr>
              <w:jc w:val="right"/>
              <w:rPr>
                <w:b/>
                <w:bCs/>
                <w:color w:val="000000"/>
              </w:rPr>
            </w:pPr>
            <w:r w:rsidRPr="000F3202">
              <w:rPr>
                <w:color w:val="000000"/>
              </w:rPr>
              <w:t>6.673</w:t>
            </w:r>
          </w:p>
        </w:tc>
        <w:tc>
          <w:tcPr>
            <w:tcW w:w="1070" w:type="dxa"/>
            <w:tcBorders>
              <w:top w:val="nil"/>
              <w:left w:val="nil"/>
              <w:bottom w:val="nil"/>
              <w:right w:val="nil"/>
            </w:tcBorders>
            <w:vAlign w:val="bottom"/>
          </w:tcPr>
          <w:p w14:paraId="0ACF0B1E" w14:textId="5920C96E" w:rsidR="000F3202" w:rsidRPr="000F3202" w:rsidRDefault="000F3202" w:rsidP="000F3202">
            <w:pPr>
              <w:jc w:val="right"/>
              <w:rPr>
                <w:b/>
                <w:bCs/>
                <w:i/>
                <w:iCs/>
                <w:color w:val="000000"/>
              </w:rPr>
            </w:pPr>
            <w:r w:rsidRPr="000F3202">
              <w:rPr>
                <w:b/>
                <w:bCs/>
                <w:color w:val="000000"/>
              </w:rPr>
              <w:t>0.036</w:t>
            </w:r>
          </w:p>
        </w:tc>
      </w:tr>
      <w:tr w:rsidR="000F3202"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7A262781" w:rsidR="000F3202" w:rsidRPr="000F3202" w:rsidRDefault="000F3202" w:rsidP="000F3202">
            <w:pPr>
              <w:jc w:val="right"/>
              <w:rPr>
                <w:color w:val="000000"/>
              </w:rPr>
            </w:pPr>
            <w:r w:rsidRPr="000F3202">
              <w:rPr>
                <w:color w:val="000000"/>
              </w:rPr>
              <w:t>5.45E-02</w:t>
            </w:r>
          </w:p>
        </w:tc>
        <w:tc>
          <w:tcPr>
            <w:tcW w:w="1007" w:type="dxa"/>
            <w:tcBorders>
              <w:top w:val="nil"/>
              <w:left w:val="nil"/>
              <w:bottom w:val="nil"/>
              <w:right w:val="nil"/>
            </w:tcBorders>
            <w:shd w:val="clear" w:color="auto" w:fill="auto"/>
            <w:noWrap/>
            <w:vAlign w:val="bottom"/>
            <w:hideMark/>
          </w:tcPr>
          <w:p w14:paraId="5747E25A" w14:textId="6FB5AC21" w:rsidR="000F3202" w:rsidRPr="000F3202" w:rsidRDefault="000F3202" w:rsidP="000F3202">
            <w:pPr>
              <w:jc w:val="right"/>
              <w:rPr>
                <w:color w:val="000000"/>
              </w:rPr>
            </w:pPr>
            <w:r w:rsidRPr="000F3202">
              <w:rPr>
                <w:color w:val="000000"/>
              </w:rPr>
              <w:t>0.482</w:t>
            </w:r>
          </w:p>
        </w:tc>
        <w:tc>
          <w:tcPr>
            <w:tcW w:w="1070" w:type="dxa"/>
            <w:tcBorders>
              <w:top w:val="nil"/>
              <w:left w:val="nil"/>
              <w:bottom w:val="nil"/>
              <w:right w:val="nil"/>
            </w:tcBorders>
            <w:shd w:val="clear" w:color="auto" w:fill="auto"/>
            <w:noWrap/>
            <w:vAlign w:val="bottom"/>
            <w:hideMark/>
          </w:tcPr>
          <w:p w14:paraId="7BC389C8" w14:textId="3FF4EFDD" w:rsidR="000F3202" w:rsidRPr="000F3202" w:rsidRDefault="000F3202" w:rsidP="000F3202">
            <w:pPr>
              <w:jc w:val="right"/>
              <w:rPr>
                <w:b/>
                <w:bCs/>
                <w:color w:val="000000"/>
              </w:rPr>
            </w:pPr>
            <w:r w:rsidRPr="000F3202">
              <w:rPr>
                <w:color w:val="000000"/>
              </w:rPr>
              <w:t>0.488</w:t>
            </w:r>
          </w:p>
        </w:tc>
        <w:tc>
          <w:tcPr>
            <w:tcW w:w="1303" w:type="dxa"/>
            <w:tcBorders>
              <w:top w:val="nil"/>
              <w:left w:val="nil"/>
              <w:bottom w:val="nil"/>
              <w:right w:val="nil"/>
            </w:tcBorders>
            <w:vAlign w:val="bottom"/>
          </w:tcPr>
          <w:p w14:paraId="3B03868C" w14:textId="2701A2B5" w:rsidR="000F3202" w:rsidRPr="000F3202" w:rsidRDefault="000F3202" w:rsidP="000F3202">
            <w:pPr>
              <w:jc w:val="right"/>
              <w:rPr>
                <w:b/>
                <w:bCs/>
                <w:color w:val="000000"/>
              </w:rPr>
            </w:pPr>
            <w:r w:rsidRPr="000F3202">
              <w:rPr>
                <w:color w:val="000000"/>
              </w:rPr>
              <w:t>-2.18E-02</w:t>
            </w:r>
          </w:p>
        </w:tc>
        <w:tc>
          <w:tcPr>
            <w:tcW w:w="996" w:type="dxa"/>
            <w:tcBorders>
              <w:top w:val="nil"/>
              <w:left w:val="nil"/>
              <w:bottom w:val="nil"/>
              <w:right w:val="nil"/>
            </w:tcBorders>
            <w:vAlign w:val="bottom"/>
          </w:tcPr>
          <w:p w14:paraId="114D84BA" w14:textId="19E32702" w:rsidR="000F3202" w:rsidRPr="000F3202" w:rsidRDefault="000F3202" w:rsidP="000F3202">
            <w:pPr>
              <w:jc w:val="right"/>
              <w:rPr>
                <w:b/>
                <w:bCs/>
                <w:color w:val="000000"/>
              </w:rPr>
            </w:pPr>
            <w:r w:rsidRPr="000F3202">
              <w:rPr>
                <w:color w:val="000000"/>
              </w:rPr>
              <w:t>2.606</w:t>
            </w:r>
          </w:p>
        </w:tc>
        <w:tc>
          <w:tcPr>
            <w:tcW w:w="1013" w:type="dxa"/>
            <w:tcBorders>
              <w:top w:val="nil"/>
              <w:left w:val="nil"/>
              <w:bottom w:val="nil"/>
              <w:right w:val="nil"/>
            </w:tcBorders>
            <w:vAlign w:val="bottom"/>
          </w:tcPr>
          <w:p w14:paraId="65E97B35" w14:textId="7C59E26A" w:rsidR="000F3202" w:rsidRPr="000F3202" w:rsidRDefault="000F3202" w:rsidP="000F3202">
            <w:pPr>
              <w:jc w:val="right"/>
              <w:rPr>
                <w:b/>
                <w:bCs/>
                <w:i/>
                <w:iCs/>
                <w:color w:val="000000"/>
              </w:rPr>
            </w:pPr>
            <w:r w:rsidRPr="000F3202">
              <w:rPr>
                <w:color w:val="000000"/>
              </w:rPr>
              <w:t>0.106</w:t>
            </w:r>
          </w:p>
        </w:tc>
        <w:tc>
          <w:tcPr>
            <w:tcW w:w="1306" w:type="dxa"/>
            <w:tcBorders>
              <w:top w:val="nil"/>
              <w:left w:val="nil"/>
              <w:bottom w:val="nil"/>
              <w:right w:val="nil"/>
            </w:tcBorders>
            <w:vAlign w:val="bottom"/>
          </w:tcPr>
          <w:p w14:paraId="083EBB07" w14:textId="58CA18DE" w:rsidR="000F3202" w:rsidRPr="000F3202" w:rsidRDefault="000F3202" w:rsidP="000F3202">
            <w:pPr>
              <w:jc w:val="right"/>
              <w:rPr>
                <w:b/>
                <w:bCs/>
                <w:color w:val="000000"/>
              </w:rPr>
            </w:pPr>
            <w:r w:rsidRPr="000F3202">
              <w:rPr>
                <w:color w:val="000000"/>
              </w:rPr>
              <w:t>8.16E-02</w:t>
            </w:r>
          </w:p>
        </w:tc>
        <w:tc>
          <w:tcPr>
            <w:tcW w:w="1070" w:type="dxa"/>
            <w:tcBorders>
              <w:top w:val="nil"/>
              <w:left w:val="nil"/>
              <w:bottom w:val="nil"/>
              <w:right w:val="nil"/>
            </w:tcBorders>
            <w:vAlign w:val="bottom"/>
          </w:tcPr>
          <w:p w14:paraId="6999B4C9" w14:textId="28964A1B" w:rsidR="000F3202" w:rsidRPr="000F3202" w:rsidRDefault="000F3202" w:rsidP="000F3202">
            <w:pPr>
              <w:jc w:val="right"/>
              <w:rPr>
                <w:b/>
                <w:bCs/>
                <w:color w:val="000000"/>
              </w:rPr>
            </w:pPr>
            <w:r w:rsidRPr="000F3202">
              <w:rPr>
                <w:color w:val="000000"/>
              </w:rPr>
              <w:t>0.791</w:t>
            </w:r>
          </w:p>
        </w:tc>
        <w:tc>
          <w:tcPr>
            <w:tcW w:w="1070" w:type="dxa"/>
            <w:tcBorders>
              <w:top w:val="nil"/>
              <w:left w:val="nil"/>
              <w:bottom w:val="nil"/>
              <w:right w:val="nil"/>
            </w:tcBorders>
            <w:vAlign w:val="bottom"/>
          </w:tcPr>
          <w:p w14:paraId="48B97A88" w14:textId="7895F7BE" w:rsidR="000F3202" w:rsidRPr="000F3202" w:rsidRDefault="000F3202" w:rsidP="000F3202">
            <w:pPr>
              <w:jc w:val="right"/>
              <w:rPr>
                <w:b/>
                <w:bCs/>
                <w:color w:val="000000"/>
              </w:rPr>
            </w:pPr>
            <w:r w:rsidRPr="000F3202">
              <w:rPr>
                <w:color w:val="000000"/>
              </w:rPr>
              <w:t>0.374</w:t>
            </w:r>
          </w:p>
        </w:tc>
      </w:tr>
      <w:tr w:rsidR="000F3202"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0F3202" w:rsidRPr="000959FB" w:rsidRDefault="000F3202" w:rsidP="000F3202">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080F805"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6930FB9C" w14:textId="545CEFE5" w:rsidR="000F3202" w:rsidRPr="000F3202" w:rsidRDefault="000F3202" w:rsidP="000F3202">
            <w:pPr>
              <w:jc w:val="right"/>
              <w:rPr>
                <w:color w:val="000000"/>
              </w:rPr>
            </w:pPr>
            <w:r w:rsidRPr="000F3202">
              <w:rPr>
                <w:color w:val="000000"/>
              </w:rPr>
              <w:t>24.38</w:t>
            </w:r>
            <w:r w:rsidR="00C9519A">
              <w:rPr>
                <w:color w:val="000000"/>
              </w:rPr>
              <w:t>0</w:t>
            </w:r>
          </w:p>
        </w:tc>
        <w:tc>
          <w:tcPr>
            <w:tcW w:w="1070" w:type="dxa"/>
            <w:tcBorders>
              <w:top w:val="nil"/>
              <w:left w:val="nil"/>
              <w:bottom w:val="nil"/>
              <w:right w:val="nil"/>
            </w:tcBorders>
            <w:shd w:val="clear" w:color="auto" w:fill="auto"/>
            <w:noWrap/>
            <w:vAlign w:val="bottom"/>
            <w:hideMark/>
          </w:tcPr>
          <w:p w14:paraId="17318E01" w14:textId="1CBD838D" w:rsidR="000F3202" w:rsidRPr="000F3202" w:rsidRDefault="000F3202" w:rsidP="000F3202">
            <w:pPr>
              <w:jc w:val="right"/>
              <w:rPr>
                <w:b/>
                <w:bCs/>
                <w:i/>
                <w:iCs/>
                <w:color w:val="000000"/>
              </w:rPr>
            </w:pPr>
            <w:r w:rsidRPr="000F3202">
              <w:rPr>
                <w:b/>
                <w:bCs/>
                <w:color w:val="000000"/>
              </w:rPr>
              <w:t>&lt;0.001</w:t>
            </w:r>
          </w:p>
        </w:tc>
        <w:tc>
          <w:tcPr>
            <w:tcW w:w="1303" w:type="dxa"/>
            <w:tcBorders>
              <w:top w:val="nil"/>
              <w:left w:val="nil"/>
              <w:bottom w:val="nil"/>
              <w:right w:val="nil"/>
            </w:tcBorders>
            <w:vAlign w:val="bottom"/>
          </w:tcPr>
          <w:p w14:paraId="1FC86004" w14:textId="36F8DAD5"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65183B8A" w14:textId="282B2E2C" w:rsidR="000F3202" w:rsidRPr="000F3202" w:rsidRDefault="000F3202" w:rsidP="000F3202">
            <w:pPr>
              <w:jc w:val="right"/>
              <w:rPr>
                <w:color w:val="000000"/>
              </w:rPr>
            </w:pPr>
            <w:r w:rsidRPr="000F3202">
              <w:rPr>
                <w:color w:val="000000"/>
              </w:rPr>
              <w:t>5.367</w:t>
            </w:r>
          </w:p>
        </w:tc>
        <w:tc>
          <w:tcPr>
            <w:tcW w:w="1013" w:type="dxa"/>
            <w:tcBorders>
              <w:top w:val="nil"/>
              <w:left w:val="nil"/>
              <w:bottom w:val="nil"/>
              <w:right w:val="nil"/>
            </w:tcBorders>
            <w:vAlign w:val="bottom"/>
          </w:tcPr>
          <w:p w14:paraId="6DB0FEE9" w14:textId="0EB7B428" w:rsidR="000F3202" w:rsidRPr="000F3202" w:rsidRDefault="000F3202" w:rsidP="000F3202">
            <w:pPr>
              <w:jc w:val="right"/>
              <w:rPr>
                <w:b/>
                <w:bCs/>
                <w:i/>
                <w:iCs/>
                <w:color w:val="000000"/>
              </w:rPr>
            </w:pPr>
            <w:r w:rsidRPr="000F3202">
              <w:rPr>
                <w:i/>
                <w:iCs/>
                <w:color w:val="000000"/>
              </w:rPr>
              <w:t>0.068</w:t>
            </w:r>
          </w:p>
        </w:tc>
        <w:tc>
          <w:tcPr>
            <w:tcW w:w="1306" w:type="dxa"/>
            <w:tcBorders>
              <w:top w:val="nil"/>
              <w:left w:val="nil"/>
              <w:bottom w:val="nil"/>
              <w:right w:val="nil"/>
            </w:tcBorders>
            <w:vAlign w:val="bottom"/>
          </w:tcPr>
          <w:p w14:paraId="53C5170B" w14:textId="34EAB3CB"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4B11ECBE" w14:textId="4142994F" w:rsidR="000F3202" w:rsidRPr="000F3202" w:rsidRDefault="000F3202" w:rsidP="000F3202">
            <w:pPr>
              <w:jc w:val="right"/>
              <w:rPr>
                <w:color w:val="000000"/>
              </w:rPr>
            </w:pPr>
            <w:r w:rsidRPr="000F3202">
              <w:rPr>
                <w:color w:val="000000"/>
              </w:rPr>
              <w:t>30.073</w:t>
            </w:r>
          </w:p>
        </w:tc>
        <w:tc>
          <w:tcPr>
            <w:tcW w:w="1070" w:type="dxa"/>
            <w:tcBorders>
              <w:top w:val="nil"/>
              <w:left w:val="nil"/>
              <w:bottom w:val="nil"/>
              <w:right w:val="nil"/>
            </w:tcBorders>
            <w:vAlign w:val="bottom"/>
          </w:tcPr>
          <w:p w14:paraId="09B41682" w14:textId="2B5EDD7B" w:rsidR="000F3202" w:rsidRPr="000F3202" w:rsidRDefault="000F3202" w:rsidP="000F3202">
            <w:pPr>
              <w:jc w:val="right"/>
              <w:rPr>
                <w:b/>
                <w:bCs/>
                <w:color w:val="000000"/>
              </w:rPr>
            </w:pPr>
            <w:r w:rsidRPr="000F3202">
              <w:rPr>
                <w:b/>
                <w:bCs/>
                <w:color w:val="000000"/>
              </w:rPr>
              <w:t>&lt;0.001</w:t>
            </w:r>
          </w:p>
        </w:tc>
      </w:tr>
      <w:tr w:rsidR="000F3202"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F3202" w:rsidRPr="000959FB" w:rsidRDefault="000F3202" w:rsidP="000F320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1109B36D"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1968CF6E" w14:textId="5E59D0AC" w:rsidR="000F3202" w:rsidRPr="000F3202" w:rsidRDefault="000F3202" w:rsidP="000F3202">
            <w:pPr>
              <w:jc w:val="right"/>
              <w:rPr>
                <w:color w:val="000000"/>
              </w:rPr>
            </w:pPr>
            <w:r w:rsidRPr="000F3202">
              <w:rPr>
                <w:color w:val="000000"/>
              </w:rPr>
              <w:t>5.713</w:t>
            </w:r>
          </w:p>
        </w:tc>
        <w:tc>
          <w:tcPr>
            <w:tcW w:w="1070" w:type="dxa"/>
            <w:tcBorders>
              <w:top w:val="nil"/>
              <w:left w:val="nil"/>
              <w:bottom w:val="nil"/>
              <w:right w:val="nil"/>
            </w:tcBorders>
            <w:shd w:val="clear" w:color="auto" w:fill="auto"/>
            <w:noWrap/>
            <w:vAlign w:val="bottom"/>
            <w:hideMark/>
          </w:tcPr>
          <w:p w14:paraId="64EA7D09" w14:textId="4803E5AB" w:rsidR="000F3202" w:rsidRPr="000F3202" w:rsidRDefault="000F3202" w:rsidP="000F3202">
            <w:pPr>
              <w:jc w:val="right"/>
              <w:rPr>
                <w:b/>
                <w:bCs/>
                <w:i/>
                <w:iCs/>
                <w:color w:val="000000"/>
              </w:rPr>
            </w:pPr>
            <w:r w:rsidRPr="000F3202">
              <w:rPr>
                <w:i/>
                <w:iCs/>
                <w:color w:val="000000"/>
              </w:rPr>
              <w:t>0.057</w:t>
            </w:r>
          </w:p>
        </w:tc>
        <w:tc>
          <w:tcPr>
            <w:tcW w:w="1303" w:type="dxa"/>
            <w:tcBorders>
              <w:top w:val="nil"/>
              <w:left w:val="nil"/>
              <w:bottom w:val="nil"/>
              <w:right w:val="nil"/>
            </w:tcBorders>
            <w:vAlign w:val="bottom"/>
          </w:tcPr>
          <w:p w14:paraId="660B23C9" w14:textId="73A07847"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5468CBF5" w14:textId="3E973720" w:rsidR="000F3202" w:rsidRPr="000F3202" w:rsidRDefault="000F3202" w:rsidP="000F3202">
            <w:pPr>
              <w:jc w:val="right"/>
              <w:rPr>
                <w:color w:val="000000"/>
              </w:rPr>
            </w:pPr>
            <w:r w:rsidRPr="000F3202">
              <w:rPr>
                <w:color w:val="000000"/>
              </w:rPr>
              <w:t>1.286</w:t>
            </w:r>
          </w:p>
        </w:tc>
        <w:tc>
          <w:tcPr>
            <w:tcW w:w="1013" w:type="dxa"/>
            <w:tcBorders>
              <w:top w:val="nil"/>
              <w:left w:val="nil"/>
              <w:bottom w:val="nil"/>
              <w:right w:val="nil"/>
            </w:tcBorders>
            <w:vAlign w:val="bottom"/>
          </w:tcPr>
          <w:p w14:paraId="53654C18" w14:textId="601B89BF" w:rsidR="000F3202" w:rsidRPr="000F3202" w:rsidRDefault="000F3202" w:rsidP="000F3202">
            <w:pPr>
              <w:jc w:val="right"/>
              <w:rPr>
                <w:color w:val="000000"/>
              </w:rPr>
            </w:pPr>
            <w:r w:rsidRPr="000F3202">
              <w:rPr>
                <w:color w:val="000000"/>
              </w:rPr>
              <w:t>0.526</w:t>
            </w:r>
          </w:p>
        </w:tc>
        <w:tc>
          <w:tcPr>
            <w:tcW w:w="1306" w:type="dxa"/>
            <w:tcBorders>
              <w:top w:val="nil"/>
              <w:left w:val="nil"/>
              <w:bottom w:val="nil"/>
              <w:right w:val="nil"/>
            </w:tcBorders>
            <w:vAlign w:val="bottom"/>
          </w:tcPr>
          <w:p w14:paraId="3B1E923E" w14:textId="23E57177"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1EDD229A" w14:textId="63C2273B" w:rsidR="000F3202" w:rsidRPr="000F3202" w:rsidRDefault="000F3202" w:rsidP="000F3202">
            <w:pPr>
              <w:jc w:val="right"/>
              <w:rPr>
                <w:color w:val="000000"/>
              </w:rPr>
            </w:pPr>
            <w:r w:rsidRPr="000F3202">
              <w:rPr>
                <w:color w:val="000000"/>
              </w:rPr>
              <w:t>19.405</w:t>
            </w:r>
          </w:p>
        </w:tc>
        <w:tc>
          <w:tcPr>
            <w:tcW w:w="1070" w:type="dxa"/>
            <w:tcBorders>
              <w:top w:val="nil"/>
              <w:left w:val="nil"/>
              <w:bottom w:val="nil"/>
              <w:right w:val="nil"/>
            </w:tcBorders>
            <w:vAlign w:val="bottom"/>
          </w:tcPr>
          <w:p w14:paraId="24852BC3" w14:textId="6E1B33DB" w:rsidR="000F3202" w:rsidRPr="000F3202" w:rsidRDefault="000F3202" w:rsidP="000F3202">
            <w:pPr>
              <w:jc w:val="right"/>
              <w:rPr>
                <w:b/>
                <w:bCs/>
                <w:i/>
                <w:iCs/>
                <w:color w:val="000000"/>
              </w:rPr>
            </w:pPr>
            <w:r w:rsidRPr="000F3202">
              <w:rPr>
                <w:b/>
                <w:bCs/>
                <w:color w:val="000000"/>
              </w:rPr>
              <w:t>&lt;0.001</w:t>
            </w:r>
          </w:p>
        </w:tc>
      </w:tr>
      <w:tr w:rsidR="000F3202"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0F3202" w:rsidRPr="008C72FA" w:rsidRDefault="000F3202" w:rsidP="000F3202">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5CAEC465" w:rsidR="000F3202" w:rsidRPr="000F3202" w:rsidRDefault="000F3202" w:rsidP="000F3202">
            <w:pPr>
              <w:jc w:val="right"/>
              <w:rPr>
                <w:color w:val="000000"/>
              </w:rPr>
            </w:pPr>
            <w:r w:rsidRPr="000F3202">
              <w:rPr>
                <w:color w:val="000000"/>
              </w:rPr>
              <w:t>-</w:t>
            </w:r>
          </w:p>
        </w:tc>
        <w:tc>
          <w:tcPr>
            <w:tcW w:w="1007" w:type="dxa"/>
            <w:tcBorders>
              <w:top w:val="nil"/>
              <w:left w:val="nil"/>
              <w:right w:val="nil"/>
            </w:tcBorders>
            <w:shd w:val="clear" w:color="auto" w:fill="auto"/>
            <w:noWrap/>
            <w:vAlign w:val="bottom"/>
            <w:hideMark/>
          </w:tcPr>
          <w:p w14:paraId="3A43D717" w14:textId="277F5676" w:rsidR="000F3202" w:rsidRPr="000F3202" w:rsidRDefault="000F3202" w:rsidP="000F3202">
            <w:pPr>
              <w:jc w:val="right"/>
              <w:rPr>
                <w:color w:val="000000"/>
              </w:rPr>
            </w:pPr>
            <w:r w:rsidRPr="000F3202">
              <w:rPr>
                <w:color w:val="000000"/>
              </w:rPr>
              <w:t>3.487</w:t>
            </w:r>
          </w:p>
        </w:tc>
        <w:tc>
          <w:tcPr>
            <w:tcW w:w="1070" w:type="dxa"/>
            <w:tcBorders>
              <w:top w:val="nil"/>
              <w:left w:val="nil"/>
              <w:right w:val="nil"/>
            </w:tcBorders>
            <w:shd w:val="clear" w:color="auto" w:fill="auto"/>
            <w:noWrap/>
            <w:vAlign w:val="bottom"/>
            <w:hideMark/>
          </w:tcPr>
          <w:p w14:paraId="579F7222" w14:textId="2C7D8436" w:rsidR="000F3202" w:rsidRPr="000F3202" w:rsidRDefault="000F3202" w:rsidP="000F3202">
            <w:pPr>
              <w:jc w:val="right"/>
              <w:rPr>
                <w:color w:val="000000"/>
              </w:rPr>
            </w:pPr>
            <w:r w:rsidRPr="000F3202">
              <w:rPr>
                <w:color w:val="000000"/>
              </w:rPr>
              <w:t>0.175</w:t>
            </w:r>
          </w:p>
        </w:tc>
        <w:tc>
          <w:tcPr>
            <w:tcW w:w="1303" w:type="dxa"/>
            <w:tcBorders>
              <w:top w:val="nil"/>
              <w:left w:val="nil"/>
              <w:right w:val="nil"/>
            </w:tcBorders>
            <w:vAlign w:val="bottom"/>
          </w:tcPr>
          <w:p w14:paraId="5CBA06EF" w14:textId="2249EDA3" w:rsidR="000F3202" w:rsidRPr="000F3202" w:rsidRDefault="000F3202" w:rsidP="000F3202">
            <w:pPr>
              <w:jc w:val="right"/>
              <w:rPr>
                <w:color w:val="000000"/>
              </w:rPr>
            </w:pPr>
            <w:r w:rsidRPr="000F3202">
              <w:rPr>
                <w:color w:val="000000"/>
              </w:rPr>
              <w:t>-</w:t>
            </w:r>
          </w:p>
        </w:tc>
        <w:tc>
          <w:tcPr>
            <w:tcW w:w="996" w:type="dxa"/>
            <w:tcBorders>
              <w:top w:val="nil"/>
              <w:left w:val="nil"/>
              <w:right w:val="nil"/>
            </w:tcBorders>
            <w:vAlign w:val="bottom"/>
          </w:tcPr>
          <w:p w14:paraId="67A8E0C1" w14:textId="4D932B08" w:rsidR="000F3202" w:rsidRPr="000F3202" w:rsidRDefault="000F3202" w:rsidP="000F3202">
            <w:pPr>
              <w:jc w:val="right"/>
              <w:rPr>
                <w:color w:val="000000"/>
              </w:rPr>
            </w:pPr>
            <w:r w:rsidRPr="000F3202">
              <w:rPr>
                <w:color w:val="000000"/>
              </w:rPr>
              <w:t>0.889</w:t>
            </w:r>
          </w:p>
        </w:tc>
        <w:tc>
          <w:tcPr>
            <w:tcW w:w="1013" w:type="dxa"/>
            <w:tcBorders>
              <w:top w:val="nil"/>
              <w:left w:val="nil"/>
              <w:right w:val="nil"/>
            </w:tcBorders>
            <w:vAlign w:val="bottom"/>
          </w:tcPr>
          <w:p w14:paraId="54C33576" w14:textId="2B82571A" w:rsidR="000F3202" w:rsidRPr="000F3202" w:rsidRDefault="000F3202" w:rsidP="000F3202">
            <w:pPr>
              <w:jc w:val="right"/>
              <w:rPr>
                <w:color w:val="000000"/>
              </w:rPr>
            </w:pPr>
            <w:r w:rsidRPr="000F3202">
              <w:rPr>
                <w:color w:val="000000"/>
              </w:rPr>
              <w:t>0.641</w:t>
            </w:r>
          </w:p>
        </w:tc>
        <w:tc>
          <w:tcPr>
            <w:tcW w:w="1306" w:type="dxa"/>
            <w:tcBorders>
              <w:top w:val="nil"/>
              <w:left w:val="nil"/>
              <w:right w:val="nil"/>
            </w:tcBorders>
            <w:vAlign w:val="bottom"/>
          </w:tcPr>
          <w:p w14:paraId="49919B95" w14:textId="34D14577" w:rsidR="000F3202" w:rsidRPr="000F3202" w:rsidRDefault="000F3202" w:rsidP="000F3202">
            <w:pPr>
              <w:jc w:val="right"/>
              <w:rPr>
                <w:color w:val="000000"/>
              </w:rPr>
            </w:pPr>
            <w:r w:rsidRPr="000F3202">
              <w:rPr>
                <w:color w:val="000000"/>
              </w:rPr>
              <w:t>-</w:t>
            </w:r>
          </w:p>
        </w:tc>
        <w:tc>
          <w:tcPr>
            <w:tcW w:w="1070" w:type="dxa"/>
            <w:tcBorders>
              <w:top w:val="nil"/>
              <w:left w:val="nil"/>
              <w:right w:val="nil"/>
            </w:tcBorders>
            <w:vAlign w:val="bottom"/>
          </w:tcPr>
          <w:p w14:paraId="720A7EB0" w14:textId="75F3A9C5" w:rsidR="000F3202" w:rsidRPr="000F3202" w:rsidRDefault="000F3202" w:rsidP="000F3202">
            <w:pPr>
              <w:jc w:val="right"/>
              <w:rPr>
                <w:color w:val="000000"/>
              </w:rPr>
            </w:pPr>
            <w:r w:rsidRPr="000F3202">
              <w:rPr>
                <w:color w:val="000000"/>
              </w:rPr>
              <w:t>2.998</w:t>
            </w:r>
          </w:p>
        </w:tc>
        <w:tc>
          <w:tcPr>
            <w:tcW w:w="1070" w:type="dxa"/>
            <w:tcBorders>
              <w:top w:val="nil"/>
              <w:left w:val="nil"/>
              <w:right w:val="nil"/>
            </w:tcBorders>
            <w:vAlign w:val="bottom"/>
          </w:tcPr>
          <w:p w14:paraId="17AB24CB" w14:textId="5E2D9362" w:rsidR="000F3202" w:rsidRPr="000F3202" w:rsidRDefault="000F3202" w:rsidP="000F3202">
            <w:pPr>
              <w:jc w:val="right"/>
              <w:rPr>
                <w:color w:val="000000"/>
              </w:rPr>
            </w:pPr>
            <w:r w:rsidRPr="000F3202">
              <w:rPr>
                <w:color w:val="000000"/>
              </w:rPr>
              <w:t>0.223</w:t>
            </w:r>
          </w:p>
        </w:tc>
      </w:tr>
      <w:tr w:rsidR="000F3202"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0F3202" w:rsidRPr="008C72FA" w:rsidRDefault="000F3202" w:rsidP="000F3202">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4E709479" w:rsidR="000F3202" w:rsidRPr="000F3202" w:rsidRDefault="000F3202" w:rsidP="000F3202">
            <w:pPr>
              <w:jc w:val="right"/>
              <w:rPr>
                <w:color w:val="000000"/>
              </w:rPr>
            </w:pPr>
            <w:r w:rsidRPr="000F3202">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EEF1FEE" w:rsidR="000F3202" w:rsidRPr="000F3202" w:rsidRDefault="000F3202" w:rsidP="000F3202">
            <w:pPr>
              <w:jc w:val="right"/>
              <w:rPr>
                <w:color w:val="000000"/>
              </w:rPr>
            </w:pPr>
            <w:r w:rsidRPr="000F3202">
              <w:rPr>
                <w:color w:val="000000"/>
              </w:rPr>
              <w:t>3.523</w:t>
            </w:r>
          </w:p>
        </w:tc>
        <w:tc>
          <w:tcPr>
            <w:tcW w:w="1070" w:type="dxa"/>
            <w:tcBorders>
              <w:top w:val="nil"/>
              <w:left w:val="nil"/>
              <w:bottom w:val="single" w:sz="4" w:space="0" w:color="auto"/>
              <w:right w:val="nil"/>
            </w:tcBorders>
            <w:shd w:val="clear" w:color="auto" w:fill="auto"/>
            <w:noWrap/>
            <w:vAlign w:val="bottom"/>
            <w:hideMark/>
          </w:tcPr>
          <w:p w14:paraId="063A0581" w14:textId="2FE4F555" w:rsidR="000F3202" w:rsidRPr="000F3202" w:rsidRDefault="000F3202" w:rsidP="000F3202">
            <w:pPr>
              <w:jc w:val="right"/>
              <w:rPr>
                <w:i/>
                <w:iCs/>
                <w:color w:val="000000"/>
              </w:rPr>
            </w:pPr>
            <w:r w:rsidRPr="000F3202">
              <w:rPr>
                <w:color w:val="000000"/>
              </w:rPr>
              <w:t>0.172</w:t>
            </w:r>
          </w:p>
        </w:tc>
        <w:tc>
          <w:tcPr>
            <w:tcW w:w="1303" w:type="dxa"/>
            <w:tcBorders>
              <w:top w:val="nil"/>
              <w:left w:val="nil"/>
              <w:bottom w:val="single" w:sz="4" w:space="0" w:color="auto"/>
              <w:right w:val="nil"/>
            </w:tcBorders>
            <w:vAlign w:val="bottom"/>
          </w:tcPr>
          <w:p w14:paraId="360E1CD2" w14:textId="2D072EE8" w:rsidR="000F3202" w:rsidRPr="000F3202" w:rsidRDefault="000F3202" w:rsidP="000F3202">
            <w:pPr>
              <w:jc w:val="right"/>
              <w:rPr>
                <w:color w:val="000000"/>
              </w:rPr>
            </w:pPr>
            <w:r w:rsidRPr="000F3202">
              <w:rPr>
                <w:color w:val="000000"/>
              </w:rPr>
              <w:t>-</w:t>
            </w:r>
          </w:p>
        </w:tc>
        <w:tc>
          <w:tcPr>
            <w:tcW w:w="996" w:type="dxa"/>
            <w:tcBorders>
              <w:top w:val="nil"/>
              <w:left w:val="nil"/>
              <w:bottom w:val="single" w:sz="4" w:space="0" w:color="auto"/>
              <w:right w:val="nil"/>
            </w:tcBorders>
            <w:vAlign w:val="bottom"/>
          </w:tcPr>
          <w:p w14:paraId="56747356" w14:textId="051D89F0" w:rsidR="000F3202" w:rsidRPr="000F3202" w:rsidRDefault="000F3202" w:rsidP="000F3202">
            <w:pPr>
              <w:jc w:val="right"/>
              <w:rPr>
                <w:color w:val="000000"/>
              </w:rPr>
            </w:pPr>
            <w:r w:rsidRPr="000F3202">
              <w:rPr>
                <w:color w:val="000000"/>
              </w:rPr>
              <w:t>0.161</w:t>
            </w:r>
          </w:p>
        </w:tc>
        <w:tc>
          <w:tcPr>
            <w:tcW w:w="1013" w:type="dxa"/>
            <w:tcBorders>
              <w:top w:val="nil"/>
              <w:left w:val="nil"/>
              <w:bottom w:val="single" w:sz="4" w:space="0" w:color="auto"/>
              <w:right w:val="nil"/>
            </w:tcBorders>
            <w:vAlign w:val="bottom"/>
          </w:tcPr>
          <w:p w14:paraId="4C799C48" w14:textId="40FAC0AF" w:rsidR="000F3202" w:rsidRPr="000F3202" w:rsidRDefault="000F3202" w:rsidP="000F3202">
            <w:pPr>
              <w:jc w:val="right"/>
              <w:rPr>
                <w:color w:val="000000"/>
              </w:rPr>
            </w:pPr>
            <w:r w:rsidRPr="000F3202">
              <w:rPr>
                <w:color w:val="000000"/>
              </w:rPr>
              <w:t>0.923</w:t>
            </w:r>
          </w:p>
        </w:tc>
        <w:tc>
          <w:tcPr>
            <w:tcW w:w="1306" w:type="dxa"/>
            <w:tcBorders>
              <w:top w:val="nil"/>
              <w:left w:val="nil"/>
              <w:bottom w:val="single" w:sz="4" w:space="0" w:color="auto"/>
              <w:right w:val="nil"/>
            </w:tcBorders>
            <w:vAlign w:val="bottom"/>
          </w:tcPr>
          <w:p w14:paraId="2E4980FB" w14:textId="2B5F488F" w:rsidR="000F3202" w:rsidRPr="000F3202" w:rsidRDefault="000F3202" w:rsidP="000F3202">
            <w:pPr>
              <w:jc w:val="right"/>
              <w:rPr>
                <w:color w:val="000000"/>
              </w:rPr>
            </w:pPr>
            <w:r w:rsidRPr="000F3202">
              <w:rPr>
                <w:color w:val="000000"/>
              </w:rPr>
              <w:t>-</w:t>
            </w:r>
          </w:p>
        </w:tc>
        <w:tc>
          <w:tcPr>
            <w:tcW w:w="1070" w:type="dxa"/>
            <w:tcBorders>
              <w:top w:val="nil"/>
              <w:left w:val="nil"/>
              <w:bottom w:val="single" w:sz="4" w:space="0" w:color="auto"/>
              <w:right w:val="nil"/>
            </w:tcBorders>
            <w:vAlign w:val="bottom"/>
          </w:tcPr>
          <w:p w14:paraId="54E5E08B" w14:textId="2863099D" w:rsidR="000F3202" w:rsidRPr="000F3202" w:rsidRDefault="000F3202" w:rsidP="000F3202">
            <w:pPr>
              <w:jc w:val="right"/>
              <w:rPr>
                <w:color w:val="000000"/>
              </w:rPr>
            </w:pPr>
            <w:r w:rsidRPr="000F3202">
              <w:rPr>
                <w:color w:val="000000"/>
              </w:rPr>
              <w:t>7.996</w:t>
            </w:r>
          </w:p>
        </w:tc>
        <w:tc>
          <w:tcPr>
            <w:tcW w:w="1070" w:type="dxa"/>
            <w:tcBorders>
              <w:top w:val="nil"/>
              <w:left w:val="nil"/>
              <w:bottom w:val="single" w:sz="4" w:space="0" w:color="auto"/>
              <w:right w:val="nil"/>
            </w:tcBorders>
            <w:vAlign w:val="bottom"/>
          </w:tcPr>
          <w:p w14:paraId="11E419A7" w14:textId="6371D492" w:rsidR="000F3202" w:rsidRPr="000F3202" w:rsidRDefault="000F3202" w:rsidP="000F3202">
            <w:pPr>
              <w:jc w:val="right"/>
              <w:rPr>
                <w:b/>
                <w:bCs/>
                <w:color w:val="000000"/>
              </w:rPr>
            </w:pPr>
            <w:r w:rsidRPr="000F3202">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41948DE" w:rsidR="005C46D0" w:rsidRDefault="009C269E" w:rsidP="0025039E">
      <w:pPr>
        <w:spacing w:line="360" w:lineRule="auto"/>
        <w:rPr>
          <w:color w:val="000000" w:themeColor="text1"/>
        </w:rPr>
      </w:pPr>
      <w:r>
        <w:rPr>
          <w:noProof/>
          <w:color w:val="000000" w:themeColor="text1"/>
        </w:rPr>
        <w:drawing>
          <wp:inline distT="0" distB="0" distL="0" distR="0" wp14:anchorId="590D0CB7" wp14:editId="1133D8A5">
            <wp:extent cx="5943600" cy="44577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25B8C486" w14:textId="6CE1B4B5" w:rsidR="00E46D6A" w:rsidRPr="00E46D6A"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E4654B">
        <w:rPr>
          <w:color w:val="000000" w:themeColor="text1"/>
        </w:rPr>
        <w:t>5</w:t>
      </w:r>
      <w:r w:rsidR="00195BF9">
        <w:rPr>
          <w:color w:val="000000" w:themeColor="text1"/>
        </w:rPr>
        <w:t xml:space="preserve">%, </w:t>
      </w:r>
      <w:r w:rsidR="00E4654B">
        <w:rPr>
          <w:color w:val="000000" w:themeColor="text1"/>
        </w:rPr>
        <w:t>5</w:t>
      </w:r>
      <w:r w:rsidR="000316B0">
        <w:rPr>
          <w:color w:val="000000" w:themeColor="text1"/>
        </w:rPr>
        <w:t>6</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w:t>
      </w:r>
      <w:r w:rsidR="00E4654B">
        <w:rPr>
          <w:color w:val="000000" w:themeColor="text1"/>
        </w:rPr>
        <w:t>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E46D6A">
        <w:rPr>
          <w:i/>
          <w:iCs/>
          <w:color w:val="000000" w:themeColor="text1"/>
        </w:rPr>
        <w:t>N</w:t>
      </w:r>
      <w:r w:rsidR="00E46D6A">
        <w:rPr>
          <w:color w:val="000000" w:themeColor="text1"/>
          <w:vertAlign w:val="subscript"/>
        </w:rPr>
        <w:t>mass</w:t>
      </w:r>
      <w:r w:rsidR="00E46D6A">
        <w:rPr>
          <w:color w:val="000000" w:themeColor="text1"/>
        </w:rPr>
        <w:t xml:space="preserve"> increased with increasing soil nitrogen availability (</w:t>
      </w:r>
      <w:r w:rsidR="00E46D6A">
        <w:rPr>
          <w:i/>
          <w:iCs/>
          <w:color w:val="000000" w:themeColor="text1"/>
        </w:rPr>
        <w:t>p</w:t>
      </w:r>
      <w:r w:rsidR="00E46D6A">
        <w:rPr>
          <w:color w:val="000000" w:themeColor="text1"/>
        </w:rPr>
        <w:t xml:space="preserve">&lt;0.001; Table 5) and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w:t>
      </w:r>
      <w:r w:rsidR="00E46D6A">
        <w:rPr>
          <w:i/>
          <w:iCs/>
          <w:color w:val="000000" w:themeColor="text1"/>
        </w:rPr>
        <w:t>p</w:t>
      </w:r>
      <w:r w:rsidR="00E46D6A">
        <w:rPr>
          <w:color w:val="000000" w:themeColor="text1"/>
        </w:rPr>
        <w:t>=0.040;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 xml:space="preserve">&lt;0.001;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and soil nitrogen availability (</w:t>
      </w:r>
      <w:r w:rsidR="00E46D6A">
        <w:rPr>
          <w:i/>
          <w:iCs/>
          <w:color w:val="000000" w:themeColor="text1"/>
        </w:rPr>
        <w:t>p</w:t>
      </w:r>
      <w:r w:rsidR="00E46D6A">
        <w:rPr>
          <w:color w:val="000000" w:themeColor="text1"/>
        </w:rPr>
        <w:t xml:space="preserve">&lt;0.001 in both cases; Table 5).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declined with increasing vapor pressure deficit, but was positively related to </w:t>
      </w:r>
      <w:r w:rsidR="00E46D6A">
        <w:rPr>
          <w:i/>
          <w:iCs/>
          <w:color w:val="000000" w:themeColor="text1"/>
          <w:lang w:val="el-GR"/>
        </w:rPr>
        <w:t>β</w:t>
      </w:r>
      <w:r w:rsidR="00E46D6A">
        <w:rPr>
          <w:color w:val="000000" w:themeColor="text1"/>
        </w:rPr>
        <w:t xml:space="preserve"> (</w:t>
      </w:r>
      <w:r w:rsidR="00E46D6A">
        <w:rPr>
          <w:i/>
          <w:iCs/>
          <w:color w:val="000000" w:themeColor="text1"/>
        </w:rPr>
        <w:t>p</w:t>
      </w:r>
      <w:r w:rsidR="00E46D6A">
        <w:rPr>
          <w:color w:val="000000" w:themeColor="text1"/>
        </w:rPr>
        <w:t xml:space="preserve">&lt;0.001 in both cases; Table 5). </w:t>
      </w:r>
      <w:r w:rsidR="00E46D6A">
        <w:rPr>
          <w:i/>
          <w:iCs/>
          <w:color w:val="000000" w:themeColor="text1"/>
          <w:lang w:val="el-GR"/>
        </w:rPr>
        <w:t>β</w:t>
      </w:r>
      <w:r w:rsidR="00E46D6A">
        <w:rPr>
          <w:color w:val="000000" w:themeColor="text1"/>
        </w:rPr>
        <w:t xml:space="preserve"> decreased with increasing soil nitrogen availability (</w:t>
      </w:r>
      <w:r w:rsidR="00E46D6A">
        <w:rPr>
          <w:i/>
          <w:iCs/>
          <w:color w:val="000000" w:themeColor="text1"/>
        </w:rPr>
        <w:t>p</w:t>
      </w:r>
      <w:r w:rsidR="00E46D6A">
        <w:rPr>
          <w:color w:val="000000" w:themeColor="text1"/>
        </w:rPr>
        <w:t>&lt;0.001; Table 5) and was higher in C</w:t>
      </w:r>
      <w:r w:rsidR="00E46D6A">
        <w:rPr>
          <w:color w:val="000000" w:themeColor="text1"/>
          <w:vertAlign w:val="subscript"/>
        </w:rPr>
        <w:t>3</w:t>
      </w:r>
      <w:r w:rsidR="00E46D6A">
        <w:rPr>
          <w:color w:val="000000" w:themeColor="text1"/>
        </w:rPr>
        <w:t xml:space="preserve"> species (</w:t>
      </w:r>
      <w:r w:rsidR="00E46D6A">
        <w:rPr>
          <w:i/>
          <w:iCs/>
          <w:color w:val="000000" w:themeColor="text1"/>
        </w:rPr>
        <w:t>p</w:t>
      </w:r>
      <w:r w:rsidR="00E46D6A">
        <w:rPr>
          <w:color w:val="000000" w:themeColor="text1"/>
        </w:rPr>
        <w:t>&lt;0.001; Table 5; Fig. 5</w:t>
      </w:r>
      <w:r w:rsidR="00F617CF">
        <w:rPr>
          <w:color w:val="000000" w:themeColor="text1"/>
        </w:rPr>
        <w:t>) but</w:t>
      </w:r>
      <w:r w:rsidR="00E46D6A">
        <w:rPr>
          <w:color w:val="000000" w:themeColor="text1"/>
        </w:rPr>
        <w:t xml:space="preserve"> did not change with soil moisture (</w:t>
      </w:r>
      <w:r w:rsidR="00E46D6A">
        <w:rPr>
          <w:i/>
          <w:iCs/>
          <w:color w:val="000000" w:themeColor="text1"/>
        </w:rPr>
        <w:t>p</w:t>
      </w:r>
      <w:r w:rsidR="00E46D6A">
        <w:rPr>
          <w:color w:val="000000" w:themeColor="text1"/>
        </w:rPr>
        <w:t>=0.895; Table 5) or with ability to acquire nitrogen via symbiotic nitrogen fixation (</w:t>
      </w:r>
      <w:r w:rsidR="00E46D6A">
        <w:rPr>
          <w:i/>
          <w:iCs/>
          <w:color w:val="000000" w:themeColor="text1"/>
        </w:rPr>
        <w:t>p</w:t>
      </w:r>
      <w:r w:rsidR="00E46D6A">
        <w:rPr>
          <w:color w:val="000000" w:themeColor="text1"/>
        </w:rPr>
        <w:t>=0.519; Table 5). Finally, increasing soil nitrogen availability increased soil moisture (</w:t>
      </w:r>
      <w:r w:rsidR="00E46D6A">
        <w:rPr>
          <w:i/>
          <w:iCs/>
          <w:color w:val="000000" w:themeColor="text1"/>
        </w:rPr>
        <w:t>p</w:t>
      </w:r>
      <w:r w:rsidR="00E46D6A">
        <w:rPr>
          <w:color w:val="000000" w:themeColor="text1"/>
        </w:rPr>
        <w:t>=0.003; Table 5; Fig. 5).</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370645C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Pr="00195BF9">
              <w:rPr>
                <w:b/>
                <w:bCs/>
                <w:color w:val="000000"/>
              </w:rPr>
              <w:t>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E4654B"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2EB57A8" w14:textId="378D4486" w:rsidR="00E4654B" w:rsidRPr="00EA4B70" w:rsidRDefault="00E4654B" w:rsidP="00E465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7595AA1" w:rsidR="00E4654B" w:rsidRPr="00E4654B" w:rsidRDefault="00E4654B" w:rsidP="00E4654B">
            <w:pPr>
              <w:spacing w:line="276" w:lineRule="auto"/>
              <w:jc w:val="right"/>
              <w:rPr>
                <w:color w:val="000000"/>
              </w:rPr>
            </w:pPr>
            <w:r w:rsidRPr="00E4654B">
              <w:rPr>
                <w:color w:val="000000"/>
              </w:rPr>
              <w:t>0.71</w:t>
            </w:r>
            <w:r w:rsidR="006847D5">
              <w:rPr>
                <w:color w:val="000000"/>
              </w:rPr>
              <w:t>4</w:t>
            </w:r>
          </w:p>
        </w:tc>
        <w:tc>
          <w:tcPr>
            <w:tcW w:w="1013" w:type="dxa"/>
            <w:tcBorders>
              <w:top w:val="nil"/>
              <w:left w:val="nil"/>
              <w:bottom w:val="nil"/>
              <w:right w:val="nil"/>
            </w:tcBorders>
            <w:vAlign w:val="bottom"/>
          </w:tcPr>
          <w:p w14:paraId="3C35E41A" w14:textId="4CC3CBB8" w:rsidR="00E4654B" w:rsidRPr="00451030" w:rsidRDefault="00E4654B" w:rsidP="00E4654B">
            <w:pPr>
              <w:spacing w:line="276" w:lineRule="auto"/>
              <w:jc w:val="right"/>
              <w:rPr>
                <w:b/>
                <w:bCs/>
                <w:color w:val="000000"/>
              </w:rPr>
            </w:pPr>
            <w:r w:rsidRPr="00451030">
              <w:rPr>
                <w:b/>
                <w:bCs/>
                <w:color w:val="000000"/>
              </w:rPr>
              <w:t>&lt;0.001</w:t>
            </w:r>
          </w:p>
        </w:tc>
      </w:tr>
      <w:tr w:rsidR="00E4654B" w:rsidRPr="00EA4B70" w14:paraId="3B28C878" w14:textId="77777777" w:rsidTr="00052269">
        <w:trPr>
          <w:jc w:val="center"/>
        </w:trPr>
        <w:tc>
          <w:tcPr>
            <w:tcW w:w="360" w:type="dxa"/>
            <w:vMerge/>
            <w:tcBorders>
              <w:top w:val="nil"/>
              <w:left w:val="nil"/>
              <w:bottom w:val="nil"/>
              <w:right w:val="nil"/>
            </w:tcBorders>
          </w:tcPr>
          <w:p w14:paraId="02A2AE26"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5FF9FC7" w14:textId="418A9495" w:rsidR="00E4654B" w:rsidRPr="00EA4B70" w:rsidRDefault="00E4654B" w:rsidP="00E465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41DEFA15" w:rsidR="00E4654B" w:rsidRPr="00E4654B" w:rsidRDefault="00E4654B" w:rsidP="00E4654B">
            <w:pPr>
              <w:spacing w:line="276" w:lineRule="auto"/>
              <w:jc w:val="right"/>
              <w:rPr>
                <w:color w:val="000000"/>
              </w:rPr>
            </w:pPr>
            <w:r w:rsidRPr="00E4654B">
              <w:rPr>
                <w:color w:val="000000"/>
              </w:rPr>
              <w:t>0.778</w:t>
            </w:r>
          </w:p>
        </w:tc>
        <w:tc>
          <w:tcPr>
            <w:tcW w:w="1013" w:type="dxa"/>
            <w:tcBorders>
              <w:top w:val="nil"/>
              <w:left w:val="nil"/>
              <w:bottom w:val="nil"/>
              <w:right w:val="nil"/>
            </w:tcBorders>
            <w:vAlign w:val="bottom"/>
          </w:tcPr>
          <w:p w14:paraId="0C6288DA" w14:textId="29E5F75E" w:rsidR="00E4654B" w:rsidRPr="00451030" w:rsidRDefault="00E4654B" w:rsidP="00E4654B">
            <w:pPr>
              <w:spacing w:line="276" w:lineRule="auto"/>
              <w:jc w:val="right"/>
              <w:rPr>
                <w:b/>
                <w:bCs/>
                <w:color w:val="000000"/>
              </w:rPr>
            </w:pPr>
            <w:r w:rsidRPr="00451030">
              <w:rPr>
                <w:b/>
                <w:bCs/>
                <w:color w:val="000000"/>
              </w:rPr>
              <w:t>&lt;0.001</w:t>
            </w:r>
          </w:p>
        </w:tc>
      </w:tr>
      <w:tr w:rsidR="00E765AB" w:rsidRPr="00EA4B70" w14:paraId="3A9135C0" w14:textId="77777777" w:rsidTr="00052269">
        <w:trPr>
          <w:jc w:val="center"/>
        </w:trPr>
        <w:tc>
          <w:tcPr>
            <w:tcW w:w="3659" w:type="dxa"/>
            <w:gridSpan w:val="3"/>
            <w:tcBorders>
              <w:top w:val="single" w:sz="4" w:space="0" w:color="auto"/>
              <w:left w:val="nil"/>
              <w:bottom w:val="nil"/>
              <w:right w:val="nil"/>
            </w:tcBorders>
            <w:vAlign w:val="center"/>
          </w:tcPr>
          <w:p w14:paraId="70E1A23A" w14:textId="222DAE0A"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0F3202">
              <w:rPr>
                <w:b/>
                <w:bCs/>
                <w:color w:val="000000"/>
              </w:rPr>
              <w:t>55</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052269" w:rsidRPr="00EA4B70" w14:paraId="0FCD9FEB" w14:textId="77777777" w:rsidTr="00052269">
        <w:trPr>
          <w:jc w:val="center"/>
        </w:trPr>
        <w:tc>
          <w:tcPr>
            <w:tcW w:w="360" w:type="dxa"/>
            <w:vMerge w:val="restart"/>
            <w:tcBorders>
              <w:top w:val="nil"/>
              <w:left w:val="nil"/>
              <w:right w:val="nil"/>
            </w:tcBorders>
            <w:vAlign w:val="center"/>
          </w:tcPr>
          <w:p w14:paraId="4472D992" w14:textId="1E5AD953" w:rsidR="00052269" w:rsidRPr="00C7309F" w:rsidRDefault="00052269" w:rsidP="00052269">
            <w:pPr>
              <w:spacing w:line="276" w:lineRule="auto"/>
              <w:rPr>
                <w:color w:val="000000"/>
              </w:rPr>
            </w:pPr>
          </w:p>
        </w:tc>
        <w:tc>
          <w:tcPr>
            <w:tcW w:w="1843" w:type="dxa"/>
            <w:tcBorders>
              <w:top w:val="nil"/>
              <w:left w:val="nil"/>
              <w:bottom w:val="nil"/>
              <w:right w:val="nil"/>
            </w:tcBorders>
            <w:vAlign w:val="center"/>
          </w:tcPr>
          <w:p w14:paraId="051182EB" w14:textId="5CD74318" w:rsidR="00052269" w:rsidRPr="00EA4B70" w:rsidRDefault="00052269" w:rsidP="00052269">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center"/>
          </w:tcPr>
          <w:p w14:paraId="0BD832C9" w14:textId="39C159C2" w:rsidR="00052269" w:rsidRPr="00052269" w:rsidRDefault="00052269" w:rsidP="00052269">
            <w:pPr>
              <w:spacing w:line="276" w:lineRule="auto"/>
              <w:jc w:val="right"/>
              <w:rPr>
                <w:color w:val="000000"/>
              </w:rPr>
            </w:pPr>
            <w:r w:rsidRPr="00052269">
              <w:rPr>
                <w:color w:val="000000"/>
              </w:rPr>
              <w:t>0.</w:t>
            </w:r>
            <w:r w:rsidR="006847D5">
              <w:rPr>
                <w:color w:val="000000"/>
              </w:rPr>
              <w:t>113</w:t>
            </w:r>
          </w:p>
        </w:tc>
        <w:tc>
          <w:tcPr>
            <w:tcW w:w="1013" w:type="dxa"/>
            <w:tcBorders>
              <w:top w:val="nil"/>
              <w:left w:val="nil"/>
              <w:bottom w:val="nil"/>
              <w:right w:val="nil"/>
            </w:tcBorders>
            <w:vAlign w:val="center"/>
          </w:tcPr>
          <w:p w14:paraId="00211274" w14:textId="692E8BFC" w:rsidR="00052269" w:rsidRPr="006847D5" w:rsidRDefault="006847D5" w:rsidP="00052269">
            <w:pPr>
              <w:jc w:val="right"/>
              <w:rPr>
                <w:b/>
                <w:bCs/>
                <w:color w:val="000000"/>
              </w:rPr>
            </w:pPr>
            <w:r w:rsidRPr="006847D5">
              <w:rPr>
                <w:b/>
                <w:bCs/>
                <w:color w:val="000000"/>
              </w:rPr>
              <w:t>0.040</w:t>
            </w:r>
          </w:p>
        </w:tc>
      </w:tr>
      <w:tr w:rsidR="00052269" w:rsidRPr="00EA4B70" w14:paraId="439BDE53" w14:textId="77777777" w:rsidTr="006847D5">
        <w:trPr>
          <w:jc w:val="center"/>
        </w:trPr>
        <w:tc>
          <w:tcPr>
            <w:tcW w:w="360" w:type="dxa"/>
            <w:vMerge/>
            <w:tcBorders>
              <w:left w:val="nil"/>
              <w:bottom w:val="nil"/>
              <w:right w:val="nil"/>
            </w:tcBorders>
            <w:vAlign w:val="center"/>
          </w:tcPr>
          <w:p w14:paraId="216D52FE"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7A158CFF" w14:textId="1108496C" w:rsidR="00052269" w:rsidRPr="00EA4B70" w:rsidRDefault="00052269" w:rsidP="00052269">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center"/>
          </w:tcPr>
          <w:p w14:paraId="27CF11B8" w14:textId="5770C203" w:rsidR="00052269" w:rsidRPr="00052269" w:rsidRDefault="00052269" w:rsidP="00052269">
            <w:pPr>
              <w:spacing w:line="276" w:lineRule="auto"/>
              <w:jc w:val="right"/>
              <w:rPr>
                <w:color w:val="000000"/>
              </w:rPr>
            </w:pPr>
            <w:r w:rsidRPr="00052269">
              <w:rPr>
                <w:color w:val="000000"/>
              </w:rPr>
              <w:t>-0.</w:t>
            </w:r>
            <w:r w:rsidR="006847D5">
              <w:rPr>
                <w:color w:val="000000"/>
              </w:rPr>
              <w:t>201</w:t>
            </w:r>
          </w:p>
        </w:tc>
        <w:tc>
          <w:tcPr>
            <w:tcW w:w="1013" w:type="dxa"/>
            <w:tcBorders>
              <w:top w:val="nil"/>
              <w:left w:val="nil"/>
              <w:bottom w:val="nil"/>
              <w:right w:val="nil"/>
            </w:tcBorders>
            <w:vAlign w:val="center"/>
          </w:tcPr>
          <w:p w14:paraId="4DE775B7" w14:textId="1771BFD1" w:rsidR="00052269" w:rsidRPr="00052269" w:rsidRDefault="00052269" w:rsidP="00052269">
            <w:pPr>
              <w:spacing w:line="276" w:lineRule="auto"/>
              <w:jc w:val="right"/>
              <w:rPr>
                <w:b/>
                <w:bCs/>
                <w:color w:val="000000"/>
              </w:rPr>
            </w:pPr>
            <w:r w:rsidRPr="00052269">
              <w:rPr>
                <w:b/>
                <w:bCs/>
                <w:color w:val="000000"/>
              </w:rPr>
              <w:t>&lt;0.001</w:t>
            </w:r>
          </w:p>
        </w:tc>
      </w:tr>
      <w:tr w:rsidR="00052269" w:rsidRPr="00EA4B70" w14:paraId="4D9C4496" w14:textId="77777777" w:rsidTr="006847D5">
        <w:trPr>
          <w:jc w:val="center"/>
        </w:trPr>
        <w:tc>
          <w:tcPr>
            <w:tcW w:w="360" w:type="dxa"/>
            <w:tcBorders>
              <w:top w:val="nil"/>
              <w:left w:val="nil"/>
              <w:bottom w:val="nil"/>
              <w:right w:val="nil"/>
            </w:tcBorders>
            <w:vAlign w:val="center"/>
          </w:tcPr>
          <w:p w14:paraId="631CC3DB"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61928D1C" w14:textId="5808FAE5" w:rsidR="00052269" w:rsidRPr="00EA4B70"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nil"/>
              <w:right w:val="nil"/>
            </w:tcBorders>
            <w:vAlign w:val="center"/>
          </w:tcPr>
          <w:p w14:paraId="4E3C623B" w14:textId="40DEB7F0" w:rsidR="00052269" w:rsidRPr="00052269" w:rsidRDefault="00052269" w:rsidP="00052269">
            <w:pPr>
              <w:spacing w:line="276" w:lineRule="auto"/>
              <w:jc w:val="right"/>
              <w:rPr>
                <w:color w:val="000000"/>
              </w:rPr>
            </w:pPr>
            <w:r w:rsidRPr="00052269">
              <w:rPr>
                <w:color w:val="000000"/>
              </w:rPr>
              <w:t>0.</w:t>
            </w:r>
            <w:r w:rsidR="006847D5">
              <w:rPr>
                <w:color w:val="000000"/>
              </w:rPr>
              <w:t>246</w:t>
            </w:r>
          </w:p>
        </w:tc>
        <w:tc>
          <w:tcPr>
            <w:tcW w:w="1013" w:type="dxa"/>
            <w:tcBorders>
              <w:top w:val="nil"/>
              <w:left w:val="nil"/>
              <w:bottom w:val="nil"/>
              <w:right w:val="nil"/>
            </w:tcBorders>
            <w:vAlign w:val="center"/>
          </w:tcPr>
          <w:p w14:paraId="7D916352" w14:textId="64E81793" w:rsidR="00052269" w:rsidRPr="00052269" w:rsidRDefault="00052269" w:rsidP="00052269">
            <w:pPr>
              <w:spacing w:line="276" w:lineRule="auto"/>
              <w:jc w:val="right"/>
              <w:rPr>
                <w:b/>
                <w:bCs/>
                <w:color w:val="000000"/>
              </w:rPr>
            </w:pPr>
            <w:r w:rsidRPr="00052269">
              <w:rPr>
                <w:b/>
                <w:bCs/>
                <w:color w:val="000000"/>
              </w:rPr>
              <w:t>&lt;0.001</w:t>
            </w:r>
          </w:p>
        </w:tc>
      </w:tr>
      <w:tr w:rsidR="006847D5" w:rsidRPr="00EA4B70" w14:paraId="24661405" w14:textId="77777777" w:rsidTr="006847D5">
        <w:trPr>
          <w:jc w:val="center"/>
        </w:trPr>
        <w:tc>
          <w:tcPr>
            <w:tcW w:w="360" w:type="dxa"/>
            <w:tcBorders>
              <w:top w:val="nil"/>
              <w:left w:val="nil"/>
              <w:bottom w:val="single" w:sz="4" w:space="0" w:color="auto"/>
              <w:right w:val="nil"/>
            </w:tcBorders>
            <w:vAlign w:val="center"/>
          </w:tcPr>
          <w:p w14:paraId="5CBF8EE3" w14:textId="77777777" w:rsidR="006847D5" w:rsidRPr="00EA4B70" w:rsidRDefault="006847D5" w:rsidP="00052269">
            <w:pPr>
              <w:spacing w:line="276" w:lineRule="auto"/>
              <w:rPr>
                <w:b/>
                <w:bCs/>
                <w:i/>
                <w:iCs/>
                <w:color w:val="000000"/>
              </w:rPr>
            </w:pPr>
          </w:p>
        </w:tc>
        <w:tc>
          <w:tcPr>
            <w:tcW w:w="1843" w:type="dxa"/>
            <w:tcBorders>
              <w:top w:val="nil"/>
              <w:left w:val="nil"/>
              <w:bottom w:val="single" w:sz="4" w:space="0" w:color="auto"/>
              <w:right w:val="nil"/>
            </w:tcBorders>
            <w:vAlign w:val="center"/>
          </w:tcPr>
          <w:p w14:paraId="3BD9871D" w14:textId="65EA370D" w:rsidR="006847D5" w:rsidRDefault="006847D5" w:rsidP="00052269">
            <w:pPr>
              <w:spacing w:line="276" w:lineRule="auto"/>
              <w:rPr>
                <w:i/>
                <w:iCs/>
                <w:color w:val="000000" w:themeColor="text1"/>
              </w:rPr>
            </w:pPr>
            <w:r>
              <w:rPr>
                <w:i/>
                <w:iCs/>
                <w:color w:val="000000" w:themeColor="text1"/>
              </w:rPr>
              <w:t>N-fixing ability</w:t>
            </w:r>
          </w:p>
        </w:tc>
        <w:tc>
          <w:tcPr>
            <w:tcW w:w="1456" w:type="dxa"/>
            <w:tcBorders>
              <w:top w:val="nil"/>
              <w:left w:val="nil"/>
              <w:bottom w:val="single" w:sz="4" w:space="0" w:color="auto"/>
              <w:right w:val="nil"/>
            </w:tcBorders>
            <w:vAlign w:val="center"/>
          </w:tcPr>
          <w:p w14:paraId="2321258D" w14:textId="6548591D" w:rsidR="006847D5" w:rsidRPr="00052269" w:rsidRDefault="006847D5" w:rsidP="00052269">
            <w:pPr>
              <w:spacing w:line="276" w:lineRule="auto"/>
              <w:jc w:val="right"/>
              <w:rPr>
                <w:color w:val="000000"/>
              </w:rPr>
            </w:pPr>
            <w:r>
              <w:rPr>
                <w:color w:val="000000"/>
              </w:rPr>
              <w:t>0.326</w:t>
            </w:r>
          </w:p>
        </w:tc>
        <w:tc>
          <w:tcPr>
            <w:tcW w:w="1013" w:type="dxa"/>
            <w:tcBorders>
              <w:top w:val="nil"/>
              <w:left w:val="nil"/>
              <w:bottom w:val="single" w:sz="4" w:space="0" w:color="auto"/>
              <w:right w:val="nil"/>
            </w:tcBorders>
            <w:vAlign w:val="center"/>
          </w:tcPr>
          <w:p w14:paraId="49AA46AC" w14:textId="0114945A" w:rsidR="006847D5" w:rsidRPr="00052269" w:rsidRDefault="006847D5" w:rsidP="00052269">
            <w:pPr>
              <w:spacing w:line="276" w:lineRule="auto"/>
              <w:jc w:val="right"/>
              <w:rPr>
                <w:b/>
                <w:bCs/>
                <w:color w:val="000000"/>
              </w:rPr>
            </w:pPr>
            <w:r w:rsidRPr="00052269">
              <w:rPr>
                <w:b/>
                <w:bCs/>
                <w:color w:val="000000"/>
              </w:rPr>
              <w:t>&lt;0.001</w:t>
            </w:r>
          </w:p>
        </w:tc>
      </w:tr>
      <w:tr w:rsidR="0047474B" w:rsidRPr="00EA4B70"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36C3CD62"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0F3202">
              <w:rPr>
                <w:b/>
                <w:bCs/>
                <w:color w:val="000000"/>
              </w:rPr>
              <w:t>5</w:t>
            </w:r>
            <w:r w:rsidR="00854540">
              <w:rPr>
                <w:b/>
                <w:bCs/>
                <w:color w:val="000000"/>
              </w:rPr>
              <w:t>6</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052269" w:rsidRPr="00EA4B70" w14:paraId="0AEB23D4" w14:textId="77777777" w:rsidTr="00052269">
        <w:trPr>
          <w:jc w:val="center"/>
        </w:trPr>
        <w:tc>
          <w:tcPr>
            <w:tcW w:w="360" w:type="dxa"/>
            <w:tcBorders>
              <w:top w:val="nil"/>
              <w:left w:val="nil"/>
              <w:bottom w:val="nil"/>
              <w:right w:val="nil"/>
            </w:tcBorders>
            <w:vAlign w:val="center"/>
          </w:tcPr>
          <w:p w14:paraId="567CA5C4" w14:textId="304CCC1A" w:rsidR="00052269" w:rsidRPr="00EA4B70" w:rsidRDefault="00052269" w:rsidP="00052269">
            <w:pPr>
              <w:spacing w:line="276" w:lineRule="auto"/>
              <w:ind w:left="255"/>
              <w:rPr>
                <w:color w:val="000000"/>
              </w:rPr>
            </w:pPr>
          </w:p>
        </w:tc>
        <w:tc>
          <w:tcPr>
            <w:tcW w:w="1843" w:type="dxa"/>
            <w:tcBorders>
              <w:top w:val="nil"/>
              <w:left w:val="nil"/>
              <w:bottom w:val="nil"/>
              <w:right w:val="nil"/>
            </w:tcBorders>
            <w:vAlign w:val="center"/>
          </w:tcPr>
          <w:p w14:paraId="06F04373" w14:textId="7F4A0189" w:rsidR="00052269" w:rsidRPr="00EA4B70" w:rsidRDefault="00052269" w:rsidP="00052269">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4A58394A" w14:textId="3004C30F" w:rsidR="00052269" w:rsidRPr="00052269" w:rsidRDefault="00052269" w:rsidP="00052269">
            <w:pPr>
              <w:jc w:val="right"/>
              <w:rPr>
                <w:color w:val="000000"/>
              </w:rPr>
            </w:pPr>
            <w:r w:rsidRPr="00052269">
              <w:rPr>
                <w:color w:val="000000"/>
              </w:rPr>
              <w:t>-0.224</w:t>
            </w:r>
          </w:p>
        </w:tc>
        <w:tc>
          <w:tcPr>
            <w:tcW w:w="1013" w:type="dxa"/>
            <w:tcBorders>
              <w:top w:val="nil"/>
              <w:left w:val="nil"/>
              <w:bottom w:val="nil"/>
              <w:right w:val="nil"/>
            </w:tcBorders>
            <w:vAlign w:val="bottom"/>
          </w:tcPr>
          <w:p w14:paraId="359AB3A9" w14:textId="622656BE" w:rsidR="00052269" w:rsidRPr="00052269" w:rsidRDefault="00052269" w:rsidP="00052269">
            <w:pPr>
              <w:spacing w:line="276" w:lineRule="auto"/>
              <w:jc w:val="right"/>
              <w:rPr>
                <w:b/>
                <w:bCs/>
                <w:i/>
                <w:iCs/>
                <w:color w:val="000000"/>
              </w:rPr>
            </w:pPr>
            <w:r w:rsidRPr="00052269">
              <w:rPr>
                <w:b/>
                <w:bCs/>
                <w:color w:val="000000"/>
              </w:rPr>
              <w:t>&lt;0.001</w:t>
            </w:r>
          </w:p>
        </w:tc>
      </w:tr>
      <w:tr w:rsidR="00052269" w:rsidRPr="00EA4B70" w14:paraId="7A295EC8" w14:textId="77777777" w:rsidTr="00052269">
        <w:trPr>
          <w:jc w:val="center"/>
        </w:trPr>
        <w:tc>
          <w:tcPr>
            <w:tcW w:w="360" w:type="dxa"/>
            <w:tcBorders>
              <w:top w:val="nil"/>
              <w:left w:val="nil"/>
              <w:bottom w:val="single" w:sz="4" w:space="0" w:color="auto"/>
              <w:right w:val="nil"/>
            </w:tcBorders>
            <w:vAlign w:val="center"/>
          </w:tcPr>
          <w:p w14:paraId="2261DE83" w14:textId="77777777" w:rsidR="00052269" w:rsidRPr="00EA4B70" w:rsidRDefault="00052269" w:rsidP="00052269">
            <w:pPr>
              <w:spacing w:line="276" w:lineRule="auto"/>
              <w:ind w:left="255"/>
              <w:rPr>
                <w:color w:val="000000"/>
              </w:rPr>
            </w:pPr>
          </w:p>
        </w:tc>
        <w:tc>
          <w:tcPr>
            <w:tcW w:w="1843" w:type="dxa"/>
            <w:tcBorders>
              <w:top w:val="nil"/>
              <w:left w:val="nil"/>
              <w:bottom w:val="single" w:sz="4" w:space="0" w:color="auto"/>
              <w:right w:val="nil"/>
            </w:tcBorders>
            <w:vAlign w:val="center"/>
          </w:tcPr>
          <w:p w14:paraId="1FA1FC7E" w14:textId="0020B747" w:rsidR="00052269" w:rsidRPr="00052269"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single" w:sz="4" w:space="0" w:color="auto"/>
              <w:right w:val="nil"/>
            </w:tcBorders>
            <w:vAlign w:val="bottom"/>
          </w:tcPr>
          <w:p w14:paraId="24602A64" w14:textId="73DAA371" w:rsidR="00052269" w:rsidRPr="00052269" w:rsidRDefault="00052269" w:rsidP="00052269">
            <w:pPr>
              <w:jc w:val="right"/>
              <w:rPr>
                <w:color w:val="000000"/>
              </w:rPr>
            </w:pPr>
            <w:r w:rsidRPr="00052269">
              <w:rPr>
                <w:color w:val="000000"/>
              </w:rPr>
              <w:t>-0.199</w:t>
            </w:r>
          </w:p>
        </w:tc>
        <w:tc>
          <w:tcPr>
            <w:tcW w:w="1013" w:type="dxa"/>
            <w:tcBorders>
              <w:top w:val="nil"/>
              <w:left w:val="nil"/>
              <w:bottom w:val="single" w:sz="4" w:space="0" w:color="auto"/>
              <w:right w:val="nil"/>
            </w:tcBorders>
            <w:vAlign w:val="bottom"/>
          </w:tcPr>
          <w:p w14:paraId="18471626" w14:textId="25BD1FE3" w:rsidR="00052269" w:rsidRPr="00052269" w:rsidRDefault="00052269" w:rsidP="00052269">
            <w:pPr>
              <w:spacing w:line="276" w:lineRule="auto"/>
              <w:jc w:val="right"/>
              <w:rPr>
                <w:b/>
                <w:bCs/>
                <w:color w:val="000000"/>
              </w:rPr>
            </w:pPr>
            <w:r w:rsidRPr="00052269">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2E4DC4CD"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451030" w:rsidRDefault="0047474B" w:rsidP="00DA56AF">
            <w:pPr>
              <w:spacing w:line="276" w:lineRule="auto"/>
              <w:jc w:val="right"/>
              <w:rPr>
                <w:color w:val="000000"/>
              </w:rPr>
            </w:pPr>
          </w:p>
        </w:tc>
      </w:tr>
      <w:tr w:rsidR="00E465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E4654B" w:rsidRPr="00EA4B70" w:rsidRDefault="00E4654B" w:rsidP="00E4654B">
            <w:pPr>
              <w:spacing w:line="276" w:lineRule="auto"/>
              <w:rPr>
                <w:color w:val="000000"/>
              </w:rPr>
            </w:pPr>
          </w:p>
        </w:tc>
        <w:tc>
          <w:tcPr>
            <w:tcW w:w="1843" w:type="dxa"/>
            <w:tcBorders>
              <w:top w:val="nil"/>
              <w:left w:val="nil"/>
              <w:bottom w:val="nil"/>
              <w:right w:val="nil"/>
            </w:tcBorders>
            <w:vAlign w:val="bottom"/>
          </w:tcPr>
          <w:p w14:paraId="65881503" w14:textId="7B3FC1AB" w:rsidR="00E4654B" w:rsidRPr="00E625B1" w:rsidRDefault="00E4654B" w:rsidP="00E465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6A2874C1" w:rsidR="00E4654B" w:rsidRPr="00E4654B" w:rsidRDefault="00E4654B" w:rsidP="00E4654B">
            <w:pPr>
              <w:spacing w:line="276" w:lineRule="auto"/>
              <w:jc w:val="right"/>
              <w:rPr>
                <w:color w:val="000000"/>
              </w:rPr>
            </w:pPr>
            <w:r w:rsidRPr="00E4654B">
              <w:rPr>
                <w:color w:val="000000"/>
              </w:rPr>
              <w:t>0.308</w:t>
            </w:r>
          </w:p>
        </w:tc>
        <w:tc>
          <w:tcPr>
            <w:tcW w:w="1013" w:type="dxa"/>
            <w:tcBorders>
              <w:top w:val="nil"/>
              <w:left w:val="nil"/>
              <w:bottom w:val="nil"/>
              <w:right w:val="nil"/>
            </w:tcBorders>
            <w:vAlign w:val="bottom"/>
          </w:tcPr>
          <w:p w14:paraId="454736DF" w14:textId="70CC3E42" w:rsidR="00E4654B" w:rsidRPr="00451030" w:rsidRDefault="00E4654B" w:rsidP="00E4654B">
            <w:pPr>
              <w:spacing w:line="276" w:lineRule="auto"/>
              <w:jc w:val="right"/>
              <w:rPr>
                <w:b/>
                <w:bCs/>
                <w:i/>
                <w:iCs/>
                <w:color w:val="000000"/>
              </w:rPr>
            </w:pPr>
            <w:r w:rsidRPr="00451030">
              <w:rPr>
                <w:b/>
                <w:bCs/>
                <w:color w:val="000000"/>
              </w:rPr>
              <w:t>&lt;0.001</w:t>
            </w:r>
          </w:p>
        </w:tc>
      </w:tr>
      <w:tr w:rsidR="00E465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E4654B" w:rsidRPr="00EA4B70" w:rsidRDefault="00E4654B" w:rsidP="00E465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71515BA2" w:rsidR="00E4654B" w:rsidRPr="00E4654B" w:rsidRDefault="00E4654B" w:rsidP="00E4654B">
            <w:pPr>
              <w:spacing w:line="276" w:lineRule="auto"/>
              <w:jc w:val="right"/>
              <w:rPr>
                <w:color w:val="000000"/>
              </w:rPr>
            </w:pPr>
            <w:r w:rsidRPr="00E4654B">
              <w:rPr>
                <w:color w:val="000000"/>
              </w:rPr>
              <w:t>-0.111</w:t>
            </w:r>
          </w:p>
        </w:tc>
        <w:tc>
          <w:tcPr>
            <w:tcW w:w="1013" w:type="dxa"/>
            <w:tcBorders>
              <w:top w:val="nil"/>
              <w:left w:val="nil"/>
              <w:bottom w:val="single" w:sz="4" w:space="0" w:color="auto"/>
              <w:right w:val="nil"/>
            </w:tcBorders>
            <w:vAlign w:val="bottom"/>
          </w:tcPr>
          <w:p w14:paraId="3EE7A84F" w14:textId="6AAF7162" w:rsidR="00E4654B" w:rsidRPr="00451030" w:rsidRDefault="00E4654B" w:rsidP="00E4654B">
            <w:pPr>
              <w:spacing w:line="276" w:lineRule="auto"/>
              <w:jc w:val="right"/>
              <w:rPr>
                <w:b/>
                <w:bCs/>
                <w:color w:val="000000"/>
              </w:rPr>
            </w:pPr>
            <w:r w:rsidRPr="00451030">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C62058F"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B5901" w:rsidRPr="001B5901">
              <w:rPr>
                <w:b/>
                <w:bCs/>
                <w:color w:val="000000"/>
              </w:rPr>
              <w:t>3</w:t>
            </w:r>
            <w:r w:rsidR="00FD2332">
              <w:rPr>
                <w:b/>
                <w:bCs/>
                <w:color w:val="000000"/>
              </w:rPr>
              <w:t>8</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E465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E4654B" w:rsidRPr="00EA4B70" w:rsidRDefault="00E4654B" w:rsidP="00E4654B">
            <w:pPr>
              <w:spacing w:line="276" w:lineRule="auto"/>
              <w:rPr>
                <w:color w:val="000000"/>
              </w:rPr>
            </w:pPr>
          </w:p>
        </w:tc>
        <w:tc>
          <w:tcPr>
            <w:tcW w:w="1843" w:type="dxa"/>
            <w:tcBorders>
              <w:top w:val="nil"/>
              <w:left w:val="nil"/>
              <w:bottom w:val="nil"/>
              <w:right w:val="nil"/>
            </w:tcBorders>
            <w:vAlign w:val="center"/>
          </w:tcPr>
          <w:p w14:paraId="4A8116F3" w14:textId="1B364E7B" w:rsidR="00E4654B" w:rsidRPr="00EA4B70" w:rsidRDefault="00E4654B" w:rsidP="00E465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8A21909" w:rsidR="00E4654B" w:rsidRPr="00E4654B" w:rsidRDefault="00E4654B" w:rsidP="00E4654B">
            <w:pPr>
              <w:spacing w:line="276" w:lineRule="auto"/>
              <w:jc w:val="right"/>
              <w:rPr>
                <w:b/>
                <w:bCs/>
                <w:color w:val="000000"/>
              </w:rPr>
            </w:pPr>
            <w:r w:rsidRPr="00E4654B">
              <w:rPr>
                <w:color w:val="000000"/>
              </w:rPr>
              <w:t>-0.207</w:t>
            </w:r>
          </w:p>
        </w:tc>
        <w:tc>
          <w:tcPr>
            <w:tcW w:w="1013" w:type="dxa"/>
            <w:tcBorders>
              <w:top w:val="nil"/>
              <w:left w:val="nil"/>
              <w:bottom w:val="nil"/>
              <w:right w:val="nil"/>
            </w:tcBorders>
            <w:vAlign w:val="bottom"/>
          </w:tcPr>
          <w:p w14:paraId="01CCD467" w14:textId="645B394B"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A2887BF" w14:textId="77777777" w:rsidTr="00195BF9">
        <w:trPr>
          <w:jc w:val="center"/>
        </w:trPr>
        <w:tc>
          <w:tcPr>
            <w:tcW w:w="360" w:type="dxa"/>
            <w:vMerge/>
            <w:tcBorders>
              <w:left w:val="nil"/>
              <w:right w:val="nil"/>
            </w:tcBorders>
            <w:vAlign w:val="bottom"/>
          </w:tcPr>
          <w:p w14:paraId="70AA26C7"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A9E8226" w14:textId="3C2D10C9"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32DAEF0F" w:rsidR="00E4654B" w:rsidRPr="00E4654B" w:rsidRDefault="00E4654B" w:rsidP="00E4654B">
            <w:pPr>
              <w:spacing w:line="276" w:lineRule="auto"/>
              <w:jc w:val="right"/>
              <w:rPr>
                <w:b/>
                <w:bCs/>
                <w:color w:val="000000"/>
              </w:rPr>
            </w:pPr>
            <w:r w:rsidRPr="00E4654B">
              <w:rPr>
                <w:color w:val="000000"/>
              </w:rPr>
              <w:t>-0.006</w:t>
            </w:r>
          </w:p>
        </w:tc>
        <w:tc>
          <w:tcPr>
            <w:tcW w:w="1013" w:type="dxa"/>
            <w:tcBorders>
              <w:top w:val="nil"/>
              <w:left w:val="nil"/>
              <w:bottom w:val="nil"/>
              <w:right w:val="nil"/>
            </w:tcBorders>
            <w:vAlign w:val="bottom"/>
          </w:tcPr>
          <w:p w14:paraId="4D3F8D9C" w14:textId="0FAB18A9" w:rsidR="00E4654B" w:rsidRPr="00E4654B" w:rsidRDefault="00E4654B" w:rsidP="00E4654B">
            <w:pPr>
              <w:spacing w:line="276" w:lineRule="auto"/>
              <w:jc w:val="right"/>
              <w:rPr>
                <w:b/>
                <w:bCs/>
                <w:i/>
                <w:iCs/>
                <w:color w:val="000000"/>
              </w:rPr>
            </w:pPr>
            <w:r w:rsidRPr="00E4654B">
              <w:rPr>
                <w:color w:val="000000"/>
              </w:rPr>
              <w:t>0.895</w:t>
            </w:r>
          </w:p>
        </w:tc>
      </w:tr>
      <w:tr w:rsidR="00E4654B" w:rsidRPr="00EA4B70" w14:paraId="6B87AA05" w14:textId="77777777" w:rsidTr="00195BF9">
        <w:trPr>
          <w:jc w:val="center"/>
        </w:trPr>
        <w:tc>
          <w:tcPr>
            <w:tcW w:w="360" w:type="dxa"/>
            <w:vMerge/>
            <w:tcBorders>
              <w:left w:val="nil"/>
              <w:right w:val="nil"/>
            </w:tcBorders>
            <w:vAlign w:val="bottom"/>
          </w:tcPr>
          <w:p w14:paraId="1FEC5759"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E4654B" w:rsidRPr="00EA4B70" w:rsidRDefault="00E4654B" w:rsidP="00E465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38B7BB4" w:rsidR="00E4654B" w:rsidRPr="00E4654B" w:rsidRDefault="00E4654B" w:rsidP="00E4654B">
            <w:pPr>
              <w:spacing w:line="276" w:lineRule="auto"/>
              <w:jc w:val="right"/>
              <w:rPr>
                <w:b/>
                <w:bCs/>
                <w:color w:val="000000"/>
              </w:rPr>
            </w:pPr>
            <w:r w:rsidRPr="00E4654B">
              <w:rPr>
                <w:color w:val="000000"/>
              </w:rPr>
              <w:t>0.446</w:t>
            </w:r>
          </w:p>
        </w:tc>
        <w:tc>
          <w:tcPr>
            <w:tcW w:w="1013" w:type="dxa"/>
            <w:tcBorders>
              <w:top w:val="nil"/>
              <w:left w:val="nil"/>
              <w:bottom w:val="nil"/>
              <w:right w:val="nil"/>
            </w:tcBorders>
            <w:vAlign w:val="bottom"/>
          </w:tcPr>
          <w:p w14:paraId="39577747" w14:textId="048618E9"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E4654B" w:rsidRPr="00EA4B70" w:rsidRDefault="00E4654B" w:rsidP="00E465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FF58A66" w:rsidR="00E4654B" w:rsidRPr="00E4654B" w:rsidRDefault="00E4654B" w:rsidP="00E4654B">
            <w:pPr>
              <w:spacing w:line="276" w:lineRule="auto"/>
              <w:jc w:val="right"/>
              <w:rPr>
                <w:b/>
                <w:bCs/>
                <w:color w:val="000000"/>
              </w:rPr>
            </w:pPr>
            <w:r w:rsidRPr="00E4654B">
              <w:rPr>
                <w:color w:val="000000"/>
              </w:rPr>
              <w:t>-0.059</w:t>
            </w:r>
          </w:p>
        </w:tc>
        <w:tc>
          <w:tcPr>
            <w:tcW w:w="1013" w:type="dxa"/>
            <w:tcBorders>
              <w:top w:val="nil"/>
              <w:left w:val="nil"/>
              <w:bottom w:val="single" w:sz="4" w:space="0" w:color="auto"/>
              <w:right w:val="nil"/>
            </w:tcBorders>
            <w:vAlign w:val="bottom"/>
          </w:tcPr>
          <w:p w14:paraId="7C6D95E4" w14:textId="5AD6209F" w:rsidR="00E4654B" w:rsidRPr="00E4654B" w:rsidRDefault="00E4654B" w:rsidP="00E4654B">
            <w:pPr>
              <w:spacing w:line="276" w:lineRule="auto"/>
              <w:jc w:val="right"/>
              <w:rPr>
                <w:b/>
                <w:bCs/>
                <w:i/>
                <w:iCs/>
                <w:color w:val="000000"/>
              </w:rPr>
            </w:pPr>
            <w:r w:rsidRPr="00E4654B">
              <w:rPr>
                <w:color w:val="000000"/>
              </w:rPr>
              <w:t>0.519</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78855F66"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E4654B" w:rsidRPr="00EA4B70" w14:paraId="7602C4C0" w14:textId="77777777" w:rsidTr="004555BC">
        <w:trPr>
          <w:jc w:val="center"/>
        </w:trPr>
        <w:tc>
          <w:tcPr>
            <w:tcW w:w="360" w:type="dxa"/>
            <w:tcBorders>
              <w:top w:val="nil"/>
              <w:left w:val="nil"/>
              <w:bottom w:val="single" w:sz="4" w:space="0" w:color="auto"/>
              <w:right w:val="nil"/>
            </w:tcBorders>
          </w:tcPr>
          <w:p w14:paraId="3C142951" w14:textId="3D525C8D" w:rsidR="00E4654B" w:rsidRPr="00EA4B70" w:rsidRDefault="00E4654B" w:rsidP="00E4654B">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19F36800" w:rsidR="00E4654B" w:rsidRPr="00E4654B" w:rsidRDefault="00E4654B" w:rsidP="00E4654B">
            <w:pPr>
              <w:spacing w:line="276" w:lineRule="auto"/>
              <w:jc w:val="right"/>
              <w:rPr>
                <w:color w:val="000000"/>
              </w:rPr>
            </w:pPr>
            <w:r w:rsidRPr="00E4654B">
              <w:rPr>
                <w:color w:val="000000"/>
              </w:rPr>
              <w:t>-0.148</w:t>
            </w:r>
          </w:p>
        </w:tc>
        <w:tc>
          <w:tcPr>
            <w:tcW w:w="1013" w:type="dxa"/>
            <w:tcBorders>
              <w:top w:val="nil"/>
              <w:left w:val="nil"/>
              <w:bottom w:val="single" w:sz="4" w:space="0" w:color="auto"/>
              <w:right w:val="nil"/>
            </w:tcBorders>
            <w:vAlign w:val="bottom"/>
          </w:tcPr>
          <w:p w14:paraId="3A1C9812" w14:textId="7C7231A7" w:rsidR="00E4654B" w:rsidRPr="00E4654B" w:rsidRDefault="00E4654B" w:rsidP="00E4654B">
            <w:pPr>
              <w:spacing w:line="276" w:lineRule="auto"/>
              <w:jc w:val="right"/>
              <w:rPr>
                <w:b/>
                <w:bCs/>
                <w:i/>
                <w:iCs/>
                <w:color w:val="000000"/>
              </w:rPr>
            </w:pPr>
            <w:r w:rsidRPr="00E4654B">
              <w:rPr>
                <w:b/>
                <w:bCs/>
                <w:color w:val="000000"/>
              </w:rPr>
              <w:t>0.003</w:t>
            </w:r>
          </w:p>
        </w:tc>
      </w:tr>
    </w:tbl>
    <w:p w14:paraId="32515369" w14:textId="039E9C9A"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76586C9C" w:rsidR="002052B6" w:rsidRPr="000E5BEF" w:rsidRDefault="00150080" w:rsidP="0025039E">
      <w:pPr>
        <w:spacing w:line="360" w:lineRule="auto"/>
        <w:rPr>
          <w:b/>
          <w:bCs/>
          <w:color w:val="000000" w:themeColor="text1"/>
        </w:rPr>
      </w:pPr>
      <w:r>
        <w:rPr>
          <w:b/>
          <w:bCs/>
          <w:noProof/>
          <w:color w:val="000000" w:themeColor="text1"/>
        </w:rPr>
        <w:drawing>
          <wp:inline distT="0" distB="0" distL="0" distR="0" wp14:anchorId="394B91DC" wp14:editId="2AC78DF6">
            <wp:extent cx="5943600" cy="38119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5943600" cy="3811905"/>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0EEC0636"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211D70FF" w:rsidR="00A40FBF" w:rsidRPr="002F6175" w:rsidRDefault="004D22B5" w:rsidP="00150080">
      <w:pPr>
        <w:autoSpaceDE w:val="0"/>
        <w:autoSpaceDN w:val="0"/>
        <w:adjustRightInd w:val="0"/>
        <w:spacing w:line="360" w:lineRule="auto"/>
        <w:ind w:firstLine="720"/>
      </w:pPr>
      <w:r>
        <w:t xml:space="preserve">The negative response of </w:t>
      </w:r>
      <w:r>
        <w:rPr>
          <w:i/>
          <w:iCs/>
        </w:rPr>
        <w:t>N</w:t>
      </w:r>
      <w:r>
        <w:rPr>
          <w:vertAlign w:val="subscript"/>
        </w:rPr>
        <w:t>area</w:t>
      </w:r>
      <w:r>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55C2860"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leaf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1FB1A92B"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42EA8ECD" w14:textId="70B7425D" w:rsidR="008A418A" w:rsidRPr="008A418A" w:rsidRDefault="00AA3362" w:rsidP="008A418A">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8A418A" w:rsidRPr="008A418A">
        <w:rPr>
          <w:noProof/>
        </w:rPr>
        <w:t>Adams, M. A., T. L. Turnbull, J. I. Sprent, and N. Buchmann. 2016. Legumes are different: Leaf nitrogen, photosynthesis, and water use efficiency. Proceedings of the National Academy of Sciences of the United States of America 113:4098–4103.</w:t>
      </w:r>
    </w:p>
    <w:p w14:paraId="3B7517F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Alam, S. M. 1999. Nutrient Uptake by Plants Under Stress Conditions. Pages 285–313 Handbook of Plant and Crop Stress 2.</w:t>
      </w:r>
    </w:p>
    <w:p w14:paraId="1625B2E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Bae, K., T. J. Fahey, R. D. Yanai, and M. Fisk. 2015. Soil nitrogen availability affects belowground carbon allocation and soil respiration in northern hardwood forests of New Hampshire. Ecosystems 18:1179–1191.</w:t>
      </w:r>
    </w:p>
    <w:p w14:paraId="3F4E178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Bates, D., M. Mächler, B. Bolker, and S. Walker. 2015. Fitting linear mixed-effects models using lme4. Journal of Statistical Software 67:1–48.</w:t>
      </w:r>
    </w:p>
    <w:p w14:paraId="31E938F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Beaudette, D., J. Skovlin, S. Roeker, and A. Brown. 2022. soilDB: Soil Database Interface.</w:t>
      </w:r>
    </w:p>
    <w:p w14:paraId="5B3B019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Bernacchi, C. J., E. L. Singsaas, C. Pimentel, A. R. Portis, and S. P. Long. 2001. Improved temperature response functions for models of Rubisco-limited photosynthesis. Plant, Cell and Environment 24:253–259.</w:t>
      </w:r>
    </w:p>
    <w:p w14:paraId="01B80D7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Bloomfield, K. J., B. D. Stocker, T. F. Keenan, and I. C. Prentice. 2022. Environmental controls on the light use efficiency of terrestrial gross primary production. Global Change Biology:0–2.</w:t>
      </w:r>
    </w:p>
    <w:p w14:paraId="0CE9566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Booth, B. B. B., C. D. Jones, M. Collins, I. J. Totterdell, P. M. Cox, S. Sitch, C. Huntingford, R. A. Betts, G. R. Harris, and J. Lloyd. 2012. High sensitivity of future global warming to land carbon cycle processes. Environmental Research Letters 7:024002.</w:t>
      </w:r>
    </w:p>
    <w:p w14:paraId="6EA3EAB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Braghiere, R. K., J. B. Fisher, K. Allen, E. Brzostek, M. Shi, X. Yang, D. M. Ricciuto, R. A. Fisher, Q. Zhu, and R. P. Phillips. 2022. Modeling Global Carbon Costs of Plant Nitrogen and Phosphorus Acquisition. Journal of Advances in Modeling Earth Systems 14:1–23.</w:t>
      </w:r>
    </w:p>
    <w:p w14:paraId="217105C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8A418A">
        <w:rPr>
          <w:noProof/>
          <w:vertAlign w:val="subscript"/>
        </w:rPr>
        <w:t>3</w:t>
      </w:r>
      <w:r w:rsidRPr="008A418A">
        <w:rPr>
          <w:noProof/>
        </w:rPr>
        <w:t xml:space="preserve"> plants worldwide. Global Ecology and Biogeography 27:1056–1067.</w:t>
      </w:r>
    </w:p>
    <w:p w14:paraId="07F8808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Cramer, W., and I. C. Prentice. 1988. Simulation of regional soil moisture deficits on a European </w:t>
      </w:r>
      <w:r w:rsidRPr="008A418A">
        <w:rPr>
          <w:noProof/>
        </w:rPr>
        <w:lastRenderedPageBreak/>
        <w:t>scale. Norsk Geografisk Tidsskrift - Norwegian Journal of Geography 42:149–151.</w:t>
      </w:r>
    </w:p>
    <w:p w14:paraId="6367D34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2121E80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2CCFDB3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3D1AACE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Dijkstra, F. A., and W. Cheng. 2008. Increased soil moisture content increases plant N uptake and the abundance of 15N in plant biomass. Plant and Soil 302:263–271.</w:t>
      </w:r>
    </w:p>
    <w:p w14:paraId="4368939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Dong, N., I. C. Prentice, B. J. Evans, S. Caddy-Retalic, A. J. Lowe, and I. J. Wright. 2017. Leaf nitrogen from first principles: field evidence for adaptive variation with climate. Biogeosciences 14:481–495.</w:t>
      </w:r>
    </w:p>
    <w:p w14:paraId="1DF2774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Dong, N., I. C. Prentice, I. J. Wright, B. J. Evans, H. F. Togashi, S. Caddy-Retalic, F. A. McInerney, B. Sparrow, E. Leitch, and A. J. Lowe. 2020. Components of leaf‐trait variation along environmental gradients. New Phytologist 228:82–94.</w:t>
      </w:r>
    </w:p>
    <w:p w14:paraId="79D772F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Dong, N., I. C. Prentice, I. J. Wright, H. Wang, O. K. Atkin, K. J. Bloomfield, T. F. Domingues, S. M. Gleason, V. Maire, Y. Onoda, H. Poorter, and N. G. Smith. 2022. Leaf nitrogen from the perspective of optimal plant function. Journal of Ecology 110:2585–2602.</w:t>
      </w:r>
    </w:p>
    <w:p w14:paraId="5962CEE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Eamus, D., N. Boulain, J. Cleverly, and D. D. Breshears. 2013. Global change-type drought-induced tree mortality: Vapor pressure deficit is more important than temperature per se in causing decline in tree health. Ecology and Evolution 3:2711–2729.</w:t>
      </w:r>
    </w:p>
    <w:p w14:paraId="3EA7D43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7856EE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lastRenderedPageBreak/>
        <w:t>Evans, J. R. 1989a. Partitioning of nitrogen between and within leaves grown under different irradiances. Functional Plant Biology 16:533.</w:t>
      </w:r>
    </w:p>
    <w:p w14:paraId="64FCE98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Evans, J. R. 1989b. Photosynthesis and nitrogen relationships in leaves of C3 plants. Oecologia 78:9–19.</w:t>
      </w:r>
    </w:p>
    <w:p w14:paraId="5598278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Evans, J. R., and J. R. Seemann. 1989. The allocation of protein nitrogen in the photosynthetic apparatus: costs, consequences, and control. Photosynthesis 8:183–205.</w:t>
      </w:r>
    </w:p>
    <w:p w14:paraId="4930479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Farquhar, G. D., J. R. Ehleringer, and K. T. Hubick. 1989. Carbon Isotope Discrimination and Photosynthesis. Annual Review of Plant Physiology and Plant Molecular Biology 40:503–537.</w:t>
      </w:r>
    </w:p>
    <w:p w14:paraId="5C367F5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31C0C5A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Feng, X. 1999. Trends in intrinsic water-use efficiency of natural trees for the past 100-200 years: A response to atmospheric CO2 concentration. Geochimica et Cosmochimica Acta 63:1891–1903.</w:t>
      </w:r>
    </w:p>
    <w:p w14:paraId="4B6BCB0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Field, C. B., and H. A. Mooney. 1986. The photosynthesis-nitrogen relationship in wild plants. Pages 25–55 </w:t>
      </w:r>
      <w:r w:rsidRPr="008A418A">
        <w:rPr>
          <w:i/>
          <w:iCs/>
          <w:noProof/>
        </w:rPr>
        <w:t>in</w:t>
      </w:r>
      <w:r w:rsidRPr="008A418A">
        <w:rPr>
          <w:noProof/>
        </w:rPr>
        <w:t xml:space="preserve"> T. J. Givnish, editor. On the Economy of Plant Form and Function. Cambridge University Press, Cambridge.</w:t>
      </w:r>
    </w:p>
    <w:p w14:paraId="01595F5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5CABF14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lastRenderedPageBreak/>
        <w:t>Fox, J., and S. Weisberg. 2019. An R companion to applied regression. Third edit. Sage, Thousand Oaks, California.</w:t>
      </w:r>
    </w:p>
    <w:p w14:paraId="4B54657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Ghannoum, O., J. R. Evans, and S. von Caemmerer. 2011. Nitrogen and water use efficiency of C4 plants. Pages 129–146 </w:t>
      </w:r>
      <w:r w:rsidRPr="008A418A">
        <w:rPr>
          <w:i/>
          <w:iCs/>
          <w:noProof/>
        </w:rPr>
        <w:t>in</w:t>
      </w:r>
      <w:r w:rsidRPr="008A418A">
        <w:rPr>
          <w:noProof/>
        </w:rPr>
        <w:t xml:space="preserve"> A. S. Raghavendra and R. F. Sage, editors. C4 Photosynthesis and Related CO2 Concentrating Mechanisms. Springer.</w:t>
      </w:r>
    </w:p>
    <w:p w14:paraId="7FC4A93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Grossiord, C., T. N. Buckley, L. A. Cernusak, K. A. Novick, B. Poulter, R. T. W. Siegwolf, J. S. Sperry, and N. G. McDowell. 2020. Plant responses to rising vapor pressure deficit. New Phytologist 226:1550–1566.</w:t>
      </w:r>
    </w:p>
    <w:p w14:paraId="369D9FC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Hijmans, R. J. 2022. terra: Spatial Data Analysis.</w:t>
      </w:r>
    </w:p>
    <w:p w14:paraId="5806FFF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Huber, M. L., R. A. Perkins, A. Laesecke, D. G. Friend, J. V Sengers, M. J. Assael, I. N. Metaxa, E. Vogel, R. Mareš, and K. Miyagawa. 2009. New international formulation for the viscosity of H2 O. Journal of Physical and Chemical Reference Data 38:101–125.</w:t>
      </w:r>
    </w:p>
    <w:p w14:paraId="1F957CF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Hungate, B. A., J. S. Dukes, M. R. Shaw, Y. Luo, and C. B. Field. 2003. Nitrogen and climate change. Science 302:1512–1513.</w:t>
      </w:r>
    </w:p>
    <w:p w14:paraId="44E712D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CA0A5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Kachurina, O. M., H. Zhang, W. R. Raun, and E. G. Krenzer. 2000. Simultaneous determination of soil aluminum, ammonium- and nitrate- nitrogen using 1 M potassium chloride. Communications in Soil Science and Plant Analysis 31:893–903.</w:t>
      </w:r>
    </w:p>
    <w:p w14:paraId="34FC3FD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Katabuchi, M. 2015. LeafArea: An R package for rapid digital analysis of leaf area. Ecological Research 30:1073–1077.</w:t>
      </w:r>
    </w:p>
    <w:p w14:paraId="4C2AF66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Kattge, J., W. Knorr, T. Raddatz, and C. Wirth. 2009. Quantifying photosynthetic capacity and its relationship to leaf nitrogen content for global-scale terrestrial biosphere models. Global Change Biology 15:976–991.</w:t>
      </w:r>
    </w:p>
    <w:p w14:paraId="273B7D3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Keeney, D. R., and D. W. Nelson. 1983. Nitrogen—Inorganic Forms. Pages 643–698 </w:t>
      </w:r>
      <w:r w:rsidRPr="008A418A">
        <w:rPr>
          <w:i/>
          <w:iCs/>
          <w:noProof/>
        </w:rPr>
        <w:t>in</w:t>
      </w:r>
      <w:r w:rsidRPr="008A418A">
        <w:rPr>
          <w:noProof/>
        </w:rPr>
        <w:t xml:space="preserve"> A. L. Page, editor. Methods of Soil Analysis. 2nd edition. ASA and SSSA, Madison, WI, USA.</w:t>
      </w:r>
    </w:p>
    <w:p w14:paraId="303FC93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Kenward, M. G., and J. H. Roger. 1997. Small Sample Inference for Fixed Effects from </w:t>
      </w:r>
      <w:r w:rsidRPr="008A418A">
        <w:rPr>
          <w:noProof/>
        </w:rPr>
        <w:lastRenderedPageBreak/>
        <w:t>Restricted Maximum Likelihood. Biometrics 53:983.</w:t>
      </w:r>
    </w:p>
    <w:p w14:paraId="1A168D0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Knorr, W., and M. Heimann. 2001. Uncertainties in global terrestrial biosphere modeling: 1. A comprehensive sensitivity analysis with a new photosynthesis and energy balance scheme. Global Biogeochemical Cycles 15:207–225.</w:t>
      </w:r>
    </w:p>
    <w:p w14:paraId="6E2D4E2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Lavergne, A., D. Sandoval, V. J. Hare, H. Graven, and I. C. Prentice. 2020. Impacts of soil water stress on the acclimated stomatal limitation of photosynthesis: Insights from stable carbon isotope data. Global Change Biology 26:7158–7172.</w:t>
      </w:r>
    </w:p>
    <w:p w14:paraId="5B1B739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472DA6B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LeBauer, D. S., and K. Treseder. 2008. Nitrogen limitation of net primary productivity. Ecology 89:371–379.</w:t>
      </w:r>
    </w:p>
    <w:p w14:paraId="3D62A6C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Lefcheck, J. S. 2016. piecewiseSEM: Piecewise structural equation modelling in r for ecology, evolution, and systematics. Methods in Ecology and Evolution 7:573–579.</w:t>
      </w:r>
    </w:p>
    <w:p w14:paraId="0CA525B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Lenth, R. 2019. emmeans: estimated marginal means, aka least-squares means.</w:t>
      </w:r>
    </w:p>
    <w:p w14:paraId="36A5B0C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Li, W., H. Zhang, G. Huang, R. Liu, H. Wu, C. Zhao, and N. G. McDowell. 2020. Effects of nitrogen enrichment on tree carbon allocation: A global synthesis. Global Ecology and Biogeography 29:573–589.</w:t>
      </w:r>
    </w:p>
    <w:p w14:paraId="0D7AC7F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Liang, X., T. Zhang, X. Lu, D. S. Ellsworth, H. BassiriRad, C. You, D. Wang, P. He, Q. Deng, H. Liu, J. Mo, and Q. Ye. 2020. Global response patterns of plant photosynthesis to nitrogen addition: A meta‐analysis. Global Change Biology 26:3585–3600.</w:t>
      </w:r>
    </w:p>
    <w:p w14:paraId="3A55044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López, J., D. A. Way, and W. Sadok. 2021. Systemic effects of rising atmospheric vapor pressure deficit on plant physiology and productivity. Global Change Biology 27:1704–</w:t>
      </w:r>
      <w:r w:rsidRPr="008A418A">
        <w:rPr>
          <w:noProof/>
        </w:rPr>
        <w:lastRenderedPageBreak/>
        <w:t>1720.</w:t>
      </w:r>
    </w:p>
    <w:p w14:paraId="6A91D33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7609A0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Luo, X., T. F. Keenan, J. M. Chen, H. Croft, I. C. Prentice, N. G. Smith, A. P. Walker, H. Wang, R. Wang, C. Xu, and Y. Zhang. 2021. Global variation in the fraction of leaf nitrogen allocated to photosynthesis. Nature Communications 12:4866.</w:t>
      </w:r>
    </w:p>
    <w:p w14:paraId="5001EF7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54C518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Onoda, Y., K. Hikosaka, and T. Hirose. 2004. Allocation of nitrogen to cell walls decreases photosynthetic nitrogen-use efficiency. Functional Ecology 18:419–425.</w:t>
      </w:r>
    </w:p>
    <w:p w14:paraId="0BE0120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Onoda, Y., I. J. Wright, J. R. Evans, K. Hikosaka, K. Kitajima, Ü. Niinemets, H. Poorter, T. Tosens, and M. Westoby. 2017. Physiological and structural tradeoffs underlying the leaf economics spectrum. New Phytologist 214:1447–1463.</w:t>
      </w:r>
    </w:p>
    <w:p w14:paraId="2E1FEE0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Oren, R., J. S. Sperry, G. G. Katul, D. E. Pataki, B. E. Ewers, N. Phillips, and K. V. R. Schäfer. 1999. Survey and synthesis of intra- and interspecific variation in stomatal sensitivity to vapour pressure deficit. Plant, Cell and Environment 22:1515–1526.</w:t>
      </w:r>
    </w:p>
    <w:p w14:paraId="19FA924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Paillassa, J., I. J. Wright, I. C. Prentice, S. Pepin, N. G. Smith, G. Ethier, A. C. Westerband, L. J. Lamarque, H. Wang, W. K. Cornwell, and V. Maire. 2020. When and where soil is important to modify the carbon and water economy of leaves. New Phytologist 228:121–135.</w:t>
      </w:r>
    </w:p>
    <w:p w14:paraId="3CCB6A1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Paul, K. I., P. J. Polglase, A. M. O’Connell, J. C. Carlyle, P. J. Smethurst, and P. K. Khanna. 2003. Defining the relation between soil water content and net nitrogen mineralization. European Journal of Soil Science 54:39–48.</w:t>
      </w:r>
    </w:p>
    <w:p w14:paraId="62B0DCB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Peng, Y., K. J. Bloomfield, L. A. Cernusak, T. F. Domingues, and I. C. Prentice. 2021. Global climate and nutrient controls of photosynthetic capacity. Communications Biology 4:462.</w:t>
      </w:r>
    </w:p>
    <w:p w14:paraId="360FA6A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Perkowski, E. A., D. W. Frey, C. L. Goodale, and N. G. Smith. (n.d.). Soil nitrogen availability modifies leaf nitrogen economics in mature temperate deciduous forests: a direct test of </w:t>
      </w:r>
      <w:r w:rsidRPr="008A418A">
        <w:rPr>
          <w:noProof/>
        </w:rPr>
        <w:lastRenderedPageBreak/>
        <w:t>photosynthetic least-cos theory.</w:t>
      </w:r>
    </w:p>
    <w:p w14:paraId="1179368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22D950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Pinheiro, J., and D. Bates. 2022. nlme: linear and nonlinear mixed effects models.</w:t>
      </w:r>
    </w:p>
    <w:p w14:paraId="59BC4D3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Poggio, L., L. M. De Sousa, N. H. Batjes, G. B. M. Heuvelink, B. Kempen, E. Ribeiro, and D. Rossiter. 2021. SoilGrids 2.0: Producing soil information for the globe with quantified spatial uncertainty. Soil 7:217–240.</w:t>
      </w:r>
    </w:p>
    <w:p w14:paraId="27EC39D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Prentice, I. C., N. Dong, S. M. Gleason, V. Maire, and I. J. Wright. 2014. Balancing the costs of carbon gain and water transport: testing a new theoretical framework for plant functional ecology. Ecology Letters 17:82–91.</w:t>
      </w:r>
    </w:p>
    <w:p w14:paraId="2C73995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Priestley, C. H. B., and R. J. Taylor. 1972. On the Assessment of Surface Heat Flux and Evaporation Using Large-Scale Parameters. Monthly Weather Review 100:81–92.</w:t>
      </w:r>
    </w:p>
    <w:p w14:paraId="69CD725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09A8837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 Core Team. 2021. R: A language and environment for statistical computing. R Foundation for Statistical Computing, Vienna, Austria.</w:t>
      </w:r>
    </w:p>
    <w:p w14:paraId="20C862D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Reich, P. B. 2014. The world-wide ‘fast-slow’ plant economics spectrum: a traits manifesto. Journal of Ecology 102:275–301.</w:t>
      </w:r>
    </w:p>
    <w:p w14:paraId="4284C08D"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Reichman, G. A., D. L. Grunes, and F. G. Viets. 1966. Effect of Soil Moisture on Ammonification and Nitrification in Two Northern Plains Soils. Soil Science Society of America Journal 30:363–366.</w:t>
      </w:r>
    </w:p>
    <w:p w14:paraId="79DBB10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Rogers, A. 2014. The use and misuse of V</w:t>
      </w:r>
      <w:r w:rsidRPr="008A418A">
        <w:rPr>
          <w:noProof/>
          <w:vertAlign w:val="subscript"/>
        </w:rPr>
        <w:t>c,max</w:t>
      </w:r>
      <w:r w:rsidRPr="008A418A">
        <w:rPr>
          <w:noProof/>
        </w:rPr>
        <w:t xml:space="preserve"> in Earth System Models. Photosynthesis Research 119:15–29.</w:t>
      </w:r>
    </w:p>
    <w:p w14:paraId="7C22F7D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489CF1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Sage, R. F., and R. W. Pearcy. 1987. The nitrogen use efficiency of C3 and C4 plants: I. Leaf </w:t>
      </w:r>
      <w:r w:rsidRPr="008A418A">
        <w:rPr>
          <w:noProof/>
        </w:rPr>
        <w:lastRenderedPageBreak/>
        <w:t xml:space="preserve">nitrogen, growth, and biomass partitioning in </w:t>
      </w:r>
      <w:r w:rsidRPr="008A418A">
        <w:rPr>
          <w:i/>
          <w:iCs/>
          <w:noProof/>
        </w:rPr>
        <w:t>Chenopodium album</w:t>
      </w:r>
      <w:r w:rsidRPr="008A418A">
        <w:rPr>
          <w:noProof/>
        </w:rPr>
        <w:t xml:space="preserve"> (L.) and </w:t>
      </w:r>
      <w:r w:rsidRPr="008A418A">
        <w:rPr>
          <w:i/>
          <w:iCs/>
          <w:noProof/>
        </w:rPr>
        <w:t>Amaranthus retroflexus</w:t>
      </w:r>
      <w:r w:rsidRPr="008A418A">
        <w:rPr>
          <w:noProof/>
        </w:rPr>
        <w:t xml:space="preserve"> (L.). Plant Physiology 84:954–958.</w:t>
      </w:r>
    </w:p>
    <w:p w14:paraId="15DA67D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Saxton, K. E., and W. J. Rawls. 2006. Soil water characteristic estimates by texture and organic matter for hydrologic solutions. Soil Science Society of America Journal 70:1569–1578.</w:t>
      </w:r>
    </w:p>
    <w:p w14:paraId="76CD9B2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Schmitt, M. R., and G. E. Edwards. 1981. Photosynthetic capacity and nitrogen use efficiency of maize, wheat, and rice: A comparison between C3 and C4 photosynthesis. Journal of Experimental Botany 32:459–466.</w:t>
      </w:r>
    </w:p>
    <w:p w14:paraId="48C7473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Schneider, C. A., W. S. Rasband, and K. W. Eliceiri. 2012. NIH Image to ImageJ: 25 years of image analysis. Nature methods 9:671–675.</w:t>
      </w:r>
    </w:p>
    <w:p w14:paraId="2005086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Scott, H. G., and N. G. Smith. 2022. A Model of C4 Photosynthetic Acclimation Based on Least-Cost Optimality Theory Suitable for Earth System Model Incorporation. Journal of Advances in Modeling Earth Systems 14:1–16.</w:t>
      </w:r>
    </w:p>
    <w:p w14:paraId="7C1FA94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Shi, M., J. B. Fisher, E. R. Brzostek, and R. P. Phillips. 2016. Carbon cost of plant nitrogen acquisition: Global carbon cycle impact from an improved plant nitrogen cycle in the Community Land Model. Global Change Biology 22:1299–1314.</w:t>
      </w:r>
    </w:p>
    <w:p w14:paraId="65AD4D5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Smith, B., D. Wärlind, A. Arneth, T. Hickler, P. Leadley, J. Siltberg, and S. Zaehle. 2014. Implications of incorporating N cycling and N limitations on primary production in an individual-based dynamic vegetation model. Biogeosciences 11:2027–2054.</w:t>
      </w:r>
    </w:p>
    <w:p w14:paraId="447E343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8A601BD"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Stark, J. M., and M. K. Firestone. 1995. Mechanisms for soil moisture effects on activity of nitrifying bacteria. Applied and Environmental Microbiology 61:218–221.</w:t>
      </w:r>
    </w:p>
    <w:p w14:paraId="539D8EB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E79FC1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Stocker, B. D., J. Zscheischler, T. F. Keenan, I. C. Prentice, J. Peñuelas, and S. I. Seneviratne. 2018. Quantifying soil moisture impacts on light use efficiency across biomes. New </w:t>
      </w:r>
      <w:r w:rsidRPr="008A418A">
        <w:rPr>
          <w:noProof/>
        </w:rPr>
        <w:lastRenderedPageBreak/>
        <w:t>Phytologist 218:1430–1449.</w:t>
      </w:r>
    </w:p>
    <w:p w14:paraId="08C9F6B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Sulman, B. N., D. T. Roman, K. Yi, L. Wang, R. P. Phillips, and K. A. Novick. 2016. High atmospheric demand for water can limit forest carbon uptake and transpiration as severely as dry soil. Geophysical Research Letters 43:9686–9695.</w:t>
      </w:r>
    </w:p>
    <w:p w14:paraId="470AD94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Thieurmel, B., and A. Elmarhraoui. 2019. suncalc: Compute sun position, sunlight phases, moon position, and lunar phase.</w:t>
      </w:r>
    </w:p>
    <w:p w14:paraId="063EF40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USDA NRCS. 2022. The PLANTS Database. (http://plants.usda.gov, 18 November 2022). National Plant Data Team, Greensboro, NC 27401-4901 USA.</w:t>
      </w:r>
    </w:p>
    <w:p w14:paraId="38248BF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6D1A008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9943D8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Wang, H., I. C. Prentice, T. F. Keenan, T. W. Davis, I. J. Wright, W. K. Cornwell, B. J. Evans, and C. Peng. 2017a. Towards a universal model for carbon dioxide uptake by plants. Nature Plants 3:734–741.</w:t>
      </w:r>
    </w:p>
    <w:p w14:paraId="670913E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Wang, H., I. C. Prentice, I. J. Wright, D. I. Warton, S. Qiao, X. Xu, J. Zhou, K. Kikuzawa, and N. C. Stenseth. 2023. Leaf economics fundamentals explained by optimality principles. Science Advances 9:eadd566.</w:t>
      </w:r>
    </w:p>
    <w:p w14:paraId="624E213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Wang, J., J. M. H. Knops, C. E. Brassil, and C. Mu. 2017b. Increased productivity in wet years drives a decline in ecosystem stability with nitrogen additions in arid grasslands. Ecology 98:1779–1786.</w:t>
      </w:r>
    </w:p>
    <w:p w14:paraId="6A5C5A8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Waring, E. F., E. A. Perkowski, and N. G. Smith. (n.d.). Soil nitrogen fertilization reduces relative leaf nitrogen allocation to photosynthesis.</w:t>
      </w:r>
    </w:p>
    <w:p w14:paraId="740A8F7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542EA39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lastRenderedPageBreak/>
        <w:t>Wieder, W. R., C. C. Cleveland, W. K. Smith, and K. Todd-Brown. 2015. Future productivity and carbon storage limited by terrestrial nutrient availability. Nature Geoscience 8:441–444.</w:t>
      </w:r>
    </w:p>
    <w:p w14:paraId="1C45DBB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Wright, I. J., P. B. Reich, and M. Westoby. 2003. Least-cost input mixtures of water and nitrogen for photosynthesis. The American Naturalist 161:98–111.</w:t>
      </w:r>
    </w:p>
    <w:p w14:paraId="3F0A3CB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6C723E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Yahdjian, L., L. A. Gherardi, and O. E. Sala. 2011. Nitrogen limitation in arid-subhumid ecosystems: A meta-analysis of fertilization studies. Journal of Arid Environments 75:675–680.</w:t>
      </w:r>
    </w:p>
    <w:p w14:paraId="20B900F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7467492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Ziehn, T., J. Kattge, W. Knorr, and M. Scholze. 2011. Improving the predictability of global CO2 assimilation rates under climate change. Geophysical Research Letters 38:L10404.</w:t>
      </w:r>
    </w:p>
    <w:p w14:paraId="58BCB247" w14:textId="396EC200" w:rsidR="00AA3362" w:rsidRPr="00AA3362" w:rsidRDefault="00AA3362" w:rsidP="008A418A">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3844B1" w:rsidRDefault="003844B1">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 w:id="20" w:author="Nick Smith" w:date="2023-03-07T09:15:00Z" w:initials="NGS">
    <w:p w14:paraId="29F025B0" w14:textId="4A3FA695" w:rsidR="003844B1" w:rsidRDefault="003844B1">
      <w:pPr>
        <w:pStyle w:val="CommentText"/>
      </w:pPr>
      <w:r>
        <w:rPr>
          <w:rStyle w:val="CommentReference"/>
        </w:rPr>
        <w:annotationRef/>
      </w:r>
      <w:r>
        <w:t>Are they always linear?</w:t>
      </w:r>
    </w:p>
  </w:comment>
  <w:comment w:id="27" w:author="Nick Smith" w:date="2023-03-08T11:29:00Z" w:initials="NGS">
    <w:p w14:paraId="24FB5645" w14:textId="459559EF" w:rsidR="003844B1" w:rsidRDefault="003844B1">
      <w:pPr>
        <w:pStyle w:val="CommentText"/>
      </w:pPr>
      <w:r>
        <w:rPr>
          <w:rStyle w:val="CommentReference"/>
        </w:rPr>
        <w:annotationRef/>
      </w:r>
      <w:r>
        <w:t>I thought you removed the species differences from the analyses?</w:t>
      </w:r>
    </w:p>
  </w:comment>
  <w:comment w:id="35" w:author="Nick Smith" w:date="2023-03-08T11:33:00Z" w:initials="NGS">
    <w:p w14:paraId="084815CA" w14:textId="5B356130" w:rsidR="003844B1" w:rsidRDefault="003844B1">
      <w:pPr>
        <w:pStyle w:val="CommentText"/>
      </w:pPr>
      <w:r>
        <w:rPr>
          <w:rStyle w:val="CommentReference"/>
        </w:rPr>
        <w:annotationRef/>
      </w:r>
      <w:r>
        <w:t>Structural and metabolic are potentially too simplistic I think given that Nmass can be structural</w:t>
      </w:r>
    </w:p>
  </w:comment>
  <w:comment w:id="47" w:author="Nick Smith" w:date="2023-03-14T13:17:00Z" w:initials="NGS">
    <w:p w14:paraId="336AB394" w14:textId="19B747CA" w:rsidR="003844B1" w:rsidRDefault="003844B1">
      <w:pPr>
        <w:pStyle w:val="CommentText"/>
      </w:pPr>
      <w:r>
        <w:rPr>
          <w:rStyle w:val="CommentReference"/>
        </w:rPr>
        <w:annotationRef/>
      </w:r>
      <w:r>
        <w:t>Maybe just give the range for your sites here</w:t>
      </w:r>
    </w:p>
  </w:comment>
  <w:comment w:id="65" w:author="Nick Smith" w:date="2023-03-14T13:26:00Z" w:initials="NGS">
    <w:p w14:paraId="512CE051" w14:textId="6A2D1A96" w:rsidR="003844B1" w:rsidRDefault="003844B1">
      <w:pPr>
        <w:pStyle w:val="CommentText"/>
      </w:pPr>
      <w:r>
        <w:rPr>
          <w:rStyle w:val="CommentReference"/>
        </w:rPr>
        <w:annotationRef/>
      </w:r>
      <w:r>
        <w:t>Maybe state reason/citation for this?</w:t>
      </w:r>
    </w:p>
  </w:comment>
  <w:comment w:id="72" w:author="Nick Smith" w:date="2023-03-14T13:27:00Z" w:initials="NGS">
    <w:p w14:paraId="466D1FDF" w14:textId="3CEC9DEE" w:rsidR="00BA1447" w:rsidRDefault="00BA1447">
      <w:pPr>
        <w:pStyle w:val="CommentText"/>
      </w:pPr>
      <w:r>
        <w:rPr>
          <w:rStyle w:val="CommentReference"/>
        </w:rPr>
        <w:annotationRef/>
      </w:r>
      <w:r>
        <w:t>I would add this here</w:t>
      </w:r>
    </w:p>
  </w:comment>
  <w:comment w:id="73" w:author="Nick Smith" w:date="2023-03-14T13:28:00Z" w:initials="NGS">
    <w:p w14:paraId="22794590" w14:textId="53D0351C" w:rsidR="00E8613E" w:rsidRDefault="00E8613E">
      <w:pPr>
        <w:pStyle w:val="CommentText"/>
      </w:pPr>
      <w:r>
        <w:rPr>
          <w:rStyle w:val="CommentReference"/>
        </w:rPr>
        <w:annotationRef/>
      </w:r>
      <w:r>
        <w:t>Would also include the functions here</w:t>
      </w:r>
    </w:p>
  </w:comment>
  <w:comment w:id="74" w:author="Nick Smith" w:date="2023-03-14T13:28:00Z" w:initials="NGS">
    <w:p w14:paraId="7282C4BF" w14:textId="5339832E" w:rsidR="00BF2700" w:rsidRDefault="00BF2700">
      <w:pPr>
        <w:pStyle w:val="CommentText"/>
      </w:pPr>
      <w:r>
        <w:rPr>
          <w:rStyle w:val="CommentReference"/>
        </w:rPr>
        <w:annotationRef/>
      </w:r>
      <w:r>
        <w:t>Could state where data come from here</w:t>
      </w:r>
    </w:p>
  </w:comment>
  <w:comment w:id="76" w:author="Nick Smith" w:date="2023-03-14T13:29:00Z" w:initials="NGS">
    <w:p w14:paraId="1ABB3AD1" w14:textId="17C04EB8" w:rsidR="001139E0" w:rsidRDefault="001139E0">
      <w:pPr>
        <w:pStyle w:val="CommentText"/>
      </w:pPr>
      <w:r>
        <w:rPr>
          <w:rStyle w:val="CommentReference"/>
        </w:rPr>
        <w:annotationRef/>
      </w:r>
      <w:r>
        <w:t>Could add where data come from here</w:t>
      </w:r>
    </w:p>
  </w:comment>
  <w:comment w:id="77" w:author="Nick Smith" w:date="2023-03-14T13:30:00Z" w:initials="NGS">
    <w:p w14:paraId="127FC080" w14:textId="689B067C" w:rsidR="00A96B30" w:rsidRDefault="00A96B30">
      <w:pPr>
        <w:pStyle w:val="CommentText"/>
      </w:pPr>
      <w:r>
        <w:rPr>
          <w:rStyle w:val="CommentReference"/>
        </w:rPr>
        <w:annotationRef/>
      </w:r>
      <w:r>
        <w:t>This is needed for the models in the previous section, correct? If so, I think this should go above</w:t>
      </w:r>
    </w:p>
  </w:comment>
  <w:comment w:id="78" w:author="Nick Smith" w:date="2023-03-14T13:31:00Z" w:initials="NGS">
    <w:p w14:paraId="5582F023" w14:textId="102F21C2" w:rsidR="00FB020B" w:rsidRDefault="00FB020B">
      <w:pPr>
        <w:pStyle w:val="CommentText"/>
      </w:pPr>
      <w:r>
        <w:rPr>
          <w:rStyle w:val="CommentReference"/>
        </w:rPr>
        <w:annotationRef/>
      </w:r>
      <w:r>
        <w:t>Where stopped March 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29F025B0" w15:done="0"/>
  <w15:commentEx w15:paraId="24FB5645" w15:done="0"/>
  <w15:commentEx w15:paraId="084815CA" w15:done="0"/>
  <w15:commentEx w15:paraId="336AB394" w15:done="0"/>
  <w15:commentEx w15:paraId="512CE051" w15:done="0"/>
  <w15:commentEx w15:paraId="466D1FDF" w15:done="0"/>
  <w15:commentEx w15:paraId="22794590" w15:done="0"/>
  <w15:commentEx w15:paraId="7282C4BF" w15:done="0"/>
  <w15:commentEx w15:paraId="1ABB3AD1" w15:done="0"/>
  <w15:commentEx w15:paraId="127FC080" w15:done="0"/>
  <w15:commentEx w15:paraId="5582F02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29F025B0" w16cid:durableId="27B17F43"/>
  <w16cid:commentId w16cid:paraId="24FB5645" w16cid:durableId="27B2F014"/>
  <w16cid:commentId w16cid:paraId="084815CA" w16cid:durableId="27B2F118"/>
  <w16cid:commentId w16cid:paraId="336AB394" w16cid:durableId="27BAF268"/>
  <w16cid:commentId w16cid:paraId="512CE051" w16cid:durableId="27BAF469"/>
  <w16cid:commentId w16cid:paraId="466D1FDF" w16cid:durableId="27BAF4CA"/>
  <w16cid:commentId w16cid:paraId="22794590" w16cid:durableId="27BAF4EC"/>
  <w16cid:commentId w16cid:paraId="7282C4BF" w16cid:durableId="27BAF516"/>
  <w16cid:commentId w16cid:paraId="1ABB3AD1" w16cid:durableId="27BAF53A"/>
  <w16cid:commentId w16cid:paraId="127FC080" w16cid:durableId="27BAF55C"/>
  <w16cid:commentId w16cid:paraId="5582F023" w16cid:durableId="27BAF5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60636" w14:textId="77777777" w:rsidR="00E242D1" w:rsidRDefault="00E242D1" w:rsidP="00C14547">
      <w:r>
        <w:separator/>
      </w:r>
    </w:p>
  </w:endnote>
  <w:endnote w:type="continuationSeparator" w:id="0">
    <w:p w14:paraId="0AE36A5F" w14:textId="77777777" w:rsidR="00E242D1" w:rsidRDefault="00E242D1"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3844B1" w:rsidRDefault="003844B1"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3844B1" w:rsidRDefault="003844B1"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3844B1" w:rsidRDefault="003844B1"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3844B1" w:rsidRDefault="003844B1"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79CBD" w14:textId="77777777" w:rsidR="00E242D1" w:rsidRDefault="00E242D1" w:rsidP="00C14547">
      <w:r>
        <w:separator/>
      </w:r>
    </w:p>
  </w:footnote>
  <w:footnote w:type="continuationSeparator" w:id="0">
    <w:p w14:paraId="35F5EB21" w14:textId="77777777" w:rsidR="00E242D1" w:rsidRDefault="00E242D1"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4073101">
    <w:abstractNumId w:val="8"/>
  </w:num>
  <w:num w:numId="2" w16cid:durableId="1324314373">
    <w:abstractNumId w:val="7"/>
  </w:num>
  <w:num w:numId="3" w16cid:durableId="1496188663">
    <w:abstractNumId w:val="3"/>
  </w:num>
  <w:num w:numId="4" w16cid:durableId="1449858699">
    <w:abstractNumId w:val="2"/>
  </w:num>
  <w:num w:numId="5" w16cid:durableId="1238982648">
    <w:abstractNumId w:val="4"/>
  </w:num>
  <w:num w:numId="6" w16cid:durableId="299579111">
    <w:abstractNumId w:val="5"/>
  </w:num>
  <w:num w:numId="7" w16cid:durableId="428085373">
    <w:abstractNumId w:val="0"/>
  </w:num>
  <w:num w:numId="8" w16cid:durableId="1686244874">
    <w:abstractNumId w:val="6"/>
  </w:num>
  <w:num w:numId="9" w16cid:durableId="118616688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3E16"/>
    <w:rsid w:val="000146F1"/>
    <w:rsid w:val="00014A68"/>
    <w:rsid w:val="00016E39"/>
    <w:rsid w:val="00025414"/>
    <w:rsid w:val="00025FB0"/>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2A3C"/>
    <w:rsid w:val="001135C2"/>
    <w:rsid w:val="001139E0"/>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133A"/>
    <w:rsid w:val="00142813"/>
    <w:rsid w:val="00144F70"/>
    <w:rsid w:val="0015008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759F0"/>
    <w:rsid w:val="001836D7"/>
    <w:rsid w:val="00185D3B"/>
    <w:rsid w:val="00191624"/>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61C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70EBB"/>
    <w:rsid w:val="003725F9"/>
    <w:rsid w:val="00373931"/>
    <w:rsid w:val="0037487E"/>
    <w:rsid w:val="003760E5"/>
    <w:rsid w:val="003763E0"/>
    <w:rsid w:val="0038241B"/>
    <w:rsid w:val="00382C46"/>
    <w:rsid w:val="003844B1"/>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1FC3"/>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BC"/>
    <w:rsid w:val="004555D7"/>
    <w:rsid w:val="00455D74"/>
    <w:rsid w:val="004566E8"/>
    <w:rsid w:val="00457AA0"/>
    <w:rsid w:val="00457CDD"/>
    <w:rsid w:val="00461265"/>
    <w:rsid w:val="00463A7F"/>
    <w:rsid w:val="00465F23"/>
    <w:rsid w:val="004665AF"/>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119"/>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66DB"/>
    <w:rsid w:val="00627559"/>
    <w:rsid w:val="006318C3"/>
    <w:rsid w:val="00632394"/>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6C7"/>
    <w:rsid w:val="006957FE"/>
    <w:rsid w:val="00695D61"/>
    <w:rsid w:val="00695FAC"/>
    <w:rsid w:val="00696357"/>
    <w:rsid w:val="00696E68"/>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5C4D"/>
    <w:rsid w:val="007160DA"/>
    <w:rsid w:val="0071657E"/>
    <w:rsid w:val="0072189F"/>
    <w:rsid w:val="00721CB2"/>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254C"/>
    <w:rsid w:val="00744636"/>
    <w:rsid w:val="00745A50"/>
    <w:rsid w:val="00746BEA"/>
    <w:rsid w:val="00747ADC"/>
    <w:rsid w:val="00747B87"/>
    <w:rsid w:val="00750119"/>
    <w:rsid w:val="00750138"/>
    <w:rsid w:val="00751F5F"/>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469"/>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48C3"/>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0DCA"/>
    <w:rsid w:val="00832F78"/>
    <w:rsid w:val="00836996"/>
    <w:rsid w:val="00836AA0"/>
    <w:rsid w:val="00836F3A"/>
    <w:rsid w:val="0084086E"/>
    <w:rsid w:val="008416A6"/>
    <w:rsid w:val="00845E05"/>
    <w:rsid w:val="008469EA"/>
    <w:rsid w:val="008475BD"/>
    <w:rsid w:val="00851585"/>
    <w:rsid w:val="008518D7"/>
    <w:rsid w:val="00854540"/>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7E7F"/>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1E0"/>
    <w:rsid w:val="008E428D"/>
    <w:rsid w:val="008E6DE6"/>
    <w:rsid w:val="008F07A5"/>
    <w:rsid w:val="008F2795"/>
    <w:rsid w:val="008F3282"/>
    <w:rsid w:val="008F4F22"/>
    <w:rsid w:val="00901700"/>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976"/>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3B67"/>
    <w:rsid w:val="00A751EB"/>
    <w:rsid w:val="00A75619"/>
    <w:rsid w:val="00A763ED"/>
    <w:rsid w:val="00A76DA1"/>
    <w:rsid w:val="00A8049D"/>
    <w:rsid w:val="00A80AA1"/>
    <w:rsid w:val="00A80E8A"/>
    <w:rsid w:val="00A82AE7"/>
    <w:rsid w:val="00A833A5"/>
    <w:rsid w:val="00A85CFF"/>
    <w:rsid w:val="00A91F4B"/>
    <w:rsid w:val="00A94FCB"/>
    <w:rsid w:val="00A96A0D"/>
    <w:rsid w:val="00A96B30"/>
    <w:rsid w:val="00AA005E"/>
    <w:rsid w:val="00AA3362"/>
    <w:rsid w:val="00AA379F"/>
    <w:rsid w:val="00AA3856"/>
    <w:rsid w:val="00AA3C4F"/>
    <w:rsid w:val="00AA48B8"/>
    <w:rsid w:val="00AA5067"/>
    <w:rsid w:val="00AA57F8"/>
    <w:rsid w:val="00AA5952"/>
    <w:rsid w:val="00AA5999"/>
    <w:rsid w:val="00AA7402"/>
    <w:rsid w:val="00AB59DE"/>
    <w:rsid w:val="00AB5D6C"/>
    <w:rsid w:val="00AB76ED"/>
    <w:rsid w:val="00AC0426"/>
    <w:rsid w:val="00AC0848"/>
    <w:rsid w:val="00AC0AAC"/>
    <w:rsid w:val="00AC317B"/>
    <w:rsid w:val="00AC36F9"/>
    <w:rsid w:val="00AD3166"/>
    <w:rsid w:val="00AD446F"/>
    <w:rsid w:val="00AD4901"/>
    <w:rsid w:val="00AD58B4"/>
    <w:rsid w:val="00AD59AA"/>
    <w:rsid w:val="00AD5D68"/>
    <w:rsid w:val="00AD7D44"/>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1447"/>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700"/>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16EB1"/>
    <w:rsid w:val="00D23C5C"/>
    <w:rsid w:val="00D308D2"/>
    <w:rsid w:val="00D31079"/>
    <w:rsid w:val="00D33578"/>
    <w:rsid w:val="00D34B9F"/>
    <w:rsid w:val="00D35D91"/>
    <w:rsid w:val="00D363D8"/>
    <w:rsid w:val="00D457EF"/>
    <w:rsid w:val="00D506B3"/>
    <w:rsid w:val="00D50721"/>
    <w:rsid w:val="00D51127"/>
    <w:rsid w:val="00D52F0B"/>
    <w:rsid w:val="00D543F6"/>
    <w:rsid w:val="00D54A4E"/>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42D1"/>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24C4"/>
    <w:rsid w:val="00E524D5"/>
    <w:rsid w:val="00E52DE1"/>
    <w:rsid w:val="00E54BE2"/>
    <w:rsid w:val="00E557CE"/>
    <w:rsid w:val="00E55AE0"/>
    <w:rsid w:val="00E6025B"/>
    <w:rsid w:val="00E625B1"/>
    <w:rsid w:val="00E66041"/>
    <w:rsid w:val="00E664C4"/>
    <w:rsid w:val="00E703BA"/>
    <w:rsid w:val="00E707E3"/>
    <w:rsid w:val="00E71177"/>
    <w:rsid w:val="00E7144F"/>
    <w:rsid w:val="00E759A7"/>
    <w:rsid w:val="00E75BE5"/>
    <w:rsid w:val="00E75DA0"/>
    <w:rsid w:val="00E765AB"/>
    <w:rsid w:val="00E80A85"/>
    <w:rsid w:val="00E80C4A"/>
    <w:rsid w:val="00E8501A"/>
    <w:rsid w:val="00E8613E"/>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4D69"/>
    <w:rsid w:val="00ED632D"/>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2B0D"/>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DA8"/>
    <w:rsid w:val="00F45FFB"/>
    <w:rsid w:val="00F500F2"/>
    <w:rsid w:val="00F50635"/>
    <w:rsid w:val="00F50B24"/>
    <w:rsid w:val="00F5489C"/>
    <w:rsid w:val="00F549AC"/>
    <w:rsid w:val="00F55F4F"/>
    <w:rsid w:val="00F60106"/>
    <w:rsid w:val="00F617CF"/>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020B"/>
    <w:rsid w:val="00FB104B"/>
    <w:rsid w:val="00FB3DF2"/>
    <w:rsid w:val="00FB503E"/>
    <w:rsid w:val="00FB5DEC"/>
    <w:rsid w:val="00FB6DC9"/>
    <w:rsid w:val="00FB6FEA"/>
    <w:rsid w:val="00FC370D"/>
    <w:rsid w:val="00FC3A26"/>
    <w:rsid w:val="00FC3ED2"/>
    <w:rsid w:val="00FD1286"/>
    <w:rsid w:val="00FD2332"/>
    <w:rsid w:val="00FD5ABE"/>
    <w:rsid w:val="00FD71A1"/>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13E3F-8BC6-CA4D-B11C-BC53A836D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84800</Words>
  <Characters>483365</Characters>
  <Application>Microsoft Office Word</Application>
  <DocSecurity>0</DocSecurity>
  <Lines>4028</Lines>
  <Paragraphs>1134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dcterms:created xsi:type="dcterms:W3CDTF">2023-03-20T20:16:00Z</dcterms:created>
  <dcterms:modified xsi:type="dcterms:W3CDTF">2023-03-20T20:16:00Z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