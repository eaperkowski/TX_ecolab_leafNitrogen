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 xml:space="preserve">Author </w:t>
      </w:r>
      <w:commentRangeStart w:id="0"/>
      <w:r>
        <w:rPr>
          <w:b/>
          <w:bCs/>
        </w:rPr>
        <w:t>Affiliations</w:t>
      </w:r>
      <w:commentRangeEnd w:id="0"/>
      <w:r w:rsidR="00D56630">
        <w:rPr>
          <w:rStyle w:val="CommentReference"/>
          <w:rFonts w:eastAsiaTheme="minorHAnsi" w:cs="Times New Roman (Body CS)"/>
        </w:rPr>
        <w:commentReference w:id="0"/>
      </w:r>
      <w:r>
        <w:rPr>
          <w:b/>
          <w:bCs/>
        </w:rPr>
        <w:t>:</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737DD268" w:rsidR="00160CD3" w:rsidRDefault="00160CD3" w:rsidP="0025039E">
      <w:pPr>
        <w:spacing w:line="360" w:lineRule="auto"/>
        <w:rPr>
          <w:bCs/>
        </w:rPr>
      </w:pPr>
      <w:r w:rsidRPr="00895468">
        <w:rPr>
          <w:b/>
        </w:rPr>
        <w:t>Abstract:</w:t>
      </w:r>
      <w:r>
        <w:rPr>
          <w:bCs/>
        </w:rPr>
        <w:t xml:space="preserve"> </w:t>
      </w:r>
      <w:r w:rsidR="00AF17C5">
        <w:rPr>
          <w:bCs/>
        </w:rPr>
        <w:t>321</w:t>
      </w:r>
      <w:r w:rsidR="002D437C">
        <w:rPr>
          <w:bCs/>
        </w:rPr>
        <w:t xml:space="preserve"> </w:t>
      </w:r>
      <w:r>
        <w:rPr>
          <w:bCs/>
        </w:rPr>
        <w:t>words</w:t>
      </w:r>
    </w:p>
    <w:p w14:paraId="543417E2" w14:textId="05AAE9BF"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521769">
        <w:rPr>
          <w:bCs/>
        </w:rPr>
        <w:t>3</w:t>
      </w:r>
      <w:r w:rsidR="00270005">
        <w:rPr>
          <w:bCs/>
        </w:rPr>
        <w:t>48</w:t>
      </w:r>
      <w:r w:rsidR="00CF3820">
        <w:rPr>
          <w:bCs/>
        </w:rPr>
        <w:t xml:space="preserve"> </w:t>
      </w:r>
      <w:r>
        <w:rPr>
          <w:bCs/>
        </w:rPr>
        <w:t xml:space="preserve">words </w:t>
      </w:r>
    </w:p>
    <w:p w14:paraId="6D852392" w14:textId="551CE7E0"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705B52">
        <w:rPr>
          <w:bCs/>
        </w:rPr>
        <w:t>07</w:t>
      </w:r>
      <w:r w:rsidR="004F64A3">
        <w:rPr>
          <w:bCs/>
        </w:rPr>
        <w:t xml:space="preserve"> </w:t>
      </w:r>
      <w:r>
        <w:rPr>
          <w:bCs/>
        </w:rPr>
        <w:t>words</w:t>
      </w:r>
    </w:p>
    <w:p w14:paraId="27B29C84" w14:textId="501C88CC" w:rsidR="00160CD3" w:rsidRDefault="00160CD3" w:rsidP="0025039E">
      <w:pPr>
        <w:spacing w:line="360" w:lineRule="auto"/>
        <w:ind w:firstLine="720"/>
        <w:rPr>
          <w:bCs/>
        </w:rPr>
      </w:pPr>
      <w:r>
        <w:rPr>
          <w:bCs/>
        </w:rPr>
        <w:t xml:space="preserve">Methods: </w:t>
      </w:r>
      <w:r w:rsidR="006A7B9F">
        <w:rPr>
          <w:bCs/>
        </w:rPr>
        <w:t>2</w:t>
      </w:r>
      <w:r w:rsidR="003C776C">
        <w:rPr>
          <w:bCs/>
        </w:rPr>
        <w:t>5</w:t>
      </w:r>
      <w:r w:rsidR="00B42F33">
        <w:rPr>
          <w:bCs/>
        </w:rPr>
        <w:t>32</w:t>
      </w:r>
      <w:r w:rsidR="006A7B9F">
        <w:rPr>
          <w:bCs/>
        </w:rPr>
        <w:t xml:space="preserve"> </w:t>
      </w:r>
      <w:r>
        <w:rPr>
          <w:bCs/>
        </w:rPr>
        <w:t>words</w:t>
      </w:r>
    </w:p>
    <w:p w14:paraId="0A2B2CD4" w14:textId="4303C607" w:rsidR="00160CD3" w:rsidRDefault="00160CD3" w:rsidP="0025039E">
      <w:pPr>
        <w:spacing w:line="360" w:lineRule="auto"/>
        <w:ind w:firstLine="720"/>
        <w:rPr>
          <w:bCs/>
        </w:rPr>
      </w:pPr>
      <w:r>
        <w:rPr>
          <w:bCs/>
        </w:rPr>
        <w:t xml:space="preserve">Results: </w:t>
      </w:r>
      <w:r w:rsidR="00B106C9">
        <w:rPr>
          <w:bCs/>
        </w:rPr>
        <w:t>955</w:t>
      </w:r>
      <w:r w:rsidR="00515044">
        <w:rPr>
          <w:bCs/>
        </w:rPr>
        <w:t xml:space="preserve"> </w:t>
      </w:r>
      <w:r>
        <w:rPr>
          <w:bCs/>
        </w:rPr>
        <w:t>words (not including text in figures or tables)</w:t>
      </w:r>
    </w:p>
    <w:p w14:paraId="35636F53" w14:textId="6F3D9139" w:rsidR="00160CD3" w:rsidRDefault="00160CD3" w:rsidP="0025039E">
      <w:pPr>
        <w:spacing w:line="360" w:lineRule="auto"/>
        <w:ind w:firstLine="720"/>
        <w:rPr>
          <w:bCs/>
        </w:rPr>
      </w:pPr>
      <w:r>
        <w:rPr>
          <w:bCs/>
        </w:rPr>
        <w:t xml:space="preserve">Discussion: </w:t>
      </w:r>
      <w:r w:rsidR="00CF3820">
        <w:rPr>
          <w:bCs/>
        </w:rPr>
        <w:t>2</w:t>
      </w:r>
      <w:r w:rsidR="00521769">
        <w:rPr>
          <w:bCs/>
        </w:rPr>
        <w:t>3</w:t>
      </w:r>
      <w:r w:rsidR="00270005">
        <w:rPr>
          <w:bCs/>
        </w:rPr>
        <w:t>54</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0014715B" w:rsidR="00AF17C5" w:rsidRP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w:t>
      </w:r>
      <w:del w:id="1" w:author="Nick Smith" w:date="2023-09-28T09:22:00Z">
        <w:r w:rsidR="00A70EE7" w:rsidDel="00D56630">
          <w:delText xml:space="preserve">leaf </w:delText>
        </w:r>
      </w:del>
      <w:r w:rsidR="00476F25">
        <w:t>nitrogen</w:t>
      </w:r>
      <w:r w:rsidR="00A70EE7">
        <w:t xml:space="preserve"> content</w:t>
      </w:r>
      <w:ins w:id="2" w:author="Nick Smith" w:date="2023-09-28T09:22:00Z">
        <w:r w:rsidR="00D56630">
          <w:t xml:space="preserve"> of leaves</w:t>
        </w:r>
      </w:ins>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ins w:id="3" w:author="Nick Smith" w:date="2023-09-28T09:22:00Z">
        <w:r w:rsidR="00D56630">
          <w:t xml:space="preserve"> use</w:t>
        </w:r>
      </w:ins>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ins w:id="4" w:author="Nick Smith" w:date="2023-09-28T09:23:00Z">
        <w:r w:rsidR="00D56630">
          <w:t xml:space="preserve"> to support photosynthesis</w:t>
        </w:r>
      </w:ins>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w:t>
      </w:r>
      <w:commentRangeStart w:id="5"/>
      <w:r w:rsidR="00E703BA">
        <w:t>climat</w:t>
      </w:r>
      <w:r w:rsidR="00DC701D">
        <w:t>ic</w:t>
      </w:r>
      <w:r w:rsidR="00E703BA">
        <w:t xml:space="preserve"> and </w:t>
      </w:r>
      <w:r w:rsidR="00CD5B76">
        <w:t>resource availability</w:t>
      </w:r>
      <w:r w:rsidR="00E703BA">
        <w:t xml:space="preserve"> gradient </w:t>
      </w:r>
      <w:commentRangeEnd w:id="5"/>
      <w:r w:rsidR="00D56630">
        <w:rPr>
          <w:rStyle w:val="CommentReference"/>
          <w:rFonts w:eastAsiaTheme="minorHAnsi" w:cs="Times New Roman (Body CS)"/>
        </w:rPr>
        <w:commentReference w:id="5"/>
      </w:r>
      <w:r w:rsidR="00E703BA">
        <w:t>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xml:space="preserve">, following theoretical expectations. </w:t>
      </w:r>
      <w:commentRangeStart w:id="6"/>
      <w:r w:rsidR="00AF17C5">
        <w:t xml:space="preserve">Results also indicate that </w:t>
      </w:r>
      <w:r w:rsidR="00AF17C5" w:rsidRPr="00A70EE7">
        <w:rPr>
          <w:i/>
          <w:iCs/>
          <w:lang w:val="el-GR"/>
        </w:rPr>
        <w:t>β</w:t>
      </w:r>
      <w:r w:rsidR="00AF17C5">
        <w:t xml:space="preserve"> was highly variable across the environmental gradient.</w:t>
      </w:r>
      <w:commentRangeEnd w:id="6"/>
      <w:r w:rsidR="00121AC8">
        <w:rPr>
          <w:rStyle w:val="CommentReference"/>
          <w:rFonts w:eastAsiaTheme="minorHAnsi" w:cs="Times New Roman (Body CS)"/>
        </w:rPr>
        <w:commentReference w:id="6"/>
      </w:r>
      <w:r w:rsidR="00AF17C5">
        <w:t xml:space="preserve"> Overall, results support patterns expected from the photosynthetic least-cost theory, demonstrating the capability of the theory to predict the integrative role of edaphic and climatic factors on leaf nitrogen content across environments.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162F3CFE"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ins w:id="7" w:author="Nick Smith" w:date="2023-09-28T09:27:00Z">
        <w:r w:rsidR="00970594">
          <w:t>, in part,</w:t>
        </w:r>
      </w:ins>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ins w:id="8" w:author="Nick Smith" w:date="2023-09-28T09:28:00Z">
        <w:r w:rsidR="00970594">
          <w:t xml:space="preserve"> </w:t>
        </w:r>
        <w:commentRangeStart w:id="9"/>
        <w:r w:rsidR="00970594">
          <w:t>differing level</w:t>
        </w:r>
      </w:ins>
      <w:ins w:id="10" w:author="Nick Smith" w:date="2023-09-28T09:29:00Z">
        <w:r w:rsidR="00970594">
          <w:t>s of</w:t>
        </w:r>
      </w:ins>
      <w:r w:rsidR="00171C56">
        <w:t xml:space="preserve"> </w:t>
      </w:r>
      <w:r w:rsidR="004B4CA0">
        <w:t>nitrogen</w:t>
      </w:r>
      <w:r w:rsidR="00171C56">
        <w:t xml:space="preserve"> availability </w:t>
      </w:r>
      <w:commentRangeEnd w:id="9"/>
      <w:r w:rsidR="00970594">
        <w:rPr>
          <w:rStyle w:val="CommentReference"/>
          <w:rFonts w:eastAsiaTheme="minorHAnsi" w:cs="Times New Roman (Body CS)"/>
        </w:rPr>
        <w:commentReference w:id="9"/>
      </w:r>
      <w:del w:id="11" w:author="Nick Smith" w:date="2023-09-28T09:29:00Z">
        <w:r w:rsidR="00171C56" w:rsidDel="00970594">
          <w:delText>gradient</w:delText>
        </w:r>
        <w:r w:rsidR="007A6DC4" w:rsidDel="00970594">
          <w:delText>s</w:delText>
        </w:r>
        <w:r w:rsidR="00171C56" w:rsidDel="00970594">
          <w:delText xml:space="preserve"> </w:delText>
        </w:r>
      </w:del>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 xml:space="preserve">(Adams et al. 2016, </w:t>
      </w:r>
      <w:r w:rsidR="00902535" w:rsidRPr="00902535">
        <w:rPr>
          <w:noProof/>
        </w:rPr>
        <w:lastRenderedPageBreak/>
        <w:t>Dong et al. 2017, 2020, 2022, Smith et al. 2019, Peng et al. 2021, Yan et al. 2023, Westerband et al. 2023)</w:t>
      </w:r>
      <w:r w:rsidR="00171C56">
        <w:fldChar w:fldCharType="end"/>
      </w:r>
      <w:r w:rsidR="00F10C2A">
        <w:t>.</w:t>
      </w:r>
    </w:p>
    <w:p w14:paraId="241917BA" w14:textId="6CD1226F" w:rsidR="00AE5C62" w:rsidRDefault="00E259D9" w:rsidP="00A10792">
      <w:pPr>
        <w:spacing w:line="360" w:lineRule="auto"/>
        <w:ind w:firstLine="720"/>
      </w:pPr>
      <w:commentRangeStart w:id="12"/>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commentRangeEnd w:id="12"/>
      <w:r w:rsidR="00E74992">
        <w:rPr>
          <w:rStyle w:val="CommentReference"/>
          <w:rFonts w:eastAsiaTheme="minorHAnsi" w:cs="Times New Roman (Body CS)"/>
        </w:rPr>
        <w:commentReference w:id="12"/>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61D7BFAA"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ins w:id="13" w:author="Nick Smith" w:date="2023-09-28T09:33:00Z">
        <w:r w:rsidR="00F20127">
          <w:t>,</w:t>
        </w:r>
      </w:ins>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4E373884"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2B4C9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del w:id="14" w:author="Nick Smith" w:date="2023-09-28T09:34:00Z">
        <w:r w:rsidR="00CC790F" w:rsidDel="00F20127">
          <w:delText xml:space="preserve">which </w:delText>
        </w:r>
      </w:del>
      <w:ins w:id="15" w:author="Nick Smith" w:date="2023-09-28T09:34:00Z">
        <w:r w:rsidR="00F20127">
          <w:t xml:space="preserve">how the different </w:t>
        </w:r>
      </w:ins>
      <w:r w:rsidR="00CC790F">
        <w:t>component</w:t>
      </w:r>
      <w:ins w:id="16" w:author="Nick Smith" w:date="2023-09-28T09:34:00Z">
        <w:r w:rsidR="00F20127">
          <w:t>s</w:t>
        </w:r>
      </w:ins>
      <w:r w:rsidR="00610A42">
        <w:t xml:space="preserve"> </w:t>
      </w:r>
      <w:del w:id="17" w:author="Nick Smith" w:date="2023-09-28T09:34:00Z">
        <w:r w:rsidR="00CC790F" w:rsidDel="00F20127">
          <w:delText xml:space="preserve">drives </w:delText>
        </w:r>
      </w:del>
      <w:ins w:id="18" w:author="Nick Smith" w:date="2023-09-28T09:34:00Z">
        <w:r w:rsidR="00F20127">
          <w:t xml:space="preserve">influence </w:t>
        </w:r>
      </w:ins>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A0844F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w:t>
      </w:r>
      <w:r w:rsidR="005A0E7B">
        <w:lastRenderedPageBreak/>
        <w:t xml:space="preserve">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741C456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del w:id="19" w:author="Nick Smith" w:date="2023-09-28T09:35:00Z">
        <w:r w:rsidR="001D1E96" w:rsidDel="00F20127">
          <w:delText xml:space="preserve">through </w:delText>
        </w:r>
      </w:del>
      <w:ins w:id="20" w:author="Nick Smith" w:date="2023-09-28T09:35:00Z">
        <w:r w:rsidR="00F20127">
          <w:t xml:space="preserve">as a result of </w:t>
        </w:r>
      </w:ins>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del w:id="21" w:author="Nick Smith" w:date="2023-09-28T09:35:00Z">
        <w:r w:rsidR="001D1E96" w:rsidDel="00F20127">
          <w:delText xml:space="preserve">through </w:delText>
        </w:r>
      </w:del>
      <w:ins w:id="22" w:author="Nick Smith" w:date="2023-09-28T09:35:00Z">
        <w:r w:rsidR="00F20127">
          <w:t xml:space="preserve">as a result of </w:t>
        </w:r>
      </w:ins>
      <w:r w:rsidR="001D1E96">
        <w:t xml:space="preserve">a reduction in costs of </w:t>
      </w:r>
      <w:r w:rsidR="004B4CA0">
        <w:t>water</w:t>
      </w:r>
      <w:r w:rsidR="001D1E96">
        <w:t xml:space="preserve"> acquisition. </w:t>
      </w:r>
      <w:del w:id="23" w:author="Nick Smith" w:date="2023-09-28T09:36:00Z">
        <w:r w:rsidR="001D1E96" w:rsidDel="00F20127">
          <w:delText>N-fixing species</w:delText>
        </w:r>
        <w:r w:rsidR="00DC701D" w:rsidDel="00F20127">
          <w:delText xml:space="preserve"> and C</w:delText>
        </w:r>
        <w:r w:rsidR="00DC701D" w:rsidDel="00F20127">
          <w:rPr>
            <w:vertAlign w:val="subscript"/>
          </w:rPr>
          <w:delText>4</w:delText>
        </w:r>
        <w:r w:rsidR="00DC701D" w:rsidDel="00F20127">
          <w:delText xml:space="preserve"> species</w:delText>
        </w:r>
      </w:del>
      <w:ins w:id="24" w:author="Nick Smith" w:date="2023-09-28T09:36:00Z">
        <w:r w:rsidR="00F20127">
          <w:t>The ability to form symbiotic associations with N-fixing bacteria and presence of the C</w:t>
        </w:r>
        <w:r w:rsidR="00F20127">
          <w:rPr>
            <w:vertAlign w:val="subscript"/>
          </w:rPr>
          <w:t>4</w:t>
        </w:r>
        <w:r w:rsidR="00F20127">
          <w:t xml:space="preserve"> photosynthetic pathway</w:t>
        </w:r>
      </w:ins>
      <w:r w:rsidR="001D1E96">
        <w:t xml:space="preserve"> </w:t>
      </w:r>
      <w:r w:rsidR="00CC087B">
        <w:t>were</w:t>
      </w:r>
      <w:r w:rsidR="00DC701D">
        <w:t xml:space="preserve"> each</w:t>
      </w:r>
      <w:r w:rsidR="00CC087B">
        <w:t xml:space="preserve"> expected to </w:t>
      </w:r>
      <w:del w:id="25" w:author="Nick Smith" w:date="2023-09-28T09:36:00Z">
        <w:r w:rsidR="00CC087B" w:rsidDel="00F20127">
          <w:delText xml:space="preserve">have </w:delText>
        </w:r>
      </w:del>
      <w:r w:rsidR="00A10792">
        <w:t>decrease</w:t>
      </w:r>
      <w:del w:id="26" w:author="Nick Smith" w:date="2023-09-28T09:36:00Z">
        <w:r w:rsidR="00A10792" w:rsidDel="00F20127">
          <w:delText>d</w:delText>
        </w:r>
      </w:del>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2275DE1C" w:rsidR="00781FB2" w:rsidRDefault="00705B52" w:rsidP="000374AE">
      <w:pPr>
        <w:spacing w:line="360" w:lineRule="auto"/>
      </w:pPr>
      <w:r>
        <w:rPr>
          <w:noProof/>
        </w:rPr>
        <w:drawing>
          <wp:inline distT="0" distB="0" distL="0" distR="0" wp14:anchorId="1ED696F7" wp14:editId="614CF475">
            <wp:extent cx="5943600" cy="2667635"/>
            <wp:effectExtent l="0" t="0" r="0" b="0"/>
            <wp:docPr id="852591107" name="Picture 1"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1107" name="Picture 1" descr="A diagram of a positive effect&#10;&#10;Description automatically generated"/>
                    <pic:cNvPicPr/>
                  </pic:nvPicPr>
                  <pic:blipFill>
                    <a:blip r:embed="rId11"/>
                    <a:stretch>
                      <a:fillRect/>
                    </a:stretch>
                  </pic:blipFill>
                  <pic:spPr>
                    <a:xfrm>
                      <a:off x="0" y="0"/>
                      <a:ext cx="5943600" cy="2667635"/>
                    </a:xfrm>
                    <a:prstGeom prst="rect">
                      <a:avLst/>
                    </a:prstGeom>
                  </pic:spPr>
                </pic:pic>
              </a:graphicData>
            </a:graphic>
          </wp:inline>
        </w:drawing>
      </w:r>
    </w:p>
    <w:p w14:paraId="73AEEA9D" w14:textId="52163D54" w:rsidR="000374AE" w:rsidRPr="007B3277" w:rsidRDefault="007B3277" w:rsidP="000374AE">
      <w:pPr>
        <w:spacing w:line="360" w:lineRule="auto"/>
      </w:pPr>
      <w:commentRangeStart w:id="27"/>
      <w:r>
        <w:rPr>
          <w:b/>
          <w:bCs/>
        </w:rPr>
        <w:t>Fig</w:t>
      </w:r>
      <w:r w:rsidR="00A71B9B">
        <w:rPr>
          <w:b/>
          <w:bCs/>
        </w:rPr>
        <w:t>ure</w:t>
      </w:r>
      <w:r>
        <w:rPr>
          <w:b/>
          <w:bCs/>
        </w:rPr>
        <w:t xml:space="preserve"> 1</w:t>
      </w:r>
      <w:r>
        <w:t xml:space="preserve"> </w:t>
      </w:r>
      <w:commentRangeEnd w:id="27"/>
      <w:r w:rsidR="00F20127">
        <w:rPr>
          <w:rStyle w:val="CommentReference"/>
          <w:rFonts w:eastAsiaTheme="minorHAnsi" w:cs="Times New Roman (Body CS)"/>
        </w:rPr>
        <w:commentReference w:id="27"/>
      </w:r>
      <w:r>
        <w:t>Conceptual diagram mapping</w:t>
      </w:r>
      <w:r w:rsidR="003A259C">
        <w:t xml:space="preserve"> </w:t>
      </w:r>
      <w:r w:rsidR="00CF301F">
        <w:t xml:space="preserve">the hypothesized path that explains variance in </w:t>
      </w:r>
      <w:r>
        <w:t xml:space="preserve">area-based leaf </w:t>
      </w:r>
      <w:r w:rsidR="004B4CA0">
        <w:t>nitrogen</w:t>
      </w:r>
      <w:r>
        <w:t xml:space="preserve"> content (</w:t>
      </w:r>
      <w:r>
        <w:rPr>
          <w:i/>
          <w:iCs/>
        </w:rPr>
        <w:t>N</w:t>
      </w:r>
      <w:r>
        <w:rPr>
          <w:vertAlign w:val="subscript"/>
        </w:rPr>
        <w:t>area</w:t>
      </w:r>
      <w:r>
        <w:t>) across environmental gradients</w:t>
      </w:r>
      <w:r w:rsidR="00CF301F">
        <w:t xml:space="preserve">. </w:t>
      </w:r>
      <w:commentRangeStart w:id="28"/>
      <w:r w:rsidR="00CF301F">
        <w:t>Hypothesized paths were generated</w:t>
      </w:r>
      <w:r w:rsidR="003A259C">
        <w:t xml:space="preserve"> following expectations from photosynthetic least-cost theory</w:t>
      </w:r>
      <w:r>
        <w:t xml:space="preserve">. </w:t>
      </w:r>
      <w:commentRangeEnd w:id="28"/>
      <w:r w:rsidR="00F20127">
        <w:rPr>
          <w:rStyle w:val="CommentReference"/>
          <w:rFonts w:eastAsiaTheme="minorHAnsi" w:cs="Times New Roman (Body CS)"/>
        </w:rPr>
        <w:commentReference w:id="28"/>
      </w:r>
      <w:r>
        <w:t>Blue arrows indicate positive effects, while red arrows indicate negative effects.</w:t>
      </w:r>
      <w:r w:rsidR="003A259C">
        <w:t xml:space="preserve"> The blue arrow for </w:t>
      </w:r>
      <w:commentRangeStart w:id="29"/>
      <w:r w:rsidR="003A259C">
        <w:t>C</w:t>
      </w:r>
      <w:r w:rsidR="003A259C">
        <w:rPr>
          <w:vertAlign w:val="subscript"/>
        </w:rPr>
        <w:t>3</w:t>
      </w:r>
      <w:r w:rsidR="003A259C">
        <w:t xml:space="preserve"> photosynthesis indicate</w:t>
      </w:r>
      <w:r w:rsidR="00705B52">
        <w:t>s</w:t>
      </w:r>
      <w:r w:rsidR="003A259C">
        <w:t xml:space="preserve"> greater </w:t>
      </w:r>
      <w:r w:rsidR="003A259C">
        <w:rPr>
          <w:i/>
          <w:iCs/>
          <w:lang w:val="el-GR"/>
        </w:rPr>
        <w:t>β</w:t>
      </w:r>
      <w:r w:rsidR="003A259C">
        <w:t xml:space="preserve"> </w:t>
      </w:r>
      <w:r w:rsidR="001E60B4">
        <w:t xml:space="preserve">respective </w:t>
      </w:r>
      <w:r w:rsidR="003A259C">
        <w:t>values in C</w:t>
      </w:r>
      <w:r w:rsidR="003A259C">
        <w:rPr>
          <w:vertAlign w:val="subscript"/>
        </w:rPr>
        <w:t>3</w:t>
      </w:r>
      <w:r w:rsidR="003A259C">
        <w:t xml:space="preserve"> species </w:t>
      </w:r>
      <w:r w:rsidR="00705B52">
        <w:t>compared to C</w:t>
      </w:r>
      <w:r w:rsidR="00705B52">
        <w:rPr>
          <w:vertAlign w:val="subscript"/>
        </w:rPr>
        <w:t>4</w:t>
      </w:r>
      <w:r w:rsidR="00705B52">
        <w:t xml:space="preserve"> species </w:t>
      </w:r>
      <w:commentRangeEnd w:id="29"/>
      <w:r w:rsidR="00F20127">
        <w:rPr>
          <w:rStyle w:val="CommentReference"/>
          <w:rFonts w:eastAsiaTheme="minorHAnsi" w:cs="Times New Roman (Body CS)"/>
        </w:rPr>
        <w:commentReference w:id="29"/>
      </w:r>
      <w:r w:rsidR="00705B52">
        <w:t>while the red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81B6562"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0E8D096B"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2"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20E4964A" w:rsidR="005D71B8" w:rsidRDefault="005D71B8" w:rsidP="005D71B8">
      <w:pPr>
        <w:spacing w:line="360" w:lineRule="auto"/>
      </w:pPr>
      <w:commentRangeStart w:id="30"/>
      <w:r>
        <w:rPr>
          <w:b/>
          <w:bCs/>
        </w:rPr>
        <w:lastRenderedPageBreak/>
        <w:t>Ta</w:t>
      </w:r>
      <w:r w:rsidRPr="00C761E4">
        <w:rPr>
          <w:b/>
          <w:bCs/>
        </w:rPr>
        <w:t>ble 1</w:t>
      </w:r>
      <w:r>
        <w:t xml:space="preserve"> </w:t>
      </w:r>
      <w:commentRangeEnd w:id="30"/>
      <w:r w:rsidR="00D430C5">
        <w:rPr>
          <w:rStyle w:val="CommentReference"/>
          <w:rFonts w:eastAsiaTheme="minorHAnsi" w:cs="Times New Roman (Body CS)"/>
        </w:rPr>
        <w:commentReference w:id="30"/>
      </w:r>
      <w:r>
        <w:t xml:space="preserve">Site locality information, sampling year(s), 2006-2020 mean annual precipitation (MAP; mm), mean annual temperature (MAT; </w:t>
      </w:r>
      <w:r w:rsidRPr="0034752D">
        <w:sym w:font="Symbol" w:char="F0B0"/>
      </w:r>
      <w:r w:rsidRPr="0034752D">
        <w:t>C</w:t>
      </w:r>
      <w:r>
        <w:t xml:space="preserve">), and </w:t>
      </w:r>
      <w:r w:rsidR="004B4CA0">
        <w:t>water</w:t>
      </w:r>
      <w:r>
        <w:t xml:space="preserve"> holding capacity (WHC; mm). Rows are arranged by longitude to visualize precipitation variability. </w:t>
      </w:r>
      <w:r w:rsidR="00954255">
        <w:t>C</w:t>
      </w:r>
      <w:r w:rsidR="006A74BD">
        <w:t xml:space="preserve">limate data were calculated using monthly PRISM data between 2006 and 2020 from the </w:t>
      </w:r>
      <w:r w:rsidR="00954255">
        <w:t xml:space="preserve">4-km </w:t>
      </w:r>
      <w:r w:rsidR="006A74BD">
        <w:t>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22112408"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ins w:id="31" w:author="Nick Smith" w:date="2023-09-28T09:43:00Z">
        <w:r w:rsidR="00E904C5">
          <w:t xml:space="preserve"> (“+”)</w:t>
        </w:r>
      </w:ins>
      <w:r w:rsidR="005D71B8">
        <w:t xml:space="preserve"> refer to sites visited in 2020, multiplication signs</w:t>
      </w:r>
      <w:ins w:id="32" w:author="Nick Smith" w:date="2023-09-28T09:43:00Z">
        <w:r w:rsidR="00E904C5">
          <w:t xml:space="preserve"> (“x”)</w:t>
        </w:r>
      </w:ins>
      <w:r w:rsidR="005D71B8">
        <w:t xml:space="preserve"> to sites visited in 2021, and asterisks</w:t>
      </w:r>
      <w:ins w:id="33" w:author="Nick Smith" w:date="2023-09-28T09:43:00Z">
        <w:r w:rsidR="00E904C5">
          <w:t xml:space="preserve"> (“*”)</w:t>
        </w:r>
      </w:ins>
      <w:r w:rsidR="005D71B8">
        <w:t xml:space="preserve">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02E939F8"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del w:id="34" w:author="Nick Smith" w:date="2023-09-28T09:47:00Z">
        <w:r w:rsidDel="00FD5437">
          <w:delText>set to</w:delText>
        </w:r>
      </w:del>
      <w:ins w:id="35" w:author="Nick Smith" w:date="2023-09-28T09:47:00Z">
        <w:r w:rsidR="00FD5437">
          <w:t>assumed as</w:t>
        </w:r>
      </w:ins>
      <w:r>
        <w:t xml:space="preserve"> -5.7</w:t>
      </w:r>
      <w:r w:rsidRPr="00771C52">
        <w:rPr>
          <w:color w:val="000000"/>
        </w:rPr>
        <w:t>‰</w:t>
      </w:r>
      <w:r>
        <w:rPr>
          <w:color w:val="000000"/>
        </w:rPr>
        <w:t xml:space="preserve"> and </w:t>
      </w:r>
      <w:r w:rsidRPr="005D71B8">
        <w:rPr>
          <w:i/>
          <w:iCs/>
          <w:color w:val="000000"/>
        </w:rPr>
        <w:t>d</w:t>
      </w:r>
      <w:r>
        <w:rPr>
          <w:color w:val="000000"/>
        </w:rPr>
        <w:t xml:space="preserve"> was </w:t>
      </w:r>
      <w:del w:id="36" w:author="Nick Smith" w:date="2023-09-28T09:47:00Z">
        <w:r w:rsidDel="00FD5437">
          <w:rPr>
            <w:color w:val="000000"/>
          </w:rPr>
          <w:delText>set to</w:delText>
        </w:r>
      </w:del>
      <w:ins w:id="37" w:author="Nick Smith" w:date="2023-09-28T09:47:00Z">
        <w:r w:rsidR="00FD5437">
          <w:rPr>
            <w:color w:val="000000"/>
          </w:rPr>
          <w:t>assumed as</w:t>
        </w:r>
      </w:ins>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del w:id="38" w:author="Nick Smith" w:date="2023-09-28T09:47:00Z">
        <w:r w:rsidDel="00FD5437">
          <w:rPr>
            <w:color w:val="000000"/>
          </w:rPr>
          <w:delText>set to</w:delText>
        </w:r>
      </w:del>
      <w:ins w:id="39" w:author="Nick Smith" w:date="2023-09-28T09:47:00Z">
        <w:r w:rsidR="00FD5437">
          <w:rPr>
            <w:color w:val="000000"/>
          </w:rPr>
          <w:t>assumed as</w:t>
        </w:r>
      </w:ins>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4E00B6A7"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w:t>
      </w:r>
      <w:ins w:id="40" w:author="Nick Smith" w:date="2023-09-28T09:49:00Z">
        <w:r w:rsidR="00BC1E78">
          <w:t xml:space="preserve"> following </w:t>
        </w:r>
        <w:commentRangeStart w:id="41"/>
        <w:proofErr w:type="spellStart"/>
        <w:r w:rsidR="00BC1E78">
          <w:t>Bernacchi</w:t>
        </w:r>
        <w:proofErr w:type="spellEnd"/>
        <w:r w:rsidR="00BC1E78">
          <w:t xml:space="preserve"> et al. (2001)</w:t>
        </w:r>
        <w:commentRangeEnd w:id="41"/>
        <w:r w:rsidR="00BC1E78">
          <w:rPr>
            <w:rStyle w:val="CommentReference"/>
            <w:rFonts w:eastAsiaTheme="minorHAnsi" w:cs="Times New Roman (Body CS)"/>
          </w:rPr>
          <w:commentReference w:id="41"/>
        </w:r>
      </w:ins>
      <w:r w:rsidR="00787D3A">
        <w:t xml:space="preserve">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lastRenderedPageBreak/>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F1983"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34769610"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42"/>
      <w:commentRangeStart w:id="43"/>
      <w:r w:rsidR="00F676C9">
        <w:t xml:space="preserve">90-, 60-, 30-, 20-, 15-, 10-, 9-, 8-, 7-, 6-, 5-, 4-, 3-, 2-, or 1-day </w:t>
      </w:r>
      <w:commentRangeEnd w:id="42"/>
      <w:r w:rsidR="003A15CB">
        <w:rPr>
          <w:rStyle w:val="CommentReference"/>
          <w:rFonts w:eastAsiaTheme="minorHAnsi" w:cs="Times New Roman (Body CS)"/>
        </w:rPr>
        <w:commentReference w:id="42"/>
      </w:r>
      <w:commentRangeEnd w:id="43"/>
      <w:r w:rsidR="00275E62">
        <w:rPr>
          <w:rStyle w:val="CommentReference"/>
          <w:rFonts w:eastAsiaTheme="minorHAnsi" w:cs="Times New Roman (Body CS)"/>
        </w:rPr>
        <w:commentReference w:id="43"/>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w:t>
      </w:r>
      <w:r w:rsidR="00965142">
        <w:lastRenderedPageBreak/>
        <w:t>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061B5035"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was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7A622D73"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3CAAC7BC" w:rsidR="003051E3" w:rsidRDefault="008A1B10" w:rsidP="000248EE">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rsidR="000248EE">
        <w:t xml:space="preserve">, </w:t>
      </w:r>
      <w:r w:rsidR="008D3E2B">
        <w:t xml:space="preserve">constructed </w:t>
      </w:r>
      <w:r w:rsidR="000248EE">
        <w:t xml:space="preserve">using patterns expected from photosynthetic least-cost theory (Fig. 1) </w:t>
      </w:r>
      <w:commentRangeStart w:id="44"/>
      <w:r w:rsidR="000248EE">
        <w:t>and any additional pathway for which we could generate</w:t>
      </w:r>
      <w:r w:rsidR="00223A9B">
        <w:t xml:space="preserve"> </w:t>
      </w:r>
      <w:r w:rsidR="00483F04">
        <w:t>an</w:t>
      </w:r>
      <w:r w:rsidR="000248EE">
        <w:t xml:space="preserve"> </w:t>
      </w:r>
      <w:r w:rsidR="000248EE">
        <w:rPr>
          <w:i/>
          <w:iCs/>
        </w:rPr>
        <w:t>a priori</w:t>
      </w:r>
      <w:r w:rsidR="000248EE">
        <w:t xml:space="preserve"> hypothes</w:t>
      </w:r>
      <w:r w:rsidR="00483F04">
        <w:t>i</w:t>
      </w:r>
      <w:r w:rsidR="000248EE">
        <w:t>s</w:t>
      </w:r>
      <w:commentRangeEnd w:id="44"/>
      <w:r w:rsidR="007841B9">
        <w:rPr>
          <w:rStyle w:val="CommentReference"/>
          <w:rFonts w:eastAsiaTheme="minorHAnsi" w:cs="Times New Roman (Body CS)"/>
        </w:rPr>
        <w:commentReference w:id="44"/>
      </w:r>
      <w:r w:rsidR="000248EE">
        <w:t xml:space="preserve">. </w:t>
      </w:r>
      <w:r w:rsidR="00483F04">
        <w:t>T</w:t>
      </w:r>
      <w:r w:rsidR="000248EE">
        <w:t>he following models</w:t>
      </w:r>
      <w:r w:rsidR="00483F04">
        <w:t xml:space="preserve"> were loaded</w:t>
      </w:r>
      <w:r w:rsidR="000248EE">
        <w:t xml:space="preserve"> in to the structural equation model:</w:t>
      </w:r>
      <w:r w:rsidR="005D7A66">
        <w:t xml:space="preserve">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w:t>
      </w:r>
      <w:r w:rsidR="00B60944">
        <w:t>nitrogen</w:t>
      </w:r>
      <w:r w:rsidR="00854540">
        <w:t xml:space="preserve">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w:t>
      </w:r>
      <w:r w:rsidR="00B60944">
        <w:t>nitrogen</w:t>
      </w:r>
      <w:r w:rsidR="003051E3">
        <w:t xml:space="preserve"> availability, log-transformed </w:t>
      </w:r>
      <w:r w:rsidR="003051E3">
        <w:rPr>
          <w:i/>
          <w:iCs/>
        </w:rPr>
        <w:t>M</w:t>
      </w:r>
      <w:r w:rsidR="003051E3">
        <w:rPr>
          <w:vertAlign w:val="subscript"/>
        </w:rPr>
        <w:t>area</w:t>
      </w:r>
      <w:r w:rsidR="003051E3">
        <w:t xml:space="preserve">, </w:t>
      </w:r>
      <w:r w:rsidR="00493CAF">
        <w:t>N-fixation ability</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FB63DD" w:rsidRPr="00B83D30">
        <w:rPr>
          <w:i/>
          <w:iCs/>
          <w:color w:val="000000" w:themeColor="text1"/>
        </w:rPr>
        <w:t>VPD</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w:t>
      </w:r>
      <w:r w:rsidR="00B60944">
        <w:t>nitrogen</w:t>
      </w:r>
      <w:r w:rsidR="004210A0">
        <w:t xml:space="preserve"> availability</w:t>
      </w:r>
      <w:r w:rsidR="005F1C6D">
        <w:t>,</w:t>
      </w:r>
      <w:r w:rsidR="004210A0">
        <w:t xml:space="preserve"> soil moisture</w:t>
      </w:r>
      <w:r w:rsidR="005F1C6D">
        <w:t xml:space="preserve">, </w:t>
      </w:r>
      <w:r w:rsidR="00493CAF">
        <w:t>N-fixation ability</w:t>
      </w:r>
      <w:r w:rsidR="005F1C6D">
        <w:t>, and photosynthetic pathway</w:t>
      </w:r>
      <w:r w:rsidR="005D7A66">
        <w:t>,</w:t>
      </w:r>
      <w:r w:rsidR="003051E3">
        <w:t xml:space="preserve"> </w:t>
      </w:r>
      <w:r w:rsidR="00FB63DD" w:rsidRPr="00B83D30">
        <w:rPr>
          <w:i/>
          <w:iCs/>
          <w:color w:val="000000" w:themeColor="text1"/>
        </w:rPr>
        <w:t>VPD</w:t>
      </w:r>
      <w:r w:rsidR="003051E3">
        <w:t>, and % clay content,</w:t>
      </w:r>
      <w:r w:rsidR="005D7A66">
        <w:t xml:space="preserve"> (6)</w:t>
      </w:r>
      <w:r w:rsidR="007C20B9">
        <w:t xml:space="preserve"> </w:t>
      </w:r>
      <w:r w:rsidR="00B60944">
        <w:t>nitrogen</w:t>
      </w:r>
      <w:r w:rsidR="007C20B9">
        <w:t xml:space="preserve">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B83D30">
        <w:rPr>
          <w:i/>
          <w:iCs/>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commentRangeStart w:id="45"/>
      <w:proofErr w:type="spellStart"/>
      <w:r w:rsidR="004210A0">
        <w:t>lme</w:t>
      </w:r>
      <w:commentRangeEnd w:id="45"/>
      <w:proofErr w:type="spellEnd"/>
      <w:r w:rsidR="00223A9B">
        <w:rPr>
          <w:rStyle w:val="CommentReference"/>
          <w:rFonts w:eastAsiaTheme="minorHAnsi" w:cs="Times New Roman (Body CS)"/>
        </w:rPr>
        <w:commentReference w:id="45"/>
      </w:r>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1DD476D6"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t>
      </w:r>
      <w:r w:rsidR="00AA796B">
        <w:t>hree</w:t>
      </w:r>
      <w:r>
        <w:t xml:space="preserve"> correlation</w:t>
      </w:r>
      <w:r w:rsidR="00C3588E">
        <w:t>s</w:t>
      </w:r>
      <w:r w:rsidR="00E631D8">
        <w:t xml:space="preserve"> that contributed to poor overall model fit (Fisher’s </w:t>
      </w:r>
      <w:r w:rsidR="00E631D8">
        <w:rPr>
          <w:i/>
          <w:iCs/>
        </w:rPr>
        <w:t>C</w:t>
      </w:r>
      <w:r w:rsidR="00E631D8">
        <w:t>=</w:t>
      </w:r>
      <w:r w:rsidR="00530FF7">
        <w:t>182.022</w:t>
      </w:r>
      <w:r w:rsidR="00E631D8">
        <w:t xml:space="preserve">, </w:t>
      </w:r>
      <w:r w:rsidR="00E631D8">
        <w:rPr>
          <w:i/>
          <w:iCs/>
        </w:rPr>
        <w:t>p</w:t>
      </w:r>
      <w:r w:rsidR="00E631D8">
        <w:t>&lt;0.001; df=48; AIC=</w:t>
      </w:r>
      <w:r w:rsidR="00DA27B6">
        <w:t>274.022</w:t>
      </w:r>
      <w:r w:rsidR="00E631D8">
        <w:t>; BIC=</w:t>
      </w:r>
      <w:r w:rsidR="00DA27B6">
        <w:t>460.310</w:t>
      </w:r>
      <w:r w:rsidR="00E631D8">
        <w:t xml:space="preserve">): </w:t>
      </w:r>
      <w:r w:rsidR="00493CAF">
        <w:t>a correlation</w:t>
      </w:r>
      <w:r>
        <w:t xml:space="preserve"> between </w:t>
      </w:r>
      <w:r w:rsidR="00B60944">
        <w:t>nitrogen</w:t>
      </w:r>
      <w:r>
        <w:t xml:space="preserve"> availability and </w:t>
      </w:r>
      <w:r w:rsidR="00FB63DD" w:rsidRPr="00565BF9">
        <w:rPr>
          <w:i/>
          <w:iCs/>
          <w:color w:val="000000" w:themeColor="text1"/>
        </w:rPr>
        <w:t>VPD</w:t>
      </w:r>
      <w:r w:rsidR="00565BF9">
        <w:rPr>
          <w:vertAlign w:val="subscript"/>
        </w:rPr>
        <w:t>90</w:t>
      </w:r>
      <w:r w:rsidR="00FB63DD">
        <w:t xml:space="preserve"> </w:t>
      </w:r>
      <w:r>
        <w:t>(</w:t>
      </w:r>
      <w:r>
        <w:rPr>
          <w:i/>
          <w:iCs/>
        </w:rPr>
        <w:t>p</w:t>
      </w:r>
      <w:r>
        <w:t>&lt;0.0</w:t>
      </w:r>
      <w:r w:rsidR="00DA27B6">
        <w:t>01</w:t>
      </w:r>
      <w:r>
        <w:t>)</w:t>
      </w:r>
      <w:r w:rsidR="00AA796B">
        <w:t>,</w:t>
      </w:r>
      <w:r w:rsidR="00E631D8">
        <w:t xml:space="preserve"> </w:t>
      </w:r>
      <w:r w:rsidR="00493CAF">
        <w:t>a correlation</w:t>
      </w:r>
      <w:r w:rsidR="00837B4A">
        <w:t xml:space="preserve"> between </w:t>
      </w:r>
      <w:r w:rsidR="00837B4A">
        <w:rPr>
          <w:i/>
          <w:iCs/>
          <w:lang w:val="el-GR"/>
        </w:rPr>
        <w:t>β</w:t>
      </w:r>
      <w:r w:rsidR="00837B4A">
        <w:t xml:space="preserve"> and </w:t>
      </w:r>
      <w:r w:rsidR="00FB63DD" w:rsidRPr="00B83D30">
        <w:rPr>
          <w:i/>
          <w:iCs/>
          <w:color w:val="000000" w:themeColor="text1"/>
        </w:rPr>
        <w:t>VPD</w:t>
      </w:r>
      <w:r w:rsidR="00FB63DD">
        <w:t xml:space="preserve"> </w:t>
      </w:r>
      <w:r w:rsidR="00C3588E">
        <w:t>(</w:t>
      </w:r>
      <w:r w:rsidR="00C3588E">
        <w:rPr>
          <w:i/>
          <w:iCs/>
        </w:rPr>
        <w:t>p</w:t>
      </w:r>
      <w:r w:rsidR="00C3588E">
        <w:t>&lt;0.0</w:t>
      </w:r>
      <w:r w:rsidR="00DA27B6">
        <w:t>5</w:t>
      </w:r>
      <w:r w:rsidR="00C3588E">
        <w:t>)</w:t>
      </w:r>
      <w:r w:rsidR="00AA796B">
        <w:t xml:space="preserve">, and </w:t>
      </w:r>
      <w:r w:rsidR="00493CAF">
        <w:t xml:space="preserve">a correlation </w:t>
      </w:r>
      <w:r w:rsidR="00AA796B">
        <w:t xml:space="preserve">between soil moisture and </w:t>
      </w:r>
      <w:r w:rsidR="00AA796B">
        <w:rPr>
          <w:i/>
          <w:iCs/>
        </w:rPr>
        <w:t>N</w:t>
      </w:r>
      <w:r w:rsidR="00AA796B">
        <w:rPr>
          <w:vertAlign w:val="subscript"/>
        </w:rPr>
        <w:t>mass</w:t>
      </w:r>
      <w:r w:rsidR="00AA796B">
        <w:t xml:space="preserve"> (</w:t>
      </w:r>
      <w:r w:rsidR="00AA796B">
        <w:rPr>
          <w:i/>
          <w:iCs/>
        </w:rPr>
        <w:t>p</w:t>
      </w:r>
      <w:r w:rsidR="00AA796B">
        <w:t>&lt;0.0</w:t>
      </w:r>
      <w:r w:rsidR="00DA27B6">
        <w:t>5</w:t>
      </w:r>
      <w:r w:rsidR="00AA796B">
        <w:t>)</w:t>
      </w:r>
      <w:r w:rsidR="00E631D8">
        <w:t xml:space="preserve">. </w:t>
      </w:r>
      <w:r w:rsidR="00493CAF">
        <w:t>C</w:t>
      </w:r>
      <w:r w:rsidR="00275E62">
        <w:t xml:space="preserve">orrelations </w:t>
      </w:r>
      <w:r w:rsidR="00493CAF">
        <w:t>were</w:t>
      </w:r>
      <w:r w:rsidR="00275E62">
        <w:t xml:space="preserve"> included in the model as correlated errors, as we did not have hypotheses to explain the</w:t>
      </w:r>
      <w:r w:rsidR="00AA796B">
        <w:t>ir direct relationships</w:t>
      </w:r>
      <w:r w:rsidR="00DA27B6">
        <w:t>. Correlated errors</w:t>
      </w:r>
      <w:r w:rsidR="00AA796B">
        <w:t xml:space="preserve"> </w:t>
      </w:r>
      <w:r>
        <w:t>improved model fit (</w:t>
      </w:r>
      <w:r w:rsidR="00AB05EA">
        <w:t xml:space="preserve">Fisher’s </w:t>
      </w:r>
      <w:r w:rsidR="00AB05EA">
        <w:rPr>
          <w:i/>
          <w:iCs/>
        </w:rPr>
        <w:t>C</w:t>
      </w:r>
      <w:r w:rsidR="00AB05EA">
        <w:t>=</w:t>
      </w:r>
      <w:r w:rsidR="00DA27B6">
        <w:t>28.137</w:t>
      </w:r>
      <w:r w:rsidR="00AB05EA">
        <w:t xml:space="preserve">, </w:t>
      </w:r>
      <w:r w:rsidR="00AB05EA" w:rsidRPr="00710FF4">
        <w:rPr>
          <w:i/>
          <w:iCs/>
        </w:rPr>
        <w:t>p</w:t>
      </w:r>
      <w:r w:rsidR="00AB05EA">
        <w:t>=0.9</w:t>
      </w:r>
      <w:r w:rsidR="00DA27B6">
        <w:t>50</w:t>
      </w:r>
      <w:r w:rsidR="00AB05EA">
        <w:t>; df=42; AIC=</w:t>
      </w:r>
      <w:r w:rsidR="00DA27B6">
        <w:t>120.137</w:t>
      </w:r>
      <w:r w:rsidR="00AB05EA">
        <w:t>; BIC=</w:t>
      </w:r>
      <w:r w:rsidR="00DA27B6">
        <w:t>306.425</w:t>
      </w:r>
      <w:r>
        <w:t xml:space="preserve">) and </w:t>
      </w:r>
      <w:r w:rsidR="00493CAF">
        <w:t xml:space="preserve">allowed the model to </w:t>
      </w:r>
      <w:r>
        <w:t>satisf</w:t>
      </w:r>
      <w:r w:rsidR="00493CAF">
        <w:t>y</w:t>
      </w:r>
      <w:r>
        <w:t xml:space="preserve">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0C40B2" w14:textId="151E5AB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0D92DDAC" w14:textId="7FF4F5A9" w:rsidR="00E52152" w:rsidRDefault="00E52152" w:rsidP="0025039E">
      <w:pPr>
        <w:spacing w:line="360" w:lineRule="auto"/>
        <w:rPr>
          <w:b/>
          <w:bCs/>
          <w:color w:val="000000" w:themeColor="text1"/>
        </w:rPr>
      </w:pPr>
      <w:r>
        <w:rPr>
          <w:b/>
          <w:bCs/>
          <w:noProof/>
          <w:color w:val="000000" w:themeColor="text1"/>
        </w:rPr>
        <w:drawing>
          <wp:inline distT="0" distB="0" distL="0" distR="0" wp14:anchorId="73815545" wp14:editId="5781EAF8">
            <wp:extent cx="5943600" cy="2228850"/>
            <wp:effectExtent l="0" t="0" r="0" b="6350"/>
            <wp:docPr id="71345469" name="Picture 5"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469" name="Picture 5"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7C19673C" w:rsidR="00674E71" w:rsidRPr="00674E71" w:rsidRDefault="00EA6746" w:rsidP="0025039E">
      <w:pPr>
        <w:spacing w:line="360" w:lineRule="auto"/>
        <w:rPr>
          <w:color w:val="000000" w:themeColor="text1"/>
        </w:rPr>
      </w:pPr>
      <w:commentRangeStart w:id="46"/>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w:t>
      </w:r>
      <w:commentRangeEnd w:id="46"/>
      <w:r w:rsidR="0077143B">
        <w:rPr>
          <w:rStyle w:val="CommentReference"/>
          <w:rFonts w:eastAsiaTheme="minorHAnsi" w:cs="Times New Roman (Body CS)"/>
        </w:rPr>
        <w:commentReference w:id="46"/>
      </w:r>
      <w:r>
        <w:rPr>
          <w:color w:val="000000" w:themeColor="text1"/>
        </w:rPr>
        <w:t xml:space="preserve">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ins w:id="47" w:author="Nick Smith" w:date="2023-09-28T10:22:00Z">
        <w:r w:rsidR="00283779">
          <w:rPr>
            <w:color w:val="000000" w:themeColor="text1"/>
          </w:rPr>
          <w:t xml:space="preserve"> as</w:t>
        </w:r>
      </w:ins>
      <w:del w:id="48" w:author="Nick Smith" w:date="2023-09-28T10:22:00Z">
        <w:r w:rsidR="00CB3074" w:rsidDel="00283779">
          <w:rPr>
            <w:color w:val="000000" w:themeColor="text1"/>
          </w:rPr>
          <w:delText>,</w:delText>
        </w:r>
      </w:del>
      <w:r w:rsidR="00CB3074">
        <w:rPr>
          <w:color w:val="000000" w:themeColor="text1"/>
        </w:rPr>
        <w:t xml:space="preserve"> square root transformed</w:t>
      </w:r>
      <w:ins w:id="49" w:author="Nick Smith" w:date="2023-09-28T10:22:00Z">
        <w:r w:rsidR="00283779">
          <w:rPr>
            <w:color w:val="000000" w:themeColor="text1"/>
          </w:rPr>
          <w:t xml:space="preserve"> values, as was needed</w:t>
        </w:r>
      </w:ins>
      <w:r w:rsidR="00CB3074">
        <w:rPr>
          <w:color w:val="000000" w:themeColor="text1"/>
        </w:rPr>
        <w:t xml:space="preserve"> to </w:t>
      </w:r>
      <w:r w:rsidR="00EC141E">
        <w:rPr>
          <w:color w:val="000000" w:themeColor="text1"/>
        </w:rPr>
        <w:t>normalize</w:t>
      </w:r>
      <w:ins w:id="50" w:author="Nick Smith" w:date="2023-09-28T10:22:00Z">
        <w:r w:rsidR="00283779">
          <w:rPr>
            <w:color w:val="000000" w:themeColor="text1"/>
          </w:rPr>
          <w:t xml:space="preserve"> statistical</w:t>
        </w:r>
      </w:ins>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260FF65"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63BD448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0378D680"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B60944">
        <w:rPr>
          <w:color w:val="000000" w:themeColor="text1"/>
        </w:rPr>
        <w:t>nitrogen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5A2F5D7F"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ins w:id="51" w:author="Nick Smith" w:date="2023-09-28T10:28:00Z">
        <w:r w:rsidR="00790DD2">
          <w:rPr>
            <w:color w:val="000000" w:themeColor="text1"/>
          </w:rPr>
          <w:t xml:space="preserve"> All data are presented as natural-log transformed values, as this transformation was necessary to normalize statistical model residuals.</w:t>
        </w:r>
      </w:ins>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commentRangeStart w:id="52"/>
      <w:commentRangeStart w:id="53"/>
      <w:r w:rsidR="004F3544">
        <w:rPr>
          <w:color w:val="000000" w:themeColor="text1"/>
        </w:rPr>
        <w:t>s</w:t>
      </w:r>
      <w:commentRangeEnd w:id="52"/>
      <w:r w:rsidR="009E29E9">
        <w:rPr>
          <w:rStyle w:val="CommentReference"/>
          <w:rFonts w:eastAsiaTheme="minorHAnsi" w:cs="Times New Roman (Body CS)"/>
        </w:rPr>
        <w:commentReference w:id="52"/>
      </w:r>
      <w:commentRangeEnd w:id="53"/>
      <w:r w:rsidR="00D224C0">
        <w:rPr>
          <w:rStyle w:val="CommentReference"/>
          <w:rFonts w:eastAsiaTheme="minorHAnsi" w:cs="Times New Roman (Body CS)"/>
        </w:rPr>
        <w:commentReference w:id="53"/>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ins w:id="54" w:author="Nick Smith" w:date="2023-09-28T10:29:00Z">
        <w:r w:rsidR="007579D8">
          <w:rPr>
            <w:color w:val="000000" w:themeColor="text1"/>
          </w:rPr>
          <w:t xml:space="preserve"> than C</w:t>
        </w:r>
      </w:ins>
      <w:ins w:id="55" w:author="Nick Smith" w:date="2023-09-28T10:30:00Z">
        <w:r w:rsidR="007579D8">
          <w:rPr>
            <w:color w:val="000000" w:themeColor="text1"/>
            <w:vertAlign w:val="subscript"/>
          </w:rPr>
          <w:t>4</w:t>
        </w:r>
      </w:ins>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ins w:id="56" w:author="Nick Smith" w:date="2023-09-28T10:30:00Z">
        <w:r w:rsidR="007579D8">
          <w:rPr>
            <w:color w:val="000000" w:themeColor="text1"/>
          </w:rPr>
          <w:t xml:space="preserve"> than C</w:t>
        </w:r>
        <w:r w:rsidR="007579D8">
          <w:rPr>
            <w:color w:val="000000" w:themeColor="text1"/>
            <w:vertAlign w:val="subscript"/>
          </w:rPr>
          <w:t>4</w:t>
        </w:r>
      </w:ins>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ins w:id="57" w:author="Nick Smith" w:date="2023-09-28T10:30:00Z">
        <w:r w:rsidR="007579D8">
          <w:rPr>
            <w:color w:val="000000" w:themeColor="text1"/>
          </w:rPr>
          <w:t xml:space="preserve"> than C</w:t>
        </w:r>
        <w:r w:rsidR="007579D8">
          <w:rPr>
            <w:color w:val="000000" w:themeColor="text1"/>
            <w:vertAlign w:val="subscript"/>
          </w:rPr>
          <w:t>4</w:t>
        </w:r>
      </w:ins>
      <w:r w:rsidR="000E63B1">
        <w:rPr>
          <w:color w:val="000000" w:themeColor="text1"/>
        </w:rPr>
        <w:t xml:space="preserve"> species and N-fixing</w:t>
      </w:r>
      <w:ins w:id="58" w:author="Nick Smith" w:date="2023-09-28T10:30:00Z">
        <w:r w:rsidR="007579D8">
          <w:rPr>
            <w:color w:val="000000" w:themeColor="text1"/>
          </w:rPr>
          <w:t xml:space="preserve"> than non-fixing</w:t>
        </w:r>
      </w:ins>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ins w:id="59" w:author="Nick Smith" w:date="2023-09-28T10:31:00Z">
        <w:r w:rsidR="007579D8">
          <w:rPr>
            <w:color w:val="000000" w:themeColor="text1"/>
          </w:rPr>
          <w:t xml:space="preserve"> than C</w:t>
        </w:r>
        <w:r w:rsidR="007579D8">
          <w:rPr>
            <w:color w:val="000000" w:themeColor="text1"/>
            <w:vertAlign w:val="subscript"/>
          </w:rPr>
          <w:t>4</w:t>
        </w:r>
      </w:ins>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4E5FB0" w:rsidRPr="001C0C03" w14:paraId="0FCD9FEB" w14:textId="77777777" w:rsidTr="000E40FF">
        <w:trPr>
          <w:jc w:val="center"/>
        </w:trPr>
        <w:tc>
          <w:tcPr>
            <w:tcW w:w="360" w:type="dxa"/>
            <w:vMerge w:val="restart"/>
            <w:tcBorders>
              <w:top w:val="nil"/>
              <w:left w:val="nil"/>
              <w:right w:val="nil"/>
            </w:tcBorders>
            <w:vAlign w:val="center"/>
          </w:tcPr>
          <w:p w14:paraId="4472D992" w14:textId="1E5AD953"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051182EB" w14:textId="59D7FB30" w:rsidR="004E5FB0" w:rsidRPr="0028298A" w:rsidRDefault="004E5FB0" w:rsidP="004E5FB0">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tcPr>
          <w:p w14:paraId="0BD832C9" w14:textId="5DC4DC15" w:rsidR="004E5FB0" w:rsidRPr="004E5FB0" w:rsidRDefault="004E5FB0" w:rsidP="004E5FB0">
            <w:pPr>
              <w:jc w:val="right"/>
              <w:rPr>
                <w:color w:val="000000"/>
                <w:sz w:val="20"/>
                <w:szCs w:val="20"/>
              </w:rPr>
            </w:pPr>
            <w:r w:rsidRPr="004E5FB0">
              <w:rPr>
                <w:sz w:val="20"/>
                <w:szCs w:val="20"/>
              </w:rPr>
              <w:t>0.402</w:t>
            </w:r>
          </w:p>
        </w:tc>
        <w:tc>
          <w:tcPr>
            <w:tcW w:w="880" w:type="dxa"/>
            <w:tcBorders>
              <w:top w:val="nil"/>
              <w:left w:val="nil"/>
              <w:bottom w:val="nil"/>
              <w:right w:val="nil"/>
            </w:tcBorders>
          </w:tcPr>
          <w:p w14:paraId="00211274" w14:textId="6AD3601B" w:rsidR="004E5FB0" w:rsidRPr="004E5FB0" w:rsidRDefault="004E5FB0" w:rsidP="004E5FB0">
            <w:pPr>
              <w:jc w:val="right"/>
              <w:rPr>
                <w:b/>
                <w:bCs/>
                <w:color w:val="000000"/>
                <w:sz w:val="20"/>
                <w:szCs w:val="20"/>
              </w:rPr>
            </w:pPr>
            <w:r w:rsidRPr="004E5FB0">
              <w:rPr>
                <w:b/>
                <w:bCs/>
                <w:sz w:val="20"/>
                <w:szCs w:val="20"/>
              </w:rPr>
              <w:t>0.003</w:t>
            </w:r>
          </w:p>
        </w:tc>
      </w:tr>
      <w:tr w:rsidR="004E5FB0" w:rsidRPr="001C0C03" w14:paraId="0B95B0D8" w14:textId="77777777" w:rsidTr="000E40FF">
        <w:trPr>
          <w:jc w:val="center"/>
        </w:trPr>
        <w:tc>
          <w:tcPr>
            <w:tcW w:w="360" w:type="dxa"/>
            <w:vMerge/>
            <w:tcBorders>
              <w:top w:val="nil"/>
              <w:left w:val="nil"/>
              <w:right w:val="nil"/>
            </w:tcBorders>
            <w:vAlign w:val="center"/>
          </w:tcPr>
          <w:p w14:paraId="45389402"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692F38F" w14:textId="17543ABB" w:rsidR="004E5FB0" w:rsidRPr="0028298A" w:rsidRDefault="004E5FB0" w:rsidP="004E5FB0">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tcPr>
          <w:p w14:paraId="6E967ED3" w14:textId="053C0815" w:rsidR="004E5FB0" w:rsidRPr="004E5FB0" w:rsidRDefault="004E5FB0" w:rsidP="004E5FB0">
            <w:pPr>
              <w:jc w:val="right"/>
              <w:rPr>
                <w:color w:val="000000"/>
                <w:sz w:val="20"/>
                <w:szCs w:val="20"/>
              </w:rPr>
            </w:pPr>
            <w:r w:rsidRPr="004E5FB0">
              <w:rPr>
                <w:sz w:val="20"/>
                <w:szCs w:val="20"/>
              </w:rPr>
              <w:t>-0.326</w:t>
            </w:r>
          </w:p>
        </w:tc>
        <w:tc>
          <w:tcPr>
            <w:tcW w:w="880" w:type="dxa"/>
            <w:tcBorders>
              <w:top w:val="nil"/>
              <w:left w:val="nil"/>
              <w:bottom w:val="nil"/>
              <w:right w:val="nil"/>
            </w:tcBorders>
          </w:tcPr>
          <w:p w14:paraId="1E8C689A" w14:textId="31240E3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75B59C55" w14:textId="77777777" w:rsidTr="000E40FF">
        <w:trPr>
          <w:jc w:val="center"/>
        </w:trPr>
        <w:tc>
          <w:tcPr>
            <w:tcW w:w="360" w:type="dxa"/>
            <w:vMerge/>
            <w:tcBorders>
              <w:top w:val="nil"/>
              <w:left w:val="nil"/>
              <w:right w:val="nil"/>
            </w:tcBorders>
            <w:vAlign w:val="center"/>
          </w:tcPr>
          <w:p w14:paraId="08ADFA3B"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15655FE9" w14:textId="6124A1E9" w:rsidR="004E5FB0" w:rsidRPr="0028298A" w:rsidRDefault="004E5FB0" w:rsidP="004E5FB0">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tcPr>
          <w:p w14:paraId="6D1D2324" w14:textId="1AE9BC43" w:rsidR="004E5FB0" w:rsidRPr="004E5FB0" w:rsidRDefault="004E5FB0" w:rsidP="004E5FB0">
            <w:pPr>
              <w:jc w:val="right"/>
              <w:rPr>
                <w:color w:val="000000"/>
                <w:sz w:val="20"/>
                <w:szCs w:val="20"/>
              </w:rPr>
            </w:pPr>
            <w:r w:rsidRPr="004E5FB0">
              <w:rPr>
                <w:sz w:val="20"/>
                <w:szCs w:val="20"/>
              </w:rPr>
              <w:t>0.265</w:t>
            </w:r>
          </w:p>
        </w:tc>
        <w:tc>
          <w:tcPr>
            <w:tcW w:w="880" w:type="dxa"/>
            <w:tcBorders>
              <w:top w:val="nil"/>
              <w:left w:val="nil"/>
              <w:bottom w:val="nil"/>
              <w:right w:val="nil"/>
            </w:tcBorders>
          </w:tcPr>
          <w:p w14:paraId="11DA1072" w14:textId="4C6DB351" w:rsidR="004E5FB0" w:rsidRPr="004E5FB0" w:rsidRDefault="004E5FB0" w:rsidP="004E5FB0">
            <w:pPr>
              <w:jc w:val="right"/>
              <w:rPr>
                <w:b/>
                <w:bCs/>
                <w:color w:val="000000"/>
                <w:sz w:val="20"/>
                <w:szCs w:val="20"/>
              </w:rPr>
            </w:pPr>
            <w:r w:rsidRPr="004E5FB0">
              <w:rPr>
                <w:b/>
                <w:bCs/>
                <w:sz w:val="20"/>
                <w:szCs w:val="20"/>
              </w:rPr>
              <w:t>0.001</w:t>
            </w:r>
          </w:p>
        </w:tc>
      </w:tr>
      <w:tr w:rsidR="004E5FB0" w:rsidRPr="001C0C03" w14:paraId="0419F5C8" w14:textId="77777777" w:rsidTr="000E40FF">
        <w:trPr>
          <w:jc w:val="center"/>
        </w:trPr>
        <w:tc>
          <w:tcPr>
            <w:tcW w:w="360" w:type="dxa"/>
            <w:vMerge/>
            <w:tcBorders>
              <w:top w:val="nil"/>
              <w:left w:val="nil"/>
              <w:right w:val="nil"/>
            </w:tcBorders>
            <w:vAlign w:val="center"/>
          </w:tcPr>
          <w:p w14:paraId="533B6E8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A0CF2DD" w14:textId="7E919CFA" w:rsidR="004E5FB0" w:rsidRPr="0028298A" w:rsidRDefault="004E5FB0" w:rsidP="004E5FB0">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tcPr>
          <w:p w14:paraId="4DCDC161" w14:textId="3374C839" w:rsidR="004E5FB0" w:rsidRPr="004E5FB0" w:rsidRDefault="004E5FB0" w:rsidP="004E5FB0">
            <w:pPr>
              <w:jc w:val="right"/>
              <w:rPr>
                <w:color w:val="000000"/>
                <w:sz w:val="20"/>
                <w:szCs w:val="20"/>
              </w:rPr>
            </w:pPr>
            <w:r w:rsidRPr="004E5FB0">
              <w:rPr>
                <w:sz w:val="20"/>
                <w:szCs w:val="20"/>
              </w:rPr>
              <w:t>0.203</w:t>
            </w:r>
          </w:p>
        </w:tc>
        <w:tc>
          <w:tcPr>
            <w:tcW w:w="880" w:type="dxa"/>
            <w:tcBorders>
              <w:top w:val="nil"/>
              <w:left w:val="nil"/>
              <w:bottom w:val="nil"/>
              <w:right w:val="nil"/>
            </w:tcBorders>
          </w:tcPr>
          <w:p w14:paraId="69808FCF" w14:textId="740434F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2F691E4A" w14:textId="77777777" w:rsidTr="000E40FF">
        <w:trPr>
          <w:jc w:val="center"/>
        </w:trPr>
        <w:tc>
          <w:tcPr>
            <w:tcW w:w="360" w:type="dxa"/>
            <w:vMerge/>
            <w:tcBorders>
              <w:top w:val="nil"/>
              <w:left w:val="nil"/>
              <w:right w:val="nil"/>
            </w:tcBorders>
            <w:vAlign w:val="center"/>
          </w:tcPr>
          <w:p w14:paraId="72F6BD9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7ED52691" w14:textId="1BF16470" w:rsidR="004E5FB0" w:rsidRPr="0028298A" w:rsidRDefault="004E5FB0" w:rsidP="004E5FB0">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tcPr>
          <w:p w14:paraId="523596AA" w14:textId="45BAC6F2" w:rsidR="004E5FB0" w:rsidRPr="004E5FB0" w:rsidRDefault="004E5FB0" w:rsidP="004E5FB0">
            <w:pPr>
              <w:jc w:val="right"/>
              <w:rPr>
                <w:color w:val="000000"/>
                <w:sz w:val="20"/>
                <w:szCs w:val="20"/>
              </w:rPr>
            </w:pPr>
            <w:r w:rsidRPr="004E5FB0">
              <w:rPr>
                <w:sz w:val="20"/>
                <w:szCs w:val="20"/>
              </w:rPr>
              <w:t>0.187</w:t>
            </w:r>
          </w:p>
        </w:tc>
        <w:tc>
          <w:tcPr>
            <w:tcW w:w="880" w:type="dxa"/>
            <w:tcBorders>
              <w:top w:val="nil"/>
              <w:left w:val="nil"/>
              <w:bottom w:val="nil"/>
              <w:right w:val="nil"/>
            </w:tcBorders>
          </w:tcPr>
          <w:p w14:paraId="6CE1D9B0" w14:textId="21FDB57D" w:rsidR="004E5FB0" w:rsidRPr="004E5FB0" w:rsidRDefault="004E5FB0" w:rsidP="004E5FB0">
            <w:pPr>
              <w:jc w:val="right"/>
              <w:rPr>
                <w:b/>
                <w:bCs/>
                <w:i/>
                <w:iCs/>
                <w:color w:val="000000"/>
                <w:sz w:val="20"/>
                <w:szCs w:val="20"/>
              </w:rPr>
            </w:pPr>
            <w:r w:rsidRPr="004E5FB0">
              <w:rPr>
                <w:sz w:val="20"/>
                <w:szCs w:val="20"/>
              </w:rPr>
              <w:t>0.157</w:t>
            </w:r>
          </w:p>
        </w:tc>
      </w:tr>
      <w:tr w:rsidR="004E5FB0" w:rsidRPr="001C0C03" w14:paraId="6AF4135F" w14:textId="77777777" w:rsidTr="000E40FF">
        <w:trPr>
          <w:jc w:val="center"/>
        </w:trPr>
        <w:tc>
          <w:tcPr>
            <w:tcW w:w="360" w:type="dxa"/>
            <w:vMerge/>
            <w:tcBorders>
              <w:top w:val="nil"/>
              <w:left w:val="nil"/>
              <w:right w:val="nil"/>
            </w:tcBorders>
            <w:vAlign w:val="center"/>
          </w:tcPr>
          <w:p w14:paraId="24C9811F"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616B5462" w14:textId="1CA4B6DB" w:rsidR="004E5FB0" w:rsidRPr="0028298A" w:rsidRDefault="004E5FB0" w:rsidP="004E5FB0">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tcPr>
          <w:p w14:paraId="6D91106F" w14:textId="2CAA67A5" w:rsidR="004E5FB0" w:rsidRPr="004E5FB0" w:rsidRDefault="004E5FB0" w:rsidP="004E5FB0">
            <w:pPr>
              <w:jc w:val="right"/>
              <w:rPr>
                <w:color w:val="000000"/>
                <w:sz w:val="20"/>
                <w:szCs w:val="20"/>
              </w:rPr>
            </w:pPr>
            <w:r w:rsidRPr="004E5FB0">
              <w:rPr>
                <w:sz w:val="20"/>
                <w:szCs w:val="20"/>
              </w:rPr>
              <w:t>-0.177</w:t>
            </w:r>
          </w:p>
        </w:tc>
        <w:tc>
          <w:tcPr>
            <w:tcW w:w="880" w:type="dxa"/>
            <w:tcBorders>
              <w:top w:val="nil"/>
              <w:left w:val="nil"/>
              <w:bottom w:val="nil"/>
              <w:right w:val="nil"/>
            </w:tcBorders>
          </w:tcPr>
          <w:p w14:paraId="7130748C" w14:textId="3FADA78D" w:rsidR="004E5FB0" w:rsidRPr="004E5FB0" w:rsidRDefault="004E5FB0" w:rsidP="004E5FB0">
            <w:pPr>
              <w:jc w:val="right"/>
              <w:rPr>
                <w:b/>
                <w:bCs/>
                <w:color w:val="000000"/>
                <w:sz w:val="20"/>
                <w:szCs w:val="20"/>
              </w:rPr>
            </w:pPr>
            <w:r w:rsidRPr="004E5FB0">
              <w:rPr>
                <w:b/>
                <w:bCs/>
                <w:sz w:val="20"/>
                <w:szCs w:val="20"/>
              </w:rPr>
              <w:t>0.013</w:t>
            </w:r>
          </w:p>
        </w:tc>
      </w:tr>
      <w:tr w:rsidR="004E5FB0" w:rsidRPr="001C0C03" w14:paraId="40A8D90F" w14:textId="77777777" w:rsidTr="000E40FF">
        <w:trPr>
          <w:jc w:val="center"/>
        </w:trPr>
        <w:tc>
          <w:tcPr>
            <w:tcW w:w="360" w:type="dxa"/>
            <w:vMerge/>
            <w:tcBorders>
              <w:top w:val="nil"/>
              <w:left w:val="nil"/>
              <w:right w:val="nil"/>
            </w:tcBorders>
            <w:vAlign w:val="center"/>
          </w:tcPr>
          <w:p w14:paraId="30980EBC"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547A1970" w14:textId="5FCCBBEF" w:rsidR="004E5FB0" w:rsidRPr="0028298A" w:rsidRDefault="004E5FB0" w:rsidP="004E5FB0">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tcPr>
          <w:p w14:paraId="6B2EC10A" w14:textId="4D7AAEED" w:rsidR="004E5FB0" w:rsidRPr="004E5FB0" w:rsidRDefault="004E5FB0" w:rsidP="004E5FB0">
            <w:pPr>
              <w:jc w:val="right"/>
              <w:rPr>
                <w:color w:val="000000"/>
                <w:sz w:val="20"/>
                <w:szCs w:val="20"/>
              </w:rPr>
            </w:pPr>
            <w:r w:rsidRPr="004E5FB0">
              <w:rPr>
                <w:sz w:val="20"/>
                <w:szCs w:val="20"/>
              </w:rPr>
              <w:t>0.145</w:t>
            </w:r>
          </w:p>
        </w:tc>
        <w:tc>
          <w:tcPr>
            <w:tcW w:w="880" w:type="dxa"/>
            <w:tcBorders>
              <w:top w:val="nil"/>
              <w:left w:val="nil"/>
              <w:bottom w:val="nil"/>
              <w:right w:val="nil"/>
            </w:tcBorders>
          </w:tcPr>
          <w:p w14:paraId="7BB0974A" w14:textId="625F1B1C" w:rsidR="004E5FB0" w:rsidRPr="004E5FB0" w:rsidRDefault="004E5FB0" w:rsidP="004E5FB0">
            <w:pPr>
              <w:jc w:val="right"/>
              <w:rPr>
                <w:b/>
                <w:bCs/>
                <w:color w:val="000000"/>
                <w:sz w:val="20"/>
                <w:szCs w:val="20"/>
              </w:rPr>
            </w:pPr>
            <w:r w:rsidRPr="004E5FB0">
              <w:rPr>
                <w:b/>
                <w:bCs/>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4E5FB0"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65881503" w14:textId="08A67BAC" w:rsidR="004E5FB0" w:rsidRPr="001C0C03" w:rsidRDefault="004E5FB0" w:rsidP="004E5FB0">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45815AEA" w:rsidR="004E5FB0" w:rsidRPr="004E5FB0" w:rsidRDefault="004E5FB0" w:rsidP="004E5FB0">
            <w:pPr>
              <w:jc w:val="right"/>
              <w:rPr>
                <w:color w:val="000000"/>
                <w:sz w:val="20"/>
                <w:szCs w:val="20"/>
              </w:rPr>
            </w:pPr>
            <w:r w:rsidRPr="004E5FB0">
              <w:rPr>
                <w:color w:val="000000"/>
                <w:sz w:val="20"/>
                <w:szCs w:val="20"/>
              </w:rPr>
              <w:t>0.73</w:t>
            </w:r>
            <w:r>
              <w:rPr>
                <w:color w:val="000000"/>
                <w:sz w:val="20"/>
                <w:szCs w:val="20"/>
              </w:rPr>
              <w:t>0</w:t>
            </w:r>
          </w:p>
        </w:tc>
        <w:tc>
          <w:tcPr>
            <w:tcW w:w="880" w:type="dxa"/>
            <w:tcBorders>
              <w:top w:val="nil"/>
              <w:left w:val="nil"/>
              <w:bottom w:val="nil"/>
              <w:right w:val="nil"/>
            </w:tcBorders>
            <w:vAlign w:val="bottom"/>
          </w:tcPr>
          <w:p w14:paraId="454736DF" w14:textId="7CAC6114" w:rsidR="004E5FB0" w:rsidRPr="002B07E7" w:rsidRDefault="004E5FB0" w:rsidP="004E5FB0">
            <w:pPr>
              <w:jc w:val="right"/>
              <w:rPr>
                <w:b/>
                <w:bCs/>
                <w:i/>
                <w:iCs/>
                <w:color w:val="000000"/>
                <w:sz w:val="20"/>
                <w:szCs w:val="20"/>
              </w:rPr>
            </w:pPr>
            <w:r w:rsidRPr="002B07E7">
              <w:rPr>
                <w:b/>
                <w:bCs/>
                <w:color w:val="000000"/>
                <w:sz w:val="20"/>
                <w:szCs w:val="20"/>
              </w:rPr>
              <w:t>&lt;0.001</w:t>
            </w:r>
          </w:p>
        </w:tc>
      </w:tr>
      <w:tr w:rsidR="004E5FB0" w:rsidRPr="001C0C03" w14:paraId="218BE3A4" w14:textId="77777777" w:rsidTr="0028298A">
        <w:trPr>
          <w:jc w:val="center"/>
        </w:trPr>
        <w:tc>
          <w:tcPr>
            <w:tcW w:w="360" w:type="dxa"/>
            <w:vMerge/>
            <w:tcBorders>
              <w:left w:val="nil"/>
              <w:bottom w:val="nil"/>
              <w:right w:val="nil"/>
            </w:tcBorders>
            <w:vAlign w:val="center"/>
          </w:tcPr>
          <w:p w14:paraId="03682A8B"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4E34C94C" w14:textId="28AB0DB8" w:rsidR="004E5FB0" w:rsidRPr="001C0C03" w:rsidRDefault="004E5FB0" w:rsidP="004E5FB0">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055F3935" w:rsidR="004E5FB0" w:rsidRPr="004E5FB0" w:rsidRDefault="004E5FB0" w:rsidP="004E5FB0">
            <w:pPr>
              <w:jc w:val="right"/>
              <w:rPr>
                <w:color w:val="000000"/>
                <w:sz w:val="20"/>
                <w:szCs w:val="20"/>
              </w:rPr>
            </w:pPr>
            <w:r w:rsidRPr="004E5FB0">
              <w:rPr>
                <w:color w:val="000000"/>
                <w:sz w:val="20"/>
                <w:szCs w:val="20"/>
              </w:rPr>
              <w:t>0.322</w:t>
            </w:r>
          </w:p>
        </w:tc>
        <w:tc>
          <w:tcPr>
            <w:tcW w:w="880" w:type="dxa"/>
            <w:tcBorders>
              <w:top w:val="nil"/>
              <w:left w:val="nil"/>
              <w:bottom w:val="nil"/>
              <w:right w:val="nil"/>
            </w:tcBorders>
            <w:vAlign w:val="bottom"/>
          </w:tcPr>
          <w:p w14:paraId="63B13D5C" w14:textId="52BB3C00"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3D9599D" w14:textId="77777777" w:rsidTr="0028298A">
        <w:trPr>
          <w:jc w:val="center"/>
        </w:trPr>
        <w:tc>
          <w:tcPr>
            <w:tcW w:w="360" w:type="dxa"/>
            <w:vMerge/>
            <w:tcBorders>
              <w:left w:val="nil"/>
              <w:bottom w:val="nil"/>
              <w:right w:val="nil"/>
            </w:tcBorders>
            <w:vAlign w:val="center"/>
          </w:tcPr>
          <w:p w14:paraId="22605593"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64BFB773" w14:textId="528D6568" w:rsidR="004E5FB0" w:rsidRPr="001C0C03" w:rsidRDefault="004E5FB0" w:rsidP="004E5FB0">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0E29A8FD" w:rsidR="004E5FB0" w:rsidRPr="004E5FB0" w:rsidRDefault="004E5FB0" w:rsidP="004E5FB0">
            <w:pPr>
              <w:jc w:val="right"/>
              <w:rPr>
                <w:color w:val="000000"/>
                <w:sz w:val="20"/>
                <w:szCs w:val="20"/>
              </w:rPr>
            </w:pPr>
            <w:r w:rsidRPr="004E5FB0">
              <w:rPr>
                <w:color w:val="000000"/>
                <w:sz w:val="20"/>
                <w:szCs w:val="20"/>
              </w:rPr>
              <w:t>-0.094</w:t>
            </w:r>
          </w:p>
        </w:tc>
        <w:tc>
          <w:tcPr>
            <w:tcW w:w="880" w:type="dxa"/>
            <w:tcBorders>
              <w:top w:val="nil"/>
              <w:left w:val="nil"/>
              <w:bottom w:val="nil"/>
              <w:right w:val="nil"/>
            </w:tcBorders>
            <w:vAlign w:val="bottom"/>
          </w:tcPr>
          <w:p w14:paraId="1D72454D" w14:textId="4B227D5D"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4D6FAD4" w14:textId="77777777" w:rsidTr="0028298A">
        <w:trPr>
          <w:jc w:val="center"/>
        </w:trPr>
        <w:tc>
          <w:tcPr>
            <w:tcW w:w="360" w:type="dxa"/>
            <w:vMerge/>
            <w:tcBorders>
              <w:left w:val="nil"/>
              <w:bottom w:val="nil"/>
              <w:right w:val="nil"/>
            </w:tcBorders>
            <w:vAlign w:val="center"/>
          </w:tcPr>
          <w:p w14:paraId="3CBB1978"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70CCF179" w14:textId="0538A47D"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376CD9EE" w:rsidR="004E5FB0" w:rsidRPr="004E5FB0" w:rsidRDefault="004E5FB0" w:rsidP="004E5FB0">
            <w:pPr>
              <w:jc w:val="right"/>
              <w:rPr>
                <w:color w:val="000000"/>
                <w:sz w:val="20"/>
                <w:szCs w:val="20"/>
              </w:rPr>
            </w:pPr>
            <w:r w:rsidRPr="004E5FB0">
              <w:rPr>
                <w:color w:val="000000"/>
                <w:sz w:val="20"/>
                <w:szCs w:val="20"/>
              </w:rPr>
              <w:t>-0.068</w:t>
            </w:r>
          </w:p>
        </w:tc>
        <w:tc>
          <w:tcPr>
            <w:tcW w:w="880" w:type="dxa"/>
            <w:tcBorders>
              <w:top w:val="nil"/>
              <w:left w:val="nil"/>
              <w:bottom w:val="nil"/>
              <w:right w:val="nil"/>
            </w:tcBorders>
            <w:vAlign w:val="bottom"/>
          </w:tcPr>
          <w:p w14:paraId="417872C0" w14:textId="25E1EC7D" w:rsidR="004E5FB0" w:rsidRPr="002B07E7" w:rsidRDefault="004E5FB0" w:rsidP="004E5FB0">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4E5FB0" w:rsidRPr="001C0C03" w14:paraId="29FD2CBD" w14:textId="77777777" w:rsidTr="00022995">
        <w:trPr>
          <w:jc w:val="center"/>
        </w:trPr>
        <w:tc>
          <w:tcPr>
            <w:tcW w:w="360" w:type="dxa"/>
            <w:vMerge w:val="restart"/>
            <w:tcBorders>
              <w:top w:val="nil"/>
              <w:left w:val="nil"/>
              <w:right w:val="nil"/>
            </w:tcBorders>
            <w:vAlign w:val="center"/>
          </w:tcPr>
          <w:p w14:paraId="71D9C5AB" w14:textId="20242404"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A8116F3" w14:textId="40C7CC82" w:rsidR="004E5FB0" w:rsidRPr="001C0C03" w:rsidRDefault="004E5FB0" w:rsidP="004E5FB0">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tcPr>
          <w:p w14:paraId="555A3C6C" w14:textId="1DD69D84" w:rsidR="004E5FB0" w:rsidRPr="004E5FB0" w:rsidRDefault="004E5FB0" w:rsidP="004E5FB0">
            <w:pPr>
              <w:jc w:val="right"/>
              <w:rPr>
                <w:b/>
                <w:bCs/>
                <w:color w:val="000000"/>
                <w:sz w:val="20"/>
                <w:szCs w:val="20"/>
              </w:rPr>
            </w:pPr>
            <w:r w:rsidRPr="004E5FB0">
              <w:rPr>
                <w:sz w:val="20"/>
                <w:szCs w:val="20"/>
              </w:rPr>
              <w:t>0.825</w:t>
            </w:r>
          </w:p>
        </w:tc>
        <w:tc>
          <w:tcPr>
            <w:tcW w:w="880" w:type="dxa"/>
            <w:tcBorders>
              <w:top w:val="nil"/>
              <w:left w:val="nil"/>
              <w:bottom w:val="nil"/>
              <w:right w:val="nil"/>
            </w:tcBorders>
            <w:vAlign w:val="bottom"/>
          </w:tcPr>
          <w:p w14:paraId="01CCD467" w14:textId="283E546E" w:rsidR="004E5FB0" w:rsidRPr="0028298A" w:rsidRDefault="004E5FB0" w:rsidP="004E5FB0">
            <w:pPr>
              <w:jc w:val="right"/>
              <w:rPr>
                <w:b/>
                <w:bCs/>
                <w:i/>
                <w:iCs/>
                <w:color w:val="000000"/>
                <w:sz w:val="20"/>
                <w:szCs w:val="20"/>
              </w:rPr>
            </w:pPr>
            <w:r w:rsidRPr="0028298A">
              <w:rPr>
                <w:b/>
                <w:bCs/>
                <w:color w:val="000000"/>
                <w:sz w:val="20"/>
                <w:szCs w:val="20"/>
              </w:rPr>
              <w:t>&lt;0.001</w:t>
            </w:r>
          </w:p>
        </w:tc>
      </w:tr>
      <w:tr w:rsidR="004E5FB0" w:rsidRPr="001C0C03" w14:paraId="3D28399A" w14:textId="77777777" w:rsidTr="00022995">
        <w:trPr>
          <w:jc w:val="center"/>
        </w:trPr>
        <w:tc>
          <w:tcPr>
            <w:tcW w:w="360" w:type="dxa"/>
            <w:vMerge/>
            <w:tcBorders>
              <w:top w:val="nil"/>
              <w:left w:val="nil"/>
              <w:right w:val="nil"/>
            </w:tcBorders>
            <w:vAlign w:val="center"/>
          </w:tcPr>
          <w:p w14:paraId="4645EB2C"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035BCB95" w14:textId="48558E2F" w:rsidR="004E5FB0" w:rsidRPr="001C0C03" w:rsidRDefault="004E5FB0" w:rsidP="004E5FB0">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tcPr>
          <w:p w14:paraId="739DC960" w14:textId="4F30CC9C" w:rsidR="004E5FB0" w:rsidRPr="004E5FB0" w:rsidRDefault="004E5FB0" w:rsidP="004E5FB0">
            <w:pPr>
              <w:jc w:val="right"/>
              <w:rPr>
                <w:color w:val="000000"/>
                <w:sz w:val="20"/>
                <w:szCs w:val="20"/>
              </w:rPr>
            </w:pPr>
            <w:r w:rsidRPr="004E5FB0">
              <w:rPr>
                <w:sz w:val="20"/>
                <w:szCs w:val="20"/>
              </w:rPr>
              <w:t>-0.109</w:t>
            </w:r>
          </w:p>
        </w:tc>
        <w:tc>
          <w:tcPr>
            <w:tcW w:w="880" w:type="dxa"/>
            <w:tcBorders>
              <w:top w:val="nil"/>
              <w:left w:val="nil"/>
              <w:bottom w:val="nil"/>
              <w:right w:val="nil"/>
            </w:tcBorders>
            <w:vAlign w:val="bottom"/>
          </w:tcPr>
          <w:p w14:paraId="07435533" w14:textId="18935D14" w:rsidR="004E5FB0" w:rsidRPr="0028298A" w:rsidRDefault="004E5FB0" w:rsidP="004E5FB0">
            <w:pPr>
              <w:jc w:val="right"/>
              <w:rPr>
                <w:b/>
                <w:bCs/>
                <w:color w:val="000000"/>
                <w:sz w:val="20"/>
                <w:szCs w:val="20"/>
              </w:rPr>
            </w:pPr>
            <w:r w:rsidRPr="0028298A">
              <w:rPr>
                <w:color w:val="000000"/>
                <w:sz w:val="20"/>
                <w:szCs w:val="20"/>
              </w:rPr>
              <w:t>0.222</w:t>
            </w:r>
          </w:p>
        </w:tc>
      </w:tr>
      <w:tr w:rsidR="004E5FB0" w:rsidRPr="001C0C03" w14:paraId="03809253" w14:textId="77777777" w:rsidTr="00022995">
        <w:trPr>
          <w:jc w:val="center"/>
        </w:trPr>
        <w:tc>
          <w:tcPr>
            <w:tcW w:w="360" w:type="dxa"/>
            <w:vMerge/>
            <w:tcBorders>
              <w:top w:val="nil"/>
              <w:left w:val="nil"/>
              <w:right w:val="nil"/>
            </w:tcBorders>
            <w:vAlign w:val="center"/>
          </w:tcPr>
          <w:p w14:paraId="10F600D5"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88A9A95" w14:textId="79566E90" w:rsidR="004E5FB0" w:rsidRPr="001C0C03" w:rsidRDefault="004E5FB0" w:rsidP="004E5FB0">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tcPr>
          <w:p w14:paraId="0859309B" w14:textId="3F8134E2" w:rsidR="004E5FB0" w:rsidRPr="004E5FB0" w:rsidRDefault="004E5FB0" w:rsidP="004E5FB0">
            <w:pPr>
              <w:jc w:val="right"/>
              <w:rPr>
                <w:color w:val="000000"/>
                <w:sz w:val="20"/>
                <w:szCs w:val="20"/>
              </w:rPr>
            </w:pPr>
            <w:r w:rsidRPr="004E5FB0">
              <w:rPr>
                <w:sz w:val="20"/>
                <w:szCs w:val="20"/>
              </w:rPr>
              <w:t>0.097</w:t>
            </w:r>
          </w:p>
        </w:tc>
        <w:tc>
          <w:tcPr>
            <w:tcW w:w="880" w:type="dxa"/>
            <w:tcBorders>
              <w:top w:val="nil"/>
              <w:left w:val="nil"/>
              <w:bottom w:val="nil"/>
              <w:right w:val="nil"/>
            </w:tcBorders>
            <w:vAlign w:val="bottom"/>
          </w:tcPr>
          <w:p w14:paraId="60AA620E" w14:textId="242FF2B3"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43FBB392" w14:textId="77777777" w:rsidTr="00022995">
        <w:trPr>
          <w:jc w:val="center"/>
        </w:trPr>
        <w:tc>
          <w:tcPr>
            <w:tcW w:w="360" w:type="dxa"/>
            <w:vMerge/>
            <w:tcBorders>
              <w:top w:val="nil"/>
              <w:left w:val="nil"/>
              <w:right w:val="nil"/>
            </w:tcBorders>
            <w:vAlign w:val="center"/>
          </w:tcPr>
          <w:p w14:paraId="767A2874"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76EF415" w14:textId="6C768907"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tcPr>
          <w:p w14:paraId="0696B2E8" w14:textId="76237E7A" w:rsidR="004E5FB0" w:rsidRPr="004E5FB0" w:rsidRDefault="004E5FB0" w:rsidP="004E5FB0">
            <w:pPr>
              <w:jc w:val="right"/>
              <w:rPr>
                <w:color w:val="000000"/>
                <w:sz w:val="20"/>
                <w:szCs w:val="20"/>
              </w:rPr>
            </w:pPr>
            <w:r w:rsidRPr="004E5FB0">
              <w:rPr>
                <w:sz w:val="20"/>
                <w:szCs w:val="20"/>
              </w:rPr>
              <w:t>-0.083</w:t>
            </w:r>
          </w:p>
        </w:tc>
        <w:tc>
          <w:tcPr>
            <w:tcW w:w="880" w:type="dxa"/>
            <w:tcBorders>
              <w:top w:val="nil"/>
              <w:left w:val="nil"/>
              <w:bottom w:val="nil"/>
              <w:right w:val="nil"/>
            </w:tcBorders>
            <w:vAlign w:val="bottom"/>
          </w:tcPr>
          <w:p w14:paraId="5E5A299F" w14:textId="641A8739"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3B5AC47C" w14:textId="77777777" w:rsidTr="00022995">
        <w:trPr>
          <w:jc w:val="center"/>
        </w:trPr>
        <w:tc>
          <w:tcPr>
            <w:tcW w:w="360" w:type="dxa"/>
            <w:vMerge/>
            <w:tcBorders>
              <w:top w:val="nil"/>
              <w:left w:val="nil"/>
              <w:right w:val="nil"/>
            </w:tcBorders>
            <w:vAlign w:val="center"/>
          </w:tcPr>
          <w:p w14:paraId="2A24B6B7"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5D8259AE" w14:textId="4510AFFB" w:rsidR="004E5FB0" w:rsidRPr="001C0C03" w:rsidRDefault="004E5FB0" w:rsidP="004E5FB0">
            <w:pPr>
              <w:rPr>
                <w:i/>
                <w:iCs/>
                <w:color w:val="000000"/>
                <w:sz w:val="20"/>
                <w:szCs w:val="20"/>
              </w:rPr>
            </w:pPr>
            <w:r>
              <w:rPr>
                <w:i/>
                <w:iCs/>
                <w:color w:val="000000"/>
                <w:sz w:val="20"/>
                <w:szCs w:val="20"/>
              </w:rPr>
              <w:t>% clay</w:t>
            </w:r>
          </w:p>
        </w:tc>
        <w:tc>
          <w:tcPr>
            <w:tcW w:w="1249" w:type="dxa"/>
            <w:tcBorders>
              <w:top w:val="nil"/>
              <w:left w:val="nil"/>
              <w:bottom w:val="nil"/>
              <w:right w:val="nil"/>
            </w:tcBorders>
          </w:tcPr>
          <w:p w14:paraId="6CB741D3" w14:textId="133CEEFB" w:rsidR="004E5FB0" w:rsidRPr="004E5FB0" w:rsidRDefault="004E5FB0" w:rsidP="004E5FB0">
            <w:pPr>
              <w:jc w:val="right"/>
              <w:rPr>
                <w:color w:val="000000"/>
                <w:sz w:val="20"/>
                <w:szCs w:val="20"/>
              </w:rPr>
            </w:pPr>
            <w:r w:rsidRPr="004E5FB0">
              <w:rPr>
                <w:sz w:val="20"/>
                <w:szCs w:val="20"/>
              </w:rPr>
              <w:t>-0.033</w:t>
            </w:r>
          </w:p>
        </w:tc>
        <w:tc>
          <w:tcPr>
            <w:tcW w:w="880" w:type="dxa"/>
            <w:tcBorders>
              <w:top w:val="nil"/>
              <w:left w:val="nil"/>
              <w:bottom w:val="nil"/>
              <w:right w:val="nil"/>
            </w:tcBorders>
            <w:vAlign w:val="bottom"/>
          </w:tcPr>
          <w:p w14:paraId="4D651EC8" w14:textId="0F0BFC9C" w:rsidR="004E5FB0" w:rsidRPr="0028298A" w:rsidRDefault="004E5FB0" w:rsidP="004E5FB0">
            <w:pPr>
              <w:jc w:val="right"/>
              <w:rPr>
                <w:b/>
                <w:bCs/>
                <w:color w:val="000000"/>
                <w:sz w:val="20"/>
                <w:szCs w:val="20"/>
              </w:rPr>
            </w:pPr>
            <w:r w:rsidRPr="0028298A">
              <w:rPr>
                <w:color w:val="000000"/>
                <w:sz w:val="20"/>
                <w:szCs w:val="20"/>
              </w:rPr>
              <w:t>0.26</w:t>
            </w:r>
            <w:r>
              <w:rPr>
                <w:color w:val="000000"/>
                <w:sz w:val="20"/>
                <w:szCs w:val="20"/>
              </w:rPr>
              <w:t>2</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4E5FB0">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4E5FB0">
        <w:trPr>
          <w:jc w:val="center"/>
        </w:trPr>
        <w:tc>
          <w:tcPr>
            <w:tcW w:w="360" w:type="dxa"/>
            <w:tcBorders>
              <w:top w:val="nil"/>
              <w:left w:val="nil"/>
              <w:bottom w:val="single" w:sz="4" w:space="0" w:color="auto"/>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single" w:sz="4" w:space="0" w:color="auto"/>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single" w:sz="4" w:space="0" w:color="auto"/>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4E5FB0">
        <w:trPr>
          <w:jc w:val="center"/>
        </w:trPr>
        <w:tc>
          <w:tcPr>
            <w:tcW w:w="4722" w:type="dxa"/>
            <w:gridSpan w:val="4"/>
            <w:tcBorders>
              <w:top w:val="single" w:sz="4" w:space="0" w:color="auto"/>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5AFF57B9" w:rsidR="008B7A7D" w:rsidRDefault="008B7A7D" w:rsidP="008B7A7D">
            <w:pPr>
              <w:jc w:val="right"/>
              <w:rPr>
                <w:color w:val="000000"/>
                <w:sz w:val="20"/>
                <w:szCs w:val="20"/>
              </w:rPr>
            </w:pPr>
            <w:r>
              <w:rPr>
                <w:color w:val="000000"/>
                <w:sz w:val="20"/>
                <w:szCs w:val="20"/>
              </w:rPr>
              <w:t>-0.</w:t>
            </w:r>
            <w:r w:rsidR="004E5FB0">
              <w:rPr>
                <w:color w:val="000000"/>
                <w:sz w:val="20"/>
                <w:szCs w:val="20"/>
              </w:rPr>
              <w:t>151</w:t>
            </w:r>
          </w:p>
        </w:tc>
        <w:tc>
          <w:tcPr>
            <w:tcW w:w="880" w:type="dxa"/>
            <w:tcBorders>
              <w:top w:val="nil"/>
              <w:left w:val="nil"/>
              <w:bottom w:val="nil"/>
              <w:right w:val="nil"/>
            </w:tcBorders>
            <w:vAlign w:val="bottom"/>
          </w:tcPr>
          <w:p w14:paraId="3BA7E044" w14:textId="580F6111" w:rsidR="008B7A7D" w:rsidRDefault="004E5FB0" w:rsidP="008B7A7D">
            <w:pPr>
              <w:jc w:val="right"/>
              <w:rPr>
                <w:b/>
                <w:bCs/>
                <w:color w:val="000000"/>
                <w:sz w:val="20"/>
                <w:szCs w:val="20"/>
              </w:rPr>
            </w:pPr>
            <w:r>
              <w:rPr>
                <w:b/>
                <w:bCs/>
                <w:color w:val="000000"/>
                <w:sz w:val="20"/>
                <w:szCs w:val="20"/>
              </w:rPr>
              <w:t>&lt;0.001</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7341820D" w:rsidR="00C3588E" w:rsidRPr="00C3588E" w:rsidRDefault="00AA796B" w:rsidP="00793DA4">
            <w:pPr>
              <w:rPr>
                <w:color w:val="000000"/>
                <w:sz w:val="20"/>
                <w:szCs w:val="20"/>
              </w:rPr>
            </w:pPr>
            <w:r>
              <w:rPr>
                <w:i/>
                <w:iCs/>
                <w:color w:val="000000"/>
                <w:sz w:val="20"/>
                <w:szCs w:val="20"/>
                <w:lang w:val="el-GR"/>
              </w:rPr>
              <w:t>β</w:t>
            </w:r>
            <w:r w:rsidR="00C3588E" w:rsidRPr="008B7A7D">
              <w:rPr>
                <w:color w:val="000000"/>
                <w:sz w:val="20"/>
                <w:szCs w:val="20"/>
              </w:rPr>
              <w:t xml:space="preserve"> ~</w:t>
            </w:r>
            <w:r w:rsidR="00C3588E">
              <w:rPr>
                <w:i/>
                <w:iCs/>
                <w:color w:val="000000"/>
                <w:sz w:val="20"/>
                <w:szCs w:val="20"/>
              </w:rPr>
              <w:t xml:space="preserve"> VPD</w:t>
            </w:r>
            <w:r w:rsidR="00C3588E">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1C77AA97" w:rsidR="00C3588E" w:rsidRPr="00793DA4" w:rsidRDefault="00C3588E" w:rsidP="00793DA4">
            <w:pPr>
              <w:jc w:val="right"/>
              <w:rPr>
                <w:color w:val="000000"/>
                <w:sz w:val="20"/>
                <w:szCs w:val="20"/>
              </w:rPr>
            </w:pPr>
            <w:r>
              <w:rPr>
                <w:color w:val="000000"/>
                <w:sz w:val="20"/>
                <w:szCs w:val="20"/>
              </w:rPr>
              <w:t>-0.0</w:t>
            </w:r>
            <w:r w:rsidR="004E5FB0">
              <w:rPr>
                <w:color w:val="000000"/>
                <w:sz w:val="20"/>
                <w:szCs w:val="20"/>
              </w:rPr>
              <w:t>86</w:t>
            </w:r>
          </w:p>
        </w:tc>
        <w:tc>
          <w:tcPr>
            <w:tcW w:w="880" w:type="dxa"/>
            <w:tcBorders>
              <w:top w:val="nil"/>
              <w:left w:val="nil"/>
              <w:bottom w:val="single" w:sz="4" w:space="0" w:color="auto"/>
              <w:right w:val="nil"/>
            </w:tcBorders>
            <w:vAlign w:val="bottom"/>
          </w:tcPr>
          <w:p w14:paraId="54AFA61D" w14:textId="3D2A8F3E" w:rsidR="00C3588E" w:rsidRPr="00793DA4" w:rsidRDefault="00C3588E" w:rsidP="00793DA4">
            <w:pPr>
              <w:jc w:val="right"/>
              <w:rPr>
                <w:b/>
                <w:bCs/>
                <w:color w:val="000000"/>
                <w:sz w:val="20"/>
                <w:szCs w:val="20"/>
              </w:rPr>
            </w:pPr>
            <w:r>
              <w:rPr>
                <w:b/>
                <w:bCs/>
                <w:color w:val="000000"/>
                <w:sz w:val="20"/>
                <w:szCs w:val="20"/>
              </w:rPr>
              <w:t>0.0</w:t>
            </w:r>
            <w:r w:rsidR="004E5FB0">
              <w:rPr>
                <w:b/>
                <w:bCs/>
                <w:color w:val="000000"/>
                <w:sz w:val="20"/>
                <w:szCs w:val="20"/>
              </w:rPr>
              <w:t>2</w:t>
            </w:r>
            <w:r>
              <w:rPr>
                <w:b/>
                <w:bCs/>
                <w:color w:val="000000"/>
                <w:sz w:val="20"/>
                <w:szCs w:val="20"/>
              </w:rPr>
              <w:t>8</w:t>
            </w:r>
          </w:p>
        </w:tc>
      </w:tr>
    </w:tbl>
    <w:p w14:paraId="56EEF448" w14:textId="77777777" w:rsidR="008D5024"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within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54398F">
        <w:rPr>
          <w:color w:val="000000"/>
        </w:rPr>
        <w:t>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565BF9">
        <w:rPr>
          <w:color w:val="000000"/>
        </w:rPr>
        <w:t>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p>
    <w:p w14:paraId="1240EEC6" w14:textId="63553569" w:rsidR="003B2720" w:rsidRPr="003109E7" w:rsidRDefault="003B2720" w:rsidP="0066568C">
      <w:pPr>
        <w:spacing w:line="360" w:lineRule="auto"/>
        <w:rPr>
          <w:color w:val="000000" w:themeColor="text1"/>
        </w:rPr>
      </w:pPr>
      <w:r>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70B7C13C" w:rsidR="002052B6" w:rsidRPr="000E5BEF" w:rsidRDefault="00A011DB" w:rsidP="0025039E">
      <w:pPr>
        <w:spacing w:line="360" w:lineRule="auto"/>
        <w:rPr>
          <w:b/>
          <w:bCs/>
          <w:color w:val="000000" w:themeColor="text1"/>
        </w:rPr>
      </w:pPr>
      <w:r>
        <w:rPr>
          <w:b/>
          <w:bCs/>
          <w:noProof/>
          <w:color w:val="000000" w:themeColor="text1"/>
        </w:rPr>
        <w:drawing>
          <wp:inline distT="0" distB="0" distL="0" distR="0" wp14:anchorId="547D129B" wp14:editId="6D4270A5">
            <wp:extent cx="5943600" cy="3512185"/>
            <wp:effectExtent l="0" t="0" r="0" b="5715"/>
            <wp:docPr id="23429698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6982" name="Picture 2" descr="A diagram of a flowchart&#10;&#10;Description automatically generated"/>
                    <pic:cNvPicPr/>
                  </pic:nvPicPr>
                  <pic:blipFill>
                    <a:blip r:embed="rId20"/>
                    <a:stretch>
                      <a:fillRect/>
                    </a:stretch>
                  </pic:blipFill>
                  <pic:spPr>
                    <a:xfrm>
                      <a:off x="0" y="0"/>
                      <a:ext cx="5943600" cy="3512185"/>
                    </a:xfrm>
                    <a:prstGeom prst="rect">
                      <a:avLst/>
                    </a:prstGeom>
                  </pic:spPr>
                </pic:pic>
              </a:graphicData>
            </a:graphic>
          </wp:inline>
        </w:drawing>
      </w:r>
    </w:p>
    <w:p w14:paraId="0BA959B9" w14:textId="0234AE3E"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 xml:space="preserve">(Fisher’s </w:t>
      </w:r>
      <w:r w:rsidR="00992E7F">
        <w:rPr>
          <w:i/>
          <w:iCs/>
          <w:color w:val="000000" w:themeColor="text1"/>
        </w:rPr>
        <w:t>C</w:t>
      </w:r>
      <w:r w:rsidR="00992E7F">
        <w:rPr>
          <w:color w:val="000000" w:themeColor="text1"/>
        </w:rPr>
        <w:t>=</w:t>
      </w:r>
      <w:r w:rsidR="005368D9">
        <w:rPr>
          <w:color w:val="000000" w:themeColor="text1"/>
        </w:rPr>
        <w:t>28.137</w:t>
      </w:r>
      <w:r w:rsidR="00992E7F">
        <w:rPr>
          <w:color w:val="000000" w:themeColor="text1"/>
        </w:rPr>
        <w:t xml:space="preserve">, </w:t>
      </w:r>
      <w:r w:rsidR="00992E7F">
        <w:rPr>
          <w:i/>
          <w:iCs/>
          <w:color w:val="000000" w:themeColor="text1"/>
        </w:rPr>
        <w:t>p</w:t>
      </w:r>
      <w:r w:rsidR="00992E7F">
        <w:rPr>
          <w:color w:val="000000" w:themeColor="text1"/>
        </w:rPr>
        <w:t>=0.9</w:t>
      </w:r>
      <w:r w:rsidR="005368D9">
        <w:rPr>
          <w:color w:val="000000" w:themeColor="text1"/>
        </w:rPr>
        <w:t>50</w:t>
      </w:r>
      <w:r w:rsidR="00992E7F">
        <w:rPr>
          <w:color w:val="000000" w:themeColor="text1"/>
        </w:rPr>
        <w:t>, AIC=</w:t>
      </w:r>
      <w:r w:rsidR="005368D9">
        <w:rPr>
          <w:color w:val="000000" w:themeColor="text1"/>
        </w:rPr>
        <w:t>120.137</w:t>
      </w:r>
      <w:r w:rsidR="00992E7F">
        <w:rPr>
          <w:color w:val="000000" w:themeColor="text1"/>
        </w:rPr>
        <w:t>, BIC=</w:t>
      </w:r>
      <w:r w:rsidR="005368D9">
        <w:rPr>
          <w:color w:val="000000" w:themeColor="text1"/>
        </w:rPr>
        <w:t>306.425</w:t>
      </w:r>
      <w:r w:rsidR="00992E7F">
        <w:rPr>
          <w:color w:val="000000" w:themeColor="text1"/>
        </w:rPr>
        <w:t>, df=42)</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model coefficients</w:t>
      </w:r>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necessarily predicted by photosynthetic least-cost theory, while non-transparent arrows indicate pathways predicted through patterns expected from the theory (Fig. 1).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3C82F160"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del w:id="60" w:author="Nick Smith" w:date="2023-09-28T10:35:00Z">
        <w:r w:rsidR="00FB2C87" w:rsidDel="00A55E74">
          <w:rPr>
            <w:color w:val="000000" w:themeColor="text1"/>
          </w:rPr>
          <w:delText>C</w:delText>
        </w:r>
        <w:r w:rsidR="00FB2C87" w:rsidDel="00A55E74">
          <w:delText>onsistent p</w:delText>
        </w:r>
      </w:del>
      <w:ins w:id="61" w:author="Nick Smith" w:date="2023-09-28T10:35:00Z">
        <w:r w:rsidR="00A55E74">
          <w:t>P</w:t>
        </w:r>
      </w:ins>
      <w:r w:rsidR="00FB2C87">
        <w:t>atterns</w:t>
      </w:r>
      <w:ins w:id="62" w:author="Nick Smith" w:date="2023-09-28T10:35:00Z">
        <w:r w:rsidR="00A55E74">
          <w:t xml:space="preserve"> supporting photosynthetic least-cost theory</w:t>
        </w:r>
      </w:ins>
      <w:r w:rsidR="00FB2C87">
        <w:t xml:space="preserve"> emerged</w:t>
      </w:r>
      <w:del w:id="63" w:author="Nick Smith" w:date="2023-09-28T10:35:00Z">
        <w:r w:rsidR="00FB2C87" w:rsidDel="00A55E74">
          <w:delText xml:space="preserve"> in support of those expected from photosynthetic least-cost theory</w:delText>
        </w:r>
      </w:del>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149D4669" w:rsidR="00954255" w:rsidRPr="00954255" w:rsidRDefault="00625383" w:rsidP="00B106C9">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w:t>
      </w:r>
      <w:del w:id="64" w:author="Nick Smith" w:date="2023-09-28T10:37:00Z">
        <w:r w:rsidR="00432FE9" w:rsidDel="00A55E74">
          <w:rPr>
            <w:color w:val="000000" w:themeColor="text1"/>
          </w:rPr>
          <w:delText xml:space="preserve">was observed </w:delText>
        </w:r>
      </w:del>
      <w:r w:rsidR="00954255">
        <w:rPr>
          <w:color w:val="000000" w:themeColor="text1"/>
        </w:rPr>
        <w:t xml:space="preserve">across the environmental gradient </w:t>
      </w:r>
      <w:commentRangeStart w:id="65"/>
      <w:r w:rsidR="00954255">
        <w:rPr>
          <w:color w:val="000000" w:themeColor="text1"/>
        </w:rPr>
        <w:t>that w</w:t>
      </w:r>
      <w:r w:rsidR="00464F6B">
        <w:rPr>
          <w:color w:val="000000" w:themeColor="text1"/>
        </w:rPr>
        <w:t>as</w:t>
      </w:r>
      <w:r w:rsidR="00954255">
        <w:rPr>
          <w:color w:val="000000" w:themeColor="text1"/>
        </w:rPr>
        <w:t xml:space="preserve"> consistently greater </w:t>
      </w:r>
      <w:commentRangeEnd w:id="65"/>
      <w:r w:rsidR="00A55E74">
        <w:rPr>
          <w:rStyle w:val="CommentReference"/>
          <w:rFonts w:eastAsiaTheme="minorHAnsi" w:cs="Times New Roman (Body CS)"/>
        </w:rPr>
        <w:commentReference w:id="65"/>
      </w:r>
      <w:r w:rsidR="00954255">
        <w:rPr>
          <w:color w:val="000000" w:themeColor="text1"/>
        </w:rPr>
        <w:t xml:space="preserve">than the parameterized values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 xml:space="preserve">(e.g., the P-model; </w:t>
      </w:r>
      <w:r w:rsidR="00954255">
        <w:rPr>
          <w:color w:val="000000" w:themeColor="text1"/>
        </w:rPr>
        <w:fldChar w:fldCharType="begin" w:fldLock="1"/>
      </w:r>
      <w:r w:rsidR="00954255">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954255">
        <w:rPr>
          <w:color w:val="000000" w:themeColor="text1"/>
        </w:rPr>
        <w:fldChar w:fldCharType="separate"/>
      </w:r>
      <w:r w:rsidR="00954255" w:rsidRPr="00954255">
        <w:rPr>
          <w:noProof/>
          <w:color w:val="000000" w:themeColor="text1"/>
        </w:rPr>
        <w:t>Stocker et al. 2020)</w:t>
      </w:r>
      <w:r w:rsidR="00954255">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76DFCD58"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118735D5" w:rsidR="00F40646" w:rsidRDefault="008D5024" w:rsidP="00185C90">
      <w:pPr>
        <w:autoSpaceDE w:val="0"/>
        <w:autoSpaceDN w:val="0"/>
        <w:adjustRightInd w:val="0"/>
        <w:spacing w:line="360" w:lineRule="auto"/>
        <w:ind w:firstLine="720"/>
      </w:pPr>
      <w:r>
        <w:t>R</w:t>
      </w:r>
      <w:r w:rsidR="00E52152">
        <w:t>esults are</w:t>
      </w:r>
      <w:r w:rsidR="00185C90">
        <w:t xml:space="preserve"> also</w:t>
      </w:r>
      <w:r w:rsidR="00E52152">
        <w:t xml:space="preserve"> 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E52152">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E52152" w:rsidRPr="00A43268">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del w:id="66" w:author="Nick Smith" w:date="2023-09-28T10:40:00Z">
        <w:r w:rsidR="00185C90" w:rsidDel="00A55E74">
          <w:delText>and therefore</w:delText>
        </w:r>
      </w:del>
      <w:ins w:id="67" w:author="Nick Smith" w:date="2023-09-28T10:40:00Z">
        <w:r w:rsidR="00A55E74">
          <w:t>that helps promote</w:t>
        </w:r>
      </w:ins>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185C90">
        <w:t>is often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 growing individuals with short leaf lifespans to slow 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296ACA1F"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reductions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t>
      </w:r>
      <w:commentRangeStart w:id="68"/>
      <w:r w:rsidR="00BE2611">
        <w:rPr>
          <w:color w:val="000000" w:themeColor="text1"/>
        </w:rPr>
        <w:t xml:space="preserve">Whether positive responses of leaf nitrogen content to </w:t>
      </w:r>
      <w:r w:rsidR="00432FE9">
        <w:rPr>
          <w:color w:val="000000" w:themeColor="text1"/>
        </w:rPr>
        <w:t xml:space="preserve">increasing </w:t>
      </w:r>
      <w:r w:rsidR="00BE2611">
        <w:rPr>
          <w:color w:val="000000" w:themeColor="text1"/>
        </w:rPr>
        <w:t xml:space="preserve">nitrogen availability correspond with enhanced with photosynthetic capacity </w:t>
      </w:r>
      <w:commentRangeEnd w:id="68"/>
      <w:r w:rsidR="00A55E74">
        <w:rPr>
          <w:rStyle w:val="CommentReference"/>
          <w:rFonts w:eastAsiaTheme="minorHAnsi" w:cs="Times New Roman (Body CS)"/>
        </w:rPr>
        <w:commentReference w:id="68"/>
      </w:r>
      <w:r w:rsidR="00BE2611">
        <w:rPr>
          <w:color w:val="000000" w:themeColor="text1"/>
        </w:rPr>
        <w:t xml:space="preserve">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BE2611">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239C8AD1"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w:t>
      </w:r>
      <w:commentRangeStart w:id="69"/>
      <w:r w:rsidR="00272D8E">
        <w:t xml:space="preserve">deterministic </w:t>
      </w:r>
      <w:r w:rsidR="00B3021C">
        <w:t xml:space="preserve">adaptation </w:t>
      </w:r>
      <w:commentRangeEnd w:id="69"/>
      <w:r w:rsidR="00A55E74">
        <w:rPr>
          <w:rStyle w:val="CommentReference"/>
          <w:rFonts w:eastAsiaTheme="minorHAnsi" w:cs="Times New Roman (Body CS)"/>
        </w:rPr>
        <w:commentReference w:id="69"/>
      </w:r>
      <w:r w:rsidR="00B3021C">
        <w:t xml:space="preserve">and/or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34D92754"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B403B">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546991" w:rsidRPr="00546991">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changes in</w:t>
      </w:r>
      <w:r w:rsidR="00507F4D">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del w:id="70" w:author="Nick Smith" w:date="2023-09-28T10:46:00Z">
        <w:r w:rsidR="00740B11" w:rsidDel="00A55E74">
          <w:delText xml:space="preserve"> </w:delText>
        </w:r>
        <w:r w:rsidR="00BE2611" w:rsidDel="00A55E74">
          <w:delText xml:space="preserve">that are </w:delText>
        </w:r>
        <w:r w:rsidR="00740B11" w:rsidDel="00A55E74">
          <w:delText xml:space="preserve">independent of </w:delText>
        </w:r>
        <w:r w:rsidR="00546991" w:rsidDel="00A55E74">
          <w:delText xml:space="preserve">photosynthetic </w:delText>
        </w:r>
        <w:r w:rsidR="00740B11" w:rsidDel="00A55E74">
          <w:delText xml:space="preserve">costs to acquire </w:delText>
        </w:r>
        <w:r w:rsidR="00B60944" w:rsidDel="00A55E74">
          <w:rPr>
            <w:color w:val="000000" w:themeColor="text1"/>
          </w:rPr>
          <w:delText>nitroge</w:delText>
        </w:r>
        <w:r w:rsidR="004556DC" w:rsidDel="00A55E74">
          <w:rPr>
            <w:color w:val="000000" w:themeColor="text1"/>
          </w:rPr>
          <w:delText>n</w:delText>
        </w:r>
      </w:del>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0EBE5A1B"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associated costs of acquiring and using </w:t>
      </w:r>
      <w:r w:rsidR="00B60944">
        <w:rPr>
          <w:color w:val="000000" w:themeColor="text1"/>
        </w:rPr>
        <w:t>nitrogen</w:t>
      </w:r>
      <w:r w:rsidR="00546991">
        <w:t xml:space="preserve">. </w:t>
      </w:r>
      <w:r w:rsidR="00D2140F">
        <w:t>However, this mechanism is not easily identifiable with th</w:t>
      </w:r>
      <w:r w:rsidR="009E602C">
        <w:t>ese</w:t>
      </w:r>
      <w:r w:rsidR="00D2140F">
        <w:t xml:space="preserve"> data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36E05BA"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del w:id="71" w:author="Nick Smith" w:date="2023-09-28T10:48:00Z">
        <w:r w:rsidR="003B2DBB" w:rsidDel="00DE6B9B">
          <w:rPr>
            <w:color w:val="000000" w:themeColor="text1"/>
          </w:rPr>
          <w:delText xml:space="preserve">eliminate </w:delText>
        </w:r>
      </w:del>
      <w:ins w:id="72" w:author="Nick Smith" w:date="2023-09-28T10:48:00Z">
        <w:r w:rsidR="00DE6B9B">
          <w:rPr>
            <w:color w:val="000000" w:themeColor="text1"/>
          </w:rPr>
          <w:t xml:space="preserve">reduces </w:t>
        </w:r>
      </w:ins>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lastRenderedPageBreak/>
        <w:t>Implications for least-cost optimality model development</w:t>
      </w:r>
    </w:p>
    <w:p w14:paraId="03469C5B" w14:textId="1744CEE8"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initially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w:t>
      </w:r>
      <w:del w:id="73" w:author="Nick Smith" w:date="2023-09-28T10:49:00Z">
        <w:r w:rsidR="00270005" w:rsidDel="00DE6B9B">
          <w:delText xml:space="preserve">erroneous </w:delText>
        </w:r>
      </w:del>
      <w:r w:rsidR="00270005">
        <w:t xml:space="preserve">errors </w:t>
      </w:r>
      <w:del w:id="74" w:author="Nick Smith" w:date="2023-09-28T10:49:00Z">
        <w:r w:rsidR="00270005" w:rsidDel="00DE6B9B">
          <w:delText>when conducting</w:delText>
        </w:r>
      </w:del>
      <w:ins w:id="75" w:author="Nick Smith" w:date="2023-09-28T10:49:00Z">
        <w:r w:rsidR="00DE6B9B">
          <w:t>in</w:t>
        </w:r>
      </w:ins>
      <w:r w:rsidR="00270005">
        <w:t xml:space="preserve"> model simulations.</w:t>
      </w:r>
    </w:p>
    <w:p w14:paraId="782B7694" w14:textId="3D8F5459" w:rsidR="00521769" w:rsidRDefault="00521769" w:rsidP="00270005">
      <w:pPr>
        <w:autoSpaceDE w:val="0"/>
        <w:autoSpaceDN w:val="0"/>
        <w:adjustRightInd w:val="0"/>
        <w:spacing w:line="360" w:lineRule="auto"/>
        <w:ind w:firstLine="720"/>
      </w:pPr>
      <w:commentRangeStart w:id="76"/>
      <w:r>
        <w:t>C</w:t>
      </w:r>
      <w:r>
        <w:rPr>
          <w:vertAlign w:val="subscript"/>
        </w:rPr>
        <w:t>3</w:t>
      </w:r>
      <w:r>
        <w:t xml:space="preserve"> species</w:t>
      </w:r>
      <w:ins w:id="77" w:author="Nick Smith" w:date="2023-09-28T10:50:00Z">
        <w:r w:rsidR="00DE6B9B">
          <w:t xml:space="preserve"> in </w:t>
        </w:r>
      </w:ins>
      <w:ins w:id="78" w:author="Nick Smith" w:date="2023-09-28T10:51:00Z">
        <w:r w:rsidR="00DE6B9B">
          <w:t>these</w:t>
        </w:r>
      </w:ins>
      <w:ins w:id="79" w:author="Nick Smith" w:date="2023-09-28T10:50:00Z">
        <w:r w:rsidR="00DE6B9B">
          <w:t xml:space="preserve"> Texas grasslands</w:t>
        </w:r>
      </w:ins>
      <w:r>
        <w:t xml:space="preserve"> had </w:t>
      </w:r>
      <w:r w:rsidR="008241D3" w:rsidRPr="000C63A9">
        <w:rPr>
          <w:i/>
          <w:iCs/>
          <w:lang w:val="el-GR"/>
        </w:rPr>
        <w:t>β</w:t>
      </w:r>
      <w:r w:rsidR="008241D3">
        <w:t xml:space="preserve"> </w:t>
      </w:r>
      <w:r>
        <w:t>values that</w:t>
      </w:r>
      <w:r w:rsidR="008241D3">
        <w:t xml:space="preserve"> were</w:t>
      </w:r>
      <w:ins w:id="80" w:author="Nick Smith" w:date="2023-09-28T10:49:00Z">
        <w:r w:rsidR="00DE6B9B">
          <w:t>, on average,</w:t>
        </w:r>
      </w:ins>
      <w:r w:rsidR="008241D3">
        <w:t xml:space="preserve"> </w:t>
      </w:r>
      <w:del w:id="81" w:author="Nick Smith" w:date="2023-09-28T10:49:00Z">
        <w:r w:rsidR="008241D3" w:rsidDel="00DE6B9B">
          <w:delText xml:space="preserve">consistently </w:delText>
        </w:r>
      </w:del>
      <w:r w:rsidR="008241D3">
        <w:t xml:space="preserve">greater than those currently parameterized in optimality models, suggesting that </w:t>
      </w:r>
      <w:r w:rsidR="004556DC">
        <w:t>individuals</w:t>
      </w:r>
      <w:ins w:id="82" w:author="Nick Smith" w:date="2023-09-28T10:50:00Z">
        <w:r w:rsidR="00DE6B9B">
          <w:t xml:space="preserve"> in these systems</w:t>
        </w:r>
      </w:ins>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ins w:id="83" w:author="Nick Smith" w:date="2023-09-28T10:51:00Z">
        <w:r w:rsidR="00DE6B9B">
          <w:t xml:space="preserve"> in these Texas grasslands</w:t>
        </w:r>
      </w:ins>
      <w:r w:rsidR="008241D3">
        <w:t xml:space="preserve"> were</w:t>
      </w:r>
      <w:ins w:id="84" w:author="Nick Smith" w:date="2023-09-28T10:49:00Z">
        <w:r w:rsidR="00DE6B9B">
          <w:t>, on average,</w:t>
        </w:r>
      </w:ins>
      <w:r w:rsidR="008241D3">
        <w:t xml:space="preserve"> </w:t>
      </w:r>
      <w:del w:id="85" w:author="Nick Smith" w:date="2023-09-28T10:49:00Z">
        <w:r w:rsidR="008241D3" w:rsidDel="00DE6B9B">
          <w:delText xml:space="preserve">consistently </w:delText>
        </w:r>
      </w:del>
      <w:r w:rsidR="008241D3">
        <w:t>less than the current parameterized</w:t>
      </w:r>
      <w:ins w:id="86" w:author="Nick Smith" w:date="2023-09-28T10:51:00Z">
        <w:r w:rsidR="00DE6B9B">
          <w:t xml:space="preserve"> global</w:t>
        </w:r>
      </w:ins>
      <w:r w:rsidR="008241D3">
        <w:t xml:space="preserve"> value, indicating that </w:t>
      </w:r>
      <w:r>
        <w:t>individuals had</w:t>
      </w:r>
      <w:r w:rsidR="008241D3">
        <w:t xml:space="preserve"> reduced costs of acquiring nitrogen and/or greater costs of acquiring and relative to the global mean</w:t>
      </w:r>
      <w:ins w:id="87" w:author="Nick Smith" w:date="2023-09-28T10:51:00Z">
        <w:r w:rsidR="00DE6B9B">
          <w:t xml:space="preserve"> in these systems</w:t>
        </w:r>
      </w:ins>
      <w:r w:rsidR="008241D3">
        <w:t xml:space="preserve">. </w:t>
      </w:r>
      <w:r w:rsidR="00270005">
        <w:t xml:space="preserve">As mentioned above, the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commentRangeEnd w:id="76"/>
      <w:r w:rsidR="00DE6B9B">
        <w:rPr>
          <w:rStyle w:val="CommentReference"/>
          <w:rFonts w:eastAsiaTheme="minorHAnsi" w:cs="Times New Roman (Body CS)"/>
        </w:rPr>
        <w:commentReference w:id="76"/>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54F306D1" w14:textId="2BC0229F" w:rsidR="00625383"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del w:id="88" w:author="Nick Smith" w:date="2023-09-28T10:52:00Z">
        <w:r w:rsidDel="00DE6B9B">
          <w:rPr>
            <w:color w:val="000000" w:themeColor="text1"/>
          </w:rPr>
          <w:delText xml:space="preserve">Texan </w:delText>
        </w:r>
      </w:del>
      <w:ins w:id="89" w:author="Nick Smith" w:date="2023-09-28T10:52:00Z">
        <w:r w:rsidR="00DE6B9B">
          <w:rPr>
            <w:color w:val="000000" w:themeColor="text1"/>
          </w:rPr>
          <w:t xml:space="preserve">Texas </w:t>
        </w:r>
      </w:ins>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744636">
        <w:rPr>
          <w:color w:val="000000" w:themeColor="text1"/>
        </w:rPr>
        <w:t>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Pr>
          <w:color w:val="000000" w:themeColor="text1"/>
        </w:rPr>
        <w:t xml:space="preserve">We found that </w:t>
      </w:r>
      <w:r w:rsidR="00995494" w:rsidRPr="000C63A9">
        <w:rPr>
          <w:i/>
          <w:iCs/>
          <w:lang w:val="el-GR"/>
        </w:rPr>
        <w:t>β</w:t>
      </w:r>
      <w:r w:rsidR="00995494">
        <w:t xml:space="preserve"> was highly variable across the environmental gradient despite generally increasing with increasing soil moisture and decreasing with increasing nitrogen availability. </w:t>
      </w:r>
    </w:p>
    <w:p w14:paraId="0A155F3F" w14:textId="7E68C9F8" w:rsidR="008241D3" w:rsidRDefault="00625383" w:rsidP="00EF3B2B">
      <w:pPr>
        <w:spacing w:line="360" w:lineRule="auto"/>
        <w:rPr>
          <w:color w:val="000000" w:themeColor="text1"/>
        </w:rPr>
      </w:pPr>
      <w:r>
        <w:rPr>
          <w:color w:val="000000" w:themeColor="text1"/>
        </w:rPr>
        <w:lastRenderedPageBreak/>
        <w:t>Findings show that photosynthetic least-cost theory is capable of predicting much of the variability in leaf nitrogen content across climatic and edaphic gradients.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5C1C603D"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approve its submission to </w:t>
      </w:r>
      <w:r w:rsidR="003B403B">
        <w:rPr>
          <w:i/>
          <w:iCs/>
          <w:color w:val="000000" w:themeColor="text1"/>
        </w:rPr>
        <w:t>Journal of Ecology</w:t>
      </w:r>
      <w:r w:rsidR="005A5C27">
        <w:rPr>
          <w:color w:val="000000" w:themeColor="text1"/>
        </w:rPr>
        <w:t>.</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9A3A885" w14:textId="4F601339" w:rsidR="00BE2611" w:rsidRPr="00BE2611" w:rsidRDefault="00AA3362" w:rsidP="00BE2611">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BE2611" w:rsidRPr="00BE2611">
        <w:rPr>
          <w:noProof/>
        </w:rPr>
        <w:t>Adams, M. A., T. L. Turnbull, J. I. Sprent, and N. Buchmann. 2016. Legumes are different: Leaf nitrogen, photosynthesis, and water use efficiency. Proceedings of the National Academy of Sciences of the United States of America 113:4098–4103.</w:t>
      </w:r>
    </w:p>
    <w:p w14:paraId="4684DB5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Bates, D., M. Mächler, B. Bolker, and S. Walker. 2015. Fitting linear mixed-effects models using lme4. Journal of Statistical Software 67:1–48.</w:t>
      </w:r>
    </w:p>
    <w:p w14:paraId="71DEACE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Bloomfield, K. J., B. D. Stocker, T. F. Keenan, and I. C. Prentice. 2022. Environmental controls on the light use efficiency of terrestrial gross primary production. Global Change Biology:0–2.</w:t>
      </w:r>
    </w:p>
    <w:p w14:paraId="069D25F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Booth, B. B. B., C. D. Jones, M. Collins, I. J. Totterdell, P. M. Cox, S. Sitch, C. Huntingford, R. A. Betts, G. R. Harris, and J. Lloyd. 2012. High sensitivity of future global warming to land carbon cycle processes. Environmental Research Letters 7:024002.</w:t>
      </w:r>
    </w:p>
    <w:p w14:paraId="55C73AB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Braghiere, R. K., J. B. Fisher, K. Allen, E. R. Brzostek, M. Shi, X. Yang, D. M. Ricciuto, R. A. Fisher, Q. Zhu, and R. P. Phillips. 2022. Modeling Global Carbon Costs of Plant Nitrogen and Phosphorus Acquisition. Journal of Advances in Modeling Earth Systems 14:1–23.</w:t>
      </w:r>
    </w:p>
    <w:p w14:paraId="5725711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Bytnerowicz, T. A., J. L. Funk, D. N. L. Menge, S. S. Perakis, and A. A. Wolf. 2023. Leaf nitrogen affects photosynthesis and water use efficiency similarly in nitrogen-fixing and non-fixing trees. Journal of Ecology:1–15.</w:t>
      </w:r>
    </w:p>
    <w:p w14:paraId="526FCEE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BE2611">
        <w:rPr>
          <w:noProof/>
          <w:vertAlign w:val="subscript"/>
        </w:rPr>
        <w:t>3</w:t>
      </w:r>
      <w:r w:rsidRPr="00BE2611">
        <w:rPr>
          <w:noProof/>
        </w:rPr>
        <w:t xml:space="preserve"> plants worldwide. Global Ecology and Biogeography 27:1056–1067.</w:t>
      </w:r>
    </w:p>
    <w:p w14:paraId="2660539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Cramer, W., and I. C. Prentice. 1988. Simulation of regional soil moisture deficits on a European scale. Norsk Geografisk Tidsskrift - Norwegian Journal of Geography 42:149–151.</w:t>
      </w:r>
    </w:p>
    <w:p w14:paraId="5872ECF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BF9B34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Davies-Barnard, T., J. Meyerholt, S. Zaehle, P. Friedlingstein, V. Brovkin, Y. Fan, R. A. Fisher, </w:t>
      </w:r>
      <w:r w:rsidRPr="00BE2611">
        <w:rPr>
          <w:noProof/>
        </w:rPr>
        <w:lastRenderedPageBreak/>
        <w:t>C. D. Jones, H. Lee, D. Peano, B. Smith, D. Wårlind, and A. J. Wiltshire. 2020. Nitrogen cycling in CMIP6 land surface models: progress and limitations. Biogeosciences 17:5129–5148.</w:t>
      </w:r>
    </w:p>
    <w:p w14:paraId="455F3B5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174CB0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B. J. Evans, S. Caddy-Retalic, A. J. Lowe, and I. J. Wright. 2017. Leaf nitrogen from first principles: field evidence for adaptive variation with climate. Biogeosciences 14:481–495.</w:t>
      </w:r>
    </w:p>
    <w:p w14:paraId="289CC10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I. J. Wright, B. J. Evans, H. F. Togashi, S. Caddy-Retalic, F. A. McInerney, B. Sparrow, E. Leitch, and A. J. Lowe. 2020. Components of leaf‐trait variation along environmental gradients. New Phytologist 228:82–94.</w:t>
      </w:r>
    </w:p>
    <w:p w14:paraId="20A4FC8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I. J. Wright, H. Wang, O. K. Atkin, K. J. Bloomfield, T. F. Domingues, S. M. Gleason, V. Maire, Y. Onoda, H. Poorter, and N. G. Smith. 2022. Leaf nitrogen from the perspective of optimal plant function. Journal of Ecology 110:2585–2602.</w:t>
      </w:r>
    </w:p>
    <w:p w14:paraId="7478DDF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Eamus, D., N. Boulain, J. Cleverly, and D. D. Breshears. 2013. Global change-type drought-induced tree mortality: Vapor pressure deficit is more important than temperature per se in causing decline in tree health. Ecology and Evolution 3:2711–2729.</w:t>
      </w:r>
    </w:p>
    <w:p w14:paraId="5BE7865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5C1AD5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1989a. Partitioning of nitrogen between and within leaves grown under different irradiances. Functional Plant Biology 16:533.</w:t>
      </w:r>
    </w:p>
    <w:p w14:paraId="0C75252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1989b. Photosynthesis and nitrogen relationships in leaves of C</w:t>
      </w:r>
      <w:r w:rsidRPr="00BE2611">
        <w:rPr>
          <w:noProof/>
          <w:vertAlign w:val="subscript"/>
        </w:rPr>
        <w:t>3</w:t>
      </w:r>
      <w:r w:rsidRPr="00BE2611">
        <w:rPr>
          <w:noProof/>
        </w:rPr>
        <w:t xml:space="preserve"> plants. Oecologia 78:9–19.</w:t>
      </w:r>
    </w:p>
    <w:p w14:paraId="051EA4D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and J. R. Seemann. 1989. The allocation of protein nitrogen in the photosynthetic apparatus: costs, consequences, and control. Photosynthesis 8:183–205.</w:t>
      </w:r>
    </w:p>
    <w:p w14:paraId="03A62F3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Farquhar, G. D., J. R. Ehleringer, and K. T. Hubick. 1989. Carbon Isotope Discrimination and Photosynthesis. Annual Review of Plant Physiology and Plant Molecular Biology 40:503–</w:t>
      </w:r>
      <w:r w:rsidRPr="00BE2611">
        <w:rPr>
          <w:noProof/>
        </w:rPr>
        <w:lastRenderedPageBreak/>
        <w:t>537.</w:t>
      </w:r>
    </w:p>
    <w:p w14:paraId="196CF39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3C8E52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Field, C. B., and H. A. Mooney. 1986. The photosynthesis-nitrogen relationship in wild plants. Pages 25–55 </w:t>
      </w:r>
      <w:r w:rsidRPr="00BE2611">
        <w:rPr>
          <w:i/>
          <w:iCs/>
          <w:noProof/>
        </w:rPr>
        <w:t>in</w:t>
      </w:r>
      <w:r w:rsidRPr="00BE2611">
        <w:rPr>
          <w:noProof/>
        </w:rPr>
        <w:t xml:space="preserve"> T. J. Givnish, editor. On the Economy of Plant Form and Function. Cambridge University Press, Cambridge.</w:t>
      </w:r>
    </w:p>
    <w:p w14:paraId="4D0CF7F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590B76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Fox, J., and S. Weisberg. 2019. An R companion to applied regression. Third edit. Sage, Thousand Oaks, California.</w:t>
      </w:r>
    </w:p>
    <w:p w14:paraId="1BD90F5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Friel, C. A., and M. L. Friesen. 2019. Legumes modulate allocation to rhizobial nitrogen fixation in response to factorial light and nitrogen manipulation. Frontiers in Plant Science 10:1316.</w:t>
      </w:r>
    </w:p>
    <w:p w14:paraId="712E281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Ghannoum, O., J. R. Evans, and S. von Caemmerer. 2011. Nitrogen and water use efficiency of C4 plants. Pages 129–146 </w:t>
      </w:r>
      <w:r w:rsidRPr="00BE2611">
        <w:rPr>
          <w:i/>
          <w:iCs/>
          <w:noProof/>
        </w:rPr>
        <w:t>in</w:t>
      </w:r>
      <w:r w:rsidRPr="00BE2611">
        <w:rPr>
          <w:noProof/>
        </w:rPr>
        <w:t xml:space="preserve"> A. S. Raghavendra and R. F. Sage, editors. C4 Photosynthesis and Related CO2 Concentrating Mechanisms. Springer.</w:t>
      </w:r>
    </w:p>
    <w:p w14:paraId="12C3D52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Grossiord, C., T. N. Buckley, L. A. Cernusak, K. A. Novick, B. Poulter, R. T. W. Siegwolf, J. S. Sperry, and N. G. McDowell. 2020. Plant responses to rising vapor pressure deficit. New Phytologist 226:1550–1566.</w:t>
      </w:r>
    </w:p>
    <w:p w14:paraId="7DD48C2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Hijmans, R. J. 2022. terra: Spatial Data Analysis.</w:t>
      </w:r>
    </w:p>
    <w:p w14:paraId="5E10EE2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4A8E686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Hungate, B. A., J. S. Dukes, M. R. Shaw, Y. Luo, and C. B. Field. 2003. Nitrogen and climate change. Science 302:1512–1513.</w:t>
      </w:r>
    </w:p>
    <w:p w14:paraId="5447FD6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8D124E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Kachurina, O. M., H. Zhang, W. R. Raun, and E. G. Krenzer. 2000. Simultaneous determination of soil aluminum, ammonium- and nitrate- nitrogen using 1 M potassium chloride. Communications in Soil Science and Plant Analysis 31:893–903.</w:t>
      </w:r>
    </w:p>
    <w:p w14:paraId="3A8236A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Katabuchi, M. 2015. LeafArea: An R package for rapid digital analysis of leaf area. Ecological Research 30:1073–1077.</w:t>
      </w:r>
    </w:p>
    <w:p w14:paraId="30781C2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Kattge, J., W. Knorr, T. Raddatz, and C. Wirth. 2009. Quantifying photosynthetic capacity and its relationship to leaf nitrogen content for global-scale terrestrial biosphere models. Global Change Biology 15:976–991.</w:t>
      </w:r>
    </w:p>
    <w:p w14:paraId="0ADD02C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Keeney, D. R., and D. W. Nelson. 1983. Nitrogen—Inorganic Forms. Pages 643–698 </w:t>
      </w:r>
      <w:r w:rsidRPr="00BE2611">
        <w:rPr>
          <w:i/>
          <w:iCs/>
          <w:noProof/>
        </w:rPr>
        <w:t>in</w:t>
      </w:r>
      <w:r w:rsidRPr="00BE2611">
        <w:rPr>
          <w:noProof/>
        </w:rPr>
        <w:t xml:space="preserve"> A. L. Page, editor. Methods of Soil Analysis. 2nd edition. ASA and SSSA, Madison, WI, USA.</w:t>
      </w:r>
    </w:p>
    <w:p w14:paraId="5BC124E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Kenward, M. G., and J. H. Roger. 1997. Small Sample Inference for Fixed Effects from Restricted Maximum Likelihood. Biometrics 53:983.</w:t>
      </w:r>
    </w:p>
    <w:p w14:paraId="1BB16EC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Knorr, W., and M. Heimann. 2001. Uncertainties in global terrestrial biosphere modeling: 1. A comprehensive sensitivity analysis with a new photosynthesis and energy balance scheme. Global Biogeochemical Cycles 15:207–225.</w:t>
      </w:r>
    </w:p>
    <w:p w14:paraId="00F2F53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Lavergne, A., D. Sandoval, V. J. Hare, H. Graven, and I. C. Prentice. 2020. Impacts of soil water stress on the acclimated stomatal limitation of photosynthesis: Insights from stable carbon isotope data. Global Change Biology 26:7158–7172.</w:t>
      </w:r>
    </w:p>
    <w:p w14:paraId="03B56E8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Lawrence, D. M., R. A. Fisher, C. D. Koven, K. W. Oleson, S. C. Swenson, G. B. Bonan, N. Collier, B. Ghimire, L. Kampenhout, D. Kennedy, E. Kluzek, P. J. Lawrence, F. Li, H. Li, </w:t>
      </w:r>
      <w:r w:rsidRPr="00BE2611">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25D47E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LeBauer, D. S., and K. Treseder. 2008. Nitrogen limitation of net primary productivity in terrestrial ecosystems is globally distributed. Ecology 89:371–379.</w:t>
      </w:r>
    </w:p>
    <w:p w14:paraId="2F9CEDC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Lefcheck, J. S. 2016. piecewiseSEM: Piecewise structural equation modelling in r for ecology, evolution, and systematics. Methods in Ecology and Evolution 7:573–579.</w:t>
      </w:r>
    </w:p>
    <w:p w14:paraId="325AB8F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Lenth, R. 2019. emmeans: estimated marginal means, aka least-squares means.</w:t>
      </w:r>
    </w:p>
    <w:p w14:paraId="5D77CFF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 Q., M. Wei, Y. Li, G. Feng, Y. Wang, S. Li, and D. Zhang. 2019. Effects of soil moisture on water transport, photosynthetic carbon gain and water use efficiency in tomato are influenced by evaporative demand. Agricultural Water Management 226.</w:t>
      </w:r>
    </w:p>
    <w:p w14:paraId="58726C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 W., H. Zhang, G. Huang, R. Liu, H. Wu, C. Zhao, and N. G. McDowell. 2020. Effects of nitrogen enrichment on tree carbon allocation: A global synthesis. Global Ecology and Biogeography 29:573–589.</w:t>
      </w:r>
    </w:p>
    <w:p w14:paraId="38B0E46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Liang, X., T. Zhang, X. Lu, D. S. Ellsworth, H. BassiriRad, C. You, D. Wang, P. He, Q. Deng, H. Liu, J. Mo, and Q. Ye. 2020. Global response patterns of plant photosynthesis to nitrogen addition: A meta‐analysis. Global Change Biology 26:3585–3600.</w:t>
      </w:r>
    </w:p>
    <w:p w14:paraId="7537A3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López, J., D. A. Way, and W. Sadok. 2021. Systemic effects of rising atmospheric vapor pressure deficit on plant physiology and productivity. Global Change Biology 27:1704–1720.</w:t>
      </w:r>
    </w:p>
    <w:p w14:paraId="728F16A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Luo, X., T. F. Keenan, J. M. Chen, H. Croft, I. C. Prentice, N. G. Smith, A. P. Walker, H. Wang, R. Wang, C. Xu, and Y. Zhang. 2021. Global variation in the fraction of leaf nitrogen allocated to photosynthesis. Nature Communications 12:4866.</w:t>
      </w:r>
    </w:p>
    <w:p w14:paraId="76644F8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Mengoli, G., S. P. Harrison, and I. C. Prentice. 2023. A global function of climatic aridity accounts for soil moisture stress on carbon assimilation. EGUsphere.</w:t>
      </w:r>
    </w:p>
    <w:p w14:paraId="014C69B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lastRenderedPageBreak/>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6B80E3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Onoda, Y., K. Hikosaka, and T. Hirose. 2004. Allocation of nitrogen to cell walls decreases photosynthetic nitrogen-use efficiency. Functional Ecology 18:419–425.</w:t>
      </w:r>
    </w:p>
    <w:p w14:paraId="4AA4AB0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Onoda, Y., I. J. Wright, J. R. Evans, K. Hikosaka, K. Kitajima, Ü. Niinemets, H. Poorter, T. Tosens, and M. Westoby. 2017. Physiological and structural tradeoffs underlying the leaf economics spectrum. New Phytologist 214:1447–1463.</w:t>
      </w:r>
    </w:p>
    <w:p w14:paraId="2A41DE6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Oren, R., J. S. Sperry, G. G. Katul, D. E. Pataki, B. E. Ewers, N. Phillips, and K. V. R. Schäfer. 1999. Survey and synthesis of intra- and interspecific variation in stomatal sensitivity to vapour pressure deficit. Plant, Cell and Environment 22:1515–1526.</w:t>
      </w:r>
    </w:p>
    <w:p w14:paraId="3BFE958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BB09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Peng, Y., K. J. Bloomfield, L. A. Cernusak, T. F. Domingues, and I. C. Prentice. 2021. Global climate and nutrient controls of photosynthetic capacity. Communications Biology 4:462.</w:t>
      </w:r>
    </w:p>
    <w:p w14:paraId="126EFD1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Perkowski, E. A., D. W. Frey, C. L. Goodale, and N. G. Smith. (n.d.). Increasing nitrogen availability increases water use efficiency and decreases nitrogen use efficiency in </w:t>
      </w:r>
      <w:r w:rsidRPr="00BE2611">
        <w:rPr>
          <w:i/>
          <w:iCs/>
          <w:noProof/>
        </w:rPr>
        <w:t>Acer saccharum</w:t>
      </w:r>
      <w:r w:rsidRPr="00BE2611">
        <w:rPr>
          <w:noProof/>
        </w:rPr>
        <w:t>: a test of photosynthetic least-cost theory in mature forests.</w:t>
      </w:r>
    </w:p>
    <w:p w14:paraId="46EFA9D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353016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Pinheiro, J., and D. Bates. 2022. nlme: linear and nonlinear mixed effects models.</w:t>
      </w:r>
    </w:p>
    <w:p w14:paraId="5268DE7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Prentice, I. C., N. Dong, S. M. Gleason, V. Maire, and I. J. Wright. 2014. Balancing the costs of carbon gain and water transport: testing a new theoretical framework for plant functional ecology. Ecology Letters 17:82–91.</w:t>
      </w:r>
    </w:p>
    <w:p w14:paraId="1C2C9C8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Priestley, C. H. B., and R. J. Taylor. 1972. On the Assessment of Surface Heat Flux and Evaporation Using Large-Scale Parameters. Monthly Weather Review 100:81–92.</w:t>
      </w:r>
    </w:p>
    <w:p w14:paraId="767CF00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Querejeta, J. I., I. Prieto, C. Armas, F. Casanoves, J. S. Diémé, M. Diouf, H. Yossi, B. Kaya, F. I. </w:t>
      </w:r>
      <w:r w:rsidRPr="00BE2611">
        <w:rPr>
          <w:noProof/>
        </w:rPr>
        <w:lastRenderedPageBreak/>
        <w:t>Pugnaire, and G. M. Rusch. 2022. Higher leaf nitrogen content is linked to tighter stomatal regulation of transpiration and more efficient water use across dryland trees. New Phytologist 235:1351–1364.</w:t>
      </w:r>
    </w:p>
    <w:p w14:paraId="3212383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 Core Team. 2021. R: A language and environment for statistical computing. R Foundation for Statistical Computing, Vienna, Austria.</w:t>
      </w:r>
    </w:p>
    <w:p w14:paraId="00030B1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Reich, P. B. 2014. The world-wide ‘fast-slow’ plant economics spectrum: a traits manifesto. Journal of Ecology 102:275–301.</w:t>
      </w:r>
    </w:p>
    <w:p w14:paraId="0FCE4AC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Rogers, A. 2014. The use and misuse of V</w:t>
      </w:r>
      <w:r w:rsidRPr="00BE2611">
        <w:rPr>
          <w:noProof/>
          <w:vertAlign w:val="subscript"/>
        </w:rPr>
        <w:t>c,max</w:t>
      </w:r>
      <w:r w:rsidRPr="00BE2611">
        <w:rPr>
          <w:noProof/>
        </w:rPr>
        <w:t xml:space="preserve"> in Earth System Models. Photosynthesis Research 119:15–29.</w:t>
      </w:r>
    </w:p>
    <w:p w14:paraId="781775B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70B780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Sage, R. F., and R. W. Pearcy. 1987. The nitrogen use efficiency of C3 and C4 plants: I. Leaf nitrogen, growth, and biomass partitioning in </w:t>
      </w:r>
      <w:r w:rsidRPr="00BE2611">
        <w:rPr>
          <w:i/>
          <w:iCs/>
          <w:noProof/>
        </w:rPr>
        <w:t>Chenopodium album</w:t>
      </w:r>
      <w:r w:rsidRPr="00BE2611">
        <w:rPr>
          <w:noProof/>
        </w:rPr>
        <w:t xml:space="preserve"> (L.) and </w:t>
      </w:r>
      <w:r w:rsidRPr="00BE2611">
        <w:rPr>
          <w:i/>
          <w:iCs/>
          <w:noProof/>
        </w:rPr>
        <w:t>Amaranthus retroflexus</w:t>
      </w:r>
      <w:r w:rsidRPr="00BE2611">
        <w:rPr>
          <w:noProof/>
        </w:rPr>
        <w:t xml:space="preserve"> (L.). Plant Physiology 84:954–958.</w:t>
      </w:r>
    </w:p>
    <w:p w14:paraId="4E07BF7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Saxton, K. E., and W. J. Rawls. 2006. Soil water characteristic estimates by texture and organic matter for hydrologic solutions. Soil Science Society of America Journal 70:1569–1578.</w:t>
      </w:r>
    </w:p>
    <w:p w14:paraId="1A4910C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Schmitt, M. R., and G. E. Edwards. 1981. Photosynthetic capacity and nitrogen use efficiency of maize, wheat, and rice: A comparison between C3 and C4 photosynthesis. Journal of Experimental Botany 32:459–466.</w:t>
      </w:r>
    </w:p>
    <w:p w14:paraId="0016306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Schneider, C. A., W. S. Rasband, and K. W. Eliceiri. 2012. NIH Image to ImageJ: 25 years of image analysis. Nature methods 9:671–675.</w:t>
      </w:r>
    </w:p>
    <w:p w14:paraId="6E4BFED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Scott, H. G., and N. G. Smith. 2022. A Model of C4 Photosynthetic Acclimation Based on Least-Cost Optimality Theory Suitable for Earth System Model Incorporation. Journal of Advances in Modeling Earth Systems 14:1–16.</w:t>
      </w:r>
    </w:p>
    <w:p w14:paraId="747D52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Shi, M., J. B. Fisher, E. R. Brzostek, and R. P. Phillips. 2016. Carbon cost of plant nitrogen acquisition: Global carbon cycle impact from an improved plant nitrogen cycle in the Community Land Model. Global Change Biology 22:1299–1314.</w:t>
      </w:r>
    </w:p>
    <w:p w14:paraId="06D30DD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Smith, B., D. Wärlind, A. Arneth, T. Hickler, P. Leadley, J. Siltberg, and S. Zaehle. 2014. Implications of incorporating N cycling and N limitations on primary production in an </w:t>
      </w:r>
      <w:r w:rsidRPr="00BE2611">
        <w:rPr>
          <w:noProof/>
        </w:rPr>
        <w:lastRenderedPageBreak/>
        <w:t>individual-based dynamic vegetation model. Biogeosciences 11:2027–2054.</w:t>
      </w:r>
    </w:p>
    <w:p w14:paraId="69C67EA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EF63B3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74B7A3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Stocker, B. D., J. Zscheischler, T. F. Keenan, I. C. Prentice, J. Peñuelas, and S. I. Seneviratne. 2018. Quantifying soil moisture impacts on light use efficiency across biomes. New Phytologist 218:1430–1449.</w:t>
      </w:r>
    </w:p>
    <w:p w14:paraId="359B53F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Sulman, B. N., D. T. Roman, K. Yi, L. Wang, R. P. Phillips, and K. A. Novick. 2016. High atmospheric demand for water can limit forest carbon uptake and transpiration as severely as dry soil. Geophysical Research Letters 43:9686–9695.</w:t>
      </w:r>
    </w:p>
    <w:p w14:paraId="22F1CE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Taylor, B. N., and D. N. L. Menge. 2018. Light regulates tropical symbiotic nitrogen fixation more strongly than soil nitrogen. Nature Plants 4:655–661.</w:t>
      </w:r>
    </w:p>
    <w:p w14:paraId="318BEA2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Thieurmel, B., and A. Elmarhraoui. 2019. suncalc: Compute sun position, sunlight phases, moon position, and lunar phase.</w:t>
      </w:r>
    </w:p>
    <w:p w14:paraId="5FA3ACD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USDA NRCS. 2022. The PLANTS Database. (http://plants.usda.gov, 18 November 2022). National Plant Data Team, Greensboro, NC 27401-4901 USA.</w:t>
      </w:r>
    </w:p>
    <w:p w14:paraId="252AB4E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26B0B5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F9EC10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Wang, H., I. C. Prentice, T. F. Keenan, T. W. Davis, I. J. Wright, W. K. Cornwell, B. J. Evans, </w:t>
      </w:r>
      <w:r w:rsidRPr="00BE2611">
        <w:rPr>
          <w:noProof/>
        </w:rPr>
        <w:lastRenderedPageBreak/>
        <w:t>and C. Peng. 2017. Towards a universal model for carbon dioxide uptake by plants. Nature Plants 3:734–741.</w:t>
      </w:r>
    </w:p>
    <w:p w14:paraId="585FFAD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Wang, H., I. C. Prentice, I. J. Wright, D. I. Warton, S. Qiao, X. Xu, J. Zhou, K. Kikuzawa, and N. C. Stenseth. 2023. Leaf economics fundamentals explained by optimality principles. Science Advances 9:eadd566.</w:t>
      </w:r>
    </w:p>
    <w:p w14:paraId="7526E70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Waring, E. F., E. A. Perkowski, and N. G. Smith. 2023. Soil nitrogen fertilization reduces relative leaf nitrogen allocation to photosynthesis. Journal of Experimental Botany 74:5166–5180.</w:t>
      </w:r>
    </w:p>
    <w:p w14:paraId="707967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C7C257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Wieder, W. R., C. C. Cleveland, W. K. Smith, and K. Todd-Brown. 2015. Future productivity and carbon storage limited by terrestrial nutrient availability. Nature Geoscience 8:441–444.</w:t>
      </w:r>
    </w:p>
    <w:p w14:paraId="41B6779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10168D3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and M. Westoby. 2003. Least-cost input mixtures of water and nitrogen for photosynthesis. The American Naturalist 161:98–111.</w:t>
      </w:r>
    </w:p>
    <w:p w14:paraId="4C35052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291442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094EAA9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Yuan, W., Y. Zheng, S. Piao, P. Ciais, D. Lombardozzi, Y. Wang, Y. Ryu, G. Chen, W. Dong, Z. </w:t>
      </w:r>
      <w:r w:rsidRPr="00BE2611">
        <w:rPr>
          <w:noProof/>
        </w:rPr>
        <w:lastRenderedPageBreak/>
        <w:t>Hu, A. K. Jain, C. Jiang, E. Kato, S. Li, S. Lienert, S. Liu, J. E. M. S. Nabel, Z. Qin, T. Quine, S. Sitch, W. K. Smith, F. Wang, C. Wu, Z. Xiao, and S. Yang. 2019. Increased atmospheric vapor pressure deficit reduces global vegetation growth. Science Advances 5:1–12.</w:t>
      </w:r>
    </w:p>
    <w:p w14:paraId="29F2F7C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Ziehn, T., J. Kattge, W. Knorr, and M. Scholze. 2011. Improving the predictability of global CO</w:t>
      </w:r>
      <w:r w:rsidRPr="00BE2611">
        <w:rPr>
          <w:noProof/>
          <w:vertAlign w:val="subscript"/>
        </w:rPr>
        <w:t>2</w:t>
      </w:r>
      <w:r w:rsidRPr="00BE2611">
        <w:rPr>
          <w:noProof/>
        </w:rPr>
        <w:t xml:space="preserve"> assimilation rates under climate change. Geophysical Research Letters 38:L10404.</w:t>
      </w:r>
    </w:p>
    <w:p w14:paraId="58BCB247" w14:textId="6917C150" w:rsidR="00AA3362" w:rsidRPr="00AA3362" w:rsidRDefault="00AA3362" w:rsidP="00BE2611">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9-28T09:21:00Z" w:initials="NGS">
    <w:p w14:paraId="2075681E" w14:textId="7B32F9E0" w:rsidR="00D56630" w:rsidRDefault="00D56630">
      <w:pPr>
        <w:pStyle w:val="CommentText"/>
      </w:pPr>
      <w:r>
        <w:rPr>
          <w:rStyle w:val="CommentReference"/>
        </w:rPr>
        <w:annotationRef/>
      </w:r>
      <w:r>
        <w:t>It’s up to Helen, but it is okay by me to add her current affiliation as well since aspects of the work were done at both places</w:t>
      </w:r>
    </w:p>
  </w:comment>
  <w:comment w:id="5" w:author="Nick Smith" w:date="2023-09-28T09:23:00Z" w:initials="NGS">
    <w:p w14:paraId="31489114" w14:textId="0D8DCCE8" w:rsidR="00D56630" w:rsidRDefault="00D56630">
      <w:pPr>
        <w:pStyle w:val="CommentText"/>
      </w:pPr>
      <w:r>
        <w:rPr>
          <w:rStyle w:val="CommentReference"/>
        </w:rPr>
        <w:annotationRef/>
      </w:r>
      <w:r>
        <w:t>Are there some quick numbers you could add here to show the extent (e.g., MAP and NO3- ranges)?</w:t>
      </w:r>
    </w:p>
  </w:comment>
  <w:comment w:id="6" w:author="Nick Smith" w:date="2023-09-28T09:25:00Z" w:initials="NGS">
    <w:p w14:paraId="42087546" w14:textId="643B4BF4" w:rsidR="00121AC8" w:rsidRDefault="00121AC8">
      <w:pPr>
        <w:pStyle w:val="CommentText"/>
      </w:pPr>
      <w:r>
        <w:rPr>
          <w:rStyle w:val="CommentReference"/>
        </w:rPr>
        <w:annotationRef/>
      </w:r>
      <w:r>
        <w:t>Could remove from the abstract as it is not entirely clear why this is important (of course it is important given that models use a static value, but this would need more text to flesh out than what is available here)</w:t>
      </w:r>
    </w:p>
  </w:comment>
  <w:comment w:id="9" w:author="Nick Smith" w:date="2023-09-28T09:29:00Z" w:initials="NGS">
    <w:p w14:paraId="7867309C" w14:textId="1CA8B9A3" w:rsidR="00970594" w:rsidRDefault="00970594">
      <w:pPr>
        <w:pStyle w:val="CommentText"/>
      </w:pPr>
      <w:r>
        <w:rPr>
          <w:rStyle w:val="CommentReference"/>
        </w:rPr>
        <w:annotationRef/>
      </w:r>
      <w:r w:rsidR="00E74992">
        <w:t xml:space="preserve">Suggestion due to the fact that </w:t>
      </w:r>
      <w:r>
        <w:t>“gradient” might be misconstrued as only observational studies</w:t>
      </w:r>
    </w:p>
  </w:comment>
  <w:comment w:id="12" w:author="Nick Smith" w:date="2023-09-28T09:30:00Z" w:initials="NGS">
    <w:p w14:paraId="28E79AAE" w14:textId="5294CC53" w:rsidR="00E74992" w:rsidRDefault="00E74992">
      <w:pPr>
        <w:pStyle w:val="CommentText"/>
      </w:pPr>
      <w:r>
        <w:rPr>
          <w:rStyle w:val="CommentReference"/>
        </w:rPr>
        <w:annotationRef/>
      </w:r>
      <w:r>
        <w:t>I think I would just refer to the Wright paper here</w:t>
      </w:r>
    </w:p>
  </w:comment>
  <w:comment w:id="27" w:author="Nick Smith" w:date="2023-09-28T09:40:00Z" w:initials="NGS">
    <w:p w14:paraId="5D06D0B6" w14:textId="43F94D26" w:rsidR="00F20127" w:rsidRDefault="00F20127">
      <w:pPr>
        <w:pStyle w:val="CommentText"/>
      </w:pPr>
      <w:r>
        <w:rPr>
          <w:rStyle w:val="CommentReference"/>
        </w:rPr>
        <w:annotationRef/>
      </w:r>
      <w:r>
        <w:t>Quick take: this is great!!</w:t>
      </w:r>
    </w:p>
  </w:comment>
  <w:comment w:id="28" w:author="Nick Smith" w:date="2023-09-28T09:38:00Z" w:initials="NGS">
    <w:p w14:paraId="73B1CB74" w14:textId="4B9E2625" w:rsidR="00F20127" w:rsidRDefault="00F20127">
      <w:pPr>
        <w:pStyle w:val="CommentText"/>
      </w:pPr>
      <w:r>
        <w:rPr>
          <w:rStyle w:val="CommentReference"/>
        </w:rPr>
        <w:annotationRef/>
      </w:r>
      <w:r>
        <w:t>Could add some citations here: Wright, Prentice, maybe even Dong, etc.</w:t>
      </w:r>
    </w:p>
  </w:comment>
  <w:comment w:id="29" w:author="Nick Smith" w:date="2023-09-28T09:39:00Z" w:initials="NGS">
    <w:p w14:paraId="4D04B4C7" w14:textId="1E2607B0" w:rsidR="00F20127" w:rsidRDefault="00F20127">
      <w:pPr>
        <w:pStyle w:val="CommentText"/>
      </w:pPr>
      <w:r>
        <w:rPr>
          <w:rStyle w:val="CommentReference"/>
        </w:rPr>
        <w:annotationRef/>
      </w:r>
      <w:r>
        <w:t>Could reverse this (i.e., make the box “C4” and arrow red) to match the written hypotheses above.</w:t>
      </w:r>
    </w:p>
  </w:comment>
  <w:comment w:id="30" w:author="Nick Smith" w:date="2023-09-28T09:42:00Z" w:initials="NGS">
    <w:p w14:paraId="050D35E5" w14:textId="1EC4D202" w:rsidR="00D430C5" w:rsidRDefault="00D430C5">
      <w:pPr>
        <w:pStyle w:val="CommentText"/>
      </w:pPr>
      <w:r>
        <w:rPr>
          <w:rStyle w:val="CommentReference"/>
        </w:rPr>
        <w:annotationRef/>
      </w:r>
      <w:r>
        <w:t>Might think about adding NO3- here</w:t>
      </w:r>
    </w:p>
  </w:comment>
  <w:comment w:id="41" w:author="Nick Smith" w:date="2023-09-28T09:49:00Z" w:initials="NGS">
    <w:p w14:paraId="6FD43DAF" w14:textId="615BE00C" w:rsidR="00BC1E78" w:rsidRDefault="00BC1E78">
      <w:pPr>
        <w:pStyle w:val="CommentText"/>
      </w:pPr>
      <w:r>
        <w:rPr>
          <w:rStyle w:val="CommentReference"/>
        </w:rPr>
        <w:annotationRef/>
      </w:r>
      <w:r>
        <w:t>Correct?</w:t>
      </w:r>
    </w:p>
  </w:comment>
  <w:comment w:id="42"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43"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 xml:space="preserve">Yeah, I think this is a valid critique, though I think this would be more of an issue if the timescales matched more closely (e.g., if using a 7-day VPD average to </w:t>
      </w:r>
      <w:r w:rsidR="00D35AD4">
        <w:rPr>
          <w:rFonts w:eastAsiaTheme="minorHAnsi" w:cs="Times New Roman (Body CS)"/>
          <w:sz w:val="20"/>
          <w:szCs w:val="20"/>
        </w:rPr>
        <w:t>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44" w:author="Nick Smith" w:date="2023-09-28T09:53:00Z" w:initials="NGS">
    <w:p w14:paraId="4F6ABBC4" w14:textId="56E9A26C" w:rsidR="007841B9" w:rsidRDefault="007841B9">
      <w:pPr>
        <w:pStyle w:val="CommentText"/>
      </w:pPr>
      <w:r>
        <w:rPr>
          <w:rStyle w:val="CommentReference"/>
        </w:rPr>
        <w:annotationRef/>
      </w:r>
      <w:r w:rsidR="00CB4663">
        <w:t>I think this might need further explanation. You might first start out by stating that all from Fig 1 were included and then provide some details about why additional paths were added based on a priori hypotheses.</w:t>
      </w:r>
      <w:r w:rsidR="0031601D">
        <w:t xml:space="preserve"> Additionally, you could add the additional paths to the introduction</w:t>
      </w:r>
    </w:p>
  </w:comment>
  <w:comment w:id="45" w:author="Perkowski, Evan A" w:date="2023-09-21T09:58:00Z" w:initials="EP">
    <w:p w14:paraId="7B28BFBE" w14:textId="77777777" w:rsidR="00223A9B" w:rsidRDefault="00223A9B" w:rsidP="008D6EB0">
      <w:r>
        <w:rPr>
          <w:rStyle w:val="CommentReference"/>
        </w:rPr>
        <w:annotationRef/>
      </w:r>
      <w:r>
        <w:rPr>
          <w:rFonts w:eastAsiaTheme="minorHAnsi" w:cs="Times New Roman (Body CS)"/>
          <w:color w:val="000000"/>
          <w:sz w:val="20"/>
          <w:szCs w:val="20"/>
        </w:rPr>
        <w:t xml:space="preserve">Using </w:t>
      </w:r>
      <w:r>
        <w:rPr>
          <w:rFonts w:eastAsiaTheme="minorHAnsi" w:cs="Times New Roman (Body CS)"/>
          <w:color w:val="000000"/>
          <w:sz w:val="20"/>
          <w:szCs w:val="20"/>
        </w:rPr>
        <w:t xml:space="preserve">lme here because I can’t get </w:t>
      </w:r>
      <w:r>
        <w:rPr>
          <w:rFonts w:eastAsiaTheme="minorHAnsi" w:cs="Times New Roman (Body CS)"/>
          <w:color w:val="000000"/>
          <w:sz w:val="20"/>
          <w:szCs w:val="20"/>
        </w:rPr>
        <w:t>psem() to work with lmer for some reason. Should give the same result and same coefficients, though</w:t>
      </w:r>
    </w:p>
  </w:comment>
  <w:comment w:id="46" w:author="Nick Smith" w:date="2023-09-28T10:20:00Z" w:initials="NGS">
    <w:p w14:paraId="49189980" w14:textId="11FBC495" w:rsidR="0077143B" w:rsidRDefault="0077143B">
      <w:pPr>
        <w:pStyle w:val="CommentText"/>
      </w:pPr>
      <w:r>
        <w:rPr>
          <w:rStyle w:val="CommentReference"/>
        </w:rPr>
        <w:annotationRef/>
      </w:r>
      <w:r>
        <w:t>I would maybe make the points a bit more transparent to make the lines easier to see where point density is high</w:t>
      </w:r>
    </w:p>
  </w:comment>
  <w:comment w:id="52" w:author="Smith, Nick" w:date="2023-07-18T09:42:00Z" w:initials="SN">
    <w:p w14:paraId="39A946CC" w14:textId="585CBED5" w:rsidR="009E29E9" w:rsidRDefault="009E29E9">
      <w:pPr>
        <w:pStyle w:val="CommentText"/>
      </w:pPr>
      <w:r>
        <w:rPr>
          <w:rStyle w:val="CommentReference"/>
        </w:rPr>
        <w:annotationRef/>
      </w:r>
      <w:r>
        <w:t xml:space="preserve">Still don’t buy that these are important. From the </w:t>
      </w:r>
      <w:r>
        <w:t xml:space="preserve">piecewiseSEM vignette: “Paths can be omitted from the basis set by specifying them as correlated errors using %~~% or by assigning a directionality using the argument direction, e.g. direction = </w:t>
      </w:r>
      <w:r>
        <w:t>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53" w:author="Perkowski, Evan A [2]" w:date="2023-09-21T10:31:00Z" w:initials="PEA">
    <w:p w14:paraId="64662DF7" w14:textId="77777777" w:rsidR="00D224C0" w:rsidRDefault="00D224C0" w:rsidP="00CE2B17">
      <w:r>
        <w:rPr>
          <w:rStyle w:val="CommentReference"/>
        </w:rPr>
        <w:annotationRef/>
      </w:r>
      <w:r>
        <w:rPr>
          <w:rFonts w:eastAsiaTheme="minorHAnsi" w:cs="Times New Roman (Body CS)"/>
          <w:sz w:val="20"/>
          <w:szCs w:val="20"/>
        </w:rPr>
        <w:t xml:space="preserve">Thanks Nick! </w:t>
      </w:r>
      <w:r>
        <w:rPr>
          <w:rFonts w:eastAsiaTheme="minorHAnsi" w:cs="Times New Roman (Body CS)"/>
          <w:sz w:val="20"/>
          <w:szCs w:val="20"/>
        </w:rPr>
        <w:t xml:space="preserve">pSEM approach has been modified such that independence claims w/ clear hypotheses are included in original model fit (simplifies model description/approach and reduces word count in Methods section). VPD~soil N, Beta~VPD, and Nmass~soil moisture </w:t>
      </w:r>
      <w:r>
        <w:rPr>
          <w:rFonts w:eastAsiaTheme="minorHAnsi" w:cs="Times New Roman (Body CS)"/>
          <w:sz w:val="20"/>
          <w:szCs w:val="20"/>
        </w:rPr>
        <w:t>are all now included as correlated errors in the model</w:t>
      </w:r>
    </w:p>
  </w:comment>
  <w:comment w:id="65" w:author="Nick Smith" w:date="2023-09-28T10:38:00Z" w:initials="NGS">
    <w:p w14:paraId="2F921FA3" w14:textId="401334E5" w:rsidR="00A55E74" w:rsidRDefault="00A55E74">
      <w:pPr>
        <w:pStyle w:val="CommentText"/>
      </w:pPr>
      <w:r>
        <w:rPr>
          <w:rStyle w:val="CommentReference"/>
        </w:rPr>
        <w:annotationRef/>
      </w:r>
      <w:r>
        <w:t>Reword? Aren’t these just static values?</w:t>
      </w:r>
    </w:p>
  </w:comment>
  <w:comment w:id="68" w:author="Nick Smith" w:date="2023-09-28T10:41:00Z" w:initials="NGS">
    <w:p w14:paraId="477AD325" w14:textId="6BB8628C" w:rsidR="00A55E74" w:rsidRDefault="00A55E74">
      <w:pPr>
        <w:pStyle w:val="CommentText"/>
      </w:pPr>
      <w:r>
        <w:rPr>
          <w:rStyle w:val="CommentReference"/>
        </w:rPr>
        <w:annotationRef/>
      </w:r>
      <w:r>
        <w:t xml:space="preserve">Could mention </w:t>
      </w:r>
      <w:r>
        <w:t>Paillassa here?</w:t>
      </w:r>
    </w:p>
  </w:comment>
  <w:comment w:id="69" w:author="Nick Smith" w:date="2023-09-28T10:44:00Z" w:initials="NGS">
    <w:p w14:paraId="33F113F2" w14:textId="2493CBCA" w:rsidR="00A55E74" w:rsidRDefault="00A55E74">
      <w:pPr>
        <w:pStyle w:val="CommentText"/>
      </w:pPr>
      <w:r>
        <w:rPr>
          <w:rStyle w:val="CommentReference"/>
        </w:rPr>
        <w:annotationRef/>
      </w:r>
      <w:r>
        <w:t>I’m not familiar with this phrase. Is this like plants deciding to evolve?</w:t>
      </w:r>
    </w:p>
  </w:comment>
  <w:comment w:id="76" w:author="Nick Smith" w:date="2023-09-28T10:50:00Z" w:initials="NGS">
    <w:p w14:paraId="14CD87B3" w14:textId="3A80CE7A" w:rsidR="00DE6B9B" w:rsidRDefault="00DE6B9B">
      <w:pPr>
        <w:pStyle w:val="CommentText"/>
      </w:pPr>
      <w:r>
        <w:rPr>
          <w:rStyle w:val="CommentReference"/>
        </w:rPr>
        <w:annotationRef/>
      </w:r>
      <w:r>
        <w:t>This could have something due to the limited system (i.e., Texas grasslands)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75681E" w15:done="0"/>
  <w15:commentEx w15:paraId="31489114" w15:done="0"/>
  <w15:commentEx w15:paraId="42087546" w15:done="0"/>
  <w15:commentEx w15:paraId="7867309C" w15:done="0"/>
  <w15:commentEx w15:paraId="28E79AAE" w15:done="0"/>
  <w15:commentEx w15:paraId="5D06D0B6" w15:done="0"/>
  <w15:commentEx w15:paraId="73B1CB74" w15:done="0"/>
  <w15:commentEx w15:paraId="4D04B4C7" w15:done="0"/>
  <w15:commentEx w15:paraId="050D35E5" w15:done="0"/>
  <w15:commentEx w15:paraId="6FD43DAF" w15:done="0"/>
  <w15:commentEx w15:paraId="5A164CEA" w15:done="0"/>
  <w15:commentEx w15:paraId="77DDE941" w15:paraIdParent="5A164CEA" w15:done="0"/>
  <w15:commentEx w15:paraId="4F6ABBC4" w15:done="0"/>
  <w15:commentEx w15:paraId="7B28BFBE" w15:done="0"/>
  <w15:commentEx w15:paraId="49189980" w15:done="0"/>
  <w15:commentEx w15:paraId="0195B2D1" w15:done="0"/>
  <w15:commentEx w15:paraId="64662DF7" w15:paraIdParent="0195B2D1" w15:done="0"/>
  <w15:commentEx w15:paraId="2F921FA3" w15:done="0"/>
  <w15:commentEx w15:paraId="477AD325" w15:done="0"/>
  <w15:commentEx w15:paraId="33F113F2" w15:done="0"/>
  <w15:commentEx w15:paraId="14CD87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0D4CF" w16cex:dateUtc="2023-07-18T14:07:00Z"/>
  <w16cex:commentExtensible w16cex:durableId="76670716" w16cex:dateUtc="2023-09-11T18:43:00Z"/>
  <w16cex:commentExtensible w16cex:durableId="06350001" w16cex:dateUtc="2023-09-21T14:58:00Z"/>
  <w16cex:commentExtensible w16cex:durableId="2860DCFE" w16cex:dateUtc="2023-07-18T14:42:00Z"/>
  <w16cex:commentExtensible w16cex:durableId="238060E2" w16cex:dateUtc="2023-09-21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75681E" w16cid:durableId="28BFC40F"/>
  <w16cid:commentId w16cid:paraId="31489114" w16cid:durableId="28BFC49E"/>
  <w16cid:commentId w16cid:paraId="42087546" w16cid:durableId="28BFC50B"/>
  <w16cid:commentId w16cid:paraId="7867309C" w16cid:durableId="28BFC5E5"/>
  <w16cid:commentId w16cid:paraId="28E79AAE" w16cid:durableId="28BFC634"/>
  <w16cid:commentId w16cid:paraId="5D06D0B6" w16cid:durableId="28BFC87E"/>
  <w16cid:commentId w16cid:paraId="73B1CB74" w16cid:durableId="28BFC817"/>
  <w16cid:commentId w16cid:paraId="4D04B4C7" w16cid:durableId="28BFC851"/>
  <w16cid:commentId w16cid:paraId="050D35E5" w16cid:durableId="28BFC919"/>
  <w16cid:commentId w16cid:paraId="6FD43DAF" w16cid:durableId="28BFCA9E"/>
  <w16cid:commentId w16cid:paraId="5A164CEA" w16cid:durableId="2860D4CF"/>
  <w16cid:commentId w16cid:paraId="77DDE941" w16cid:durableId="76670716"/>
  <w16cid:commentId w16cid:paraId="4F6ABBC4" w16cid:durableId="28BFCBAE"/>
  <w16cid:commentId w16cid:paraId="7B28BFBE" w16cid:durableId="06350001"/>
  <w16cid:commentId w16cid:paraId="49189980" w16cid:durableId="28BFD20A"/>
  <w16cid:commentId w16cid:paraId="0195B2D1" w16cid:durableId="2860DCFE"/>
  <w16cid:commentId w16cid:paraId="64662DF7" w16cid:durableId="238060E2"/>
  <w16cid:commentId w16cid:paraId="2F921FA3" w16cid:durableId="28BFD611"/>
  <w16cid:commentId w16cid:paraId="477AD325" w16cid:durableId="28BFD6F3"/>
  <w16cid:commentId w16cid:paraId="33F113F2" w16cid:durableId="28BFD79C"/>
  <w16cid:commentId w16cid:paraId="14CD87B3" w16cid:durableId="28BFD8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9C6B2" w14:textId="77777777" w:rsidR="006E519F" w:rsidRDefault="006E519F" w:rsidP="00C14547">
      <w:r>
        <w:separator/>
      </w:r>
    </w:p>
  </w:endnote>
  <w:endnote w:type="continuationSeparator" w:id="0">
    <w:p w14:paraId="18B490F3" w14:textId="77777777" w:rsidR="006E519F" w:rsidRDefault="006E519F"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39263" w14:textId="77777777" w:rsidR="006E519F" w:rsidRDefault="006E519F" w:rsidP="00C14547">
      <w:r>
        <w:separator/>
      </w:r>
    </w:p>
  </w:footnote>
  <w:footnote w:type="continuationSeparator" w:id="0">
    <w:p w14:paraId="4B912F06" w14:textId="77777777" w:rsidR="006E519F" w:rsidRDefault="006E519F"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17468132">
    <w:abstractNumId w:val="8"/>
  </w:num>
  <w:num w:numId="2" w16cid:durableId="1754544170">
    <w:abstractNumId w:val="7"/>
  </w:num>
  <w:num w:numId="3" w16cid:durableId="999626240">
    <w:abstractNumId w:val="3"/>
  </w:num>
  <w:num w:numId="4" w16cid:durableId="1395811333">
    <w:abstractNumId w:val="2"/>
  </w:num>
  <w:num w:numId="5" w16cid:durableId="518129089">
    <w:abstractNumId w:val="4"/>
  </w:num>
  <w:num w:numId="6" w16cid:durableId="1518423015">
    <w:abstractNumId w:val="5"/>
  </w:num>
  <w:num w:numId="7" w16cid:durableId="2060472592">
    <w:abstractNumId w:val="0"/>
  </w:num>
  <w:num w:numId="8" w16cid:durableId="327749927">
    <w:abstractNumId w:val="6"/>
  </w:num>
  <w:num w:numId="9" w16cid:durableId="705715440">
    <w:abstractNumId w:val="1"/>
  </w:num>
  <w:num w:numId="10" w16cid:durableId="131865653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8663E"/>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1D63"/>
    <w:rsid w:val="004B2119"/>
    <w:rsid w:val="004B296F"/>
    <w:rsid w:val="004B3F25"/>
    <w:rsid w:val="004B446C"/>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519F"/>
    <w:rsid w:val="006E55D9"/>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6F01"/>
    <w:rsid w:val="00776F15"/>
    <w:rsid w:val="00780F85"/>
    <w:rsid w:val="00781FB2"/>
    <w:rsid w:val="007822BE"/>
    <w:rsid w:val="007841B9"/>
    <w:rsid w:val="00785A1F"/>
    <w:rsid w:val="00787D3A"/>
    <w:rsid w:val="00790DD2"/>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633B"/>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5647"/>
    <w:rsid w:val="0094671E"/>
    <w:rsid w:val="0095217B"/>
    <w:rsid w:val="00952A58"/>
    <w:rsid w:val="00954255"/>
    <w:rsid w:val="009560C0"/>
    <w:rsid w:val="00964285"/>
    <w:rsid w:val="009643B9"/>
    <w:rsid w:val="00965142"/>
    <w:rsid w:val="009664B2"/>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B78FE"/>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430C5"/>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02C"/>
    <w:rsid w:val="00DD2171"/>
    <w:rsid w:val="00DD2B66"/>
    <w:rsid w:val="00DD30FC"/>
    <w:rsid w:val="00DD4128"/>
    <w:rsid w:val="00DD4422"/>
    <w:rsid w:val="00DD473E"/>
    <w:rsid w:val="00DD5B14"/>
    <w:rsid w:val="00DD6C74"/>
    <w:rsid w:val="00DE0776"/>
    <w:rsid w:val="00DE0E3A"/>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83832</Words>
  <Characters>477846</Characters>
  <Application>Microsoft Office Word</Application>
  <DocSecurity>0</DocSecurity>
  <Lines>3982</Lines>
  <Paragraphs>1121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2023-03-23T20:30:00Z</cp:lastPrinted>
  <dcterms:created xsi:type="dcterms:W3CDTF">2023-09-28T16:58:00Z</dcterms:created>
  <dcterms:modified xsi:type="dcterms:W3CDTF">2023-09-28T16:58:00Z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